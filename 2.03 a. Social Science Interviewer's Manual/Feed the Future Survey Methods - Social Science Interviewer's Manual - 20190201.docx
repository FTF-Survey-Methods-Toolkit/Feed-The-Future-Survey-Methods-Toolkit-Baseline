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diagrams/data1.xml" ContentType="application/vnd.openxmlformats-officedocument.drawingml.diagramData+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2.xml" ContentType="application/vnd.openxmlformats-officedocument.wordprocessingml.footer+xml"/>
  <Override PartName="/word/footer8.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diagrams/quickStyle1.xml" ContentType="application/vnd.openxmlformats-officedocument.drawingml.diagramStyle+xml"/>
  <Override PartName="/word/theme/theme1.xml" ContentType="application/vnd.openxmlformats-officedocument.theme+xml"/>
  <Override PartName="/word/comments.xml" ContentType="application/vnd.openxmlformats-officedocument.wordprocessingml.comments+xml"/>
  <Override PartName="/word/diagrams/layout1.xml" ContentType="application/vnd.openxmlformats-officedocument.drawingml.diagramLayout+xml"/>
  <Override PartName="/word/diagrams/colors1.xml" ContentType="application/vnd.openxmlformats-officedocument.drawingml.diagramColors+xml"/>
  <Override PartName="/word/diagrams/drawing1.xml" ContentType="application/vnd.ms-office.drawingml.diagramDrawing+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commentsExtended.xml" ContentType="application/vnd.openxmlformats-officedocument.wordprocessingml.commentsExtended+xml"/>
  <Override PartName="/word/commentsIds.xml" ContentType="application/vnd.openxmlformats-officedocument.wordprocessingml.commentsIds+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5D06981" w14:textId="77777777" w:rsidR="00701563" w:rsidRPr="00660EE1" w:rsidRDefault="00701563" w:rsidP="00701563">
      <w:pPr>
        <w:rPr>
          <w:rStyle w:val="BookTitle"/>
          <w:i w:val="0"/>
        </w:rPr>
      </w:pPr>
    </w:p>
    <w:p w14:paraId="676C647C" w14:textId="77777777" w:rsidR="00701563" w:rsidRPr="00660EE1" w:rsidRDefault="00701563" w:rsidP="00701563">
      <w:pPr>
        <w:rPr>
          <w:rStyle w:val="BookTitle"/>
          <w:i w:val="0"/>
        </w:rPr>
      </w:pPr>
    </w:p>
    <w:p w14:paraId="4457D518" w14:textId="77777777" w:rsidR="00701563" w:rsidRPr="00660EE1" w:rsidRDefault="00701563" w:rsidP="00701563">
      <w:pPr>
        <w:rPr>
          <w:rStyle w:val="BookTitle"/>
          <w:i w:val="0"/>
        </w:rPr>
      </w:pPr>
    </w:p>
    <w:p w14:paraId="7896D0B5" w14:textId="77777777" w:rsidR="00701563" w:rsidRPr="00660EE1" w:rsidRDefault="00701563" w:rsidP="00701563">
      <w:pPr>
        <w:rPr>
          <w:rStyle w:val="BookTitle"/>
          <w:i w:val="0"/>
        </w:rPr>
      </w:pPr>
    </w:p>
    <w:p w14:paraId="4CD1AB89" w14:textId="77777777" w:rsidR="00701563" w:rsidRPr="00660EE1" w:rsidRDefault="00701563" w:rsidP="00701563">
      <w:pPr>
        <w:rPr>
          <w:rStyle w:val="BookTitle"/>
          <w:i w:val="0"/>
        </w:rPr>
      </w:pPr>
    </w:p>
    <w:p w14:paraId="22AE834F" w14:textId="77777777" w:rsidR="00701563" w:rsidRPr="009D191F" w:rsidRDefault="00701563" w:rsidP="00701563">
      <w:pPr>
        <w:spacing w:after="200"/>
        <w:rPr>
          <w:rFonts w:eastAsia="Times New Roman"/>
          <w:color w:val="387990"/>
          <w:sz w:val="52"/>
          <w:szCs w:val="52"/>
        </w:rPr>
      </w:pPr>
      <w:bookmarkStart w:id="0" w:name="_GoBack"/>
      <w:bookmarkEnd w:id="0"/>
      <w:r w:rsidRPr="009D191F">
        <w:rPr>
          <w:rFonts w:eastAsia="Times New Roman"/>
          <w:color w:val="387990"/>
          <w:sz w:val="52"/>
          <w:szCs w:val="52"/>
        </w:rPr>
        <w:t>Feed the Future</w:t>
      </w:r>
    </w:p>
    <w:p w14:paraId="1BF02DB1" w14:textId="77777777" w:rsidR="00701563" w:rsidRPr="009D191F" w:rsidRDefault="00701563" w:rsidP="00701563">
      <w:pPr>
        <w:spacing w:after="200"/>
        <w:rPr>
          <w:rFonts w:eastAsia="Times New Roman"/>
          <w:color w:val="387990"/>
          <w:sz w:val="52"/>
          <w:szCs w:val="52"/>
        </w:rPr>
      </w:pPr>
      <w:r w:rsidRPr="009D191F">
        <w:rPr>
          <w:rFonts w:eastAsia="Times New Roman"/>
          <w:color w:val="387990"/>
          <w:sz w:val="52"/>
          <w:szCs w:val="52"/>
        </w:rPr>
        <w:t>Survey Implementation</w:t>
      </w:r>
    </w:p>
    <w:p w14:paraId="6815976C" w14:textId="77777777" w:rsidR="00701563" w:rsidRPr="009D191F" w:rsidRDefault="00701563" w:rsidP="00701563">
      <w:pPr>
        <w:spacing w:after="200"/>
        <w:rPr>
          <w:rFonts w:eastAsia="Times New Roman"/>
          <w:color w:val="387990"/>
          <w:sz w:val="52"/>
          <w:szCs w:val="52"/>
        </w:rPr>
      </w:pPr>
      <w:r w:rsidRPr="009D191F">
        <w:rPr>
          <w:rFonts w:eastAsia="Times New Roman"/>
          <w:color w:val="387990"/>
          <w:sz w:val="52"/>
          <w:szCs w:val="52"/>
        </w:rPr>
        <w:t>Document</w:t>
      </w:r>
    </w:p>
    <w:p w14:paraId="1F5EE5F3" w14:textId="77777777" w:rsidR="00701563" w:rsidRPr="009D191F" w:rsidRDefault="00701563" w:rsidP="00701563">
      <w:pPr>
        <w:spacing w:after="200"/>
        <w:rPr>
          <w:rFonts w:eastAsia="Times New Roman"/>
          <w:color w:val="387990"/>
          <w:sz w:val="52"/>
          <w:szCs w:val="52"/>
        </w:rPr>
      </w:pPr>
    </w:p>
    <w:p w14:paraId="16A85B58" w14:textId="77777777" w:rsidR="00701563" w:rsidRPr="009D191F" w:rsidRDefault="00701563" w:rsidP="00701563">
      <w:pPr>
        <w:spacing w:after="200"/>
        <w:rPr>
          <w:rFonts w:eastAsia="Times New Roman"/>
          <w:color w:val="387990"/>
          <w:sz w:val="52"/>
          <w:szCs w:val="52"/>
        </w:rPr>
      </w:pPr>
    </w:p>
    <w:p w14:paraId="76815671" w14:textId="77777777" w:rsidR="00172954" w:rsidRPr="00701563" w:rsidRDefault="00172954" w:rsidP="00172954">
      <w:pPr>
        <w:rPr>
          <w:rFonts w:eastAsia="Times New Roman"/>
          <w:color w:val="387990"/>
          <w:sz w:val="52"/>
          <w:szCs w:val="52"/>
        </w:rPr>
      </w:pPr>
      <w:r w:rsidRPr="00701563">
        <w:rPr>
          <w:rFonts w:eastAsia="Times New Roman"/>
          <w:color w:val="387990"/>
          <w:sz w:val="52"/>
          <w:szCs w:val="52"/>
        </w:rPr>
        <w:t>Social Science Interviewer’s Manual</w:t>
      </w:r>
    </w:p>
    <w:p w14:paraId="5ADE2529" w14:textId="77777777" w:rsidR="00172954" w:rsidRPr="00701563" w:rsidRDefault="00172954" w:rsidP="00172954">
      <w:pPr>
        <w:rPr>
          <w:rFonts w:eastAsia="Times New Roman"/>
          <w:color w:val="387990"/>
          <w:sz w:val="52"/>
          <w:szCs w:val="52"/>
        </w:rPr>
      </w:pPr>
      <w:r w:rsidRPr="00701563">
        <w:rPr>
          <w:rFonts w:eastAsia="Times New Roman"/>
          <w:color w:val="387990"/>
          <w:sz w:val="52"/>
          <w:szCs w:val="52"/>
        </w:rPr>
        <w:t>Zone of Influence Survey</w:t>
      </w:r>
    </w:p>
    <w:p w14:paraId="17447654" w14:textId="77777777" w:rsidR="00172954" w:rsidRPr="00701563" w:rsidRDefault="00172954" w:rsidP="00172954">
      <w:pPr>
        <w:rPr>
          <w:rFonts w:eastAsia="Times New Roman"/>
          <w:color w:val="387990"/>
          <w:sz w:val="52"/>
          <w:szCs w:val="52"/>
        </w:rPr>
      </w:pPr>
      <w:r w:rsidRPr="00701563">
        <w:rPr>
          <w:rFonts w:eastAsia="Times New Roman"/>
          <w:color w:val="387990"/>
          <w:sz w:val="52"/>
          <w:szCs w:val="52"/>
        </w:rPr>
        <w:t>[</w:t>
      </w:r>
      <w:r w:rsidRPr="00701563">
        <w:rPr>
          <w:rFonts w:eastAsia="Times New Roman"/>
          <w:color w:val="387990"/>
          <w:sz w:val="52"/>
          <w:szCs w:val="52"/>
          <w:highlight w:val="yellow"/>
        </w:rPr>
        <w:t>COUNTRY</w:t>
      </w:r>
      <w:r w:rsidRPr="00701563">
        <w:rPr>
          <w:rFonts w:eastAsia="Times New Roman"/>
          <w:color w:val="387990"/>
          <w:sz w:val="52"/>
          <w:szCs w:val="52"/>
        </w:rPr>
        <w:t>] [</w:t>
      </w:r>
      <w:r w:rsidRPr="00701563">
        <w:rPr>
          <w:rFonts w:eastAsia="Times New Roman"/>
          <w:color w:val="387990"/>
          <w:sz w:val="52"/>
          <w:szCs w:val="52"/>
          <w:highlight w:val="yellow"/>
        </w:rPr>
        <w:t>YEAR</w:t>
      </w:r>
      <w:r w:rsidRPr="00701563">
        <w:rPr>
          <w:rFonts w:eastAsia="Times New Roman"/>
          <w:color w:val="387990"/>
          <w:sz w:val="52"/>
          <w:szCs w:val="52"/>
        </w:rPr>
        <w:t>]</w:t>
      </w:r>
    </w:p>
    <w:p w14:paraId="31D5B8EF" w14:textId="77777777" w:rsidR="00701563" w:rsidRPr="00CB526B" w:rsidRDefault="00701563" w:rsidP="00701563">
      <w:pPr>
        <w:spacing w:after="120" w:line="259" w:lineRule="auto"/>
      </w:pPr>
    </w:p>
    <w:p w14:paraId="6F247DCA" w14:textId="77777777" w:rsidR="00701563" w:rsidRPr="00CB526B" w:rsidRDefault="00701563" w:rsidP="00701563">
      <w:pPr>
        <w:spacing w:after="120" w:line="259" w:lineRule="auto"/>
        <w:rPr>
          <w:rFonts w:eastAsia="Cabin" w:cs="Cabin"/>
          <w:highlight w:val="yellow"/>
        </w:rPr>
      </w:pPr>
    </w:p>
    <w:p w14:paraId="128679DD" w14:textId="77777777" w:rsidR="00172954" w:rsidRPr="00701563" w:rsidRDefault="00172954" w:rsidP="00172954">
      <w:r w:rsidRPr="00701563">
        <w:t>Version 1.0</w:t>
      </w:r>
    </w:p>
    <w:p w14:paraId="231D5A84" w14:textId="671C857A" w:rsidR="00701563" w:rsidRPr="00442CC7" w:rsidRDefault="00C0425D" w:rsidP="00701563">
      <w:pPr>
        <w:spacing w:line="240" w:lineRule="auto"/>
      </w:pPr>
      <w:r>
        <w:rPr>
          <w:rFonts w:eastAsia="Cabin" w:cs="Cabin"/>
        </w:rPr>
        <w:t>Decem</w:t>
      </w:r>
      <w:r w:rsidR="00114CB6">
        <w:rPr>
          <w:rFonts w:eastAsia="Cabin" w:cs="Cabin"/>
        </w:rPr>
        <w:t>ber</w:t>
      </w:r>
      <w:r w:rsidR="00701563">
        <w:rPr>
          <w:rFonts w:eastAsia="Cabin" w:cs="Cabin"/>
        </w:rPr>
        <w:t xml:space="preserve"> 2018</w:t>
      </w:r>
    </w:p>
    <w:p w14:paraId="4BFDDC1D" w14:textId="77777777" w:rsidR="00172954" w:rsidRPr="00442CC7" w:rsidRDefault="00172954" w:rsidP="00172954">
      <w:pPr>
        <w:spacing w:line="240" w:lineRule="auto"/>
      </w:pPr>
    </w:p>
    <w:p w14:paraId="64F233A7" w14:textId="77777777" w:rsidR="00172954" w:rsidRPr="00442CC7" w:rsidRDefault="00172954" w:rsidP="00172954">
      <w:pPr>
        <w:spacing w:line="240" w:lineRule="auto"/>
      </w:pPr>
    </w:p>
    <w:p w14:paraId="3AB475D2" w14:textId="77777777" w:rsidR="00172954" w:rsidRDefault="00172954" w:rsidP="00172954">
      <w:pPr>
        <w:spacing w:line="240" w:lineRule="auto"/>
      </w:pPr>
    </w:p>
    <w:p w14:paraId="3818BF33" w14:textId="77777777" w:rsidR="00172954" w:rsidRPr="00442CC7" w:rsidRDefault="00172954" w:rsidP="00172954">
      <w:pPr>
        <w:spacing w:line="240" w:lineRule="auto"/>
      </w:pPr>
    </w:p>
    <w:p w14:paraId="286BCD10" w14:textId="77777777" w:rsidR="00172954" w:rsidRPr="00442CC7" w:rsidRDefault="00172954" w:rsidP="00172954">
      <w:pPr>
        <w:spacing w:line="240" w:lineRule="auto"/>
      </w:pPr>
    </w:p>
    <w:p w14:paraId="4AA6A7DE" w14:textId="77777777" w:rsidR="00172954" w:rsidRPr="00442CC7" w:rsidRDefault="00172954" w:rsidP="00172954">
      <w:pPr>
        <w:spacing w:line="240" w:lineRule="auto"/>
      </w:pPr>
    </w:p>
    <w:p w14:paraId="130B2B7D" w14:textId="77777777" w:rsidR="00172954" w:rsidRPr="00442CC7" w:rsidRDefault="00172954" w:rsidP="00172954">
      <w:pPr>
        <w:spacing w:line="240" w:lineRule="auto"/>
      </w:pPr>
    </w:p>
    <w:p w14:paraId="3122F3BE" w14:textId="77777777" w:rsidR="00701563" w:rsidRPr="00701563" w:rsidRDefault="00701563" w:rsidP="00701563">
      <w:pPr>
        <w:spacing w:line="240" w:lineRule="auto"/>
        <w:rPr>
          <w:rFonts w:eastAsia="Cabin" w:cs="Cabin"/>
        </w:rPr>
        <w:sectPr w:rsidR="00701563" w:rsidRPr="00701563" w:rsidSect="008C6679">
          <w:footerReference w:type="default" r:id="rId8"/>
          <w:headerReference w:type="first" r:id="rId9"/>
          <w:footerReference w:type="first" r:id="rId10"/>
          <w:pgSz w:w="12240" w:h="15840"/>
          <w:pgMar w:top="1440" w:right="1440" w:bottom="1440" w:left="1440" w:header="720" w:footer="720" w:gutter="0"/>
          <w:pgNumType w:fmt="lowerRoman" w:start="1"/>
          <w:cols w:space="720"/>
          <w:titlePg/>
          <w:docGrid w:linePitch="299"/>
        </w:sectPr>
      </w:pPr>
      <w:r w:rsidRPr="00701563">
        <w:rPr>
          <w:rFonts w:eastAsia="Cabin" w:cs="Cabin"/>
        </w:rPr>
        <w:t>This publication was prepared for review by the United States Agency for International Development. It was prepared by ICF for the United States Agency for International Development, USAID Contract Number GS-23F-8144H/AID-OAA-M-12-00006, Feed the Future PEEL.</w:t>
      </w:r>
    </w:p>
    <w:p w14:paraId="13111CC2" w14:textId="77777777" w:rsidR="00701563" w:rsidRPr="00701563" w:rsidRDefault="00701563" w:rsidP="00701563">
      <w:pPr>
        <w:spacing w:line="240" w:lineRule="auto"/>
        <w:rPr>
          <w:b/>
        </w:rPr>
      </w:pPr>
      <w:r w:rsidRPr="00701563">
        <w:rPr>
          <w:b/>
        </w:rPr>
        <w:lastRenderedPageBreak/>
        <w:t>Recommended Citation</w:t>
      </w:r>
    </w:p>
    <w:p w14:paraId="12890AFB" w14:textId="77777777" w:rsidR="00701563" w:rsidRPr="00701563" w:rsidRDefault="00701563" w:rsidP="00701563">
      <w:pPr>
        <w:spacing w:line="240" w:lineRule="auto"/>
      </w:pPr>
      <w:r w:rsidRPr="00701563">
        <w:t xml:space="preserve">Kiersten B. Johnson and </w:t>
      </w:r>
      <w:proofErr w:type="spellStart"/>
      <w:r w:rsidRPr="00701563">
        <w:t>Jasbir</w:t>
      </w:r>
      <w:proofErr w:type="spellEnd"/>
      <w:r w:rsidRPr="00701563">
        <w:t xml:space="preserve"> Kaur. 2018.</w:t>
      </w:r>
    </w:p>
    <w:p w14:paraId="2E77041E" w14:textId="22D76601" w:rsidR="00701563" w:rsidRPr="00701563" w:rsidRDefault="00701563" w:rsidP="00701563">
      <w:pPr>
        <w:spacing w:line="240" w:lineRule="auto"/>
        <w:rPr>
          <w:i/>
        </w:rPr>
      </w:pPr>
      <w:r w:rsidRPr="00701563">
        <w:rPr>
          <w:i/>
        </w:rPr>
        <w:t xml:space="preserve">Feed the Future Zone of Influence Surveys: </w:t>
      </w:r>
      <w:r>
        <w:rPr>
          <w:i/>
        </w:rPr>
        <w:t>Social Science Interviewer’s Manual</w:t>
      </w:r>
      <w:r w:rsidRPr="00701563">
        <w:rPr>
          <w:i/>
        </w:rPr>
        <w:t>.</w:t>
      </w:r>
    </w:p>
    <w:p w14:paraId="26E5D0EF" w14:textId="77777777" w:rsidR="00701563" w:rsidRPr="00701563" w:rsidRDefault="00701563" w:rsidP="00701563">
      <w:pPr>
        <w:spacing w:line="240" w:lineRule="auto"/>
      </w:pPr>
      <w:r w:rsidRPr="00701563">
        <w:t>Washington, DC: Bureau for Food Security, USAID</w:t>
      </w:r>
    </w:p>
    <w:p w14:paraId="598D3917" w14:textId="77777777" w:rsidR="00701563" w:rsidRPr="00701563" w:rsidRDefault="00701563" w:rsidP="00701563">
      <w:pPr>
        <w:spacing w:line="240" w:lineRule="auto"/>
      </w:pPr>
    </w:p>
    <w:p w14:paraId="19D40026" w14:textId="77777777" w:rsidR="00701563" w:rsidRPr="00701563" w:rsidRDefault="00701563" w:rsidP="00701563">
      <w:pPr>
        <w:spacing w:line="240" w:lineRule="auto"/>
        <w:rPr>
          <w:b/>
        </w:rPr>
      </w:pPr>
      <w:r w:rsidRPr="00701563">
        <w:rPr>
          <w:b/>
        </w:rPr>
        <w:t xml:space="preserve">Contact Information </w:t>
      </w:r>
    </w:p>
    <w:p w14:paraId="75166EA5" w14:textId="77777777" w:rsidR="00701563" w:rsidRPr="00701563" w:rsidRDefault="00701563" w:rsidP="00701563">
      <w:pPr>
        <w:spacing w:line="240" w:lineRule="auto"/>
      </w:pPr>
      <w:r w:rsidRPr="00701563">
        <w:t>Feed the Future</w:t>
      </w:r>
    </w:p>
    <w:p w14:paraId="789F9CA9" w14:textId="77777777" w:rsidR="00701563" w:rsidRPr="00701563" w:rsidRDefault="00701563" w:rsidP="00701563">
      <w:pPr>
        <w:spacing w:line="240" w:lineRule="auto"/>
      </w:pPr>
      <w:r w:rsidRPr="00701563">
        <w:t>1300 Pennsylvania Ave, NW</w:t>
      </w:r>
    </w:p>
    <w:p w14:paraId="1E49EED1" w14:textId="77777777" w:rsidR="00701563" w:rsidRPr="00701563" w:rsidRDefault="00701563" w:rsidP="00701563">
      <w:pPr>
        <w:spacing w:line="240" w:lineRule="auto"/>
      </w:pPr>
      <w:r w:rsidRPr="00701563">
        <w:t>Washington, DC 20004</w:t>
      </w:r>
    </w:p>
    <w:p w14:paraId="155B7F4D" w14:textId="77777777" w:rsidR="00701563" w:rsidRPr="00701563" w:rsidRDefault="00660D72" w:rsidP="00701563">
      <w:pPr>
        <w:spacing w:line="240" w:lineRule="auto"/>
      </w:pPr>
      <w:hyperlink r:id="rId11" w:history="1">
        <w:r w:rsidR="00701563" w:rsidRPr="00701563">
          <w:rPr>
            <w:rStyle w:val="Hyperlink"/>
          </w:rPr>
          <w:t>www.feedthefuture,gov</w:t>
        </w:r>
      </w:hyperlink>
    </w:p>
    <w:p w14:paraId="722F695D" w14:textId="77777777" w:rsidR="00701563" w:rsidRPr="00701563" w:rsidRDefault="00701563" w:rsidP="00701563">
      <w:pPr>
        <w:spacing w:line="240" w:lineRule="auto"/>
      </w:pPr>
    </w:p>
    <w:p w14:paraId="1FE9FE10" w14:textId="77777777" w:rsidR="00701563" w:rsidRPr="00701563" w:rsidRDefault="00701563" w:rsidP="00701563">
      <w:pPr>
        <w:spacing w:line="240" w:lineRule="auto"/>
        <w:sectPr w:rsidR="00701563" w:rsidRPr="00701563" w:rsidSect="008C6679">
          <w:headerReference w:type="first" r:id="rId12"/>
          <w:footerReference w:type="first" r:id="rId13"/>
          <w:pgSz w:w="12240" w:h="15840" w:code="1"/>
          <w:pgMar w:top="1440" w:right="1440" w:bottom="1440" w:left="1440" w:header="720" w:footer="720" w:gutter="0"/>
          <w:pgNumType w:fmt="lowerRoman" w:start="1"/>
          <w:cols w:space="720"/>
          <w:vAlign w:val="bottom"/>
          <w:titlePg/>
          <w:docGrid w:linePitch="299"/>
        </w:sectPr>
      </w:pPr>
    </w:p>
    <w:p w14:paraId="38C0BB43" w14:textId="77777777" w:rsidR="00701563" w:rsidRDefault="00701563" w:rsidP="00701563">
      <w:pPr>
        <w:pStyle w:val="DocumentNameHeadline"/>
        <w:spacing w:after="240"/>
      </w:pPr>
      <w:r w:rsidRPr="001C36F4">
        <w:lastRenderedPageBreak/>
        <w:t>Table of Contents</w:t>
      </w:r>
    </w:p>
    <w:p w14:paraId="4F62C40C" w14:textId="1B85AEFE" w:rsidR="00F35EA5" w:rsidRDefault="00CD1A4B">
      <w:pPr>
        <w:pStyle w:val="TOC1"/>
        <w:rPr>
          <w:rFonts w:asciiTheme="minorHAnsi" w:eastAsiaTheme="minorEastAsia" w:hAnsiTheme="minorHAnsi" w:cstheme="minorBidi"/>
          <w:color w:val="auto"/>
        </w:rPr>
      </w:pPr>
      <w:r>
        <w:rPr>
          <w:rFonts w:eastAsia="Cabin" w:cs="Cabin"/>
          <w:b/>
          <w:sz w:val="28"/>
        </w:rPr>
        <w:fldChar w:fldCharType="begin"/>
      </w:r>
      <w:r>
        <w:rPr>
          <w:rFonts w:eastAsia="Cabin" w:cs="Cabin"/>
          <w:b/>
          <w:sz w:val="28"/>
        </w:rPr>
        <w:instrText xml:space="preserve"> TOC \o "1-2" \h \z \t "Heading 3,3" </w:instrText>
      </w:r>
      <w:r>
        <w:rPr>
          <w:rFonts w:eastAsia="Cabin" w:cs="Cabin"/>
          <w:b/>
          <w:sz w:val="28"/>
        </w:rPr>
        <w:fldChar w:fldCharType="separate"/>
      </w:r>
      <w:hyperlink w:anchor="_Toc527243133" w:history="1">
        <w:r w:rsidR="00F35EA5" w:rsidRPr="00722211">
          <w:rPr>
            <w:rStyle w:val="Hyperlink"/>
          </w:rPr>
          <w:t>Abbreviations</w:t>
        </w:r>
        <w:r w:rsidR="00F35EA5">
          <w:rPr>
            <w:webHidden/>
          </w:rPr>
          <w:tab/>
        </w:r>
        <w:r w:rsidR="00F35EA5">
          <w:rPr>
            <w:webHidden/>
          </w:rPr>
          <w:fldChar w:fldCharType="begin"/>
        </w:r>
        <w:r w:rsidR="00F35EA5">
          <w:rPr>
            <w:webHidden/>
          </w:rPr>
          <w:instrText xml:space="preserve"> PAGEREF _Toc527243133 \h </w:instrText>
        </w:r>
        <w:r w:rsidR="00F35EA5">
          <w:rPr>
            <w:webHidden/>
          </w:rPr>
        </w:r>
        <w:r w:rsidR="00F35EA5">
          <w:rPr>
            <w:webHidden/>
          </w:rPr>
          <w:fldChar w:fldCharType="separate"/>
        </w:r>
        <w:r w:rsidR="00C0425D">
          <w:rPr>
            <w:webHidden/>
          </w:rPr>
          <w:t>v</w:t>
        </w:r>
        <w:r w:rsidR="00F35EA5">
          <w:rPr>
            <w:webHidden/>
          </w:rPr>
          <w:fldChar w:fldCharType="end"/>
        </w:r>
      </w:hyperlink>
    </w:p>
    <w:p w14:paraId="1B07CE10" w14:textId="54EF612F" w:rsidR="00F35EA5" w:rsidRDefault="00660D72">
      <w:pPr>
        <w:pStyle w:val="TOC1"/>
        <w:rPr>
          <w:rFonts w:asciiTheme="minorHAnsi" w:eastAsiaTheme="minorEastAsia" w:hAnsiTheme="minorHAnsi" w:cstheme="minorBidi"/>
          <w:color w:val="auto"/>
        </w:rPr>
      </w:pPr>
      <w:hyperlink w:anchor="_Toc527243134" w:history="1">
        <w:r w:rsidR="00F35EA5" w:rsidRPr="00722211">
          <w:rPr>
            <w:rStyle w:val="Hyperlink"/>
          </w:rPr>
          <w:t>1</w:t>
        </w:r>
        <w:r w:rsidR="00F35EA5">
          <w:rPr>
            <w:rFonts w:asciiTheme="minorHAnsi" w:eastAsiaTheme="minorEastAsia" w:hAnsiTheme="minorHAnsi" w:cstheme="minorBidi"/>
            <w:color w:val="auto"/>
          </w:rPr>
          <w:tab/>
        </w:r>
        <w:r w:rsidR="00F35EA5" w:rsidRPr="00722211">
          <w:rPr>
            <w:rStyle w:val="Hyperlink"/>
          </w:rPr>
          <w:t>Introduction</w:t>
        </w:r>
        <w:r w:rsidR="00F35EA5">
          <w:rPr>
            <w:webHidden/>
          </w:rPr>
          <w:tab/>
        </w:r>
        <w:r w:rsidR="00F35EA5">
          <w:rPr>
            <w:webHidden/>
          </w:rPr>
          <w:fldChar w:fldCharType="begin"/>
        </w:r>
        <w:r w:rsidR="00F35EA5">
          <w:rPr>
            <w:webHidden/>
          </w:rPr>
          <w:instrText xml:space="preserve"> PAGEREF _Toc527243134 \h </w:instrText>
        </w:r>
        <w:r w:rsidR="00F35EA5">
          <w:rPr>
            <w:webHidden/>
          </w:rPr>
        </w:r>
        <w:r w:rsidR="00F35EA5">
          <w:rPr>
            <w:webHidden/>
          </w:rPr>
          <w:fldChar w:fldCharType="separate"/>
        </w:r>
        <w:r w:rsidR="00C0425D">
          <w:rPr>
            <w:webHidden/>
          </w:rPr>
          <w:t>1</w:t>
        </w:r>
        <w:r w:rsidR="00F35EA5">
          <w:rPr>
            <w:webHidden/>
          </w:rPr>
          <w:fldChar w:fldCharType="end"/>
        </w:r>
      </w:hyperlink>
    </w:p>
    <w:p w14:paraId="1579089E" w14:textId="711738E4" w:rsidR="00F35EA5" w:rsidRDefault="00660D72">
      <w:pPr>
        <w:pStyle w:val="TOC2"/>
        <w:rPr>
          <w:rFonts w:asciiTheme="minorHAnsi" w:eastAsiaTheme="minorEastAsia" w:hAnsiTheme="minorHAnsi" w:cstheme="minorBidi"/>
          <w:color w:val="auto"/>
        </w:rPr>
      </w:pPr>
      <w:hyperlink w:anchor="_Toc527243135" w:history="1">
        <w:r w:rsidR="00F35EA5" w:rsidRPr="00722211">
          <w:rPr>
            <w:rStyle w:val="Hyperlink"/>
          </w:rPr>
          <w:t>1.1</w:t>
        </w:r>
        <w:r w:rsidR="00F35EA5">
          <w:rPr>
            <w:rFonts w:asciiTheme="minorHAnsi" w:eastAsiaTheme="minorEastAsia" w:hAnsiTheme="minorHAnsi" w:cstheme="minorBidi"/>
            <w:color w:val="auto"/>
          </w:rPr>
          <w:tab/>
        </w:r>
        <w:r w:rsidR="00F35EA5" w:rsidRPr="00722211">
          <w:rPr>
            <w:rStyle w:val="Hyperlink"/>
          </w:rPr>
          <w:t>Background and survey objectives</w:t>
        </w:r>
        <w:r w:rsidR="00F35EA5">
          <w:rPr>
            <w:webHidden/>
          </w:rPr>
          <w:tab/>
        </w:r>
        <w:r w:rsidR="00F35EA5">
          <w:rPr>
            <w:webHidden/>
          </w:rPr>
          <w:fldChar w:fldCharType="begin"/>
        </w:r>
        <w:r w:rsidR="00F35EA5">
          <w:rPr>
            <w:webHidden/>
          </w:rPr>
          <w:instrText xml:space="preserve"> PAGEREF _Toc527243135 \h </w:instrText>
        </w:r>
        <w:r w:rsidR="00F35EA5">
          <w:rPr>
            <w:webHidden/>
          </w:rPr>
        </w:r>
        <w:r w:rsidR="00F35EA5">
          <w:rPr>
            <w:webHidden/>
          </w:rPr>
          <w:fldChar w:fldCharType="separate"/>
        </w:r>
        <w:r w:rsidR="00C0425D">
          <w:rPr>
            <w:webHidden/>
          </w:rPr>
          <w:t>1</w:t>
        </w:r>
        <w:r w:rsidR="00F35EA5">
          <w:rPr>
            <w:webHidden/>
          </w:rPr>
          <w:fldChar w:fldCharType="end"/>
        </w:r>
      </w:hyperlink>
    </w:p>
    <w:p w14:paraId="5F4C4FD7" w14:textId="3B70BEAF" w:rsidR="00F35EA5" w:rsidRDefault="00660D72">
      <w:pPr>
        <w:pStyle w:val="TOC2"/>
        <w:rPr>
          <w:rFonts w:asciiTheme="minorHAnsi" w:eastAsiaTheme="minorEastAsia" w:hAnsiTheme="minorHAnsi" w:cstheme="minorBidi"/>
          <w:color w:val="auto"/>
        </w:rPr>
      </w:pPr>
      <w:hyperlink w:anchor="_Toc527243136" w:history="1">
        <w:r w:rsidR="00F35EA5" w:rsidRPr="00722211">
          <w:rPr>
            <w:rStyle w:val="Hyperlink"/>
          </w:rPr>
          <w:t>1.2</w:t>
        </w:r>
        <w:r w:rsidR="00F35EA5">
          <w:rPr>
            <w:rFonts w:asciiTheme="minorHAnsi" w:eastAsiaTheme="minorEastAsia" w:hAnsiTheme="minorHAnsi" w:cstheme="minorBidi"/>
            <w:color w:val="auto"/>
          </w:rPr>
          <w:tab/>
        </w:r>
        <w:r w:rsidR="00F35EA5" w:rsidRPr="00722211">
          <w:rPr>
            <w:rStyle w:val="Hyperlink"/>
          </w:rPr>
          <w:t>The survey method</w:t>
        </w:r>
        <w:r w:rsidR="00F35EA5">
          <w:rPr>
            <w:webHidden/>
          </w:rPr>
          <w:tab/>
        </w:r>
        <w:r w:rsidR="00F35EA5">
          <w:rPr>
            <w:webHidden/>
          </w:rPr>
          <w:fldChar w:fldCharType="begin"/>
        </w:r>
        <w:r w:rsidR="00F35EA5">
          <w:rPr>
            <w:webHidden/>
          </w:rPr>
          <w:instrText xml:space="preserve"> PAGEREF _Toc527243136 \h </w:instrText>
        </w:r>
        <w:r w:rsidR="00F35EA5">
          <w:rPr>
            <w:webHidden/>
          </w:rPr>
        </w:r>
        <w:r w:rsidR="00F35EA5">
          <w:rPr>
            <w:webHidden/>
          </w:rPr>
          <w:fldChar w:fldCharType="separate"/>
        </w:r>
        <w:r w:rsidR="00C0425D">
          <w:rPr>
            <w:webHidden/>
          </w:rPr>
          <w:t>1</w:t>
        </w:r>
        <w:r w:rsidR="00F35EA5">
          <w:rPr>
            <w:webHidden/>
          </w:rPr>
          <w:fldChar w:fldCharType="end"/>
        </w:r>
      </w:hyperlink>
    </w:p>
    <w:p w14:paraId="0D9FDF06" w14:textId="3738CA12" w:rsidR="00F35EA5" w:rsidRDefault="00660D72">
      <w:pPr>
        <w:pStyle w:val="TOC2"/>
        <w:rPr>
          <w:rFonts w:asciiTheme="minorHAnsi" w:eastAsiaTheme="minorEastAsia" w:hAnsiTheme="minorHAnsi" w:cstheme="minorBidi"/>
          <w:color w:val="auto"/>
        </w:rPr>
      </w:pPr>
      <w:hyperlink w:anchor="_Toc527243137" w:history="1">
        <w:r w:rsidR="00F35EA5" w:rsidRPr="00722211">
          <w:rPr>
            <w:rStyle w:val="Hyperlink"/>
          </w:rPr>
          <w:t>1.3</w:t>
        </w:r>
        <w:r w:rsidR="00F35EA5">
          <w:rPr>
            <w:rFonts w:asciiTheme="minorHAnsi" w:eastAsiaTheme="minorEastAsia" w:hAnsiTheme="minorHAnsi" w:cstheme="minorBidi"/>
            <w:color w:val="auto"/>
          </w:rPr>
          <w:tab/>
        </w:r>
        <w:r w:rsidR="00F35EA5" w:rsidRPr="00722211">
          <w:rPr>
            <w:rStyle w:val="Hyperlink"/>
          </w:rPr>
          <w:t>Survey implementation</w:t>
        </w:r>
        <w:r w:rsidR="00F35EA5">
          <w:rPr>
            <w:webHidden/>
          </w:rPr>
          <w:tab/>
        </w:r>
        <w:r w:rsidR="00F35EA5">
          <w:rPr>
            <w:webHidden/>
          </w:rPr>
          <w:fldChar w:fldCharType="begin"/>
        </w:r>
        <w:r w:rsidR="00F35EA5">
          <w:rPr>
            <w:webHidden/>
          </w:rPr>
          <w:instrText xml:space="preserve"> PAGEREF _Toc527243137 \h </w:instrText>
        </w:r>
        <w:r w:rsidR="00F35EA5">
          <w:rPr>
            <w:webHidden/>
          </w:rPr>
        </w:r>
        <w:r w:rsidR="00F35EA5">
          <w:rPr>
            <w:webHidden/>
          </w:rPr>
          <w:fldChar w:fldCharType="separate"/>
        </w:r>
        <w:r w:rsidR="00C0425D">
          <w:rPr>
            <w:webHidden/>
          </w:rPr>
          <w:t>3</w:t>
        </w:r>
        <w:r w:rsidR="00F35EA5">
          <w:rPr>
            <w:webHidden/>
          </w:rPr>
          <w:fldChar w:fldCharType="end"/>
        </w:r>
      </w:hyperlink>
    </w:p>
    <w:p w14:paraId="493B9C95" w14:textId="5DDFC3B9" w:rsidR="00F35EA5" w:rsidRDefault="00660D72">
      <w:pPr>
        <w:pStyle w:val="TOC2"/>
        <w:rPr>
          <w:rFonts w:asciiTheme="minorHAnsi" w:eastAsiaTheme="minorEastAsia" w:hAnsiTheme="minorHAnsi" w:cstheme="minorBidi"/>
          <w:color w:val="auto"/>
        </w:rPr>
      </w:pPr>
      <w:hyperlink w:anchor="_Toc527243138" w:history="1">
        <w:r w:rsidR="00F35EA5" w:rsidRPr="00722211">
          <w:rPr>
            <w:rStyle w:val="Hyperlink"/>
          </w:rPr>
          <w:t>1.4</w:t>
        </w:r>
        <w:r w:rsidR="00F35EA5">
          <w:rPr>
            <w:rFonts w:asciiTheme="minorHAnsi" w:eastAsiaTheme="minorEastAsia" w:hAnsiTheme="minorHAnsi" w:cstheme="minorBidi"/>
            <w:color w:val="auto"/>
          </w:rPr>
          <w:tab/>
        </w:r>
        <w:r w:rsidR="00F35EA5" w:rsidRPr="00722211">
          <w:rPr>
            <w:rStyle w:val="Hyperlink"/>
          </w:rPr>
          <w:t>The interviewer’s role</w:t>
        </w:r>
        <w:r w:rsidR="00F35EA5">
          <w:rPr>
            <w:webHidden/>
          </w:rPr>
          <w:tab/>
        </w:r>
        <w:r w:rsidR="00F35EA5">
          <w:rPr>
            <w:webHidden/>
          </w:rPr>
          <w:fldChar w:fldCharType="begin"/>
        </w:r>
        <w:r w:rsidR="00F35EA5">
          <w:rPr>
            <w:webHidden/>
          </w:rPr>
          <w:instrText xml:space="preserve"> PAGEREF _Toc527243138 \h </w:instrText>
        </w:r>
        <w:r w:rsidR="00F35EA5">
          <w:rPr>
            <w:webHidden/>
          </w:rPr>
        </w:r>
        <w:r w:rsidR="00F35EA5">
          <w:rPr>
            <w:webHidden/>
          </w:rPr>
          <w:fldChar w:fldCharType="separate"/>
        </w:r>
        <w:r w:rsidR="00C0425D">
          <w:rPr>
            <w:webHidden/>
          </w:rPr>
          <w:t>3</w:t>
        </w:r>
        <w:r w:rsidR="00F35EA5">
          <w:rPr>
            <w:webHidden/>
          </w:rPr>
          <w:fldChar w:fldCharType="end"/>
        </w:r>
      </w:hyperlink>
    </w:p>
    <w:p w14:paraId="0EF2CAD6" w14:textId="59CDBDC5" w:rsidR="00F35EA5" w:rsidRDefault="00660D72">
      <w:pPr>
        <w:pStyle w:val="TOC2"/>
        <w:rPr>
          <w:rFonts w:asciiTheme="minorHAnsi" w:eastAsiaTheme="minorEastAsia" w:hAnsiTheme="minorHAnsi" w:cstheme="minorBidi"/>
          <w:color w:val="auto"/>
        </w:rPr>
      </w:pPr>
      <w:hyperlink w:anchor="_Toc527243139" w:history="1">
        <w:r w:rsidR="00F35EA5" w:rsidRPr="00722211">
          <w:rPr>
            <w:rStyle w:val="Hyperlink"/>
          </w:rPr>
          <w:t>1.5</w:t>
        </w:r>
        <w:r w:rsidR="00F35EA5">
          <w:rPr>
            <w:rFonts w:asciiTheme="minorHAnsi" w:eastAsiaTheme="minorEastAsia" w:hAnsiTheme="minorHAnsi" w:cstheme="minorBidi"/>
            <w:color w:val="auto"/>
          </w:rPr>
          <w:tab/>
        </w:r>
        <w:r w:rsidR="00F35EA5" w:rsidRPr="00722211">
          <w:rPr>
            <w:rStyle w:val="Hyperlink"/>
          </w:rPr>
          <w:t>Working together as a team</w:t>
        </w:r>
        <w:r w:rsidR="00F35EA5">
          <w:rPr>
            <w:webHidden/>
          </w:rPr>
          <w:tab/>
        </w:r>
        <w:r w:rsidR="00F35EA5">
          <w:rPr>
            <w:webHidden/>
          </w:rPr>
          <w:fldChar w:fldCharType="begin"/>
        </w:r>
        <w:r w:rsidR="00F35EA5">
          <w:rPr>
            <w:webHidden/>
          </w:rPr>
          <w:instrText xml:space="preserve"> PAGEREF _Toc527243139 \h </w:instrText>
        </w:r>
        <w:r w:rsidR="00F35EA5">
          <w:rPr>
            <w:webHidden/>
          </w:rPr>
        </w:r>
        <w:r w:rsidR="00F35EA5">
          <w:rPr>
            <w:webHidden/>
          </w:rPr>
          <w:fldChar w:fldCharType="separate"/>
        </w:r>
        <w:r w:rsidR="00C0425D">
          <w:rPr>
            <w:webHidden/>
          </w:rPr>
          <w:t>5</w:t>
        </w:r>
        <w:r w:rsidR="00F35EA5">
          <w:rPr>
            <w:webHidden/>
          </w:rPr>
          <w:fldChar w:fldCharType="end"/>
        </w:r>
      </w:hyperlink>
    </w:p>
    <w:p w14:paraId="135C2AE4" w14:textId="39881044" w:rsidR="00F35EA5" w:rsidRDefault="00660D72">
      <w:pPr>
        <w:pStyle w:val="TOC2"/>
        <w:rPr>
          <w:rFonts w:asciiTheme="minorHAnsi" w:eastAsiaTheme="minorEastAsia" w:hAnsiTheme="minorHAnsi" w:cstheme="minorBidi"/>
          <w:color w:val="auto"/>
        </w:rPr>
      </w:pPr>
      <w:hyperlink w:anchor="_Toc527243140" w:history="1">
        <w:r w:rsidR="00F35EA5" w:rsidRPr="00722211">
          <w:rPr>
            <w:rStyle w:val="Hyperlink"/>
          </w:rPr>
          <w:t>1.6</w:t>
        </w:r>
        <w:r w:rsidR="00F35EA5">
          <w:rPr>
            <w:rFonts w:asciiTheme="minorHAnsi" w:eastAsiaTheme="minorEastAsia" w:hAnsiTheme="minorHAnsi" w:cstheme="minorBidi"/>
            <w:color w:val="auto"/>
          </w:rPr>
          <w:tab/>
        </w:r>
        <w:r w:rsidR="00F35EA5" w:rsidRPr="00722211">
          <w:rPr>
            <w:rStyle w:val="Hyperlink"/>
          </w:rPr>
          <w:t>Dismissal from the team</w:t>
        </w:r>
        <w:r w:rsidR="00F35EA5">
          <w:rPr>
            <w:webHidden/>
          </w:rPr>
          <w:tab/>
        </w:r>
        <w:r w:rsidR="00F35EA5">
          <w:rPr>
            <w:webHidden/>
          </w:rPr>
          <w:fldChar w:fldCharType="begin"/>
        </w:r>
        <w:r w:rsidR="00F35EA5">
          <w:rPr>
            <w:webHidden/>
          </w:rPr>
          <w:instrText xml:space="preserve"> PAGEREF _Toc527243140 \h </w:instrText>
        </w:r>
        <w:r w:rsidR="00F35EA5">
          <w:rPr>
            <w:webHidden/>
          </w:rPr>
        </w:r>
        <w:r w:rsidR="00F35EA5">
          <w:rPr>
            <w:webHidden/>
          </w:rPr>
          <w:fldChar w:fldCharType="separate"/>
        </w:r>
        <w:r w:rsidR="00C0425D">
          <w:rPr>
            <w:webHidden/>
          </w:rPr>
          <w:t>6</w:t>
        </w:r>
        <w:r w:rsidR="00F35EA5">
          <w:rPr>
            <w:webHidden/>
          </w:rPr>
          <w:fldChar w:fldCharType="end"/>
        </w:r>
      </w:hyperlink>
    </w:p>
    <w:p w14:paraId="51E63AAE" w14:textId="09924EA4" w:rsidR="00F35EA5" w:rsidRDefault="00660D72">
      <w:pPr>
        <w:pStyle w:val="TOC1"/>
        <w:rPr>
          <w:rFonts w:asciiTheme="minorHAnsi" w:eastAsiaTheme="minorEastAsia" w:hAnsiTheme="minorHAnsi" w:cstheme="minorBidi"/>
          <w:color w:val="auto"/>
        </w:rPr>
      </w:pPr>
      <w:hyperlink w:anchor="_Toc527243141" w:history="1">
        <w:r w:rsidR="00F35EA5" w:rsidRPr="00722211">
          <w:rPr>
            <w:rStyle w:val="Hyperlink"/>
          </w:rPr>
          <w:t>2</w:t>
        </w:r>
        <w:r w:rsidR="00F35EA5">
          <w:rPr>
            <w:rFonts w:asciiTheme="minorHAnsi" w:eastAsiaTheme="minorEastAsia" w:hAnsiTheme="minorHAnsi" w:cstheme="minorBidi"/>
            <w:color w:val="auto"/>
          </w:rPr>
          <w:tab/>
        </w:r>
        <w:r w:rsidR="00F35EA5" w:rsidRPr="00722211">
          <w:rPr>
            <w:rStyle w:val="Hyperlink"/>
          </w:rPr>
          <w:t>Conducting the interview</w:t>
        </w:r>
        <w:r w:rsidR="00F35EA5">
          <w:rPr>
            <w:webHidden/>
          </w:rPr>
          <w:tab/>
        </w:r>
        <w:r w:rsidR="00F35EA5">
          <w:rPr>
            <w:webHidden/>
          </w:rPr>
          <w:fldChar w:fldCharType="begin"/>
        </w:r>
        <w:r w:rsidR="00F35EA5">
          <w:rPr>
            <w:webHidden/>
          </w:rPr>
          <w:instrText xml:space="preserve"> PAGEREF _Toc527243141 \h </w:instrText>
        </w:r>
        <w:r w:rsidR="00F35EA5">
          <w:rPr>
            <w:webHidden/>
          </w:rPr>
        </w:r>
        <w:r w:rsidR="00F35EA5">
          <w:rPr>
            <w:webHidden/>
          </w:rPr>
          <w:fldChar w:fldCharType="separate"/>
        </w:r>
        <w:r w:rsidR="00C0425D">
          <w:rPr>
            <w:webHidden/>
          </w:rPr>
          <w:t>7</w:t>
        </w:r>
        <w:r w:rsidR="00F35EA5">
          <w:rPr>
            <w:webHidden/>
          </w:rPr>
          <w:fldChar w:fldCharType="end"/>
        </w:r>
      </w:hyperlink>
    </w:p>
    <w:p w14:paraId="0865F47D" w14:textId="0C7339D7" w:rsidR="00F35EA5" w:rsidRDefault="00660D72">
      <w:pPr>
        <w:pStyle w:val="TOC2"/>
        <w:rPr>
          <w:rFonts w:asciiTheme="minorHAnsi" w:eastAsiaTheme="minorEastAsia" w:hAnsiTheme="minorHAnsi" w:cstheme="minorBidi"/>
          <w:color w:val="auto"/>
        </w:rPr>
      </w:pPr>
      <w:hyperlink w:anchor="_Toc527243142" w:history="1">
        <w:r w:rsidR="00F35EA5" w:rsidRPr="00722211">
          <w:rPr>
            <w:rStyle w:val="Hyperlink"/>
          </w:rPr>
          <w:t>2.1</w:t>
        </w:r>
        <w:r w:rsidR="00F35EA5">
          <w:rPr>
            <w:rFonts w:asciiTheme="minorHAnsi" w:eastAsiaTheme="minorEastAsia" w:hAnsiTheme="minorHAnsi" w:cstheme="minorBidi"/>
            <w:color w:val="auto"/>
          </w:rPr>
          <w:tab/>
        </w:r>
        <w:r w:rsidR="00F35EA5" w:rsidRPr="00722211">
          <w:rPr>
            <w:rStyle w:val="Hyperlink"/>
          </w:rPr>
          <w:t>General guidance</w:t>
        </w:r>
        <w:r w:rsidR="00F35EA5">
          <w:rPr>
            <w:webHidden/>
          </w:rPr>
          <w:tab/>
        </w:r>
        <w:r w:rsidR="00F35EA5">
          <w:rPr>
            <w:webHidden/>
          </w:rPr>
          <w:fldChar w:fldCharType="begin"/>
        </w:r>
        <w:r w:rsidR="00F35EA5">
          <w:rPr>
            <w:webHidden/>
          </w:rPr>
          <w:instrText xml:space="preserve"> PAGEREF _Toc527243142 \h </w:instrText>
        </w:r>
        <w:r w:rsidR="00F35EA5">
          <w:rPr>
            <w:webHidden/>
          </w:rPr>
        </w:r>
        <w:r w:rsidR="00F35EA5">
          <w:rPr>
            <w:webHidden/>
          </w:rPr>
          <w:fldChar w:fldCharType="separate"/>
        </w:r>
        <w:r w:rsidR="00C0425D">
          <w:rPr>
            <w:webHidden/>
          </w:rPr>
          <w:t>7</w:t>
        </w:r>
        <w:r w:rsidR="00F35EA5">
          <w:rPr>
            <w:webHidden/>
          </w:rPr>
          <w:fldChar w:fldCharType="end"/>
        </w:r>
      </w:hyperlink>
    </w:p>
    <w:p w14:paraId="4A6119A1" w14:textId="0F9AA8AA" w:rsidR="00F35EA5" w:rsidRDefault="00660D72">
      <w:pPr>
        <w:pStyle w:val="TOC2"/>
        <w:rPr>
          <w:rFonts w:asciiTheme="minorHAnsi" w:eastAsiaTheme="minorEastAsia" w:hAnsiTheme="minorHAnsi" w:cstheme="minorBidi"/>
          <w:color w:val="auto"/>
        </w:rPr>
      </w:pPr>
      <w:hyperlink w:anchor="_Toc527243143" w:history="1">
        <w:r w:rsidR="00F35EA5" w:rsidRPr="00722211">
          <w:rPr>
            <w:rStyle w:val="Hyperlink"/>
          </w:rPr>
          <w:t>2.2</w:t>
        </w:r>
        <w:r w:rsidR="00F35EA5">
          <w:rPr>
            <w:rFonts w:asciiTheme="minorHAnsi" w:eastAsiaTheme="minorEastAsia" w:hAnsiTheme="minorHAnsi" w:cstheme="minorBidi"/>
            <w:color w:val="auto"/>
          </w:rPr>
          <w:tab/>
        </w:r>
        <w:r w:rsidR="00F35EA5" w:rsidRPr="00722211">
          <w:rPr>
            <w:rStyle w:val="Hyperlink"/>
          </w:rPr>
          <w:t>Approaching the household</w:t>
        </w:r>
        <w:r w:rsidR="00F35EA5">
          <w:rPr>
            <w:webHidden/>
          </w:rPr>
          <w:tab/>
        </w:r>
        <w:r w:rsidR="00F35EA5">
          <w:rPr>
            <w:webHidden/>
          </w:rPr>
          <w:fldChar w:fldCharType="begin"/>
        </w:r>
        <w:r w:rsidR="00F35EA5">
          <w:rPr>
            <w:webHidden/>
          </w:rPr>
          <w:instrText xml:space="preserve"> PAGEREF _Toc527243143 \h </w:instrText>
        </w:r>
        <w:r w:rsidR="00F35EA5">
          <w:rPr>
            <w:webHidden/>
          </w:rPr>
        </w:r>
        <w:r w:rsidR="00F35EA5">
          <w:rPr>
            <w:webHidden/>
          </w:rPr>
          <w:fldChar w:fldCharType="separate"/>
        </w:r>
        <w:r w:rsidR="00C0425D">
          <w:rPr>
            <w:webHidden/>
          </w:rPr>
          <w:t>7</w:t>
        </w:r>
        <w:r w:rsidR="00F35EA5">
          <w:rPr>
            <w:webHidden/>
          </w:rPr>
          <w:fldChar w:fldCharType="end"/>
        </w:r>
      </w:hyperlink>
    </w:p>
    <w:p w14:paraId="0A211480" w14:textId="1FBFA4EE" w:rsidR="00F35EA5" w:rsidRDefault="00660D72">
      <w:pPr>
        <w:pStyle w:val="TOC2"/>
        <w:rPr>
          <w:rFonts w:asciiTheme="minorHAnsi" w:eastAsiaTheme="minorEastAsia" w:hAnsiTheme="minorHAnsi" w:cstheme="minorBidi"/>
          <w:color w:val="auto"/>
        </w:rPr>
      </w:pPr>
      <w:hyperlink w:anchor="_Toc527243144" w:history="1">
        <w:r w:rsidR="00F35EA5" w:rsidRPr="00722211">
          <w:rPr>
            <w:rStyle w:val="Hyperlink"/>
          </w:rPr>
          <w:t>2.3</w:t>
        </w:r>
        <w:r w:rsidR="00F35EA5">
          <w:rPr>
            <w:rFonts w:asciiTheme="minorHAnsi" w:eastAsiaTheme="minorEastAsia" w:hAnsiTheme="minorHAnsi" w:cstheme="minorBidi"/>
            <w:color w:val="auto"/>
          </w:rPr>
          <w:tab/>
        </w:r>
        <w:r w:rsidR="00F35EA5" w:rsidRPr="00722211">
          <w:rPr>
            <w:rStyle w:val="Hyperlink"/>
          </w:rPr>
          <w:t>Ensuring privacy</w:t>
        </w:r>
        <w:r w:rsidR="00F35EA5">
          <w:rPr>
            <w:webHidden/>
          </w:rPr>
          <w:tab/>
        </w:r>
        <w:r w:rsidR="00F35EA5">
          <w:rPr>
            <w:webHidden/>
          </w:rPr>
          <w:fldChar w:fldCharType="begin"/>
        </w:r>
        <w:r w:rsidR="00F35EA5">
          <w:rPr>
            <w:webHidden/>
          </w:rPr>
          <w:instrText xml:space="preserve"> PAGEREF _Toc527243144 \h </w:instrText>
        </w:r>
        <w:r w:rsidR="00F35EA5">
          <w:rPr>
            <w:webHidden/>
          </w:rPr>
        </w:r>
        <w:r w:rsidR="00F35EA5">
          <w:rPr>
            <w:webHidden/>
          </w:rPr>
          <w:fldChar w:fldCharType="separate"/>
        </w:r>
        <w:r w:rsidR="00C0425D">
          <w:rPr>
            <w:webHidden/>
          </w:rPr>
          <w:t>8</w:t>
        </w:r>
        <w:r w:rsidR="00F35EA5">
          <w:rPr>
            <w:webHidden/>
          </w:rPr>
          <w:fldChar w:fldCharType="end"/>
        </w:r>
      </w:hyperlink>
    </w:p>
    <w:p w14:paraId="321C3244" w14:textId="207636DD" w:rsidR="00F35EA5" w:rsidRDefault="00660D72">
      <w:pPr>
        <w:pStyle w:val="TOC2"/>
        <w:rPr>
          <w:rFonts w:asciiTheme="minorHAnsi" w:eastAsiaTheme="minorEastAsia" w:hAnsiTheme="minorHAnsi" w:cstheme="minorBidi"/>
          <w:color w:val="auto"/>
        </w:rPr>
      </w:pPr>
      <w:hyperlink w:anchor="_Toc527243145" w:history="1">
        <w:r w:rsidR="00F35EA5" w:rsidRPr="00722211">
          <w:rPr>
            <w:rStyle w:val="Hyperlink"/>
          </w:rPr>
          <w:t>2.4</w:t>
        </w:r>
        <w:r w:rsidR="00F35EA5">
          <w:rPr>
            <w:rFonts w:asciiTheme="minorHAnsi" w:eastAsiaTheme="minorEastAsia" w:hAnsiTheme="minorHAnsi" w:cstheme="minorBidi"/>
            <w:color w:val="auto"/>
          </w:rPr>
          <w:tab/>
        </w:r>
        <w:r w:rsidR="00F35EA5" w:rsidRPr="00722211">
          <w:rPr>
            <w:rStyle w:val="Hyperlink"/>
          </w:rPr>
          <w:t>Building rapport</w:t>
        </w:r>
        <w:r w:rsidR="00F35EA5">
          <w:rPr>
            <w:webHidden/>
          </w:rPr>
          <w:tab/>
        </w:r>
        <w:r w:rsidR="00F35EA5">
          <w:rPr>
            <w:webHidden/>
          </w:rPr>
          <w:fldChar w:fldCharType="begin"/>
        </w:r>
        <w:r w:rsidR="00F35EA5">
          <w:rPr>
            <w:webHidden/>
          </w:rPr>
          <w:instrText xml:space="preserve"> PAGEREF _Toc527243145 \h </w:instrText>
        </w:r>
        <w:r w:rsidR="00F35EA5">
          <w:rPr>
            <w:webHidden/>
          </w:rPr>
        </w:r>
        <w:r w:rsidR="00F35EA5">
          <w:rPr>
            <w:webHidden/>
          </w:rPr>
          <w:fldChar w:fldCharType="separate"/>
        </w:r>
        <w:r w:rsidR="00C0425D">
          <w:rPr>
            <w:webHidden/>
          </w:rPr>
          <w:t>8</w:t>
        </w:r>
        <w:r w:rsidR="00F35EA5">
          <w:rPr>
            <w:webHidden/>
          </w:rPr>
          <w:fldChar w:fldCharType="end"/>
        </w:r>
      </w:hyperlink>
    </w:p>
    <w:p w14:paraId="7EC12447" w14:textId="05DA07A2" w:rsidR="00F35EA5" w:rsidRDefault="00660D72">
      <w:pPr>
        <w:pStyle w:val="TOC2"/>
        <w:rPr>
          <w:rFonts w:asciiTheme="minorHAnsi" w:eastAsiaTheme="minorEastAsia" w:hAnsiTheme="minorHAnsi" w:cstheme="minorBidi"/>
          <w:color w:val="auto"/>
        </w:rPr>
      </w:pPr>
      <w:hyperlink w:anchor="_Toc527243146" w:history="1">
        <w:r w:rsidR="00F35EA5" w:rsidRPr="00722211">
          <w:rPr>
            <w:rStyle w:val="Hyperlink"/>
          </w:rPr>
          <w:t>2.5</w:t>
        </w:r>
        <w:r w:rsidR="00F35EA5">
          <w:rPr>
            <w:rFonts w:asciiTheme="minorHAnsi" w:eastAsiaTheme="minorEastAsia" w:hAnsiTheme="minorHAnsi" w:cstheme="minorBidi"/>
            <w:color w:val="auto"/>
          </w:rPr>
          <w:tab/>
        </w:r>
        <w:r w:rsidR="00F35EA5" w:rsidRPr="00722211">
          <w:rPr>
            <w:rStyle w:val="Hyperlink"/>
          </w:rPr>
          <w:t>How to ask the survey questions</w:t>
        </w:r>
        <w:r w:rsidR="00F35EA5">
          <w:rPr>
            <w:webHidden/>
          </w:rPr>
          <w:tab/>
        </w:r>
        <w:r w:rsidR="00F35EA5">
          <w:rPr>
            <w:webHidden/>
          </w:rPr>
          <w:fldChar w:fldCharType="begin"/>
        </w:r>
        <w:r w:rsidR="00F35EA5">
          <w:rPr>
            <w:webHidden/>
          </w:rPr>
          <w:instrText xml:space="preserve"> PAGEREF _Toc527243146 \h </w:instrText>
        </w:r>
        <w:r w:rsidR="00F35EA5">
          <w:rPr>
            <w:webHidden/>
          </w:rPr>
        </w:r>
        <w:r w:rsidR="00F35EA5">
          <w:rPr>
            <w:webHidden/>
          </w:rPr>
          <w:fldChar w:fldCharType="separate"/>
        </w:r>
        <w:r w:rsidR="00C0425D">
          <w:rPr>
            <w:webHidden/>
          </w:rPr>
          <w:t>9</w:t>
        </w:r>
        <w:r w:rsidR="00F35EA5">
          <w:rPr>
            <w:webHidden/>
          </w:rPr>
          <w:fldChar w:fldCharType="end"/>
        </w:r>
      </w:hyperlink>
    </w:p>
    <w:p w14:paraId="5299C63B" w14:textId="0197E3EF" w:rsidR="00F35EA5" w:rsidRDefault="00660D72">
      <w:pPr>
        <w:pStyle w:val="TOC2"/>
        <w:rPr>
          <w:rFonts w:asciiTheme="minorHAnsi" w:eastAsiaTheme="minorEastAsia" w:hAnsiTheme="minorHAnsi" w:cstheme="minorBidi"/>
          <w:color w:val="auto"/>
        </w:rPr>
      </w:pPr>
      <w:hyperlink w:anchor="_Toc527243147" w:history="1">
        <w:r w:rsidR="00F35EA5" w:rsidRPr="00722211">
          <w:rPr>
            <w:rStyle w:val="Hyperlink"/>
          </w:rPr>
          <w:t>2.6</w:t>
        </w:r>
        <w:r w:rsidR="00F35EA5">
          <w:rPr>
            <w:rFonts w:asciiTheme="minorHAnsi" w:eastAsiaTheme="minorEastAsia" w:hAnsiTheme="minorHAnsi" w:cstheme="minorBidi"/>
            <w:color w:val="auto"/>
          </w:rPr>
          <w:tab/>
        </w:r>
        <w:r w:rsidR="00F35EA5" w:rsidRPr="00722211">
          <w:rPr>
            <w:rStyle w:val="Hyperlink"/>
          </w:rPr>
          <w:t>Language of the Interview</w:t>
        </w:r>
        <w:r w:rsidR="00F35EA5">
          <w:rPr>
            <w:webHidden/>
          </w:rPr>
          <w:tab/>
        </w:r>
        <w:r w:rsidR="00F35EA5">
          <w:rPr>
            <w:webHidden/>
          </w:rPr>
          <w:fldChar w:fldCharType="begin"/>
        </w:r>
        <w:r w:rsidR="00F35EA5">
          <w:rPr>
            <w:webHidden/>
          </w:rPr>
          <w:instrText xml:space="preserve"> PAGEREF _Toc527243147 \h </w:instrText>
        </w:r>
        <w:r w:rsidR="00F35EA5">
          <w:rPr>
            <w:webHidden/>
          </w:rPr>
        </w:r>
        <w:r w:rsidR="00F35EA5">
          <w:rPr>
            <w:webHidden/>
          </w:rPr>
          <w:fldChar w:fldCharType="separate"/>
        </w:r>
        <w:r w:rsidR="00C0425D">
          <w:rPr>
            <w:webHidden/>
          </w:rPr>
          <w:t>10</w:t>
        </w:r>
        <w:r w:rsidR="00F35EA5">
          <w:rPr>
            <w:webHidden/>
          </w:rPr>
          <w:fldChar w:fldCharType="end"/>
        </w:r>
      </w:hyperlink>
    </w:p>
    <w:p w14:paraId="7056AACF" w14:textId="7EF8684D" w:rsidR="00F35EA5" w:rsidRDefault="00660D72">
      <w:pPr>
        <w:pStyle w:val="TOC2"/>
        <w:rPr>
          <w:rFonts w:asciiTheme="minorHAnsi" w:eastAsiaTheme="minorEastAsia" w:hAnsiTheme="minorHAnsi" w:cstheme="minorBidi"/>
          <w:color w:val="auto"/>
        </w:rPr>
      </w:pPr>
      <w:hyperlink w:anchor="_Toc527243148" w:history="1">
        <w:r w:rsidR="00F35EA5" w:rsidRPr="00722211">
          <w:rPr>
            <w:rStyle w:val="Hyperlink"/>
          </w:rPr>
          <w:t>2.7</w:t>
        </w:r>
        <w:r w:rsidR="00F35EA5">
          <w:rPr>
            <w:rFonts w:asciiTheme="minorHAnsi" w:eastAsiaTheme="minorEastAsia" w:hAnsiTheme="minorHAnsi" w:cstheme="minorBidi"/>
            <w:color w:val="auto"/>
          </w:rPr>
          <w:tab/>
        </w:r>
        <w:r w:rsidR="00F35EA5" w:rsidRPr="00722211">
          <w:rPr>
            <w:rStyle w:val="Hyperlink"/>
          </w:rPr>
          <w:t>Dealing with hidden households</w:t>
        </w:r>
        <w:r w:rsidR="00F35EA5">
          <w:rPr>
            <w:webHidden/>
          </w:rPr>
          <w:tab/>
        </w:r>
        <w:r w:rsidR="00F35EA5">
          <w:rPr>
            <w:webHidden/>
          </w:rPr>
          <w:fldChar w:fldCharType="begin"/>
        </w:r>
        <w:r w:rsidR="00F35EA5">
          <w:rPr>
            <w:webHidden/>
          </w:rPr>
          <w:instrText xml:space="preserve"> PAGEREF _Toc527243148 \h </w:instrText>
        </w:r>
        <w:r w:rsidR="00F35EA5">
          <w:rPr>
            <w:webHidden/>
          </w:rPr>
        </w:r>
        <w:r w:rsidR="00F35EA5">
          <w:rPr>
            <w:webHidden/>
          </w:rPr>
          <w:fldChar w:fldCharType="separate"/>
        </w:r>
        <w:r w:rsidR="00C0425D">
          <w:rPr>
            <w:webHidden/>
          </w:rPr>
          <w:t>12</w:t>
        </w:r>
        <w:r w:rsidR="00F35EA5">
          <w:rPr>
            <w:webHidden/>
          </w:rPr>
          <w:fldChar w:fldCharType="end"/>
        </w:r>
      </w:hyperlink>
    </w:p>
    <w:p w14:paraId="47E3BE2F" w14:textId="51B05502" w:rsidR="00F35EA5" w:rsidRDefault="00660D72">
      <w:pPr>
        <w:pStyle w:val="TOC2"/>
        <w:rPr>
          <w:rFonts w:asciiTheme="minorHAnsi" w:eastAsiaTheme="minorEastAsia" w:hAnsiTheme="minorHAnsi" w:cstheme="minorBidi"/>
          <w:color w:val="auto"/>
        </w:rPr>
      </w:pPr>
      <w:hyperlink w:anchor="_Toc527243149" w:history="1">
        <w:r w:rsidR="00F35EA5" w:rsidRPr="00722211">
          <w:rPr>
            <w:rStyle w:val="Hyperlink"/>
          </w:rPr>
          <w:t>2.8</w:t>
        </w:r>
        <w:r w:rsidR="00F35EA5">
          <w:rPr>
            <w:rFonts w:asciiTheme="minorHAnsi" w:eastAsiaTheme="minorEastAsia" w:hAnsiTheme="minorHAnsi" w:cstheme="minorBidi"/>
            <w:color w:val="auto"/>
          </w:rPr>
          <w:tab/>
        </w:r>
        <w:r w:rsidR="00F35EA5" w:rsidRPr="00722211">
          <w:rPr>
            <w:rStyle w:val="Hyperlink"/>
          </w:rPr>
          <w:t>If you find a problem during the interview</w:t>
        </w:r>
        <w:r w:rsidR="00F35EA5">
          <w:rPr>
            <w:webHidden/>
          </w:rPr>
          <w:tab/>
        </w:r>
        <w:r w:rsidR="00F35EA5">
          <w:rPr>
            <w:webHidden/>
          </w:rPr>
          <w:fldChar w:fldCharType="begin"/>
        </w:r>
        <w:r w:rsidR="00F35EA5">
          <w:rPr>
            <w:webHidden/>
          </w:rPr>
          <w:instrText xml:space="preserve"> PAGEREF _Toc527243149 \h </w:instrText>
        </w:r>
        <w:r w:rsidR="00F35EA5">
          <w:rPr>
            <w:webHidden/>
          </w:rPr>
        </w:r>
        <w:r w:rsidR="00F35EA5">
          <w:rPr>
            <w:webHidden/>
          </w:rPr>
          <w:fldChar w:fldCharType="separate"/>
        </w:r>
        <w:r w:rsidR="00C0425D">
          <w:rPr>
            <w:webHidden/>
          </w:rPr>
          <w:t>13</w:t>
        </w:r>
        <w:r w:rsidR="00F35EA5">
          <w:rPr>
            <w:webHidden/>
          </w:rPr>
          <w:fldChar w:fldCharType="end"/>
        </w:r>
      </w:hyperlink>
    </w:p>
    <w:p w14:paraId="0703FC00" w14:textId="38030F61" w:rsidR="00F35EA5" w:rsidRDefault="00660D72">
      <w:pPr>
        <w:pStyle w:val="TOC2"/>
        <w:rPr>
          <w:rFonts w:asciiTheme="minorHAnsi" w:eastAsiaTheme="minorEastAsia" w:hAnsiTheme="minorHAnsi" w:cstheme="minorBidi"/>
          <w:color w:val="auto"/>
        </w:rPr>
      </w:pPr>
      <w:hyperlink w:anchor="_Toc527243150" w:history="1">
        <w:r w:rsidR="00F35EA5" w:rsidRPr="00722211">
          <w:rPr>
            <w:rStyle w:val="Hyperlink"/>
          </w:rPr>
          <w:t>2.9</w:t>
        </w:r>
        <w:r w:rsidR="00F35EA5">
          <w:rPr>
            <w:rFonts w:asciiTheme="minorHAnsi" w:eastAsiaTheme="minorEastAsia" w:hAnsiTheme="minorHAnsi" w:cstheme="minorBidi"/>
            <w:color w:val="auto"/>
          </w:rPr>
          <w:tab/>
        </w:r>
        <w:r w:rsidR="00F35EA5" w:rsidRPr="00722211">
          <w:rPr>
            <w:rStyle w:val="Hyperlink"/>
          </w:rPr>
          <w:t>Ensuring and maintaining confidentiality</w:t>
        </w:r>
        <w:r w:rsidR="00F35EA5">
          <w:rPr>
            <w:webHidden/>
          </w:rPr>
          <w:tab/>
        </w:r>
        <w:r w:rsidR="00F35EA5">
          <w:rPr>
            <w:webHidden/>
          </w:rPr>
          <w:fldChar w:fldCharType="begin"/>
        </w:r>
        <w:r w:rsidR="00F35EA5">
          <w:rPr>
            <w:webHidden/>
          </w:rPr>
          <w:instrText xml:space="preserve"> PAGEREF _Toc527243150 \h </w:instrText>
        </w:r>
        <w:r w:rsidR="00F35EA5">
          <w:rPr>
            <w:webHidden/>
          </w:rPr>
        </w:r>
        <w:r w:rsidR="00F35EA5">
          <w:rPr>
            <w:webHidden/>
          </w:rPr>
          <w:fldChar w:fldCharType="separate"/>
        </w:r>
        <w:r w:rsidR="00C0425D">
          <w:rPr>
            <w:webHidden/>
          </w:rPr>
          <w:t>14</w:t>
        </w:r>
        <w:r w:rsidR="00F35EA5">
          <w:rPr>
            <w:webHidden/>
          </w:rPr>
          <w:fldChar w:fldCharType="end"/>
        </w:r>
      </w:hyperlink>
    </w:p>
    <w:p w14:paraId="3EE74732" w14:textId="4E4BE0CE" w:rsidR="00F35EA5" w:rsidRDefault="00660D72">
      <w:pPr>
        <w:pStyle w:val="TOC1"/>
        <w:rPr>
          <w:rFonts w:asciiTheme="minorHAnsi" w:eastAsiaTheme="minorEastAsia" w:hAnsiTheme="minorHAnsi" w:cstheme="minorBidi"/>
          <w:color w:val="auto"/>
        </w:rPr>
      </w:pPr>
      <w:hyperlink w:anchor="_Toc527243151" w:history="1">
        <w:r w:rsidR="00F35EA5" w:rsidRPr="00722211">
          <w:rPr>
            <w:rStyle w:val="Hyperlink"/>
          </w:rPr>
          <w:t>3</w:t>
        </w:r>
        <w:r w:rsidR="00F35EA5">
          <w:rPr>
            <w:rFonts w:asciiTheme="minorHAnsi" w:eastAsiaTheme="minorEastAsia" w:hAnsiTheme="minorHAnsi" w:cstheme="minorBidi"/>
            <w:color w:val="auto"/>
          </w:rPr>
          <w:tab/>
        </w:r>
        <w:r w:rsidR="00F35EA5" w:rsidRPr="00722211">
          <w:rPr>
            <w:rStyle w:val="Hyperlink"/>
          </w:rPr>
          <w:t>Fieldwork procedures</w:t>
        </w:r>
        <w:r w:rsidR="00F35EA5">
          <w:rPr>
            <w:webHidden/>
          </w:rPr>
          <w:tab/>
        </w:r>
        <w:r w:rsidR="00F35EA5">
          <w:rPr>
            <w:webHidden/>
          </w:rPr>
          <w:fldChar w:fldCharType="begin"/>
        </w:r>
        <w:r w:rsidR="00F35EA5">
          <w:rPr>
            <w:webHidden/>
          </w:rPr>
          <w:instrText xml:space="preserve"> PAGEREF _Toc527243151 \h </w:instrText>
        </w:r>
        <w:r w:rsidR="00F35EA5">
          <w:rPr>
            <w:webHidden/>
          </w:rPr>
        </w:r>
        <w:r w:rsidR="00F35EA5">
          <w:rPr>
            <w:webHidden/>
          </w:rPr>
          <w:fldChar w:fldCharType="separate"/>
        </w:r>
        <w:r w:rsidR="00C0425D">
          <w:rPr>
            <w:webHidden/>
          </w:rPr>
          <w:t>15</w:t>
        </w:r>
        <w:r w:rsidR="00F35EA5">
          <w:rPr>
            <w:webHidden/>
          </w:rPr>
          <w:fldChar w:fldCharType="end"/>
        </w:r>
      </w:hyperlink>
    </w:p>
    <w:p w14:paraId="49A30FAC" w14:textId="6BA77BD4" w:rsidR="00F35EA5" w:rsidRDefault="00660D72">
      <w:pPr>
        <w:pStyle w:val="TOC2"/>
        <w:rPr>
          <w:rFonts w:asciiTheme="minorHAnsi" w:eastAsiaTheme="minorEastAsia" w:hAnsiTheme="minorHAnsi" w:cstheme="minorBidi"/>
          <w:color w:val="auto"/>
        </w:rPr>
      </w:pPr>
      <w:hyperlink w:anchor="_Toc527243152" w:history="1">
        <w:r w:rsidR="00F35EA5" w:rsidRPr="00722211">
          <w:rPr>
            <w:rStyle w:val="Hyperlink"/>
          </w:rPr>
          <w:t>3.1</w:t>
        </w:r>
        <w:r w:rsidR="00F35EA5">
          <w:rPr>
            <w:rFonts w:asciiTheme="minorHAnsi" w:eastAsiaTheme="minorEastAsia" w:hAnsiTheme="minorHAnsi" w:cstheme="minorBidi"/>
            <w:color w:val="auto"/>
          </w:rPr>
          <w:tab/>
        </w:r>
        <w:r w:rsidR="00F35EA5" w:rsidRPr="00722211">
          <w:rPr>
            <w:rStyle w:val="Hyperlink"/>
          </w:rPr>
          <w:t>Survey questionnaire modules</w:t>
        </w:r>
        <w:r w:rsidR="00F35EA5">
          <w:rPr>
            <w:webHidden/>
          </w:rPr>
          <w:tab/>
        </w:r>
        <w:r w:rsidR="00F35EA5">
          <w:rPr>
            <w:webHidden/>
          </w:rPr>
          <w:fldChar w:fldCharType="begin"/>
        </w:r>
        <w:r w:rsidR="00F35EA5">
          <w:rPr>
            <w:webHidden/>
          </w:rPr>
          <w:instrText xml:space="preserve"> PAGEREF _Toc527243152 \h </w:instrText>
        </w:r>
        <w:r w:rsidR="00F35EA5">
          <w:rPr>
            <w:webHidden/>
          </w:rPr>
        </w:r>
        <w:r w:rsidR="00F35EA5">
          <w:rPr>
            <w:webHidden/>
          </w:rPr>
          <w:fldChar w:fldCharType="separate"/>
        </w:r>
        <w:r w:rsidR="00C0425D">
          <w:rPr>
            <w:webHidden/>
          </w:rPr>
          <w:t>15</w:t>
        </w:r>
        <w:r w:rsidR="00F35EA5">
          <w:rPr>
            <w:webHidden/>
          </w:rPr>
          <w:fldChar w:fldCharType="end"/>
        </w:r>
      </w:hyperlink>
    </w:p>
    <w:p w14:paraId="0F9D1068" w14:textId="68153667" w:rsidR="00F35EA5" w:rsidRDefault="00660D72">
      <w:pPr>
        <w:pStyle w:val="TOC2"/>
        <w:rPr>
          <w:rFonts w:asciiTheme="minorHAnsi" w:eastAsiaTheme="minorEastAsia" w:hAnsiTheme="minorHAnsi" w:cstheme="minorBidi"/>
          <w:color w:val="auto"/>
        </w:rPr>
      </w:pPr>
      <w:hyperlink w:anchor="_Toc527243153" w:history="1">
        <w:r w:rsidR="00F35EA5" w:rsidRPr="00722211">
          <w:rPr>
            <w:rStyle w:val="Hyperlink"/>
          </w:rPr>
          <w:t>3.2</w:t>
        </w:r>
        <w:r w:rsidR="00F35EA5">
          <w:rPr>
            <w:rFonts w:asciiTheme="minorHAnsi" w:eastAsiaTheme="minorEastAsia" w:hAnsiTheme="minorHAnsi" w:cstheme="minorBidi"/>
            <w:color w:val="auto"/>
          </w:rPr>
          <w:tab/>
        </w:r>
        <w:r w:rsidR="00F35EA5" w:rsidRPr="00722211">
          <w:rPr>
            <w:rStyle w:val="Hyperlink"/>
          </w:rPr>
          <w:t>Interviewer teams</w:t>
        </w:r>
        <w:r w:rsidR="00F35EA5">
          <w:rPr>
            <w:webHidden/>
          </w:rPr>
          <w:tab/>
        </w:r>
        <w:r w:rsidR="00F35EA5">
          <w:rPr>
            <w:webHidden/>
          </w:rPr>
          <w:fldChar w:fldCharType="begin"/>
        </w:r>
        <w:r w:rsidR="00F35EA5">
          <w:rPr>
            <w:webHidden/>
          </w:rPr>
          <w:instrText xml:space="preserve"> PAGEREF _Toc527243153 \h </w:instrText>
        </w:r>
        <w:r w:rsidR="00F35EA5">
          <w:rPr>
            <w:webHidden/>
          </w:rPr>
        </w:r>
        <w:r w:rsidR="00F35EA5">
          <w:rPr>
            <w:webHidden/>
          </w:rPr>
          <w:fldChar w:fldCharType="separate"/>
        </w:r>
        <w:r w:rsidR="00C0425D">
          <w:rPr>
            <w:webHidden/>
          </w:rPr>
          <w:t>15</w:t>
        </w:r>
        <w:r w:rsidR="00F35EA5">
          <w:rPr>
            <w:webHidden/>
          </w:rPr>
          <w:fldChar w:fldCharType="end"/>
        </w:r>
      </w:hyperlink>
    </w:p>
    <w:p w14:paraId="178B0DDF" w14:textId="233AFC8C" w:rsidR="00F35EA5" w:rsidRDefault="00660D72">
      <w:pPr>
        <w:pStyle w:val="TOC3"/>
        <w:rPr>
          <w:rFonts w:asciiTheme="minorHAnsi" w:eastAsiaTheme="minorEastAsia" w:hAnsiTheme="minorHAnsi" w:cstheme="minorBidi"/>
          <w:color w:val="auto"/>
        </w:rPr>
      </w:pPr>
      <w:hyperlink w:anchor="_Toc527243154" w:history="1">
        <w:r w:rsidR="00F35EA5" w:rsidRPr="00722211">
          <w:rPr>
            <w:rStyle w:val="Hyperlink"/>
          </w:rPr>
          <w:t>3.2.1</w:t>
        </w:r>
        <w:r w:rsidR="00F35EA5">
          <w:rPr>
            <w:rFonts w:asciiTheme="minorHAnsi" w:eastAsiaTheme="minorEastAsia" w:hAnsiTheme="minorHAnsi" w:cstheme="minorBidi"/>
            <w:color w:val="auto"/>
          </w:rPr>
          <w:tab/>
        </w:r>
        <w:r w:rsidR="00F35EA5" w:rsidRPr="00722211">
          <w:rPr>
            <w:rStyle w:val="Hyperlink"/>
          </w:rPr>
          <w:t>Maintaining rapport while sharing the work during an interview</w:t>
        </w:r>
        <w:r w:rsidR="00F35EA5">
          <w:rPr>
            <w:webHidden/>
          </w:rPr>
          <w:tab/>
        </w:r>
        <w:r w:rsidR="00F35EA5">
          <w:rPr>
            <w:webHidden/>
          </w:rPr>
          <w:fldChar w:fldCharType="begin"/>
        </w:r>
        <w:r w:rsidR="00F35EA5">
          <w:rPr>
            <w:webHidden/>
          </w:rPr>
          <w:instrText xml:space="preserve"> PAGEREF _Toc527243154 \h </w:instrText>
        </w:r>
        <w:r w:rsidR="00F35EA5">
          <w:rPr>
            <w:webHidden/>
          </w:rPr>
        </w:r>
        <w:r w:rsidR="00F35EA5">
          <w:rPr>
            <w:webHidden/>
          </w:rPr>
          <w:fldChar w:fldCharType="separate"/>
        </w:r>
        <w:r w:rsidR="00C0425D">
          <w:rPr>
            <w:webHidden/>
          </w:rPr>
          <w:t>16</w:t>
        </w:r>
        <w:r w:rsidR="00F35EA5">
          <w:rPr>
            <w:webHidden/>
          </w:rPr>
          <w:fldChar w:fldCharType="end"/>
        </w:r>
      </w:hyperlink>
    </w:p>
    <w:p w14:paraId="4C9FDE4E" w14:textId="4906A196" w:rsidR="00F35EA5" w:rsidRDefault="00660D72">
      <w:pPr>
        <w:pStyle w:val="TOC3"/>
        <w:rPr>
          <w:rFonts w:asciiTheme="minorHAnsi" w:eastAsiaTheme="minorEastAsia" w:hAnsiTheme="minorHAnsi" w:cstheme="minorBidi"/>
          <w:color w:val="auto"/>
        </w:rPr>
      </w:pPr>
      <w:hyperlink w:anchor="_Toc527243155" w:history="1">
        <w:r w:rsidR="00F35EA5" w:rsidRPr="00722211">
          <w:rPr>
            <w:rStyle w:val="Hyperlink"/>
          </w:rPr>
          <w:t>3.2.2</w:t>
        </w:r>
        <w:r w:rsidR="00F35EA5">
          <w:rPr>
            <w:rFonts w:asciiTheme="minorHAnsi" w:eastAsiaTheme="minorEastAsia" w:hAnsiTheme="minorHAnsi" w:cstheme="minorBidi"/>
            <w:color w:val="auto"/>
          </w:rPr>
          <w:tab/>
        </w:r>
        <w:r w:rsidR="00F35EA5" w:rsidRPr="00722211">
          <w:rPr>
            <w:rStyle w:val="Hyperlink"/>
          </w:rPr>
          <w:t>Managing the interview in the household</w:t>
        </w:r>
        <w:r w:rsidR="00F35EA5">
          <w:rPr>
            <w:webHidden/>
          </w:rPr>
          <w:tab/>
        </w:r>
        <w:r w:rsidR="00F35EA5">
          <w:rPr>
            <w:webHidden/>
          </w:rPr>
          <w:fldChar w:fldCharType="begin"/>
        </w:r>
        <w:r w:rsidR="00F35EA5">
          <w:rPr>
            <w:webHidden/>
          </w:rPr>
          <w:instrText xml:space="preserve"> PAGEREF _Toc527243155 \h </w:instrText>
        </w:r>
        <w:r w:rsidR="00F35EA5">
          <w:rPr>
            <w:webHidden/>
          </w:rPr>
        </w:r>
        <w:r w:rsidR="00F35EA5">
          <w:rPr>
            <w:webHidden/>
          </w:rPr>
          <w:fldChar w:fldCharType="separate"/>
        </w:r>
        <w:r w:rsidR="00C0425D">
          <w:rPr>
            <w:webHidden/>
          </w:rPr>
          <w:t>17</w:t>
        </w:r>
        <w:r w:rsidR="00F35EA5">
          <w:rPr>
            <w:webHidden/>
          </w:rPr>
          <w:fldChar w:fldCharType="end"/>
        </w:r>
      </w:hyperlink>
    </w:p>
    <w:p w14:paraId="2C203C51" w14:textId="6E785A6E" w:rsidR="00F35EA5" w:rsidRDefault="00660D72">
      <w:pPr>
        <w:pStyle w:val="TOC2"/>
        <w:rPr>
          <w:rFonts w:asciiTheme="minorHAnsi" w:eastAsiaTheme="minorEastAsia" w:hAnsiTheme="minorHAnsi" w:cstheme="minorBidi"/>
          <w:color w:val="auto"/>
        </w:rPr>
      </w:pPr>
      <w:hyperlink w:anchor="_Toc527243156" w:history="1">
        <w:r w:rsidR="00F35EA5" w:rsidRPr="00722211">
          <w:rPr>
            <w:rStyle w:val="Hyperlink"/>
          </w:rPr>
          <w:t>3.3</w:t>
        </w:r>
        <w:r w:rsidR="00F35EA5">
          <w:rPr>
            <w:rFonts w:asciiTheme="minorHAnsi" w:eastAsiaTheme="minorEastAsia" w:hAnsiTheme="minorHAnsi" w:cstheme="minorBidi"/>
            <w:color w:val="auto"/>
          </w:rPr>
          <w:tab/>
        </w:r>
        <w:r w:rsidR="00F35EA5" w:rsidRPr="00722211">
          <w:rPr>
            <w:rStyle w:val="Hyperlink"/>
          </w:rPr>
          <w:t xml:space="preserve"> Interviewer assignment sheet</w:t>
        </w:r>
        <w:r w:rsidR="00F35EA5">
          <w:rPr>
            <w:webHidden/>
          </w:rPr>
          <w:tab/>
        </w:r>
        <w:r w:rsidR="00F35EA5">
          <w:rPr>
            <w:webHidden/>
          </w:rPr>
          <w:fldChar w:fldCharType="begin"/>
        </w:r>
        <w:r w:rsidR="00F35EA5">
          <w:rPr>
            <w:webHidden/>
          </w:rPr>
          <w:instrText xml:space="preserve"> PAGEREF _Toc527243156 \h </w:instrText>
        </w:r>
        <w:r w:rsidR="00F35EA5">
          <w:rPr>
            <w:webHidden/>
          </w:rPr>
        </w:r>
        <w:r w:rsidR="00F35EA5">
          <w:rPr>
            <w:webHidden/>
          </w:rPr>
          <w:fldChar w:fldCharType="separate"/>
        </w:r>
        <w:r w:rsidR="00C0425D">
          <w:rPr>
            <w:webHidden/>
          </w:rPr>
          <w:t>18</w:t>
        </w:r>
        <w:r w:rsidR="00F35EA5">
          <w:rPr>
            <w:webHidden/>
          </w:rPr>
          <w:fldChar w:fldCharType="end"/>
        </w:r>
      </w:hyperlink>
    </w:p>
    <w:p w14:paraId="6BB6AB11" w14:textId="73EA94DC" w:rsidR="00F35EA5" w:rsidRDefault="00660D72">
      <w:pPr>
        <w:pStyle w:val="TOC2"/>
        <w:rPr>
          <w:rFonts w:asciiTheme="minorHAnsi" w:eastAsiaTheme="minorEastAsia" w:hAnsiTheme="minorHAnsi" w:cstheme="minorBidi"/>
          <w:color w:val="auto"/>
        </w:rPr>
      </w:pPr>
      <w:hyperlink w:anchor="_Toc527243157" w:history="1">
        <w:r w:rsidR="00F35EA5" w:rsidRPr="00722211">
          <w:rPr>
            <w:rStyle w:val="Hyperlink"/>
          </w:rPr>
          <w:t>3.4</w:t>
        </w:r>
        <w:r w:rsidR="00F35EA5">
          <w:rPr>
            <w:rFonts w:asciiTheme="minorHAnsi" w:eastAsiaTheme="minorEastAsia" w:hAnsiTheme="minorHAnsi" w:cstheme="minorBidi"/>
            <w:color w:val="auto"/>
          </w:rPr>
          <w:tab/>
        </w:r>
        <w:r w:rsidR="00F35EA5" w:rsidRPr="00722211">
          <w:rPr>
            <w:rStyle w:val="Hyperlink"/>
          </w:rPr>
          <w:t>Team communications</w:t>
        </w:r>
        <w:r w:rsidR="00F35EA5">
          <w:rPr>
            <w:webHidden/>
          </w:rPr>
          <w:tab/>
        </w:r>
        <w:r w:rsidR="00F35EA5">
          <w:rPr>
            <w:webHidden/>
          </w:rPr>
          <w:fldChar w:fldCharType="begin"/>
        </w:r>
        <w:r w:rsidR="00F35EA5">
          <w:rPr>
            <w:webHidden/>
          </w:rPr>
          <w:instrText xml:space="preserve"> PAGEREF _Toc527243157 \h </w:instrText>
        </w:r>
        <w:r w:rsidR="00F35EA5">
          <w:rPr>
            <w:webHidden/>
          </w:rPr>
        </w:r>
        <w:r w:rsidR="00F35EA5">
          <w:rPr>
            <w:webHidden/>
          </w:rPr>
          <w:fldChar w:fldCharType="separate"/>
        </w:r>
        <w:r w:rsidR="00C0425D">
          <w:rPr>
            <w:webHidden/>
          </w:rPr>
          <w:t>19</w:t>
        </w:r>
        <w:r w:rsidR="00F35EA5">
          <w:rPr>
            <w:webHidden/>
          </w:rPr>
          <w:fldChar w:fldCharType="end"/>
        </w:r>
      </w:hyperlink>
    </w:p>
    <w:p w14:paraId="59CD9B7E" w14:textId="5ABD4FE4" w:rsidR="00F35EA5" w:rsidRDefault="00660D72">
      <w:pPr>
        <w:pStyle w:val="TOC2"/>
        <w:rPr>
          <w:rFonts w:asciiTheme="minorHAnsi" w:eastAsiaTheme="minorEastAsia" w:hAnsiTheme="minorHAnsi" w:cstheme="minorBidi"/>
          <w:color w:val="auto"/>
        </w:rPr>
      </w:pPr>
      <w:hyperlink w:anchor="_Toc527243158" w:history="1">
        <w:r w:rsidR="00F35EA5" w:rsidRPr="00722211">
          <w:rPr>
            <w:rStyle w:val="Hyperlink"/>
          </w:rPr>
          <w:t>3.5</w:t>
        </w:r>
        <w:r w:rsidR="00F35EA5">
          <w:rPr>
            <w:rFonts w:asciiTheme="minorHAnsi" w:eastAsiaTheme="minorEastAsia" w:hAnsiTheme="minorHAnsi" w:cstheme="minorBidi"/>
            <w:color w:val="auto"/>
          </w:rPr>
          <w:tab/>
        </w:r>
        <w:r w:rsidR="00F35EA5" w:rsidRPr="00722211">
          <w:rPr>
            <w:rStyle w:val="Hyperlink"/>
          </w:rPr>
          <w:t xml:space="preserve"> Returning to the household to obtain missed interviews</w:t>
        </w:r>
        <w:r w:rsidR="00F35EA5">
          <w:rPr>
            <w:webHidden/>
          </w:rPr>
          <w:tab/>
        </w:r>
        <w:r w:rsidR="00F35EA5">
          <w:rPr>
            <w:webHidden/>
          </w:rPr>
          <w:fldChar w:fldCharType="begin"/>
        </w:r>
        <w:r w:rsidR="00F35EA5">
          <w:rPr>
            <w:webHidden/>
          </w:rPr>
          <w:instrText xml:space="preserve"> PAGEREF _Toc527243158 \h </w:instrText>
        </w:r>
        <w:r w:rsidR="00F35EA5">
          <w:rPr>
            <w:webHidden/>
          </w:rPr>
        </w:r>
        <w:r w:rsidR="00F35EA5">
          <w:rPr>
            <w:webHidden/>
          </w:rPr>
          <w:fldChar w:fldCharType="separate"/>
        </w:r>
        <w:r w:rsidR="00C0425D">
          <w:rPr>
            <w:webHidden/>
          </w:rPr>
          <w:t>20</w:t>
        </w:r>
        <w:r w:rsidR="00F35EA5">
          <w:rPr>
            <w:webHidden/>
          </w:rPr>
          <w:fldChar w:fldCharType="end"/>
        </w:r>
      </w:hyperlink>
    </w:p>
    <w:p w14:paraId="3FD31567" w14:textId="14994245" w:rsidR="00F35EA5" w:rsidRDefault="00660D72">
      <w:pPr>
        <w:pStyle w:val="TOC2"/>
        <w:rPr>
          <w:rFonts w:asciiTheme="minorHAnsi" w:eastAsiaTheme="minorEastAsia" w:hAnsiTheme="minorHAnsi" w:cstheme="minorBidi"/>
          <w:color w:val="auto"/>
        </w:rPr>
      </w:pPr>
      <w:hyperlink w:anchor="_Toc527243159" w:history="1">
        <w:r w:rsidR="00F35EA5" w:rsidRPr="00722211">
          <w:rPr>
            <w:rStyle w:val="Hyperlink"/>
          </w:rPr>
          <w:t>3.6</w:t>
        </w:r>
        <w:r w:rsidR="00F35EA5">
          <w:rPr>
            <w:rFonts w:asciiTheme="minorHAnsi" w:eastAsiaTheme="minorEastAsia" w:hAnsiTheme="minorHAnsi" w:cstheme="minorBidi"/>
            <w:color w:val="auto"/>
          </w:rPr>
          <w:tab/>
        </w:r>
        <w:r w:rsidR="00F35EA5" w:rsidRPr="00722211">
          <w:rPr>
            <w:rStyle w:val="Hyperlink"/>
          </w:rPr>
          <w:t>Tablets and data management</w:t>
        </w:r>
        <w:r w:rsidR="00F35EA5">
          <w:rPr>
            <w:webHidden/>
          </w:rPr>
          <w:tab/>
        </w:r>
        <w:r w:rsidR="00F35EA5">
          <w:rPr>
            <w:webHidden/>
          </w:rPr>
          <w:fldChar w:fldCharType="begin"/>
        </w:r>
        <w:r w:rsidR="00F35EA5">
          <w:rPr>
            <w:webHidden/>
          </w:rPr>
          <w:instrText xml:space="preserve"> PAGEREF _Toc527243159 \h </w:instrText>
        </w:r>
        <w:r w:rsidR="00F35EA5">
          <w:rPr>
            <w:webHidden/>
          </w:rPr>
        </w:r>
        <w:r w:rsidR="00F35EA5">
          <w:rPr>
            <w:webHidden/>
          </w:rPr>
          <w:fldChar w:fldCharType="separate"/>
        </w:r>
        <w:r w:rsidR="00C0425D">
          <w:rPr>
            <w:webHidden/>
          </w:rPr>
          <w:t>20</w:t>
        </w:r>
        <w:r w:rsidR="00F35EA5">
          <w:rPr>
            <w:webHidden/>
          </w:rPr>
          <w:fldChar w:fldCharType="end"/>
        </w:r>
      </w:hyperlink>
    </w:p>
    <w:p w14:paraId="1FE8E816" w14:textId="548B1D97" w:rsidR="00F35EA5" w:rsidRDefault="00660D72">
      <w:pPr>
        <w:pStyle w:val="TOC2"/>
        <w:rPr>
          <w:rFonts w:asciiTheme="minorHAnsi" w:eastAsiaTheme="minorEastAsia" w:hAnsiTheme="minorHAnsi" w:cstheme="minorBidi"/>
          <w:color w:val="auto"/>
        </w:rPr>
      </w:pPr>
      <w:hyperlink w:anchor="_Toc527243160" w:history="1">
        <w:r w:rsidR="00F35EA5" w:rsidRPr="00722211">
          <w:rPr>
            <w:rStyle w:val="Hyperlink"/>
          </w:rPr>
          <w:t>3.7</w:t>
        </w:r>
        <w:r w:rsidR="00F35EA5">
          <w:rPr>
            <w:rFonts w:asciiTheme="minorHAnsi" w:eastAsiaTheme="minorEastAsia" w:hAnsiTheme="minorHAnsi" w:cstheme="minorBidi"/>
            <w:color w:val="auto"/>
          </w:rPr>
          <w:tab/>
        </w:r>
        <w:r w:rsidR="00F35EA5" w:rsidRPr="00722211">
          <w:rPr>
            <w:rStyle w:val="Hyperlink"/>
          </w:rPr>
          <w:t>Ensuring high data quality</w:t>
        </w:r>
        <w:r w:rsidR="00F35EA5">
          <w:rPr>
            <w:webHidden/>
          </w:rPr>
          <w:tab/>
        </w:r>
        <w:r w:rsidR="00F35EA5">
          <w:rPr>
            <w:webHidden/>
          </w:rPr>
          <w:fldChar w:fldCharType="begin"/>
        </w:r>
        <w:r w:rsidR="00F35EA5">
          <w:rPr>
            <w:webHidden/>
          </w:rPr>
          <w:instrText xml:space="preserve"> PAGEREF _Toc527243160 \h </w:instrText>
        </w:r>
        <w:r w:rsidR="00F35EA5">
          <w:rPr>
            <w:webHidden/>
          </w:rPr>
        </w:r>
        <w:r w:rsidR="00F35EA5">
          <w:rPr>
            <w:webHidden/>
          </w:rPr>
          <w:fldChar w:fldCharType="separate"/>
        </w:r>
        <w:r w:rsidR="00C0425D">
          <w:rPr>
            <w:webHidden/>
          </w:rPr>
          <w:t>21</w:t>
        </w:r>
        <w:r w:rsidR="00F35EA5">
          <w:rPr>
            <w:webHidden/>
          </w:rPr>
          <w:fldChar w:fldCharType="end"/>
        </w:r>
      </w:hyperlink>
    </w:p>
    <w:p w14:paraId="451C5B66" w14:textId="2F3E7768" w:rsidR="00F35EA5" w:rsidRDefault="00660D72">
      <w:pPr>
        <w:pStyle w:val="TOC1"/>
        <w:rPr>
          <w:rFonts w:asciiTheme="minorHAnsi" w:eastAsiaTheme="minorEastAsia" w:hAnsiTheme="minorHAnsi" w:cstheme="minorBidi"/>
          <w:color w:val="auto"/>
        </w:rPr>
      </w:pPr>
      <w:hyperlink w:anchor="_Toc527243161" w:history="1">
        <w:r w:rsidR="00F35EA5" w:rsidRPr="00722211">
          <w:rPr>
            <w:rStyle w:val="Hyperlink"/>
          </w:rPr>
          <w:t>4</w:t>
        </w:r>
        <w:r w:rsidR="00F35EA5">
          <w:rPr>
            <w:rFonts w:asciiTheme="minorHAnsi" w:eastAsiaTheme="minorEastAsia" w:hAnsiTheme="minorHAnsi" w:cstheme="minorBidi"/>
            <w:color w:val="auto"/>
          </w:rPr>
          <w:tab/>
        </w:r>
        <w:r w:rsidR="00F35EA5" w:rsidRPr="00722211">
          <w:rPr>
            <w:rStyle w:val="Hyperlink"/>
          </w:rPr>
          <w:t>Questionnaire guidance</w:t>
        </w:r>
        <w:r w:rsidR="00F35EA5">
          <w:rPr>
            <w:webHidden/>
          </w:rPr>
          <w:tab/>
        </w:r>
        <w:r w:rsidR="00F35EA5">
          <w:rPr>
            <w:webHidden/>
          </w:rPr>
          <w:fldChar w:fldCharType="begin"/>
        </w:r>
        <w:r w:rsidR="00F35EA5">
          <w:rPr>
            <w:webHidden/>
          </w:rPr>
          <w:instrText xml:space="preserve"> PAGEREF _Toc527243161 \h </w:instrText>
        </w:r>
        <w:r w:rsidR="00F35EA5">
          <w:rPr>
            <w:webHidden/>
          </w:rPr>
        </w:r>
        <w:r w:rsidR="00F35EA5">
          <w:rPr>
            <w:webHidden/>
          </w:rPr>
          <w:fldChar w:fldCharType="separate"/>
        </w:r>
        <w:r w:rsidR="00C0425D">
          <w:rPr>
            <w:webHidden/>
          </w:rPr>
          <w:t>22</w:t>
        </w:r>
        <w:r w:rsidR="00F35EA5">
          <w:rPr>
            <w:webHidden/>
          </w:rPr>
          <w:fldChar w:fldCharType="end"/>
        </w:r>
      </w:hyperlink>
    </w:p>
    <w:p w14:paraId="6BEB35DD" w14:textId="0E292354" w:rsidR="00F35EA5" w:rsidRDefault="00660D72">
      <w:pPr>
        <w:pStyle w:val="TOC2"/>
        <w:rPr>
          <w:rFonts w:asciiTheme="minorHAnsi" w:eastAsiaTheme="minorEastAsia" w:hAnsiTheme="minorHAnsi" w:cstheme="minorBidi"/>
          <w:color w:val="auto"/>
        </w:rPr>
      </w:pPr>
      <w:hyperlink w:anchor="_Toc527243162" w:history="1">
        <w:r w:rsidR="00F35EA5" w:rsidRPr="00722211">
          <w:rPr>
            <w:rStyle w:val="Hyperlink"/>
          </w:rPr>
          <w:t>4.1</w:t>
        </w:r>
        <w:r w:rsidR="00F35EA5">
          <w:rPr>
            <w:rFonts w:asciiTheme="minorHAnsi" w:eastAsiaTheme="minorEastAsia" w:hAnsiTheme="minorHAnsi" w:cstheme="minorBidi"/>
            <w:color w:val="auto"/>
          </w:rPr>
          <w:tab/>
        </w:r>
        <w:r w:rsidR="00F35EA5" w:rsidRPr="00722211">
          <w:rPr>
            <w:rStyle w:val="Hyperlink"/>
          </w:rPr>
          <w:t>Survey modules</w:t>
        </w:r>
        <w:r w:rsidR="00F35EA5">
          <w:rPr>
            <w:webHidden/>
          </w:rPr>
          <w:tab/>
        </w:r>
        <w:r w:rsidR="00F35EA5">
          <w:rPr>
            <w:webHidden/>
          </w:rPr>
          <w:fldChar w:fldCharType="begin"/>
        </w:r>
        <w:r w:rsidR="00F35EA5">
          <w:rPr>
            <w:webHidden/>
          </w:rPr>
          <w:instrText xml:space="preserve"> PAGEREF _Toc527243162 \h </w:instrText>
        </w:r>
        <w:r w:rsidR="00F35EA5">
          <w:rPr>
            <w:webHidden/>
          </w:rPr>
        </w:r>
        <w:r w:rsidR="00F35EA5">
          <w:rPr>
            <w:webHidden/>
          </w:rPr>
          <w:fldChar w:fldCharType="separate"/>
        </w:r>
        <w:r w:rsidR="00C0425D">
          <w:rPr>
            <w:webHidden/>
          </w:rPr>
          <w:t>22</w:t>
        </w:r>
        <w:r w:rsidR="00F35EA5">
          <w:rPr>
            <w:webHidden/>
          </w:rPr>
          <w:fldChar w:fldCharType="end"/>
        </w:r>
      </w:hyperlink>
    </w:p>
    <w:p w14:paraId="397E4902" w14:textId="63890C60" w:rsidR="00F35EA5" w:rsidRDefault="00660D72">
      <w:pPr>
        <w:pStyle w:val="TOC2"/>
        <w:rPr>
          <w:rFonts w:asciiTheme="minorHAnsi" w:eastAsiaTheme="minorEastAsia" w:hAnsiTheme="minorHAnsi" w:cstheme="minorBidi"/>
          <w:color w:val="auto"/>
        </w:rPr>
      </w:pPr>
      <w:hyperlink w:anchor="_Toc527243163" w:history="1">
        <w:r w:rsidR="00F35EA5" w:rsidRPr="00722211">
          <w:rPr>
            <w:rStyle w:val="Hyperlink"/>
          </w:rPr>
          <w:t>4.2</w:t>
        </w:r>
        <w:r w:rsidR="00F35EA5">
          <w:rPr>
            <w:rFonts w:asciiTheme="minorHAnsi" w:eastAsiaTheme="minorEastAsia" w:hAnsiTheme="minorHAnsi" w:cstheme="minorBidi"/>
            <w:color w:val="auto"/>
          </w:rPr>
          <w:tab/>
        </w:r>
        <w:r w:rsidR="00F35EA5" w:rsidRPr="00722211">
          <w:rPr>
            <w:rStyle w:val="Hyperlink"/>
          </w:rPr>
          <w:t>Questionnaire formatting and notation</w:t>
        </w:r>
        <w:r w:rsidR="00F35EA5">
          <w:rPr>
            <w:webHidden/>
          </w:rPr>
          <w:tab/>
        </w:r>
        <w:r w:rsidR="00F35EA5">
          <w:rPr>
            <w:webHidden/>
          </w:rPr>
          <w:fldChar w:fldCharType="begin"/>
        </w:r>
        <w:r w:rsidR="00F35EA5">
          <w:rPr>
            <w:webHidden/>
          </w:rPr>
          <w:instrText xml:space="preserve"> PAGEREF _Toc527243163 \h </w:instrText>
        </w:r>
        <w:r w:rsidR="00F35EA5">
          <w:rPr>
            <w:webHidden/>
          </w:rPr>
        </w:r>
        <w:r w:rsidR="00F35EA5">
          <w:rPr>
            <w:webHidden/>
          </w:rPr>
          <w:fldChar w:fldCharType="separate"/>
        </w:r>
        <w:r w:rsidR="00C0425D">
          <w:rPr>
            <w:webHidden/>
          </w:rPr>
          <w:t>22</w:t>
        </w:r>
        <w:r w:rsidR="00F35EA5">
          <w:rPr>
            <w:webHidden/>
          </w:rPr>
          <w:fldChar w:fldCharType="end"/>
        </w:r>
      </w:hyperlink>
    </w:p>
    <w:p w14:paraId="3CC3B6F5" w14:textId="397BFCE8" w:rsidR="00F35EA5" w:rsidRDefault="00660D72">
      <w:pPr>
        <w:pStyle w:val="TOC3"/>
        <w:rPr>
          <w:rFonts w:asciiTheme="minorHAnsi" w:eastAsiaTheme="minorEastAsia" w:hAnsiTheme="minorHAnsi" w:cstheme="minorBidi"/>
          <w:color w:val="auto"/>
        </w:rPr>
      </w:pPr>
      <w:hyperlink w:anchor="_Toc527243164" w:history="1">
        <w:r w:rsidR="00F35EA5" w:rsidRPr="00722211">
          <w:rPr>
            <w:rStyle w:val="Hyperlink"/>
          </w:rPr>
          <w:t>4.2.1</w:t>
        </w:r>
        <w:r w:rsidR="00F35EA5">
          <w:rPr>
            <w:rFonts w:asciiTheme="minorHAnsi" w:eastAsiaTheme="minorEastAsia" w:hAnsiTheme="minorHAnsi" w:cstheme="minorBidi"/>
            <w:color w:val="auto"/>
          </w:rPr>
          <w:tab/>
        </w:r>
        <w:r w:rsidR="00F35EA5" w:rsidRPr="00722211">
          <w:rPr>
            <w:rStyle w:val="Hyperlink"/>
          </w:rPr>
          <w:t>Use of normal text or all capitalized text</w:t>
        </w:r>
        <w:r w:rsidR="00F35EA5">
          <w:rPr>
            <w:webHidden/>
          </w:rPr>
          <w:tab/>
        </w:r>
        <w:r w:rsidR="00F35EA5">
          <w:rPr>
            <w:webHidden/>
          </w:rPr>
          <w:fldChar w:fldCharType="begin"/>
        </w:r>
        <w:r w:rsidR="00F35EA5">
          <w:rPr>
            <w:webHidden/>
          </w:rPr>
          <w:instrText xml:space="preserve"> PAGEREF _Toc527243164 \h </w:instrText>
        </w:r>
        <w:r w:rsidR="00F35EA5">
          <w:rPr>
            <w:webHidden/>
          </w:rPr>
        </w:r>
        <w:r w:rsidR="00F35EA5">
          <w:rPr>
            <w:webHidden/>
          </w:rPr>
          <w:fldChar w:fldCharType="separate"/>
        </w:r>
        <w:r w:rsidR="00C0425D">
          <w:rPr>
            <w:webHidden/>
          </w:rPr>
          <w:t>22</w:t>
        </w:r>
        <w:r w:rsidR="00F35EA5">
          <w:rPr>
            <w:webHidden/>
          </w:rPr>
          <w:fldChar w:fldCharType="end"/>
        </w:r>
      </w:hyperlink>
    </w:p>
    <w:p w14:paraId="3B4E97B1" w14:textId="6534BFE2" w:rsidR="00F35EA5" w:rsidRDefault="00660D72">
      <w:pPr>
        <w:pStyle w:val="TOC3"/>
        <w:rPr>
          <w:rFonts w:asciiTheme="minorHAnsi" w:eastAsiaTheme="minorEastAsia" w:hAnsiTheme="minorHAnsi" w:cstheme="minorBidi"/>
          <w:color w:val="auto"/>
        </w:rPr>
      </w:pPr>
      <w:hyperlink w:anchor="_Toc527243165" w:history="1">
        <w:r w:rsidR="00F35EA5" w:rsidRPr="00722211">
          <w:rPr>
            <w:rStyle w:val="Hyperlink"/>
          </w:rPr>
          <w:t xml:space="preserve">4.2.2 </w:t>
        </w:r>
        <w:r w:rsidR="00F35EA5">
          <w:rPr>
            <w:rFonts w:asciiTheme="minorHAnsi" w:eastAsiaTheme="minorEastAsia" w:hAnsiTheme="minorHAnsi" w:cstheme="minorBidi"/>
            <w:color w:val="auto"/>
          </w:rPr>
          <w:tab/>
        </w:r>
        <w:r w:rsidR="00F35EA5" w:rsidRPr="00722211">
          <w:rPr>
            <w:rStyle w:val="Hyperlink"/>
          </w:rPr>
          <w:t>Use of brackets to indicate that a word or phrase should be inserted</w:t>
        </w:r>
        <w:r w:rsidR="00F35EA5">
          <w:rPr>
            <w:webHidden/>
          </w:rPr>
          <w:tab/>
        </w:r>
        <w:r w:rsidR="00F35EA5">
          <w:rPr>
            <w:webHidden/>
          </w:rPr>
          <w:fldChar w:fldCharType="begin"/>
        </w:r>
        <w:r w:rsidR="00F35EA5">
          <w:rPr>
            <w:webHidden/>
          </w:rPr>
          <w:instrText xml:space="preserve"> PAGEREF _Toc527243165 \h </w:instrText>
        </w:r>
        <w:r w:rsidR="00F35EA5">
          <w:rPr>
            <w:webHidden/>
          </w:rPr>
        </w:r>
        <w:r w:rsidR="00F35EA5">
          <w:rPr>
            <w:webHidden/>
          </w:rPr>
          <w:fldChar w:fldCharType="separate"/>
        </w:r>
        <w:r w:rsidR="00C0425D">
          <w:rPr>
            <w:webHidden/>
          </w:rPr>
          <w:t>23</w:t>
        </w:r>
        <w:r w:rsidR="00F35EA5">
          <w:rPr>
            <w:webHidden/>
          </w:rPr>
          <w:fldChar w:fldCharType="end"/>
        </w:r>
      </w:hyperlink>
    </w:p>
    <w:p w14:paraId="511E2E1A" w14:textId="77B0806C" w:rsidR="00F35EA5" w:rsidRDefault="00660D72">
      <w:pPr>
        <w:pStyle w:val="TOC3"/>
        <w:rPr>
          <w:rFonts w:asciiTheme="minorHAnsi" w:eastAsiaTheme="minorEastAsia" w:hAnsiTheme="minorHAnsi" w:cstheme="minorBidi"/>
          <w:color w:val="auto"/>
        </w:rPr>
      </w:pPr>
      <w:hyperlink w:anchor="_Toc527243166" w:history="1">
        <w:r w:rsidR="00F35EA5" w:rsidRPr="00722211">
          <w:rPr>
            <w:rStyle w:val="Hyperlink"/>
          </w:rPr>
          <w:t xml:space="preserve">4.2.3 </w:t>
        </w:r>
        <w:r w:rsidR="00F35EA5">
          <w:rPr>
            <w:rFonts w:asciiTheme="minorHAnsi" w:eastAsiaTheme="minorEastAsia" w:hAnsiTheme="minorHAnsi" w:cstheme="minorBidi"/>
            <w:color w:val="auto"/>
          </w:rPr>
          <w:tab/>
        </w:r>
        <w:r w:rsidR="00F35EA5" w:rsidRPr="00722211">
          <w:rPr>
            <w:rStyle w:val="Hyperlink"/>
          </w:rPr>
          <w:t>Numbering of modules and questions</w:t>
        </w:r>
        <w:r w:rsidR="00F35EA5">
          <w:rPr>
            <w:webHidden/>
          </w:rPr>
          <w:tab/>
        </w:r>
        <w:r w:rsidR="00F35EA5">
          <w:rPr>
            <w:webHidden/>
          </w:rPr>
          <w:fldChar w:fldCharType="begin"/>
        </w:r>
        <w:r w:rsidR="00F35EA5">
          <w:rPr>
            <w:webHidden/>
          </w:rPr>
          <w:instrText xml:space="preserve"> PAGEREF _Toc527243166 \h </w:instrText>
        </w:r>
        <w:r w:rsidR="00F35EA5">
          <w:rPr>
            <w:webHidden/>
          </w:rPr>
        </w:r>
        <w:r w:rsidR="00F35EA5">
          <w:rPr>
            <w:webHidden/>
          </w:rPr>
          <w:fldChar w:fldCharType="separate"/>
        </w:r>
        <w:r w:rsidR="00C0425D">
          <w:rPr>
            <w:webHidden/>
          </w:rPr>
          <w:t>23</w:t>
        </w:r>
        <w:r w:rsidR="00F35EA5">
          <w:rPr>
            <w:webHidden/>
          </w:rPr>
          <w:fldChar w:fldCharType="end"/>
        </w:r>
      </w:hyperlink>
    </w:p>
    <w:p w14:paraId="0DDB7C42" w14:textId="3A6F1B51" w:rsidR="00F35EA5" w:rsidRDefault="00660D72">
      <w:pPr>
        <w:pStyle w:val="TOC2"/>
        <w:rPr>
          <w:rFonts w:asciiTheme="minorHAnsi" w:eastAsiaTheme="minorEastAsia" w:hAnsiTheme="minorHAnsi" w:cstheme="minorBidi"/>
          <w:color w:val="auto"/>
        </w:rPr>
      </w:pPr>
      <w:hyperlink w:anchor="_Toc527243167" w:history="1">
        <w:r w:rsidR="00F35EA5" w:rsidRPr="00722211">
          <w:rPr>
            <w:rStyle w:val="Hyperlink"/>
          </w:rPr>
          <w:t>4.3</w:t>
        </w:r>
        <w:r w:rsidR="00F35EA5">
          <w:rPr>
            <w:rFonts w:asciiTheme="minorHAnsi" w:eastAsiaTheme="minorEastAsia" w:hAnsiTheme="minorHAnsi" w:cstheme="minorBidi"/>
            <w:color w:val="auto"/>
          </w:rPr>
          <w:tab/>
        </w:r>
        <w:r w:rsidR="00F35EA5" w:rsidRPr="00722211">
          <w:rPr>
            <w:rStyle w:val="Hyperlink"/>
          </w:rPr>
          <w:t>Item-by-item explanation of the questionnaire</w:t>
        </w:r>
        <w:r w:rsidR="00F35EA5">
          <w:rPr>
            <w:webHidden/>
          </w:rPr>
          <w:tab/>
        </w:r>
        <w:r w:rsidR="00F35EA5">
          <w:rPr>
            <w:webHidden/>
          </w:rPr>
          <w:fldChar w:fldCharType="begin"/>
        </w:r>
        <w:r w:rsidR="00F35EA5">
          <w:rPr>
            <w:webHidden/>
          </w:rPr>
          <w:instrText xml:space="preserve"> PAGEREF _Toc527243167 \h </w:instrText>
        </w:r>
        <w:r w:rsidR="00F35EA5">
          <w:rPr>
            <w:webHidden/>
          </w:rPr>
        </w:r>
        <w:r w:rsidR="00F35EA5">
          <w:rPr>
            <w:webHidden/>
          </w:rPr>
          <w:fldChar w:fldCharType="separate"/>
        </w:r>
        <w:r w:rsidR="00C0425D">
          <w:rPr>
            <w:webHidden/>
          </w:rPr>
          <w:t>24</w:t>
        </w:r>
        <w:r w:rsidR="00F35EA5">
          <w:rPr>
            <w:webHidden/>
          </w:rPr>
          <w:fldChar w:fldCharType="end"/>
        </w:r>
      </w:hyperlink>
    </w:p>
    <w:p w14:paraId="383A972A" w14:textId="2B8FFAC9" w:rsidR="00F35EA5" w:rsidRDefault="00660D72">
      <w:pPr>
        <w:pStyle w:val="TOC3"/>
        <w:rPr>
          <w:rFonts w:asciiTheme="minorHAnsi" w:eastAsiaTheme="minorEastAsia" w:hAnsiTheme="minorHAnsi" w:cstheme="minorBidi"/>
          <w:color w:val="auto"/>
        </w:rPr>
      </w:pPr>
      <w:hyperlink w:anchor="_Toc527243168" w:history="1">
        <w:r w:rsidR="00F35EA5" w:rsidRPr="00722211">
          <w:rPr>
            <w:rStyle w:val="Hyperlink"/>
          </w:rPr>
          <w:t>4.3.1</w:t>
        </w:r>
        <w:r w:rsidR="00F35EA5">
          <w:rPr>
            <w:rFonts w:asciiTheme="minorHAnsi" w:eastAsiaTheme="minorEastAsia" w:hAnsiTheme="minorHAnsi" w:cstheme="minorBidi"/>
            <w:color w:val="auto"/>
          </w:rPr>
          <w:tab/>
        </w:r>
        <w:r w:rsidR="00F35EA5" w:rsidRPr="00722211">
          <w:rPr>
            <w:rStyle w:val="Hyperlink"/>
          </w:rPr>
          <w:t>Household identification cover sheet</w:t>
        </w:r>
        <w:r w:rsidR="00F35EA5">
          <w:rPr>
            <w:webHidden/>
          </w:rPr>
          <w:tab/>
        </w:r>
        <w:r w:rsidR="00F35EA5">
          <w:rPr>
            <w:webHidden/>
          </w:rPr>
          <w:fldChar w:fldCharType="begin"/>
        </w:r>
        <w:r w:rsidR="00F35EA5">
          <w:rPr>
            <w:webHidden/>
          </w:rPr>
          <w:instrText xml:space="preserve"> PAGEREF _Toc527243168 \h </w:instrText>
        </w:r>
        <w:r w:rsidR="00F35EA5">
          <w:rPr>
            <w:webHidden/>
          </w:rPr>
        </w:r>
        <w:r w:rsidR="00F35EA5">
          <w:rPr>
            <w:webHidden/>
          </w:rPr>
          <w:fldChar w:fldCharType="separate"/>
        </w:r>
        <w:r w:rsidR="00C0425D">
          <w:rPr>
            <w:webHidden/>
          </w:rPr>
          <w:t>24</w:t>
        </w:r>
        <w:r w:rsidR="00F35EA5">
          <w:rPr>
            <w:webHidden/>
          </w:rPr>
          <w:fldChar w:fldCharType="end"/>
        </w:r>
      </w:hyperlink>
    </w:p>
    <w:p w14:paraId="3AC60006" w14:textId="4212B535" w:rsidR="00F35EA5" w:rsidRDefault="00660D72">
      <w:pPr>
        <w:pStyle w:val="TOC3"/>
        <w:rPr>
          <w:rFonts w:asciiTheme="minorHAnsi" w:eastAsiaTheme="minorEastAsia" w:hAnsiTheme="minorHAnsi" w:cstheme="minorBidi"/>
          <w:color w:val="auto"/>
        </w:rPr>
      </w:pPr>
      <w:hyperlink w:anchor="_Toc527243169" w:history="1">
        <w:r w:rsidR="00F35EA5" w:rsidRPr="00722211">
          <w:rPr>
            <w:rStyle w:val="Hyperlink"/>
          </w:rPr>
          <w:t>4.3.2</w:t>
        </w:r>
        <w:r w:rsidR="00F35EA5">
          <w:rPr>
            <w:rFonts w:asciiTheme="minorHAnsi" w:eastAsiaTheme="minorEastAsia" w:hAnsiTheme="minorHAnsi" w:cstheme="minorBidi"/>
            <w:color w:val="auto"/>
          </w:rPr>
          <w:tab/>
        </w:r>
        <w:r w:rsidR="00F35EA5" w:rsidRPr="00722211">
          <w:rPr>
            <w:rStyle w:val="Hyperlink"/>
          </w:rPr>
          <w:t>Informed consent sheet</w:t>
        </w:r>
        <w:r w:rsidR="00F35EA5">
          <w:rPr>
            <w:webHidden/>
          </w:rPr>
          <w:tab/>
        </w:r>
        <w:r w:rsidR="00F35EA5">
          <w:rPr>
            <w:webHidden/>
          </w:rPr>
          <w:fldChar w:fldCharType="begin"/>
        </w:r>
        <w:r w:rsidR="00F35EA5">
          <w:rPr>
            <w:webHidden/>
          </w:rPr>
          <w:instrText xml:space="preserve"> PAGEREF _Toc527243169 \h </w:instrText>
        </w:r>
        <w:r w:rsidR="00F35EA5">
          <w:rPr>
            <w:webHidden/>
          </w:rPr>
        </w:r>
        <w:r w:rsidR="00F35EA5">
          <w:rPr>
            <w:webHidden/>
          </w:rPr>
          <w:fldChar w:fldCharType="separate"/>
        </w:r>
        <w:r w:rsidR="00C0425D">
          <w:rPr>
            <w:webHidden/>
          </w:rPr>
          <w:t>28</w:t>
        </w:r>
        <w:r w:rsidR="00F35EA5">
          <w:rPr>
            <w:webHidden/>
          </w:rPr>
          <w:fldChar w:fldCharType="end"/>
        </w:r>
      </w:hyperlink>
    </w:p>
    <w:p w14:paraId="58FBB0E2" w14:textId="772BCAB6" w:rsidR="00F35EA5" w:rsidRDefault="00660D72">
      <w:pPr>
        <w:pStyle w:val="TOC3"/>
        <w:rPr>
          <w:rFonts w:asciiTheme="minorHAnsi" w:eastAsiaTheme="minorEastAsia" w:hAnsiTheme="minorHAnsi" w:cstheme="minorBidi"/>
          <w:color w:val="auto"/>
        </w:rPr>
      </w:pPr>
      <w:hyperlink w:anchor="_Toc527243170" w:history="1">
        <w:r w:rsidR="00F35EA5" w:rsidRPr="00722211">
          <w:rPr>
            <w:rStyle w:val="Hyperlink"/>
          </w:rPr>
          <w:t>4.3.3</w:t>
        </w:r>
        <w:r w:rsidR="00F35EA5">
          <w:rPr>
            <w:rFonts w:asciiTheme="minorHAnsi" w:eastAsiaTheme="minorEastAsia" w:hAnsiTheme="minorHAnsi" w:cstheme="minorBidi"/>
            <w:color w:val="auto"/>
          </w:rPr>
          <w:tab/>
        </w:r>
        <w:r w:rsidR="00F35EA5" w:rsidRPr="00722211">
          <w:rPr>
            <w:rStyle w:val="Hyperlink"/>
          </w:rPr>
          <w:t>Module 1—Household Roster and Demographics</w:t>
        </w:r>
        <w:r w:rsidR="00F35EA5">
          <w:rPr>
            <w:webHidden/>
          </w:rPr>
          <w:tab/>
        </w:r>
        <w:r w:rsidR="00F35EA5">
          <w:rPr>
            <w:webHidden/>
          </w:rPr>
          <w:fldChar w:fldCharType="begin"/>
        </w:r>
        <w:r w:rsidR="00F35EA5">
          <w:rPr>
            <w:webHidden/>
          </w:rPr>
          <w:instrText xml:space="preserve"> PAGEREF _Toc527243170 \h </w:instrText>
        </w:r>
        <w:r w:rsidR="00F35EA5">
          <w:rPr>
            <w:webHidden/>
          </w:rPr>
        </w:r>
        <w:r w:rsidR="00F35EA5">
          <w:rPr>
            <w:webHidden/>
          </w:rPr>
          <w:fldChar w:fldCharType="separate"/>
        </w:r>
        <w:r w:rsidR="00C0425D">
          <w:rPr>
            <w:webHidden/>
          </w:rPr>
          <w:t>30</w:t>
        </w:r>
        <w:r w:rsidR="00F35EA5">
          <w:rPr>
            <w:webHidden/>
          </w:rPr>
          <w:fldChar w:fldCharType="end"/>
        </w:r>
      </w:hyperlink>
    </w:p>
    <w:p w14:paraId="4ABDAB9D" w14:textId="6D648D35" w:rsidR="00F35EA5" w:rsidRDefault="00660D72">
      <w:pPr>
        <w:pStyle w:val="TOC3"/>
        <w:rPr>
          <w:rFonts w:asciiTheme="minorHAnsi" w:eastAsiaTheme="minorEastAsia" w:hAnsiTheme="minorHAnsi" w:cstheme="minorBidi"/>
          <w:color w:val="auto"/>
        </w:rPr>
      </w:pPr>
      <w:hyperlink w:anchor="_Toc527243171" w:history="1">
        <w:r w:rsidR="00F35EA5" w:rsidRPr="00722211">
          <w:rPr>
            <w:rStyle w:val="Hyperlink"/>
          </w:rPr>
          <w:t>4.3.4</w:t>
        </w:r>
        <w:r w:rsidR="00F35EA5">
          <w:rPr>
            <w:rFonts w:asciiTheme="minorHAnsi" w:eastAsiaTheme="minorEastAsia" w:hAnsiTheme="minorHAnsi" w:cstheme="minorBidi"/>
            <w:color w:val="auto"/>
          </w:rPr>
          <w:tab/>
        </w:r>
        <w:r w:rsidR="00F35EA5" w:rsidRPr="00722211">
          <w:rPr>
            <w:rStyle w:val="Hyperlink"/>
          </w:rPr>
          <w:t>Module 2—Dwelling Characteristics</w:t>
        </w:r>
        <w:r w:rsidR="00F35EA5">
          <w:rPr>
            <w:webHidden/>
          </w:rPr>
          <w:tab/>
        </w:r>
        <w:r w:rsidR="00F35EA5">
          <w:rPr>
            <w:webHidden/>
          </w:rPr>
          <w:fldChar w:fldCharType="begin"/>
        </w:r>
        <w:r w:rsidR="00F35EA5">
          <w:rPr>
            <w:webHidden/>
          </w:rPr>
          <w:instrText xml:space="preserve"> PAGEREF _Toc527243171 \h </w:instrText>
        </w:r>
        <w:r w:rsidR="00F35EA5">
          <w:rPr>
            <w:webHidden/>
          </w:rPr>
        </w:r>
        <w:r w:rsidR="00F35EA5">
          <w:rPr>
            <w:webHidden/>
          </w:rPr>
          <w:fldChar w:fldCharType="separate"/>
        </w:r>
        <w:r w:rsidR="00C0425D">
          <w:rPr>
            <w:webHidden/>
          </w:rPr>
          <w:t>35</w:t>
        </w:r>
        <w:r w:rsidR="00F35EA5">
          <w:rPr>
            <w:webHidden/>
          </w:rPr>
          <w:fldChar w:fldCharType="end"/>
        </w:r>
      </w:hyperlink>
    </w:p>
    <w:p w14:paraId="696D73E2" w14:textId="53368C54" w:rsidR="00F35EA5" w:rsidRDefault="00660D72">
      <w:pPr>
        <w:pStyle w:val="TOC3"/>
        <w:rPr>
          <w:rFonts w:asciiTheme="minorHAnsi" w:eastAsiaTheme="minorEastAsia" w:hAnsiTheme="minorHAnsi" w:cstheme="minorBidi"/>
          <w:color w:val="auto"/>
        </w:rPr>
      </w:pPr>
      <w:hyperlink w:anchor="_Toc527243172" w:history="1">
        <w:r w:rsidR="00F35EA5" w:rsidRPr="00722211">
          <w:rPr>
            <w:rStyle w:val="Hyperlink"/>
          </w:rPr>
          <w:t>4.3.5</w:t>
        </w:r>
        <w:r w:rsidR="00F35EA5">
          <w:rPr>
            <w:rFonts w:asciiTheme="minorHAnsi" w:eastAsiaTheme="minorEastAsia" w:hAnsiTheme="minorHAnsi" w:cstheme="minorBidi"/>
            <w:color w:val="auto"/>
          </w:rPr>
          <w:tab/>
        </w:r>
        <w:r w:rsidR="00F35EA5" w:rsidRPr="00722211">
          <w:rPr>
            <w:rStyle w:val="Hyperlink"/>
          </w:rPr>
          <w:t>Module 3—Food Security and Resilience</w:t>
        </w:r>
        <w:r w:rsidR="00F35EA5">
          <w:rPr>
            <w:webHidden/>
          </w:rPr>
          <w:tab/>
        </w:r>
        <w:r w:rsidR="00F35EA5">
          <w:rPr>
            <w:webHidden/>
          </w:rPr>
          <w:fldChar w:fldCharType="begin"/>
        </w:r>
        <w:r w:rsidR="00F35EA5">
          <w:rPr>
            <w:webHidden/>
          </w:rPr>
          <w:instrText xml:space="preserve"> PAGEREF _Toc527243172 \h </w:instrText>
        </w:r>
        <w:r w:rsidR="00F35EA5">
          <w:rPr>
            <w:webHidden/>
          </w:rPr>
        </w:r>
        <w:r w:rsidR="00F35EA5">
          <w:rPr>
            <w:webHidden/>
          </w:rPr>
          <w:fldChar w:fldCharType="separate"/>
        </w:r>
        <w:r w:rsidR="00C0425D">
          <w:rPr>
            <w:webHidden/>
          </w:rPr>
          <w:t>51</w:t>
        </w:r>
        <w:r w:rsidR="00F35EA5">
          <w:rPr>
            <w:webHidden/>
          </w:rPr>
          <w:fldChar w:fldCharType="end"/>
        </w:r>
      </w:hyperlink>
    </w:p>
    <w:p w14:paraId="27039ABE" w14:textId="4895DE08" w:rsidR="00F35EA5" w:rsidRDefault="00660D72">
      <w:pPr>
        <w:pStyle w:val="TOC3"/>
        <w:rPr>
          <w:rFonts w:asciiTheme="minorHAnsi" w:eastAsiaTheme="minorEastAsia" w:hAnsiTheme="minorHAnsi" w:cstheme="minorBidi"/>
          <w:color w:val="auto"/>
        </w:rPr>
      </w:pPr>
      <w:hyperlink w:anchor="_Toc527243173" w:history="1">
        <w:r w:rsidR="00F35EA5" w:rsidRPr="00722211">
          <w:rPr>
            <w:rStyle w:val="Hyperlink"/>
          </w:rPr>
          <w:t>4.3.6</w:t>
        </w:r>
        <w:r w:rsidR="00F35EA5">
          <w:rPr>
            <w:rFonts w:asciiTheme="minorHAnsi" w:eastAsiaTheme="minorEastAsia" w:hAnsiTheme="minorHAnsi" w:cstheme="minorBidi"/>
            <w:color w:val="auto"/>
          </w:rPr>
          <w:tab/>
        </w:r>
        <w:r w:rsidR="00F35EA5" w:rsidRPr="00722211">
          <w:rPr>
            <w:rStyle w:val="Hyperlink"/>
          </w:rPr>
          <w:t>Module 4—Women’s Nutrition</w:t>
        </w:r>
        <w:r w:rsidR="00F35EA5">
          <w:rPr>
            <w:webHidden/>
          </w:rPr>
          <w:tab/>
        </w:r>
        <w:r w:rsidR="00F35EA5">
          <w:rPr>
            <w:webHidden/>
          </w:rPr>
          <w:fldChar w:fldCharType="begin"/>
        </w:r>
        <w:r w:rsidR="00F35EA5">
          <w:rPr>
            <w:webHidden/>
          </w:rPr>
          <w:instrText xml:space="preserve"> PAGEREF _Toc527243173 \h </w:instrText>
        </w:r>
        <w:r w:rsidR="00F35EA5">
          <w:rPr>
            <w:webHidden/>
          </w:rPr>
        </w:r>
        <w:r w:rsidR="00F35EA5">
          <w:rPr>
            <w:webHidden/>
          </w:rPr>
          <w:fldChar w:fldCharType="separate"/>
        </w:r>
        <w:r w:rsidR="00C0425D">
          <w:rPr>
            <w:webHidden/>
          </w:rPr>
          <w:t>67</w:t>
        </w:r>
        <w:r w:rsidR="00F35EA5">
          <w:rPr>
            <w:webHidden/>
          </w:rPr>
          <w:fldChar w:fldCharType="end"/>
        </w:r>
      </w:hyperlink>
    </w:p>
    <w:p w14:paraId="5054253E" w14:textId="57FA6B45" w:rsidR="00F35EA5" w:rsidRDefault="00660D72">
      <w:pPr>
        <w:pStyle w:val="TOC3"/>
        <w:rPr>
          <w:rFonts w:asciiTheme="minorHAnsi" w:eastAsiaTheme="minorEastAsia" w:hAnsiTheme="minorHAnsi" w:cstheme="minorBidi"/>
          <w:color w:val="auto"/>
        </w:rPr>
      </w:pPr>
      <w:hyperlink w:anchor="_Toc527243174" w:history="1">
        <w:r w:rsidR="00F35EA5" w:rsidRPr="00722211">
          <w:rPr>
            <w:rStyle w:val="Hyperlink"/>
          </w:rPr>
          <w:t>4.3.7</w:t>
        </w:r>
        <w:r w:rsidR="00F35EA5">
          <w:rPr>
            <w:rFonts w:asciiTheme="minorHAnsi" w:eastAsiaTheme="minorEastAsia" w:hAnsiTheme="minorHAnsi" w:cstheme="minorBidi"/>
            <w:color w:val="auto"/>
          </w:rPr>
          <w:tab/>
        </w:r>
        <w:r w:rsidR="00F35EA5" w:rsidRPr="00722211">
          <w:rPr>
            <w:rStyle w:val="Hyperlink"/>
          </w:rPr>
          <w:t>Module 4A–Women’s Anthropometry</w:t>
        </w:r>
        <w:r w:rsidR="00F35EA5">
          <w:rPr>
            <w:webHidden/>
          </w:rPr>
          <w:tab/>
        </w:r>
        <w:r w:rsidR="00F35EA5">
          <w:rPr>
            <w:webHidden/>
          </w:rPr>
          <w:fldChar w:fldCharType="begin"/>
        </w:r>
        <w:r w:rsidR="00F35EA5">
          <w:rPr>
            <w:webHidden/>
          </w:rPr>
          <w:instrText xml:space="preserve"> PAGEREF _Toc527243174 \h </w:instrText>
        </w:r>
        <w:r w:rsidR="00F35EA5">
          <w:rPr>
            <w:webHidden/>
          </w:rPr>
        </w:r>
        <w:r w:rsidR="00F35EA5">
          <w:rPr>
            <w:webHidden/>
          </w:rPr>
          <w:fldChar w:fldCharType="separate"/>
        </w:r>
        <w:r w:rsidR="00C0425D">
          <w:rPr>
            <w:webHidden/>
          </w:rPr>
          <w:t>71</w:t>
        </w:r>
        <w:r w:rsidR="00F35EA5">
          <w:rPr>
            <w:webHidden/>
          </w:rPr>
          <w:fldChar w:fldCharType="end"/>
        </w:r>
      </w:hyperlink>
    </w:p>
    <w:p w14:paraId="47259A88" w14:textId="4DA03618" w:rsidR="00F35EA5" w:rsidRDefault="00660D72">
      <w:pPr>
        <w:pStyle w:val="TOC3"/>
        <w:rPr>
          <w:rFonts w:asciiTheme="minorHAnsi" w:eastAsiaTheme="minorEastAsia" w:hAnsiTheme="minorHAnsi" w:cstheme="minorBidi"/>
          <w:color w:val="auto"/>
        </w:rPr>
      </w:pPr>
      <w:hyperlink w:anchor="_Toc527243175" w:history="1">
        <w:r w:rsidR="00F35EA5" w:rsidRPr="00722211">
          <w:rPr>
            <w:rStyle w:val="Hyperlink"/>
          </w:rPr>
          <w:t>4.3.8</w:t>
        </w:r>
        <w:r w:rsidR="00F35EA5">
          <w:rPr>
            <w:rFonts w:asciiTheme="minorHAnsi" w:eastAsiaTheme="minorEastAsia" w:hAnsiTheme="minorHAnsi" w:cstheme="minorBidi"/>
            <w:color w:val="auto"/>
          </w:rPr>
          <w:tab/>
        </w:r>
        <w:r w:rsidR="00F35EA5" w:rsidRPr="00722211">
          <w:rPr>
            <w:rStyle w:val="Hyperlink"/>
          </w:rPr>
          <w:t>Module 5—Children’s Nutrition</w:t>
        </w:r>
        <w:r w:rsidR="00F35EA5">
          <w:rPr>
            <w:webHidden/>
          </w:rPr>
          <w:tab/>
        </w:r>
        <w:r w:rsidR="00F35EA5">
          <w:rPr>
            <w:webHidden/>
          </w:rPr>
          <w:fldChar w:fldCharType="begin"/>
        </w:r>
        <w:r w:rsidR="00F35EA5">
          <w:rPr>
            <w:webHidden/>
          </w:rPr>
          <w:instrText xml:space="preserve"> PAGEREF _Toc527243175 \h </w:instrText>
        </w:r>
        <w:r w:rsidR="00F35EA5">
          <w:rPr>
            <w:webHidden/>
          </w:rPr>
        </w:r>
        <w:r w:rsidR="00F35EA5">
          <w:rPr>
            <w:webHidden/>
          </w:rPr>
          <w:fldChar w:fldCharType="separate"/>
        </w:r>
        <w:r w:rsidR="00C0425D">
          <w:rPr>
            <w:webHidden/>
          </w:rPr>
          <w:t>73</w:t>
        </w:r>
        <w:r w:rsidR="00F35EA5">
          <w:rPr>
            <w:webHidden/>
          </w:rPr>
          <w:fldChar w:fldCharType="end"/>
        </w:r>
      </w:hyperlink>
    </w:p>
    <w:p w14:paraId="08A6398A" w14:textId="7334776A" w:rsidR="00F35EA5" w:rsidRDefault="00660D72">
      <w:pPr>
        <w:pStyle w:val="TOC3"/>
        <w:rPr>
          <w:rFonts w:asciiTheme="minorHAnsi" w:eastAsiaTheme="minorEastAsia" w:hAnsiTheme="minorHAnsi" w:cstheme="minorBidi"/>
          <w:color w:val="auto"/>
        </w:rPr>
      </w:pPr>
      <w:hyperlink w:anchor="_Toc527243176" w:history="1">
        <w:r w:rsidR="00F35EA5" w:rsidRPr="00722211">
          <w:rPr>
            <w:rStyle w:val="Hyperlink"/>
          </w:rPr>
          <w:t>4.3.9</w:t>
        </w:r>
        <w:r w:rsidR="00F35EA5">
          <w:rPr>
            <w:rFonts w:asciiTheme="minorHAnsi" w:eastAsiaTheme="minorEastAsia" w:hAnsiTheme="minorHAnsi" w:cstheme="minorBidi"/>
            <w:color w:val="auto"/>
          </w:rPr>
          <w:tab/>
        </w:r>
        <w:r w:rsidR="00F35EA5" w:rsidRPr="00722211">
          <w:rPr>
            <w:rStyle w:val="Hyperlink"/>
          </w:rPr>
          <w:t>Module 5A—Children’s Anthropometry</w:t>
        </w:r>
        <w:r w:rsidR="00F35EA5">
          <w:rPr>
            <w:webHidden/>
          </w:rPr>
          <w:tab/>
        </w:r>
        <w:r w:rsidR="00F35EA5">
          <w:rPr>
            <w:webHidden/>
          </w:rPr>
          <w:fldChar w:fldCharType="begin"/>
        </w:r>
        <w:r w:rsidR="00F35EA5">
          <w:rPr>
            <w:webHidden/>
          </w:rPr>
          <w:instrText xml:space="preserve"> PAGEREF _Toc527243176 \h </w:instrText>
        </w:r>
        <w:r w:rsidR="00F35EA5">
          <w:rPr>
            <w:webHidden/>
          </w:rPr>
        </w:r>
        <w:r w:rsidR="00F35EA5">
          <w:rPr>
            <w:webHidden/>
          </w:rPr>
          <w:fldChar w:fldCharType="separate"/>
        </w:r>
        <w:r w:rsidR="00C0425D">
          <w:rPr>
            <w:webHidden/>
          </w:rPr>
          <w:t>83</w:t>
        </w:r>
        <w:r w:rsidR="00F35EA5">
          <w:rPr>
            <w:webHidden/>
          </w:rPr>
          <w:fldChar w:fldCharType="end"/>
        </w:r>
      </w:hyperlink>
    </w:p>
    <w:p w14:paraId="6BFA0659" w14:textId="0C6DB5ED" w:rsidR="00F35EA5" w:rsidRDefault="00660D72">
      <w:pPr>
        <w:pStyle w:val="TOC3"/>
        <w:rPr>
          <w:rFonts w:asciiTheme="minorHAnsi" w:eastAsiaTheme="minorEastAsia" w:hAnsiTheme="minorHAnsi" w:cstheme="minorBidi"/>
          <w:color w:val="auto"/>
        </w:rPr>
      </w:pPr>
      <w:hyperlink w:anchor="_Toc527243177" w:history="1">
        <w:r w:rsidR="00F35EA5" w:rsidRPr="00722211">
          <w:rPr>
            <w:rStyle w:val="Hyperlink"/>
          </w:rPr>
          <w:t>4.3.10</w:t>
        </w:r>
        <w:r w:rsidR="00F35EA5">
          <w:rPr>
            <w:rFonts w:asciiTheme="minorHAnsi" w:eastAsiaTheme="minorEastAsia" w:hAnsiTheme="minorHAnsi" w:cstheme="minorBidi"/>
            <w:color w:val="auto"/>
          </w:rPr>
          <w:tab/>
        </w:r>
        <w:r w:rsidR="00F35EA5" w:rsidRPr="00722211">
          <w:rPr>
            <w:rStyle w:val="Hyperlink"/>
          </w:rPr>
          <w:t>Module 6—Empowerment in Agriculture</w:t>
        </w:r>
        <w:r w:rsidR="00F35EA5">
          <w:rPr>
            <w:webHidden/>
          </w:rPr>
          <w:tab/>
        </w:r>
        <w:r w:rsidR="00F35EA5">
          <w:rPr>
            <w:webHidden/>
          </w:rPr>
          <w:fldChar w:fldCharType="begin"/>
        </w:r>
        <w:r w:rsidR="00F35EA5">
          <w:rPr>
            <w:webHidden/>
          </w:rPr>
          <w:instrText xml:space="preserve"> PAGEREF _Toc527243177 \h </w:instrText>
        </w:r>
        <w:r w:rsidR="00F35EA5">
          <w:rPr>
            <w:webHidden/>
          </w:rPr>
        </w:r>
        <w:r w:rsidR="00F35EA5">
          <w:rPr>
            <w:webHidden/>
          </w:rPr>
          <w:fldChar w:fldCharType="separate"/>
        </w:r>
        <w:r w:rsidR="00C0425D">
          <w:rPr>
            <w:webHidden/>
          </w:rPr>
          <w:t>85</w:t>
        </w:r>
        <w:r w:rsidR="00F35EA5">
          <w:rPr>
            <w:webHidden/>
          </w:rPr>
          <w:fldChar w:fldCharType="end"/>
        </w:r>
      </w:hyperlink>
    </w:p>
    <w:p w14:paraId="71D26C68" w14:textId="39C01EAC" w:rsidR="00F35EA5" w:rsidRDefault="00660D72">
      <w:pPr>
        <w:pStyle w:val="TOC3"/>
        <w:rPr>
          <w:rFonts w:asciiTheme="minorHAnsi" w:eastAsiaTheme="minorEastAsia" w:hAnsiTheme="minorHAnsi" w:cstheme="minorBidi"/>
          <w:color w:val="auto"/>
        </w:rPr>
      </w:pPr>
      <w:hyperlink w:anchor="_Toc527243178" w:history="1">
        <w:r w:rsidR="00F35EA5" w:rsidRPr="00722211">
          <w:rPr>
            <w:rStyle w:val="Hyperlink"/>
          </w:rPr>
          <w:t>4.3.11</w:t>
        </w:r>
        <w:r w:rsidR="00F35EA5">
          <w:rPr>
            <w:rFonts w:asciiTheme="minorHAnsi" w:eastAsiaTheme="minorEastAsia" w:hAnsiTheme="minorHAnsi" w:cstheme="minorBidi"/>
            <w:color w:val="auto"/>
          </w:rPr>
          <w:tab/>
        </w:r>
        <w:r w:rsidR="00F35EA5" w:rsidRPr="00722211">
          <w:rPr>
            <w:rStyle w:val="Hyperlink"/>
          </w:rPr>
          <w:t>Module 7—Agricultural Technologies</w:t>
        </w:r>
        <w:r w:rsidR="00F35EA5">
          <w:rPr>
            <w:webHidden/>
          </w:rPr>
          <w:tab/>
        </w:r>
        <w:r w:rsidR="00F35EA5">
          <w:rPr>
            <w:webHidden/>
          </w:rPr>
          <w:fldChar w:fldCharType="begin"/>
        </w:r>
        <w:r w:rsidR="00F35EA5">
          <w:rPr>
            <w:webHidden/>
          </w:rPr>
          <w:instrText xml:space="preserve"> PAGEREF _Toc527243178 \h </w:instrText>
        </w:r>
        <w:r w:rsidR="00F35EA5">
          <w:rPr>
            <w:webHidden/>
          </w:rPr>
        </w:r>
        <w:r w:rsidR="00F35EA5">
          <w:rPr>
            <w:webHidden/>
          </w:rPr>
          <w:fldChar w:fldCharType="separate"/>
        </w:r>
        <w:r w:rsidR="00C0425D">
          <w:rPr>
            <w:webHidden/>
          </w:rPr>
          <w:t>101</w:t>
        </w:r>
        <w:r w:rsidR="00F35EA5">
          <w:rPr>
            <w:webHidden/>
          </w:rPr>
          <w:fldChar w:fldCharType="end"/>
        </w:r>
      </w:hyperlink>
    </w:p>
    <w:p w14:paraId="3095B729" w14:textId="587E2CC3" w:rsidR="00F35EA5" w:rsidRDefault="00660D72">
      <w:pPr>
        <w:pStyle w:val="TOC3"/>
        <w:rPr>
          <w:rFonts w:asciiTheme="minorHAnsi" w:eastAsiaTheme="minorEastAsia" w:hAnsiTheme="minorHAnsi" w:cstheme="minorBidi"/>
          <w:color w:val="auto"/>
        </w:rPr>
      </w:pPr>
      <w:hyperlink w:anchor="_Toc527243179" w:history="1">
        <w:r w:rsidR="00F35EA5" w:rsidRPr="00722211">
          <w:rPr>
            <w:rStyle w:val="Hyperlink"/>
          </w:rPr>
          <w:t>4.3.12</w:t>
        </w:r>
        <w:r w:rsidR="00F35EA5">
          <w:rPr>
            <w:rFonts w:asciiTheme="minorHAnsi" w:eastAsiaTheme="minorEastAsia" w:hAnsiTheme="minorHAnsi" w:cstheme="minorBidi"/>
            <w:color w:val="auto"/>
          </w:rPr>
          <w:tab/>
        </w:r>
        <w:r w:rsidR="00F35EA5" w:rsidRPr="00722211">
          <w:rPr>
            <w:rStyle w:val="Hyperlink"/>
          </w:rPr>
          <w:t>Module 8—Household Consumption Expenditure</w:t>
        </w:r>
        <w:r w:rsidR="00F35EA5">
          <w:rPr>
            <w:webHidden/>
          </w:rPr>
          <w:tab/>
        </w:r>
        <w:r w:rsidR="00F35EA5">
          <w:rPr>
            <w:webHidden/>
          </w:rPr>
          <w:fldChar w:fldCharType="begin"/>
        </w:r>
        <w:r w:rsidR="00F35EA5">
          <w:rPr>
            <w:webHidden/>
          </w:rPr>
          <w:instrText xml:space="preserve"> PAGEREF _Toc527243179 \h </w:instrText>
        </w:r>
        <w:r w:rsidR="00F35EA5">
          <w:rPr>
            <w:webHidden/>
          </w:rPr>
        </w:r>
        <w:r w:rsidR="00F35EA5">
          <w:rPr>
            <w:webHidden/>
          </w:rPr>
          <w:fldChar w:fldCharType="separate"/>
        </w:r>
        <w:r w:rsidR="00C0425D">
          <w:rPr>
            <w:webHidden/>
          </w:rPr>
          <w:t>102</w:t>
        </w:r>
        <w:r w:rsidR="00F35EA5">
          <w:rPr>
            <w:webHidden/>
          </w:rPr>
          <w:fldChar w:fldCharType="end"/>
        </w:r>
      </w:hyperlink>
    </w:p>
    <w:p w14:paraId="7AA07097" w14:textId="50F4D520" w:rsidR="00F35EA5" w:rsidRDefault="00660D72">
      <w:pPr>
        <w:pStyle w:val="TOC1"/>
        <w:rPr>
          <w:rFonts w:asciiTheme="minorHAnsi" w:eastAsiaTheme="minorEastAsia" w:hAnsiTheme="minorHAnsi" w:cstheme="minorBidi"/>
          <w:color w:val="auto"/>
        </w:rPr>
      </w:pPr>
      <w:hyperlink w:anchor="_Toc527243180" w:history="1">
        <w:r w:rsidR="00F35EA5" w:rsidRPr="00722211">
          <w:rPr>
            <w:rStyle w:val="Hyperlink"/>
          </w:rPr>
          <w:t>5</w:t>
        </w:r>
        <w:r w:rsidR="00F35EA5">
          <w:rPr>
            <w:rFonts w:asciiTheme="minorHAnsi" w:eastAsiaTheme="minorEastAsia" w:hAnsiTheme="minorHAnsi" w:cstheme="minorBidi"/>
            <w:color w:val="auto"/>
          </w:rPr>
          <w:tab/>
        </w:r>
        <w:r w:rsidR="00F35EA5" w:rsidRPr="00722211">
          <w:rPr>
            <w:rStyle w:val="Hyperlink"/>
          </w:rPr>
          <w:t>Entering and managing data on tablets</w:t>
        </w:r>
        <w:r w:rsidR="00F35EA5">
          <w:rPr>
            <w:webHidden/>
          </w:rPr>
          <w:tab/>
        </w:r>
        <w:r w:rsidR="00F35EA5">
          <w:rPr>
            <w:webHidden/>
          </w:rPr>
          <w:fldChar w:fldCharType="begin"/>
        </w:r>
        <w:r w:rsidR="00F35EA5">
          <w:rPr>
            <w:webHidden/>
          </w:rPr>
          <w:instrText xml:space="preserve"> PAGEREF _Toc527243180 \h </w:instrText>
        </w:r>
        <w:r w:rsidR="00F35EA5">
          <w:rPr>
            <w:webHidden/>
          </w:rPr>
        </w:r>
        <w:r w:rsidR="00F35EA5">
          <w:rPr>
            <w:webHidden/>
          </w:rPr>
          <w:fldChar w:fldCharType="separate"/>
        </w:r>
        <w:r w:rsidR="00C0425D">
          <w:rPr>
            <w:webHidden/>
          </w:rPr>
          <w:t>121</w:t>
        </w:r>
        <w:r w:rsidR="00F35EA5">
          <w:rPr>
            <w:webHidden/>
          </w:rPr>
          <w:fldChar w:fldCharType="end"/>
        </w:r>
      </w:hyperlink>
    </w:p>
    <w:p w14:paraId="780C42BE" w14:textId="667DF7D2" w:rsidR="00F35EA5" w:rsidRDefault="00660D72">
      <w:pPr>
        <w:pStyle w:val="TOC2"/>
        <w:rPr>
          <w:rFonts w:asciiTheme="minorHAnsi" w:eastAsiaTheme="minorEastAsia" w:hAnsiTheme="minorHAnsi" w:cstheme="minorBidi"/>
          <w:color w:val="auto"/>
        </w:rPr>
      </w:pPr>
      <w:hyperlink w:anchor="_Toc527243181" w:history="1">
        <w:r w:rsidR="00F35EA5" w:rsidRPr="00722211">
          <w:rPr>
            <w:rStyle w:val="Hyperlink"/>
          </w:rPr>
          <w:t>5.1</w:t>
        </w:r>
        <w:r w:rsidR="00F35EA5">
          <w:rPr>
            <w:rFonts w:asciiTheme="minorHAnsi" w:eastAsiaTheme="minorEastAsia" w:hAnsiTheme="minorHAnsi" w:cstheme="minorBidi"/>
            <w:color w:val="auto"/>
          </w:rPr>
          <w:tab/>
        </w:r>
        <w:r w:rsidR="00F35EA5" w:rsidRPr="00722211">
          <w:rPr>
            <w:rStyle w:val="Hyperlink"/>
          </w:rPr>
          <w:t>Differences between the paper questionnaire and the tablet screens</w:t>
        </w:r>
        <w:r w:rsidR="00F35EA5">
          <w:rPr>
            <w:webHidden/>
          </w:rPr>
          <w:tab/>
        </w:r>
        <w:r w:rsidR="00F35EA5">
          <w:rPr>
            <w:webHidden/>
          </w:rPr>
          <w:fldChar w:fldCharType="begin"/>
        </w:r>
        <w:r w:rsidR="00F35EA5">
          <w:rPr>
            <w:webHidden/>
          </w:rPr>
          <w:instrText xml:space="preserve"> PAGEREF _Toc527243181 \h </w:instrText>
        </w:r>
        <w:r w:rsidR="00F35EA5">
          <w:rPr>
            <w:webHidden/>
          </w:rPr>
        </w:r>
        <w:r w:rsidR="00F35EA5">
          <w:rPr>
            <w:webHidden/>
          </w:rPr>
          <w:fldChar w:fldCharType="separate"/>
        </w:r>
        <w:r w:rsidR="00C0425D">
          <w:rPr>
            <w:webHidden/>
          </w:rPr>
          <w:t>121</w:t>
        </w:r>
        <w:r w:rsidR="00F35EA5">
          <w:rPr>
            <w:webHidden/>
          </w:rPr>
          <w:fldChar w:fldCharType="end"/>
        </w:r>
      </w:hyperlink>
    </w:p>
    <w:p w14:paraId="096976D3" w14:textId="0CE05254" w:rsidR="00F35EA5" w:rsidRDefault="00660D72">
      <w:pPr>
        <w:pStyle w:val="TOC2"/>
        <w:rPr>
          <w:rFonts w:asciiTheme="minorHAnsi" w:eastAsiaTheme="minorEastAsia" w:hAnsiTheme="minorHAnsi" w:cstheme="minorBidi"/>
          <w:color w:val="auto"/>
        </w:rPr>
      </w:pPr>
      <w:hyperlink w:anchor="_Toc527243182" w:history="1">
        <w:r w:rsidR="00F35EA5" w:rsidRPr="00722211">
          <w:rPr>
            <w:rStyle w:val="Hyperlink"/>
          </w:rPr>
          <w:t>5.2</w:t>
        </w:r>
        <w:r w:rsidR="00F35EA5">
          <w:rPr>
            <w:rFonts w:asciiTheme="minorHAnsi" w:eastAsiaTheme="minorEastAsia" w:hAnsiTheme="minorHAnsi" w:cstheme="minorBidi"/>
            <w:color w:val="auto"/>
          </w:rPr>
          <w:tab/>
        </w:r>
        <w:r w:rsidR="00F35EA5" w:rsidRPr="00722211">
          <w:rPr>
            <w:rStyle w:val="Hyperlink"/>
          </w:rPr>
          <w:t>Getting started</w:t>
        </w:r>
        <w:r w:rsidR="00F35EA5">
          <w:rPr>
            <w:webHidden/>
          </w:rPr>
          <w:tab/>
        </w:r>
        <w:r w:rsidR="00F35EA5">
          <w:rPr>
            <w:webHidden/>
          </w:rPr>
          <w:fldChar w:fldCharType="begin"/>
        </w:r>
        <w:r w:rsidR="00F35EA5">
          <w:rPr>
            <w:webHidden/>
          </w:rPr>
          <w:instrText xml:space="preserve"> PAGEREF _Toc527243182 \h </w:instrText>
        </w:r>
        <w:r w:rsidR="00F35EA5">
          <w:rPr>
            <w:webHidden/>
          </w:rPr>
        </w:r>
        <w:r w:rsidR="00F35EA5">
          <w:rPr>
            <w:webHidden/>
          </w:rPr>
          <w:fldChar w:fldCharType="separate"/>
        </w:r>
        <w:r w:rsidR="00C0425D">
          <w:rPr>
            <w:webHidden/>
          </w:rPr>
          <w:t>122</w:t>
        </w:r>
        <w:r w:rsidR="00F35EA5">
          <w:rPr>
            <w:webHidden/>
          </w:rPr>
          <w:fldChar w:fldCharType="end"/>
        </w:r>
      </w:hyperlink>
    </w:p>
    <w:p w14:paraId="2E00439C" w14:textId="63CA97EA" w:rsidR="00F35EA5" w:rsidRDefault="00660D72">
      <w:pPr>
        <w:pStyle w:val="TOC2"/>
        <w:rPr>
          <w:rFonts w:asciiTheme="minorHAnsi" w:eastAsiaTheme="minorEastAsia" w:hAnsiTheme="minorHAnsi" w:cstheme="minorBidi"/>
          <w:color w:val="auto"/>
        </w:rPr>
      </w:pPr>
      <w:hyperlink w:anchor="_Toc527243183" w:history="1">
        <w:r w:rsidR="00F35EA5" w:rsidRPr="00722211">
          <w:rPr>
            <w:rStyle w:val="Hyperlink"/>
          </w:rPr>
          <w:t>5.3</w:t>
        </w:r>
        <w:r w:rsidR="00F35EA5">
          <w:rPr>
            <w:rFonts w:asciiTheme="minorHAnsi" w:eastAsiaTheme="minorEastAsia" w:hAnsiTheme="minorHAnsi" w:cstheme="minorBidi"/>
            <w:color w:val="auto"/>
          </w:rPr>
          <w:tab/>
        </w:r>
        <w:r w:rsidR="00F35EA5" w:rsidRPr="00722211">
          <w:rPr>
            <w:rStyle w:val="Hyperlink"/>
          </w:rPr>
          <w:t>Using CSPro for data collection</w:t>
        </w:r>
        <w:r w:rsidR="00F35EA5">
          <w:rPr>
            <w:webHidden/>
          </w:rPr>
          <w:tab/>
        </w:r>
        <w:r w:rsidR="00F35EA5">
          <w:rPr>
            <w:webHidden/>
          </w:rPr>
          <w:fldChar w:fldCharType="begin"/>
        </w:r>
        <w:r w:rsidR="00F35EA5">
          <w:rPr>
            <w:webHidden/>
          </w:rPr>
          <w:instrText xml:space="preserve"> PAGEREF _Toc527243183 \h </w:instrText>
        </w:r>
        <w:r w:rsidR="00F35EA5">
          <w:rPr>
            <w:webHidden/>
          </w:rPr>
        </w:r>
        <w:r w:rsidR="00F35EA5">
          <w:rPr>
            <w:webHidden/>
          </w:rPr>
          <w:fldChar w:fldCharType="separate"/>
        </w:r>
        <w:r w:rsidR="00C0425D">
          <w:rPr>
            <w:webHidden/>
          </w:rPr>
          <w:t>124</w:t>
        </w:r>
        <w:r w:rsidR="00F35EA5">
          <w:rPr>
            <w:webHidden/>
          </w:rPr>
          <w:fldChar w:fldCharType="end"/>
        </w:r>
      </w:hyperlink>
    </w:p>
    <w:p w14:paraId="5B2E9209" w14:textId="31AA1967" w:rsidR="00F35EA5" w:rsidRDefault="00660D72">
      <w:pPr>
        <w:pStyle w:val="TOC3"/>
        <w:rPr>
          <w:rFonts w:asciiTheme="minorHAnsi" w:eastAsiaTheme="minorEastAsia" w:hAnsiTheme="minorHAnsi" w:cstheme="minorBidi"/>
          <w:color w:val="auto"/>
        </w:rPr>
      </w:pPr>
      <w:hyperlink w:anchor="_Toc527243184" w:history="1">
        <w:r w:rsidR="00F35EA5" w:rsidRPr="00722211">
          <w:rPr>
            <w:rStyle w:val="Hyperlink"/>
          </w:rPr>
          <w:t xml:space="preserve">5.3.1 </w:t>
        </w:r>
        <w:r w:rsidR="00F35EA5">
          <w:rPr>
            <w:rFonts w:asciiTheme="minorHAnsi" w:eastAsiaTheme="minorEastAsia" w:hAnsiTheme="minorHAnsi" w:cstheme="minorBidi"/>
            <w:color w:val="auto"/>
          </w:rPr>
          <w:tab/>
        </w:r>
        <w:r w:rsidR="00F35EA5" w:rsidRPr="00722211">
          <w:rPr>
            <w:rStyle w:val="Hyperlink"/>
          </w:rPr>
          <w:t>Main options</w:t>
        </w:r>
        <w:r w:rsidR="00F35EA5">
          <w:rPr>
            <w:webHidden/>
          </w:rPr>
          <w:tab/>
        </w:r>
        <w:r w:rsidR="00F35EA5">
          <w:rPr>
            <w:webHidden/>
          </w:rPr>
          <w:fldChar w:fldCharType="begin"/>
        </w:r>
        <w:r w:rsidR="00F35EA5">
          <w:rPr>
            <w:webHidden/>
          </w:rPr>
          <w:instrText xml:space="preserve"> PAGEREF _Toc527243184 \h </w:instrText>
        </w:r>
        <w:r w:rsidR="00F35EA5">
          <w:rPr>
            <w:webHidden/>
          </w:rPr>
        </w:r>
        <w:r w:rsidR="00F35EA5">
          <w:rPr>
            <w:webHidden/>
          </w:rPr>
          <w:fldChar w:fldCharType="separate"/>
        </w:r>
        <w:r w:rsidR="00C0425D">
          <w:rPr>
            <w:webHidden/>
          </w:rPr>
          <w:t>124</w:t>
        </w:r>
        <w:r w:rsidR="00F35EA5">
          <w:rPr>
            <w:webHidden/>
          </w:rPr>
          <w:fldChar w:fldCharType="end"/>
        </w:r>
      </w:hyperlink>
    </w:p>
    <w:p w14:paraId="24A53F5C" w14:textId="44BF1B4E" w:rsidR="00F35EA5" w:rsidRDefault="00660D72">
      <w:pPr>
        <w:pStyle w:val="TOC3"/>
        <w:rPr>
          <w:rFonts w:asciiTheme="minorHAnsi" w:eastAsiaTheme="minorEastAsia" w:hAnsiTheme="minorHAnsi" w:cstheme="minorBidi"/>
          <w:color w:val="auto"/>
        </w:rPr>
      </w:pPr>
      <w:hyperlink w:anchor="_Toc527243185" w:history="1">
        <w:r w:rsidR="00F35EA5" w:rsidRPr="00722211">
          <w:rPr>
            <w:rStyle w:val="Hyperlink"/>
          </w:rPr>
          <w:t>5.3.2</w:t>
        </w:r>
        <w:r w:rsidR="00F35EA5">
          <w:rPr>
            <w:rFonts w:asciiTheme="minorHAnsi" w:eastAsiaTheme="minorEastAsia" w:hAnsiTheme="minorHAnsi" w:cstheme="minorBidi"/>
            <w:color w:val="auto"/>
          </w:rPr>
          <w:tab/>
        </w:r>
        <w:r w:rsidR="00F35EA5" w:rsidRPr="00722211">
          <w:rPr>
            <w:rStyle w:val="Hyperlink"/>
          </w:rPr>
          <w:t>Editing questionnaires</w:t>
        </w:r>
        <w:r w:rsidR="00F35EA5">
          <w:rPr>
            <w:webHidden/>
          </w:rPr>
          <w:tab/>
        </w:r>
        <w:r w:rsidR="00F35EA5">
          <w:rPr>
            <w:webHidden/>
          </w:rPr>
          <w:fldChar w:fldCharType="begin"/>
        </w:r>
        <w:r w:rsidR="00F35EA5">
          <w:rPr>
            <w:webHidden/>
          </w:rPr>
          <w:instrText xml:space="preserve"> PAGEREF _Toc527243185 \h </w:instrText>
        </w:r>
        <w:r w:rsidR="00F35EA5">
          <w:rPr>
            <w:webHidden/>
          </w:rPr>
        </w:r>
        <w:r w:rsidR="00F35EA5">
          <w:rPr>
            <w:webHidden/>
          </w:rPr>
          <w:fldChar w:fldCharType="separate"/>
        </w:r>
        <w:r w:rsidR="00C0425D">
          <w:rPr>
            <w:webHidden/>
          </w:rPr>
          <w:t>133</w:t>
        </w:r>
        <w:r w:rsidR="00F35EA5">
          <w:rPr>
            <w:webHidden/>
          </w:rPr>
          <w:fldChar w:fldCharType="end"/>
        </w:r>
      </w:hyperlink>
    </w:p>
    <w:p w14:paraId="727C68F6" w14:textId="1882CA5C" w:rsidR="00F35EA5" w:rsidRDefault="00660D72">
      <w:pPr>
        <w:pStyle w:val="TOC3"/>
        <w:rPr>
          <w:rFonts w:asciiTheme="minorHAnsi" w:eastAsiaTheme="minorEastAsia" w:hAnsiTheme="minorHAnsi" w:cstheme="minorBidi"/>
          <w:color w:val="auto"/>
        </w:rPr>
      </w:pPr>
      <w:hyperlink w:anchor="_Toc527243186" w:history="1">
        <w:r w:rsidR="00F35EA5" w:rsidRPr="00722211">
          <w:rPr>
            <w:rStyle w:val="Hyperlink"/>
          </w:rPr>
          <w:t>5.3.3</w:t>
        </w:r>
        <w:r w:rsidR="00F35EA5">
          <w:rPr>
            <w:rFonts w:asciiTheme="minorHAnsi" w:eastAsiaTheme="minorEastAsia" w:hAnsiTheme="minorHAnsi" w:cstheme="minorBidi"/>
            <w:color w:val="auto"/>
          </w:rPr>
          <w:tab/>
        </w:r>
        <w:r w:rsidR="00F35EA5" w:rsidRPr="00722211">
          <w:rPr>
            <w:rStyle w:val="Hyperlink"/>
          </w:rPr>
          <w:t>Troubleshooting</w:t>
        </w:r>
        <w:r w:rsidR="00F35EA5">
          <w:rPr>
            <w:webHidden/>
          </w:rPr>
          <w:tab/>
        </w:r>
        <w:r w:rsidR="00F35EA5">
          <w:rPr>
            <w:webHidden/>
          </w:rPr>
          <w:fldChar w:fldCharType="begin"/>
        </w:r>
        <w:r w:rsidR="00F35EA5">
          <w:rPr>
            <w:webHidden/>
          </w:rPr>
          <w:instrText xml:space="preserve"> PAGEREF _Toc527243186 \h </w:instrText>
        </w:r>
        <w:r w:rsidR="00F35EA5">
          <w:rPr>
            <w:webHidden/>
          </w:rPr>
        </w:r>
        <w:r w:rsidR="00F35EA5">
          <w:rPr>
            <w:webHidden/>
          </w:rPr>
          <w:fldChar w:fldCharType="separate"/>
        </w:r>
        <w:r w:rsidR="00C0425D">
          <w:rPr>
            <w:webHidden/>
          </w:rPr>
          <w:t>134</w:t>
        </w:r>
        <w:r w:rsidR="00F35EA5">
          <w:rPr>
            <w:webHidden/>
          </w:rPr>
          <w:fldChar w:fldCharType="end"/>
        </w:r>
      </w:hyperlink>
    </w:p>
    <w:p w14:paraId="29D39C94" w14:textId="5A553025" w:rsidR="00F35EA5" w:rsidRDefault="00660D72">
      <w:pPr>
        <w:pStyle w:val="TOC3"/>
        <w:rPr>
          <w:rFonts w:asciiTheme="minorHAnsi" w:eastAsiaTheme="minorEastAsia" w:hAnsiTheme="minorHAnsi" w:cstheme="minorBidi"/>
          <w:color w:val="auto"/>
        </w:rPr>
      </w:pPr>
      <w:hyperlink w:anchor="_Toc527243187" w:history="1">
        <w:r w:rsidR="00F35EA5" w:rsidRPr="00722211">
          <w:rPr>
            <w:rStyle w:val="Hyperlink"/>
          </w:rPr>
          <w:t>5.3.4</w:t>
        </w:r>
        <w:r w:rsidR="00F35EA5">
          <w:rPr>
            <w:rFonts w:asciiTheme="minorHAnsi" w:eastAsiaTheme="minorEastAsia" w:hAnsiTheme="minorHAnsi" w:cstheme="minorBidi"/>
            <w:color w:val="auto"/>
          </w:rPr>
          <w:tab/>
        </w:r>
        <w:r w:rsidR="00F35EA5" w:rsidRPr="00722211">
          <w:rPr>
            <w:rStyle w:val="Hyperlink"/>
          </w:rPr>
          <w:t>Second interviewer options</w:t>
        </w:r>
        <w:r w:rsidR="00F35EA5">
          <w:rPr>
            <w:webHidden/>
          </w:rPr>
          <w:tab/>
        </w:r>
        <w:r w:rsidR="00F35EA5">
          <w:rPr>
            <w:webHidden/>
          </w:rPr>
          <w:fldChar w:fldCharType="begin"/>
        </w:r>
        <w:r w:rsidR="00F35EA5">
          <w:rPr>
            <w:webHidden/>
          </w:rPr>
          <w:instrText xml:space="preserve"> PAGEREF _Toc527243187 \h </w:instrText>
        </w:r>
        <w:r w:rsidR="00F35EA5">
          <w:rPr>
            <w:webHidden/>
          </w:rPr>
        </w:r>
        <w:r w:rsidR="00F35EA5">
          <w:rPr>
            <w:webHidden/>
          </w:rPr>
          <w:fldChar w:fldCharType="separate"/>
        </w:r>
        <w:r w:rsidR="00C0425D">
          <w:rPr>
            <w:webHidden/>
          </w:rPr>
          <w:t>135</w:t>
        </w:r>
        <w:r w:rsidR="00F35EA5">
          <w:rPr>
            <w:webHidden/>
          </w:rPr>
          <w:fldChar w:fldCharType="end"/>
        </w:r>
      </w:hyperlink>
    </w:p>
    <w:p w14:paraId="362AB34E" w14:textId="1582A23D" w:rsidR="00F35EA5" w:rsidRDefault="00660D72">
      <w:pPr>
        <w:pStyle w:val="TOC3"/>
        <w:rPr>
          <w:rFonts w:asciiTheme="minorHAnsi" w:eastAsiaTheme="minorEastAsia" w:hAnsiTheme="minorHAnsi" w:cstheme="minorBidi"/>
          <w:color w:val="auto"/>
        </w:rPr>
      </w:pPr>
      <w:hyperlink w:anchor="_Toc527243188" w:history="1">
        <w:r w:rsidR="00F35EA5" w:rsidRPr="00722211">
          <w:rPr>
            <w:rStyle w:val="Hyperlink"/>
          </w:rPr>
          <w:t>5.3.5</w:t>
        </w:r>
        <w:r w:rsidR="00F35EA5">
          <w:rPr>
            <w:rFonts w:asciiTheme="minorHAnsi" w:eastAsiaTheme="minorEastAsia" w:hAnsiTheme="minorHAnsi" w:cstheme="minorBidi"/>
            <w:color w:val="auto"/>
          </w:rPr>
          <w:tab/>
        </w:r>
        <w:r w:rsidR="00F35EA5" w:rsidRPr="00722211">
          <w:rPr>
            <w:rStyle w:val="Hyperlink"/>
          </w:rPr>
          <w:t>Other data collection options</w:t>
        </w:r>
        <w:r w:rsidR="00F35EA5">
          <w:rPr>
            <w:webHidden/>
          </w:rPr>
          <w:tab/>
        </w:r>
        <w:r w:rsidR="00F35EA5">
          <w:rPr>
            <w:webHidden/>
          </w:rPr>
          <w:fldChar w:fldCharType="begin"/>
        </w:r>
        <w:r w:rsidR="00F35EA5">
          <w:rPr>
            <w:webHidden/>
          </w:rPr>
          <w:instrText xml:space="preserve"> PAGEREF _Toc527243188 \h </w:instrText>
        </w:r>
        <w:r w:rsidR="00F35EA5">
          <w:rPr>
            <w:webHidden/>
          </w:rPr>
        </w:r>
        <w:r w:rsidR="00F35EA5">
          <w:rPr>
            <w:webHidden/>
          </w:rPr>
          <w:fldChar w:fldCharType="separate"/>
        </w:r>
        <w:r w:rsidR="00C0425D">
          <w:rPr>
            <w:webHidden/>
          </w:rPr>
          <w:t>138</w:t>
        </w:r>
        <w:r w:rsidR="00F35EA5">
          <w:rPr>
            <w:webHidden/>
          </w:rPr>
          <w:fldChar w:fldCharType="end"/>
        </w:r>
      </w:hyperlink>
    </w:p>
    <w:p w14:paraId="1F2D9380" w14:textId="552C96F5" w:rsidR="00F35EA5" w:rsidRDefault="00660D72">
      <w:pPr>
        <w:pStyle w:val="TOC1"/>
        <w:rPr>
          <w:rFonts w:asciiTheme="minorHAnsi" w:eastAsiaTheme="minorEastAsia" w:hAnsiTheme="minorHAnsi" w:cstheme="minorBidi"/>
          <w:color w:val="auto"/>
        </w:rPr>
      </w:pPr>
      <w:hyperlink w:anchor="_Toc527243189" w:history="1">
        <w:r w:rsidR="00F35EA5" w:rsidRPr="00722211">
          <w:rPr>
            <w:rStyle w:val="Hyperlink"/>
          </w:rPr>
          <w:t>Appendix A: Guidance for Collecting GPS Data</w:t>
        </w:r>
        <w:r w:rsidR="00F35EA5">
          <w:rPr>
            <w:webHidden/>
          </w:rPr>
          <w:tab/>
        </w:r>
        <w:r w:rsidR="00F35EA5">
          <w:rPr>
            <w:webHidden/>
          </w:rPr>
          <w:fldChar w:fldCharType="begin"/>
        </w:r>
        <w:r w:rsidR="00F35EA5">
          <w:rPr>
            <w:webHidden/>
          </w:rPr>
          <w:instrText xml:space="preserve"> PAGEREF _Toc527243189 \h </w:instrText>
        </w:r>
        <w:r w:rsidR="00F35EA5">
          <w:rPr>
            <w:webHidden/>
          </w:rPr>
        </w:r>
        <w:r w:rsidR="00F35EA5">
          <w:rPr>
            <w:webHidden/>
          </w:rPr>
          <w:fldChar w:fldCharType="separate"/>
        </w:r>
        <w:r w:rsidR="00C0425D">
          <w:rPr>
            <w:webHidden/>
          </w:rPr>
          <w:t>140</w:t>
        </w:r>
        <w:r w:rsidR="00F35EA5">
          <w:rPr>
            <w:webHidden/>
          </w:rPr>
          <w:fldChar w:fldCharType="end"/>
        </w:r>
      </w:hyperlink>
    </w:p>
    <w:p w14:paraId="32805903" w14:textId="01F121E8" w:rsidR="00F35EA5" w:rsidRDefault="00660D72">
      <w:pPr>
        <w:pStyle w:val="TOC1"/>
        <w:rPr>
          <w:rFonts w:asciiTheme="minorHAnsi" w:eastAsiaTheme="minorEastAsia" w:hAnsiTheme="minorHAnsi" w:cstheme="minorBidi"/>
          <w:color w:val="auto"/>
        </w:rPr>
      </w:pPr>
      <w:hyperlink w:anchor="_Toc527243190" w:history="1">
        <w:r w:rsidR="00F35EA5" w:rsidRPr="00722211">
          <w:rPr>
            <w:rStyle w:val="Hyperlink"/>
          </w:rPr>
          <w:t>Appendix B: Interviewer Assignment Sheet</w:t>
        </w:r>
        <w:r w:rsidR="00F35EA5">
          <w:rPr>
            <w:webHidden/>
          </w:rPr>
          <w:tab/>
        </w:r>
        <w:r w:rsidR="00F35EA5">
          <w:rPr>
            <w:webHidden/>
          </w:rPr>
          <w:fldChar w:fldCharType="begin"/>
        </w:r>
        <w:r w:rsidR="00F35EA5">
          <w:rPr>
            <w:webHidden/>
          </w:rPr>
          <w:instrText xml:space="preserve"> PAGEREF _Toc527243190 \h </w:instrText>
        </w:r>
        <w:r w:rsidR="00F35EA5">
          <w:rPr>
            <w:webHidden/>
          </w:rPr>
        </w:r>
        <w:r w:rsidR="00F35EA5">
          <w:rPr>
            <w:webHidden/>
          </w:rPr>
          <w:fldChar w:fldCharType="separate"/>
        </w:r>
        <w:r w:rsidR="00C0425D">
          <w:rPr>
            <w:webHidden/>
          </w:rPr>
          <w:t>142</w:t>
        </w:r>
        <w:r w:rsidR="00F35EA5">
          <w:rPr>
            <w:webHidden/>
          </w:rPr>
          <w:fldChar w:fldCharType="end"/>
        </w:r>
      </w:hyperlink>
    </w:p>
    <w:p w14:paraId="00E394D2" w14:textId="20DB6045" w:rsidR="00F35EA5" w:rsidRDefault="00660D72">
      <w:pPr>
        <w:pStyle w:val="TOC1"/>
        <w:rPr>
          <w:rFonts w:asciiTheme="minorHAnsi" w:eastAsiaTheme="minorEastAsia" w:hAnsiTheme="minorHAnsi" w:cstheme="minorBidi"/>
          <w:color w:val="auto"/>
        </w:rPr>
      </w:pPr>
      <w:hyperlink w:anchor="_Toc527243191" w:history="1">
        <w:r w:rsidR="00F35EA5" w:rsidRPr="00722211">
          <w:rPr>
            <w:rStyle w:val="Hyperlink"/>
          </w:rPr>
          <w:t>Appendix C: Template for Country-Specific Calendar Event</w:t>
        </w:r>
        <w:r w:rsidR="00F35EA5">
          <w:rPr>
            <w:webHidden/>
          </w:rPr>
          <w:tab/>
        </w:r>
        <w:r w:rsidR="00F35EA5">
          <w:rPr>
            <w:webHidden/>
          </w:rPr>
          <w:fldChar w:fldCharType="begin"/>
        </w:r>
        <w:r w:rsidR="00F35EA5">
          <w:rPr>
            <w:webHidden/>
          </w:rPr>
          <w:instrText xml:space="preserve"> PAGEREF _Toc527243191 \h </w:instrText>
        </w:r>
        <w:r w:rsidR="00F35EA5">
          <w:rPr>
            <w:webHidden/>
          </w:rPr>
        </w:r>
        <w:r w:rsidR="00F35EA5">
          <w:rPr>
            <w:webHidden/>
          </w:rPr>
          <w:fldChar w:fldCharType="separate"/>
        </w:r>
        <w:r w:rsidR="00C0425D">
          <w:rPr>
            <w:webHidden/>
          </w:rPr>
          <w:t>143</w:t>
        </w:r>
        <w:r w:rsidR="00F35EA5">
          <w:rPr>
            <w:webHidden/>
          </w:rPr>
          <w:fldChar w:fldCharType="end"/>
        </w:r>
      </w:hyperlink>
    </w:p>
    <w:p w14:paraId="35D0EFC4" w14:textId="227F8F84" w:rsidR="00F35EA5" w:rsidRDefault="00660D72">
      <w:pPr>
        <w:pStyle w:val="TOC1"/>
        <w:rPr>
          <w:rFonts w:asciiTheme="minorHAnsi" w:eastAsiaTheme="minorEastAsia" w:hAnsiTheme="minorHAnsi" w:cstheme="minorBidi"/>
          <w:color w:val="auto"/>
        </w:rPr>
      </w:pPr>
      <w:hyperlink w:anchor="_Toc527243192" w:history="1">
        <w:r w:rsidR="00F35EA5" w:rsidRPr="00722211">
          <w:rPr>
            <w:rStyle w:val="Hyperlink"/>
          </w:rPr>
          <w:t>Appendix D: Age and Birthdate Consistency Chart</w:t>
        </w:r>
        <w:r w:rsidR="00F35EA5">
          <w:rPr>
            <w:webHidden/>
          </w:rPr>
          <w:tab/>
        </w:r>
        <w:r w:rsidR="00F35EA5">
          <w:rPr>
            <w:webHidden/>
          </w:rPr>
          <w:fldChar w:fldCharType="begin"/>
        </w:r>
        <w:r w:rsidR="00F35EA5">
          <w:rPr>
            <w:webHidden/>
          </w:rPr>
          <w:instrText xml:space="preserve"> PAGEREF _Toc527243192 \h </w:instrText>
        </w:r>
        <w:r w:rsidR="00F35EA5">
          <w:rPr>
            <w:webHidden/>
          </w:rPr>
        </w:r>
        <w:r w:rsidR="00F35EA5">
          <w:rPr>
            <w:webHidden/>
          </w:rPr>
          <w:fldChar w:fldCharType="separate"/>
        </w:r>
        <w:r w:rsidR="00C0425D">
          <w:rPr>
            <w:webHidden/>
          </w:rPr>
          <w:t>146</w:t>
        </w:r>
        <w:r w:rsidR="00F35EA5">
          <w:rPr>
            <w:webHidden/>
          </w:rPr>
          <w:fldChar w:fldCharType="end"/>
        </w:r>
      </w:hyperlink>
    </w:p>
    <w:p w14:paraId="2B8B03E1" w14:textId="331D88B2" w:rsidR="00F35EA5" w:rsidRDefault="00660D72">
      <w:pPr>
        <w:pStyle w:val="TOC1"/>
        <w:rPr>
          <w:rFonts w:asciiTheme="minorHAnsi" w:eastAsiaTheme="minorEastAsia" w:hAnsiTheme="minorHAnsi" w:cstheme="minorBidi"/>
          <w:color w:val="auto"/>
        </w:rPr>
      </w:pPr>
      <w:hyperlink w:anchor="_Toc527243193" w:history="1">
        <w:r w:rsidR="00F35EA5" w:rsidRPr="00722211">
          <w:rPr>
            <w:rStyle w:val="Hyperlink"/>
          </w:rPr>
          <w:t>Appendix E: Informed Consent Sheet</w:t>
        </w:r>
        <w:r w:rsidR="00F35EA5">
          <w:rPr>
            <w:webHidden/>
          </w:rPr>
          <w:tab/>
        </w:r>
        <w:r w:rsidR="00F35EA5">
          <w:rPr>
            <w:webHidden/>
          </w:rPr>
          <w:fldChar w:fldCharType="begin"/>
        </w:r>
        <w:r w:rsidR="00F35EA5">
          <w:rPr>
            <w:webHidden/>
          </w:rPr>
          <w:instrText xml:space="preserve"> PAGEREF _Toc527243193 \h </w:instrText>
        </w:r>
        <w:r w:rsidR="00F35EA5">
          <w:rPr>
            <w:webHidden/>
          </w:rPr>
        </w:r>
        <w:r w:rsidR="00F35EA5">
          <w:rPr>
            <w:webHidden/>
          </w:rPr>
          <w:fldChar w:fldCharType="separate"/>
        </w:r>
        <w:r w:rsidR="00C0425D">
          <w:rPr>
            <w:webHidden/>
          </w:rPr>
          <w:t>149</w:t>
        </w:r>
        <w:r w:rsidR="00F35EA5">
          <w:rPr>
            <w:webHidden/>
          </w:rPr>
          <w:fldChar w:fldCharType="end"/>
        </w:r>
      </w:hyperlink>
    </w:p>
    <w:p w14:paraId="0F208D3B" w14:textId="5F7B475F" w:rsidR="00F35EA5" w:rsidRDefault="00660D72">
      <w:pPr>
        <w:pStyle w:val="TOC1"/>
        <w:rPr>
          <w:rFonts w:asciiTheme="minorHAnsi" w:eastAsiaTheme="minorEastAsia" w:hAnsiTheme="minorHAnsi" w:cstheme="minorBidi"/>
          <w:color w:val="auto"/>
        </w:rPr>
      </w:pPr>
      <w:hyperlink w:anchor="_Toc527243194" w:history="1">
        <w:r w:rsidR="00F35EA5" w:rsidRPr="00722211">
          <w:rPr>
            <w:rStyle w:val="Hyperlink"/>
          </w:rPr>
          <w:t>Appendix F: Glossary of Terms</w:t>
        </w:r>
        <w:r w:rsidR="00F35EA5">
          <w:rPr>
            <w:webHidden/>
          </w:rPr>
          <w:tab/>
        </w:r>
        <w:r w:rsidR="00F35EA5">
          <w:rPr>
            <w:webHidden/>
          </w:rPr>
          <w:fldChar w:fldCharType="begin"/>
        </w:r>
        <w:r w:rsidR="00F35EA5">
          <w:rPr>
            <w:webHidden/>
          </w:rPr>
          <w:instrText xml:space="preserve"> PAGEREF _Toc527243194 \h </w:instrText>
        </w:r>
        <w:r w:rsidR="00F35EA5">
          <w:rPr>
            <w:webHidden/>
          </w:rPr>
        </w:r>
        <w:r w:rsidR="00F35EA5">
          <w:rPr>
            <w:webHidden/>
          </w:rPr>
          <w:fldChar w:fldCharType="separate"/>
        </w:r>
        <w:r w:rsidR="00C0425D">
          <w:rPr>
            <w:webHidden/>
          </w:rPr>
          <w:t>150</w:t>
        </w:r>
        <w:r w:rsidR="00F35EA5">
          <w:rPr>
            <w:webHidden/>
          </w:rPr>
          <w:fldChar w:fldCharType="end"/>
        </w:r>
      </w:hyperlink>
    </w:p>
    <w:p w14:paraId="34B8933D" w14:textId="0D7C452F" w:rsidR="00701563" w:rsidRDefault="00CD1A4B" w:rsidP="00E41F2E">
      <w:pPr>
        <w:rPr>
          <w:rFonts w:eastAsia="Cabin" w:cs="Cabin"/>
          <w:b/>
          <w:sz w:val="28"/>
        </w:rPr>
      </w:pPr>
      <w:r>
        <w:rPr>
          <w:rFonts w:eastAsia="Cabin" w:cs="Cabin"/>
          <w:b/>
          <w:sz w:val="28"/>
        </w:rPr>
        <w:fldChar w:fldCharType="end"/>
      </w:r>
      <w:r w:rsidR="00701563">
        <w:rPr>
          <w:rFonts w:eastAsia="Cabin" w:cs="Cabin"/>
          <w:b/>
          <w:sz w:val="28"/>
        </w:rPr>
        <w:br w:type="page"/>
      </w:r>
    </w:p>
    <w:p w14:paraId="1A5B3A8F" w14:textId="77777777" w:rsidR="00701563" w:rsidRPr="00701563" w:rsidRDefault="00701563" w:rsidP="00701563">
      <w:pPr>
        <w:widowControl/>
        <w:spacing w:after="200"/>
        <w:rPr>
          <w:rFonts w:eastAsia="Cabin" w:cs="Cabin"/>
          <w:b/>
          <w:sz w:val="28"/>
        </w:rPr>
      </w:pPr>
      <w:r w:rsidRPr="00701563">
        <w:rPr>
          <w:rFonts w:eastAsia="Cabin" w:cs="Cabin"/>
          <w:b/>
          <w:sz w:val="28"/>
        </w:rPr>
        <w:lastRenderedPageBreak/>
        <w:t>List of figures</w:t>
      </w:r>
    </w:p>
    <w:p w14:paraId="04B98F23" w14:textId="14DC8499" w:rsidR="00F35EA5" w:rsidRDefault="00E41F2E">
      <w:pPr>
        <w:pStyle w:val="TOC1"/>
        <w:rPr>
          <w:rFonts w:asciiTheme="minorHAnsi" w:eastAsiaTheme="minorEastAsia" w:hAnsiTheme="minorHAnsi" w:cstheme="minorBidi"/>
          <w:color w:val="auto"/>
        </w:rPr>
      </w:pPr>
      <w:r>
        <w:rPr>
          <w:rFonts w:eastAsia="Cabin" w:cs="Cabin"/>
          <w:b/>
          <w:sz w:val="28"/>
        </w:rPr>
        <w:fldChar w:fldCharType="begin"/>
      </w:r>
      <w:r>
        <w:rPr>
          <w:rFonts w:eastAsia="Cabin" w:cs="Cabin"/>
          <w:b/>
          <w:sz w:val="28"/>
        </w:rPr>
        <w:instrText xml:space="preserve"> TOC \h \z \t "Figure title,1" </w:instrText>
      </w:r>
      <w:r>
        <w:rPr>
          <w:rFonts w:eastAsia="Cabin" w:cs="Cabin"/>
          <w:b/>
          <w:sz w:val="28"/>
        </w:rPr>
        <w:fldChar w:fldCharType="separate"/>
      </w:r>
      <w:hyperlink w:anchor="_Toc527243195" w:history="1">
        <w:r w:rsidR="00F35EA5" w:rsidRPr="000A0F36">
          <w:rPr>
            <w:rStyle w:val="Hyperlink"/>
          </w:rPr>
          <w:t xml:space="preserve">Figure 1.1: </w:t>
        </w:r>
        <w:r w:rsidR="00F35EA5" w:rsidRPr="000A0F36">
          <w:rPr>
            <w:rStyle w:val="Hyperlink"/>
            <w:highlight w:val="yellow"/>
          </w:rPr>
          <w:t>[SUBCONTRACTOR]</w:t>
        </w:r>
        <w:r w:rsidR="00F35EA5" w:rsidRPr="000A0F36">
          <w:rPr>
            <w:rStyle w:val="Hyperlink"/>
          </w:rPr>
          <w:t xml:space="preserve"> Prototype Staffing Plan</w:t>
        </w:r>
        <w:r w:rsidR="00F35EA5">
          <w:rPr>
            <w:webHidden/>
          </w:rPr>
          <w:tab/>
        </w:r>
        <w:r w:rsidR="00F35EA5">
          <w:rPr>
            <w:webHidden/>
          </w:rPr>
          <w:fldChar w:fldCharType="begin"/>
        </w:r>
        <w:r w:rsidR="00F35EA5">
          <w:rPr>
            <w:webHidden/>
          </w:rPr>
          <w:instrText xml:space="preserve"> PAGEREF _Toc527243195 \h </w:instrText>
        </w:r>
        <w:r w:rsidR="00F35EA5">
          <w:rPr>
            <w:webHidden/>
          </w:rPr>
        </w:r>
        <w:r w:rsidR="00F35EA5">
          <w:rPr>
            <w:webHidden/>
          </w:rPr>
          <w:fldChar w:fldCharType="separate"/>
        </w:r>
        <w:r w:rsidR="00C0425D">
          <w:rPr>
            <w:webHidden/>
          </w:rPr>
          <w:t>4</w:t>
        </w:r>
        <w:r w:rsidR="00F35EA5">
          <w:rPr>
            <w:webHidden/>
          </w:rPr>
          <w:fldChar w:fldCharType="end"/>
        </w:r>
      </w:hyperlink>
    </w:p>
    <w:p w14:paraId="5DB4F42D" w14:textId="343AE9FD" w:rsidR="00F35EA5" w:rsidRDefault="00660D72">
      <w:pPr>
        <w:pStyle w:val="TOC1"/>
        <w:rPr>
          <w:rFonts w:asciiTheme="minorHAnsi" w:eastAsiaTheme="minorEastAsia" w:hAnsiTheme="minorHAnsi" w:cstheme="minorBidi"/>
          <w:color w:val="auto"/>
        </w:rPr>
      </w:pPr>
      <w:hyperlink r:id="rId14" w:anchor="_Toc527243196" w:history="1">
        <w:r w:rsidR="00F35EA5" w:rsidRPr="000A0F36">
          <w:rPr>
            <w:rStyle w:val="Hyperlink"/>
          </w:rPr>
          <w:t>Figure 2.1: Setting the Language of Interview</w:t>
        </w:r>
        <w:r w:rsidR="00F35EA5">
          <w:rPr>
            <w:webHidden/>
          </w:rPr>
          <w:tab/>
        </w:r>
        <w:r w:rsidR="00F35EA5">
          <w:rPr>
            <w:webHidden/>
          </w:rPr>
          <w:fldChar w:fldCharType="begin"/>
        </w:r>
        <w:r w:rsidR="00F35EA5">
          <w:rPr>
            <w:webHidden/>
          </w:rPr>
          <w:instrText xml:space="preserve"> PAGEREF _Toc527243196 \h </w:instrText>
        </w:r>
        <w:r w:rsidR="00F35EA5">
          <w:rPr>
            <w:webHidden/>
          </w:rPr>
        </w:r>
        <w:r w:rsidR="00F35EA5">
          <w:rPr>
            <w:webHidden/>
          </w:rPr>
          <w:fldChar w:fldCharType="separate"/>
        </w:r>
        <w:r w:rsidR="00C0425D">
          <w:rPr>
            <w:webHidden/>
          </w:rPr>
          <w:t>10</w:t>
        </w:r>
        <w:r w:rsidR="00F35EA5">
          <w:rPr>
            <w:webHidden/>
          </w:rPr>
          <w:fldChar w:fldCharType="end"/>
        </w:r>
      </w:hyperlink>
    </w:p>
    <w:p w14:paraId="0208409D" w14:textId="7CA4A427" w:rsidR="00F35EA5" w:rsidRDefault="00660D72">
      <w:pPr>
        <w:pStyle w:val="TOC1"/>
        <w:rPr>
          <w:rFonts w:asciiTheme="minorHAnsi" w:eastAsiaTheme="minorEastAsia" w:hAnsiTheme="minorHAnsi" w:cstheme="minorBidi"/>
          <w:color w:val="auto"/>
        </w:rPr>
      </w:pPr>
      <w:hyperlink r:id="rId15" w:anchor="_Toc527243197" w:history="1">
        <w:r w:rsidR="00F35EA5" w:rsidRPr="000A0F36">
          <w:rPr>
            <w:rStyle w:val="Hyperlink"/>
          </w:rPr>
          <w:t>Figure 2.2: Changing Language of Interview</w:t>
        </w:r>
        <w:r w:rsidR="00F35EA5">
          <w:rPr>
            <w:webHidden/>
          </w:rPr>
          <w:tab/>
        </w:r>
        <w:r w:rsidR="00F35EA5">
          <w:rPr>
            <w:webHidden/>
          </w:rPr>
          <w:fldChar w:fldCharType="begin"/>
        </w:r>
        <w:r w:rsidR="00F35EA5">
          <w:rPr>
            <w:webHidden/>
          </w:rPr>
          <w:instrText xml:space="preserve"> PAGEREF _Toc527243197 \h </w:instrText>
        </w:r>
        <w:r w:rsidR="00F35EA5">
          <w:rPr>
            <w:webHidden/>
          </w:rPr>
        </w:r>
        <w:r w:rsidR="00F35EA5">
          <w:rPr>
            <w:webHidden/>
          </w:rPr>
          <w:fldChar w:fldCharType="separate"/>
        </w:r>
        <w:r w:rsidR="00C0425D">
          <w:rPr>
            <w:webHidden/>
          </w:rPr>
          <w:t>11</w:t>
        </w:r>
        <w:r w:rsidR="00F35EA5">
          <w:rPr>
            <w:webHidden/>
          </w:rPr>
          <w:fldChar w:fldCharType="end"/>
        </w:r>
      </w:hyperlink>
    </w:p>
    <w:p w14:paraId="11A3677B" w14:textId="204C2406" w:rsidR="00F35EA5" w:rsidRDefault="00660D72">
      <w:pPr>
        <w:pStyle w:val="TOC1"/>
        <w:rPr>
          <w:rFonts w:asciiTheme="minorHAnsi" w:eastAsiaTheme="minorEastAsia" w:hAnsiTheme="minorHAnsi" w:cstheme="minorBidi"/>
          <w:color w:val="auto"/>
        </w:rPr>
      </w:pPr>
      <w:hyperlink w:anchor="_Toc527243198" w:history="1">
        <w:r w:rsidR="00F35EA5" w:rsidRPr="000A0F36">
          <w:rPr>
            <w:rStyle w:val="Hyperlink"/>
          </w:rPr>
          <w:t>Figure 6.3: Showing Time Spent in the Time Allocation Log</w:t>
        </w:r>
        <w:r w:rsidR="00F35EA5">
          <w:rPr>
            <w:webHidden/>
          </w:rPr>
          <w:tab/>
        </w:r>
        <w:r w:rsidR="00F35EA5">
          <w:rPr>
            <w:webHidden/>
          </w:rPr>
          <w:fldChar w:fldCharType="begin"/>
        </w:r>
        <w:r w:rsidR="00F35EA5">
          <w:rPr>
            <w:webHidden/>
          </w:rPr>
          <w:instrText xml:space="preserve"> PAGEREF _Toc527243198 \h </w:instrText>
        </w:r>
        <w:r w:rsidR="00F35EA5">
          <w:rPr>
            <w:webHidden/>
          </w:rPr>
        </w:r>
        <w:r w:rsidR="00F35EA5">
          <w:rPr>
            <w:webHidden/>
          </w:rPr>
          <w:fldChar w:fldCharType="separate"/>
        </w:r>
        <w:r w:rsidR="00C0425D">
          <w:rPr>
            <w:webHidden/>
          </w:rPr>
          <w:t>100</w:t>
        </w:r>
        <w:r w:rsidR="00F35EA5">
          <w:rPr>
            <w:webHidden/>
          </w:rPr>
          <w:fldChar w:fldCharType="end"/>
        </w:r>
      </w:hyperlink>
    </w:p>
    <w:p w14:paraId="44C5A61D" w14:textId="6EE7C57B" w:rsidR="00F35EA5" w:rsidRDefault="00660D72">
      <w:pPr>
        <w:pStyle w:val="TOC1"/>
        <w:rPr>
          <w:rFonts w:asciiTheme="minorHAnsi" w:eastAsiaTheme="minorEastAsia" w:hAnsiTheme="minorHAnsi" w:cstheme="minorBidi"/>
          <w:color w:val="auto"/>
        </w:rPr>
      </w:pPr>
      <w:hyperlink r:id="rId16" w:anchor="_Toc527243199" w:history="1">
        <w:r w:rsidR="00F35EA5" w:rsidRPr="000A0F36">
          <w:rPr>
            <w:rStyle w:val="Hyperlink"/>
          </w:rPr>
          <w:t>Figure 5.1: Tablet Buttons</w:t>
        </w:r>
        <w:r w:rsidR="00F35EA5">
          <w:rPr>
            <w:webHidden/>
          </w:rPr>
          <w:tab/>
        </w:r>
        <w:r w:rsidR="00F35EA5">
          <w:rPr>
            <w:webHidden/>
          </w:rPr>
          <w:fldChar w:fldCharType="begin"/>
        </w:r>
        <w:r w:rsidR="00F35EA5">
          <w:rPr>
            <w:webHidden/>
          </w:rPr>
          <w:instrText xml:space="preserve"> PAGEREF _Toc527243199 \h </w:instrText>
        </w:r>
        <w:r w:rsidR="00F35EA5">
          <w:rPr>
            <w:webHidden/>
          </w:rPr>
        </w:r>
        <w:r w:rsidR="00F35EA5">
          <w:rPr>
            <w:webHidden/>
          </w:rPr>
          <w:fldChar w:fldCharType="separate"/>
        </w:r>
        <w:r w:rsidR="00C0425D">
          <w:rPr>
            <w:webHidden/>
          </w:rPr>
          <w:t>122</w:t>
        </w:r>
        <w:r w:rsidR="00F35EA5">
          <w:rPr>
            <w:webHidden/>
          </w:rPr>
          <w:fldChar w:fldCharType="end"/>
        </w:r>
      </w:hyperlink>
    </w:p>
    <w:p w14:paraId="6D827B80" w14:textId="0A5639C3" w:rsidR="00F35EA5" w:rsidRDefault="00660D72">
      <w:pPr>
        <w:pStyle w:val="TOC1"/>
        <w:rPr>
          <w:rFonts w:asciiTheme="minorHAnsi" w:eastAsiaTheme="minorEastAsia" w:hAnsiTheme="minorHAnsi" w:cstheme="minorBidi"/>
          <w:color w:val="auto"/>
        </w:rPr>
      </w:pPr>
      <w:hyperlink r:id="rId17" w:anchor="_Toc527243200" w:history="1">
        <w:r w:rsidR="00F35EA5" w:rsidRPr="000A0F36">
          <w:rPr>
            <w:rStyle w:val="Hyperlink"/>
          </w:rPr>
          <w:t>Figure 5.2: Home Screen</w:t>
        </w:r>
        <w:r w:rsidR="00F35EA5">
          <w:rPr>
            <w:webHidden/>
          </w:rPr>
          <w:tab/>
        </w:r>
        <w:r w:rsidR="00F35EA5">
          <w:rPr>
            <w:webHidden/>
          </w:rPr>
          <w:fldChar w:fldCharType="begin"/>
        </w:r>
        <w:r w:rsidR="00F35EA5">
          <w:rPr>
            <w:webHidden/>
          </w:rPr>
          <w:instrText xml:space="preserve"> PAGEREF _Toc527243200 \h </w:instrText>
        </w:r>
        <w:r w:rsidR="00F35EA5">
          <w:rPr>
            <w:webHidden/>
          </w:rPr>
        </w:r>
        <w:r w:rsidR="00F35EA5">
          <w:rPr>
            <w:webHidden/>
          </w:rPr>
          <w:fldChar w:fldCharType="separate"/>
        </w:r>
        <w:r w:rsidR="00C0425D">
          <w:rPr>
            <w:webHidden/>
          </w:rPr>
          <w:t>123</w:t>
        </w:r>
        <w:r w:rsidR="00F35EA5">
          <w:rPr>
            <w:webHidden/>
          </w:rPr>
          <w:fldChar w:fldCharType="end"/>
        </w:r>
      </w:hyperlink>
    </w:p>
    <w:p w14:paraId="41C8DCF4" w14:textId="3EDEA55A" w:rsidR="00F35EA5" w:rsidRDefault="00660D72">
      <w:pPr>
        <w:pStyle w:val="TOC1"/>
        <w:rPr>
          <w:rFonts w:asciiTheme="minorHAnsi" w:eastAsiaTheme="minorEastAsia" w:hAnsiTheme="minorHAnsi" w:cstheme="minorBidi"/>
          <w:color w:val="auto"/>
        </w:rPr>
      </w:pPr>
      <w:hyperlink r:id="rId18" w:anchor="_Toc527243201" w:history="1">
        <w:r w:rsidR="00F35EA5" w:rsidRPr="000A0F36">
          <w:rPr>
            <w:rStyle w:val="Hyperlink"/>
          </w:rPr>
          <w:t>Figure 5.3: Tablet Home Screen Navigation Symbols</w:t>
        </w:r>
        <w:r w:rsidR="00F35EA5">
          <w:rPr>
            <w:webHidden/>
          </w:rPr>
          <w:tab/>
        </w:r>
        <w:r w:rsidR="00F35EA5">
          <w:rPr>
            <w:webHidden/>
          </w:rPr>
          <w:fldChar w:fldCharType="begin"/>
        </w:r>
        <w:r w:rsidR="00F35EA5">
          <w:rPr>
            <w:webHidden/>
          </w:rPr>
          <w:instrText xml:space="preserve"> PAGEREF _Toc527243201 \h </w:instrText>
        </w:r>
        <w:r w:rsidR="00F35EA5">
          <w:rPr>
            <w:webHidden/>
          </w:rPr>
        </w:r>
        <w:r w:rsidR="00F35EA5">
          <w:rPr>
            <w:webHidden/>
          </w:rPr>
          <w:fldChar w:fldCharType="separate"/>
        </w:r>
        <w:r w:rsidR="00C0425D">
          <w:rPr>
            <w:webHidden/>
          </w:rPr>
          <w:t>123</w:t>
        </w:r>
        <w:r w:rsidR="00F35EA5">
          <w:rPr>
            <w:webHidden/>
          </w:rPr>
          <w:fldChar w:fldCharType="end"/>
        </w:r>
      </w:hyperlink>
    </w:p>
    <w:p w14:paraId="51D1556E" w14:textId="1C27F1FB" w:rsidR="00F35EA5" w:rsidRDefault="00660D72">
      <w:pPr>
        <w:pStyle w:val="TOC1"/>
        <w:rPr>
          <w:rFonts w:asciiTheme="minorHAnsi" w:eastAsiaTheme="minorEastAsia" w:hAnsiTheme="minorHAnsi" w:cstheme="minorBidi"/>
          <w:color w:val="auto"/>
        </w:rPr>
      </w:pPr>
      <w:hyperlink r:id="rId19" w:anchor="_Toc527243202" w:history="1">
        <w:r w:rsidR="00F35EA5" w:rsidRPr="000A0F36">
          <w:rPr>
            <w:rStyle w:val="Hyperlink"/>
          </w:rPr>
          <w:t>Figure 5.4: CSEntry icon, Application Selection</w:t>
        </w:r>
        <w:r w:rsidR="00F35EA5">
          <w:rPr>
            <w:webHidden/>
          </w:rPr>
          <w:tab/>
        </w:r>
        <w:r w:rsidR="00F35EA5">
          <w:rPr>
            <w:webHidden/>
          </w:rPr>
          <w:fldChar w:fldCharType="begin"/>
        </w:r>
        <w:r w:rsidR="00F35EA5">
          <w:rPr>
            <w:webHidden/>
          </w:rPr>
          <w:instrText xml:space="preserve"> PAGEREF _Toc527243202 \h </w:instrText>
        </w:r>
        <w:r w:rsidR="00F35EA5">
          <w:rPr>
            <w:webHidden/>
          </w:rPr>
        </w:r>
        <w:r w:rsidR="00F35EA5">
          <w:rPr>
            <w:webHidden/>
          </w:rPr>
          <w:fldChar w:fldCharType="separate"/>
        </w:r>
        <w:r w:rsidR="00C0425D">
          <w:rPr>
            <w:webHidden/>
          </w:rPr>
          <w:t>124</w:t>
        </w:r>
        <w:r w:rsidR="00F35EA5">
          <w:rPr>
            <w:webHidden/>
          </w:rPr>
          <w:fldChar w:fldCharType="end"/>
        </w:r>
      </w:hyperlink>
    </w:p>
    <w:p w14:paraId="66C7402A" w14:textId="2C93FF90" w:rsidR="00F35EA5" w:rsidRDefault="00660D72">
      <w:pPr>
        <w:pStyle w:val="TOC1"/>
        <w:rPr>
          <w:rFonts w:asciiTheme="minorHAnsi" w:eastAsiaTheme="minorEastAsia" w:hAnsiTheme="minorHAnsi" w:cstheme="minorBidi"/>
          <w:color w:val="auto"/>
        </w:rPr>
      </w:pPr>
      <w:hyperlink r:id="rId20" w:anchor="_Toc527243203" w:history="1">
        <w:r w:rsidR="00F35EA5" w:rsidRPr="000A0F36">
          <w:rPr>
            <w:rStyle w:val="Hyperlink"/>
          </w:rPr>
          <w:t>Figure 5.5: Interviewer Main Menu</w:t>
        </w:r>
        <w:r w:rsidR="00F35EA5">
          <w:rPr>
            <w:webHidden/>
          </w:rPr>
          <w:tab/>
        </w:r>
        <w:r w:rsidR="00F35EA5">
          <w:rPr>
            <w:webHidden/>
          </w:rPr>
          <w:fldChar w:fldCharType="begin"/>
        </w:r>
        <w:r w:rsidR="00F35EA5">
          <w:rPr>
            <w:webHidden/>
          </w:rPr>
          <w:instrText xml:space="preserve"> PAGEREF _Toc527243203 \h </w:instrText>
        </w:r>
        <w:r w:rsidR="00F35EA5">
          <w:rPr>
            <w:webHidden/>
          </w:rPr>
        </w:r>
        <w:r w:rsidR="00F35EA5">
          <w:rPr>
            <w:webHidden/>
          </w:rPr>
          <w:fldChar w:fldCharType="separate"/>
        </w:r>
        <w:r w:rsidR="00C0425D">
          <w:rPr>
            <w:webHidden/>
          </w:rPr>
          <w:t>124</w:t>
        </w:r>
        <w:r w:rsidR="00F35EA5">
          <w:rPr>
            <w:webHidden/>
          </w:rPr>
          <w:fldChar w:fldCharType="end"/>
        </w:r>
      </w:hyperlink>
    </w:p>
    <w:p w14:paraId="04F577FC" w14:textId="16FC8E5E" w:rsidR="00F35EA5" w:rsidRDefault="00660D72">
      <w:pPr>
        <w:pStyle w:val="TOC1"/>
        <w:rPr>
          <w:rFonts w:asciiTheme="minorHAnsi" w:eastAsiaTheme="minorEastAsia" w:hAnsiTheme="minorHAnsi" w:cstheme="minorBidi"/>
          <w:color w:val="auto"/>
        </w:rPr>
      </w:pPr>
      <w:hyperlink r:id="rId21" w:anchor="_Toc527243204" w:history="1">
        <w:r w:rsidR="00F35EA5" w:rsidRPr="000A0F36">
          <w:rPr>
            <w:rStyle w:val="Hyperlink"/>
          </w:rPr>
          <w:t>Figure 5.6: Household Selection screen</w:t>
        </w:r>
        <w:r w:rsidR="00F35EA5">
          <w:rPr>
            <w:webHidden/>
          </w:rPr>
          <w:tab/>
        </w:r>
        <w:r w:rsidR="00F35EA5">
          <w:rPr>
            <w:webHidden/>
          </w:rPr>
          <w:fldChar w:fldCharType="begin"/>
        </w:r>
        <w:r w:rsidR="00F35EA5">
          <w:rPr>
            <w:webHidden/>
          </w:rPr>
          <w:instrText xml:space="preserve"> PAGEREF _Toc527243204 \h </w:instrText>
        </w:r>
        <w:r w:rsidR="00F35EA5">
          <w:rPr>
            <w:webHidden/>
          </w:rPr>
        </w:r>
        <w:r w:rsidR="00F35EA5">
          <w:rPr>
            <w:webHidden/>
          </w:rPr>
          <w:fldChar w:fldCharType="separate"/>
        </w:r>
        <w:r w:rsidR="00C0425D">
          <w:rPr>
            <w:webHidden/>
          </w:rPr>
          <w:t>125</w:t>
        </w:r>
        <w:r w:rsidR="00F35EA5">
          <w:rPr>
            <w:webHidden/>
          </w:rPr>
          <w:fldChar w:fldCharType="end"/>
        </w:r>
      </w:hyperlink>
    </w:p>
    <w:p w14:paraId="5808A12A" w14:textId="28F2EEE9" w:rsidR="00F35EA5" w:rsidRDefault="00660D72">
      <w:pPr>
        <w:pStyle w:val="TOC1"/>
        <w:rPr>
          <w:rFonts w:asciiTheme="minorHAnsi" w:eastAsiaTheme="minorEastAsia" w:hAnsiTheme="minorHAnsi" w:cstheme="minorBidi"/>
          <w:color w:val="auto"/>
        </w:rPr>
      </w:pPr>
      <w:hyperlink r:id="rId22" w:anchor="_Toc527243205" w:history="1">
        <w:r w:rsidR="00F35EA5" w:rsidRPr="000A0F36">
          <w:rPr>
            <w:rStyle w:val="Hyperlink"/>
          </w:rPr>
          <w:t>Figure 5.7: Data Entry Menu</w:t>
        </w:r>
        <w:r w:rsidR="00F35EA5">
          <w:rPr>
            <w:webHidden/>
          </w:rPr>
          <w:tab/>
        </w:r>
        <w:r w:rsidR="00F35EA5">
          <w:rPr>
            <w:webHidden/>
          </w:rPr>
          <w:fldChar w:fldCharType="begin"/>
        </w:r>
        <w:r w:rsidR="00F35EA5">
          <w:rPr>
            <w:webHidden/>
          </w:rPr>
          <w:instrText xml:space="preserve"> PAGEREF _Toc527243205 \h </w:instrText>
        </w:r>
        <w:r w:rsidR="00F35EA5">
          <w:rPr>
            <w:webHidden/>
          </w:rPr>
        </w:r>
        <w:r w:rsidR="00F35EA5">
          <w:rPr>
            <w:webHidden/>
          </w:rPr>
          <w:fldChar w:fldCharType="separate"/>
        </w:r>
        <w:r w:rsidR="00C0425D">
          <w:rPr>
            <w:webHidden/>
          </w:rPr>
          <w:t>125</w:t>
        </w:r>
        <w:r w:rsidR="00F35EA5">
          <w:rPr>
            <w:webHidden/>
          </w:rPr>
          <w:fldChar w:fldCharType="end"/>
        </w:r>
      </w:hyperlink>
    </w:p>
    <w:p w14:paraId="5E1B9EF3" w14:textId="7ACFB1A5" w:rsidR="00F35EA5" w:rsidRDefault="00660D72">
      <w:pPr>
        <w:pStyle w:val="TOC1"/>
        <w:rPr>
          <w:rFonts w:asciiTheme="minorHAnsi" w:eastAsiaTheme="minorEastAsia" w:hAnsiTheme="minorHAnsi" w:cstheme="minorBidi"/>
          <w:color w:val="auto"/>
        </w:rPr>
      </w:pPr>
      <w:hyperlink r:id="rId23" w:anchor="_Toc527243206" w:history="1">
        <w:r w:rsidR="00F35EA5" w:rsidRPr="000A0F36">
          <w:rPr>
            <w:rStyle w:val="Hyperlink"/>
          </w:rPr>
          <w:t>Figure 5.8: Introductory Screen for the Questionnaire</w:t>
        </w:r>
        <w:r w:rsidR="00F35EA5">
          <w:rPr>
            <w:webHidden/>
          </w:rPr>
          <w:tab/>
        </w:r>
        <w:r w:rsidR="00F35EA5">
          <w:rPr>
            <w:webHidden/>
          </w:rPr>
          <w:fldChar w:fldCharType="begin"/>
        </w:r>
        <w:r w:rsidR="00F35EA5">
          <w:rPr>
            <w:webHidden/>
          </w:rPr>
          <w:instrText xml:space="preserve"> PAGEREF _Toc527243206 \h </w:instrText>
        </w:r>
        <w:r w:rsidR="00F35EA5">
          <w:rPr>
            <w:webHidden/>
          </w:rPr>
        </w:r>
        <w:r w:rsidR="00F35EA5">
          <w:rPr>
            <w:webHidden/>
          </w:rPr>
          <w:fldChar w:fldCharType="separate"/>
        </w:r>
        <w:r w:rsidR="00C0425D">
          <w:rPr>
            <w:webHidden/>
          </w:rPr>
          <w:t>125</w:t>
        </w:r>
        <w:r w:rsidR="00F35EA5">
          <w:rPr>
            <w:webHidden/>
          </w:rPr>
          <w:fldChar w:fldCharType="end"/>
        </w:r>
      </w:hyperlink>
    </w:p>
    <w:p w14:paraId="64ADB02F" w14:textId="4BF12FDD" w:rsidR="00F35EA5" w:rsidRDefault="00660D72">
      <w:pPr>
        <w:pStyle w:val="TOC1"/>
        <w:rPr>
          <w:rFonts w:asciiTheme="minorHAnsi" w:eastAsiaTheme="minorEastAsia" w:hAnsiTheme="minorHAnsi" w:cstheme="minorBidi"/>
          <w:color w:val="auto"/>
        </w:rPr>
      </w:pPr>
      <w:hyperlink r:id="rId24" w:anchor="_Toc527243207" w:history="1">
        <w:r w:rsidR="00F35EA5" w:rsidRPr="000A0F36">
          <w:rPr>
            <w:rStyle w:val="Hyperlink"/>
          </w:rPr>
          <w:t>Figure 5.9: Navigating to the Module Menu</w:t>
        </w:r>
        <w:r w:rsidR="00F35EA5">
          <w:rPr>
            <w:webHidden/>
          </w:rPr>
          <w:tab/>
        </w:r>
        <w:r w:rsidR="00F35EA5">
          <w:rPr>
            <w:webHidden/>
          </w:rPr>
          <w:fldChar w:fldCharType="begin"/>
        </w:r>
        <w:r w:rsidR="00F35EA5">
          <w:rPr>
            <w:webHidden/>
          </w:rPr>
          <w:instrText xml:space="preserve"> PAGEREF _Toc527243207 \h </w:instrText>
        </w:r>
        <w:r w:rsidR="00F35EA5">
          <w:rPr>
            <w:webHidden/>
          </w:rPr>
        </w:r>
        <w:r w:rsidR="00F35EA5">
          <w:rPr>
            <w:webHidden/>
          </w:rPr>
          <w:fldChar w:fldCharType="separate"/>
        </w:r>
        <w:r w:rsidR="00C0425D">
          <w:rPr>
            <w:webHidden/>
          </w:rPr>
          <w:t>126</w:t>
        </w:r>
        <w:r w:rsidR="00F35EA5">
          <w:rPr>
            <w:webHidden/>
          </w:rPr>
          <w:fldChar w:fldCharType="end"/>
        </w:r>
      </w:hyperlink>
    </w:p>
    <w:p w14:paraId="764CE818" w14:textId="395E7249" w:rsidR="00F35EA5" w:rsidRDefault="00660D72">
      <w:pPr>
        <w:pStyle w:val="TOC1"/>
        <w:rPr>
          <w:rFonts w:asciiTheme="minorHAnsi" w:eastAsiaTheme="minorEastAsia" w:hAnsiTheme="minorHAnsi" w:cstheme="minorBidi"/>
          <w:color w:val="auto"/>
        </w:rPr>
      </w:pPr>
      <w:hyperlink r:id="rId25" w:anchor="_Toc527243208" w:history="1">
        <w:r w:rsidR="00F35EA5" w:rsidRPr="000A0F36">
          <w:rPr>
            <w:rStyle w:val="Hyperlink"/>
          </w:rPr>
          <w:t>Figure 5.10: Arrow Keys at the Bottom of the Screen</w:t>
        </w:r>
        <w:r w:rsidR="00F35EA5">
          <w:rPr>
            <w:webHidden/>
          </w:rPr>
          <w:tab/>
        </w:r>
        <w:r w:rsidR="00F35EA5">
          <w:rPr>
            <w:webHidden/>
          </w:rPr>
          <w:fldChar w:fldCharType="begin"/>
        </w:r>
        <w:r w:rsidR="00F35EA5">
          <w:rPr>
            <w:webHidden/>
          </w:rPr>
          <w:instrText xml:space="preserve"> PAGEREF _Toc527243208 \h </w:instrText>
        </w:r>
        <w:r w:rsidR="00F35EA5">
          <w:rPr>
            <w:webHidden/>
          </w:rPr>
        </w:r>
        <w:r w:rsidR="00F35EA5">
          <w:rPr>
            <w:webHidden/>
          </w:rPr>
          <w:fldChar w:fldCharType="separate"/>
        </w:r>
        <w:r w:rsidR="00C0425D">
          <w:rPr>
            <w:webHidden/>
          </w:rPr>
          <w:t>127</w:t>
        </w:r>
        <w:r w:rsidR="00F35EA5">
          <w:rPr>
            <w:webHidden/>
          </w:rPr>
          <w:fldChar w:fldCharType="end"/>
        </w:r>
      </w:hyperlink>
    </w:p>
    <w:p w14:paraId="7F70C592" w14:textId="11C55E8A" w:rsidR="00F35EA5" w:rsidRDefault="00660D72">
      <w:pPr>
        <w:pStyle w:val="TOC1"/>
        <w:rPr>
          <w:rFonts w:asciiTheme="minorHAnsi" w:eastAsiaTheme="minorEastAsia" w:hAnsiTheme="minorHAnsi" w:cstheme="minorBidi"/>
          <w:color w:val="auto"/>
        </w:rPr>
      </w:pPr>
      <w:hyperlink r:id="rId26" w:anchor="_Toc527243209" w:history="1">
        <w:r w:rsidR="00F35EA5" w:rsidRPr="000A0F36">
          <w:rPr>
            <w:rStyle w:val="Hyperlink"/>
          </w:rPr>
          <w:t>Figure 5.11: Question Navigation Menu</w:t>
        </w:r>
        <w:r w:rsidR="00F35EA5">
          <w:rPr>
            <w:webHidden/>
          </w:rPr>
          <w:tab/>
        </w:r>
        <w:r w:rsidR="00F35EA5">
          <w:rPr>
            <w:webHidden/>
          </w:rPr>
          <w:fldChar w:fldCharType="begin"/>
        </w:r>
        <w:r w:rsidR="00F35EA5">
          <w:rPr>
            <w:webHidden/>
          </w:rPr>
          <w:instrText xml:space="preserve"> PAGEREF _Toc527243209 \h </w:instrText>
        </w:r>
        <w:r w:rsidR="00F35EA5">
          <w:rPr>
            <w:webHidden/>
          </w:rPr>
        </w:r>
        <w:r w:rsidR="00F35EA5">
          <w:rPr>
            <w:webHidden/>
          </w:rPr>
          <w:fldChar w:fldCharType="separate"/>
        </w:r>
        <w:r w:rsidR="00C0425D">
          <w:rPr>
            <w:webHidden/>
          </w:rPr>
          <w:t>128</w:t>
        </w:r>
        <w:r w:rsidR="00F35EA5">
          <w:rPr>
            <w:webHidden/>
          </w:rPr>
          <w:fldChar w:fldCharType="end"/>
        </w:r>
      </w:hyperlink>
    </w:p>
    <w:p w14:paraId="24585EC3" w14:textId="56F70BF0" w:rsidR="00F35EA5" w:rsidRDefault="00660D72">
      <w:pPr>
        <w:pStyle w:val="TOC1"/>
        <w:rPr>
          <w:rFonts w:asciiTheme="minorHAnsi" w:eastAsiaTheme="minorEastAsia" w:hAnsiTheme="minorHAnsi" w:cstheme="minorBidi"/>
          <w:color w:val="auto"/>
        </w:rPr>
      </w:pPr>
      <w:hyperlink r:id="rId27" w:anchor="_Toc527243210" w:history="1">
        <w:r w:rsidR="00F35EA5" w:rsidRPr="000A0F36">
          <w:rPr>
            <w:rStyle w:val="Hyperlink"/>
          </w:rPr>
          <w:t>Figure 5.12: Enter a Number</w:t>
        </w:r>
        <w:r w:rsidR="00F35EA5">
          <w:rPr>
            <w:webHidden/>
          </w:rPr>
          <w:tab/>
        </w:r>
        <w:r w:rsidR="00F35EA5">
          <w:rPr>
            <w:webHidden/>
          </w:rPr>
          <w:fldChar w:fldCharType="begin"/>
        </w:r>
        <w:r w:rsidR="00F35EA5">
          <w:rPr>
            <w:webHidden/>
          </w:rPr>
          <w:instrText xml:space="preserve"> PAGEREF _Toc527243210 \h </w:instrText>
        </w:r>
        <w:r w:rsidR="00F35EA5">
          <w:rPr>
            <w:webHidden/>
          </w:rPr>
        </w:r>
        <w:r w:rsidR="00F35EA5">
          <w:rPr>
            <w:webHidden/>
          </w:rPr>
          <w:fldChar w:fldCharType="separate"/>
        </w:r>
        <w:r w:rsidR="00C0425D">
          <w:rPr>
            <w:webHidden/>
          </w:rPr>
          <w:t>129</w:t>
        </w:r>
        <w:r w:rsidR="00F35EA5">
          <w:rPr>
            <w:webHidden/>
          </w:rPr>
          <w:fldChar w:fldCharType="end"/>
        </w:r>
      </w:hyperlink>
    </w:p>
    <w:p w14:paraId="6D3827E4" w14:textId="28623039" w:rsidR="00F35EA5" w:rsidRDefault="00660D72">
      <w:pPr>
        <w:pStyle w:val="TOC1"/>
        <w:rPr>
          <w:rFonts w:asciiTheme="minorHAnsi" w:eastAsiaTheme="minorEastAsia" w:hAnsiTheme="minorHAnsi" w:cstheme="minorBidi"/>
          <w:color w:val="auto"/>
        </w:rPr>
      </w:pPr>
      <w:hyperlink r:id="rId28" w:anchor="_Toc527243211" w:history="1">
        <w:r w:rsidR="00F35EA5" w:rsidRPr="000A0F36">
          <w:rPr>
            <w:rStyle w:val="Hyperlink"/>
          </w:rPr>
          <w:t>Figure 5.13: Enter Text Response</w:t>
        </w:r>
        <w:r w:rsidR="00F35EA5">
          <w:rPr>
            <w:webHidden/>
          </w:rPr>
          <w:tab/>
        </w:r>
        <w:r w:rsidR="00F35EA5">
          <w:rPr>
            <w:webHidden/>
          </w:rPr>
          <w:fldChar w:fldCharType="begin"/>
        </w:r>
        <w:r w:rsidR="00F35EA5">
          <w:rPr>
            <w:webHidden/>
          </w:rPr>
          <w:instrText xml:space="preserve"> PAGEREF _Toc527243211 \h </w:instrText>
        </w:r>
        <w:r w:rsidR="00F35EA5">
          <w:rPr>
            <w:webHidden/>
          </w:rPr>
        </w:r>
        <w:r w:rsidR="00F35EA5">
          <w:rPr>
            <w:webHidden/>
          </w:rPr>
          <w:fldChar w:fldCharType="separate"/>
        </w:r>
        <w:r w:rsidR="00C0425D">
          <w:rPr>
            <w:webHidden/>
          </w:rPr>
          <w:t>130</w:t>
        </w:r>
        <w:r w:rsidR="00F35EA5">
          <w:rPr>
            <w:webHidden/>
          </w:rPr>
          <w:fldChar w:fldCharType="end"/>
        </w:r>
      </w:hyperlink>
    </w:p>
    <w:p w14:paraId="1E5F59DB" w14:textId="36C0CBF8" w:rsidR="00F35EA5" w:rsidRDefault="00660D72">
      <w:pPr>
        <w:pStyle w:val="TOC1"/>
        <w:rPr>
          <w:rFonts w:asciiTheme="minorHAnsi" w:eastAsiaTheme="minorEastAsia" w:hAnsiTheme="minorHAnsi" w:cstheme="minorBidi"/>
          <w:color w:val="auto"/>
        </w:rPr>
      </w:pPr>
      <w:hyperlink r:id="rId29" w:anchor="_Toc527243212" w:history="1">
        <w:r w:rsidR="00F35EA5" w:rsidRPr="000A0F36">
          <w:rPr>
            <w:rStyle w:val="Hyperlink"/>
          </w:rPr>
          <w:t>Figure 5.14: Select a Response Using Radio Buttons</w:t>
        </w:r>
        <w:r w:rsidR="00F35EA5">
          <w:rPr>
            <w:webHidden/>
          </w:rPr>
          <w:tab/>
        </w:r>
        <w:r w:rsidR="00F35EA5">
          <w:rPr>
            <w:webHidden/>
          </w:rPr>
          <w:fldChar w:fldCharType="begin"/>
        </w:r>
        <w:r w:rsidR="00F35EA5">
          <w:rPr>
            <w:webHidden/>
          </w:rPr>
          <w:instrText xml:space="preserve"> PAGEREF _Toc527243212 \h </w:instrText>
        </w:r>
        <w:r w:rsidR="00F35EA5">
          <w:rPr>
            <w:webHidden/>
          </w:rPr>
        </w:r>
        <w:r w:rsidR="00F35EA5">
          <w:rPr>
            <w:webHidden/>
          </w:rPr>
          <w:fldChar w:fldCharType="separate"/>
        </w:r>
        <w:r w:rsidR="00C0425D">
          <w:rPr>
            <w:webHidden/>
          </w:rPr>
          <w:t>130</w:t>
        </w:r>
        <w:r w:rsidR="00F35EA5">
          <w:rPr>
            <w:webHidden/>
          </w:rPr>
          <w:fldChar w:fldCharType="end"/>
        </w:r>
      </w:hyperlink>
    </w:p>
    <w:p w14:paraId="4B06DC22" w14:textId="7E29F653" w:rsidR="00F35EA5" w:rsidRDefault="00660D72">
      <w:pPr>
        <w:pStyle w:val="TOC1"/>
        <w:rPr>
          <w:rFonts w:asciiTheme="minorHAnsi" w:eastAsiaTheme="minorEastAsia" w:hAnsiTheme="minorHAnsi" w:cstheme="minorBidi"/>
          <w:color w:val="auto"/>
        </w:rPr>
      </w:pPr>
      <w:hyperlink r:id="rId30" w:anchor="_Toc527243213" w:history="1">
        <w:r w:rsidR="00F35EA5" w:rsidRPr="000A0F36">
          <w:rPr>
            <w:rStyle w:val="Hyperlink"/>
          </w:rPr>
          <w:t>Figure 5.15: Example of Combo Box with Drop-down List</w:t>
        </w:r>
        <w:r w:rsidR="00F35EA5">
          <w:rPr>
            <w:webHidden/>
          </w:rPr>
          <w:tab/>
        </w:r>
        <w:r w:rsidR="00F35EA5">
          <w:rPr>
            <w:webHidden/>
          </w:rPr>
          <w:fldChar w:fldCharType="begin"/>
        </w:r>
        <w:r w:rsidR="00F35EA5">
          <w:rPr>
            <w:webHidden/>
          </w:rPr>
          <w:instrText xml:space="preserve"> PAGEREF _Toc527243213 \h </w:instrText>
        </w:r>
        <w:r w:rsidR="00F35EA5">
          <w:rPr>
            <w:webHidden/>
          </w:rPr>
        </w:r>
        <w:r w:rsidR="00F35EA5">
          <w:rPr>
            <w:webHidden/>
          </w:rPr>
          <w:fldChar w:fldCharType="separate"/>
        </w:r>
        <w:r w:rsidR="00C0425D">
          <w:rPr>
            <w:webHidden/>
          </w:rPr>
          <w:t>131</w:t>
        </w:r>
        <w:r w:rsidR="00F35EA5">
          <w:rPr>
            <w:webHidden/>
          </w:rPr>
          <w:fldChar w:fldCharType="end"/>
        </w:r>
      </w:hyperlink>
    </w:p>
    <w:p w14:paraId="6137D952" w14:textId="3DEC8856" w:rsidR="00F35EA5" w:rsidRDefault="00660D72">
      <w:pPr>
        <w:pStyle w:val="TOC1"/>
        <w:rPr>
          <w:rFonts w:asciiTheme="minorHAnsi" w:eastAsiaTheme="minorEastAsia" w:hAnsiTheme="minorHAnsi" w:cstheme="minorBidi"/>
          <w:color w:val="auto"/>
        </w:rPr>
      </w:pPr>
      <w:hyperlink r:id="rId31" w:anchor="_Toc527243214" w:history="1">
        <w:r w:rsidR="00F35EA5" w:rsidRPr="000A0F36">
          <w:rPr>
            <w:rStyle w:val="Hyperlink"/>
          </w:rPr>
          <w:t>Figure 5.16: Select One or More Options</w:t>
        </w:r>
        <w:r w:rsidR="00F35EA5">
          <w:rPr>
            <w:webHidden/>
          </w:rPr>
          <w:tab/>
        </w:r>
        <w:r w:rsidR="00F35EA5">
          <w:rPr>
            <w:webHidden/>
          </w:rPr>
          <w:fldChar w:fldCharType="begin"/>
        </w:r>
        <w:r w:rsidR="00F35EA5">
          <w:rPr>
            <w:webHidden/>
          </w:rPr>
          <w:instrText xml:space="preserve"> PAGEREF _Toc527243214 \h </w:instrText>
        </w:r>
        <w:r w:rsidR="00F35EA5">
          <w:rPr>
            <w:webHidden/>
          </w:rPr>
        </w:r>
        <w:r w:rsidR="00F35EA5">
          <w:rPr>
            <w:webHidden/>
          </w:rPr>
          <w:fldChar w:fldCharType="separate"/>
        </w:r>
        <w:r w:rsidR="00C0425D">
          <w:rPr>
            <w:webHidden/>
          </w:rPr>
          <w:t>131</w:t>
        </w:r>
        <w:r w:rsidR="00F35EA5">
          <w:rPr>
            <w:webHidden/>
          </w:rPr>
          <w:fldChar w:fldCharType="end"/>
        </w:r>
      </w:hyperlink>
    </w:p>
    <w:p w14:paraId="3698F7E1" w14:textId="2BB5B963" w:rsidR="00F35EA5" w:rsidRDefault="00660D72">
      <w:pPr>
        <w:pStyle w:val="TOC1"/>
        <w:rPr>
          <w:rFonts w:asciiTheme="minorHAnsi" w:eastAsiaTheme="minorEastAsia" w:hAnsiTheme="minorHAnsi" w:cstheme="minorBidi"/>
          <w:color w:val="auto"/>
        </w:rPr>
      </w:pPr>
      <w:hyperlink r:id="rId32" w:anchor="_Toc527243215" w:history="1">
        <w:r w:rsidR="00F35EA5" w:rsidRPr="000A0F36">
          <w:rPr>
            <w:rStyle w:val="Hyperlink"/>
          </w:rPr>
          <w:t>Figure 5.17: Confirmation of Informed Consent at the Beginning of a Module</w:t>
        </w:r>
        <w:r w:rsidR="00F35EA5">
          <w:rPr>
            <w:webHidden/>
          </w:rPr>
          <w:tab/>
        </w:r>
        <w:r w:rsidR="00F35EA5">
          <w:rPr>
            <w:webHidden/>
          </w:rPr>
          <w:fldChar w:fldCharType="begin"/>
        </w:r>
        <w:r w:rsidR="00F35EA5">
          <w:rPr>
            <w:webHidden/>
          </w:rPr>
          <w:instrText xml:space="preserve"> PAGEREF _Toc527243215 \h </w:instrText>
        </w:r>
        <w:r w:rsidR="00F35EA5">
          <w:rPr>
            <w:webHidden/>
          </w:rPr>
        </w:r>
        <w:r w:rsidR="00F35EA5">
          <w:rPr>
            <w:webHidden/>
          </w:rPr>
          <w:fldChar w:fldCharType="separate"/>
        </w:r>
        <w:r w:rsidR="00C0425D">
          <w:rPr>
            <w:webHidden/>
          </w:rPr>
          <w:t>132</w:t>
        </w:r>
        <w:r w:rsidR="00F35EA5">
          <w:rPr>
            <w:webHidden/>
          </w:rPr>
          <w:fldChar w:fldCharType="end"/>
        </w:r>
      </w:hyperlink>
    </w:p>
    <w:p w14:paraId="256A4B75" w14:textId="361EEBC1" w:rsidR="00F35EA5" w:rsidRDefault="00660D72">
      <w:pPr>
        <w:pStyle w:val="TOC1"/>
        <w:rPr>
          <w:rFonts w:asciiTheme="minorHAnsi" w:eastAsiaTheme="minorEastAsia" w:hAnsiTheme="minorHAnsi" w:cstheme="minorBidi"/>
          <w:color w:val="auto"/>
        </w:rPr>
      </w:pPr>
      <w:hyperlink r:id="rId33" w:anchor="_Toc527243216" w:history="1">
        <w:r w:rsidR="00F35EA5" w:rsidRPr="000A0F36">
          <w:rPr>
            <w:rStyle w:val="Hyperlink"/>
          </w:rPr>
          <w:t>Figure 5.18: Data Entry Menu</w:t>
        </w:r>
        <w:r w:rsidR="00F35EA5">
          <w:rPr>
            <w:webHidden/>
          </w:rPr>
          <w:tab/>
        </w:r>
        <w:r w:rsidR="00F35EA5">
          <w:rPr>
            <w:webHidden/>
          </w:rPr>
          <w:fldChar w:fldCharType="begin"/>
        </w:r>
        <w:r w:rsidR="00F35EA5">
          <w:rPr>
            <w:webHidden/>
          </w:rPr>
          <w:instrText xml:space="preserve"> PAGEREF _Toc527243216 \h </w:instrText>
        </w:r>
        <w:r w:rsidR="00F35EA5">
          <w:rPr>
            <w:webHidden/>
          </w:rPr>
        </w:r>
        <w:r w:rsidR="00F35EA5">
          <w:rPr>
            <w:webHidden/>
          </w:rPr>
          <w:fldChar w:fldCharType="separate"/>
        </w:r>
        <w:r w:rsidR="00C0425D">
          <w:rPr>
            <w:webHidden/>
          </w:rPr>
          <w:t>133</w:t>
        </w:r>
        <w:r w:rsidR="00F35EA5">
          <w:rPr>
            <w:webHidden/>
          </w:rPr>
          <w:fldChar w:fldCharType="end"/>
        </w:r>
      </w:hyperlink>
    </w:p>
    <w:p w14:paraId="79DD7D60" w14:textId="25F10E10" w:rsidR="00F35EA5" w:rsidRDefault="00660D72">
      <w:pPr>
        <w:pStyle w:val="TOC1"/>
        <w:rPr>
          <w:rFonts w:asciiTheme="minorHAnsi" w:eastAsiaTheme="minorEastAsia" w:hAnsiTheme="minorHAnsi" w:cstheme="minorBidi"/>
          <w:color w:val="auto"/>
        </w:rPr>
      </w:pPr>
      <w:hyperlink r:id="rId34" w:anchor="_Toc527243217" w:history="1">
        <w:r w:rsidR="00F35EA5" w:rsidRPr="000A0F36">
          <w:rPr>
            <w:rStyle w:val="Hyperlink"/>
          </w:rPr>
          <w:t>Figure 5.19: Check the Tablet Battery</w:t>
        </w:r>
        <w:r w:rsidR="00F35EA5">
          <w:rPr>
            <w:webHidden/>
          </w:rPr>
          <w:tab/>
        </w:r>
        <w:r w:rsidR="00F35EA5">
          <w:rPr>
            <w:webHidden/>
          </w:rPr>
          <w:fldChar w:fldCharType="begin"/>
        </w:r>
        <w:r w:rsidR="00F35EA5">
          <w:rPr>
            <w:webHidden/>
          </w:rPr>
          <w:instrText xml:space="preserve"> PAGEREF _Toc527243217 \h </w:instrText>
        </w:r>
        <w:r w:rsidR="00F35EA5">
          <w:rPr>
            <w:webHidden/>
          </w:rPr>
        </w:r>
        <w:r w:rsidR="00F35EA5">
          <w:rPr>
            <w:webHidden/>
          </w:rPr>
          <w:fldChar w:fldCharType="separate"/>
        </w:r>
        <w:r w:rsidR="00C0425D">
          <w:rPr>
            <w:webHidden/>
          </w:rPr>
          <w:t>134</w:t>
        </w:r>
        <w:r w:rsidR="00F35EA5">
          <w:rPr>
            <w:webHidden/>
          </w:rPr>
          <w:fldChar w:fldCharType="end"/>
        </w:r>
      </w:hyperlink>
    </w:p>
    <w:p w14:paraId="411FBCB8" w14:textId="5A05BAFB" w:rsidR="00F35EA5" w:rsidRDefault="00660D72">
      <w:pPr>
        <w:pStyle w:val="TOC1"/>
        <w:rPr>
          <w:rFonts w:asciiTheme="minorHAnsi" w:eastAsiaTheme="minorEastAsia" w:hAnsiTheme="minorHAnsi" w:cstheme="minorBidi"/>
          <w:color w:val="auto"/>
        </w:rPr>
      </w:pPr>
      <w:hyperlink r:id="rId35" w:anchor="_Toc527243218" w:history="1">
        <w:r w:rsidR="00F35EA5" w:rsidRPr="000A0F36">
          <w:rPr>
            <w:rStyle w:val="Hyperlink"/>
          </w:rPr>
          <w:t>Figure 5.20: Second Interviewer Menu</w:t>
        </w:r>
        <w:r w:rsidR="00F35EA5">
          <w:rPr>
            <w:webHidden/>
          </w:rPr>
          <w:tab/>
        </w:r>
        <w:r w:rsidR="00F35EA5">
          <w:rPr>
            <w:webHidden/>
          </w:rPr>
          <w:fldChar w:fldCharType="begin"/>
        </w:r>
        <w:r w:rsidR="00F35EA5">
          <w:rPr>
            <w:webHidden/>
          </w:rPr>
          <w:instrText xml:space="preserve"> PAGEREF _Toc527243218 \h </w:instrText>
        </w:r>
        <w:r w:rsidR="00F35EA5">
          <w:rPr>
            <w:webHidden/>
          </w:rPr>
        </w:r>
        <w:r w:rsidR="00F35EA5">
          <w:rPr>
            <w:webHidden/>
          </w:rPr>
          <w:fldChar w:fldCharType="separate"/>
        </w:r>
        <w:r w:rsidR="00C0425D">
          <w:rPr>
            <w:webHidden/>
          </w:rPr>
          <w:t>135</w:t>
        </w:r>
        <w:r w:rsidR="00F35EA5">
          <w:rPr>
            <w:webHidden/>
          </w:rPr>
          <w:fldChar w:fldCharType="end"/>
        </w:r>
      </w:hyperlink>
    </w:p>
    <w:p w14:paraId="7997A799" w14:textId="1DD1428D" w:rsidR="00F35EA5" w:rsidRDefault="00660D72">
      <w:pPr>
        <w:pStyle w:val="TOC1"/>
        <w:rPr>
          <w:rFonts w:asciiTheme="minorHAnsi" w:eastAsiaTheme="minorEastAsia" w:hAnsiTheme="minorHAnsi" w:cstheme="minorBidi"/>
          <w:color w:val="auto"/>
        </w:rPr>
      </w:pPr>
      <w:hyperlink r:id="rId36" w:anchor="_Toc527243219" w:history="1">
        <w:r w:rsidR="00F35EA5" w:rsidRPr="000A0F36">
          <w:rPr>
            <w:rStyle w:val="Hyperlink"/>
          </w:rPr>
          <w:t>Figure 5.21: Module Assignments</w:t>
        </w:r>
        <w:r w:rsidR="00F35EA5">
          <w:rPr>
            <w:webHidden/>
          </w:rPr>
          <w:tab/>
        </w:r>
        <w:r w:rsidR="00F35EA5">
          <w:rPr>
            <w:webHidden/>
          </w:rPr>
          <w:fldChar w:fldCharType="begin"/>
        </w:r>
        <w:r w:rsidR="00F35EA5">
          <w:rPr>
            <w:webHidden/>
          </w:rPr>
          <w:instrText xml:space="preserve"> PAGEREF _Toc527243219 \h </w:instrText>
        </w:r>
        <w:r w:rsidR="00F35EA5">
          <w:rPr>
            <w:webHidden/>
          </w:rPr>
        </w:r>
        <w:r w:rsidR="00F35EA5">
          <w:rPr>
            <w:webHidden/>
          </w:rPr>
          <w:fldChar w:fldCharType="separate"/>
        </w:r>
        <w:r w:rsidR="00C0425D">
          <w:rPr>
            <w:webHidden/>
          </w:rPr>
          <w:t>136</w:t>
        </w:r>
        <w:r w:rsidR="00F35EA5">
          <w:rPr>
            <w:webHidden/>
          </w:rPr>
          <w:fldChar w:fldCharType="end"/>
        </w:r>
      </w:hyperlink>
    </w:p>
    <w:p w14:paraId="4A0580BB" w14:textId="774A4B25" w:rsidR="00F35EA5" w:rsidRDefault="00660D72">
      <w:pPr>
        <w:pStyle w:val="TOC1"/>
        <w:rPr>
          <w:rFonts w:asciiTheme="minorHAnsi" w:eastAsiaTheme="minorEastAsia" w:hAnsiTheme="minorHAnsi" w:cstheme="minorBidi"/>
          <w:color w:val="auto"/>
        </w:rPr>
      </w:pPr>
      <w:hyperlink r:id="rId37" w:anchor="_Toc527243220" w:history="1">
        <w:r w:rsidR="00F35EA5" w:rsidRPr="000A0F36">
          <w:rPr>
            <w:rStyle w:val="Hyperlink"/>
          </w:rPr>
          <w:t>Figure 5.22: Interviewer selection for Modules</w:t>
        </w:r>
        <w:r w:rsidR="00F35EA5">
          <w:rPr>
            <w:webHidden/>
          </w:rPr>
          <w:tab/>
        </w:r>
        <w:r w:rsidR="00F35EA5">
          <w:rPr>
            <w:webHidden/>
          </w:rPr>
          <w:fldChar w:fldCharType="begin"/>
        </w:r>
        <w:r w:rsidR="00F35EA5">
          <w:rPr>
            <w:webHidden/>
          </w:rPr>
          <w:instrText xml:space="preserve"> PAGEREF _Toc527243220 \h </w:instrText>
        </w:r>
        <w:r w:rsidR="00F35EA5">
          <w:rPr>
            <w:webHidden/>
          </w:rPr>
        </w:r>
        <w:r w:rsidR="00F35EA5">
          <w:rPr>
            <w:webHidden/>
          </w:rPr>
          <w:fldChar w:fldCharType="separate"/>
        </w:r>
        <w:r w:rsidR="00C0425D">
          <w:rPr>
            <w:webHidden/>
          </w:rPr>
          <w:t>136</w:t>
        </w:r>
        <w:r w:rsidR="00F35EA5">
          <w:rPr>
            <w:webHidden/>
          </w:rPr>
          <w:fldChar w:fldCharType="end"/>
        </w:r>
      </w:hyperlink>
    </w:p>
    <w:p w14:paraId="5028725B" w14:textId="73DF43C6" w:rsidR="00F35EA5" w:rsidRDefault="00660D72">
      <w:pPr>
        <w:pStyle w:val="TOC1"/>
        <w:rPr>
          <w:rFonts w:asciiTheme="minorHAnsi" w:eastAsiaTheme="minorEastAsia" w:hAnsiTheme="minorHAnsi" w:cstheme="minorBidi"/>
          <w:color w:val="auto"/>
        </w:rPr>
      </w:pPr>
      <w:hyperlink r:id="rId38" w:anchor="_Toc527243221" w:history="1">
        <w:r w:rsidR="00F35EA5" w:rsidRPr="000A0F36">
          <w:rPr>
            <w:rStyle w:val="Hyperlink"/>
          </w:rPr>
          <w:t>Figure 5.23: Update Module Assignments</w:t>
        </w:r>
        <w:r w:rsidR="00F35EA5">
          <w:rPr>
            <w:webHidden/>
          </w:rPr>
          <w:tab/>
        </w:r>
        <w:r w:rsidR="00F35EA5">
          <w:rPr>
            <w:webHidden/>
          </w:rPr>
          <w:fldChar w:fldCharType="begin"/>
        </w:r>
        <w:r w:rsidR="00F35EA5">
          <w:rPr>
            <w:webHidden/>
          </w:rPr>
          <w:instrText xml:space="preserve"> PAGEREF _Toc527243221 \h </w:instrText>
        </w:r>
        <w:r w:rsidR="00F35EA5">
          <w:rPr>
            <w:webHidden/>
          </w:rPr>
        </w:r>
        <w:r w:rsidR="00F35EA5">
          <w:rPr>
            <w:webHidden/>
          </w:rPr>
          <w:fldChar w:fldCharType="separate"/>
        </w:r>
        <w:r w:rsidR="00C0425D">
          <w:rPr>
            <w:webHidden/>
          </w:rPr>
          <w:t>136</w:t>
        </w:r>
        <w:r w:rsidR="00F35EA5">
          <w:rPr>
            <w:webHidden/>
          </w:rPr>
          <w:fldChar w:fldCharType="end"/>
        </w:r>
      </w:hyperlink>
    </w:p>
    <w:p w14:paraId="3AB7E088" w14:textId="15BD43DD" w:rsidR="00F35EA5" w:rsidRDefault="00660D72">
      <w:pPr>
        <w:pStyle w:val="TOC1"/>
        <w:rPr>
          <w:rFonts w:asciiTheme="minorHAnsi" w:eastAsiaTheme="minorEastAsia" w:hAnsiTheme="minorHAnsi" w:cstheme="minorBidi"/>
          <w:color w:val="auto"/>
        </w:rPr>
      </w:pPr>
      <w:hyperlink r:id="rId39" w:anchor="_Toc527243222" w:history="1">
        <w:r w:rsidR="00F35EA5" w:rsidRPr="000A0F36">
          <w:rPr>
            <w:rStyle w:val="Hyperlink"/>
          </w:rPr>
          <w:t>Figure 5.24: Interviewer B Menu</w:t>
        </w:r>
        <w:r w:rsidR="00F35EA5">
          <w:rPr>
            <w:webHidden/>
          </w:rPr>
          <w:tab/>
        </w:r>
        <w:r w:rsidR="00F35EA5">
          <w:rPr>
            <w:webHidden/>
          </w:rPr>
          <w:fldChar w:fldCharType="begin"/>
        </w:r>
        <w:r w:rsidR="00F35EA5">
          <w:rPr>
            <w:webHidden/>
          </w:rPr>
          <w:instrText xml:space="preserve"> PAGEREF _Toc527243222 \h </w:instrText>
        </w:r>
        <w:r w:rsidR="00F35EA5">
          <w:rPr>
            <w:webHidden/>
          </w:rPr>
        </w:r>
        <w:r w:rsidR="00F35EA5">
          <w:rPr>
            <w:webHidden/>
          </w:rPr>
          <w:fldChar w:fldCharType="separate"/>
        </w:r>
        <w:r w:rsidR="00C0425D">
          <w:rPr>
            <w:webHidden/>
          </w:rPr>
          <w:t>137</w:t>
        </w:r>
        <w:r w:rsidR="00F35EA5">
          <w:rPr>
            <w:webHidden/>
          </w:rPr>
          <w:fldChar w:fldCharType="end"/>
        </w:r>
      </w:hyperlink>
    </w:p>
    <w:p w14:paraId="3B2D8238" w14:textId="3E72EDB3" w:rsidR="00F35EA5" w:rsidRDefault="00660D72">
      <w:pPr>
        <w:pStyle w:val="TOC1"/>
        <w:rPr>
          <w:rFonts w:asciiTheme="minorHAnsi" w:eastAsiaTheme="minorEastAsia" w:hAnsiTheme="minorHAnsi" w:cstheme="minorBidi"/>
          <w:color w:val="auto"/>
        </w:rPr>
      </w:pPr>
      <w:hyperlink r:id="rId40" w:anchor="_Toc527243223" w:history="1">
        <w:r w:rsidR="00F35EA5" w:rsidRPr="000A0F36">
          <w:rPr>
            <w:rStyle w:val="Hyperlink"/>
          </w:rPr>
          <w:t>Figure 5.25: Enter New Cluster Number</w:t>
        </w:r>
        <w:r w:rsidR="00F35EA5">
          <w:rPr>
            <w:webHidden/>
          </w:rPr>
          <w:tab/>
        </w:r>
        <w:r w:rsidR="00F35EA5">
          <w:rPr>
            <w:webHidden/>
          </w:rPr>
          <w:fldChar w:fldCharType="begin"/>
        </w:r>
        <w:r w:rsidR="00F35EA5">
          <w:rPr>
            <w:webHidden/>
          </w:rPr>
          <w:instrText xml:space="preserve"> PAGEREF _Toc527243223 \h </w:instrText>
        </w:r>
        <w:r w:rsidR="00F35EA5">
          <w:rPr>
            <w:webHidden/>
          </w:rPr>
        </w:r>
        <w:r w:rsidR="00F35EA5">
          <w:rPr>
            <w:webHidden/>
          </w:rPr>
          <w:fldChar w:fldCharType="separate"/>
        </w:r>
        <w:r w:rsidR="00C0425D">
          <w:rPr>
            <w:webHidden/>
          </w:rPr>
          <w:t>138</w:t>
        </w:r>
        <w:r w:rsidR="00F35EA5">
          <w:rPr>
            <w:webHidden/>
          </w:rPr>
          <w:fldChar w:fldCharType="end"/>
        </w:r>
      </w:hyperlink>
    </w:p>
    <w:p w14:paraId="5BE97CC1" w14:textId="7343BCB9" w:rsidR="00F35EA5" w:rsidRDefault="00660D72">
      <w:pPr>
        <w:pStyle w:val="TOC1"/>
        <w:rPr>
          <w:rFonts w:asciiTheme="minorHAnsi" w:eastAsiaTheme="minorEastAsia" w:hAnsiTheme="minorHAnsi" w:cstheme="minorBidi"/>
          <w:color w:val="auto"/>
        </w:rPr>
      </w:pPr>
      <w:hyperlink r:id="rId41" w:anchor="_Toc527243224" w:history="1">
        <w:r w:rsidR="00F35EA5" w:rsidRPr="000A0F36">
          <w:rPr>
            <w:rStyle w:val="Hyperlink"/>
          </w:rPr>
          <w:t>Figure A1: Record GPS Location</w:t>
        </w:r>
        <w:r w:rsidR="00F35EA5">
          <w:rPr>
            <w:webHidden/>
          </w:rPr>
          <w:tab/>
        </w:r>
        <w:r w:rsidR="00F35EA5">
          <w:rPr>
            <w:webHidden/>
          </w:rPr>
          <w:fldChar w:fldCharType="begin"/>
        </w:r>
        <w:r w:rsidR="00F35EA5">
          <w:rPr>
            <w:webHidden/>
          </w:rPr>
          <w:instrText xml:space="preserve"> PAGEREF _Toc527243224 \h </w:instrText>
        </w:r>
        <w:r w:rsidR="00F35EA5">
          <w:rPr>
            <w:webHidden/>
          </w:rPr>
        </w:r>
        <w:r w:rsidR="00F35EA5">
          <w:rPr>
            <w:webHidden/>
          </w:rPr>
          <w:fldChar w:fldCharType="separate"/>
        </w:r>
        <w:r w:rsidR="00C0425D">
          <w:rPr>
            <w:webHidden/>
          </w:rPr>
          <w:t>141</w:t>
        </w:r>
        <w:r w:rsidR="00F35EA5">
          <w:rPr>
            <w:webHidden/>
          </w:rPr>
          <w:fldChar w:fldCharType="end"/>
        </w:r>
      </w:hyperlink>
    </w:p>
    <w:p w14:paraId="2763CCDC" w14:textId="31BABCDE" w:rsidR="00F35EA5" w:rsidRDefault="00660D72">
      <w:pPr>
        <w:pStyle w:val="TOC1"/>
        <w:rPr>
          <w:rFonts w:asciiTheme="minorHAnsi" w:eastAsiaTheme="minorEastAsia" w:hAnsiTheme="minorHAnsi" w:cstheme="minorBidi"/>
          <w:color w:val="auto"/>
        </w:rPr>
      </w:pPr>
      <w:hyperlink r:id="rId42" w:anchor="_Toc527243225" w:history="1">
        <w:r w:rsidR="00F35EA5" w:rsidRPr="000A0F36">
          <w:rPr>
            <w:rStyle w:val="Hyperlink"/>
          </w:rPr>
          <w:t>Figure A2: Record Location Error</w:t>
        </w:r>
        <w:r w:rsidR="00F35EA5">
          <w:rPr>
            <w:webHidden/>
          </w:rPr>
          <w:tab/>
        </w:r>
        <w:r w:rsidR="00F35EA5">
          <w:rPr>
            <w:webHidden/>
          </w:rPr>
          <w:fldChar w:fldCharType="begin"/>
        </w:r>
        <w:r w:rsidR="00F35EA5">
          <w:rPr>
            <w:webHidden/>
          </w:rPr>
          <w:instrText xml:space="preserve"> PAGEREF _Toc527243225 \h </w:instrText>
        </w:r>
        <w:r w:rsidR="00F35EA5">
          <w:rPr>
            <w:webHidden/>
          </w:rPr>
        </w:r>
        <w:r w:rsidR="00F35EA5">
          <w:rPr>
            <w:webHidden/>
          </w:rPr>
          <w:fldChar w:fldCharType="separate"/>
        </w:r>
        <w:r w:rsidR="00C0425D">
          <w:rPr>
            <w:webHidden/>
          </w:rPr>
          <w:t>141</w:t>
        </w:r>
        <w:r w:rsidR="00F35EA5">
          <w:rPr>
            <w:webHidden/>
          </w:rPr>
          <w:fldChar w:fldCharType="end"/>
        </w:r>
      </w:hyperlink>
    </w:p>
    <w:p w14:paraId="5B6DF0A7" w14:textId="5456103B" w:rsidR="00701563" w:rsidRDefault="00E41F2E">
      <w:pPr>
        <w:widowControl/>
        <w:spacing w:after="200"/>
        <w:rPr>
          <w:rFonts w:eastAsia="Cabin" w:cs="Cabin"/>
          <w:b/>
          <w:sz w:val="28"/>
        </w:rPr>
      </w:pPr>
      <w:r>
        <w:rPr>
          <w:rFonts w:eastAsia="Cabin" w:cs="Cabin"/>
          <w:b/>
          <w:sz w:val="28"/>
        </w:rPr>
        <w:lastRenderedPageBreak/>
        <w:fldChar w:fldCharType="end"/>
      </w:r>
    </w:p>
    <w:p w14:paraId="2101385C" w14:textId="77777777" w:rsidR="000523CD" w:rsidRDefault="000523CD">
      <w:pPr>
        <w:widowControl/>
        <w:spacing w:after="200"/>
        <w:rPr>
          <w:rFonts w:eastAsia="Cabin" w:cs="Cabin"/>
          <w:b/>
          <w:sz w:val="28"/>
        </w:rPr>
      </w:pPr>
    </w:p>
    <w:p w14:paraId="0919767E" w14:textId="77777777" w:rsidR="00701563" w:rsidRDefault="00701563">
      <w:pPr>
        <w:widowControl/>
        <w:spacing w:after="200"/>
        <w:rPr>
          <w:rFonts w:eastAsia="Cabin" w:cs="Cabin"/>
          <w:b/>
          <w:sz w:val="28"/>
        </w:rPr>
      </w:pPr>
      <w:r>
        <w:rPr>
          <w:rFonts w:eastAsia="Cabin" w:cs="Cabin"/>
          <w:b/>
          <w:sz w:val="28"/>
        </w:rPr>
        <w:t>List of tables</w:t>
      </w:r>
    </w:p>
    <w:p w14:paraId="69C12E3A" w14:textId="2DADDF6C" w:rsidR="00F35EA5" w:rsidRDefault="000523CD">
      <w:pPr>
        <w:pStyle w:val="TOC1"/>
        <w:rPr>
          <w:rFonts w:asciiTheme="minorHAnsi" w:eastAsiaTheme="minorEastAsia" w:hAnsiTheme="minorHAnsi" w:cstheme="minorBidi"/>
          <w:color w:val="auto"/>
        </w:rPr>
      </w:pPr>
      <w:r>
        <w:rPr>
          <w:rFonts w:eastAsia="Cabin" w:cs="Cabin"/>
          <w:b/>
          <w:sz w:val="28"/>
        </w:rPr>
        <w:fldChar w:fldCharType="begin"/>
      </w:r>
      <w:r>
        <w:rPr>
          <w:rFonts w:eastAsia="Cabin" w:cs="Cabin"/>
          <w:b/>
          <w:sz w:val="28"/>
        </w:rPr>
        <w:instrText xml:space="preserve"> TOC \h \z \t "Table title,1" </w:instrText>
      </w:r>
      <w:r>
        <w:rPr>
          <w:rFonts w:eastAsia="Cabin" w:cs="Cabin"/>
          <w:b/>
          <w:sz w:val="28"/>
        </w:rPr>
        <w:fldChar w:fldCharType="separate"/>
      </w:r>
      <w:hyperlink w:anchor="_Toc527243226" w:history="1">
        <w:r w:rsidR="00F35EA5" w:rsidRPr="003C0BEA">
          <w:rPr>
            <w:rStyle w:val="Hyperlink"/>
          </w:rPr>
          <w:t xml:space="preserve">Table 2.1: Definitions of </w:t>
        </w:r>
        <w:r w:rsidR="00F35EA5" w:rsidRPr="003C0BEA">
          <w:rPr>
            <w:rStyle w:val="Hyperlink"/>
            <w:spacing w:val="7"/>
          </w:rPr>
          <w:t xml:space="preserve">Types of </w:t>
        </w:r>
        <w:r w:rsidR="00F35EA5" w:rsidRPr="003C0BEA">
          <w:rPr>
            <w:rStyle w:val="Hyperlink"/>
          </w:rPr>
          <w:t>Roof Top Material</w:t>
        </w:r>
        <w:r w:rsidR="00F35EA5">
          <w:rPr>
            <w:webHidden/>
          </w:rPr>
          <w:tab/>
        </w:r>
        <w:r w:rsidR="00F35EA5">
          <w:rPr>
            <w:webHidden/>
          </w:rPr>
          <w:fldChar w:fldCharType="begin"/>
        </w:r>
        <w:r w:rsidR="00F35EA5">
          <w:rPr>
            <w:webHidden/>
          </w:rPr>
          <w:instrText xml:space="preserve"> PAGEREF _Toc527243226 \h </w:instrText>
        </w:r>
        <w:r w:rsidR="00F35EA5">
          <w:rPr>
            <w:webHidden/>
          </w:rPr>
        </w:r>
        <w:r w:rsidR="00F35EA5">
          <w:rPr>
            <w:webHidden/>
          </w:rPr>
          <w:fldChar w:fldCharType="separate"/>
        </w:r>
        <w:r w:rsidR="00C0425D">
          <w:rPr>
            <w:webHidden/>
          </w:rPr>
          <w:t>36</w:t>
        </w:r>
        <w:r w:rsidR="00F35EA5">
          <w:rPr>
            <w:webHidden/>
          </w:rPr>
          <w:fldChar w:fldCharType="end"/>
        </w:r>
      </w:hyperlink>
    </w:p>
    <w:p w14:paraId="3317573D" w14:textId="375046AB" w:rsidR="00F35EA5" w:rsidRDefault="00660D72">
      <w:pPr>
        <w:pStyle w:val="TOC1"/>
        <w:rPr>
          <w:rFonts w:asciiTheme="minorHAnsi" w:eastAsiaTheme="minorEastAsia" w:hAnsiTheme="minorHAnsi" w:cstheme="minorBidi"/>
          <w:color w:val="auto"/>
        </w:rPr>
      </w:pPr>
      <w:hyperlink w:anchor="_Toc527243227" w:history="1">
        <w:r w:rsidR="00F35EA5" w:rsidRPr="003C0BEA">
          <w:rPr>
            <w:rStyle w:val="Hyperlink"/>
          </w:rPr>
          <w:t>Table 2.2: Definitions of Types</w:t>
        </w:r>
        <w:r w:rsidR="00F35EA5" w:rsidRPr="003C0BEA">
          <w:rPr>
            <w:rStyle w:val="Hyperlink"/>
            <w:spacing w:val="30"/>
          </w:rPr>
          <w:t xml:space="preserve"> </w:t>
        </w:r>
        <w:r w:rsidR="00F35EA5" w:rsidRPr="003C0BEA">
          <w:rPr>
            <w:rStyle w:val="Hyperlink"/>
          </w:rPr>
          <w:t>of</w:t>
        </w:r>
        <w:r w:rsidR="00F35EA5" w:rsidRPr="003C0BEA">
          <w:rPr>
            <w:rStyle w:val="Hyperlink"/>
            <w:spacing w:val="7"/>
          </w:rPr>
          <w:t xml:space="preserve"> </w:t>
        </w:r>
        <w:r w:rsidR="00F35EA5" w:rsidRPr="003C0BEA">
          <w:rPr>
            <w:rStyle w:val="Hyperlink"/>
          </w:rPr>
          <w:t>Floor Material</w:t>
        </w:r>
        <w:r w:rsidR="00F35EA5">
          <w:rPr>
            <w:webHidden/>
          </w:rPr>
          <w:tab/>
        </w:r>
        <w:r w:rsidR="00F35EA5">
          <w:rPr>
            <w:webHidden/>
          </w:rPr>
          <w:fldChar w:fldCharType="begin"/>
        </w:r>
        <w:r w:rsidR="00F35EA5">
          <w:rPr>
            <w:webHidden/>
          </w:rPr>
          <w:instrText xml:space="preserve"> PAGEREF _Toc527243227 \h </w:instrText>
        </w:r>
        <w:r w:rsidR="00F35EA5">
          <w:rPr>
            <w:webHidden/>
          </w:rPr>
        </w:r>
        <w:r w:rsidR="00F35EA5">
          <w:rPr>
            <w:webHidden/>
          </w:rPr>
          <w:fldChar w:fldCharType="separate"/>
        </w:r>
        <w:r w:rsidR="00C0425D">
          <w:rPr>
            <w:webHidden/>
          </w:rPr>
          <w:t>37</w:t>
        </w:r>
        <w:r w:rsidR="00F35EA5">
          <w:rPr>
            <w:webHidden/>
          </w:rPr>
          <w:fldChar w:fldCharType="end"/>
        </w:r>
      </w:hyperlink>
    </w:p>
    <w:p w14:paraId="217A95C8" w14:textId="3FAA41C4" w:rsidR="00F35EA5" w:rsidRDefault="00660D72">
      <w:pPr>
        <w:pStyle w:val="TOC1"/>
        <w:rPr>
          <w:rFonts w:asciiTheme="minorHAnsi" w:eastAsiaTheme="minorEastAsia" w:hAnsiTheme="minorHAnsi" w:cstheme="minorBidi"/>
          <w:color w:val="auto"/>
        </w:rPr>
      </w:pPr>
      <w:hyperlink w:anchor="_Toc527243228" w:history="1">
        <w:r w:rsidR="00F35EA5" w:rsidRPr="003C0BEA">
          <w:rPr>
            <w:rStyle w:val="Hyperlink"/>
          </w:rPr>
          <w:t>Table 2.3: Definitions of Types of Exterior Walls</w:t>
        </w:r>
        <w:r w:rsidR="00F35EA5">
          <w:rPr>
            <w:webHidden/>
          </w:rPr>
          <w:tab/>
        </w:r>
        <w:r w:rsidR="00F35EA5">
          <w:rPr>
            <w:webHidden/>
          </w:rPr>
          <w:fldChar w:fldCharType="begin"/>
        </w:r>
        <w:r w:rsidR="00F35EA5">
          <w:rPr>
            <w:webHidden/>
          </w:rPr>
          <w:instrText xml:space="preserve"> PAGEREF _Toc527243228 \h </w:instrText>
        </w:r>
        <w:r w:rsidR="00F35EA5">
          <w:rPr>
            <w:webHidden/>
          </w:rPr>
        </w:r>
        <w:r w:rsidR="00F35EA5">
          <w:rPr>
            <w:webHidden/>
          </w:rPr>
          <w:fldChar w:fldCharType="separate"/>
        </w:r>
        <w:r w:rsidR="00C0425D">
          <w:rPr>
            <w:webHidden/>
          </w:rPr>
          <w:t>38</w:t>
        </w:r>
        <w:r w:rsidR="00F35EA5">
          <w:rPr>
            <w:webHidden/>
          </w:rPr>
          <w:fldChar w:fldCharType="end"/>
        </w:r>
      </w:hyperlink>
    </w:p>
    <w:p w14:paraId="76D0CC3B" w14:textId="475FFF35" w:rsidR="00F35EA5" w:rsidRDefault="00660D72">
      <w:pPr>
        <w:pStyle w:val="TOC1"/>
        <w:rPr>
          <w:rFonts w:asciiTheme="minorHAnsi" w:eastAsiaTheme="minorEastAsia" w:hAnsiTheme="minorHAnsi" w:cstheme="minorBidi"/>
          <w:color w:val="auto"/>
        </w:rPr>
      </w:pPr>
      <w:hyperlink w:anchor="_Toc527243229" w:history="1">
        <w:r w:rsidR="00F35EA5" w:rsidRPr="003C0BEA">
          <w:rPr>
            <w:rStyle w:val="Hyperlink"/>
          </w:rPr>
          <w:t>Table 2.4: Definitions of Types of Toilet</w:t>
        </w:r>
        <w:r w:rsidR="00F35EA5" w:rsidRPr="003C0BEA">
          <w:rPr>
            <w:rStyle w:val="Hyperlink"/>
            <w:vertAlign w:val="superscript"/>
          </w:rPr>
          <w:t>1</w:t>
        </w:r>
        <w:r w:rsidR="00F35EA5">
          <w:rPr>
            <w:webHidden/>
          </w:rPr>
          <w:tab/>
        </w:r>
        <w:r w:rsidR="00F35EA5">
          <w:rPr>
            <w:webHidden/>
          </w:rPr>
          <w:fldChar w:fldCharType="begin"/>
        </w:r>
        <w:r w:rsidR="00F35EA5">
          <w:rPr>
            <w:webHidden/>
          </w:rPr>
          <w:instrText xml:space="preserve"> PAGEREF _Toc527243229 \h </w:instrText>
        </w:r>
        <w:r w:rsidR="00F35EA5">
          <w:rPr>
            <w:webHidden/>
          </w:rPr>
        </w:r>
        <w:r w:rsidR="00F35EA5">
          <w:rPr>
            <w:webHidden/>
          </w:rPr>
          <w:fldChar w:fldCharType="separate"/>
        </w:r>
        <w:r w:rsidR="00C0425D">
          <w:rPr>
            <w:webHidden/>
          </w:rPr>
          <w:t>40</w:t>
        </w:r>
        <w:r w:rsidR="00F35EA5">
          <w:rPr>
            <w:webHidden/>
          </w:rPr>
          <w:fldChar w:fldCharType="end"/>
        </w:r>
      </w:hyperlink>
    </w:p>
    <w:p w14:paraId="4337E493" w14:textId="7307C975" w:rsidR="00F35EA5" w:rsidRDefault="00660D72">
      <w:pPr>
        <w:pStyle w:val="TOC1"/>
        <w:rPr>
          <w:rFonts w:asciiTheme="minorHAnsi" w:eastAsiaTheme="minorEastAsia" w:hAnsiTheme="minorHAnsi" w:cstheme="minorBidi"/>
          <w:color w:val="auto"/>
        </w:rPr>
      </w:pPr>
      <w:hyperlink w:anchor="_Toc527243230" w:history="1">
        <w:r w:rsidR="00F35EA5" w:rsidRPr="003C0BEA">
          <w:rPr>
            <w:rStyle w:val="Hyperlink"/>
          </w:rPr>
          <w:t>Table 2.6: Definitions of Water Treatment Methods</w:t>
        </w:r>
        <w:r w:rsidR="00F35EA5">
          <w:rPr>
            <w:webHidden/>
          </w:rPr>
          <w:tab/>
        </w:r>
        <w:r w:rsidR="00F35EA5">
          <w:rPr>
            <w:webHidden/>
          </w:rPr>
          <w:fldChar w:fldCharType="begin"/>
        </w:r>
        <w:r w:rsidR="00F35EA5">
          <w:rPr>
            <w:webHidden/>
          </w:rPr>
          <w:instrText xml:space="preserve"> PAGEREF _Toc527243230 \h </w:instrText>
        </w:r>
        <w:r w:rsidR="00F35EA5">
          <w:rPr>
            <w:webHidden/>
          </w:rPr>
        </w:r>
        <w:r w:rsidR="00F35EA5">
          <w:rPr>
            <w:webHidden/>
          </w:rPr>
          <w:fldChar w:fldCharType="separate"/>
        </w:r>
        <w:r w:rsidR="00C0425D">
          <w:rPr>
            <w:webHidden/>
          </w:rPr>
          <w:t>44</w:t>
        </w:r>
        <w:r w:rsidR="00F35EA5">
          <w:rPr>
            <w:webHidden/>
          </w:rPr>
          <w:fldChar w:fldCharType="end"/>
        </w:r>
      </w:hyperlink>
    </w:p>
    <w:p w14:paraId="5248C008" w14:textId="045A0679" w:rsidR="00F35EA5" w:rsidRDefault="00660D72">
      <w:pPr>
        <w:pStyle w:val="TOC1"/>
        <w:rPr>
          <w:rFonts w:asciiTheme="minorHAnsi" w:eastAsiaTheme="minorEastAsia" w:hAnsiTheme="minorHAnsi" w:cstheme="minorBidi"/>
          <w:color w:val="auto"/>
        </w:rPr>
      </w:pPr>
      <w:hyperlink w:anchor="_Toc527243231" w:history="1">
        <w:r w:rsidR="00F35EA5" w:rsidRPr="003C0BEA">
          <w:rPr>
            <w:rStyle w:val="Hyperlink"/>
          </w:rPr>
          <w:t>Table 2.7: Types of Cooking Fuels</w:t>
        </w:r>
        <w:r w:rsidR="00F35EA5">
          <w:rPr>
            <w:webHidden/>
          </w:rPr>
          <w:tab/>
        </w:r>
        <w:r w:rsidR="00F35EA5">
          <w:rPr>
            <w:webHidden/>
          </w:rPr>
          <w:fldChar w:fldCharType="begin"/>
        </w:r>
        <w:r w:rsidR="00F35EA5">
          <w:rPr>
            <w:webHidden/>
          </w:rPr>
          <w:instrText xml:space="preserve"> PAGEREF _Toc527243231 \h </w:instrText>
        </w:r>
        <w:r w:rsidR="00F35EA5">
          <w:rPr>
            <w:webHidden/>
          </w:rPr>
        </w:r>
        <w:r w:rsidR="00F35EA5">
          <w:rPr>
            <w:webHidden/>
          </w:rPr>
          <w:fldChar w:fldCharType="separate"/>
        </w:r>
        <w:r w:rsidR="00C0425D">
          <w:rPr>
            <w:webHidden/>
          </w:rPr>
          <w:t>45</w:t>
        </w:r>
        <w:r w:rsidR="00F35EA5">
          <w:rPr>
            <w:webHidden/>
          </w:rPr>
          <w:fldChar w:fldCharType="end"/>
        </w:r>
      </w:hyperlink>
    </w:p>
    <w:p w14:paraId="4BFBCA92" w14:textId="000E0F4A" w:rsidR="00F35EA5" w:rsidRDefault="00660D72">
      <w:pPr>
        <w:pStyle w:val="TOC1"/>
        <w:rPr>
          <w:rFonts w:asciiTheme="minorHAnsi" w:eastAsiaTheme="minorEastAsia" w:hAnsiTheme="minorHAnsi" w:cstheme="minorBidi"/>
          <w:color w:val="auto"/>
        </w:rPr>
      </w:pPr>
      <w:hyperlink w:anchor="_Toc527243232" w:history="1">
        <w:r w:rsidR="00F35EA5" w:rsidRPr="003C0BEA">
          <w:rPr>
            <w:rStyle w:val="Hyperlink"/>
          </w:rPr>
          <w:t>Table 2.8: Types of Irrigation</w:t>
        </w:r>
        <w:r w:rsidR="00F35EA5">
          <w:rPr>
            <w:webHidden/>
          </w:rPr>
          <w:tab/>
        </w:r>
        <w:r w:rsidR="00F35EA5">
          <w:rPr>
            <w:webHidden/>
          </w:rPr>
          <w:fldChar w:fldCharType="begin"/>
        </w:r>
        <w:r w:rsidR="00F35EA5">
          <w:rPr>
            <w:webHidden/>
          </w:rPr>
          <w:instrText xml:space="preserve"> PAGEREF _Toc527243232 \h </w:instrText>
        </w:r>
        <w:r w:rsidR="00F35EA5">
          <w:rPr>
            <w:webHidden/>
          </w:rPr>
        </w:r>
        <w:r w:rsidR="00F35EA5">
          <w:rPr>
            <w:webHidden/>
          </w:rPr>
          <w:fldChar w:fldCharType="separate"/>
        </w:r>
        <w:r w:rsidR="00C0425D">
          <w:rPr>
            <w:webHidden/>
          </w:rPr>
          <w:t>51</w:t>
        </w:r>
        <w:r w:rsidR="00F35EA5">
          <w:rPr>
            <w:webHidden/>
          </w:rPr>
          <w:fldChar w:fldCharType="end"/>
        </w:r>
      </w:hyperlink>
    </w:p>
    <w:p w14:paraId="159730D0" w14:textId="39B20088" w:rsidR="00F35EA5" w:rsidRDefault="00660D72">
      <w:pPr>
        <w:pStyle w:val="TOC1"/>
        <w:rPr>
          <w:rFonts w:asciiTheme="minorHAnsi" w:eastAsiaTheme="minorEastAsia" w:hAnsiTheme="minorHAnsi" w:cstheme="minorBidi"/>
          <w:color w:val="auto"/>
        </w:rPr>
      </w:pPr>
      <w:hyperlink w:anchor="_Toc527243233" w:history="1">
        <w:r w:rsidR="00F35EA5" w:rsidRPr="003C0BEA">
          <w:rPr>
            <w:rStyle w:val="Hyperlink"/>
          </w:rPr>
          <w:t>Table 5.1: Aid for Calculation of Child’s Age in Completed Months</w:t>
        </w:r>
        <w:r w:rsidR="00F35EA5">
          <w:rPr>
            <w:webHidden/>
          </w:rPr>
          <w:tab/>
        </w:r>
        <w:r w:rsidR="00F35EA5">
          <w:rPr>
            <w:webHidden/>
          </w:rPr>
          <w:fldChar w:fldCharType="begin"/>
        </w:r>
        <w:r w:rsidR="00F35EA5">
          <w:rPr>
            <w:webHidden/>
          </w:rPr>
          <w:instrText xml:space="preserve"> PAGEREF _Toc527243233 \h </w:instrText>
        </w:r>
        <w:r w:rsidR="00F35EA5">
          <w:rPr>
            <w:webHidden/>
          </w:rPr>
        </w:r>
        <w:r w:rsidR="00F35EA5">
          <w:rPr>
            <w:webHidden/>
          </w:rPr>
          <w:fldChar w:fldCharType="separate"/>
        </w:r>
        <w:r w:rsidR="00C0425D">
          <w:rPr>
            <w:webHidden/>
          </w:rPr>
          <w:t>76</w:t>
        </w:r>
        <w:r w:rsidR="00F35EA5">
          <w:rPr>
            <w:webHidden/>
          </w:rPr>
          <w:fldChar w:fldCharType="end"/>
        </w:r>
      </w:hyperlink>
    </w:p>
    <w:p w14:paraId="64385302" w14:textId="0CB397FC" w:rsidR="00F35EA5" w:rsidRDefault="00660D72">
      <w:pPr>
        <w:pStyle w:val="TOC1"/>
        <w:rPr>
          <w:rFonts w:asciiTheme="minorHAnsi" w:eastAsiaTheme="minorEastAsia" w:hAnsiTheme="minorHAnsi" w:cstheme="minorBidi"/>
          <w:color w:val="auto"/>
        </w:rPr>
      </w:pPr>
      <w:hyperlink w:anchor="_Toc527243234" w:history="1">
        <w:r w:rsidR="00F35EA5" w:rsidRPr="003C0BEA">
          <w:rPr>
            <w:rStyle w:val="Hyperlink"/>
          </w:rPr>
          <w:t>Table 6.1: Types of Community Groups</w:t>
        </w:r>
        <w:r w:rsidR="00F35EA5">
          <w:rPr>
            <w:webHidden/>
          </w:rPr>
          <w:tab/>
        </w:r>
        <w:r w:rsidR="00F35EA5">
          <w:rPr>
            <w:webHidden/>
          </w:rPr>
          <w:fldChar w:fldCharType="begin"/>
        </w:r>
        <w:r w:rsidR="00F35EA5">
          <w:rPr>
            <w:webHidden/>
          </w:rPr>
          <w:instrText xml:space="preserve"> PAGEREF _Toc527243234 \h </w:instrText>
        </w:r>
        <w:r w:rsidR="00F35EA5">
          <w:rPr>
            <w:webHidden/>
          </w:rPr>
        </w:r>
        <w:r w:rsidR="00F35EA5">
          <w:rPr>
            <w:webHidden/>
          </w:rPr>
          <w:fldChar w:fldCharType="separate"/>
        </w:r>
        <w:r w:rsidR="00C0425D">
          <w:rPr>
            <w:webHidden/>
          </w:rPr>
          <w:t>95</w:t>
        </w:r>
        <w:r w:rsidR="00F35EA5">
          <w:rPr>
            <w:webHidden/>
          </w:rPr>
          <w:fldChar w:fldCharType="end"/>
        </w:r>
      </w:hyperlink>
    </w:p>
    <w:p w14:paraId="5FD55D73" w14:textId="19802642" w:rsidR="00F35EA5" w:rsidRDefault="00660D72">
      <w:pPr>
        <w:pStyle w:val="TOC1"/>
        <w:rPr>
          <w:rFonts w:asciiTheme="minorHAnsi" w:eastAsiaTheme="minorEastAsia" w:hAnsiTheme="minorHAnsi" w:cstheme="minorBidi"/>
          <w:color w:val="auto"/>
        </w:rPr>
      </w:pPr>
      <w:hyperlink w:anchor="_Toc527243235" w:history="1">
        <w:r w:rsidR="00F35EA5" w:rsidRPr="003C0BEA">
          <w:rPr>
            <w:rStyle w:val="Hyperlink"/>
          </w:rPr>
          <w:t>Table 6.2: Specifications of Activities</w:t>
        </w:r>
        <w:r w:rsidR="00F35EA5">
          <w:rPr>
            <w:webHidden/>
          </w:rPr>
          <w:tab/>
        </w:r>
        <w:r w:rsidR="00F35EA5">
          <w:rPr>
            <w:webHidden/>
          </w:rPr>
          <w:fldChar w:fldCharType="begin"/>
        </w:r>
        <w:r w:rsidR="00F35EA5">
          <w:rPr>
            <w:webHidden/>
          </w:rPr>
          <w:instrText xml:space="preserve"> PAGEREF _Toc527243235 \h </w:instrText>
        </w:r>
        <w:r w:rsidR="00F35EA5">
          <w:rPr>
            <w:webHidden/>
          </w:rPr>
        </w:r>
        <w:r w:rsidR="00F35EA5">
          <w:rPr>
            <w:webHidden/>
          </w:rPr>
          <w:fldChar w:fldCharType="separate"/>
        </w:r>
        <w:r w:rsidR="00C0425D">
          <w:rPr>
            <w:webHidden/>
          </w:rPr>
          <w:t>98</w:t>
        </w:r>
        <w:r w:rsidR="00F35EA5">
          <w:rPr>
            <w:webHidden/>
          </w:rPr>
          <w:fldChar w:fldCharType="end"/>
        </w:r>
      </w:hyperlink>
    </w:p>
    <w:p w14:paraId="176EE9EF" w14:textId="616C5B44" w:rsidR="00F35EA5" w:rsidRDefault="00660D72">
      <w:pPr>
        <w:pStyle w:val="TOC1"/>
        <w:rPr>
          <w:rFonts w:asciiTheme="minorHAnsi" w:eastAsiaTheme="minorEastAsia" w:hAnsiTheme="minorHAnsi" w:cstheme="minorBidi"/>
          <w:color w:val="auto"/>
        </w:rPr>
      </w:pPr>
      <w:hyperlink w:anchor="_Toc527243236" w:history="1">
        <w:r w:rsidR="00F35EA5" w:rsidRPr="003C0BEA">
          <w:rPr>
            <w:rStyle w:val="Hyperlink"/>
          </w:rPr>
          <w:t>Table 8.1: Housing Ownership</w:t>
        </w:r>
        <w:r w:rsidR="00F35EA5">
          <w:rPr>
            <w:webHidden/>
          </w:rPr>
          <w:tab/>
        </w:r>
        <w:r w:rsidR="00F35EA5">
          <w:rPr>
            <w:webHidden/>
          </w:rPr>
          <w:fldChar w:fldCharType="begin"/>
        </w:r>
        <w:r w:rsidR="00F35EA5">
          <w:rPr>
            <w:webHidden/>
          </w:rPr>
          <w:instrText xml:space="preserve"> PAGEREF _Toc527243236 \h </w:instrText>
        </w:r>
        <w:r w:rsidR="00F35EA5">
          <w:rPr>
            <w:webHidden/>
          </w:rPr>
        </w:r>
        <w:r w:rsidR="00F35EA5">
          <w:rPr>
            <w:webHidden/>
          </w:rPr>
          <w:fldChar w:fldCharType="separate"/>
        </w:r>
        <w:r w:rsidR="00C0425D">
          <w:rPr>
            <w:webHidden/>
          </w:rPr>
          <w:t>116</w:t>
        </w:r>
        <w:r w:rsidR="00F35EA5">
          <w:rPr>
            <w:webHidden/>
          </w:rPr>
          <w:fldChar w:fldCharType="end"/>
        </w:r>
      </w:hyperlink>
    </w:p>
    <w:p w14:paraId="1511318C" w14:textId="7C80A887" w:rsidR="00F35EA5" w:rsidRDefault="00660D72">
      <w:pPr>
        <w:pStyle w:val="TOC1"/>
        <w:rPr>
          <w:rFonts w:asciiTheme="minorHAnsi" w:eastAsiaTheme="minorEastAsia" w:hAnsiTheme="minorHAnsi" w:cstheme="minorBidi"/>
          <w:color w:val="auto"/>
        </w:rPr>
      </w:pPr>
      <w:hyperlink w:anchor="_Toc527243237" w:history="1">
        <w:r w:rsidR="00F35EA5" w:rsidRPr="003C0BEA">
          <w:rPr>
            <w:rStyle w:val="Hyperlink"/>
          </w:rPr>
          <w:t>Table C1: Sample Local Events Calendar (India)</w:t>
        </w:r>
        <w:r w:rsidR="00F35EA5">
          <w:rPr>
            <w:webHidden/>
          </w:rPr>
          <w:tab/>
        </w:r>
        <w:r w:rsidR="00F35EA5">
          <w:rPr>
            <w:webHidden/>
          </w:rPr>
          <w:fldChar w:fldCharType="begin"/>
        </w:r>
        <w:r w:rsidR="00F35EA5">
          <w:rPr>
            <w:webHidden/>
          </w:rPr>
          <w:instrText xml:space="preserve"> PAGEREF _Toc527243237 \h </w:instrText>
        </w:r>
        <w:r w:rsidR="00F35EA5">
          <w:rPr>
            <w:webHidden/>
          </w:rPr>
        </w:r>
        <w:r w:rsidR="00F35EA5">
          <w:rPr>
            <w:webHidden/>
          </w:rPr>
          <w:fldChar w:fldCharType="separate"/>
        </w:r>
        <w:r w:rsidR="00C0425D">
          <w:rPr>
            <w:webHidden/>
          </w:rPr>
          <w:t>143</w:t>
        </w:r>
        <w:r w:rsidR="00F35EA5">
          <w:rPr>
            <w:webHidden/>
          </w:rPr>
          <w:fldChar w:fldCharType="end"/>
        </w:r>
      </w:hyperlink>
    </w:p>
    <w:p w14:paraId="4FA6726B" w14:textId="5961FFCF" w:rsidR="00F35EA5" w:rsidRDefault="00660D72">
      <w:pPr>
        <w:pStyle w:val="TOC1"/>
        <w:rPr>
          <w:rFonts w:asciiTheme="minorHAnsi" w:eastAsiaTheme="minorEastAsia" w:hAnsiTheme="minorHAnsi" w:cstheme="minorBidi"/>
          <w:color w:val="auto"/>
        </w:rPr>
      </w:pPr>
      <w:hyperlink w:anchor="_Toc527243238" w:history="1">
        <w:r w:rsidR="00F35EA5" w:rsidRPr="003C0BEA">
          <w:rPr>
            <w:rStyle w:val="Hyperlink"/>
          </w:rPr>
          <w:t>Table D1: Age and Birthdate Consistency Chart for Survey in 2018</w:t>
        </w:r>
        <w:r w:rsidR="00F35EA5">
          <w:rPr>
            <w:webHidden/>
          </w:rPr>
          <w:tab/>
        </w:r>
        <w:r w:rsidR="00F35EA5">
          <w:rPr>
            <w:webHidden/>
          </w:rPr>
          <w:fldChar w:fldCharType="begin"/>
        </w:r>
        <w:r w:rsidR="00F35EA5">
          <w:rPr>
            <w:webHidden/>
          </w:rPr>
          <w:instrText xml:space="preserve"> PAGEREF _Toc527243238 \h </w:instrText>
        </w:r>
        <w:r w:rsidR="00F35EA5">
          <w:rPr>
            <w:webHidden/>
          </w:rPr>
        </w:r>
        <w:r w:rsidR="00F35EA5">
          <w:rPr>
            <w:webHidden/>
          </w:rPr>
          <w:fldChar w:fldCharType="separate"/>
        </w:r>
        <w:r w:rsidR="00C0425D">
          <w:rPr>
            <w:webHidden/>
          </w:rPr>
          <w:t>147</w:t>
        </w:r>
        <w:r w:rsidR="00F35EA5">
          <w:rPr>
            <w:webHidden/>
          </w:rPr>
          <w:fldChar w:fldCharType="end"/>
        </w:r>
      </w:hyperlink>
    </w:p>
    <w:p w14:paraId="3F80534E" w14:textId="6EFEEF13" w:rsidR="00F35EA5" w:rsidRDefault="00660D72">
      <w:pPr>
        <w:pStyle w:val="TOC1"/>
        <w:rPr>
          <w:rFonts w:asciiTheme="minorHAnsi" w:eastAsiaTheme="minorEastAsia" w:hAnsiTheme="minorHAnsi" w:cstheme="minorBidi"/>
          <w:color w:val="auto"/>
        </w:rPr>
      </w:pPr>
      <w:hyperlink w:anchor="_Toc527243239" w:history="1">
        <w:r w:rsidR="00F35EA5" w:rsidRPr="003C0BEA">
          <w:rPr>
            <w:rStyle w:val="Hyperlink"/>
          </w:rPr>
          <w:t>Table D2: Age and Birthdate Consistency Chart for Survey in 2019</w:t>
        </w:r>
        <w:r w:rsidR="00F35EA5">
          <w:rPr>
            <w:webHidden/>
          </w:rPr>
          <w:tab/>
        </w:r>
        <w:r w:rsidR="00F35EA5">
          <w:rPr>
            <w:webHidden/>
          </w:rPr>
          <w:fldChar w:fldCharType="begin"/>
        </w:r>
        <w:r w:rsidR="00F35EA5">
          <w:rPr>
            <w:webHidden/>
          </w:rPr>
          <w:instrText xml:space="preserve"> PAGEREF _Toc527243239 \h </w:instrText>
        </w:r>
        <w:r w:rsidR="00F35EA5">
          <w:rPr>
            <w:webHidden/>
          </w:rPr>
        </w:r>
        <w:r w:rsidR="00F35EA5">
          <w:rPr>
            <w:webHidden/>
          </w:rPr>
          <w:fldChar w:fldCharType="separate"/>
        </w:r>
        <w:r w:rsidR="00C0425D">
          <w:rPr>
            <w:webHidden/>
          </w:rPr>
          <w:t>148</w:t>
        </w:r>
        <w:r w:rsidR="00F35EA5">
          <w:rPr>
            <w:webHidden/>
          </w:rPr>
          <w:fldChar w:fldCharType="end"/>
        </w:r>
      </w:hyperlink>
    </w:p>
    <w:p w14:paraId="52017453" w14:textId="2B1F45B0" w:rsidR="00701563" w:rsidRDefault="000523CD">
      <w:pPr>
        <w:widowControl/>
        <w:spacing w:after="200"/>
        <w:rPr>
          <w:rFonts w:eastAsia="Cabin" w:cs="Cabin"/>
          <w:b/>
          <w:sz w:val="28"/>
        </w:rPr>
      </w:pPr>
      <w:r>
        <w:rPr>
          <w:rFonts w:eastAsia="Cabin" w:cs="Cabin"/>
          <w:b/>
          <w:sz w:val="28"/>
        </w:rPr>
        <w:fldChar w:fldCharType="end"/>
      </w:r>
      <w:r w:rsidR="00701563">
        <w:rPr>
          <w:rFonts w:eastAsia="Cabin" w:cs="Cabin"/>
          <w:b/>
          <w:sz w:val="28"/>
        </w:rPr>
        <w:br w:type="page"/>
      </w:r>
    </w:p>
    <w:p w14:paraId="18F86A95" w14:textId="55AB9C30" w:rsidR="00172954" w:rsidRPr="0091659B" w:rsidRDefault="008C6679" w:rsidP="008C6679">
      <w:pPr>
        <w:pStyle w:val="Heading1"/>
        <w:numPr>
          <w:ilvl w:val="0"/>
          <w:numId w:val="0"/>
        </w:numPr>
      </w:pPr>
      <w:bookmarkStart w:id="1" w:name="_Toc527243133"/>
      <w:r>
        <w:lastRenderedPageBreak/>
        <w:t>Abbreviations</w:t>
      </w:r>
      <w:bookmarkEnd w:id="1"/>
    </w:p>
    <w:p w14:paraId="42A4C06D" w14:textId="77777777" w:rsidR="00172954" w:rsidRPr="00442CC7" w:rsidRDefault="00172954" w:rsidP="008C6679">
      <w:pPr>
        <w:pStyle w:val="BodyText0"/>
        <w:tabs>
          <w:tab w:val="left" w:pos="1440"/>
        </w:tabs>
      </w:pPr>
      <w:r>
        <w:t>A-</w:t>
      </w:r>
      <w:r w:rsidRPr="00442CC7">
        <w:t>WEAI</w:t>
      </w:r>
      <w:r w:rsidRPr="00442CC7">
        <w:tab/>
      </w:r>
      <w:r>
        <w:t xml:space="preserve">Abbreviated </w:t>
      </w:r>
      <w:r w:rsidRPr="00442CC7">
        <w:t>Women</w:t>
      </w:r>
      <w:r>
        <w:t>’</w:t>
      </w:r>
      <w:r w:rsidRPr="00442CC7">
        <w:t>s Empowerment in Agriculture Index</w:t>
      </w:r>
    </w:p>
    <w:p w14:paraId="4576F894" w14:textId="77777777" w:rsidR="00172954" w:rsidRDefault="00172954" w:rsidP="008C6679">
      <w:pPr>
        <w:pStyle w:val="BodyText0"/>
        <w:tabs>
          <w:tab w:val="left" w:pos="1440"/>
        </w:tabs>
      </w:pPr>
      <w:r w:rsidRPr="00442CC7">
        <w:t>BFS</w:t>
      </w:r>
      <w:r w:rsidRPr="00442CC7">
        <w:tab/>
        <w:t>Bureau for Food Security</w:t>
      </w:r>
    </w:p>
    <w:p w14:paraId="002B1D96" w14:textId="77777777" w:rsidR="00172954" w:rsidRDefault="00172954" w:rsidP="008C6679">
      <w:pPr>
        <w:pStyle w:val="BodyText0"/>
        <w:tabs>
          <w:tab w:val="left" w:pos="1440"/>
        </w:tabs>
      </w:pPr>
      <w:r>
        <w:t>CAPI</w:t>
      </w:r>
      <w:r>
        <w:tab/>
        <w:t>computer-assisted personal interview</w:t>
      </w:r>
    </w:p>
    <w:p w14:paraId="111AB27A" w14:textId="77777777" w:rsidR="00172954" w:rsidRPr="00442CC7" w:rsidRDefault="00172954" w:rsidP="008C6679">
      <w:pPr>
        <w:pStyle w:val="BodyText0"/>
        <w:tabs>
          <w:tab w:val="left" w:pos="1440"/>
        </w:tabs>
      </w:pPr>
      <w:proofErr w:type="spellStart"/>
      <w:r>
        <w:t>CSPro</w:t>
      </w:r>
      <w:proofErr w:type="spellEnd"/>
      <w:r>
        <w:tab/>
        <w:t>Census and Survey Processing System</w:t>
      </w:r>
    </w:p>
    <w:p w14:paraId="483DA187" w14:textId="77777777" w:rsidR="00172954" w:rsidRPr="00442CC7" w:rsidRDefault="00172954" w:rsidP="008C6679">
      <w:pPr>
        <w:pStyle w:val="BodyText0"/>
        <w:tabs>
          <w:tab w:val="left" w:pos="1440"/>
        </w:tabs>
      </w:pPr>
      <w:r w:rsidRPr="00442CC7">
        <w:t>DHS</w:t>
      </w:r>
      <w:r w:rsidRPr="00442CC7">
        <w:tab/>
        <w:t>Demographic and Health Survey</w:t>
      </w:r>
    </w:p>
    <w:p w14:paraId="3550F180" w14:textId="77777777" w:rsidR="00172954" w:rsidRPr="00442CC7" w:rsidRDefault="00172954" w:rsidP="008C6679">
      <w:pPr>
        <w:pStyle w:val="BodyText0"/>
        <w:tabs>
          <w:tab w:val="left" w:pos="1440"/>
        </w:tabs>
      </w:pPr>
      <w:r w:rsidRPr="00442CC7">
        <w:t>GPS</w:t>
      </w:r>
      <w:r w:rsidRPr="00442CC7">
        <w:tab/>
      </w:r>
      <w:r>
        <w:t>g</w:t>
      </w:r>
      <w:r w:rsidRPr="00442CC7">
        <w:t xml:space="preserve">lobal </w:t>
      </w:r>
      <w:r>
        <w:t>positioning s</w:t>
      </w:r>
      <w:r w:rsidRPr="00442CC7">
        <w:t>ystem</w:t>
      </w:r>
    </w:p>
    <w:p w14:paraId="7D4D859A" w14:textId="77777777" w:rsidR="00172954" w:rsidRPr="00442CC7" w:rsidRDefault="00172954" w:rsidP="008C6679">
      <w:pPr>
        <w:pStyle w:val="BodyText0"/>
        <w:tabs>
          <w:tab w:val="left" w:pos="1440"/>
        </w:tabs>
      </w:pPr>
      <w:r w:rsidRPr="00442CC7">
        <w:t>IRB</w:t>
      </w:r>
      <w:r w:rsidRPr="00442CC7">
        <w:tab/>
        <w:t>Institutional Review Board</w:t>
      </w:r>
    </w:p>
    <w:p w14:paraId="220B5770" w14:textId="77777777" w:rsidR="00172954" w:rsidRPr="00442CC7" w:rsidRDefault="00172954" w:rsidP="008C6679">
      <w:pPr>
        <w:pStyle w:val="BodyText0"/>
        <w:tabs>
          <w:tab w:val="left" w:pos="1440"/>
        </w:tabs>
      </w:pPr>
      <w:r w:rsidRPr="00442CC7">
        <w:t>QCS</w:t>
      </w:r>
      <w:r w:rsidRPr="00442CC7">
        <w:tab/>
      </w:r>
      <w:r>
        <w:t>q</w:t>
      </w:r>
      <w:r w:rsidRPr="00442CC7">
        <w:t xml:space="preserve">uality </w:t>
      </w:r>
      <w:r>
        <w:t>c</w:t>
      </w:r>
      <w:r w:rsidRPr="00442CC7">
        <w:t xml:space="preserve">ontrol and </w:t>
      </w:r>
      <w:r>
        <w:t>s</w:t>
      </w:r>
      <w:r w:rsidRPr="00442CC7">
        <w:t>upport</w:t>
      </w:r>
    </w:p>
    <w:p w14:paraId="28262C25" w14:textId="77777777" w:rsidR="00172954" w:rsidRDefault="00172954" w:rsidP="008C6679">
      <w:pPr>
        <w:pStyle w:val="BodyText0"/>
        <w:tabs>
          <w:tab w:val="left" w:pos="1440"/>
        </w:tabs>
      </w:pPr>
      <w:r w:rsidRPr="00442CC7">
        <w:t>USAID</w:t>
      </w:r>
      <w:r w:rsidRPr="00442CC7">
        <w:tab/>
        <w:t>United States Agency for International Development</w:t>
      </w:r>
    </w:p>
    <w:p w14:paraId="5B7853B8" w14:textId="77777777" w:rsidR="00172954" w:rsidRPr="00442CC7" w:rsidRDefault="00172954" w:rsidP="008C6679">
      <w:pPr>
        <w:pStyle w:val="BodyText0"/>
        <w:tabs>
          <w:tab w:val="left" w:pos="1440"/>
        </w:tabs>
      </w:pPr>
      <w:r>
        <w:t>VCC</w:t>
      </w:r>
      <w:r>
        <w:tab/>
        <w:t>value chain commodity</w:t>
      </w:r>
    </w:p>
    <w:p w14:paraId="3230903D" w14:textId="77777777" w:rsidR="00172954" w:rsidRPr="00442CC7" w:rsidRDefault="00172954" w:rsidP="008C6679">
      <w:pPr>
        <w:pStyle w:val="BodyText0"/>
        <w:tabs>
          <w:tab w:val="left" w:pos="1440"/>
        </w:tabs>
      </w:pPr>
      <w:r w:rsidRPr="00442CC7">
        <w:t>WEAI</w:t>
      </w:r>
      <w:r w:rsidRPr="00442CC7">
        <w:tab/>
        <w:t>Women</w:t>
      </w:r>
      <w:r>
        <w:t>’</w:t>
      </w:r>
      <w:r w:rsidRPr="00442CC7">
        <w:t>s Empowerment in Agriculture Index</w:t>
      </w:r>
    </w:p>
    <w:p w14:paraId="0C1A3833" w14:textId="77777777" w:rsidR="00172954" w:rsidRPr="00442CC7" w:rsidRDefault="00172954" w:rsidP="008C6679">
      <w:pPr>
        <w:pStyle w:val="BodyText0"/>
        <w:tabs>
          <w:tab w:val="left" w:pos="1440"/>
        </w:tabs>
      </w:pPr>
      <w:r w:rsidRPr="00442CC7">
        <w:t>WHO</w:t>
      </w:r>
      <w:r w:rsidRPr="00442CC7">
        <w:tab/>
        <w:t>World Health Organization</w:t>
      </w:r>
    </w:p>
    <w:p w14:paraId="64EAAD4E" w14:textId="77777777" w:rsidR="00172954" w:rsidRPr="00442CC7" w:rsidRDefault="00172954" w:rsidP="008C6679">
      <w:pPr>
        <w:pStyle w:val="BodyText0"/>
        <w:tabs>
          <w:tab w:val="left" w:pos="1440"/>
        </w:tabs>
      </w:pPr>
      <w:r w:rsidRPr="00442CC7">
        <w:t>ZOI</w:t>
      </w:r>
      <w:r w:rsidRPr="00442CC7">
        <w:tab/>
        <w:t>Zone of Influence</w:t>
      </w:r>
    </w:p>
    <w:p w14:paraId="1A076CB2" w14:textId="77777777" w:rsidR="00172954" w:rsidRPr="00442CC7" w:rsidRDefault="00172954" w:rsidP="00172954"/>
    <w:p w14:paraId="29E19699" w14:textId="77777777" w:rsidR="00172954" w:rsidRPr="00442CC7" w:rsidRDefault="00172954" w:rsidP="00172954">
      <w:r w:rsidRPr="00442CC7">
        <w:br w:type="page"/>
      </w:r>
    </w:p>
    <w:p w14:paraId="4E5B2C52" w14:textId="77777777" w:rsidR="00172954" w:rsidRPr="00442CC7" w:rsidRDefault="00172954" w:rsidP="00172954">
      <w:pPr>
        <w:pStyle w:val="Heading1"/>
        <w:rPr>
          <w:rFonts w:cs="Times New Roman"/>
          <w:smallCaps/>
          <w:color w:val="000000"/>
          <w:sz w:val="24"/>
        </w:rPr>
        <w:sectPr w:rsidR="00172954" w:rsidRPr="00442CC7" w:rsidSect="00701563">
          <w:footerReference w:type="default" r:id="rId43"/>
          <w:headerReference w:type="first" r:id="rId44"/>
          <w:footerReference w:type="first" r:id="rId45"/>
          <w:pgSz w:w="12240" w:h="15840" w:code="1"/>
          <w:pgMar w:top="1440" w:right="1440" w:bottom="1440" w:left="1440" w:header="720" w:footer="720" w:gutter="0"/>
          <w:pgNumType w:fmt="lowerRoman" w:start="1"/>
          <w:cols w:space="720"/>
          <w:docGrid w:linePitch="299"/>
        </w:sectPr>
      </w:pPr>
    </w:p>
    <w:p w14:paraId="1AC01D3C" w14:textId="5C61C025" w:rsidR="00172954" w:rsidRPr="008C6679" w:rsidRDefault="00172954" w:rsidP="008C6679">
      <w:pPr>
        <w:pStyle w:val="Heading1"/>
        <w:numPr>
          <w:ilvl w:val="0"/>
          <w:numId w:val="0"/>
        </w:numPr>
        <w:ind w:left="360"/>
      </w:pPr>
      <w:bookmarkStart w:id="2" w:name="_Toc527243134"/>
      <w:r w:rsidRPr="008C6679">
        <w:lastRenderedPageBreak/>
        <w:t>1</w:t>
      </w:r>
      <w:r w:rsidRPr="008C6679">
        <w:tab/>
      </w:r>
      <w:r w:rsidR="00CD1A4B">
        <w:t>Introduction</w:t>
      </w:r>
      <w:bookmarkEnd w:id="2"/>
    </w:p>
    <w:p w14:paraId="572E394C" w14:textId="24F64524" w:rsidR="00172954" w:rsidRDefault="00172954" w:rsidP="008C6679">
      <w:pPr>
        <w:pStyle w:val="BodyText0"/>
      </w:pPr>
      <w:r w:rsidRPr="00A532E8">
        <w:t>Congra</w:t>
      </w:r>
      <w:r>
        <w:t xml:space="preserve">tulations on your selection to serve as an interviewer for this survey on food security </w:t>
      </w:r>
      <w:r w:rsidR="009A07D8">
        <w:t xml:space="preserve">and well-being </w:t>
      </w:r>
      <w:r>
        <w:t xml:space="preserve">among people in </w:t>
      </w:r>
      <w:r w:rsidRPr="00E20601">
        <w:rPr>
          <w:highlight w:val="yellow"/>
        </w:rPr>
        <w:t>[COUNTRY]</w:t>
      </w:r>
      <w:r>
        <w:t>!</w:t>
      </w:r>
    </w:p>
    <w:p w14:paraId="235902C9" w14:textId="17D85F7A" w:rsidR="00172954" w:rsidRDefault="00172954" w:rsidP="008C6679">
      <w:pPr>
        <w:pStyle w:val="BodyText0"/>
      </w:pPr>
      <w:r>
        <w:t xml:space="preserve">You have the most important job in the whole survey. It is only by interviewing everyday people and asking them about their situation that the government </w:t>
      </w:r>
      <w:r w:rsidR="009A07D8">
        <w:t xml:space="preserve">and its partners </w:t>
      </w:r>
      <w:r>
        <w:t xml:space="preserve">can get the information it needs to make good decisions for the people in </w:t>
      </w:r>
      <w:r w:rsidRPr="00E20601">
        <w:rPr>
          <w:highlight w:val="yellow"/>
        </w:rPr>
        <w:t>[COUNTRY]</w:t>
      </w:r>
      <w:r>
        <w:t xml:space="preserve"> about food security, nutrition, and poverty. Only when we have the best information from everyone selected for an interview can we produce good information so that the right decisions can be made.</w:t>
      </w:r>
    </w:p>
    <w:p w14:paraId="28CC9B42" w14:textId="77777777" w:rsidR="00172954" w:rsidRDefault="00172954" w:rsidP="008C6679">
      <w:pPr>
        <w:pStyle w:val="BodyText0"/>
      </w:pPr>
      <w:r>
        <w:t xml:space="preserve">This manual will help you do your best job to collect good information, and ultimately contribute to a better tomorrow for the people of </w:t>
      </w:r>
      <w:r w:rsidRPr="00E20601">
        <w:rPr>
          <w:highlight w:val="yellow"/>
        </w:rPr>
        <w:t>[COUNTRY]</w:t>
      </w:r>
      <w:r w:rsidRPr="00E20601">
        <w:t>.</w:t>
      </w:r>
      <w:r>
        <w:t xml:space="preserve"> It covers the following topics: </w:t>
      </w:r>
    </w:p>
    <w:p w14:paraId="4C6CFC55" w14:textId="77777777" w:rsidR="00172954" w:rsidRPr="000A4BDD" w:rsidRDefault="00172954" w:rsidP="008C6679">
      <w:pPr>
        <w:pStyle w:val="Bulletedlist"/>
        <w:rPr>
          <w:rFonts w:eastAsia="Cabin"/>
        </w:rPr>
      </w:pPr>
      <w:r w:rsidRPr="000A4BDD">
        <w:rPr>
          <w:rFonts w:eastAsia="Cabin"/>
        </w:rPr>
        <w:t>Background information about the survey you are contributing to</w:t>
      </w:r>
      <w:r>
        <w:rPr>
          <w:rFonts w:eastAsia="Cabin"/>
        </w:rPr>
        <w:t>;</w:t>
      </w:r>
    </w:p>
    <w:p w14:paraId="0C191C0E" w14:textId="77777777" w:rsidR="00172954" w:rsidRPr="000A4BDD" w:rsidRDefault="00172954" w:rsidP="008C6679">
      <w:pPr>
        <w:pStyle w:val="Bulletedlist"/>
        <w:rPr>
          <w:rFonts w:eastAsia="Cabin"/>
        </w:rPr>
      </w:pPr>
      <w:r>
        <w:rPr>
          <w:rFonts w:eastAsia="Cabin"/>
        </w:rPr>
        <w:t>Guidance</w:t>
      </w:r>
      <w:r w:rsidRPr="000A4BDD">
        <w:rPr>
          <w:rFonts w:eastAsia="Cabin"/>
        </w:rPr>
        <w:t xml:space="preserve"> on how to approach a respondent</w:t>
      </w:r>
      <w:r>
        <w:rPr>
          <w:rFonts w:eastAsia="Cabin"/>
        </w:rPr>
        <w:t>’</w:t>
      </w:r>
      <w:r w:rsidRPr="000A4BDD">
        <w:rPr>
          <w:rFonts w:eastAsia="Cabin"/>
        </w:rPr>
        <w:t xml:space="preserve">s household and </w:t>
      </w:r>
      <w:r>
        <w:rPr>
          <w:rFonts w:eastAsia="Cabin"/>
        </w:rPr>
        <w:t xml:space="preserve">conduct </w:t>
      </w:r>
      <w:r w:rsidRPr="000A4BDD">
        <w:rPr>
          <w:rFonts w:eastAsia="Cabin"/>
        </w:rPr>
        <w:t>interviews</w:t>
      </w:r>
      <w:r>
        <w:rPr>
          <w:rFonts w:eastAsia="Cabin"/>
        </w:rPr>
        <w:t>;</w:t>
      </w:r>
    </w:p>
    <w:p w14:paraId="3A55EA07" w14:textId="77777777" w:rsidR="00172954" w:rsidRDefault="00172954" w:rsidP="008C6679">
      <w:pPr>
        <w:pStyle w:val="Bulletedlist"/>
        <w:rPr>
          <w:rFonts w:eastAsia="Cabin"/>
        </w:rPr>
      </w:pPr>
      <w:r>
        <w:rPr>
          <w:rFonts w:eastAsia="Cabin"/>
        </w:rPr>
        <w:t>A description of how</w:t>
      </w:r>
      <w:r w:rsidRPr="000A4BDD">
        <w:rPr>
          <w:rFonts w:eastAsia="Cabin"/>
        </w:rPr>
        <w:t xml:space="preserve"> your </w:t>
      </w:r>
      <w:r>
        <w:rPr>
          <w:rFonts w:eastAsia="Cabin"/>
        </w:rPr>
        <w:t xml:space="preserve">field </w:t>
      </w:r>
      <w:r w:rsidRPr="000A4BDD">
        <w:rPr>
          <w:rFonts w:eastAsia="Cabin"/>
        </w:rPr>
        <w:t xml:space="preserve">team will </w:t>
      </w:r>
      <w:r>
        <w:rPr>
          <w:rFonts w:eastAsia="Cabin"/>
        </w:rPr>
        <w:t>work together to complete the assigned fieldwork;</w:t>
      </w:r>
    </w:p>
    <w:p w14:paraId="0CFFD714" w14:textId="77777777" w:rsidR="00172954" w:rsidRPr="009A2724" w:rsidRDefault="00172954" w:rsidP="008C6679">
      <w:pPr>
        <w:pStyle w:val="Bulletedlist"/>
        <w:rPr>
          <w:rFonts w:eastAsia="Cabin"/>
        </w:rPr>
      </w:pPr>
      <w:r>
        <w:rPr>
          <w:rFonts w:eastAsia="Cabin"/>
        </w:rPr>
        <w:t>Instructions on how to use the tablets to collect data; and</w:t>
      </w:r>
    </w:p>
    <w:p w14:paraId="4DEAC726" w14:textId="77777777" w:rsidR="00172954" w:rsidRPr="00A532E8" w:rsidRDefault="00172954" w:rsidP="008C6679">
      <w:pPr>
        <w:pStyle w:val="Bulletedlist"/>
        <w:rPr>
          <w:rFonts w:eastAsia="Cabin"/>
        </w:rPr>
      </w:pPr>
      <w:r>
        <w:rPr>
          <w:rFonts w:eastAsia="Cabin"/>
        </w:rPr>
        <w:t>An item-by-item description of the meaning and purpose of each question or instruction on the questionnaire,</w:t>
      </w:r>
      <w:r w:rsidRPr="000A4BDD">
        <w:rPr>
          <w:rFonts w:eastAsia="Cabin"/>
        </w:rPr>
        <w:t xml:space="preserve"> </w:t>
      </w:r>
      <w:r>
        <w:rPr>
          <w:rFonts w:eastAsia="Cabin"/>
        </w:rPr>
        <w:t>and how you should record responses.</w:t>
      </w:r>
      <w:r w:rsidRPr="00A532E8">
        <w:rPr>
          <w:rFonts w:eastAsia="Cabin"/>
        </w:rPr>
        <w:t xml:space="preserve"> </w:t>
      </w:r>
    </w:p>
    <w:p w14:paraId="42E6CF13" w14:textId="3A4EF915" w:rsidR="00172954" w:rsidRPr="008C6679" w:rsidRDefault="00172954" w:rsidP="008C6679">
      <w:pPr>
        <w:pStyle w:val="Heading2"/>
        <w:tabs>
          <w:tab w:val="left" w:pos="1440"/>
        </w:tabs>
      </w:pPr>
      <w:bookmarkStart w:id="3" w:name="_Toc527243135"/>
      <w:r w:rsidRPr="008C6679">
        <w:t>1.1</w:t>
      </w:r>
      <w:r w:rsidRPr="008C6679">
        <w:tab/>
        <w:t>Backgrou</w:t>
      </w:r>
      <w:r w:rsidR="00C17787">
        <w:t>nd and survey o</w:t>
      </w:r>
      <w:r w:rsidRPr="008C6679">
        <w:t>bjectives</w:t>
      </w:r>
      <w:bookmarkEnd w:id="3"/>
    </w:p>
    <w:p w14:paraId="2BA2F6AD" w14:textId="77777777" w:rsidR="00172954" w:rsidRPr="008C6679" w:rsidRDefault="00172954" w:rsidP="008C6679">
      <w:pPr>
        <w:pStyle w:val="BodyText0"/>
      </w:pPr>
      <w:r w:rsidRPr="008C6679">
        <w:t>Feed the Future seeks to reduce poverty, hunger, and undernutrition among women and children, and to increase income, women’s empowerment, dietary diversity, appropriate feeding practices, and resilience. Program efforts are concentrated in Zones of Influence (ZOIs) in Feed the Future target countries. Progress in achieving Feed the Future’s objectives is tracked using population-based performance indicators.</w:t>
      </w:r>
    </w:p>
    <w:p w14:paraId="25DE1E78" w14:textId="65572F03" w:rsidR="00172954" w:rsidRPr="008C6679" w:rsidRDefault="00172954" w:rsidP="008C6679">
      <w:pPr>
        <w:pStyle w:val="BodyText0"/>
      </w:pPr>
      <w:r w:rsidRPr="008C6679">
        <w:t>The purpose of the Feed the Future [</w:t>
      </w:r>
      <w:r w:rsidRPr="008C6679">
        <w:rPr>
          <w:highlight w:val="yellow"/>
        </w:rPr>
        <w:t>YEAR</w:t>
      </w:r>
      <w:r w:rsidRPr="008C6679">
        <w:t>] [</w:t>
      </w:r>
      <w:r w:rsidRPr="008C6679">
        <w:rPr>
          <w:highlight w:val="yellow"/>
        </w:rPr>
        <w:t>COUNTRY</w:t>
      </w:r>
      <w:r w:rsidRPr="008C6679">
        <w:t xml:space="preserve">] ZOI Survey is to provide </w:t>
      </w:r>
      <w:r w:rsidR="009A07D8" w:rsidRPr="008C6679">
        <w:t>the [</w:t>
      </w:r>
      <w:r w:rsidR="009A07D8" w:rsidRPr="008C6679">
        <w:rPr>
          <w:highlight w:val="yellow"/>
        </w:rPr>
        <w:t>COUNTRY</w:t>
      </w:r>
      <w:r w:rsidR="009A07D8" w:rsidRPr="008C6679">
        <w:t>] government</w:t>
      </w:r>
      <w:r w:rsidR="009A07D8">
        <w:t xml:space="preserve"> and</w:t>
      </w:r>
      <w:r w:rsidR="009A07D8" w:rsidRPr="008C6679">
        <w:t xml:space="preserve"> </w:t>
      </w:r>
      <w:r w:rsidRPr="008C6679">
        <w:t>the United States Agency for International Development/[</w:t>
      </w:r>
      <w:r w:rsidRPr="008C6679">
        <w:rPr>
          <w:highlight w:val="yellow"/>
        </w:rPr>
        <w:t>COUNTRY</w:t>
      </w:r>
      <w:r w:rsidRPr="008C6679">
        <w:t xml:space="preserve">] with information on </w:t>
      </w:r>
      <w:r w:rsidR="009A07D8">
        <w:t>peoples’ well-being</w:t>
      </w:r>
      <w:r w:rsidRPr="008C6679">
        <w:t xml:space="preserve">. The ZOI Survey is designed to monitor </w:t>
      </w:r>
      <w:r w:rsidR="009A07D8">
        <w:t xml:space="preserve">the </w:t>
      </w:r>
      <w:r w:rsidRPr="008C6679">
        <w:t>progress</w:t>
      </w:r>
      <w:r w:rsidR="009A07D8">
        <w:t xml:space="preserve"> of Feed the Future here in </w:t>
      </w:r>
      <w:r w:rsidR="009A07D8" w:rsidRPr="001D32B7">
        <w:t>[</w:t>
      </w:r>
      <w:r w:rsidR="009A07D8" w:rsidRPr="001D32B7">
        <w:rPr>
          <w:highlight w:val="yellow"/>
        </w:rPr>
        <w:t>COUNTRY</w:t>
      </w:r>
      <w:r w:rsidR="009A07D8" w:rsidRPr="001D32B7">
        <w:t>]</w:t>
      </w:r>
      <w:r w:rsidRPr="008C6679">
        <w:t xml:space="preserve"> and determine whether there has been change over time at the population level in key indicators.</w:t>
      </w:r>
    </w:p>
    <w:p w14:paraId="5543B058" w14:textId="51307E25" w:rsidR="00172954" w:rsidRPr="008C6679" w:rsidRDefault="00C17787" w:rsidP="008C6679">
      <w:pPr>
        <w:pStyle w:val="Heading2"/>
        <w:tabs>
          <w:tab w:val="left" w:pos="1440"/>
        </w:tabs>
      </w:pPr>
      <w:bookmarkStart w:id="4" w:name="_Toc527243136"/>
      <w:r>
        <w:t>1.2</w:t>
      </w:r>
      <w:r>
        <w:tab/>
        <w:t>The survey m</w:t>
      </w:r>
      <w:r w:rsidR="00172954" w:rsidRPr="008C6679">
        <w:t>ethod</w:t>
      </w:r>
      <w:bookmarkEnd w:id="4"/>
    </w:p>
    <w:p w14:paraId="20D0F623" w14:textId="77777777" w:rsidR="00172954" w:rsidRDefault="00172954" w:rsidP="008C6679">
      <w:pPr>
        <w:pStyle w:val="BodyText0"/>
      </w:pPr>
      <w:r w:rsidRPr="00A532E8">
        <w:t>There are several ways to gather information about people</w:t>
      </w:r>
      <w:r>
        <w:t xml:space="preserve"> that can be used to help us understand conditions in </w:t>
      </w:r>
      <w:r w:rsidRPr="001D32B7">
        <w:t>[</w:t>
      </w:r>
      <w:r w:rsidRPr="001D32B7">
        <w:rPr>
          <w:highlight w:val="yellow"/>
        </w:rPr>
        <w:t>COUNTRY</w:t>
      </w:r>
      <w:r w:rsidRPr="001D32B7">
        <w:t>]</w:t>
      </w:r>
      <w:r>
        <w:t>:</w:t>
      </w:r>
    </w:p>
    <w:p w14:paraId="0B7F7236" w14:textId="77777777" w:rsidR="00172954" w:rsidRDefault="00172954" w:rsidP="00C17787">
      <w:pPr>
        <w:pStyle w:val="Bulletedlist"/>
      </w:pPr>
      <w:r w:rsidRPr="00F05AC7">
        <w:t xml:space="preserve">One way is to contact every person in </w:t>
      </w:r>
      <w:r>
        <w:t>the country</w:t>
      </w:r>
      <w:r w:rsidRPr="00F05AC7">
        <w:t xml:space="preserve"> and ask them questions. A national census works like this.</w:t>
      </w:r>
      <w:r>
        <w:t xml:space="preserve"> </w:t>
      </w:r>
      <w:r w:rsidRPr="00F05AC7">
        <w:t xml:space="preserve">However, it is very expensive to find and </w:t>
      </w:r>
      <w:r>
        <w:t>interview</w:t>
      </w:r>
      <w:r w:rsidRPr="00F05AC7">
        <w:t xml:space="preserve"> everyone in the whole country.</w:t>
      </w:r>
    </w:p>
    <w:p w14:paraId="334D3EC3" w14:textId="30319901" w:rsidR="00172954" w:rsidRPr="002246F3" w:rsidRDefault="00172954" w:rsidP="00C17787">
      <w:pPr>
        <w:pStyle w:val="Bulletedlist"/>
      </w:pPr>
      <w:r w:rsidRPr="002246F3">
        <w:t>Another scientific</w:t>
      </w:r>
      <w:r>
        <w:t>ally acceptable</w:t>
      </w:r>
      <w:r w:rsidRPr="002246F3">
        <w:t xml:space="preserve"> way </w:t>
      </w:r>
      <w:r>
        <w:t xml:space="preserve">to gather information is through an approach called a </w:t>
      </w:r>
      <w:r w:rsidRPr="00B27454">
        <w:rPr>
          <w:i/>
        </w:rPr>
        <w:t>sample survey</w:t>
      </w:r>
      <w:r>
        <w:t>. When done correctly, this approach does not require interviewing everyone, but</w:t>
      </w:r>
      <w:r w:rsidRPr="002246F3">
        <w:t xml:space="preserve"> still provides a</w:t>
      </w:r>
      <w:r>
        <w:t xml:space="preserve"> very</w:t>
      </w:r>
      <w:r w:rsidRPr="002246F3">
        <w:t xml:space="preserve"> good understanding of the situation </w:t>
      </w:r>
      <w:r w:rsidR="00BB40BD">
        <w:t xml:space="preserve">in </w:t>
      </w:r>
      <w:r w:rsidR="00BB40BD" w:rsidRPr="001D32B7">
        <w:t>[</w:t>
      </w:r>
      <w:r w:rsidR="00BB40BD" w:rsidRPr="001D32B7">
        <w:rPr>
          <w:highlight w:val="yellow"/>
        </w:rPr>
        <w:t>COUNTRY</w:t>
      </w:r>
      <w:proofErr w:type="gramStart"/>
      <w:r w:rsidR="00BB40BD" w:rsidRPr="001D32B7">
        <w:t>]</w:t>
      </w:r>
      <w:r>
        <w:t>, and</w:t>
      </w:r>
      <w:proofErr w:type="gramEnd"/>
      <w:r>
        <w:t xml:space="preserve"> is</w:t>
      </w:r>
      <w:r w:rsidRPr="002246F3">
        <w:t xml:space="preserve"> representative of all the people </w:t>
      </w:r>
      <w:r>
        <w:t>in a country or a region</w:t>
      </w:r>
      <w:r w:rsidRPr="002246F3">
        <w:t>.</w:t>
      </w:r>
    </w:p>
    <w:p w14:paraId="356D7AB5" w14:textId="77777777" w:rsidR="00172954" w:rsidRDefault="00172954" w:rsidP="00C17787">
      <w:pPr>
        <w:pStyle w:val="BodyText0"/>
      </w:pPr>
      <w:r>
        <w:lastRenderedPageBreak/>
        <w:t>In a</w:t>
      </w:r>
      <w:r w:rsidRPr="00A532E8">
        <w:t xml:space="preserve"> sample survey</w:t>
      </w:r>
      <w:r>
        <w:t>, we can interview</w:t>
      </w:r>
      <w:r w:rsidRPr="00A532E8">
        <w:t xml:space="preserve"> people</w:t>
      </w:r>
      <w:r>
        <w:t xml:space="preserve"> and collect information from them</w:t>
      </w:r>
      <w:r w:rsidRPr="00A532E8">
        <w:t xml:space="preserve"> much more quickly and at</w:t>
      </w:r>
      <w:r>
        <w:t xml:space="preserve"> </w:t>
      </w:r>
      <w:r w:rsidRPr="00A532E8">
        <w:t>a low</w:t>
      </w:r>
      <w:r>
        <w:t xml:space="preserve">er </w:t>
      </w:r>
      <w:r w:rsidRPr="00A532E8">
        <w:t>cost</w:t>
      </w:r>
      <w:r>
        <w:t xml:space="preserve"> than in a census</w:t>
      </w:r>
      <w:r w:rsidRPr="00A532E8">
        <w:t xml:space="preserve">. </w:t>
      </w:r>
      <w:r>
        <w:t>But for a survey to produce good information, survey methods must be followed exactly. For example:</w:t>
      </w:r>
    </w:p>
    <w:p w14:paraId="4409509D" w14:textId="77777777" w:rsidR="00172954" w:rsidRDefault="00172954" w:rsidP="00C17787">
      <w:pPr>
        <w:pStyle w:val="Bulletedlist"/>
      </w:pPr>
      <w:r w:rsidRPr="001D32B7">
        <w:t>The sample size (the number of households that need to be interviewed in the survey) that was chosen by trained statisticians reflects the number of interviews that are needed to provide an accurate picture of the food security, nutrition, and poverty situation in [</w:t>
      </w:r>
      <w:r w:rsidRPr="001D32B7">
        <w:rPr>
          <w:highlight w:val="yellow"/>
        </w:rPr>
        <w:t>COUNTRY</w:t>
      </w:r>
      <w:r w:rsidRPr="001D32B7">
        <w:t>].</w:t>
      </w:r>
      <w:r>
        <w:t xml:space="preserve"> </w:t>
      </w:r>
    </w:p>
    <w:p w14:paraId="34666F3A" w14:textId="77777777" w:rsidR="00172954" w:rsidRPr="00C17787" w:rsidRDefault="00172954" w:rsidP="00C17787">
      <w:pPr>
        <w:pStyle w:val="ListParagraph"/>
        <w:spacing w:after="240"/>
        <w:rPr>
          <w:sz w:val="22"/>
          <w:szCs w:val="22"/>
        </w:rPr>
      </w:pPr>
      <w:r w:rsidRPr="00C17787">
        <w:rPr>
          <w:sz w:val="22"/>
          <w:szCs w:val="22"/>
        </w:rPr>
        <w:t xml:space="preserve">If we do not interview each of the households selected for the sample, then we will get a wrong understanding of the situation. As a result of this wrong understanding, the government may make wrong decisions about food and nutrition. So, it is extremely important that interviewers try their hardest to complete </w:t>
      </w:r>
      <w:proofErr w:type="gramStart"/>
      <w:r w:rsidRPr="00C17787">
        <w:rPr>
          <w:sz w:val="22"/>
          <w:szCs w:val="22"/>
        </w:rPr>
        <w:t>all of</w:t>
      </w:r>
      <w:proofErr w:type="gramEnd"/>
      <w:r w:rsidRPr="00C17787">
        <w:rPr>
          <w:sz w:val="22"/>
          <w:szCs w:val="22"/>
        </w:rPr>
        <w:t xml:space="preserve"> their assigned interviews. This will ensure that the correct number of people is included in the survey.</w:t>
      </w:r>
    </w:p>
    <w:p w14:paraId="58C5D5E4" w14:textId="06C7C192" w:rsidR="00172954" w:rsidRPr="00C17787" w:rsidRDefault="00172954" w:rsidP="00C17787">
      <w:pPr>
        <w:pStyle w:val="ListParagraph"/>
        <w:numPr>
          <w:ilvl w:val="0"/>
          <w:numId w:val="12"/>
        </w:numPr>
        <w:spacing w:after="240"/>
        <w:rPr>
          <w:sz w:val="22"/>
          <w:szCs w:val="22"/>
        </w:rPr>
      </w:pPr>
      <w:r w:rsidRPr="00C17787">
        <w:rPr>
          <w:sz w:val="22"/>
          <w:szCs w:val="22"/>
        </w:rPr>
        <w:t xml:space="preserve">The survey sample must also be </w:t>
      </w:r>
      <w:proofErr w:type="gramStart"/>
      <w:r w:rsidRPr="00C17787">
        <w:rPr>
          <w:sz w:val="22"/>
          <w:szCs w:val="22"/>
        </w:rPr>
        <w:t>absolutely randomly</w:t>
      </w:r>
      <w:proofErr w:type="gramEnd"/>
      <w:r w:rsidRPr="00C17787">
        <w:rPr>
          <w:sz w:val="22"/>
          <w:szCs w:val="22"/>
        </w:rPr>
        <w:t xml:space="preserve"> selected in order to get a correct picture of the poverty and nutrition in the country. This means that all households in the ZOI must have the same chance for being included in the sample, and that there are no special criteria for selecting one household instead of another, that </w:t>
      </w:r>
      <w:proofErr w:type="gramStart"/>
      <w:r w:rsidRPr="00C17787">
        <w:rPr>
          <w:sz w:val="22"/>
          <w:szCs w:val="22"/>
        </w:rPr>
        <w:t>a number of</w:t>
      </w:r>
      <w:proofErr w:type="gramEnd"/>
      <w:r w:rsidRPr="00C17787">
        <w:rPr>
          <w:sz w:val="22"/>
          <w:szCs w:val="22"/>
        </w:rPr>
        <w:t xml:space="preserve"> households were simply picked from all households in the ZOI like </w:t>
      </w:r>
      <w:commentRangeStart w:id="5"/>
      <w:r w:rsidRPr="00C17787">
        <w:rPr>
          <w:sz w:val="22"/>
          <w:szCs w:val="22"/>
          <w:highlight w:val="yellow"/>
        </w:rPr>
        <w:t>pulling numbers out of a hat</w:t>
      </w:r>
      <w:commentRangeEnd w:id="5"/>
      <w:r w:rsidRPr="00C17787">
        <w:rPr>
          <w:rStyle w:val="CommentReference"/>
          <w:sz w:val="22"/>
          <w:szCs w:val="22"/>
        </w:rPr>
        <w:commentReference w:id="5"/>
      </w:r>
      <w:r w:rsidRPr="00C17787">
        <w:rPr>
          <w:sz w:val="22"/>
          <w:szCs w:val="22"/>
        </w:rPr>
        <w:t>. The statisticians working on this survey have scientifically and randomly selected the households that need to be interviewed in the survey. But only you as the interviewer can make sure that the households selected for interview are interviewed. It is critical that—</w:t>
      </w:r>
    </w:p>
    <w:p w14:paraId="38AB7328" w14:textId="77777777" w:rsidR="00172954" w:rsidRPr="00C17787" w:rsidRDefault="00172954" w:rsidP="00C17787">
      <w:pPr>
        <w:ind w:left="1080"/>
        <w:rPr>
          <w:sz w:val="22"/>
          <w:szCs w:val="22"/>
        </w:rPr>
      </w:pPr>
      <w:r w:rsidRPr="00C17787">
        <w:rPr>
          <w:b/>
          <w:i/>
          <w:sz w:val="22"/>
          <w:szCs w:val="22"/>
        </w:rPr>
        <w:t>only</w:t>
      </w:r>
      <w:r w:rsidRPr="00C17787">
        <w:rPr>
          <w:sz w:val="22"/>
          <w:szCs w:val="22"/>
        </w:rPr>
        <w:t xml:space="preserve"> the selected households are interviewed, and</w:t>
      </w:r>
    </w:p>
    <w:p w14:paraId="246D8B84" w14:textId="77777777" w:rsidR="00172954" w:rsidRPr="00C17787" w:rsidRDefault="00172954" w:rsidP="00C17787">
      <w:pPr>
        <w:spacing w:after="240"/>
        <w:ind w:left="1080"/>
        <w:rPr>
          <w:sz w:val="22"/>
          <w:szCs w:val="22"/>
        </w:rPr>
      </w:pPr>
      <w:r w:rsidRPr="00C17787">
        <w:rPr>
          <w:b/>
          <w:i/>
          <w:sz w:val="22"/>
          <w:szCs w:val="22"/>
        </w:rPr>
        <w:t>every</w:t>
      </w:r>
      <w:r w:rsidRPr="00C17787">
        <w:rPr>
          <w:sz w:val="22"/>
          <w:szCs w:val="22"/>
        </w:rPr>
        <w:t xml:space="preserve"> household that was selected is interviewed.</w:t>
      </w:r>
    </w:p>
    <w:p w14:paraId="198E1375" w14:textId="24B7E780" w:rsidR="00172954" w:rsidRPr="00C17787" w:rsidRDefault="00172954" w:rsidP="00C17787">
      <w:pPr>
        <w:spacing w:after="240"/>
        <w:ind w:left="720"/>
        <w:rPr>
          <w:sz w:val="22"/>
          <w:szCs w:val="22"/>
        </w:rPr>
      </w:pPr>
      <w:r w:rsidRPr="00C17787">
        <w:rPr>
          <w:sz w:val="22"/>
          <w:szCs w:val="22"/>
        </w:rPr>
        <w:t xml:space="preserve">By making sure that you interview </w:t>
      </w:r>
      <w:r w:rsidRPr="00BB40BD">
        <w:rPr>
          <w:i/>
          <w:sz w:val="22"/>
          <w:szCs w:val="22"/>
        </w:rPr>
        <w:t>only</w:t>
      </w:r>
      <w:r w:rsidRPr="00C17787">
        <w:rPr>
          <w:sz w:val="22"/>
          <w:szCs w:val="22"/>
        </w:rPr>
        <w:t xml:space="preserve"> the households that were selected and that you interview </w:t>
      </w:r>
      <w:r w:rsidRPr="00BB40BD">
        <w:rPr>
          <w:i/>
          <w:sz w:val="22"/>
          <w:szCs w:val="22"/>
        </w:rPr>
        <w:t>every</w:t>
      </w:r>
      <w:r w:rsidRPr="00C17787">
        <w:rPr>
          <w:sz w:val="22"/>
          <w:szCs w:val="22"/>
        </w:rPr>
        <w:t xml:space="preserve"> household</w:t>
      </w:r>
      <w:r w:rsidR="00BB40BD">
        <w:rPr>
          <w:sz w:val="22"/>
          <w:szCs w:val="22"/>
        </w:rPr>
        <w:t xml:space="preserve"> that was selected</w:t>
      </w:r>
      <w:r w:rsidRPr="00C17787">
        <w:rPr>
          <w:sz w:val="22"/>
          <w:szCs w:val="22"/>
        </w:rPr>
        <w:t>, even if you need to make several call-backs to the household, you in your role as the interviewer will ensure that the correct respondents are included in the survey. Only by including the correct respondents will we be able to create an accurate picture of the poverty and nutrition situation in [</w:t>
      </w:r>
      <w:r w:rsidRPr="00C17787">
        <w:rPr>
          <w:sz w:val="22"/>
          <w:szCs w:val="22"/>
          <w:highlight w:val="yellow"/>
        </w:rPr>
        <w:t>COUNTRY</w:t>
      </w:r>
      <w:r w:rsidRPr="00C17787">
        <w:rPr>
          <w:sz w:val="22"/>
          <w:szCs w:val="22"/>
        </w:rPr>
        <w:t>].</w:t>
      </w:r>
    </w:p>
    <w:p w14:paraId="7A8D346F" w14:textId="77777777" w:rsidR="00172954" w:rsidRDefault="00172954" w:rsidP="00C17787">
      <w:pPr>
        <w:pStyle w:val="BodyText0"/>
      </w:pPr>
      <w:r w:rsidRPr="00A532E8">
        <w:t xml:space="preserve">For the </w:t>
      </w:r>
      <w:r>
        <w:t>[</w:t>
      </w:r>
      <w:r w:rsidRPr="000521D7">
        <w:rPr>
          <w:highlight w:val="yellow"/>
        </w:rPr>
        <w:t>YEAR</w:t>
      </w:r>
      <w:r>
        <w:t xml:space="preserve">] </w:t>
      </w:r>
      <w:r w:rsidRPr="00A532E8">
        <w:t>[</w:t>
      </w:r>
      <w:r w:rsidRPr="00F061C2">
        <w:rPr>
          <w:highlight w:val="yellow"/>
        </w:rPr>
        <w:t>COUNTRY</w:t>
      </w:r>
      <w:r w:rsidRPr="00A532E8">
        <w:t xml:space="preserve">] </w:t>
      </w:r>
      <w:r>
        <w:t>ZOI Survey</w:t>
      </w:r>
      <w:r w:rsidRPr="00A532E8">
        <w:t xml:space="preserve">, </w:t>
      </w:r>
      <w:r>
        <w:t xml:space="preserve">scientifically selecting </w:t>
      </w:r>
      <w:r w:rsidRPr="00A532E8">
        <w:t xml:space="preserve">the sample </w:t>
      </w:r>
      <w:r>
        <w:t xml:space="preserve">required three main steps: </w:t>
      </w:r>
    </w:p>
    <w:p w14:paraId="16218ABA" w14:textId="77777777" w:rsidR="00172954" w:rsidRPr="00F061C2" w:rsidRDefault="00172954" w:rsidP="00C17787">
      <w:pPr>
        <w:pStyle w:val="Bulletedlist"/>
      </w:pPr>
      <w:r w:rsidRPr="00F061C2">
        <w:t>First, a statistician randomly selected [</w:t>
      </w:r>
      <w:r w:rsidRPr="00F061C2">
        <w:rPr>
          <w:highlight w:val="yellow"/>
        </w:rPr>
        <w:t>NUMBER</w:t>
      </w:r>
      <w:r w:rsidRPr="00F061C2">
        <w:t xml:space="preserve">] clusters (small areas about the same size as a village or neighborhood) from throughout the parts of </w:t>
      </w:r>
      <w:r w:rsidRPr="000B37BB">
        <w:t>[</w:t>
      </w:r>
      <w:r w:rsidRPr="000B37BB">
        <w:rPr>
          <w:highlight w:val="yellow"/>
        </w:rPr>
        <w:t>COUNTRY</w:t>
      </w:r>
      <w:r w:rsidRPr="000B37BB">
        <w:t>]</w:t>
      </w:r>
      <w:r w:rsidRPr="00F061C2">
        <w:t xml:space="preserve"> where Feed the Future is working</w:t>
      </w:r>
      <w:r>
        <w:t xml:space="preserve"> (the ZOI)</w:t>
      </w:r>
      <w:r w:rsidRPr="00F061C2">
        <w:t xml:space="preserve">. </w:t>
      </w:r>
    </w:p>
    <w:p w14:paraId="1FD3B38D" w14:textId="77777777" w:rsidR="00172954" w:rsidRPr="00F061C2" w:rsidRDefault="00172954" w:rsidP="00C17787">
      <w:pPr>
        <w:pStyle w:val="Bulletedlist"/>
      </w:pPr>
      <w:r w:rsidRPr="00F061C2">
        <w:t>Second</w:t>
      </w:r>
      <w:r>
        <w:t xml:space="preserve">, </w:t>
      </w:r>
      <w:r w:rsidRPr="00F061C2">
        <w:t>listing team</w:t>
      </w:r>
      <w:r>
        <w:t>s</w:t>
      </w:r>
      <w:r w:rsidRPr="00F061C2">
        <w:t xml:space="preserve"> went to each cluster and made a list of </w:t>
      </w:r>
      <w:r>
        <w:t>every household</w:t>
      </w:r>
      <w:r w:rsidRPr="00F061C2">
        <w:t xml:space="preserve"> in the entire cluster.</w:t>
      </w:r>
      <w:r>
        <w:t xml:space="preserve"> These lists were sent to the statistician</w:t>
      </w:r>
      <w:r w:rsidRPr="00F061C2">
        <w:t>.</w:t>
      </w:r>
    </w:p>
    <w:p w14:paraId="179BE19F" w14:textId="77777777" w:rsidR="00172954" w:rsidRPr="00F05AC7" w:rsidRDefault="00172954" w:rsidP="00C17787">
      <w:pPr>
        <w:pStyle w:val="Bulletedlist"/>
      </w:pPr>
      <w:r w:rsidRPr="00F061C2">
        <w:t>Third, the statistician randomly selected [</w:t>
      </w:r>
      <w:r w:rsidRPr="00F061C2">
        <w:rPr>
          <w:highlight w:val="yellow"/>
        </w:rPr>
        <w:t>NUMBER</w:t>
      </w:r>
      <w:r w:rsidRPr="00F061C2">
        <w:t>] households from each cluster.</w:t>
      </w:r>
      <w:r>
        <w:t xml:space="preserve"> </w:t>
      </w:r>
      <w:r w:rsidRPr="00F061C2">
        <w:t>These are the households that we need to interview to make sure we provide an accurate picture of the nutrition and poverty situation in [</w:t>
      </w:r>
      <w:r w:rsidRPr="00F061C2">
        <w:rPr>
          <w:highlight w:val="yellow"/>
        </w:rPr>
        <w:t>COUNTRY</w:t>
      </w:r>
      <w:r w:rsidRPr="00F061C2">
        <w:t>].</w:t>
      </w:r>
    </w:p>
    <w:p w14:paraId="522B497B" w14:textId="77777777" w:rsidR="00172954" w:rsidRDefault="00172954" w:rsidP="00C17787">
      <w:pPr>
        <w:pStyle w:val="BodyText0"/>
      </w:pPr>
      <w:r>
        <w:t xml:space="preserve">Your team will visit </w:t>
      </w:r>
      <w:proofErr w:type="gramStart"/>
      <w:r>
        <w:t>a number of</w:t>
      </w:r>
      <w:proofErr w:type="gramEnd"/>
      <w:r>
        <w:t xml:space="preserve"> the selected clusters during the fieldwork for the ZOI survey. In each cluster, you and the members of your team will be assigned a list of households to visit. Your job is to </w:t>
      </w:r>
      <w:r>
        <w:lastRenderedPageBreak/>
        <w:t xml:space="preserve">visit each of these households and ask the members of the household questions from the survey questionnaire. </w:t>
      </w:r>
    </w:p>
    <w:p w14:paraId="61AEE0C7" w14:textId="77777777" w:rsidR="00172954" w:rsidRPr="00682836" w:rsidRDefault="00172954" w:rsidP="00C17787">
      <w:pPr>
        <w:pStyle w:val="BodyText0"/>
      </w:pPr>
      <w:r>
        <w:t xml:space="preserve">When the information that your team collects from the selected households is put together with the information collected by </w:t>
      </w:r>
      <w:proofErr w:type="gramStart"/>
      <w:r>
        <w:t>all of</w:t>
      </w:r>
      <w:proofErr w:type="gramEnd"/>
      <w:r>
        <w:t xml:space="preserve"> the other teams, you will have helped create a very accurate picture of the nutrition and poverty situation in </w:t>
      </w:r>
      <w:r w:rsidRPr="00F061C2">
        <w:t>[</w:t>
      </w:r>
      <w:r w:rsidRPr="00F061C2">
        <w:rPr>
          <w:highlight w:val="yellow"/>
        </w:rPr>
        <w:t>COUNTRY</w:t>
      </w:r>
      <w:r w:rsidRPr="00F061C2">
        <w:t>].</w:t>
      </w:r>
    </w:p>
    <w:p w14:paraId="0CF21E1E" w14:textId="39F9F989" w:rsidR="00172954" w:rsidRPr="00771366" w:rsidRDefault="00C17787" w:rsidP="00C17787">
      <w:pPr>
        <w:pStyle w:val="Heading2"/>
        <w:tabs>
          <w:tab w:val="left" w:pos="1440"/>
        </w:tabs>
        <w:spacing w:before="0" w:after="240"/>
      </w:pPr>
      <w:bookmarkStart w:id="6" w:name="_Toc527243137"/>
      <w:r>
        <w:t>1.3</w:t>
      </w:r>
      <w:r>
        <w:tab/>
        <w:t>Survey i</w:t>
      </w:r>
      <w:r w:rsidR="00172954" w:rsidRPr="00771366">
        <w:t>mplementation</w:t>
      </w:r>
      <w:bookmarkEnd w:id="6"/>
    </w:p>
    <w:p w14:paraId="3F7A26FC" w14:textId="77777777" w:rsidR="00172954" w:rsidRDefault="00172954" w:rsidP="00C17787">
      <w:pPr>
        <w:pStyle w:val="BodyText0"/>
      </w:pPr>
      <w:r w:rsidRPr="00682836">
        <w:t>[</w:t>
      </w:r>
      <w:r w:rsidRPr="00682836">
        <w:rPr>
          <w:highlight w:val="yellow"/>
        </w:rPr>
        <w:t>CONTRACTOR</w:t>
      </w:r>
      <w:r w:rsidRPr="00682836">
        <w:t xml:space="preserve">] </w:t>
      </w:r>
      <w:proofErr w:type="gramStart"/>
      <w:r w:rsidRPr="00682836">
        <w:t>is in charge of</w:t>
      </w:r>
      <w:proofErr w:type="gramEnd"/>
      <w:r w:rsidRPr="00682836">
        <w:t xml:space="preserve"> implementing the entire survey</w:t>
      </w:r>
      <w:r>
        <w:t>—</w:t>
      </w:r>
      <w:r w:rsidRPr="00682836">
        <w:t>from the initial planning phase to data analysis and report preparation after the fieldwork has been completed. [</w:t>
      </w:r>
      <w:r w:rsidRPr="00682836">
        <w:rPr>
          <w:highlight w:val="yellow"/>
        </w:rPr>
        <w:t>CONTRACTOR</w:t>
      </w:r>
      <w:r w:rsidRPr="00682836">
        <w:t>] selected [</w:t>
      </w:r>
      <w:r w:rsidRPr="00682836">
        <w:rPr>
          <w:highlight w:val="yellow"/>
        </w:rPr>
        <w:t>SUBCONTRACTOR</w:t>
      </w:r>
      <w:r w:rsidRPr="00682836">
        <w:t>] to conduct the fieldwork for this survey. [</w:t>
      </w:r>
      <w:r w:rsidRPr="00682836">
        <w:rPr>
          <w:highlight w:val="yellow"/>
        </w:rPr>
        <w:t>SUBCONTRACTOR</w:t>
      </w:r>
      <w:r w:rsidRPr="00682836">
        <w:t xml:space="preserve">] will plan, conduct, and supervise the fieldwork, including </w:t>
      </w:r>
      <w:r>
        <w:t xml:space="preserve">training the </w:t>
      </w:r>
      <w:r w:rsidRPr="00682836">
        <w:t>interviewer</w:t>
      </w:r>
      <w:r>
        <w:t>s</w:t>
      </w:r>
      <w:r w:rsidRPr="00682836">
        <w:t>, managing the interviewers and field teams, and ensuring the quality of the fieldwork. [</w:t>
      </w:r>
      <w:r w:rsidRPr="00682836">
        <w:rPr>
          <w:highlight w:val="yellow"/>
        </w:rPr>
        <w:t>CONTRACTOR</w:t>
      </w:r>
      <w:r w:rsidRPr="00682836">
        <w:t>] and USAID will provide support to [</w:t>
      </w:r>
      <w:r w:rsidRPr="00682836">
        <w:rPr>
          <w:highlight w:val="yellow"/>
        </w:rPr>
        <w:t>SUBCONTRACTOR</w:t>
      </w:r>
      <w:r w:rsidRPr="00682836">
        <w:t>] for all fieldwork activities.</w:t>
      </w:r>
    </w:p>
    <w:p w14:paraId="4C367354" w14:textId="0968CA4A" w:rsidR="00172954" w:rsidRDefault="00172954" w:rsidP="00C17787">
      <w:pPr>
        <w:pStyle w:val="BodyText0"/>
      </w:pPr>
      <w:r w:rsidRPr="00CF0988">
        <w:t xml:space="preserve">During fieldwork, you will work in a </w:t>
      </w:r>
      <w:r>
        <w:t xml:space="preserve">field </w:t>
      </w:r>
      <w:r w:rsidRPr="00CF0988">
        <w:t xml:space="preserve">team consisting of </w:t>
      </w:r>
      <w:r>
        <w:t>four social science interviewers, one agricultur</w:t>
      </w:r>
      <w:r w:rsidR="00BB40BD">
        <w:t>e</w:t>
      </w:r>
      <w:r>
        <w:t xml:space="preserve"> interviewer, one supervisor, and one driver. </w:t>
      </w:r>
      <w:r w:rsidR="00FB4449">
        <w:t>Figure 1</w:t>
      </w:r>
      <w:r w:rsidR="00F45FEB">
        <w:t>.1</w:t>
      </w:r>
      <w:r w:rsidR="00FB4449">
        <w:t xml:space="preserve"> shows a staffing plan for the [</w:t>
      </w:r>
      <w:r w:rsidR="00FB4449" w:rsidRPr="00FB4449">
        <w:rPr>
          <w:highlight w:val="yellow"/>
        </w:rPr>
        <w:t>SUBCONTRACTOR</w:t>
      </w:r>
      <w:r w:rsidR="00FB4449">
        <w:t xml:space="preserve">]. </w:t>
      </w:r>
      <w:r>
        <w:t>Each household will be interviewed by a team of two social science interviewers. At least one member of each interviewer team will be female so that female interviewers can administer modules with gender-sensitive questions to female respondents. The agricultur</w:t>
      </w:r>
      <w:r w:rsidR="00BB40BD">
        <w:t>e</w:t>
      </w:r>
      <w:r>
        <w:t xml:space="preserve"> interviewer will work with both interviewing teams to interview household members who are primarily responsible for cultivating or raising the select</w:t>
      </w:r>
      <w:r w:rsidR="009B4F48">
        <w:t>ed</w:t>
      </w:r>
      <w:r>
        <w:t xml:space="preserve"> value chain commodities (VCCs).</w:t>
      </w:r>
    </w:p>
    <w:p w14:paraId="5FF338ED" w14:textId="4DD08388" w:rsidR="00172954" w:rsidRDefault="00172954" w:rsidP="00C17787">
      <w:pPr>
        <w:pStyle w:val="BodyText0"/>
      </w:pPr>
      <w:r>
        <w:t>The field supervisor (this person may be male or female) plans for the overall implementation and keeps track of the interviews in a cluster, ensures ethical conduct, observes interviews being conducted, provides feedback to interviewers, solves problems, implements security protocols if needed, and communicates with the q</w:t>
      </w:r>
      <w:r w:rsidRPr="00062E59">
        <w:t xml:space="preserve">uality </w:t>
      </w:r>
      <w:r>
        <w:t>c</w:t>
      </w:r>
      <w:r w:rsidRPr="00062E59">
        <w:t xml:space="preserve">ontrol and </w:t>
      </w:r>
      <w:r>
        <w:t>s</w:t>
      </w:r>
      <w:r w:rsidRPr="00062E59">
        <w:t xml:space="preserve">upport </w:t>
      </w:r>
      <w:r>
        <w:t xml:space="preserve">(QCS) </w:t>
      </w:r>
      <w:r w:rsidRPr="00062E59">
        <w:t>teams</w:t>
      </w:r>
      <w:r>
        <w:t xml:space="preserve"> and field managers regularly</w:t>
      </w:r>
      <w:r w:rsidRPr="00062E59">
        <w:t>.</w:t>
      </w:r>
      <w:r>
        <w:t xml:space="preserve"> In addition, the field supervisor arranges for the field team’s meals, nightly accommodations, and a secure location for storing the tablets.</w:t>
      </w:r>
    </w:p>
    <w:p w14:paraId="10DBCD05" w14:textId="28E47C0B" w:rsidR="00172954" w:rsidRDefault="00172954" w:rsidP="00C17787">
      <w:pPr>
        <w:pStyle w:val="BodyText0"/>
      </w:pPr>
      <w:r>
        <w:t xml:space="preserve">Additional support will be provided to the field teams by QCS teams, who will visit all field teams at least </w:t>
      </w:r>
      <w:r w:rsidR="00FB4449">
        <w:t xml:space="preserve">every two weeks </w:t>
      </w:r>
      <w:r>
        <w:t xml:space="preserve">to make sure the teams have the materials they need to do their work, to </w:t>
      </w:r>
      <w:r w:rsidRPr="00CF0988">
        <w:t xml:space="preserve">ensure </w:t>
      </w:r>
      <w:r>
        <w:t xml:space="preserve">that </w:t>
      </w:r>
      <w:r w:rsidRPr="00CF0988">
        <w:t>data collection</w:t>
      </w:r>
      <w:r>
        <w:t xml:space="preserve"> is progressing as expected, and</w:t>
      </w:r>
      <w:r w:rsidRPr="00CF0988">
        <w:t xml:space="preserve"> </w:t>
      </w:r>
      <w:r>
        <w:t xml:space="preserve">to help </w:t>
      </w:r>
      <w:r w:rsidRPr="00CF0988">
        <w:t>monitor data quality</w:t>
      </w:r>
      <w:r>
        <w:t xml:space="preserve"> and solve problems. </w:t>
      </w:r>
    </w:p>
    <w:p w14:paraId="5B54E207" w14:textId="2CCF83BA" w:rsidR="00172954" w:rsidRPr="00C17787" w:rsidRDefault="00172954" w:rsidP="00C17787">
      <w:pPr>
        <w:pStyle w:val="Heading2"/>
        <w:tabs>
          <w:tab w:val="left" w:pos="1440"/>
        </w:tabs>
      </w:pPr>
      <w:bookmarkStart w:id="7" w:name="_Toc527243138"/>
      <w:r w:rsidRPr="00C17787">
        <w:t>1.4</w:t>
      </w:r>
      <w:r w:rsidRPr="00C17787">
        <w:tab/>
        <w:t xml:space="preserve">The </w:t>
      </w:r>
      <w:r w:rsidR="00C17787">
        <w:t>i</w:t>
      </w:r>
      <w:r w:rsidRPr="00C17787">
        <w:t>nterviewer’</w:t>
      </w:r>
      <w:r w:rsidR="00C17787">
        <w:t>s r</w:t>
      </w:r>
      <w:r w:rsidRPr="00C17787">
        <w:t>ole</w:t>
      </w:r>
      <w:bookmarkEnd w:id="7"/>
    </w:p>
    <w:p w14:paraId="626FFCA2" w14:textId="57B039CC" w:rsidR="00172954" w:rsidRDefault="00172954" w:rsidP="00C17787">
      <w:pPr>
        <w:pStyle w:val="BodyText0"/>
      </w:pPr>
      <w:r w:rsidRPr="00827901">
        <w:t>The</w:t>
      </w:r>
      <w:r>
        <w:t xml:space="preserve"> social science and agricultur</w:t>
      </w:r>
      <w:r w:rsidR="00BB40BD">
        <w:t>e</w:t>
      </w:r>
      <w:r w:rsidRPr="00827901">
        <w:t xml:space="preserve"> interviewer</w:t>
      </w:r>
      <w:r>
        <w:t>s</w:t>
      </w:r>
      <w:r w:rsidRPr="00827901">
        <w:t xml:space="preserve"> </w:t>
      </w:r>
      <w:r>
        <w:t>are</w:t>
      </w:r>
      <w:r w:rsidRPr="00827901">
        <w:t xml:space="preserve"> pivotal to the success of the survey. </w:t>
      </w:r>
      <w:r>
        <w:t>Carefully following</w:t>
      </w:r>
      <w:r w:rsidRPr="00827901">
        <w:t xml:space="preserve"> procedures for conducting interviews and </w:t>
      </w:r>
      <w:r>
        <w:t>for recording responses to the survey questions will ensure your success as an interviewer and produce very important information that will help us better understand the nutrition and poverty situation in [</w:t>
      </w:r>
      <w:r w:rsidRPr="004F5E35">
        <w:rPr>
          <w:highlight w:val="yellow"/>
        </w:rPr>
        <w:t>COUNTRY</w:t>
      </w:r>
      <w:r>
        <w:t>]</w:t>
      </w:r>
      <w:r w:rsidRPr="00827901">
        <w:t xml:space="preserve">. </w:t>
      </w:r>
    </w:p>
    <w:p w14:paraId="7D3BC7BC" w14:textId="77777777" w:rsidR="00172954" w:rsidRDefault="00172954" w:rsidP="00C17787">
      <w:pPr>
        <w:pStyle w:val="BodyText0"/>
      </w:pPr>
      <w:r w:rsidRPr="00827901">
        <w:t xml:space="preserve">The </w:t>
      </w:r>
      <w:r>
        <w:t xml:space="preserve">social science </w:t>
      </w:r>
      <w:r w:rsidRPr="00827901">
        <w:t>interviewer</w:t>
      </w:r>
      <w:r>
        <w:t>’</w:t>
      </w:r>
      <w:r w:rsidRPr="00827901">
        <w:t>s responsibilities include:</w:t>
      </w:r>
    </w:p>
    <w:p w14:paraId="796A8548" w14:textId="77777777" w:rsidR="00172954" w:rsidRPr="00827901" w:rsidRDefault="00172954" w:rsidP="00C17787">
      <w:pPr>
        <w:pStyle w:val="Bulletedlist"/>
      </w:pPr>
      <w:r w:rsidRPr="00827901">
        <w:t xml:space="preserve">Locating the assigned households and completing </w:t>
      </w:r>
      <w:r>
        <w:t xml:space="preserve">the information for the </w:t>
      </w:r>
      <w:r w:rsidRPr="00827901">
        <w:rPr>
          <w:i/>
        </w:rPr>
        <w:t>Household Identification Cover Sheet</w:t>
      </w:r>
      <w:r w:rsidRPr="00827901">
        <w:t>, for each household;</w:t>
      </w:r>
    </w:p>
    <w:p w14:paraId="06882374" w14:textId="77777777" w:rsidR="00172954" w:rsidRPr="00827901" w:rsidRDefault="00172954" w:rsidP="00C17787">
      <w:pPr>
        <w:pStyle w:val="Bulletedlist"/>
      </w:pPr>
      <w:r w:rsidRPr="00827901">
        <w:lastRenderedPageBreak/>
        <w:t>Explaining the survey to th</w:t>
      </w:r>
      <w:r>
        <w:t>e household and obtaining verbal</w:t>
      </w:r>
      <w:r w:rsidRPr="00827901">
        <w:t xml:space="preserve"> informed consent to participate in the survey;</w:t>
      </w:r>
    </w:p>
    <w:p w14:paraId="2FC4DC34" w14:textId="77777777" w:rsidR="00172954" w:rsidRPr="00827901" w:rsidRDefault="00172954" w:rsidP="00C17787">
      <w:pPr>
        <w:pStyle w:val="Bulletedlist"/>
      </w:pPr>
      <w:r w:rsidRPr="00827901">
        <w:t>Identifying</w:t>
      </w:r>
      <w:r>
        <w:t xml:space="preserve">, by filling out the </w:t>
      </w:r>
      <w:r w:rsidRPr="00426C6B">
        <w:rPr>
          <w:i/>
        </w:rPr>
        <w:t>household roster</w:t>
      </w:r>
      <w:r>
        <w:t>,</w:t>
      </w:r>
      <w:r w:rsidRPr="00827901">
        <w:t xml:space="preserve"> all members of the household who are eligible to be interviewed for each of the survey modules;</w:t>
      </w:r>
    </w:p>
    <w:p w14:paraId="2E40802C" w14:textId="77777777" w:rsidR="00172954" w:rsidRPr="00827901" w:rsidRDefault="00172954" w:rsidP="00C17787">
      <w:pPr>
        <w:pStyle w:val="Bulletedlist"/>
      </w:pPr>
      <w:r w:rsidRPr="00827901">
        <w:t xml:space="preserve">Interviewing all eligible </w:t>
      </w:r>
      <w:r>
        <w:t xml:space="preserve">household </w:t>
      </w:r>
      <w:r w:rsidRPr="00827901">
        <w:t xml:space="preserve">members for all </w:t>
      </w:r>
      <w:r>
        <w:t xml:space="preserve">applicable </w:t>
      </w:r>
      <w:r w:rsidRPr="00827901">
        <w:t xml:space="preserve">modules, including returning to the household if eligible </w:t>
      </w:r>
      <w:r>
        <w:t xml:space="preserve">household </w:t>
      </w:r>
      <w:r w:rsidRPr="00827901">
        <w:t xml:space="preserve">members were absent </w:t>
      </w:r>
      <w:r>
        <w:t>during</w:t>
      </w:r>
      <w:r w:rsidRPr="00827901">
        <w:t xml:space="preserve"> </w:t>
      </w:r>
      <w:r>
        <w:t>your</w:t>
      </w:r>
      <w:r w:rsidRPr="00827901">
        <w:t xml:space="preserve"> first </w:t>
      </w:r>
      <w:r>
        <w:t xml:space="preserve">or second </w:t>
      </w:r>
      <w:r w:rsidRPr="00827901">
        <w:t>visit;</w:t>
      </w:r>
    </w:p>
    <w:p w14:paraId="7B81E42F" w14:textId="4BA9B5AF" w:rsidR="00172954" w:rsidRPr="000855B5" w:rsidRDefault="00172954" w:rsidP="00C17787">
      <w:pPr>
        <w:pStyle w:val="Bulletedlist"/>
      </w:pPr>
      <w:r w:rsidRPr="000855B5">
        <w:t>Measuring the height and weight of women age</w:t>
      </w:r>
      <w:r>
        <w:t>s</w:t>
      </w:r>
      <w:r w:rsidRPr="000855B5">
        <w:t xml:space="preserve"> 15-49</w:t>
      </w:r>
      <w:r w:rsidR="00C17787">
        <w:t xml:space="preserve"> and children under age 6;</w:t>
      </w:r>
    </w:p>
    <w:p w14:paraId="214BC7D2" w14:textId="1177C28C" w:rsidR="00172954" w:rsidRPr="00FB4449" w:rsidRDefault="00C17787" w:rsidP="00C17787">
      <w:pPr>
        <w:pStyle w:val="Figuretitle"/>
      </w:pPr>
      <w:bookmarkStart w:id="8" w:name="_Toc527243195"/>
      <w:r>
        <w:t>Figure 1</w:t>
      </w:r>
      <w:r w:rsidR="00F45FEB">
        <w:t>.1</w:t>
      </w:r>
      <w:r>
        <w:t>:</w:t>
      </w:r>
      <w:r w:rsidR="00172954" w:rsidRPr="00FB4449">
        <w:t xml:space="preserve"> </w:t>
      </w:r>
      <w:r w:rsidR="00172954" w:rsidRPr="00FB4449">
        <w:rPr>
          <w:highlight w:val="yellow"/>
        </w:rPr>
        <w:t>[SUBCONTRACTOR]</w:t>
      </w:r>
      <w:r>
        <w:t xml:space="preserve"> P</w:t>
      </w:r>
      <w:r w:rsidR="00172954" w:rsidRPr="00FB4449">
        <w:t>rotot</w:t>
      </w:r>
      <w:r>
        <w:t>ype Staffing P</w:t>
      </w:r>
      <w:r w:rsidR="00172954" w:rsidRPr="00FB4449">
        <w:t>lan</w:t>
      </w:r>
      <w:bookmarkEnd w:id="8"/>
    </w:p>
    <w:p w14:paraId="733D83CD" w14:textId="77777777" w:rsidR="00172954" w:rsidRDefault="00172954" w:rsidP="00172954">
      <w:r>
        <w:rPr>
          <w:noProof/>
        </w:rPr>
        <w:drawing>
          <wp:inline distT="0" distB="0" distL="0" distR="0" wp14:anchorId="13F33EF0" wp14:editId="56D66FE7">
            <wp:extent cx="5843712" cy="3403158"/>
            <wp:effectExtent l="0" t="0" r="0" b="26035"/>
            <wp:docPr id="2072" name="Diagram 20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19F63860" w14:textId="77777777" w:rsidR="00172954" w:rsidRDefault="00172954" w:rsidP="00172954">
      <w:pPr>
        <w:pStyle w:val="BodyText0"/>
      </w:pPr>
    </w:p>
    <w:p w14:paraId="15DD79BE" w14:textId="77777777" w:rsidR="00172954" w:rsidRPr="00006664" w:rsidRDefault="00172954" w:rsidP="00C17787">
      <w:pPr>
        <w:pStyle w:val="Bulletedlist"/>
      </w:pPr>
      <w:r w:rsidRPr="00006664">
        <w:t>Entering the respondent</w:t>
      </w:r>
      <w:r>
        <w:t>’</w:t>
      </w:r>
      <w:r w:rsidRPr="00006664">
        <w:t xml:space="preserve">s answers </w:t>
      </w:r>
      <w:r>
        <w:t>in</w:t>
      </w:r>
      <w:r w:rsidRPr="00006664">
        <w:t xml:space="preserve"> the tablet</w:t>
      </w:r>
      <w:r>
        <w:t xml:space="preserve"> program </w:t>
      </w:r>
      <w:r w:rsidRPr="00006664">
        <w:t xml:space="preserve">accurately; </w:t>
      </w:r>
    </w:p>
    <w:p w14:paraId="6C9430B5" w14:textId="77777777" w:rsidR="00172954" w:rsidRDefault="00172954" w:rsidP="00C17787">
      <w:pPr>
        <w:pStyle w:val="Bulletedlist"/>
      </w:pPr>
      <w:r w:rsidRPr="00827901">
        <w:t xml:space="preserve">Submitting the interview data to the </w:t>
      </w:r>
      <w:r>
        <w:t>field supervisor;</w:t>
      </w:r>
    </w:p>
    <w:p w14:paraId="0C1D82EC" w14:textId="77777777" w:rsidR="00172954" w:rsidRPr="00827901" w:rsidRDefault="00172954" w:rsidP="00C17787">
      <w:pPr>
        <w:pStyle w:val="Bulletedlist"/>
      </w:pPr>
      <w:r>
        <w:t>D</w:t>
      </w:r>
      <w:r w:rsidRPr="00827901">
        <w:t xml:space="preserve">iscussing </w:t>
      </w:r>
      <w:r>
        <w:t xml:space="preserve">any problems or concerns </w:t>
      </w:r>
      <w:r w:rsidRPr="00827901">
        <w:t xml:space="preserve">with the </w:t>
      </w:r>
      <w:r>
        <w:t>field supervisor</w:t>
      </w:r>
      <w:r w:rsidRPr="00827901">
        <w:t>; and</w:t>
      </w:r>
    </w:p>
    <w:p w14:paraId="63345240" w14:textId="77777777" w:rsidR="00172954" w:rsidRDefault="00172954" w:rsidP="00C17787">
      <w:pPr>
        <w:pStyle w:val="Bulletedlist"/>
      </w:pPr>
      <w:r w:rsidRPr="00827901">
        <w:t>Tracking and reporting progress in completing assignments.</w:t>
      </w:r>
    </w:p>
    <w:p w14:paraId="69445C21" w14:textId="78723212" w:rsidR="00172954" w:rsidRDefault="00172954" w:rsidP="00C17787">
      <w:pPr>
        <w:pStyle w:val="BodyText0"/>
      </w:pPr>
      <w:r>
        <w:t>In addition, t</w:t>
      </w:r>
      <w:r w:rsidRPr="00827901">
        <w:t xml:space="preserve">he </w:t>
      </w:r>
      <w:r>
        <w:t>agricultur</w:t>
      </w:r>
      <w:r w:rsidR="00BB40BD">
        <w:t>e</w:t>
      </w:r>
      <w:r>
        <w:t xml:space="preserve"> </w:t>
      </w:r>
      <w:r w:rsidRPr="00827901">
        <w:t>interviewer</w:t>
      </w:r>
      <w:r>
        <w:t>’</w:t>
      </w:r>
      <w:r w:rsidRPr="00827901">
        <w:t>s responsibilities include:</w:t>
      </w:r>
    </w:p>
    <w:p w14:paraId="7E8F59FE" w14:textId="72B0453E" w:rsidR="00172954" w:rsidRDefault="00172954" w:rsidP="00C17787">
      <w:pPr>
        <w:pStyle w:val="Bulletedlist"/>
      </w:pPr>
      <w:r>
        <w:t>Verifying the eligible household members that have cultivated or raised the select</w:t>
      </w:r>
      <w:r w:rsidR="009B4F48">
        <w:t>ed</w:t>
      </w:r>
      <w:r>
        <w:t xml:space="preserve"> VCCs.</w:t>
      </w:r>
    </w:p>
    <w:p w14:paraId="5C7C56B7" w14:textId="0A968A63" w:rsidR="00172954" w:rsidRDefault="00172954" w:rsidP="00C17787">
      <w:pPr>
        <w:pStyle w:val="Bulletedlist"/>
      </w:pPr>
      <w:r w:rsidRPr="00006664">
        <w:t>Entering the respondent</w:t>
      </w:r>
      <w:r>
        <w:t>’</w:t>
      </w:r>
      <w:r w:rsidRPr="00006664">
        <w:t xml:space="preserve">s answers </w:t>
      </w:r>
      <w:r w:rsidR="00375093">
        <w:t>about the</w:t>
      </w:r>
      <w:r>
        <w:t xml:space="preserve"> select</w:t>
      </w:r>
      <w:r w:rsidR="009B4F48">
        <w:t>ed</w:t>
      </w:r>
      <w:r>
        <w:t xml:space="preserve"> VCCs in</w:t>
      </w:r>
      <w:r w:rsidRPr="00006664">
        <w:t xml:space="preserve"> the tablet</w:t>
      </w:r>
      <w:r>
        <w:t xml:space="preserve"> program </w:t>
      </w:r>
      <w:r w:rsidRPr="00006664">
        <w:t xml:space="preserve">accurately; </w:t>
      </w:r>
    </w:p>
    <w:p w14:paraId="2917849F" w14:textId="3429A6D6" w:rsidR="00172954" w:rsidRPr="00006664" w:rsidRDefault="00172954" w:rsidP="00C17787">
      <w:pPr>
        <w:pStyle w:val="Bulletedlist"/>
      </w:pPr>
      <w:r>
        <w:t>Identifying the boundaries and measuring the perimeter of the [</w:t>
      </w:r>
      <w:r w:rsidRPr="006F1A8C">
        <w:rPr>
          <w:highlight w:val="yellow"/>
        </w:rPr>
        <w:t>PLOTS/PONDS</w:t>
      </w:r>
      <w:r>
        <w:t xml:space="preserve">] for the selected VCCs, and </w:t>
      </w:r>
      <w:r w:rsidR="00375093">
        <w:t>assess</w:t>
      </w:r>
      <w:r>
        <w:t xml:space="preserve">ing </w:t>
      </w:r>
      <w:r w:rsidR="00375093">
        <w:t xml:space="preserve">the </w:t>
      </w:r>
      <w:r>
        <w:t xml:space="preserve">soil for </w:t>
      </w:r>
      <w:r w:rsidR="00375093">
        <w:t>the land’s</w:t>
      </w:r>
      <w:r>
        <w:t xml:space="preserve"> potential </w:t>
      </w:r>
      <w:r w:rsidR="00375093">
        <w:t>to grow good crops</w:t>
      </w:r>
      <w:r>
        <w:t xml:space="preserve">; </w:t>
      </w:r>
    </w:p>
    <w:p w14:paraId="06478EF3" w14:textId="77777777" w:rsidR="00172954" w:rsidRDefault="00172954" w:rsidP="00C17787">
      <w:pPr>
        <w:pStyle w:val="Bulletedlist"/>
      </w:pPr>
      <w:r w:rsidRPr="00827901">
        <w:t>Submitting the interview data to the</w:t>
      </w:r>
      <w:r>
        <w:t xml:space="preserve"> social science interviewer; and</w:t>
      </w:r>
    </w:p>
    <w:p w14:paraId="0243A2D3" w14:textId="77777777" w:rsidR="00172954" w:rsidRPr="006F1A8C" w:rsidRDefault="00172954" w:rsidP="00C17787">
      <w:pPr>
        <w:pStyle w:val="Bulletedlist"/>
      </w:pPr>
      <w:r w:rsidRPr="00827901">
        <w:t>Tracking and reporting progress in completing assignments</w:t>
      </w:r>
      <w:r>
        <w:t>.</w:t>
      </w:r>
    </w:p>
    <w:p w14:paraId="77CA2202" w14:textId="77777777" w:rsidR="00172954" w:rsidRDefault="00172954" w:rsidP="00C17787">
      <w:pPr>
        <w:pStyle w:val="BodyText0"/>
      </w:pPr>
      <w:r>
        <w:t>This manual provides d</w:t>
      </w:r>
      <w:r w:rsidRPr="00827901">
        <w:t>etailed instructions on how to complete these tasks.</w:t>
      </w:r>
    </w:p>
    <w:p w14:paraId="10A2CF8D" w14:textId="456FD60A" w:rsidR="00172954" w:rsidRPr="00C17787" w:rsidRDefault="00172954" w:rsidP="00C17787">
      <w:pPr>
        <w:pStyle w:val="Heading2"/>
        <w:tabs>
          <w:tab w:val="left" w:pos="1440"/>
        </w:tabs>
      </w:pPr>
      <w:bookmarkStart w:id="9" w:name="_Toc527243139"/>
      <w:r w:rsidRPr="00C17787">
        <w:lastRenderedPageBreak/>
        <w:t>1.5</w:t>
      </w:r>
      <w:r w:rsidRPr="00C17787">
        <w:tab/>
      </w:r>
      <w:r w:rsidR="00C17787">
        <w:t>Working together as a t</w:t>
      </w:r>
      <w:r w:rsidRPr="00C17787">
        <w:t>eam</w:t>
      </w:r>
      <w:bookmarkEnd w:id="9"/>
    </w:p>
    <w:p w14:paraId="51010D2B" w14:textId="77777777" w:rsidR="00172954" w:rsidRDefault="00172954" w:rsidP="00C17787">
      <w:pPr>
        <w:pStyle w:val="BodyText0"/>
      </w:pPr>
      <w:r>
        <w:t>This survey has the potential to help people in [</w:t>
      </w:r>
      <w:r w:rsidRPr="00E2211C">
        <w:rPr>
          <w:highlight w:val="yellow"/>
        </w:rPr>
        <w:t>COUNTRY</w:t>
      </w:r>
      <w:r>
        <w:t>] by allowing the government and other organizations to make better decisions for the future. The only way to make this important survey a success is for everyone involved to work together in an open, honest, and transparent manner. This means that:</w:t>
      </w:r>
    </w:p>
    <w:p w14:paraId="059B6357" w14:textId="77777777" w:rsidR="00375093" w:rsidRPr="00C17787" w:rsidRDefault="00375093" w:rsidP="00375093">
      <w:pPr>
        <w:pStyle w:val="ListParagraph"/>
        <w:numPr>
          <w:ilvl w:val="0"/>
          <w:numId w:val="16"/>
        </w:numPr>
        <w:spacing w:after="120"/>
        <w:rPr>
          <w:sz w:val="22"/>
          <w:szCs w:val="22"/>
        </w:rPr>
      </w:pPr>
      <w:r w:rsidRPr="00C17787">
        <w:rPr>
          <w:sz w:val="22"/>
          <w:szCs w:val="22"/>
        </w:rPr>
        <w:t>We should treat our team members with kindness and respect, and we should expect to be treated the same way in return.</w:t>
      </w:r>
    </w:p>
    <w:p w14:paraId="668218E5" w14:textId="77777777" w:rsidR="00172954" w:rsidRPr="00C17787" w:rsidRDefault="00172954" w:rsidP="00C17787">
      <w:pPr>
        <w:pStyle w:val="ListParagraph"/>
        <w:numPr>
          <w:ilvl w:val="0"/>
          <w:numId w:val="16"/>
        </w:numPr>
        <w:spacing w:after="120"/>
        <w:rPr>
          <w:sz w:val="22"/>
          <w:szCs w:val="22"/>
        </w:rPr>
      </w:pPr>
      <w:r w:rsidRPr="00C17787">
        <w:rPr>
          <w:sz w:val="22"/>
          <w:szCs w:val="22"/>
        </w:rPr>
        <w:t xml:space="preserve">When we work well together as a team, it shows in the quality of our work. Quality control measures are in place to ensure that the information collected is of the best quality. These measures include things like direct observation of interviews and re-interviews of households by the field supervisor, as well as statistical analyses of the data to ensure that there are no problems with the way that data have been collected by field teams or by individual interviewers. </w:t>
      </w:r>
    </w:p>
    <w:p w14:paraId="280206C6" w14:textId="77777777" w:rsidR="00172954" w:rsidRPr="00C17787" w:rsidRDefault="00172954" w:rsidP="00C17787">
      <w:pPr>
        <w:pStyle w:val="ListParagraph"/>
        <w:spacing w:after="120"/>
        <w:rPr>
          <w:sz w:val="22"/>
          <w:szCs w:val="22"/>
        </w:rPr>
      </w:pPr>
      <w:r w:rsidRPr="00C17787">
        <w:rPr>
          <w:sz w:val="22"/>
          <w:szCs w:val="22"/>
        </w:rPr>
        <w:t xml:space="preserve">If a problem is discovered through any of the quality control methods, the field team or interviewer will be provided with support and guidance on how to improve the quality of their work. </w:t>
      </w:r>
    </w:p>
    <w:p w14:paraId="70CA9DE3" w14:textId="77777777" w:rsidR="00172954" w:rsidRPr="00C17787" w:rsidRDefault="00172954" w:rsidP="00C17787">
      <w:pPr>
        <w:pStyle w:val="ListParagraph"/>
        <w:spacing w:after="120"/>
        <w:rPr>
          <w:sz w:val="22"/>
          <w:szCs w:val="22"/>
        </w:rPr>
      </w:pPr>
      <w:r w:rsidRPr="00C17787">
        <w:rPr>
          <w:sz w:val="22"/>
          <w:szCs w:val="22"/>
        </w:rPr>
        <w:t>It is expected that this guidance for improvement will be delivered by the field supervisor in a constructive, supportive, and respectful manner. It is also expected that the field team or interviewer will work hard to improve on those aspects of their work. Working together in this professional manner allows us to function well as a team, and in the end, we will be proud of what we have accomplished together.</w:t>
      </w:r>
    </w:p>
    <w:p w14:paraId="43FC3F5E" w14:textId="77777777" w:rsidR="00375093" w:rsidRPr="00C17787" w:rsidRDefault="00375093" w:rsidP="00375093">
      <w:pPr>
        <w:pStyle w:val="ListParagraph"/>
        <w:numPr>
          <w:ilvl w:val="0"/>
          <w:numId w:val="16"/>
        </w:numPr>
        <w:spacing w:after="120"/>
        <w:rPr>
          <w:sz w:val="22"/>
          <w:szCs w:val="22"/>
        </w:rPr>
      </w:pPr>
      <w:r w:rsidRPr="00C17787">
        <w:rPr>
          <w:sz w:val="22"/>
          <w:szCs w:val="22"/>
        </w:rPr>
        <w:t>We must each take responsibility for our share of the work, and we must make sure our team members have the support they need to do their job. We should not seek to avoid any of the work assigned to us, and we should not attempt to add extra burden to the work assigned to others.</w:t>
      </w:r>
    </w:p>
    <w:p w14:paraId="28180401" w14:textId="77777777" w:rsidR="00172954" w:rsidRPr="00C17787" w:rsidRDefault="00172954" w:rsidP="00C17787">
      <w:pPr>
        <w:pStyle w:val="ListParagraph"/>
        <w:numPr>
          <w:ilvl w:val="0"/>
          <w:numId w:val="16"/>
        </w:numPr>
        <w:spacing w:after="120"/>
        <w:rPr>
          <w:sz w:val="22"/>
          <w:szCs w:val="22"/>
        </w:rPr>
      </w:pPr>
      <w:r w:rsidRPr="00C17787">
        <w:rPr>
          <w:sz w:val="22"/>
          <w:szCs w:val="22"/>
        </w:rPr>
        <w:t>We must not treat each other differently because of our sex, ethnicity, language, sexual orientation, socioeconomic class, religion, or any other such characteristic. We are all working together toward the same goal, and we must treat each other fairly and equally.</w:t>
      </w:r>
    </w:p>
    <w:p w14:paraId="3C5E5BA0" w14:textId="77777777" w:rsidR="00172954" w:rsidRPr="00C17787" w:rsidRDefault="00172954" w:rsidP="00C17787">
      <w:pPr>
        <w:pStyle w:val="ListParagraph"/>
        <w:spacing w:after="120"/>
        <w:rPr>
          <w:sz w:val="22"/>
          <w:szCs w:val="22"/>
        </w:rPr>
      </w:pPr>
      <w:proofErr w:type="gramStart"/>
      <w:r w:rsidRPr="00C17787">
        <w:rPr>
          <w:sz w:val="22"/>
          <w:szCs w:val="22"/>
        </w:rPr>
        <w:t>In particular, sexual</w:t>
      </w:r>
      <w:proofErr w:type="gramEnd"/>
      <w:r w:rsidRPr="00C17787">
        <w:rPr>
          <w:sz w:val="22"/>
          <w:szCs w:val="22"/>
        </w:rPr>
        <w:t xml:space="preserve"> harassment will not be tolerated among any staff working on the ZOI Survey, including management staff, supervisors, or interviewers. Both men and women can be targets of sexual harassment, and both men and women can be perpetrators of sexual harassment. Sexual harassment includes behaviors like unwelcome sexual advances, requests for sexual favors, or other sexual comments or actions that make a person feel uncomfortable, intimidated, or at risk of losing one’s job or anything else.</w:t>
      </w:r>
    </w:p>
    <w:p w14:paraId="0AEDEAFC" w14:textId="77777777" w:rsidR="00172954" w:rsidRPr="00C17787" w:rsidRDefault="00172954" w:rsidP="00C17787">
      <w:pPr>
        <w:pStyle w:val="ListParagraph"/>
        <w:keepNext/>
        <w:widowControl/>
        <w:spacing w:after="120"/>
        <w:rPr>
          <w:sz w:val="22"/>
          <w:szCs w:val="22"/>
        </w:rPr>
      </w:pPr>
      <w:r w:rsidRPr="00C17787">
        <w:rPr>
          <w:sz w:val="22"/>
          <w:szCs w:val="22"/>
        </w:rPr>
        <w:t xml:space="preserve">To ensure a comfortable and fair working environment for everyone, we should avoid unnecessary physical contact with our colleagues, and </w:t>
      </w:r>
      <w:proofErr w:type="gramStart"/>
      <w:r w:rsidRPr="00C17787">
        <w:rPr>
          <w:sz w:val="22"/>
          <w:szCs w:val="22"/>
        </w:rPr>
        <w:t>maintain a professional and courteous attitude toward each other at all times</w:t>
      </w:r>
      <w:proofErr w:type="gramEnd"/>
      <w:r w:rsidRPr="00C17787">
        <w:rPr>
          <w:sz w:val="22"/>
          <w:szCs w:val="22"/>
        </w:rPr>
        <w:t xml:space="preserve">. </w:t>
      </w:r>
    </w:p>
    <w:p w14:paraId="645C8190" w14:textId="77777777" w:rsidR="00172954" w:rsidRDefault="00172954" w:rsidP="00C17787">
      <w:pPr>
        <w:pStyle w:val="BodyText0"/>
      </w:pPr>
      <w:r w:rsidRPr="00E803A4">
        <w:t>Anyone who feels that he or she has been the target of sexual harassment</w:t>
      </w:r>
      <w:r>
        <w:t>,</w:t>
      </w:r>
      <w:r w:rsidRPr="00E803A4">
        <w:t xml:space="preserve"> or who has witnessed an</w:t>
      </w:r>
      <w:r>
        <w:t xml:space="preserve"> </w:t>
      </w:r>
      <w:r w:rsidRPr="00E803A4">
        <w:t>apparent incident of harassment</w:t>
      </w:r>
      <w:r>
        <w:t>,</w:t>
      </w:r>
      <w:r w:rsidRPr="00E803A4">
        <w:t xml:space="preserve"> should immediately report the incident to his or her </w:t>
      </w:r>
      <w:r>
        <w:t>field supervisor</w:t>
      </w:r>
      <w:r w:rsidRPr="00E803A4">
        <w:t>,</w:t>
      </w:r>
      <w:r>
        <w:t xml:space="preserve"> </w:t>
      </w:r>
      <w:r>
        <w:lastRenderedPageBreak/>
        <w:t>the field manager,</w:t>
      </w:r>
      <w:r w:rsidRPr="00E803A4">
        <w:t xml:space="preserve"> or to</w:t>
      </w:r>
      <w:r>
        <w:t xml:space="preserve"> </w:t>
      </w:r>
      <w:r w:rsidRPr="00E803A4">
        <w:t xml:space="preserve">the </w:t>
      </w:r>
      <w:r>
        <w:t>s</w:t>
      </w:r>
      <w:r w:rsidRPr="00E803A4">
        <w:t xml:space="preserve">urvey </w:t>
      </w:r>
      <w:r>
        <w:t>directo</w:t>
      </w:r>
      <w:r w:rsidRPr="00E803A4">
        <w:t>r</w:t>
      </w:r>
      <w:r>
        <w:t>, if relief cannot be obtained through the intervention of the field supervisor or field manager</w:t>
      </w:r>
      <w:r w:rsidRPr="00E803A4">
        <w:t>.</w:t>
      </w:r>
      <w:r>
        <w:t xml:space="preserve"> The complaint must be taken seriously by [</w:t>
      </w:r>
      <w:r w:rsidRPr="004F7A78">
        <w:rPr>
          <w:highlight w:val="yellow"/>
        </w:rPr>
        <w:t>SUBCONTRACTOR</w:t>
      </w:r>
      <w:r>
        <w:t xml:space="preserve">] through appropriate </w:t>
      </w:r>
      <w:r w:rsidRPr="00E803A4">
        <w:t>actions to correct</w:t>
      </w:r>
      <w:r>
        <w:t xml:space="preserve"> the existing problem, and through project-wide action to prevent further occurrences</w:t>
      </w:r>
      <w:r w:rsidRPr="00E803A4">
        <w:t xml:space="preserve">. </w:t>
      </w:r>
      <w:r>
        <w:t>Should the response be insufficient to put a halt to the harassment, or should retaliation occur, affected staff should report their complaints directly to [</w:t>
      </w:r>
      <w:r>
        <w:rPr>
          <w:highlight w:val="yellow"/>
        </w:rPr>
        <w:t xml:space="preserve">CONTRACTOR </w:t>
      </w:r>
      <w:r w:rsidRPr="00EB11E8">
        <w:rPr>
          <w:highlight w:val="yellow"/>
        </w:rPr>
        <w:t xml:space="preserve">COUNTRY </w:t>
      </w:r>
      <w:r w:rsidRPr="006E069F">
        <w:rPr>
          <w:highlight w:val="yellow"/>
        </w:rPr>
        <w:t>MANAGER</w:t>
      </w:r>
      <w:r>
        <w:t>] at [</w:t>
      </w:r>
      <w:r w:rsidRPr="005628C1">
        <w:rPr>
          <w:highlight w:val="yellow"/>
        </w:rPr>
        <w:t>CONTACT INFORMATION</w:t>
      </w:r>
      <w:r>
        <w:rPr>
          <w:highlight w:val="yellow"/>
        </w:rPr>
        <w:t>:</w:t>
      </w:r>
      <w:r w:rsidRPr="005628C1">
        <w:rPr>
          <w:highlight w:val="yellow"/>
        </w:rPr>
        <w:t xml:space="preserve"> SKYPE, EMAIL, PHONE</w:t>
      </w:r>
      <w:r>
        <w:t>].</w:t>
      </w:r>
    </w:p>
    <w:p w14:paraId="6C9E281E" w14:textId="4F279C56" w:rsidR="00172954" w:rsidRPr="00B55225" w:rsidRDefault="00172954" w:rsidP="00C17787">
      <w:pPr>
        <w:pStyle w:val="Heading2"/>
        <w:tabs>
          <w:tab w:val="left" w:pos="1440"/>
        </w:tabs>
      </w:pPr>
      <w:bookmarkStart w:id="10" w:name="_Toc527243140"/>
      <w:r w:rsidRPr="00B55225">
        <w:t>1.</w:t>
      </w:r>
      <w:r>
        <w:t>6</w:t>
      </w:r>
      <w:r w:rsidR="00C17787">
        <w:tab/>
        <w:t>Dismissal from the t</w:t>
      </w:r>
      <w:r w:rsidRPr="00B55225">
        <w:t>eam</w:t>
      </w:r>
      <w:bookmarkEnd w:id="10"/>
    </w:p>
    <w:p w14:paraId="0A75FFD6" w14:textId="77777777" w:rsidR="00172954" w:rsidRPr="00B55225" w:rsidRDefault="00172954" w:rsidP="00C17787">
      <w:pPr>
        <w:pStyle w:val="BodyText0"/>
      </w:pPr>
      <w:r>
        <w:t>You</w:t>
      </w:r>
      <w:r w:rsidRPr="00B55225">
        <w:t xml:space="preserve"> have been carefully selected and </w:t>
      </w:r>
      <w:r>
        <w:t xml:space="preserve">are being </w:t>
      </w:r>
      <w:r w:rsidRPr="00B55225">
        <w:t xml:space="preserve">trained by </w:t>
      </w:r>
      <w:r>
        <w:t>[</w:t>
      </w:r>
      <w:r w:rsidRPr="00B55225">
        <w:rPr>
          <w:highlight w:val="yellow"/>
        </w:rPr>
        <w:t>SUBCONTRACTOR</w:t>
      </w:r>
      <w:r>
        <w:t>]</w:t>
      </w:r>
      <w:r w:rsidRPr="00B55225">
        <w:t xml:space="preserve"> with the expectation </w:t>
      </w:r>
      <w:r>
        <w:t>you</w:t>
      </w:r>
      <w:r w:rsidRPr="00B55225">
        <w:t xml:space="preserve"> will do high quality work and adhere to </w:t>
      </w:r>
      <w:r>
        <w:t xml:space="preserve">field </w:t>
      </w:r>
      <w:r w:rsidRPr="00B55225">
        <w:t xml:space="preserve">procedures throughout the survey. </w:t>
      </w:r>
      <w:r>
        <w:t>Unfortunately, however, sometimes interviewers fail to do good quality, honest work as they have been trained to do. In cases like this, such an interviewer will need to be removed</w:t>
      </w:r>
      <w:r w:rsidRPr="00B55225">
        <w:t xml:space="preserve"> from the team</w:t>
      </w:r>
      <w:r>
        <w:t xml:space="preserve"> to safeguard the quality of this important survey</w:t>
      </w:r>
      <w:r w:rsidRPr="00B55225">
        <w:t>.</w:t>
      </w:r>
    </w:p>
    <w:p w14:paraId="357BF2A3" w14:textId="77777777" w:rsidR="00172954" w:rsidRPr="00B55225" w:rsidRDefault="00172954" w:rsidP="00C17787">
      <w:pPr>
        <w:pStyle w:val="BodyText0"/>
      </w:pPr>
      <w:r w:rsidRPr="00B55225">
        <w:t xml:space="preserve">The following </w:t>
      </w:r>
      <w:r>
        <w:t xml:space="preserve">behavior </w:t>
      </w:r>
      <w:r w:rsidRPr="00B55225">
        <w:t>will be grounds for immediate dismissal from the team:</w:t>
      </w:r>
    </w:p>
    <w:p w14:paraId="6F181F5E" w14:textId="77777777" w:rsidR="00172954" w:rsidRPr="00B55225" w:rsidRDefault="00172954" w:rsidP="00C17787">
      <w:pPr>
        <w:pStyle w:val="Bulletedlist"/>
      </w:pPr>
      <w:r w:rsidRPr="00B55225">
        <w:t>Inappropriate behavior (e.g., harassment</w:t>
      </w:r>
      <w:r>
        <w:t xml:space="preserve"> of any kind</w:t>
      </w:r>
      <w:r w:rsidRPr="00B55225">
        <w:t>) toward any member of the team or community;</w:t>
      </w:r>
    </w:p>
    <w:p w14:paraId="0B785648" w14:textId="77777777" w:rsidR="00172954" w:rsidRPr="00B55225" w:rsidRDefault="00172954" w:rsidP="00C17787">
      <w:pPr>
        <w:pStyle w:val="Bulletedlist"/>
      </w:pPr>
      <w:r w:rsidRPr="00B55225">
        <w:t>Falsification of any data (e.g., making up data);</w:t>
      </w:r>
    </w:p>
    <w:p w14:paraId="2292C8D2" w14:textId="77777777" w:rsidR="00172954" w:rsidRPr="00B55225" w:rsidRDefault="00172954" w:rsidP="00C17787">
      <w:pPr>
        <w:pStyle w:val="Bulletedlist"/>
      </w:pPr>
      <w:r w:rsidRPr="00B55225">
        <w:t>Unethical research condu</w:t>
      </w:r>
      <w:r>
        <w:t>ct (e.g., intentional failure to obtain</w:t>
      </w:r>
      <w:r w:rsidRPr="00B55225">
        <w:t xml:space="preserve"> informed consent prior to interviewing a respondent</w:t>
      </w:r>
      <w:r>
        <w:t>; failure</w:t>
      </w:r>
      <w:r w:rsidRPr="00B55225">
        <w:t xml:space="preserve"> to maintain the confidentiality of data);</w:t>
      </w:r>
      <w:r>
        <w:t xml:space="preserve"> and</w:t>
      </w:r>
    </w:p>
    <w:p w14:paraId="742EF0C2" w14:textId="77777777" w:rsidR="00172954" w:rsidRPr="00B55225" w:rsidRDefault="00172954" w:rsidP="00C17787">
      <w:pPr>
        <w:pStyle w:val="Bulletedlist"/>
      </w:pPr>
      <w:r w:rsidRPr="00B55225">
        <w:t>Attendance problem</w:t>
      </w:r>
      <w:r>
        <w:t>s</w:t>
      </w:r>
      <w:r w:rsidRPr="00B55225">
        <w:t xml:space="preserve"> (e.g., </w:t>
      </w:r>
      <w:r>
        <w:t xml:space="preserve">repeated </w:t>
      </w:r>
      <w:r w:rsidRPr="00B55225">
        <w:t xml:space="preserve">failure to show up for work as scheduled </w:t>
      </w:r>
      <w:r>
        <w:t>without informing your field supervisor</w:t>
      </w:r>
      <w:r w:rsidRPr="00B55225">
        <w:t>).</w:t>
      </w:r>
    </w:p>
    <w:p w14:paraId="47D745D3" w14:textId="77777777" w:rsidR="00172954" w:rsidRDefault="00172954" w:rsidP="00C17787">
      <w:pPr>
        <w:pStyle w:val="BodyText0"/>
      </w:pPr>
      <w:r w:rsidRPr="00B55225">
        <w:t xml:space="preserve">Any team member who observes any of the above behaviors </w:t>
      </w:r>
      <w:r>
        <w:t xml:space="preserve">should </w:t>
      </w:r>
      <w:r w:rsidRPr="00B55225">
        <w:t xml:space="preserve">immediately notify the appropriate supervisor. </w:t>
      </w:r>
      <w:r>
        <w:t>I</w:t>
      </w:r>
      <w:r w:rsidRPr="00B55225">
        <w:t>nterviewer performance is</w:t>
      </w:r>
      <w:r>
        <w:t>sues should be reported to the f</w:t>
      </w:r>
      <w:r w:rsidRPr="00B55225">
        <w:t xml:space="preserve">ield </w:t>
      </w:r>
      <w:r>
        <w:t>s</w:t>
      </w:r>
      <w:r w:rsidRPr="00B55225">
        <w:t xml:space="preserve">upervisor. </w:t>
      </w:r>
      <w:r>
        <w:t>F</w:t>
      </w:r>
      <w:r w:rsidRPr="00B55225">
        <w:t xml:space="preserve">ield </w:t>
      </w:r>
      <w:r>
        <w:t>s</w:t>
      </w:r>
      <w:r w:rsidRPr="00B55225">
        <w:t xml:space="preserve">upervisor performance issues should be reported to the QCS </w:t>
      </w:r>
      <w:r>
        <w:t>t</w:t>
      </w:r>
      <w:r w:rsidRPr="00B55225">
        <w:t xml:space="preserve">eam or </w:t>
      </w:r>
      <w:r>
        <w:t>f</w:t>
      </w:r>
      <w:r w:rsidRPr="00B55225">
        <w:t xml:space="preserve">ield </w:t>
      </w:r>
      <w:r>
        <w:t>m</w:t>
      </w:r>
      <w:r w:rsidRPr="00B55225">
        <w:t xml:space="preserve">anager. </w:t>
      </w:r>
    </w:p>
    <w:p w14:paraId="67749CC4" w14:textId="77777777" w:rsidR="00172954" w:rsidRPr="00B55225" w:rsidRDefault="00172954" w:rsidP="00C17787">
      <w:pPr>
        <w:pStyle w:val="BodyText0"/>
      </w:pPr>
      <w:r w:rsidRPr="00B55225">
        <w:t>The implicated team member will have th</w:t>
      </w:r>
      <w:r>
        <w:t xml:space="preserve">e opportunity to defend himself or </w:t>
      </w:r>
      <w:r w:rsidRPr="00B55225">
        <w:t xml:space="preserve">herself against the accusation prior to removal from the team. If removal is warranted, </w:t>
      </w:r>
      <w:r>
        <w:t>[</w:t>
      </w:r>
      <w:r w:rsidRPr="003C7F82">
        <w:rPr>
          <w:highlight w:val="yellow"/>
        </w:rPr>
        <w:t>SUBCONTRACTOR</w:t>
      </w:r>
      <w:r>
        <w:t>]</w:t>
      </w:r>
      <w:r w:rsidRPr="00B55225">
        <w:t xml:space="preserve"> management will arrange for immediate replacement of the team member. The team member will not be allowed to do further work on the survey, and, after returning the tablet and any other survey materials, will return home.</w:t>
      </w:r>
    </w:p>
    <w:p w14:paraId="79556673" w14:textId="77777777" w:rsidR="00172954" w:rsidRPr="00827901" w:rsidRDefault="00172954" w:rsidP="00C17787">
      <w:pPr>
        <w:pStyle w:val="BodyText0"/>
        <w:rPr>
          <w:rFonts w:cstheme="minorBidi"/>
        </w:rPr>
      </w:pPr>
      <w:r w:rsidRPr="00B55225">
        <w:t xml:space="preserve">Interviewers </w:t>
      </w:r>
      <w:r>
        <w:t>and field supervisors</w:t>
      </w:r>
      <w:r w:rsidRPr="00B55225">
        <w:t xml:space="preserve"> also will be dismissed if they repeatedly fail to follow any of the procedures outlined in the Field Supervisor</w:t>
      </w:r>
      <w:r>
        <w:t>’</w:t>
      </w:r>
      <w:r w:rsidRPr="00B55225">
        <w:t>s Manual or the Interviewer</w:t>
      </w:r>
      <w:r>
        <w:t>’</w:t>
      </w:r>
      <w:r w:rsidRPr="00B55225">
        <w:t>s Manual. That individual</w:t>
      </w:r>
      <w:r>
        <w:t>’</w:t>
      </w:r>
      <w:r w:rsidRPr="00B55225">
        <w:t>s supervisor should bring the problem behavior to the individual</w:t>
      </w:r>
      <w:r>
        <w:t>’</w:t>
      </w:r>
      <w:r w:rsidRPr="00B55225">
        <w:t xml:space="preserve">s attention and provide instruction or guidance on how to adhere to the procedures. The supervisor should keep track of the instances when the problem behavior was discussed with the individual and the efforts made to improve performance. If the problem behavior does not improve after several attempts, the supervisor will report this to </w:t>
      </w:r>
      <w:r>
        <w:t>[</w:t>
      </w:r>
      <w:r w:rsidRPr="003C7F82">
        <w:rPr>
          <w:highlight w:val="yellow"/>
        </w:rPr>
        <w:t>SUBCONTRACTOR</w:t>
      </w:r>
      <w:r>
        <w:t>]</w:t>
      </w:r>
      <w:r w:rsidRPr="00B55225">
        <w:t xml:space="preserve"> management, which will arrange for replacement of the team member. A dismissed team member will return home after returning the tablet an</w:t>
      </w:r>
      <w:r>
        <w:t xml:space="preserve">d other survey materials to his or </w:t>
      </w:r>
      <w:r w:rsidRPr="00B55225">
        <w:t>her supervisor.</w:t>
      </w:r>
      <w:r w:rsidRPr="00827901">
        <w:br w:type="page"/>
      </w:r>
    </w:p>
    <w:p w14:paraId="5C4849AE" w14:textId="454E1C90" w:rsidR="00172954" w:rsidRPr="00C17787" w:rsidRDefault="00172954" w:rsidP="00C17787">
      <w:pPr>
        <w:pStyle w:val="Heading1"/>
        <w:numPr>
          <w:ilvl w:val="0"/>
          <w:numId w:val="0"/>
        </w:numPr>
        <w:ind w:left="720" w:hanging="360"/>
      </w:pPr>
      <w:bookmarkStart w:id="11" w:name="_Toc527243141"/>
      <w:r w:rsidRPr="00C17787">
        <w:lastRenderedPageBreak/>
        <w:t>2</w:t>
      </w:r>
      <w:r w:rsidRPr="00C17787">
        <w:tab/>
      </w:r>
      <w:r w:rsidR="00C17787">
        <w:t>Conducting the interview</w:t>
      </w:r>
      <w:bookmarkEnd w:id="11"/>
    </w:p>
    <w:p w14:paraId="09632A42" w14:textId="77777777" w:rsidR="00172954" w:rsidRDefault="00172954" w:rsidP="00C17787">
      <w:pPr>
        <w:pStyle w:val="BodyText0"/>
      </w:pPr>
      <w:r w:rsidRPr="00153623">
        <w:t>This section of your Interviewer</w:t>
      </w:r>
      <w:r>
        <w:t>’</w:t>
      </w:r>
      <w:r w:rsidRPr="00153623">
        <w:t>s Manual provides helpful guidance on how to be a successful interviewer.</w:t>
      </w:r>
      <w:r>
        <w:t xml:space="preserve"> </w:t>
      </w:r>
    </w:p>
    <w:p w14:paraId="3AC5A458" w14:textId="09EEB29B" w:rsidR="00172954" w:rsidRPr="00C17787" w:rsidRDefault="00C17787" w:rsidP="00C17787">
      <w:pPr>
        <w:pStyle w:val="Heading2"/>
        <w:tabs>
          <w:tab w:val="left" w:pos="1440"/>
        </w:tabs>
      </w:pPr>
      <w:bookmarkStart w:id="12" w:name="_Toc527243142"/>
      <w:r>
        <w:t>2.1</w:t>
      </w:r>
      <w:r>
        <w:tab/>
        <w:t>General g</w:t>
      </w:r>
      <w:r w:rsidR="00172954" w:rsidRPr="00C17787">
        <w:t>uidance</w:t>
      </w:r>
      <w:bookmarkEnd w:id="12"/>
    </w:p>
    <w:p w14:paraId="4B3E921E" w14:textId="77777777" w:rsidR="00172954" w:rsidRPr="00827901" w:rsidRDefault="00172954" w:rsidP="00C17787">
      <w:pPr>
        <w:pStyle w:val="BodyText0"/>
      </w:pPr>
      <w:r w:rsidRPr="00153623">
        <w:rPr>
          <w:noProof/>
        </w:rPr>
        <mc:AlternateContent>
          <mc:Choice Requires="wps">
            <w:drawing>
              <wp:anchor distT="0" distB="0" distL="114300" distR="114300" simplePos="0" relativeHeight="251708416" behindDoc="0" locked="0" layoutInCell="0" allowOverlap="1" wp14:anchorId="3960F26F" wp14:editId="121C6267">
                <wp:simplePos x="0" y="0"/>
                <wp:positionH relativeFrom="margin">
                  <wp:posOffset>4036695</wp:posOffset>
                </wp:positionH>
                <wp:positionV relativeFrom="margin">
                  <wp:posOffset>1324610</wp:posOffset>
                </wp:positionV>
                <wp:extent cx="1961515" cy="1963420"/>
                <wp:effectExtent l="95250" t="95250" r="95885" b="93980"/>
                <wp:wrapTight wrapText="bothSides">
                  <wp:wrapPolygon edited="0">
                    <wp:start x="-839" y="-1048"/>
                    <wp:lineTo x="-1049" y="21376"/>
                    <wp:lineTo x="-629" y="22424"/>
                    <wp:lineTo x="22027" y="22424"/>
                    <wp:lineTo x="22446" y="19700"/>
                    <wp:lineTo x="22446" y="2724"/>
                    <wp:lineTo x="22236" y="-419"/>
                    <wp:lineTo x="22236" y="-1048"/>
                    <wp:lineTo x="-839" y="-1048"/>
                  </wp:wrapPolygon>
                </wp:wrapTight>
                <wp:docPr id="674"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1515" cy="1963420"/>
                        </a:xfrm>
                        <a:prstGeom prst="rect">
                          <a:avLst/>
                        </a:prstGeom>
                        <a:solidFill>
                          <a:srgbClr val="FFFFFF"/>
                        </a:solidFill>
                        <a:effectLst>
                          <a:outerShdw blurRad="63500" sx="102000" sy="102000" algn="ctr" rotWithShape="0">
                            <a:prstClr val="black">
                              <a:alpha val="40000"/>
                            </a:prst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14:paraId="08571639" w14:textId="77777777" w:rsidR="00C0425D" w:rsidRDefault="00C0425D" w:rsidP="00172954">
                            <w:pPr>
                              <w:jc w:val="center"/>
                              <w:rPr>
                                <w:color w:val="9BBB59" w:themeColor="accent3"/>
                              </w:rPr>
                            </w:pPr>
                            <w:r>
                              <w:rPr>
                                <w:color w:val="9BBB59" w:themeColor="accent3"/>
                                <w:spacing w:val="320"/>
                                <w:sz w:val="26"/>
                                <w:szCs w:val="26"/>
                              </w:rPr>
                              <w:t>●●</w:t>
                            </w:r>
                            <w:r>
                              <w:rPr>
                                <w:color w:val="9BBB59" w:themeColor="accent3"/>
                                <w:sz w:val="26"/>
                                <w:szCs w:val="26"/>
                              </w:rPr>
                              <w:t>●</w:t>
                            </w:r>
                          </w:p>
                          <w:p w14:paraId="0FFC4687" w14:textId="77777777" w:rsidR="00C0425D" w:rsidRPr="00C17787" w:rsidRDefault="00C0425D" w:rsidP="00172954">
                            <w:pPr>
                              <w:spacing w:before="120"/>
                              <w:jc w:val="center"/>
                              <w:rPr>
                                <w:i/>
                                <w:sz w:val="20"/>
                                <w:szCs w:val="20"/>
                                <w:u w:val="single"/>
                              </w:rPr>
                            </w:pPr>
                            <w:r w:rsidRPr="00C17787">
                              <w:rPr>
                                <w:i/>
                                <w:sz w:val="20"/>
                                <w:szCs w:val="20"/>
                                <w:u w:val="single"/>
                              </w:rPr>
                              <w:t>Bright Ideas:</w:t>
                            </w:r>
                          </w:p>
                          <w:p w14:paraId="5C2A56E6" w14:textId="77777777" w:rsidR="00C0425D" w:rsidRPr="00C17787" w:rsidRDefault="00C0425D" w:rsidP="00172954">
                            <w:pPr>
                              <w:spacing w:before="120"/>
                              <w:jc w:val="center"/>
                              <w:rPr>
                                <w:sz w:val="20"/>
                                <w:szCs w:val="20"/>
                              </w:rPr>
                            </w:pPr>
                            <w:r w:rsidRPr="00C17787">
                              <w:rPr>
                                <w:sz w:val="20"/>
                                <w:szCs w:val="20"/>
                              </w:rPr>
                              <w:t xml:space="preserve">Becoming a good interviewer takes practice. </w:t>
                            </w:r>
                          </w:p>
                          <w:p w14:paraId="5F5495B0" w14:textId="77777777" w:rsidR="00C0425D" w:rsidRPr="00C17787" w:rsidRDefault="00C0425D" w:rsidP="00172954">
                            <w:pPr>
                              <w:spacing w:before="120"/>
                              <w:jc w:val="center"/>
                              <w:rPr>
                                <w:rFonts w:asciiTheme="majorHAnsi" w:eastAsiaTheme="majorEastAsia" w:hAnsiTheme="majorHAnsi" w:cstheme="majorBidi"/>
                                <w:color w:val="E36C0A" w:themeColor="accent6" w:themeShade="BF"/>
                                <w:sz w:val="20"/>
                                <w:szCs w:val="20"/>
                              </w:rPr>
                            </w:pPr>
                            <w:r w:rsidRPr="00C17787">
                              <w:rPr>
                                <w:sz w:val="20"/>
                                <w:szCs w:val="20"/>
                              </w:rPr>
                              <w:t>It is fun to meet with a friend and interview each other using the questionnaire, and it is good practice, too.</w:t>
                            </w:r>
                          </w:p>
                          <w:p w14:paraId="4AFF5C80" w14:textId="77777777" w:rsidR="00C0425D" w:rsidRDefault="00C0425D" w:rsidP="00172954">
                            <w:pPr>
                              <w:jc w:val="center"/>
                              <w:rPr>
                                <w:color w:val="9BBB59" w:themeColor="accent3"/>
                              </w:rPr>
                            </w:pPr>
                            <w:r>
                              <w:rPr>
                                <w:color w:val="9BBB59" w:themeColor="accent3"/>
                                <w:spacing w:val="320"/>
                                <w:sz w:val="26"/>
                                <w:szCs w:val="26"/>
                              </w:rPr>
                              <w:t>●●</w:t>
                            </w:r>
                            <w:r>
                              <w:rPr>
                                <w:color w:val="9BBB59" w:themeColor="accent3"/>
                                <w:sz w:val="26"/>
                                <w:szCs w:val="26"/>
                              </w:rPr>
                              <w:t>●</w:t>
                            </w:r>
                          </w:p>
                          <w:p w14:paraId="418C72FE" w14:textId="77777777" w:rsidR="00C0425D" w:rsidRDefault="00C0425D" w:rsidP="00172954">
                            <w:pPr>
                              <w:spacing w:line="240" w:lineRule="auto"/>
                              <w:rPr>
                                <w:sz w:val="2"/>
                                <w:szCs w:val="2"/>
                              </w:rPr>
                            </w:pPr>
                          </w:p>
                        </w:txbxContent>
                      </wps:txbx>
                      <wps:bodyPr rot="0" vert="horz" wrap="square" lIns="91440" tIns="45720" rIns="91440" bIns="45720" anchor="t" anchorCtr="0" upright="1">
                        <a:noAutofit/>
                      </wps:bodyPr>
                    </wps:wsp>
                  </a:graphicData>
                </a:graphic>
                <wp14:sizeRelH relativeFrom="margin">
                  <wp14:pctWidth>33000</wp14:pctWidth>
                </wp14:sizeRelH>
                <wp14:sizeRelV relativeFrom="page">
                  <wp14:pctHeight>0</wp14:pctHeight>
                </wp14:sizeRelV>
              </wp:anchor>
            </w:drawing>
          </mc:Choice>
          <mc:Fallback>
            <w:pict>
              <v:rect w14:anchorId="3960F26F" id="_x0000_s1026" style="position:absolute;margin-left:317.85pt;margin-top:104.3pt;width:154.45pt;height:154.6pt;z-index:251708416;visibility:visible;mso-wrap-style:square;mso-width-percent:330;mso-height-percent:0;mso-wrap-distance-left:9pt;mso-wrap-distance-top:0;mso-wrap-distance-right:9pt;mso-wrap-distance-bottom:0;mso-position-horizontal:absolute;mso-position-horizontal-relative:margin;mso-position-vertical:absolute;mso-position-vertical-relative:margin;mso-width-percent:33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" o:allowincell="f" stroked="f">
                <v:shadow on="t" type="perspective" color="black" opacity="26214f" offset="0,0" matrix="66847f,,,66847f"/>
                <v:textbox>
                  <w:txbxContent>
                    <w:p w14:paraId="08571639" w14:textId="77777777" w:rsidR="00C0425D" w:rsidRDefault="00C0425D" w:rsidP="00172954">
                      <w:pPr>
                        <w:jc w:val="center"/>
                        <w:rPr>
                          <w:color w:val="9BBB59" w:themeColor="accent3"/>
                        </w:rPr>
                      </w:pPr>
                      <w:r>
                        <w:rPr>
                          <w:color w:val="9BBB59" w:themeColor="accent3"/>
                          <w:spacing w:val="320"/>
                          <w:sz w:val="26"/>
                          <w:szCs w:val="26"/>
                        </w:rPr>
                        <w:t>●●</w:t>
                      </w:r>
                      <w:r>
                        <w:rPr>
                          <w:color w:val="9BBB59" w:themeColor="accent3"/>
                          <w:sz w:val="26"/>
                          <w:szCs w:val="26"/>
                        </w:rPr>
                        <w:t>●</w:t>
                      </w:r>
                    </w:p>
                    <w:p w14:paraId="0FFC4687" w14:textId="77777777" w:rsidR="00C0425D" w:rsidRPr="00C17787" w:rsidRDefault="00C0425D" w:rsidP="00172954">
                      <w:pPr>
                        <w:spacing w:before="120"/>
                        <w:jc w:val="center"/>
                        <w:rPr>
                          <w:i/>
                          <w:sz w:val="20"/>
                          <w:szCs w:val="20"/>
                          <w:u w:val="single"/>
                        </w:rPr>
                      </w:pPr>
                      <w:r w:rsidRPr="00C17787">
                        <w:rPr>
                          <w:i/>
                          <w:sz w:val="20"/>
                          <w:szCs w:val="20"/>
                          <w:u w:val="single"/>
                        </w:rPr>
                        <w:t>Bright Ideas:</w:t>
                      </w:r>
                    </w:p>
                    <w:p w14:paraId="5C2A56E6" w14:textId="77777777" w:rsidR="00C0425D" w:rsidRPr="00C17787" w:rsidRDefault="00C0425D" w:rsidP="00172954">
                      <w:pPr>
                        <w:spacing w:before="120"/>
                        <w:jc w:val="center"/>
                        <w:rPr>
                          <w:sz w:val="20"/>
                          <w:szCs w:val="20"/>
                        </w:rPr>
                      </w:pPr>
                      <w:r w:rsidRPr="00C17787">
                        <w:rPr>
                          <w:sz w:val="20"/>
                          <w:szCs w:val="20"/>
                        </w:rPr>
                        <w:t xml:space="preserve">Becoming a good interviewer takes practice. </w:t>
                      </w:r>
                    </w:p>
                    <w:p w14:paraId="5F5495B0" w14:textId="77777777" w:rsidR="00C0425D" w:rsidRPr="00C17787" w:rsidRDefault="00C0425D" w:rsidP="00172954">
                      <w:pPr>
                        <w:spacing w:before="120"/>
                        <w:jc w:val="center"/>
                        <w:rPr>
                          <w:rFonts w:asciiTheme="majorHAnsi" w:eastAsiaTheme="majorEastAsia" w:hAnsiTheme="majorHAnsi" w:cstheme="majorBidi"/>
                          <w:color w:val="E36C0A" w:themeColor="accent6" w:themeShade="BF"/>
                          <w:sz w:val="20"/>
                          <w:szCs w:val="20"/>
                        </w:rPr>
                      </w:pPr>
                      <w:r w:rsidRPr="00C17787">
                        <w:rPr>
                          <w:sz w:val="20"/>
                          <w:szCs w:val="20"/>
                        </w:rPr>
                        <w:t>It is fun to meet with a friend and interview each other using the questionnaire, and it is good practice, too.</w:t>
                      </w:r>
                    </w:p>
                    <w:p w14:paraId="4AFF5C80" w14:textId="77777777" w:rsidR="00C0425D" w:rsidRDefault="00C0425D" w:rsidP="00172954">
                      <w:pPr>
                        <w:jc w:val="center"/>
                        <w:rPr>
                          <w:color w:val="9BBB59" w:themeColor="accent3"/>
                        </w:rPr>
                      </w:pPr>
                      <w:r>
                        <w:rPr>
                          <w:color w:val="9BBB59" w:themeColor="accent3"/>
                          <w:spacing w:val="320"/>
                          <w:sz w:val="26"/>
                          <w:szCs w:val="26"/>
                        </w:rPr>
                        <w:t>●●</w:t>
                      </w:r>
                      <w:r>
                        <w:rPr>
                          <w:color w:val="9BBB59" w:themeColor="accent3"/>
                          <w:sz w:val="26"/>
                          <w:szCs w:val="26"/>
                        </w:rPr>
                        <w:t>●</w:t>
                      </w:r>
                    </w:p>
                    <w:p w14:paraId="418C72FE" w14:textId="77777777" w:rsidR="00C0425D" w:rsidRDefault="00C0425D" w:rsidP="00172954">
                      <w:pPr>
                        <w:spacing w:line="240" w:lineRule="auto"/>
                        <w:rPr>
                          <w:sz w:val="2"/>
                          <w:szCs w:val="2"/>
                        </w:rPr>
                      </w:pPr>
                    </w:p>
                  </w:txbxContent>
                </v:textbox>
                <w10:wrap type="tight" anchorx="margin" anchory="margin"/>
              </v:rect>
            </w:pict>
          </mc:Fallback>
        </mc:AlternateContent>
      </w:r>
      <w:r>
        <w:t>You as an</w:t>
      </w:r>
      <w:r w:rsidRPr="00827901">
        <w:t xml:space="preserve"> interviewer represent </w:t>
      </w:r>
      <w:r>
        <w:t xml:space="preserve">not only yourself, but also </w:t>
      </w:r>
      <w:r w:rsidRPr="00827901">
        <w:t xml:space="preserve">Feed the Future and </w:t>
      </w:r>
      <w:r w:rsidRPr="00827901">
        <w:rPr>
          <w:highlight w:val="yellow"/>
        </w:rPr>
        <w:t>[</w:t>
      </w:r>
      <w:r>
        <w:rPr>
          <w:highlight w:val="yellow"/>
        </w:rPr>
        <w:t>SUBCONTRACTOR</w:t>
      </w:r>
      <w:r w:rsidRPr="00827901">
        <w:rPr>
          <w:highlight w:val="yellow"/>
        </w:rPr>
        <w:t>]</w:t>
      </w:r>
      <w:r w:rsidRPr="00827901">
        <w:t xml:space="preserve"> to the </w:t>
      </w:r>
      <w:r>
        <w:t xml:space="preserve">communities and </w:t>
      </w:r>
      <w:r w:rsidRPr="00827901">
        <w:t>household</w:t>
      </w:r>
      <w:r>
        <w:t xml:space="preserve"> member</w:t>
      </w:r>
      <w:r w:rsidRPr="00827901">
        <w:t xml:space="preserve">s </w:t>
      </w:r>
      <w:r>
        <w:t>selected for participation in the survey. It is important for</w:t>
      </w:r>
      <w:r w:rsidRPr="00827901">
        <w:t xml:space="preserve"> </w:t>
      </w:r>
      <w:r>
        <w:t>you</w:t>
      </w:r>
      <w:r w:rsidRPr="00827901">
        <w:t xml:space="preserve"> to make a </w:t>
      </w:r>
      <w:r>
        <w:t>good</w:t>
      </w:r>
      <w:r w:rsidRPr="00827901">
        <w:t xml:space="preserve"> impression on </w:t>
      </w:r>
      <w:r>
        <w:t xml:space="preserve">the communities and </w:t>
      </w:r>
      <w:r w:rsidRPr="00827901">
        <w:t>household members</w:t>
      </w:r>
      <w:r>
        <w:t xml:space="preserve"> you and your team encounter during fieldwork</w:t>
      </w:r>
      <w:r w:rsidRPr="00827901">
        <w:t>.</w:t>
      </w:r>
      <w:r>
        <w:t xml:space="preserve"> You</w:t>
      </w:r>
      <w:r w:rsidRPr="00827901">
        <w:t xml:space="preserve"> should follow these basic guidelines:</w:t>
      </w:r>
    </w:p>
    <w:p w14:paraId="3A78740C" w14:textId="77777777" w:rsidR="00172954" w:rsidRPr="00C17787" w:rsidRDefault="00172954" w:rsidP="00C17787">
      <w:pPr>
        <w:pStyle w:val="ListParagraph"/>
        <w:widowControl/>
        <w:numPr>
          <w:ilvl w:val="0"/>
          <w:numId w:val="3"/>
        </w:numPr>
        <w:spacing w:after="120"/>
        <w:rPr>
          <w:sz w:val="22"/>
          <w:szCs w:val="22"/>
        </w:rPr>
      </w:pPr>
      <w:r w:rsidRPr="00C17787">
        <w:rPr>
          <w:sz w:val="22"/>
          <w:szCs w:val="22"/>
        </w:rPr>
        <w:t>Dress appropriately for fieldwork.</w:t>
      </w:r>
    </w:p>
    <w:p w14:paraId="3A08C075" w14:textId="77777777" w:rsidR="00172954" w:rsidRPr="00C17787" w:rsidRDefault="00172954" w:rsidP="00C17787">
      <w:pPr>
        <w:pStyle w:val="ListParagraph"/>
        <w:widowControl/>
        <w:numPr>
          <w:ilvl w:val="0"/>
          <w:numId w:val="3"/>
        </w:numPr>
        <w:spacing w:after="120"/>
        <w:rPr>
          <w:sz w:val="22"/>
          <w:szCs w:val="22"/>
        </w:rPr>
      </w:pPr>
      <w:r w:rsidRPr="00C17787">
        <w:rPr>
          <w:sz w:val="22"/>
          <w:szCs w:val="22"/>
        </w:rPr>
        <w:t>Address all community and household members politely and with respect.</w:t>
      </w:r>
    </w:p>
    <w:p w14:paraId="7CCC2902" w14:textId="77777777" w:rsidR="00172954" w:rsidRPr="00C17787" w:rsidRDefault="00172954" w:rsidP="00C17787">
      <w:pPr>
        <w:pStyle w:val="ListParagraph"/>
        <w:widowControl/>
        <w:numPr>
          <w:ilvl w:val="0"/>
          <w:numId w:val="3"/>
        </w:numPr>
        <w:spacing w:after="120"/>
        <w:rPr>
          <w:sz w:val="22"/>
          <w:szCs w:val="22"/>
        </w:rPr>
      </w:pPr>
      <w:r w:rsidRPr="00C17787">
        <w:rPr>
          <w:sz w:val="22"/>
          <w:szCs w:val="22"/>
        </w:rPr>
        <w:t>Visit households during appropriate hours, namely [</w:t>
      </w:r>
      <w:r w:rsidRPr="00C17787">
        <w:rPr>
          <w:sz w:val="22"/>
          <w:szCs w:val="22"/>
          <w:highlight w:val="yellow"/>
        </w:rPr>
        <w:t>ENTER APPROPRIATE TIMES</w:t>
      </w:r>
      <w:r w:rsidRPr="00C17787">
        <w:rPr>
          <w:sz w:val="22"/>
          <w:szCs w:val="22"/>
        </w:rPr>
        <w:t xml:space="preserve">]. </w:t>
      </w:r>
      <w:r w:rsidRPr="00C17787">
        <w:rPr>
          <w:i/>
          <w:sz w:val="22"/>
          <w:szCs w:val="22"/>
        </w:rPr>
        <w:t xml:space="preserve">(Note: You may need to visit a household outside these hours to interview someone who was not available during the initial visit. This will be </w:t>
      </w:r>
      <w:proofErr w:type="gramStart"/>
      <w:r w:rsidRPr="00C17787">
        <w:rPr>
          <w:i/>
          <w:sz w:val="22"/>
          <w:szCs w:val="22"/>
        </w:rPr>
        <w:t>planned in advance</w:t>
      </w:r>
      <w:proofErr w:type="gramEnd"/>
      <w:r w:rsidRPr="00C17787">
        <w:rPr>
          <w:i/>
          <w:sz w:val="22"/>
          <w:szCs w:val="22"/>
        </w:rPr>
        <w:t xml:space="preserve"> with the household member or members.)</w:t>
      </w:r>
    </w:p>
    <w:p w14:paraId="3F4E3022" w14:textId="77777777" w:rsidR="00172954" w:rsidRPr="00C17787" w:rsidRDefault="00172954" w:rsidP="00C17787">
      <w:pPr>
        <w:pStyle w:val="ListParagraph"/>
        <w:widowControl/>
        <w:numPr>
          <w:ilvl w:val="0"/>
          <w:numId w:val="3"/>
        </w:numPr>
        <w:spacing w:after="120"/>
        <w:rPr>
          <w:sz w:val="22"/>
          <w:szCs w:val="22"/>
        </w:rPr>
      </w:pPr>
      <w:r w:rsidRPr="00C17787">
        <w:rPr>
          <w:sz w:val="22"/>
          <w:szCs w:val="22"/>
        </w:rPr>
        <w:t xml:space="preserve">Treat all information that you collect as strictly confidential. Do not share any information outside of the household or with other household members; this would break the trust of the respondents, and it might result in harm to the respondents or their family members. </w:t>
      </w:r>
    </w:p>
    <w:p w14:paraId="35994C50" w14:textId="77777777" w:rsidR="00172954" w:rsidRPr="00C17787" w:rsidRDefault="00172954" w:rsidP="00C17787">
      <w:pPr>
        <w:pStyle w:val="ListParagraph"/>
        <w:widowControl/>
        <w:spacing w:after="120"/>
        <w:rPr>
          <w:sz w:val="22"/>
          <w:szCs w:val="22"/>
        </w:rPr>
      </w:pPr>
      <w:r w:rsidRPr="00C17787">
        <w:rPr>
          <w:sz w:val="22"/>
          <w:szCs w:val="22"/>
        </w:rPr>
        <w:t xml:space="preserve">You should discuss household-specific information only with your interviewer team partner, field supervisor, and QCS team members to solve a problem or share a concern. </w:t>
      </w:r>
    </w:p>
    <w:p w14:paraId="5511693C" w14:textId="77777777" w:rsidR="00172954" w:rsidRPr="00C17787" w:rsidRDefault="00172954" w:rsidP="00C17787">
      <w:pPr>
        <w:pStyle w:val="ListParagraph"/>
        <w:widowControl/>
        <w:spacing w:after="200"/>
        <w:rPr>
          <w:sz w:val="22"/>
          <w:szCs w:val="22"/>
        </w:rPr>
      </w:pPr>
      <w:r w:rsidRPr="00C17787">
        <w:rPr>
          <w:sz w:val="22"/>
          <w:szCs w:val="22"/>
        </w:rPr>
        <w:t xml:space="preserve">Never identify specific households in any field team discussions with other interviewers. </w:t>
      </w:r>
    </w:p>
    <w:p w14:paraId="2E39F35A" w14:textId="30C7A1E4" w:rsidR="00172954" w:rsidRPr="00771366" w:rsidRDefault="00C17787" w:rsidP="00C17787">
      <w:pPr>
        <w:pStyle w:val="Heading2"/>
        <w:tabs>
          <w:tab w:val="left" w:pos="1440"/>
        </w:tabs>
        <w:spacing w:before="0"/>
      </w:pPr>
      <w:bookmarkStart w:id="13" w:name="_Toc527243143"/>
      <w:r>
        <w:t>2.2</w:t>
      </w:r>
      <w:r>
        <w:tab/>
        <w:t>Approaching the h</w:t>
      </w:r>
      <w:r w:rsidR="00172954" w:rsidRPr="00771366">
        <w:t>ousehold</w:t>
      </w:r>
      <w:bookmarkEnd w:id="13"/>
    </w:p>
    <w:p w14:paraId="003987F6" w14:textId="77777777" w:rsidR="00172954" w:rsidRPr="00827901" w:rsidRDefault="00172954" w:rsidP="00C17787">
      <w:pPr>
        <w:pStyle w:val="BodyText0"/>
      </w:pPr>
      <w:r w:rsidRPr="00827901">
        <w:t xml:space="preserve">As a </w:t>
      </w:r>
      <w:r>
        <w:t>potential guest</w:t>
      </w:r>
      <w:r w:rsidRPr="00827901">
        <w:t xml:space="preserve"> in </w:t>
      </w:r>
      <w:r>
        <w:t>the respondents’ home</w:t>
      </w:r>
      <w:r w:rsidRPr="00827901">
        <w:t xml:space="preserve">, it is important </w:t>
      </w:r>
      <w:r>
        <w:t>for you to</w:t>
      </w:r>
      <w:r w:rsidRPr="00827901">
        <w:t xml:space="preserve"> observe </w:t>
      </w:r>
      <w:proofErr w:type="gramStart"/>
      <w:r w:rsidRPr="00827901">
        <w:t>all of</w:t>
      </w:r>
      <w:proofErr w:type="gramEnd"/>
      <w:r w:rsidRPr="00827901">
        <w:t xml:space="preserve"> the rules and customs governi</w:t>
      </w:r>
      <w:r>
        <w:t>ng visits to other people’s hom</w:t>
      </w:r>
      <w:r w:rsidRPr="00827901">
        <w:t>es:</w:t>
      </w:r>
    </w:p>
    <w:p w14:paraId="3A2187B0" w14:textId="77777777" w:rsidR="00172954" w:rsidRPr="00A655E4" w:rsidRDefault="00172954" w:rsidP="00C17787">
      <w:pPr>
        <w:pStyle w:val="Bulletedlist"/>
      </w:pPr>
      <w:r w:rsidRPr="00A655E4">
        <w:t>Knock first (</w:t>
      </w:r>
      <w:commentRangeStart w:id="14"/>
      <w:r w:rsidRPr="00A655E4">
        <w:rPr>
          <w:highlight w:val="yellow"/>
        </w:rPr>
        <w:t>acceptable method in the country for approaching the house</w:t>
      </w:r>
      <w:commentRangeEnd w:id="14"/>
      <w:r>
        <w:rPr>
          <w:rStyle w:val="CommentReference"/>
        </w:rPr>
        <w:commentReference w:id="14"/>
      </w:r>
      <w:r w:rsidRPr="00A655E4">
        <w:t>).</w:t>
      </w:r>
    </w:p>
    <w:p w14:paraId="335F41EF" w14:textId="77777777" w:rsidR="00172954" w:rsidRPr="00827901" w:rsidRDefault="00172954" w:rsidP="00C17787">
      <w:pPr>
        <w:pStyle w:val="Bulletedlist"/>
      </w:pPr>
      <w:r w:rsidRPr="00827901">
        <w:t>Ask to speak with a</w:t>
      </w:r>
      <w:r>
        <w:t xml:space="preserve"> responsible adult member</w:t>
      </w:r>
      <w:r w:rsidRPr="00827901">
        <w:t xml:space="preserve"> of the household.</w:t>
      </w:r>
    </w:p>
    <w:p w14:paraId="68712B43" w14:textId="77777777" w:rsidR="00172954" w:rsidRPr="00827901" w:rsidRDefault="00172954" w:rsidP="00C17787">
      <w:pPr>
        <w:pStyle w:val="Bulletedlist"/>
      </w:pPr>
      <w:r w:rsidRPr="00827901">
        <w:t>Introduce yourself politely. Explain that you are there</w:t>
      </w:r>
      <w:r>
        <w:t xml:space="preserve"> with [</w:t>
      </w:r>
      <w:r>
        <w:rPr>
          <w:highlight w:val="yellow"/>
        </w:rPr>
        <w:t>SUBCONTRACTOR</w:t>
      </w:r>
      <w:r>
        <w:t>]</w:t>
      </w:r>
      <w:r w:rsidRPr="00827901">
        <w:t xml:space="preserve"> to conduct a survey on food security</w:t>
      </w:r>
      <w:r>
        <w:t>,</w:t>
      </w:r>
      <w:r w:rsidRPr="00827901">
        <w:t xml:space="preserve"> </w:t>
      </w:r>
      <w:r>
        <w:t>nutrition, and poverty</w:t>
      </w:r>
      <w:r w:rsidRPr="00827901">
        <w:t>.</w:t>
      </w:r>
    </w:p>
    <w:p w14:paraId="5895A771" w14:textId="77777777" w:rsidR="00172954" w:rsidRPr="00827901" w:rsidRDefault="00172954" w:rsidP="00C17787">
      <w:pPr>
        <w:pStyle w:val="Bulletedlist"/>
      </w:pPr>
      <w:r>
        <w:t xml:space="preserve">Explain that the survey has the support of the </w:t>
      </w:r>
      <w:r w:rsidRPr="00D15605">
        <w:rPr>
          <w:highlight w:val="yellow"/>
        </w:rPr>
        <w:t>[GOVERNMENT AGENCY ENDORSING THE SURVEY]</w:t>
      </w:r>
      <w:r>
        <w:t xml:space="preserve"> and community leadership.</w:t>
      </w:r>
    </w:p>
    <w:p w14:paraId="00458ECB" w14:textId="77777777" w:rsidR="00172954" w:rsidRPr="00827901" w:rsidRDefault="00172954" w:rsidP="00C17787">
      <w:pPr>
        <w:pStyle w:val="Bulletedlist"/>
      </w:pPr>
      <w:r w:rsidRPr="00827901">
        <w:t>Ask permission to enter the ho</w:t>
      </w:r>
      <w:r>
        <w:t>m</w:t>
      </w:r>
      <w:r w:rsidRPr="00827901">
        <w:t>e.</w:t>
      </w:r>
    </w:p>
    <w:p w14:paraId="0783B513" w14:textId="77777777" w:rsidR="00172954" w:rsidRDefault="00172954" w:rsidP="00C17787">
      <w:pPr>
        <w:pStyle w:val="Bulletedlist"/>
      </w:pPr>
      <w:r w:rsidRPr="00376547">
        <w:t>Try to put the household members at ease. Smile at them and be friendly and relaxed.</w:t>
      </w:r>
    </w:p>
    <w:p w14:paraId="62C65DA3" w14:textId="77777777" w:rsidR="00172954" w:rsidRDefault="00172954" w:rsidP="00C17787">
      <w:pPr>
        <w:pStyle w:val="Bulletedlist"/>
      </w:pPr>
      <w:r w:rsidRPr="00376547">
        <w:t xml:space="preserve">Then read the statement about the survey </w:t>
      </w:r>
      <w:r>
        <w:t xml:space="preserve">on the </w:t>
      </w:r>
      <w:r w:rsidRPr="00376547">
        <w:rPr>
          <w:i/>
        </w:rPr>
        <w:t xml:space="preserve">Informed Consent </w:t>
      </w:r>
      <w:r>
        <w:t xml:space="preserve">form </w:t>
      </w:r>
      <w:r w:rsidRPr="00C75C45">
        <w:t>(</w:t>
      </w:r>
      <w:r>
        <w:t>s</w:t>
      </w:r>
      <w:r w:rsidRPr="00376547">
        <w:t xml:space="preserve">ee Section </w:t>
      </w:r>
      <w:r>
        <w:t>4.3.2</w:t>
      </w:r>
      <w:r w:rsidRPr="00376547">
        <w:t xml:space="preserve"> of this manual).</w:t>
      </w:r>
    </w:p>
    <w:p w14:paraId="6F032639" w14:textId="77777777" w:rsidR="00172954" w:rsidRPr="00544610" w:rsidRDefault="00172954" w:rsidP="00C17787">
      <w:pPr>
        <w:pStyle w:val="Bulletedlist"/>
      </w:pPr>
      <w:r w:rsidRPr="00464514">
        <w:lastRenderedPageBreak/>
        <w:t xml:space="preserve">Let the household </w:t>
      </w:r>
      <w:r>
        <w:t xml:space="preserve">members </w:t>
      </w:r>
      <w:r w:rsidRPr="00464514">
        <w:t xml:space="preserve">know that you will be using a tablet to conduct the interview </w:t>
      </w:r>
      <w:r>
        <w:t>because</w:t>
      </w:r>
      <w:r w:rsidRPr="00464514">
        <w:t xml:space="preserve"> new technology might be intimidating</w:t>
      </w:r>
      <w:r>
        <w:t xml:space="preserve"> to them</w:t>
      </w:r>
      <w:r w:rsidRPr="00464514">
        <w:t>.</w:t>
      </w:r>
    </w:p>
    <w:p w14:paraId="76290C76" w14:textId="1727E2D1" w:rsidR="00172954" w:rsidRDefault="00172954" w:rsidP="00C17787">
      <w:pPr>
        <w:pStyle w:val="BodyText0"/>
      </w:pPr>
      <w:r w:rsidRPr="00827901">
        <w:t xml:space="preserve">Be patient with household </w:t>
      </w:r>
      <w:r>
        <w:t>member</w:t>
      </w:r>
      <w:r w:rsidRPr="00827901">
        <w:t>s who appear suspicious of the interview.</w:t>
      </w:r>
      <w:r>
        <w:t xml:space="preserve"> </w:t>
      </w:r>
      <w:r w:rsidRPr="00827901">
        <w:t>Carefully explain the pur</w:t>
      </w:r>
      <w:r>
        <w:t xml:space="preserve">pose of the interview, emphasizing </w:t>
      </w:r>
      <w:r w:rsidRPr="00827901">
        <w:t>that all information is comple</w:t>
      </w:r>
      <w:r>
        <w:t xml:space="preserve">tely confidential and </w:t>
      </w:r>
      <w:r w:rsidRPr="00827901">
        <w:t xml:space="preserve">that respondents can refuse to </w:t>
      </w:r>
      <w:r>
        <w:t>answer</w:t>
      </w:r>
      <w:r w:rsidRPr="00827901">
        <w:t xml:space="preserve"> any question</w:t>
      </w:r>
      <w:r>
        <w:t>s</w:t>
      </w:r>
      <w:r w:rsidRPr="00827901">
        <w:t>.</w:t>
      </w:r>
      <w:r>
        <w:t xml:space="preserve"> </w:t>
      </w:r>
    </w:p>
    <w:p w14:paraId="1FD005E7" w14:textId="10481170" w:rsidR="00172954" w:rsidRDefault="00C17787" w:rsidP="00C17787">
      <w:pPr>
        <w:pStyle w:val="BodyText0"/>
      </w:pPr>
      <w:r w:rsidRPr="00335E87">
        <w:rPr>
          <w:noProof/>
        </w:rPr>
        <mc:AlternateContent>
          <mc:Choice Requires="wps">
            <w:drawing>
              <wp:anchor distT="0" distB="0" distL="114300" distR="114300" simplePos="0" relativeHeight="251711488" behindDoc="0" locked="0" layoutInCell="0" allowOverlap="1" wp14:anchorId="029D2F12" wp14:editId="5589599E">
                <wp:simplePos x="0" y="0"/>
                <wp:positionH relativeFrom="margin">
                  <wp:posOffset>3294038</wp:posOffset>
                </wp:positionH>
                <wp:positionV relativeFrom="margin">
                  <wp:posOffset>1453466</wp:posOffset>
                </wp:positionV>
                <wp:extent cx="2722880" cy="3698240"/>
                <wp:effectExtent l="19050" t="19050" r="20320" b="16510"/>
                <wp:wrapSquare wrapText="bothSides"/>
                <wp:docPr id="67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2880" cy="3698240"/>
                        </a:xfrm>
                        <a:prstGeom prst="bracketPair">
                          <a:avLst>
                            <a:gd name="adj" fmla="val 8051"/>
                          </a:avLst>
                        </a:prstGeom>
                        <a:noFill/>
                        <a:ln w="38100">
                          <a:solidFill>
                            <a:srgbClr val="9BBB59"/>
                          </a:solidFill>
                          <a:round/>
                          <a:headEnd/>
                          <a:tailEnd/>
                        </a:ln>
                        <a:extLst>
                          <a:ext uri="{909E8E84-426E-40DD-AFC4-6F175D3DCCD1}">
                            <a14:hiddenFill xmlns:a14="http://schemas.microsoft.com/office/drawing/2010/main">
                              <a:solidFill>
                                <a:srgbClr val="943634"/>
                              </a:solidFill>
                            </a14:hiddenFill>
                          </a:ext>
                          <a:ext uri="{AF507438-7753-43E0-B8FC-AC1667EBCBE1}">
                            <a14:hiddenEffects xmlns:a14="http://schemas.microsoft.com/office/drawing/2010/main">
                              <a:effectLst>
                                <a:outerShdw dist="17961" dir="2700000" algn="ctr" rotWithShape="0">
                                  <a:srgbClr val="9BBB59">
                                    <a:gamma/>
                                    <a:shade val="60000"/>
                                    <a:invGamma/>
                                  </a:srgbClr>
                                </a:outerShdw>
                              </a:effectLst>
                            </a14:hiddenEffects>
                          </a:ext>
                        </a:extLst>
                      </wps:spPr>
                      <wps:txbx>
                        <w:txbxContent>
                          <w:p w14:paraId="3DF5AE27" w14:textId="77777777" w:rsidR="00C0425D" w:rsidRPr="00C17787" w:rsidRDefault="00C0425D" w:rsidP="00172954">
                            <w:pPr>
                              <w:jc w:val="center"/>
                              <w:rPr>
                                <w:b/>
                                <w:sz w:val="20"/>
                                <w:szCs w:val="20"/>
                              </w:rPr>
                            </w:pPr>
                            <w:r w:rsidRPr="00C17787">
                              <w:rPr>
                                <w:b/>
                                <w:sz w:val="20"/>
                                <w:szCs w:val="20"/>
                              </w:rPr>
                              <w:t xml:space="preserve">THERE ARE NO ADULTS IN THE HOUSEHOLD. </w:t>
                            </w:r>
                          </w:p>
                          <w:p w14:paraId="1526D5A7" w14:textId="77777777" w:rsidR="00C0425D" w:rsidRPr="00C17787" w:rsidRDefault="00C0425D" w:rsidP="00172954">
                            <w:pPr>
                              <w:jc w:val="center"/>
                              <w:rPr>
                                <w:b/>
                                <w:sz w:val="20"/>
                                <w:szCs w:val="20"/>
                              </w:rPr>
                            </w:pPr>
                            <w:r w:rsidRPr="00C17787">
                              <w:rPr>
                                <w:b/>
                                <w:sz w:val="20"/>
                                <w:szCs w:val="20"/>
                              </w:rPr>
                              <w:t>WHAT SHOULD I DO?</w:t>
                            </w:r>
                          </w:p>
                          <w:p w14:paraId="0DDF2616" w14:textId="77777777" w:rsidR="00C0425D" w:rsidRPr="00C17787" w:rsidRDefault="00C0425D" w:rsidP="00172954">
                            <w:pPr>
                              <w:jc w:val="center"/>
                              <w:rPr>
                                <w:sz w:val="20"/>
                                <w:szCs w:val="20"/>
                              </w:rPr>
                            </w:pPr>
                            <w:r w:rsidRPr="00C17787">
                              <w:rPr>
                                <w:sz w:val="20"/>
                                <w:szCs w:val="20"/>
                              </w:rPr>
                              <w:t xml:space="preserve">Sometimes you will come across a household that is headed by a child—there is no one age 18 or older in the household. </w:t>
                            </w:r>
                          </w:p>
                          <w:p w14:paraId="44C4D93B" w14:textId="77777777" w:rsidR="00C0425D" w:rsidRPr="00C17787" w:rsidRDefault="00C0425D" w:rsidP="00172954">
                            <w:pPr>
                              <w:jc w:val="center"/>
                              <w:rPr>
                                <w:i/>
                                <w:sz w:val="20"/>
                                <w:szCs w:val="20"/>
                              </w:rPr>
                            </w:pPr>
                            <w:r w:rsidRPr="00C17787">
                              <w:rPr>
                                <w:i/>
                                <w:sz w:val="20"/>
                                <w:szCs w:val="20"/>
                              </w:rPr>
                              <w:t>What should you do?</w:t>
                            </w:r>
                          </w:p>
                          <w:p w14:paraId="4ECE91F6" w14:textId="77777777" w:rsidR="00C0425D" w:rsidRPr="00C17787" w:rsidRDefault="00C0425D" w:rsidP="00172954">
                            <w:pPr>
                              <w:jc w:val="center"/>
                              <w:rPr>
                                <w:sz w:val="20"/>
                                <w:szCs w:val="20"/>
                              </w:rPr>
                            </w:pPr>
                          </w:p>
                          <w:p w14:paraId="65C268ED" w14:textId="214715E2" w:rsidR="00C0425D" w:rsidRPr="00C17787" w:rsidRDefault="00C0425D" w:rsidP="00172954">
                            <w:pPr>
                              <w:jc w:val="center"/>
                              <w:rPr>
                                <w:sz w:val="20"/>
                                <w:szCs w:val="20"/>
                              </w:rPr>
                            </w:pPr>
                            <w:r w:rsidRPr="00C17787">
                              <w:rPr>
                                <w:sz w:val="20"/>
                                <w:szCs w:val="20"/>
                              </w:rPr>
                              <w:t xml:space="preserve">If you find that there is no one age 18 or older in the household, try to determine if there is a household member under age 18, but preferably at least </w:t>
                            </w:r>
                            <w:r w:rsidRPr="00C17787">
                              <w:rPr>
                                <w:sz w:val="20"/>
                                <w:szCs w:val="20"/>
                                <w:highlight w:val="yellow"/>
                              </w:rPr>
                              <w:t>15 years</w:t>
                            </w:r>
                            <w:r w:rsidRPr="00C17787">
                              <w:rPr>
                                <w:sz w:val="20"/>
                                <w:szCs w:val="20"/>
                              </w:rPr>
                              <w:t xml:space="preserve"> old, who is competent to respond to the interview. </w:t>
                            </w:r>
                          </w:p>
                          <w:p w14:paraId="6E402EC7" w14:textId="77777777" w:rsidR="00C0425D" w:rsidRPr="00C17787" w:rsidRDefault="00C0425D" w:rsidP="00172954">
                            <w:pPr>
                              <w:jc w:val="center"/>
                              <w:rPr>
                                <w:sz w:val="20"/>
                                <w:szCs w:val="20"/>
                              </w:rPr>
                            </w:pPr>
                          </w:p>
                          <w:p w14:paraId="2F4F6A9A" w14:textId="6D32AA75" w:rsidR="00C0425D" w:rsidRPr="00C17787" w:rsidRDefault="00C0425D" w:rsidP="00172954">
                            <w:pPr>
                              <w:jc w:val="center"/>
                              <w:rPr>
                                <w:sz w:val="20"/>
                                <w:szCs w:val="20"/>
                              </w:rPr>
                            </w:pPr>
                            <w:r w:rsidRPr="00C17787">
                              <w:rPr>
                                <w:sz w:val="20"/>
                                <w:szCs w:val="20"/>
                              </w:rPr>
                              <w:t>If there is a person competent to respond who is under age 18, record the name of this person on line 03 of the roster for item 101. Record the sex of the person and enter a value of “16” (N</w:t>
                            </w:r>
                            <w:r w:rsidRPr="00C17787">
                              <w:rPr>
                                <w:caps/>
                                <w:sz w:val="20"/>
                                <w:szCs w:val="20"/>
                              </w:rPr>
                              <w:t>o decisionmaker age 18 OR OLDER in household</w:t>
                            </w:r>
                            <w:r w:rsidRPr="00C17787">
                              <w:rPr>
                                <w:sz w:val="20"/>
                                <w:szCs w:val="20"/>
                              </w:rPr>
                              <w:t>) for the relationship code.</w:t>
                            </w:r>
                          </w:p>
                          <w:p w14:paraId="14B9556A" w14:textId="77777777" w:rsidR="00C0425D" w:rsidRDefault="00C0425D" w:rsidP="00172954">
                            <w:pPr>
                              <w:jc w:val="center"/>
                              <w:rPr>
                                <w:i/>
                                <w:iCs/>
                                <w:color w:val="7F7F7F" w:themeColor="text1" w:themeTint="80"/>
                              </w:rPr>
                            </w:pP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29D2F1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27" type="#_x0000_t185" style="position:absolute;margin-left:259.35pt;margin-top:114.45pt;width:214.4pt;height:291.2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" o:allowincell="f" adj="1739" fillcolor="#943634" strokecolor="#9bbb59" strokeweight="3pt">
                <v:shadow color="#5d7035" offset="1pt,1pt"/>
                <v:textbox inset="3.6pt,,3.6pt">
                  <w:txbxContent>
                    <w:p w14:paraId="3DF5AE27" w14:textId="77777777" w:rsidR="00C0425D" w:rsidRPr="00C17787" w:rsidRDefault="00C0425D" w:rsidP="00172954">
                      <w:pPr>
                        <w:jc w:val="center"/>
                        <w:rPr>
                          <w:b/>
                          <w:sz w:val="20"/>
                          <w:szCs w:val="20"/>
                        </w:rPr>
                      </w:pPr>
                      <w:r w:rsidRPr="00C17787">
                        <w:rPr>
                          <w:b/>
                          <w:sz w:val="20"/>
                          <w:szCs w:val="20"/>
                        </w:rPr>
                        <w:t xml:space="preserve">THERE ARE NO ADULTS IN THE HOUSEHOLD. </w:t>
                      </w:r>
                    </w:p>
                    <w:p w14:paraId="1526D5A7" w14:textId="77777777" w:rsidR="00C0425D" w:rsidRPr="00C17787" w:rsidRDefault="00C0425D" w:rsidP="00172954">
                      <w:pPr>
                        <w:jc w:val="center"/>
                        <w:rPr>
                          <w:b/>
                          <w:sz w:val="20"/>
                          <w:szCs w:val="20"/>
                        </w:rPr>
                      </w:pPr>
                      <w:r w:rsidRPr="00C17787">
                        <w:rPr>
                          <w:b/>
                          <w:sz w:val="20"/>
                          <w:szCs w:val="20"/>
                        </w:rPr>
                        <w:t>WHAT SHOULD I DO?</w:t>
                      </w:r>
                    </w:p>
                    <w:p w14:paraId="0DDF2616" w14:textId="77777777" w:rsidR="00C0425D" w:rsidRPr="00C17787" w:rsidRDefault="00C0425D" w:rsidP="00172954">
                      <w:pPr>
                        <w:jc w:val="center"/>
                        <w:rPr>
                          <w:sz w:val="20"/>
                          <w:szCs w:val="20"/>
                        </w:rPr>
                      </w:pPr>
                      <w:r w:rsidRPr="00C17787">
                        <w:rPr>
                          <w:sz w:val="20"/>
                          <w:szCs w:val="20"/>
                        </w:rPr>
                        <w:t xml:space="preserve">Sometimes you will come across a household that is headed by a child—there is no one age 18 or older in the household. </w:t>
                      </w:r>
                    </w:p>
                    <w:p w14:paraId="44C4D93B" w14:textId="77777777" w:rsidR="00C0425D" w:rsidRPr="00C17787" w:rsidRDefault="00C0425D" w:rsidP="00172954">
                      <w:pPr>
                        <w:jc w:val="center"/>
                        <w:rPr>
                          <w:i/>
                          <w:sz w:val="20"/>
                          <w:szCs w:val="20"/>
                        </w:rPr>
                      </w:pPr>
                      <w:r w:rsidRPr="00C17787">
                        <w:rPr>
                          <w:i/>
                          <w:sz w:val="20"/>
                          <w:szCs w:val="20"/>
                        </w:rPr>
                        <w:t>What should you do?</w:t>
                      </w:r>
                    </w:p>
                    <w:p w14:paraId="4ECE91F6" w14:textId="77777777" w:rsidR="00C0425D" w:rsidRPr="00C17787" w:rsidRDefault="00C0425D" w:rsidP="00172954">
                      <w:pPr>
                        <w:jc w:val="center"/>
                        <w:rPr>
                          <w:sz w:val="20"/>
                          <w:szCs w:val="20"/>
                        </w:rPr>
                      </w:pPr>
                    </w:p>
                    <w:p w14:paraId="65C268ED" w14:textId="214715E2" w:rsidR="00C0425D" w:rsidRPr="00C17787" w:rsidRDefault="00C0425D" w:rsidP="00172954">
                      <w:pPr>
                        <w:jc w:val="center"/>
                        <w:rPr>
                          <w:sz w:val="20"/>
                          <w:szCs w:val="20"/>
                        </w:rPr>
                      </w:pPr>
                      <w:r w:rsidRPr="00C17787">
                        <w:rPr>
                          <w:sz w:val="20"/>
                          <w:szCs w:val="20"/>
                        </w:rPr>
                        <w:t xml:space="preserve">If you find that there is no one age 18 or older in the household, try to determine if there is a household member under age 18, but preferably at least </w:t>
                      </w:r>
                      <w:r w:rsidRPr="00C17787">
                        <w:rPr>
                          <w:sz w:val="20"/>
                          <w:szCs w:val="20"/>
                          <w:highlight w:val="yellow"/>
                        </w:rPr>
                        <w:t>15 years</w:t>
                      </w:r>
                      <w:r w:rsidRPr="00C17787">
                        <w:rPr>
                          <w:sz w:val="20"/>
                          <w:szCs w:val="20"/>
                        </w:rPr>
                        <w:t xml:space="preserve"> old, who is competent to respond to the interview. </w:t>
                      </w:r>
                    </w:p>
                    <w:p w14:paraId="6E402EC7" w14:textId="77777777" w:rsidR="00C0425D" w:rsidRPr="00C17787" w:rsidRDefault="00C0425D" w:rsidP="00172954">
                      <w:pPr>
                        <w:jc w:val="center"/>
                        <w:rPr>
                          <w:sz w:val="20"/>
                          <w:szCs w:val="20"/>
                        </w:rPr>
                      </w:pPr>
                    </w:p>
                    <w:p w14:paraId="2F4F6A9A" w14:textId="6D32AA75" w:rsidR="00C0425D" w:rsidRPr="00C17787" w:rsidRDefault="00C0425D" w:rsidP="00172954">
                      <w:pPr>
                        <w:jc w:val="center"/>
                        <w:rPr>
                          <w:sz w:val="20"/>
                          <w:szCs w:val="20"/>
                        </w:rPr>
                      </w:pPr>
                      <w:r w:rsidRPr="00C17787">
                        <w:rPr>
                          <w:sz w:val="20"/>
                          <w:szCs w:val="20"/>
                        </w:rPr>
                        <w:t>If there is a person competent to respond who is under age 18, record the name of this person on line 03 of the roster for item 101. Record the sex of the person and enter a value of “16” (N</w:t>
                      </w:r>
                      <w:r w:rsidRPr="00C17787">
                        <w:rPr>
                          <w:caps/>
                          <w:sz w:val="20"/>
                          <w:szCs w:val="20"/>
                        </w:rPr>
                        <w:t>o decisionmaker age 18 OR OLDER in household</w:t>
                      </w:r>
                      <w:r w:rsidRPr="00C17787">
                        <w:rPr>
                          <w:sz w:val="20"/>
                          <w:szCs w:val="20"/>
                        </w:rPr>
                        <w:t>) for the relationship code.</w:t>
                      </w:r>
                    </w:p>
                    <w:p w14:paraId="14B9556A" w14:textId="77777777" w:rsidR="00C0425D" w:rsidRDefault="00C0425D" w:rsidP="00172954">
                      <w:pPr>
                        <w:jc w:val="center"/>
                        <w:rPr>
                          <w:i/>
                          <w:iCs/>
                          <w:color w:val="7F7F7F" w:themeColor="text1" w:themeTint="80"/>
                        </w:rPr>
                      </w:pPr>
                    </w:p>
                  </w:txbxContent>
                </v:textbox>
                <w10:wrap type="square" anchorx="margin" anchory="margin"/>
              </v:shape>
            </w:pict>
          </mc:Fallback>
        </mc:AlternateContent>
      </w:r>
      <w:r w:rsidR="00172954" w:rsidRPr="00827901">
        <w:t xml:space="preserve">If asked, explain that households cannot be compensated for their time. Instead, express your gratitude </w:t>
      </w:r>
      <w:r w:rsidR="00172954">
        <w:t>for</w:t>
      </w:r>
      <w:r w:rsidR="00172954" w:rsidRPr="00827901">
        <w:t xml:space="preserve"> their willingness to participate in a</w:t>
      </w:r>
      <w:r w:rsidR="00172954">
        <w:t xml:space="preserve"> survey that will help decision</w:t>
      </w:r>
      <w:r w:rsidR="00172954" w:rsidRPr="00827901">
        <w:t>makers better u</w:t>
      </w:r>
      <w:r w:rsidR="00172954">
        <w:t>n</w:t>
      </w:r>
      <w:r w:rsidR="00172954" w:rsidRPr="00827901">
        <w:t>derstand the food security</w:t>
      </w:r>
      <w:r w:rsidR="00172954">
        <w:t>, nutrition, and poverty</w:t>
      </w:r>
      <w:r w:rsidR="00172954" w:rsidRPr="00827901">
        <w:t xml:space="preserve"> situation in the country.</w:t>
      </w:r>
    </w:p>
    <w:p w14:paraId="0A7F2C4A" w14:textId="01E94618" w:rsidR="00172954" w:rsidRDefault="00172954" w:rsidP="00C17787">
      <w:pPr>
        <w:pStyle w:val="BodyText0"/>
      </w:pPr>
      <w:r w:rsidRPr="00827901">
        <w:t>Answer any questions</w:t>
      </w:r>
      <w:r>
        <w:t xml:space="preserve"> from the household members</w:t>
      </w:r>
      <w:r w:rsidRPr="00827901">
        <w:t xml:space="preserve"> frankly and courteously. After answering any </w:t>
      </w:r>
      <w:proofErr w:type="gramStart"/>
      <w:r w:rsidRPr="00827901">
        <w:t>questions</w:t>
      </w:r>
      <w:proofErr w:type="gramEnd"/>
      <w:r>
        <w:t xml:space="preserve"> the household members may have for you</w:t>
      </w:r>
      <w:r w:rsidRPr="00827901">
        <w:t xml:space="preserve">, </w:t>
      </w:r>
      <w:r>
        <w:t>obtain consent to begin the interview</w:t>
      </w:r>
      <w:r w:rsidRPr="00827901">
        <w:t xml:space="preserve"> and start the survey. </w:t>
      </w:r>
    </w:p>
    <w:p w14:paraId="4BD2BD4B" w14:textId="6C07D095" w:rsidR="00172954" w:rsidRDefault="00172954" w:rsidP="00C17787">
      <w:pPr>
        <w:pStyle w:val="BodyText0"/>
      </w:pPr>
      <w:r>
        <w:t xml:space="preserve">If the respondent does not consent to participate in the survey, sincerely thank the respondent for his or her time and end the interview, but do not record ‘REFUSED’ as </w:t>
      </w:r>
      <w:proofErr w:type="gramStart"/>
      <w:r>
        <w:t>a final result</w:t>
      </w:r>
      <w:proofErr w:type="gramEnd"/>
      <w:r>
        <w:t xml:space="preserve"> for the interview at this time. Instead, inform the field supervisor of the refusal and the possible reasons for refusal. </w:t>
      </w:r>
    </w:p>
    <w:p w14:paraId="6EB4B8BD" w14:textId="77777777" w:rsidR="00172954" w:rsidRDefault="00172954" w:rsidP="00C17787">
      <w:pPr>
        <w:pStyle w:val="BodyText0"/>
      </w:pPr>
      <w:r>
        <w:t>The field supervisor will determine whether it may be appropriate to return to the household and encourage the respondent to participate in the survey. Only record the interview result as ‘REFUSED’ after the field supervisor has confirmed the refusal with the respondent.</w:t>
      </w:r>
    </w:p>
    <w:p w14:paraId="26202A57" w14:textId="5A21BFA2" w:rsidR="00172954" w:rsidRPr="00C17787" w:rsidRDefault="00172954" w:rsidP="00C17787">
      <w:pPr>
        <w:pStyle w:val="Heading2"/>
        <w:tabs>
          <w:tab w:val="left" w:pos="1440"/>
        </w:tabs>
      </w:pPr>
      <w:bookmarkStart w:id="15" w:name="_Toc527243144"/>
      <w:r w:rsidRPr="00C17787">
        <w:t>2.3</w:t>
      </w:r>
      <w:r w:rsidR="00C17787">
        <w:tab/>
      </w:r>
      <w:r w:rsidR="00C17787" w:rsidRPr="00976C82">
        <w:t>Ensuring</w:t>
      </w:r>
      <w:r w:rsidR="00C17787">
        <w:t xml:space="preserve"> p</w:t>
      </w:r>
      <w:r w:rsidRPr="00C17787">
        <w:t>rivacy</w:t>
      </w:r>
      <w:bookmarkEnd w:id="15"/>
    </w:p>
    <w:p w14:paraId="3B0512DD" w14:textId="77777777" w:rsidR="00172954" w:rsidRDefault="00172954" w:rsidP="00C17787">
      <w:pPr>
        <w:pStyle w:val="BodyText0"/>
      </w:pPr>
      <w:r w:rsidRPr="00827901">
        <w:t>The interview</w:t>
      </w:r>
      <w:r>
        <w:t>s</w:t>
      </w:r>
      <w:r w:rsidRPr="00827901">
        <w:t xml:space="preserve"> should be conducted only</w:t>
      </w:r>
      <w:r>
        <w:t xml:space="preserve"> </w:t>
      </w:r>
      <w:r w:rsidRPr="00827901">
        <w:t>with appropriate household members. Friends, neighbors, or other non-household members should not be present during the interview.</w:t>
      </w:r>
      <w:r>
        <w:t xml:space="preserve"> It is important to ensure privacy so that respondents feel they can answer your questions freely and honestly, and so that the information they share remains confidential.</w:t>
      </w:r>
    </w:p>
    <w:p w14:paraId="4CB17829" w14:textId="4BC23CFF" w:rsidR="00172954" w:rsidRDefault="00172954" w:rsidP="00C17787">
      <w:pPr>
        <w:pStyle w:val="BodyText0"/>
      </w:pPr>
      <w:r w:rsidRPr="00827901">
        <w:t xml:space="preserve">For Module </w:t>
      </w:r>
      <w:r>
        <w:t>6</w:t>
      </w:r>
      <w:r w:rsidRPr="00827901">
        <w:t xml:space="preserve">, </w:t>
      </w:r>
      <w:r w:rsidRPr="00827901">
        <w:rPr>
          <w:i/>
        </w:rPr>
        <w:t>Empowerment in Agriculture</w:t>
      </w:r>
      <w:r w:rsidR="008D43BC">
        <w:rPr>
          <w:i/>
        </w:rPr>
        <w:t>,</w:t>
      </w:r>
      <w:r w:rsidRPr="00827901">
        <w:t xml:space="preserve"> respondents </w:t>
      </w:r>
      <w:r w:rsidRPr="00755778">
        <w:rPr>
          <w:b/>
        </w:rPr>
        <w:t>must</w:t>
      </w:r>
      <w:r w:rsidRPr="00827901">
        <w:t xml:space="preserve"> be interviewed </w:t>
      </w:r>
      <w:r>
        <w:t>in complete privacy</w:t>
      </w:r>
      <w:r w:rsidRPr="00827901">
        <w:t>.</w:t>
      </w:r>
      <w:r>
        <w:t xml:space="preserve"> </w:t>
      </w:r>
    </w:p>
    <w:p w14:paraId="4F5B887F" w14:textId="35E1F4C6" w:rsidR="00172954" w:rsidRPr="00C17787" w:rsidRDefault="00172954" w:rsidP="00C17787">
      <w:pPr>
        <w:pStyle w:val="Heading2"/>
        <w:tabs>
          <w:tab w:val="left" w:pos="1440"/>
        </w:tabs>
      </w:pPr>
      <w:bookmarkStart w:id="16" w:name="_Toc527243145"/>
      <w:r w:rsidRPr="00C17787">
        <w:t>2.4</w:t>
      </w:r>
      <w:r w:rsidR="00C17787">
        <w:tab/>
        <w:t>Building r</w:t>
      </w:r>
      <w:r w:rsidRPr="00C17787">
        <w:t>apport</w:t>
      </w:r>
      <w:bookmarkEnd w:id="16"/>
    </w:p>
    <w:p w14:paraId="0590548B" w14:textId="77777777" w:rsidR="00172954" w:rsidRPr="00827901" w:rsidRDefault="00172954" w:rsidP="00C17787">
      <w:pPr>
        <w:pStyle w:val="BodyText0"/>
      </w:pPr>
      <w:r w:rsidRPr="00827901">
        <w:t xml:space="preserve">If a respondent </w:t>
      </w:r>
      <w:r>
        <w:t>seems</w:t>
      </w:r>
      <w:r w:rsidRPr="00827901">
        <w:t xml:space="preserve"> shy, try to put </w:t>
      </w:r>
      <w:r>
        <w:t>her or him</w:t>
      </w:r>
      <w:r w:rsidRPr="00827901">
        <w:t xml:space="preserve"> at ease. Talk about general topics of interest (for example, the weather) for a few minutes so the respondent feels more comfortable with you.</w:t>
      </w:r>
    </w:p>
    <w:p w14:paraId="0D081B43" w14:textId="77777777" w:rsidR="00172954" w:rsidRDefault="00172954" w:rsidP="00C17787">
      <w:pPr>
        <w:pStyle w:val="BodyText0"/>
      </w:pPr>
      <w:r w:rsidRPr="00827901">
        <w:t>The respondent may be distracted by the tablet. Explain that the tablet is a small computer where you enter the respondents</w:t>
      </w:r>
      <w:r>
        <w:t>’</w:t>
      </w:r>
      <w:r w:rsidRPr="00827901">
        <w:t xml:space="preserve"> answers.</w:t>
      </w:r>
      <w:r>
        <w:t xml:space="preserve"> </w:t>
      </w:r>
      <w:r w:rsidRPr="00827901">
        <w:t>Explain that it is not recording the conversation. If necessary, show the respondent a typical survey screen and explain how it works in simple terms.</w:t>
      </w:r>
    </w:p>
    <w:p w14:paraId="0B0A86C0" w14:textId="75C9D9D9" w:rsidR="00172954" w:rsidRPr="00C17787" w:rsidRDefault="00172954" w:rsidP="00C17787">
      <w:pPr>
        <w:pStyle w:val="Heading2"/>
        <w:tabs>
          <w:tab w:val="left" w:pos="1440"/>
        </w:tabs>
      </w:pPr>
      <w:bookmarkStart w:id="17" w:name="_Toc527243146"/>
      <w:r w:rsidRPr="00C17787">
        <w:lastRenderedPageBreak/>
        <w:t>2.5</w:t>
      </w:r>
      <w:r w:rsidRPr="00C17787">
        <w:tab/>
      </w:r>
      <w:r w:rsidR="00C17787">
        <w:t>How to a</w:t>
      </w:r>
      <w:r w:rsidRPr="00C17787">
        <w:t xml:space="preserve">sk </w:t>
      </w:r>
      <w:r w:rsidR="00C17787">
        <w:t>the s</w:t>
      </w:r>
      <w:r w:rsidRPr="00C17787">
        <w:t xml:space="preserve">urvey </w:t>
      </w:r>
      <w:r w:rsidR="00C17787">
        <w:t>q</w:t>
      </w:r>
      <w:r w:rsidRPr="00C17787">
        <w:t>uestions</w:t>
      </w:r>
      <w:bookmarkEnd w:id="17"/>
    </w:p>
    <w:p w14:paraId="2DE02A13" w14:textId="77777777" w:rsidR="00172954" w:rsidRPr="00827901" w:rsidRDefault="00172954" w:rsidP="00C17787">
      <w:pPr>
        <w:pStyle w:val="BodyText0"/>
      </w:pPr>
      <w:r>
        <w:t>This section provides very important instruction</w:t>
      </w:r>
      <w:r w:rsidRPr="00827901">
        <w:t xml:space="preserve">s you </w:t>
      </w:r>
      <w:r>
        <w:t>will need to</w:t>
      </w:r>
      <w:r w:rsidRPr="00827901">
        <w:t xml:space="preserve"> follow to </w:t>
      </w:r>
      <w:r>
        <w:t>make sure that you collect the best information possible</w:t>
      </w:r>
      <w:r w:rsidRPr="00827901">
        <w:t>.</w:t>
      </w:r>
      <w:r>
        <w:t xml:space="preserve"> Some of these instructions sound like common sense; others might need more explanation from your trainer or field supervisor about why we must follow these specific instructions. If you have any questions about them, ask your field supervisor or trainer. She or he will be happy to help.</w:t>
      </w:r>
    </w:p>
    <w:p w14:paraId="0BBAE8D5" w14:textId="77777777" w:rsidR="00172954" w:rsidRPr="00C17787" w:rsidRDefault="00172954" w:rsidP="00C17787">
      <w:pPr>
        <w:widowControl/>
        <w:numPr>
          <w:ilvl w:val="0"/>
          <w:numId w:val="5"/>
        </w:numPr>
        <w:tabs>
          <w:tab w:val="num" w:pos="0"/>
        </w:tabs>
        <w:spacing w:after="120"/>
        <w:rPr>
          <w:sz w:val="22"/>
          <w:szCs w:val="22"/>
        </w:rPr>
      </w:pPr>
      <w:r w:rsidRPr="00C17787">
        <w:rPr>
          <w:sz w:val="22"/>
          <w:szCs w:val="22"/>
        </w:rPr>
        <w:t>Do not rush the interview. Allow the respondent time to think before responding. Let the respondent know that his or her answer is very important.</w:t>
      </w:r>
    </w:p>
    <w:p w14:paraId="1C82E343" w14:textId="77777777" w:rsidR="00172954" w:rsidRPr="00C17787" w:rsidRDefault="00172954" w:rsidP="00C17787">
      <w:pPr>
        <w:widowControl/>
        <w:numPr>
          <w:ilvl w:val="0"/>
          <w:numId w:val="5"/>
        </w:numPr>
        <w:spacing w:after="120"/>
        <w:rPr>
          <w:sz w:val="22"/>
          <w:szCs w:val="22"/>
        </w:rPr>
      </w:pPr>
      <w:r w:rsidRPr="00C17787">
        <w:rPr>
          <w:sz w:val="22"/>
          <w:szCs w:val="22"/>
        </w:rPr>
        <w:t xml:space="preserve">Read the question exactly as it is written. Read it slowly and clearly. If the respondent does not understand the question, explain what the question is asking, and then re-read the question again slowly. If you need to explain the question further, try to be very neutral in your re-wording, so the respondent does not feel that one answer is correct or preferred. This can create what is called </w:t>
      </w:r>
      <w:r w:rsidRPr="00C17787">
        <w:rPr>
          <w:i/>
          <w:sz w:val="22"/>
          <w:szCs w:val="22"/>
        </w:rPr>
        <w:t>bias</w:t>
      </w:r>
      <w:r w:rsidRPr="00C17787">
        <w:rPr>
          <w:sz w:val="22"/>
          <w:szCs w:val="22"/>
        </w:rPr>
        <w:t xml:space="preserve"> in the data. </w:t>
      </w:r>
    </w:p>
    <w:p w14:paraId="64553770" w14:textId="77777777" w:rsidR="00172954" w:rsidRPr="00C17787" w:rsidRDefault="00172954" w:rsidP="00C17787">
      <w:pPr>
        <w:widowControl/>
        <w:numPr>
          <w:ilvl w:val="0"/>
          <w:numId w:val="5"/>
        </w:numPr>
        <w:spacing w:after="120"/>
        <w:rPr>
          <w:sz w:val="22"/>
          <w:szCs w:val="22"/>
        </w:rPr>
      </w:pPr>
      <w:r w:rsidRPr="00C17787">
        <w:rPr>
          <w:sz w:val="22"/>
          <w:szCs w:val="22"/>
        </w:rPr>
        <w:t xml:space="preserve">Never read the list of possible answers that appear in all capital letters to the respondent. This can also create bias. Let the respondent answer in his or her own words. Then, select the survey response that best matches the answer given by the respondent. </w:t>
      </w:r>
    </w:p>
    <w:p w14:paraId="343CA312" w14:textId="77777777" w:rsidR="00172954" w:rsidRPr="00C17787" w:rsidRDefault="00172954" w:rsidP="00C17787">
      <w:pPr>
        <w:widowControl/>
        <w:numPr>
          <w:ilvl w:val="0"/>
          <w:numId w:val="5"/>
        </w:numPr>
        <w:spacing w:after="120"/>
        <w:rPr>
          <w:sz w:val="22"/>
          <w:szCs w:val="22"/>
        </w:rPr>
      </w:pPr>
      <w:r w:rsidRPr="00C17787">
        <w:rPr>
          <w:sz w:val="22"/>
          <w:szCs w:val="22"/>
        </w:rPr>
        <w:t>Remain neutral. Do not give the impression that any response is more appropriate than others. Never appear to disapprove of any response.</w:t>
      </w:r>
    </w:p>
    <w:p w14:paraId="1548CC26" w14:textId="77777777" w:rsidR="00172954" w:rsidRPr="00C17787" w:rsidRDefault="00172954" w:rsidP="00C17787">
      <w:pPr>
        <w:widowControl/>
        <w:numPr>
          <w:ilvl w:val="0"/>
          <w:numId w:val="5"/>
        </w:numPr>
        <w:tabs>
          <w:tab w:val="num" w:pos="0"/>
        </w:tabs>
        <w:spacing w:after="120"/>
        <w:rPr>
          <w:sz w:val="22"/>
          <w:szCs w:val="22"/>
        </w:rPr>
      </w:pPr>
      <w:r w:rsidRPr="00C17787">
        <w:rPr>
          <w:sz w:val="22"/>
          <w:szCs w:val="22"/>
        </w:rPr>
        <w:t xml:space="preserve">If you need to explain a question to a respondent, be very careful that you do not rephrase the question so that it becomes a </w:t>
      </w:r>
      <w:r w:rsidRPr="00C17787">
        <w:rPr>
          <w:i/>
          <w:sz w:val="22"/>
          <w:szCs w:val="22"/>
        </w:rPr>
        <w:t>leading</w:t>
      </w:r>
      <w:r w:rsidRPr="00C17787">
        <w:rPr>
          <w:sz w:val="22"/>
          <w:szCs w:val="22"/>
        </w:rPr>
        <w:t xml:space="preserve"> </w:t>
      </w:r>
      <w:r w:rsidRPr="00C17787">
        <w:rPr>
          <w:i/>
          <w:sz w:val="22"/>
          <w:szCs w:val="22"/>
        </w:rPr>
        <w:t>question.</w:t>
      </w:r>
      <w:r w:rsidRPr="00C17787">
        <w:rPr>
          <w:sz w:val="22"/>
          <w:szCs w:val="22"/>
        </w:rPr>
        <w:t xml:space="preserve"> A leading question is a question that can encourage a respondent to answer in a </w:t>
      </w:r>
      <w:proofErr w:type="gramStart"/>
      <w:r w:rsidRPr="00C17787">
        <w:rPr>
          <w:sz w:val="22"/>
          <w:szCs w:val="22"/>
        </w:rPr>
        <w:t>particular way</w:t>
      </w:r>
      <w:proofErr w:type="gramEnd"/>
      <w:r w:rsidRPr="00C17787">
        <w:rPr>
          <w:sz w:val="22"/>
          <w:szCs w:val="22"/>
        </w:rPr>
        <w:t xml:space="preserve"> as a result of how the question is structured. This creates bias in the data. </w:t>
      </w:r>
    </w:p>
    <w:p w14:paraId="24CC82C8" w14:textId="77777777" w:rsidR="00172954" w:rsidRPr="00C17787" w:rsidRDefault="00172954" w:rsidP="00C17787">
      <w:pPr>
        <w:widowControl/>
        <w:spacing w:after="120"/>
        <w:ind w:left="720"/>
        <w:rPr>
          <w:sz w:val="22"/>
          <w:szCs w:val="22"/>
        </w:rPr>
      </w:pPr>
      <w:r w:rsidRPr="00C17787">
        <w:rPr>
          <w:sz w:val="22"/>
          <w:szCs w:val="22"/>
        </w:rPr>
        <w:t xml:space="preserve">An example of a balanced question would be, “Would you say you’re never hungry, sometimes hungry, or often hungry?” This gives the respondent a range of possible options to choose from. </w:t>
      </w:r>
    </w:p>
    <w:p w14:paraId="54C1F63E" w14:textId="77777777" w:rsidR="00172954" w:rsidRPr="00C17787" w:rsidRDefault="00172954" w:rsidP="00C17787">
      <w:pPr>
        <w:widowControl/>
        <w:spacing w:after="120"/>
        <w:ind w:left="720"/>
        <w:rPr>
          <w:sz w:val="22"/>
          <w:szCs w:val="22"/>
        </w:rPr>
      </w:pPr>
      <w:r w:rsidRPr="00C17787">
        <w:rPr>
          <w:sz w:val="22"/>
          <w:szCs w:val="22"/>
        </w:rPr>
        <w:t>An example of a leading question, however, would be, “Would you say you are often hungry?” This question appears to give only one option, and therefore the respondent is more likely to respond in the affirmative, even if it is not the response that best suits the respondent’s situation.</w:t>
      </w:r>
    </w:p>
    <w:p w14:paraId="30107C38" w14:textId="77777777" w:rsidR="00172954" w:rsidRPr="00C17787" w:rsidRDefault="00172954" w:rsidP="00C17787">
      <w:pPr>
        <w:widowControl/>
        <w:numPr>
          <w:ilvl w:val="0"/>
          <w:numId w:val="5"/>
        </w:numPr>
        <w:tabs>
          <w:tab w:val="num" w:pos="0"/>
        </w:tabs>
        <w:spacing w:after="120"/>
        <w:rPr>
          <w:sz w:val="22"/>
          <w:szCs w:val="22"/>
        </w:rPr>
      </w:pPr>
      <w:r w:rsidRPr="00C17787">
        <w:rPr>
          <w:sz w:val="22"/>
          <w:szCs w:val="22"/>
        </w:rPr>
        <w:t xml:space="preserve">Do not suggest responses to the questions. </w:t>
      </w:r>
    </w:p>
    <w:p w14:paraId="037A4611" w14:textId="77777777" w:rsidR="00172954" w:rsidRPr="00C17787" w:rsidRDefault="00172954" w:rsidP="00C17787">
      <w:pPr>
        <w:widowControl/>
        <w:numPr>
          <w:ilvl w:val="0"/>
          <w:numId w:val="5"/>
        </w:numPr>
        <w:tabs>
          <w:tab w:val="num" w:pos="0"/>
        </w:tabs>
        <w:spacing w:after="120"/>
        <w:rPr>
          <w:sz w:val="22"/>
          <w:szCs w:val="22"/>
        </w:rPr>
      </w:pPr>
      <w:r w:rsidRPr="00C17787">
        <w:rPr>
          <w:sz w:val="22"/>
          <w:szCs w:val="22"/>
        </w:rPr>
        <w:t xml:space="preserve">Respondents may want to give you more than one answer to a question that allows you to record only one response. If this happens, ask the respondent to tell you which answer is true </w:t>
      </w:r>
      <w:r w:rsidRPr="00C17787">
        <w:rPr>
          <w:b/>
          <w:i/>
          <w:sz w:val="22"/>
          <w:szCs w:val="22"/>
        </w:rPr>
        <w:t>most</w:t>
      </w:r>
      <w:r w:rsidRPr="00C17787">
        <w:rPr>
          <w:sz w:val="22"/>
          <w:szCs w:val="22"/>
        </w:rPr>
        <w:t xml:space="preserve"> of the time. If the respondent feels it is not possible to do so, this probably means that there is a problem with the way the question is written; please write down the number of the question and inform your field supervisor about the problem.</w:t>
      </w:r>
    </w:p>
    <w:p w14:paraId="04DEA5DD" w14:textId="77777777" w:rsidR="00172954" w:rsidRPr="00C17787" w:rsidRDefault="00172954" w:rsidP="00C17787">
      <w:pPr>
        <w:widowControl/>
        <w:numPr>
          <w:ilvl w:val="0"/>
          <w:numId w:val="5"/>
        </w:numPr>
        <w:tabs>
          <w:tab w:val="num" w:pos="0"/>
        </w:tabs>
        <w:spacing w:after="120"/>
        <w:rPr>
          <w:sz w:val="22"/>
          <w:szCs w:val="22"/>
        </w:rPr>
      </w:pPr>
      <w:r w:rsidRPr="00C17787">
        <w:rPr>
          <w:sz w:val="22"/>
          <w:szCs w:val="22"/>
        </w:rPr>
        <w:t xml:space="preserve">If a question allows you to record more than one response, be sure to record all responses that the respondent gives. </w:t>
      </w:r>
    </w:p>
    <w:p w14:paraId="6C8DBECA" w14:textId="200BB771" w:rsidR="00172954" w:rsidRPr="00C17787" w:rsidRDefault="00172954" w:rsidP="00C17787">
      <w:pPr>
        <w:widowControl/>
        <w:numPr>
          <w:ilvl w:val="0"/>
          <w:numId w:val="5"/>
        </w:numPr>
        <w:tabs>
          <w:tab w:val="num" w:pos="0"/>
        </w:tabs>
        <w:spacing w:after="120"/>
        <w:rPr>
          <w:sz w:val="22"/>
          <w:szCs w:val="22"/>
        </w:rPr>
      </w:pPr>
      <w:r w:rsidRPr="00C17787">
        <w:rPr>
          <w:sz w:val="22"/>
          <w:szCs w:val="22"/>
        </w:rPr>
        <w:t xml:space="preserve">Questions include the most likely responses as response options, but they do not necessarily include all possible responses. Therefore, some questions include the response option ‘OTHER’ </w:t>
      </w:r>
      <w:r w:rsidRPr="00C17787">
        <w:rPr>
          <w:sz w:val="22"/>
          <w:szCs w:val="22"/>
        </w:rPr>
        <w:lastRenderedPageBreak/>
        <w:t>or ‘OTHER (</w:t>
      </w:r>
      <w:r w:rsidR="008D43BC">
        <w:rPr>
          <w:sz w:val="22"/>
          <w:szCs w:val="22"/>
        </w:rPr>
        <w:t>SPECIFY</w:t>
      </w:r>
      <w:r w:rsidRPr="00C17787">
        <w:rPr>
          <w:sz w:val="22"/>
          <w:szCs w:val="22"/>
        </w:rPr>
        <w:t xml:space="preserve">)’. Select this response option </w:t>
      </w:r>
      <w:r w:rsidRPr="00C17787">
        <w:rPr>
          <w:b/>
          <w:i/>
          <w:sz w:val="22"/>
          <w:szCs w:val="22"/>
        </w:rPr>
        <w:t>only</w:t>
      </w:r>
      <w:r w:rsidRPr="00C17787">
        <w:rPr>
          <w:sz w:val="22"/>
          <w:szCs w:val="22"/>
        </w:rPr>
        <w:t xml:space="preserve"> if the response that the respondent gives is not listed as a response option. If you select ‘OTHER (</w:t>
      </w:r>
      <w:r w:rsidR="008D43BC">
        <w:rPr>
          <w:sz w:val="22"/>
          <w:szCs w:val="22"/>
        </w:rPr>
        <w:t>SPECIFY</w:t>
      </w:r>
      <w:r w:rsidRPr="00C17787">
        <w:rPr>
          <w:sz w:val="22"/>
          <w:szCs w:val="22"/>
        </w:rPr>
        <w:t>),’ be sure to manually record the response given by the respondent. If you select ‘OTHER’ and ‘</w:t>
      </w:r>
      <w:r w:rsidR="008D43BC">
        <w:rPr>
          <w:sz w:val="22"/>
          <w:szCs w:val="22"/>
        </w:rPr>
        <w:t>SPECIFY</w:t>
      </w:r>
      <w:r w:rsidRPr="00C17787">
        <w:rPr>
          <w:sz w:val="22"/>
          <w:szCs w:val="22"/>
        </w:rPr>
        <w:t xml:space="preserve">’ is not noted, you do not need to manually record the response given by the respondent. </w:t>
      </w:r>
    </w:p>
    <w:p w14:paraId="14DD2B5E" w14:textId="77777777" w:rsidR="00172954" w:rsidRPr="00C17787" w:rsidRDefault="00172954" w:rsidP="00C17787">
      <w:pPr>
        <w:widowControl/>
        <w:numPr>
          <w:ilvl w:val="0"/>
          <w:numId w:val="5"/>
        </w:numPr>
        <w:tabs>
          <w:tab w:val="num" w:pos="0"/>
        </w:tabs>
        <w:spacing w:after="120"/>
        <w:rPr>
          <w:sz w:val="22"/>
          <w:szCs w:val="22"/>
        </w:rPr>
      </w:pPr>
      <w:r w:rsidRPr="00C17787">
        <w:rPr>
          <w:sz w:val="22"/>
          <w:szCs w:val="22"/>
        </w:rPr>
        <w:t>Respondents may provide long answers that include a lot of information not directly relevant to the question. Simply record the relevant response and continue with the interview. If the respondent ends up talking about something else, and has not answered the question at all, steer the respondent politely back to the question.</w:t>
      </w:r>
    </w:p>
    <w:p w14:paraId="03D582DA" w14:textId="77777777" w:rsidR="00172954" w:rsidRPr="00C17787" w:rsidRDefault="00172954" w:rsidP="00C17787">
      <w:pPr>
        <w:widowControl/>
        <w:numPr>
          <w:ilvl w:val="0"/>
          <w:numId w:val="5"/>
        </w:numPr>
        <w:tabs>
          <w:tab w:val="num" w:pos="0"/>
        </w:tabs>
        <w:spacing w:after="120"/>
        <w:rPr>
          <w:sz w:val="22"/>
          <w:szCs w:val="22"/>
        </w:rPr>
      </w:pPr>
      <w:r w:rsidRPr="00C17787">
        <w:rPr>
          <w:sz w:val="22"/>
          <w:szCs w:val="22"/>
        </w:rPr>
        <w:t xml:space="preserve">Do not argue with respondents. </w:t>
      </w:r>
    </w:p>
    <w:p w14:paraId="3109A689" w14:textId="569AA2C6" w:rsidR="00172954" w:rsidRPr="00C17787" w:rsidRDefault="00172954" w:rsidP="00C17787">
      <w:pPr>
        <w:pStyle w:val="Bulletedlist"/>
      </w:pPr>
      <w:r w:rsidRPr="00C17787">
        <w:t xml:space="preserve">If the respondent seems reluctant to answer a question, explain that his or her answers will be kept completely confidential. </w:t>
      </w:r>
    </w:p>
    <w:p w14:paraId="5A46983B" w14:textId="77777777" w:rsidR="00172954" w:rsidRPr="005F0C04" w:rsidRDefault="00172954" w:rsidP="00C17787">
      <w:pPr>
        <w:pStyle w:val="BodyText0"/>
      </w:pPr>
      <w:r w:rsidRPr="00827901">
        <w:t>If you feel that any of the information</w:t>
      </w:r>
      <w:r>
        <w:t xml:space="preserve"> a respondent tells you</w:t>
      </w:r>
      <w:r w:rsidRPr="00827901">
        <w:t xml:space="preserve"> is </w:t>
      </w:r>
      <w:r>
        <w:t>questionable,</w:t>
      </w:r>
      <w:r w:rsidRPr="00827901">
        <w:t xml:space="preserve"> or you do not know how to interpret the respondent</w:t>
      </w:r>
      <w:r>
        <w:t>’</w:t>
      </w:r>
      <w:r w:rsidRPr="00827901">
        <w:t xml:space="preserve">s </w:t>
      </w:r>
      <w:r>
        <w:t>answer</w:t>
      </w:r>
      <w:r w:rsidRPr="00827901">
        <w:t xml:space="preserve">, please write down </w:t>
      </w:r>
      <w:r>
        <w:t xml:space="preserve">your concerns in your notebook </w:t>
      </w:r>
      <w:r w:rsidRPr="00827901">
        <w:t xml:space="preserve">and discuss </w:t>
      </w:r>
      <w:r>
        <w:t>them</w:t>
      </w:r>
      <w:r w:rsidRPr="00827901">
        <w:t xml:space="preserve"> with </w:t>
      </w:r>
      <w:r>
        <w:t>the field supervisor</w:t>
      </w:r>
      <w:r w:rsidRPr="00827901">
        <w:t xml:space="preserve">. </w:t>
      </w:r>
      <w:r>
        <w:t xml:space="preserve">She or he will help you interpret the response. </w:t>
      </w:r>
      <w:r w:rsidRPr="00827901">
        <w:t>Your dedication to the quality of the interview and the interview data will be respected if you bring questions and concerns to the atte</w:t>
      </w:r>
      <w:r>
        <w:t>ntion of your field supervisor.</w:t>
      </w:r>
    </w:p>
    <w:p w14:paraId="614AEDB1" w14:textId="77777777" w:rsidR="00172954" w:rsidRPr="00C17787" w:rsidRDefault="00172954" w:rsidP="00C17787">
      <w:pPr>
        <w:pStyle w:val="Heading2"/>
        <w:tabs>
          <w:tab w:val="left" w:pos="1440"/>
        </w:tabs>
      </w:pPr>
      <w:bookmarkStart w:id="18" w:name="_Toc527243147"/>
      <w:r w:rsidRPr="00C17787">
        <w:rPr>
          <w:noProof/>
        </w:rPr>
        <mc:AlternateContent>
          <mc:Choice Requires="wpg">
            <w:drawing>
              <wp:anchor distT="0" distB="0" distL="114300" distR="114300" simplePos="0" relativeHeight="251705344" behindDoc="0" locked="0" layoutInCell="1" allowOverlap="1" wp14:anchorId="655903EF" wp14:editId="3C56C00C">
                <wp:simplePos x="0" y="0"/>
                <wp:positionH relativeFrom="column">
                  <wp:posOffset>3926840</wp:posOffset>
                </wp:positionH>
                <wp:positionV relativeFrom="paragraph">
                  <wp:posOffset>262890</wp:posOffset>
                </wp:positionV>
                <wp:extent cx="2006600" cy="3634105"/>
                <wp:effectExtent l="0" t="0" r="0" b="4445"/>
                <wp:wrapSquare wrapText="bothSides"/>
                <wp:docPr id="677" name="Group 677"/>
                <wp:cNvGraphicFramePr/>
                <a:graphic xmlns:a="http://schemas.openxmlformats.org/drawingml/2006/main">
                  <a:graphicData uri="http://schemas.microsoft.com/office/word/2010/wordprocessingGroup">
                    <wpg:wgp>
                      <wpg:cNvGrpSpPr/>
                      <wpg:grpSpPr>
                        <a:xfrm>
                          <a:off x="0" y="0"/>
                          <a:ext cx="2006600" cy="3634105"/>
                          <a:chOff x="0" y="38100"/>
                          <a:chExt cx="2006600" cy="3527134"/>
                        </a:xfrm>
                      </wpg:grpSpPr>
                      <wps:wsp>
                        <wps:cNvPr id="680" name="Text Box 680"/>
                        <wps:cNvSpPr txBox="1"/>
                        <wps:spPr>
                          <a:xfrm>
                            <a:off x="0" y="3219450"/>
                            <a:ext cx="2006600" cy="345784"/>
                          </a:xfrm>
                          <a:prstGeom prst="rect">
                            <a:avLst/>
                          </a:prstGeom>
                          <a:solidFill>
                            <a:prstClr val="white"/>
                          </a:solidFill>
                          <a:ln>
                            <a:noFill/>
                          </a:ln>
                          <a:effectLst/>
                        </wps:spPr>
                        <wps:txbx>
                          <w:txbxContent>
                            <w:p w14:paraId="361A1D2E" w14:textId="79F087C2" w:rsidR="00C0425D" w:rsidRPr="004E2E8E" w:rsidRDefault="00C0425D" w:rsidP="00C17787">
                              <w:pPr>
                                <w:pStyle w:val="Figuretitle"/>
                                <w:rPr>
                                  <w:noProof/>
                                </w:rPr>
                              </w:pPr>
                              <w:bookmarkStart w:id="19" w:name="_Toc527243196"/>
                              <w:r w:rsidRPr="00C17787">
                                <w:rPr>
                                  <w:noProof/>
                                </w:rPr>
                                <w:t xml:space="preserve">Figure </w:t>
                              </w:r>
                              <w:r>
                                <w:rPr>
                                  <w:noProof/>
                                </w:rPr>
                                <w:t>2.1</w:t>
                              </w:r>
                              <w:r w:rsidRPr="00C17787">
                                <w:rPr>
                                  <w:noProof/>
                                </w:rPr>
                                <w:t>:</w:t>
                              </w:r>
                              <w:r>
                                <w:rPr>
                                  <w:noProof/>
                                </w:rPr>
                                <w:t xml:space="preserve"> Setting the Language of Interview</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81" name="Picture 681"/>
                          <pic:cNvPicPr>
                            <a:picLocks noChangeAspect="1"/>
                          </pic:cNvPicPr>
                        </pic:nvPicPr>
                        <pic:blipFill rotWithShape="1">
                          <a:blip r:embed="rId54"/>
                          <a:srcRect b="35606"/>
                          <a:stretch/>
                        </pic:blipFill>
                        <pic:spPr bwMode="auto">
                          <a:xfrm>
                            <a:off x="6350" y="38100"/>
                            <a:ext cx="1958975" cy="1079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3" name="Picture 683"/>
                          <pic:cNvPicPr>
                            <a:picLocks noChangeAspect="1"/>
                          </pic:cNvPicPr>
                        </pic:nvPicPr>
                        <pic:blipFill rotWithShape="1">
                          <a:blip r:embed="rId55"/>
                          <a:srcRect b="37688"/>
                          <a:stretch/>
                        </pic:blipFill>
                        <pic:spPr bwMode="auto">
                          <a:xfrm>
                            <a:off x="0" y="1168400"/>
                            <a:ext cx="1987550" cy="1054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Picture 34"/>
                          <pic:cNvPicPr>
                            <a:picLocks noChangeAspect="1"/>
                          </pic:cNvPicPr>
                        </pic:nvPicPr>
                        <pic:blipFill>
                          <a:blip r:embed="rId56"/>
                          <a:stretch>
                            <a:fillRect/>
                          </a:stretch>
                        </pic:blipFill>
                        <pic:spPr>
                          <a:xfrm>
                            <a:off x="6350" y="2273300"/>
                            <a:ext cx="2000250" cy="946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5903EF" id="Group 677" o:spid="_x0000_s1028" style="position:absolute;left:0;text-align:left;margin-left:309.2pt;margin-top:20.7pt;width:158pt;height:286.15pt;z-index:251705344;mso-width-relative:margin;mso-height-relative:margin" coordorigin=",381" coordsize="20066,3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">
                <v:shapetype id="_x0000_t202" coordsize="21600,21600" o:spt="202" path="m,l,21600r21600,l21600,xe">
                  <v:stroke joinstyle="miter"/>
                  <v:path gradientshapeok="t" o:connecttype="rect"/>
                </v:shapetype>
                <v:shape id="Text Box 680" o:spid="_x0000_s1029" type="#_x0000_t202" style="position:absolute;top:32194;width:2006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" stroked="f">
                  <v:textbox inset="0,0,0,0">
                    <w:txbxContent>
                      <w:p w14:paraId="361A1D2E" w14:textId="79F087C2" w:rsidR="00C0425D" w:rsidRPr="004E2E8E" w:rsidRDefault="00C0425D" w:rsidP="00C17787">
                        <w:pPr>
                          <w:pStyle w:val="Figuretitle"/>
                          <w:rPr>
                            <w:noProof/>
                          </w:rPr>
                        </w:pPr>
                        <w:bookmarkStart w:id="20" w:name="_Toc527243196"/>
                        <w:r w:rsidRPr="00C17787">
                          <w:rPr>
                            <w:noProof/>
                          </w:rPr>
                          <w:t xml:space="preserve">Figure </w:t>
                        </w:r>
                        <w:r>
                          <w:rPr>
                            <w:noProof/>
                          </w:rPr>
                          <w:t>2.1</w:t>
                        </w:r>
                        <w:r w:rsidRPr="00C17787">
                          <w:rPr>
                            <w:noProof/>
                          </w:rPr>
                          <w:t>:</w:t>
                        </w:r>
                        <w:r>
                          <w:rPr>
                            <w:noProof/>
                          </w:rPr>
                          <w:t xml:space="preserve"> Setting the Language of Interview</w:t>
                        </w:r>
                        <w:bookmarkEnd w:id="20"/>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1" o:spid="_x0000_s1030" type="#_x0000_t75" style="position:absolute;left:63;top:381;width:19590;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">
                  <v:imagedata r:id="rId57" o:title="" cropbottom="23335f"/>
                </v:shape>
                <v:shape id="Picture 683" o:spid="_x0000_s1031" type="#_x0000_t75" style="position:absolute;top:11684;width:19875;height:10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">
                  <v:imagedata r:id="rId58" o:title="" cropbottom="24699f"/>
                </v:shape>
                <v:shape id="Picture 34" o:spid="_x0000_s1032" type="#_x0000_t75" style="position:absolute;left:63;top:22733;width:20003;height: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">
                  <v:imagedata r:id="rId59" o:title=""/>
                </v:shape>
                <w10:wrap type="square"/>
              </v:group>
            </w:pict>
          </mc:Fallback>
        </mc:AlternateContent>
      </w:r>
      <w:r w:rsidRPr="00C17787">
        <w:t>2.6</w:t>
      </w:r>
      <w:r w:rsidRPr="00C17787">
        <w:tab/>
        <w:t>Language of the Interview</w:t>
      </w:r>
      <w:bookmarkEnd w:id="18"/>
    </w:p>
    <w:p w14:paraId="128D8C79" w14:textId="77777777" w:rsidR="00172954" w:rsidRDefault="00172954" w:rsidP="00C17787">
      <w:pPr>
        <w:pStyle w:val="BodyText0"/>
      </w:pPr>
      <w:r w:rsidRPr="00827901">
        <w:t xml:space="preserve">You will conduct the interview in the </w:t>
      </w:r>
      <w:r>
        <w:t>native language of the respondent</w:t>
      </w:r>
      <w:r w:rsidRPr="00827901">
        <w:t>.</w:t>
      </w:r>
      <w:r>
        <w:t xml:space="preserve"> Respondents understand survey questions best when they are asked in their native language.</w:t>
      </w:r>
      <w:r w:rsidRPr="004B26EC">
        <w:t xml:space="preserve"> </w:t>
      </w:r>
      <w:r>
        <w:t>A native language is a language that a person has been exposed to and learned from birth or from when they were very young children. It is possible for a person to have more than one native language.</w:t>
      </w:r>
    </w:p>
    <w:p w14:paraId="5B52CA62" w14:textId="77777777" w:rsidR="00172954" w:rsidRPr="00827901" w:rsidRDefault="00172954" w:rsidP="00C17787">
      <w:pPr>
        <w:pStyle w:val="BodyText0"/>
      </w:pPr>
      <w:r>
        <w:t xml:space="preserve">When you first approach the household, you will need to ascertain the native language of the respondent to Module 1, </w:t>
      </w:r>
      <w:r w:rsidRPr="00053920">
        <w:rPr>
          <w:i/>
        </w:rPr>
        <w:t>Household Roster</w:t>
      </w:r>
      <w:r>
        <w:rPr>
          <w:i/>
        </w:rPr>
        <w:t xml:space="preserve"> and Demographics</w:t>
      </w:r>
      <w:r>
        <w:t xml:space="preserve">, and determine which translation of the questionnaire to use to conduct the interview. </w:t>
      </w:r>
    </w:p>
    <w:p w14:paraId="122AF5EF" w14:textId="128FDD63" w:rsidR="00172954" w:rsidRPr="00C17787" w:rsidRDefault="00172954" w:rsidP="00C17787">
      <w:pPr>
        <w:pStyle w:val="ListParagraph"/>
        <w:widowControl/>
        <w:numPr>
          <w:ilvl w:val="0"/>
          <w:numId w:val="4"/>
        </w:numPr>
        <w:spacing w:after="120"/>
        <w:rPr>
          <w:sz w:val="22"/>
          <w:szCs w:val="22"/>
        </w:rPr>
      </w:pPr>
      <w:r w:rsidRPr="00C17787">
        <w:rPr>
          <w:sz w:val="22"/>
          <w:szCs w:val="22"/>
        </w:rPr>
        <w:t>If the respondent’s native language is [</w:t>
      </w:r>
      <w:r w:rsidRPr="00C17787">
        <w:rPr>
          <w:sz w:val="22"/>
          <w:szCs w:val="22"/>
          <w:highlight w:val="yellow"/>
        </w:rPr>
        <w:t>ENTER LANGUAGES TO WHICH THE QUESTIONNAIRE HAS BEEN TRANSLATED</w:t>
      </w:r>
      <w:r w:rsidRPr="00C17787">
        <w:rPr>
          <w:sz w:val="22"/>
          <w:szCs w:val="22"/>
        </w:rPr>
        <w:t xml:space="preserve">] and you are also a native speaker of that language, you will select that language as the language of interview on the tablet screen (see Figure </w:t>
      </w:r>
      <w:r w:rsidR="00F45FEB">
        <w:rPr>
          <w:sz w:val="22"/>
          <w:szCs w:val="22"/>
        </w:rPr>
        <w:t>2</w:t>
      </w:r>
      <w:r w:rsidR="00121C8B">
        <w:rPr>
          <w:sz w:val="22"/>
          <w:szCs w:val="22"/>
        </w:rPr>
        <w:t>.1</w:t>
      </w:r>
      <w:r w:rsidRPr="00C17787">
        <w:rPr>
          <w:sz w:val="22"/>
          <w:szCs w:val="22"/>
        </w:rPr>
        <w:t>). Questions on the tablet will appear in the language of interview, and you should read the questions directly from the screen.</w:t>
      </w:r>
    </w:p>
    <w:p w14:paraId="15298D9F" w14:textId="44CC0EFB" w:rsidR="00172954" w:rsidRPr="00C17787" w:rsidRDefault="00172954" w:rsidP="00C17787">
      <w:pPr>
        <w:pStyle w:val="ListParagraph"/>
        <w:widowControl/>
        <w:spacing w:after="120"/>
        <w:rPr>
          <w:sz w:val="22"/>
          <w:szCs w:val="22"/>
        </w:rPr>
      </w:pPr>
      <w:r w:rsidRPr="00C17787">
        <w:rPr>
          <w:noProof/>
          <w:sz w:val="22"/>
          <w:szCs w:val="22"/>
        </w:rPr>
        <w:lastRenderedPageBreak/>
        <mc:AlternateContent>
          <mc:Choice Requires="wpg">
            <w:drawing>
              <wp:anchor distT="0" distB="0" distL="114300" distR="114300" simplePos="0" relativeHeight="251716608" behindDoc="0" locked="0" layoutInCell="1" allowOverlap="1" wp14:anchorId="3D247D2E" wp14:editId="36AEA5AE">
                <wp:simplePos x="0" y="0"/>
                <wp:positionH relativeFrom="column">
                  <wp:posOffset>3493135</wp:posOffset>
                </wp:positionH>
                <wp:positionV relativeFrom="paragraph">
                  <wp:posOffset>46355</wp:posOffset>
                </wp:positionV>
                <wp:extent cx="2457450" cy="1939925"/>
                <wp:effectExtent l="0" t="0" r="0" b="3175"/>
                <wp:wrapSquare wrapText="bothSides"/>
                <wp:docPr id="35" name="Group 35"/>
                <wp:cNvGraphicFramePr/>
                <a:graphic xmlns:a="http://schemas.openxmlformats.org/drawingml/2006/main">
                  <a:graphicData uri="http://schemas.microsoft.com/office/word/2010/wordprocessingGroup">
                    <wpg:wgp>
                      <wpg:cNvGrpSpPr/>
                      <wpg:grpSpPr>
                        <a:xfrm>
                          <a:off x="0" y="0"/>
                          <a:ext cx="2457450" cy="1939925"/>
                          <a:chOff x="0" y="0"/>
                          <a:chExt cx="2457450" cy="1940520"/>
                        </a:xfrm>
                      </wpg:grpSpPr>
                      <wpg:grpSp>
                        <wpg:cNvPr id="36" name="Group 36"/>
                        <wpg:cNvGrpSpPr/>
                        <wpg:grpSpPr>
                          <a:xfrm>
                            <a:off x="0" y="0"/>
                            <a:ext cx="2457450" cy="1543050"/>
                            <a:chOff x="0" y="0"/>
                            <a:chExt cx="2895600" cy="1626870"/>
                          </a:xfrm>
                        </wpg:grpSpPr>
                        <pic:pic xmlns:pic="http://schemas.openxmlformats.org/drawingml/2006/picture">
                          <pic:nvPicPr>
                            <pic:cNvPr id="37" name="Picture 37"/>
                            <pic:cNvPicPr>
                              <a:picLocks noChangeAspect="1"/>
                            </pic:cNvPicPr>
                          </pic:nvPicPr>
                          <pic:blipFill>
                            <a:blip r:embed="rId60"/>
                            <a:stretch>
                              <a:fillRect/>
                            </a:stretch>
                          </pic:blipFill>
                          <pic:spPr>
                            <a:xfrm>
                              <a:off x="6350" y="806450"/>
                              <a:ext cx="2889250" cy="820420"/>
                            </a:xfrm>
                            <a:prstGeom prst="rect">
                              <a:avLst/>
                            </a:prstGeom>
                          </pic:spPr>
                        </pic:pic>
                        <pic:pic xmlns:pic="http://schemas.openxmlformats.org/drawingml/2006/picture">
                          <pic:nvPicPr>
                            <pic:cNvPr id="38" name="Picture 38"/>
                            <pic:cNvPicPr>
                              <a:picLocks noChangeAspect="1"/>
                            </pic:cNvPicPr>
                          </pic:nvPicPr>
                          <pic:blipFill>
                            <a:blip r:embed="rId61"/>
                            <a:stretch>
                              <a:fillRect/>
                            </a:stretch>
                          </pic:blipFill>
                          <pic:spPr>
                            <a:xfrm>
                              <a:off x="0" y="0"/>
                              <a:ext cx="2882900" cy="770890"/>
                            </a:xfrm>
                            <a:prstGeom prst="rect">
                              <a:avLst/>
                            </a:prstGeom>
                          </pic:spPr>
                        </pic:pic>
                        <wps:wsp>
                          <wps:cNvPr id="39" name="Oval 39"/>
                          <wps:cNvSpPr/>
                          <wps:spPr>
                            <a:xfrm>
                              <a:off x="1892300" y="0"/>
                              <a:ext cx="266700"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Straight Arrow Connector 61"/>
                        <wps:cNvCnPr/>
                        <wps:spPr>
                          <a:xfrm>
                            <a:off x="1727200" y="222250"/>
                            <a:ext cx="6350" cy="7302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0" y="1581149"/>
                            <a:ext cx="2457450" cy="359371"/>
                          </a:xfrm>
                          <a:prstGeom prst="rect">
                            <a:avLst/>
                          </a:prstGeom>
                          <a:solidFill>
                            <a:prstClr val="white"/>
                          </a:solidFill>
                          <a:ln>
                            <a:noFill/>
                          </a:ln>
                          <a:effectLst/>
                        </wps:spPr>
                        <wps:txbx>
                          <w:txbxContent>
                            <w:p w14:paraId="402A4EE9" w14:textId="42DE251E" w:rsidR="00C0425D" w:rsidRPr="00CE565A" w:rsidRDefault="00C0425D" w:rsidP="00C17787">
                              <w:pPr>
                                <w:pStyle w:val="Figuretitle"/>
                                <w:rPr>
                                  <w:rFonts w:ascii="Cabin" w:eastAsia="Cabin" w:hAnsi="Cabin" w:cs="Cabin"/>
                                  <w:bCs/>
                                  <w:noProof/>
                                  <w:sz w:val="24"/>
                                </w:rPr>
                              </w:pPr>
                              <w:bookmarkStart w:id="21" w:name="_Toc527243197"/>
                              <w:r w:rsidRPr="00C17787">
                                <w:t xml:space="preserve">Figure </w:t>
                              </w:r>
                              <w:r>
                                <w:t>2.2</w:t>
                              </w:r>
                              <w:r w:rsidRPr="00C17787">
                                <w:t>:</w:t>
                              </w:r>
                              <w:r>
                                <w:t xml:space="preserve"> Changing Language of Interview</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247D2E" id="Group 35" o:spid="_x0000_s1033" style="position:absolute;left:0;text-align:left;margin-left:275.05pt;margin-top:3.65pt;width:193.5pt;height:152.75pt;z-index:251716608;mso-width-relative:margin;mso-height-relative:margin" coordsize="24574,1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">
                <v:group id="Group 36" o:spid="_x0000_s1034" style="position:absolute;width:24574;height:15430" coordsize="28956,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Picture 37" o:spid="_x0000_s1035" type="#_x0000_t75" style="position:absolute;left:63;top:8064;width:28893;height: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">
                    <v:imagedata r:id="rId62" o:title=""/>
                  </v:shape>
                  <v:shape id="Picture 38" o:spid="_x0000_s1036" type="#_x0000_t75" style="position:absolute;width:28829;height:7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">
                    <v:imagedata r:id="rId63" o:title=""/>
                  </v:shape>
                  <v:oval id="Oval 39" o:spid="_x0000_s1037" style="position:absolute;left:1892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" filled="f" strokecolor="red" strokeweight="2pt"/>
                </v:group>
                <v:shapetype id="_x0000_t32" coordsize="21600,21600" o:spt="32" o:oned="t" path="m,l21600,21600e" filled="f">
                  <v:path arrowok="t" fillok="f" o:connecttype="none"/>
                  <o:lock v:ext="edit" shapetype="t"/>
                </v:shapetype>
                <v:shape id="Straight Arrow Connector 61" o:spid="_x0000_s1038" type="#_x0000_t32" style="position:absolute;left:17272;top:2222;width:63;height:73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" strokecolor="red" strokeweight="1.5pt">
                  <v:stroke endarrow="block"/>
                </v:shape>
                <v:shape id="Text Box 62" o:spid="_x0000_s1039" type="#_x0000_t202" style="position:absolute;top:15811;width:24574;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402A4EE9" w14:textId="42DE251E" w:rsidR="00C0425D" w:rsidRPr="00CE565A" w:rsidRDefault="00C0425D" w:rsidP="00C17787">
                        <w:pPr>
                          <w:pStyle w:val="Figuretitle"/>
                          <w:rPr>
                            <w:rFonts w:ascii="Cabin" w:eastAsia="Cabin" w:hAnsi="Cabin" w:cs="Cabin"/>
                            <w:bCs/>
                            <w:noProof/>
                            <w:sz w:val="24"/>
                          </w:rPr>
                        </w:pPr>
                        <w:bookmarkStart w:id="22" w:name="_Toc527243197"/>
                        <w:r w:rsidRPr="00C17787">
                          <w:t xml:space="preserve">Figure </w:t>
                        </w:r>
                        <w:r>
                          <w:t>2.2</w:t>
                        </w:r>
                        <w:r w:rsidRPr="00C17787">
                          <w:t>:</w:t>
                        </w:r>
                        <w:r>
                          <w:t xml:space="preserve"> Changing Language of Interview</w:t>
                        </w:r>
                        <w:bookmarkEnd w:id="22"/>
                      </w:p>
                    </w:txbxContent>
                  </v:textbox>
                </v:shape>
                <w10:wrap type="square"/>
              </v:group>
            </w:pict>
          </mc:Fallback>
        </mc:AlternateContent>
      </w:r>
      <w:r w:rsidRPr="00C17787">
        <w:rPr>
          <w:sz w:val="22"/>
          <w:szCs w:val="22"/>
        </w:rPr>
        <w:t xml:space="preserve">The respondent to Module I is unlikely to be the respondent to all modules required in a household. In subsequent modules, if the language of the interview changes, select the button menu icon on the top menu bar of the tablet screen. Then choose the “Switch Language” option to continue the interview in the native language of the new respondent (see Figure </w:t>
      </w:r>
      <w:r w:rsidR="00121C8B">
        <w:rPr>
          <w:sz w:val="22"/>
          <w:szCs w:val="22"/>
        </w:rPr>
        <w:t>2.2</w:t>
      </w:r>
      <w:r w:rsidRPr="00C17787">
        <w:rPr>
          <w:sz w:val="22"/>
          <w:szCs w:val="22"/>
        </w:rPr>
        <w:t>).</w:t>
      </w:r>
      <w:r w:rsidRPr="00C17787">
        <w:rPr>
          <w:noProof/>
          <w:sz w:val="22"/>
          <w:szCs w:val="22"/>
        </w:rPr>
        <w:t xml:space="preserve"> </w:t>
      </w:r>
    </w:p>
    <w:p w14:paraId="762ABE49" w14:textId="77777777" w:rsidR="00172954" w:rsidRPr="00C17787" w:rsidRDefault="00172954" w:rsidP="00C17787">
      <w:pPr>
        <w:pStyle w:val="ListParagraph"/>
        <w:widowControl/>
        <w:numPr>
          <w:ilvl w:val="0"/>
          <w:numId w:val="4"/>
        </w:numPr>
        <w:spacing w:after="120"/>
        <w:rPr>
          <w:sz w:val="22"/>
          <w:szCs w:val="22"/>
        </w:rPr>
      </w:pPr>
      <w:r w:rsidRPr="00C17787">
        <w:rPr>
          <w:sz w:val="22"/>
          <w:szCs w:val="22"/>
        </w:rPr>
        <w:t>If the respondent’s native language is [</w:t>
      </w:r>
      <w:r w:rsidRPr="00C17787">
        <w:rPr>
          <w:sz w:val="22"/>
          <w:szCs w:val="22"/>
          <w:highlight w:val="yellow"/>
        </w:rPr>
        <w:t>ENTER LANGUAGES TO WHICH THE QUESTIONNAIRE HAS BEEN TRANSLATED</w:t>
      </w:r>
      <w:r w:rsidRPr="00C17787">
        <w:rPr>
          <w:sz w:val="22"/>
          <w:szCs w:val="22"/>
        </w:rPr>
        <w:t xml:space="preserve">] and you are not a native speaker of that language, inform your field supervisor, who will identify an interviewer on your field team or a field team working close by who is a native speaker of the respondent’s native language to conduct the interview. </w:t>
      </w:r>
    </w:p>
    <w:p w14:paraId="60D2F931" w14:textId="640CDEB4" w:rsidR="00172954" w:rsidRPr="00C17787" w:rsidRDefault="00172954" w:rsidP="00C17787">
      <w:pPr>
        <w:pStyle w:val="ListParagraph"/>
        <w:widowControl/>
        <w:numPr>
          <w:ilvl w:val="0"/>
          <w:numId w:val="4"/>
        </w:numPr>
        <w:spacing w:after="120"/>
        <w:rPr>
          <w:sz w:val="22"/>
          <w:szCs w:val="22"/>
        </w:rPr>
      </w:pPr>
      <w:r w:rsidRPr="00C17787">
        <w:rPr>
          <w:sz w:val="22"/>
          <w:szCs w:val="22"/>
        </w:rPr>
        <w:t>If the respondent’s native language is not [</w:t>
      </w:r>
      <w:r w:rsidRPr="00C17787">
        <w:rPr>
          <w:sz w:val="22"/>
          <w:szCs w:val="22"/>
          <w:highlight w:val="yellow"/>
        </w:rPr>
        <w:t>ENTER LANGUAGES TO WHICH THE QUESTIONNAIRE HAS BEEN TRANSLATED</w:t>
      </w:r>
      <w:r w:rsidRPr="00C17787">
        <w:rPr>
          <w:sz w:val="22"/>
          <w:szCs w:val="22"/>
        </w:rPr>
        <w:t xml:space="preserve">], but both you and the respondent fluently speak a language that the questionnaire has been translated into, you may administer the questionnaire in that language. However, this is not ideal because the respondent may not completely understand </w:t>
      </w:r>
      <w:proofErr w:type="gramStart"/>
      <w:r w:rsidRPr="00C17787">
        <w:rPr>
          <w:sz w:val="22"/>
          <w:szCs w:val="22"/>
        </w:rPr>
        <w:t>all of</w:t>
      </w:r>
      <w:proofErr w:type="gramEnd"/>
      <w:r w:rsidRPr="00C17787">
        <w:rPr>
          <w:sz w:val="22"/>
          <w:szCs w:val="22"/>
        </w:rPr>
        <w:t xml:space="preserve"> the questions and instructions, and you may not completely understand all of the respondent’s answers. Instead, if possible, interview the respondent in his or her native language if you are also a native speaker, or inform your field supervisor, who will identify an interviewer on your field team or a field team working close by who is a native speaker of the respondent’s native language to conduct the interview. When identifying a replacement interviewer, it is important to take the gender of the potential interviewer in</w:t>
      </w:r>
      <w:r w:rsidR="00277E22">
        <w:rPr>
          <w:sz w:val="22"/>
          <w:szCs w:val="22"/>
        </w:rPr>
        <w:t>to</w:t>
      </w:r>
      <w:r w:rsidRPr="00C17787">
        <w:rPr>
          <w:sz w:val="22"/>
          <w:szCs w:val="22"/>
        </w:rPr>
        <w:t xml:space="preserve"> consideration, especially if the module to be administered contains gender-sensitive questions.</w:t>
      </w:r>
    </w:p>
    <w:p w14:paraId="18AEC49D" w14:textId="77777777" w:rsidR="00172954" w:rsidRPr="00C17787" w:rsidRDefault="00172954" w:rsidP="00C17787">
      <w:pPr>
        <w:pStyle w:val="ListParagraph"/>
        <w:widowControl/>
        <w:numPr>
          <w:ilvl w:val="0"/>
          <w:numId w:val="4"/>
        </w:numPr>
        <w:spacing w:after="120"/>
        <w:rPr>
          <w:sz w:val="22"/>
          <w:szCs w:val="22"/>
        </w:rPr>
      </w:pPr>
      <w:r w:rsidRPr="00C17787">
        <w:rPr>
          <w:sz w:val="22"/>
          <w:szCs w:val="22"/>
        </w:rPr>
        <w:t>If the respondent does not speak [</w:t>
      </w:r>
      <w:r w:rsidRPr="00C17787">
        <w:rPr>
          <w:sz w:val="22"/>
          <w:szCs w:val="22"/>
          <w:highlight w:val="yellow"/>
        </w:rPr>
        <w:t>ENTER LANGUAGES TO WHICH THE QUESTIONNAIRE HAS BEEN TRANSLATED</w:t>
      </w:r>
      <w:r w:rsidRPr="00C17787">
        <w:rPr>
          <w:sz w:val="22"/>
          <w:szCs w:val="22"/>
        </w:rPr>
        <w:t xml:space="preserve">] fluently, but you, another interviewer on your field team, or an interviewer on a field team working close by is a native speaker of the respondent’s native language, that interviewer may conduct the interview in the respondent’s native language while entering the responses into the translation of the questionnaire that the interviewer is most comfortable with. This is called “on-the-fly translation.” With on-the-fly translation, there is a risk that the questions will not be translated accurately, which puts the quality of the information collected at risk. The interviewer should work slowly and carefully to translate each </w:t>
      </w:r>
      <w:proofErr w:type="gramStart"/>
      <w:r w:rsidRPr="00C17787">
        <w:rPr>
          <w:sz w:val="22"/>
          <w:szCs w:val="22"/>
        </w:rPr>
        <w:t>question, and</w:t>
      </w:r>
      <w:proofErr w:type="gramEnd"/>
      <w:r w:rsidRPr="00C17787">
        <w:rPr>
          <w:sz w:val="22"/>
          <w:szCs w:val="22"/>
        </w:rPr>
        <w:t xml:space="preserve"> pay very close attention to ensure that the respondent fully understands the meaning of each question.</w:t>
      </w:r>
    </w:p>
    <w:p w14:paraId="03B97F86" w14:textId="77777777" w:rsidR="00172954" w:rsidRPr="00C17787" w:rsidRDefault="00172954" w:rsidP="00C17787">
      <w:pPr>
        <w:pStyle w:val="ListParagraph"/>
        <w:widowControl/>
        <w:numPr>
          <w:ilvl w:val="0"/>
          <w:numId w:val="4"/>
        </w:numPr>
        <w:spacing w:after="120"/>
        <w:rPr>
          <w:sz w:val="22"/>
          <w:szCs w:val="22"/>
        </w:rPr>
      </w:pPr>
      <w:r w:rsidRPr="00C17787">
        <w:rPr>
          <w:sz w:val="22"/>
          <w:szCs w:val="22"/>
        </w:rPr>
        <w:t>If the respondent does not speak [</w:t>
      </w:r>
      <w:r w:rsidRPr="00C17787">
        <w:rPr>
          <w:sz w:val="22"/>
          <w:szCs w:val="22"/>
          <w:highlight w:val="yellow"/>
        </w:rPr>
        <w:t>ENTER LANGUAGES TO WHICH THE QUESTIONNAIRE HAS BEEN TRANSLATED</w:t>
      </w:r>
      <w:r w:rsidRPr="00C17787">
        <w:rPr>
          <w:sz w:val="22"/>
          <w:szCs w:val="22"/>
        </w:rPr>
        <w:t xml:space="preserve">] fluently, and there is no one on the field team or a field team working close by who is a native speaker of the respondent’s native language, the field supervisor will need to make arrangements to find a person capable of translating for the respondent and the interviewer. </w:t>
      </w:r>
    </w:p>
    <w:p w14:paraId="7E5DEBE7" w14:textId="77777777" w:rsidR="00172954" w:rsidRPr="00C17787" w:rsidRDefault="00172954" w:rsidP="00C17787">
      <w:pPr>
        <w:pStyle w:val="ListParagraph"/>
        <w:widowControl/>
        <w:spacing w:after="120"/>
        <w:rPr>
          <w:sz w:val="22"/>
          <w:szCs w:val="22"/>
        </w:rPr>
      </w:pPr>
      <w:r w:rsidRPr="00C17787">
        <w:rPr>
          <w:sz w:val="22"/>
          <w:szCs w:val="22"/>
        </w:rPr>
        <w:t xml:space="preserve">This translator should be informed about the importance of keeping the respondent’s answers to the survey confidential. To further ensure respondent confidentiality, it is essential that the </w:t>
      </w:r>
      <w:r w:rsidRPr="00C17787">
        <w:rPr>
          <w:sz w:val="22"/>
          <w:szCs w:val="22"/>
        </w:rPr>
        <w:lastRenderedPageBreak/>
        <w:t xml:space="preserve">translator be selected from another village or community; the translator must not reside in the same village or community as the respondent. </w:t>
      </w:r>
    </w:p>
    <w:p w14:paraId="742FEDE8" w14:textId="77777777" w:rsidR="00172954" w:rsidRPr="00C17787" w:rsidRDefault="00172954" w:rsidP="00C17787">
      <w:pPr>
        <w:pStyle w:val="ListParagraph"/>
        <w:widowControl/>
        <w:spacing w:after="200"/>
        <w:rPr>
          <w:sz w:val="22"/>
          <w:szCs w:val="22"/>
        </w:rPr>
      </w:pPr>
      <w:r w:rsidRPr="00C17787">
        <w:rPr>
          <w:sz w:val="22"/>
          <w:szCs w:val="22"/>
        </w:rPr>
        <w:t>Ideally the translator will have some familiarity with the subject matter covered by the questionnaire. Using a translator increases the amount of time required to complete the interview and seriously increases the chance that the respondent will misunderstand many of the questions. The interviewer should pay rigorous attention to the flow of the questions and responses; it is often possible for a seasoned interviewer to identify a problem with the respondent’s comprehension of the question, even if they do not speak the respondent’s language.</w:t>
      </w:r>
    </w:p>
    <w:p w14:paraId="00AD357D" w14:textId="40E4C7B4" w:rsidR="00172954" w:rsidRPr="00F078EC" w:rsidRDefault="00172954" w:rsidP="00C17787">
      <w:pPr>
        <w:pStyle w:val="Heading2"/>
        <w:tabs>
          <w:tab w:val="left" w:pos="1440"/>
        </w:tabs>
        <w:spacing w:before="0"/>
      </w:pPr>
      <w:bookmarkStart w:id="23" w:name="_Toc527243148"/>
      <w:r w:rsidRPr="00F078EC">
        <w:t>2.7</w:t>
      </w:r>
      <w:r>
        <w:tab/>
      </w:r>
      <w:r w:rsidR="00C17787">
        <w:t>Dealing with hidden h</w:t>
      </w:r>
      <w:r w:rsidRPr="00F078EC">
        <w:t>ouseholds</w:t>
      </w:r>
      <w:bookmarkEnd w:id="23"/>
    </w:p>
    <w:p w14:paraId="0FE9ABFE" w14:textId="3859BA0F" w:rsidR="00172954" w:rsidRPr="0051084F" w:rsidRDefault="00172954" w:rsidP="00C17787">
      <w:pPr>
        <w:pStyle w:val="BodyText0"/>
      </w:pPr>
      <w:r w:rsidRPr="0051084F">
        <w:t>The ZOI survey is a survey of households. A household consists of adults and</w:t>
      </w:r>
      <w:r>
        <w:t xml:space="preserve"> </w:t>
      </w:r>
      <w:r w:rsidRPr="0051084F">
        <w:t>children that live together in the same dwelling.</w:t>
      </w:r>
      <w:r>
        <w:t xml:space="preserve"> </w:t>
      </w:r>
      <w:r w:rsidRPr="0051084F">
        <w:t>They can be related or unrelated, but they should</w:t>
      </w:r>
      <w:r>
        <w:t>—</w:t>
      </w:r>
    </w:p>
    <w:p w14:paraId="1277EFDE" w14:textId="77777777" w:rsidR="00172954" w:rsidRPr="0051084F" w:rsidRDefault="00172954" w:rsidP="00C17787">
      <w:pPr>
        <w:pStyle w:val="Bulletedlist"/>
        <w:rPr>
          <w:lang w:val="en-GB"/>
        </w:rPr>
      </w:pPr>
      <w:r w:rsidRPr="0051084F">
        <w:rPr>
          <w:lang w:val="en-GB"/>
        </w:rPr>
        <w:t>Acknowledge the same person or persons as lead decisionmakers for the household</w:t>
      </w:r>
      <w:r>
        <w:rPr>
          <w:lang w:val="en-GB"/>
        </w:rPr>
        <w:t>,</w:t>
      </w:r>
    </w:p>
    <w:p w14:paraId="1E39C64B" w14:textId="77777777" w:rsidR="00172954" w:rsidRPr="0051084F" w:rsidRDefault="00172954" w:rsidP="00C17787">
      <w:pPr>
        <w:pStyle w:val="Bulletedlist"/>
        <w:rPr>
          <w:lang w:val="en-GB"/>
        </w:rPr>
      </w:pPr>
      <w:r w:rsidRPr="0051084F">
        <w:rPr>
          <w:lang w:val="en-GB"/>
        </w:rPr>
        <w:t xml:space="preserve">Share the same </w:t>
      </w:r>
      <w:r>
        <w:rPr>
          <w:lang w:val="en-GB"/>
        </w:rPr>
        <w:t xml:space="preserve">cooking or </w:t>
      </w:r>
      <w:r w:rsidRPr="0051084F">
        <w:rPr>
          <w:lang w:val="en-GB"/>
        </w:rPr>
        <w:t>housekeeping arrangements</w:t>
      </w:r>
      <w:r>
        <w:rPr>
          <w:lang w:val="en-GB"/>
        </w:rPr>
        <w:t>,</w:t>
      </w:r>
      <w:r w:rsidRPr="0051084F">
        <w:rPr>
          <w:lang w:val="en-GB"/>
        </w:rPr>
        <w:t xml:space="preserve"> and</w:t>
      </w:r>
    </w:p>
    <w:p w14:paraId="2978F4A4" w14:textId="77777777" w:rsidR="00172954" w:rsidRPr="0051084F" w:rsidRDefault="00172954" w:rsidP="00C17787">
      <w:pPr>
        <w:pStyle w:val="Bulletedlist"/>
        <w:rPr>
          <w:lang w:val="en-GB"/>
        </w:rPr>
      </w:pPr>
      <w:r w:rsidRPr="0051084F">
        <w:rPr>
          <w:lang w:val="en-GB"/>
        </w:rPr>
        <w:t>Share the same contiguous roof</w:t>
      </w:r>
      <w:r>
        <w:rPr>
          <w:lang w:val="en-GB"/>
        </w:rPr>
        <w:t>.</w:t>
      </w:r>
    </w:p>
    <w:p w14:paraId="204DFB0E" w14:textId="77777777" w:rsidR="00172954" w:rsidRPr="0051084F" w:rsidRDefault="00172954" w:rsidP="00C17787">
      <w:pPr>
        <w:pStyle w:val="BodyText0"/>
      </w:pPr>
      <w:r w:rsidRPr="0051084F">
        <w:t>Note that more than one household can reside in a dwelling.</w:t>
      </w:r>
      <w:r>
        <w:t xml:space="preserve"> </w:t>
      </w:r>
    </w:p>
    <w:p w14:paraId="56B6C086" w14:textId="77777777" w:rsidR="00172954" w:rsidRPr="0051084F" w:rsidRDefault="00172954" w:rsidP="00C17787">
      <w:pPr>
        <w:pStyle w:val="BodyText0"/>
        <w:rPr>
          <w:lang w:val="en-GB"/>
        </w:rPr>
      </w:pPr>
      <w:r w:rsidRPr="0051084F">
        <w:rPr>
          <w:lang w:val="en-GB"/>
        </w:rPr>
        <w:t xml:space="preserve">For the integrity of the survey, it is very important that every household in a selected cluster have an equal chance of being selected for an interview. To this end, shortly </w:t>
      </w:r>
      <w:r>
        <w:rPr>
          <w:lang w:val="en-GB"/>
        </w:rPr>
        <w:t>before the</w:t>
      </w:r>
      <w:r w:rsidRPr="0051084F">
        <w:rPr>
          <w:lang w:val="en-GB"/>
        </w:rPr>
        <w:t xml:space="preserve"> fieldwork, </w:t>
      </w:r>
      <w:proofErr w:type="gramStart"/>
      <w:r w:rsidRPr="0051084F">
        <w:rPr>
          <w:lang w:val="en-GB"/>
        </w:rPr>
        <w:t>all of</w:t>
      </w:r>
      <w:proofErr w:type="gramEnd"/>
      <w:r w:rsidRPr="0051084F">
        <w:rPr>
          <w:lang w:val="en-GB"/>
        </w:rPr>
        <w:t xml:space="preserve"> the households in the cluster are listed. Households from this list are then randomly selected for inclusion in the survey. The ID numbers of selected households are pre-loaded </w:t>
      </w:r>
      <w:r>
        <w:rPr>
          <w:lang w:val="en-GB"/>
        </w:rPr>
        <w:t>into</w:t>
      </w:r>
      <w:r w:rsidRPr="0051084F">
        <w:rPr>
          <w:lang w:val="en-GB"/>
        </w:rPr>
        <w:t xml:space="preserve"> the tablet</w:t>
      </w:r>
      <w:r>
        <w:rPr>
          <w:lang w:val="en-GB"/>
        </w:rPr>
        <w:t xml:space="preserve"> program</w:t>
      </w:r>
      <w:r w:rsidRPr="0051084F">
        <w:rPr>
          <w:lang w:val="en-GB"/>
        </w:rPr>
        <w:t xml:space="preserve"> to create a </w:t>
      </w:r>
      <w:r>
        <w:rPr>
          <w:lang w:val="en-GB"/>
        </w:rPr>
        <w:t>form</w:t>
      </w:r>
      <w:r w:rsidRPr="0051084F">
        <w:rPr>
          <w:lang w:val="en-GB"/>
        </w:rPr>
        <w:t xml:space="preserve"> for each selected household.</w:t>
      </w:r>
    </w:p>
    <w:p w14:paraId="1968E459" w14:textId="77777777" w:rsidR="00172954" w:rsidRPr="0051084F" w:rsidRDefault="00172954" w:rsidP="00C17787">
      <w:pPr>
        <w:pStyle w:val="BodyText0"/>
        <w:rPr>
          <w:lang w:val="en-GB"/>
        </w:rPr>
      </w:pPr>
      <w:r w:rsidRPr="0051084F">
        <w:rPr>
          <w:lang w:val="en-GB"/>
        </w:rPr>
        <w:t xml:space="preserve">In the course of fieldwork, it is possible that </w:t>
      </w:r>
      <w:r>
        <w:rPr>
          <w:lang w:val="en-GB"/>
        </w:rPr>
        <w:t>you</w:t>
      </w:r>
      <w:r w:rsidRPr="0051084F">
        <w:rPr>
          <w:lang w:val="en-GB"/>
        </w:rPr>
        <w:t xml:space="preserve"> will discover a second or hidden household when </w:t>
      </w:r>
      <w:r>
        <w:rPr>
          <w:lang w:val="en-GB"/>
        </w:rPr>
        <w:t>you visit</w:t>
      </w:r>
      <w:r w:rsidRPr="0051084F">
        <w:rPr>
          <w:lang w:val="en-GB"/>
        </w:rPr>
        <w:t xml:space="preserve"> a dwelling to interview a selected household. </w:t>
      </w:r>
      <w:r w:rsidRPr="00892A5F">
        <w:rPr>
          <w:b/>
          <w:i/>
          <w:lang w:val="en-GB"/>
        </w:rPr>
        <w:t>Hidden households</w:t>
      </w:r>
      <w:r w:rsidRPr="0051084F">
        <w:rPr>
          <w:lang w:val="en-GB"/>
        </w:rPr>
        <w:t xml:space="preserve"> are individuals or families that reside under the same roof as the household listed on the Interviewer Assignment Sheet, but (</w:t>
      </w:r>
      <w:proofErr w:type="gramStart"/>
      <w:r w:rsidRPr="0051084F">
        <w:rPr>
          <w:lang w:val="en-GB"/>
        </w:rPr>
        <w:t>1)</w:t>
      </w:r>
      <w:r>
        <w:rPr>
          <w:lang w:val="en-GB"/>
        </w:rPr>
        <w:t>they</w:t>
      </w:r>
      <w:proofErr w:type="gramEnd"/>
      <w:r>
        <w:rPr>
          <w:lang w:val="en-GB"/>
        </w:rPr>
        <w:t xml:space="preserve"> </w:t>
      </w:r>
      <w:r w:rsidRPr="0051084F">
        <w:rPr>
          <w:lang w:val="en-GB"/>
        </w:rPr>
        <w:t>do not share cooking</w:t>
      </w:r>
      <w:r>
        <w:rPr>
          <w:lang w:val="en-GB"/>
        </w:rPr>
        <w:t xml:space="preserve"> or housekeeping</w:t>
      </w:r>
      <w:r w:rsidRPr="0051084F">
        <w:rPr>
          <w:lang w:val="en-GB"/>
        </w:rPr>
        <w:t xml:space="preserve"> arrangements with that household, (2) </w:t>
      </w:r>
      <w:r>
        <w:rPr>
          <w:lang w:val="en-GB"/>
        </w:rPr>
        <w:t xml:space="preserve">they </w:t>
      </w:r>
      <w:r w:rsidRPr="0051084F">
        <w:rPr>
          <w:lang w:val="en-GB"/>
        </w:rPr>
        <w:t xml:space="preserve">recognize a different head of household, and (3) </w:t>
      </w:r>
      <w:r>
        <w:rPr>
          <w:lang w:val="en-GB"/>
        </w:rPr>
        <w:t xml:space="preserve">they </w:t>
      </w:r>
      <w:r w:rsidRPr="0051084F">
        <w:rPr>
          <w:lang w:val="en-GB"/>
        </w:rPr>
        <w:t>were not counted during the listing exercise.</w:t>
      </w:r>
    </w:p>
    <w:p w14:paraId="5024C5B1" w14:textId="77777777" w:rsidR="00172954" w:rsidRPr="0051084F" w:rsidRDefault="00172954" w:rsidP="00C17787">
      <w:pPr>
        <w:pStyle w:val="BodyText0"/>
      </w:pPr>
      <w:r>
        <w:t>For example, if you discover</w:t>
      </w:r>
      <w:r w:rsidRPr="0051084F">
        <w:t xml:space="preserve"> that there is more than one </w:t>
      </w:r>
      <w:r w:rsidRPr="0051084F">
        <w:rPr>
          <w:i/>
          <w:iCs/>
        </w:rPr>
        <w:t>family</w:t>
      </w:r>
      <w:r w:rsidRPr="0051084F">
        <w:t xml:space="preserve"> living in a dwelling that was selected for interview, it is possible that there is more than one </w:t>
      </w:r>
      <w:r w:rsidRPr="0051084F">
        <w:rPr>
          <w:i/>
          <w:iCs/>
        </w:rPr>
        <w:t>household</w:t>
      </w:r>
      <w:r w:rsidRPr="0051084F">
        <w:t xml:space="preserve"> living in the dwelling that may not have been counted during listing.</w:t>
      </w:r>
      <w:r>
        <w:t xml:space="preserve"> </w:t>
      </w:r>
      <w:r w:rsidRPr="0051084F">
        <w:t>Similarly,</w:t>
      </w:r>
      <w:r>
        <w:t xml:space="preserve"> you may discover</w:t>
      </w:r>
      <w:r w:rsidRPr="0051084F">
        <w:t xml:space="preserve"> that a single person is living in the dwelling with the household selected for interview, but this person does not share cooking </w:t>
      </w:r>
      <w:r>
        <w:t xml:space="preserve">or housekeeping </w:t>
      </w:r>
      <w:r w:rsidRPr="0051084F">
        <w:t>arrangements with the members of the selected household</w:t>
      </w:r>
      <w:r>
        <w:t xml:space="preserve"> and makes his or her own decisions</w:t>
      </w:r>
      <w:r w:rsidRPr="0051084F">
        <w:t>; this person</w:t>
      </w:r>
      <w:r>
        <w:t>,</w:t>
      </w:r>
      <w:r w:rsidRPr="0051084F">
        <w:t xml:space="preserve"> too</w:t>
      </w:r>
      <w:r>
        <w:t>,</w:t>
      </w:r>
      <w:r w:rsidRPr="0051084F">
        <w:t xml:space="preserve"> may possibly be a separate </w:t>
      </w:r>
      <w:r w:rsidRPr="00892A5F">
        <w:rPr>
          <w:i/>
        </w:rPr>
        <w:t>family</w:t>
      </w:r>
      <w:r w:rsidRPr="0051084F">
        <w:t xml:space="preserve"> or </w:t>
      </w:r>
      <w:r w:rsidRPr="00892A5F">
        <w:rPr>
          <w:i/>
        </w:rPr>
        <w:t>household</w:t>
      </w:r>
      <w:r>
        <w:rPr>
          <w:i/>
        </w:rPr>
        <w:t>,</w:t>
      </w:r>
      <w:r w:rsidRPr="0051084F">
        <w:t xml:space="preserve"> even though it is only one person.</w:t>
      </w:r>
    </w:p>
    <w:p w14:paraId="5CEA2F84" w14:textId="77777777" w:rsidR="00172954" w:rsidRPr="0051084F" w:rsidRDefault="00172954" w:rsidP="00C17787">
      <w:pPr>
        <w:pStyle w:val="BodyText0"/>
        <w:rPr>
          <w:lang w:val="en-GB"/>
        </w:rPr>
      </w:pPr>
      <w:r w:rsidRPr="0051084F">
        <w:rPr>
          <w:lang w:val="en-GB"/>
        </w:rPr>
        <w:t xml:space="preserve">If a hidden household is discovered during fieldwork, </w:t>
      </w:r>
      <w:r>
        <w:rPr>
          <w:lang w:val="en-GB"/>
        </w:rPr>
        <w:t>you</w:t>
      </w:r>
      <w:r w:rsidRPr="0051084F">
        <w:rPr>
          <w:lang w:val="en-GB"/>
        </w:rPr>
        <w:t xml:space="preserve"> must interview that household, in addition to the selected household assigned to </w:t>
      </w:r>
      <w:r>
        <w:rPr>
          <w:lang w:val="en-GB"/>
        </w:rPr>
        <w:t>you</w:t>
      </w:r>
      <w:r w:rsidRPr="0051084F">
        <w:rPr>
          <w:lang w:val="en-GB"/>
        </w:rPr>
        <w:t>.</w:t>
      </w:r>
      <w:r>
        <w:rPr>
          <w:lang w:val="en-GB"/>
        </w:rPr>
        <w:t xml:space="preserve"> </w:t>
      </w:r>
      <w:r w:rsidRPr="0051084F">
        <w:rPr>
          <w:lang w:val="en-GB"/>
        </w:rPr>
        <w:t xml:space="preserve">Because there is no ID on the tablet for the hidden household, </w:t>
      </w:r>
      <w:r>
        <w:rPr>
          <w:lang w:val="en-GB"/>
        </w:rPr>
        <w:t xml:space="preserve">you should follow these </w:t>
      </w:r>
      <w:r w:rsidRPr="0051084F">
        <w:rPr>
          <w:lang w:val="en-GB"/>
        </w:rPr>
        <w:t>steps:</w:t>
      </w:r>
    </w:p>
    <w:p w14:paraId="3BE18EDA" w14:textId="77777777" w:rsidR="00172954" w:rsidRPr="0051084F" w:rsidRDefault="00172954" w:rsidP="001C52CE">
      <w:pPr>
        <w:pStyle w:val="BodyText0"/>
        <w:keepNext/>
        <w:rPr>
          <w:lang w:val="en-GB"/>
        </w:rPr>
      </w:pPr>
      <w:r w:rsidRPr="0024735D">
        <w:rPr>
          <w:b/>
          <w:lang w:val="en-GB"/>
        </w:rPr>
        <w:lastRenderedPageBreak/>
        <w:t>Step 1</w:t>
      </w:r>
      <w:r>
        <w:rPr>
          <w:b/>
          <w:lang w:val="en-GB"/>
        </w:rPr>
        <w:t>.</w:t>
      </w:r>
      <w:r>
        <w:rPr>
          <w:lang w:val="en-GB"/>
        </w:rPr>
        <w:t xml:space="preserve"> You </w:t>
      </w:r>
      <w:r w:rsidRPr="0051084F">
        <w:rPr>
          <w:lang w:val="en-GB"/>
        </w:rPr>
        <w:t xml:space="preserve">must confirm it is a hidden household. </w:t>
      </w:r>
      <w:r>
        <w:rPr>
          <w:lang w:val="en-GB"/>
        </w:rPr>
        <w:t>You</w:t>
      </w:r>
      <w:r w:rsidRPr="0051084F">
        <w:rPr>
          <w:lang w:val="en-GB"/>
        </w:rPr>
        <w:t xml:space="preserve"> must confirm that the household meets the following conditions:</w:t>
      </w:r>
    </w:p>
    <w:p w14:paraId="57321A82" w14:textId="77777777" w:rsidR="00172954" w:rsidRPr="0051084F" w:rsidRDefault="00172954" w:rsidP="00C17787">
      <w:pPr>
        <w:pStyle w:val="Bulletedlist"/>
        <w:rPr>
          <w:lang w:val="en-GB"/>
        </w:rPr>
      </w:pPr>
      <w:r w:rsidRPr="0051084F">
        <w:rPr>
          <w:lang w:val="en-GB"/>
        </w:rPr>
        <w:t>It is a household that resides under the same contiguous roof as the household selected for interview.</w:t>
      </w:r>
      <w:r>
        <w:rPr>
          <w:lang w:val="en-GB"/>
        </w:rPr>
        <w:t xml:space="preserve"> </w:t>
      </w:r>
      <w:r w:rsidRPr="0051084F">
        <w:rPr>
          <w:lang w:val="en-GB"/>
        </w:rPr>
        <w:t>This should be confirmed with the respondent by asking a question like: “</w:t>
      </w:r>
      <w:r w:rsidRPr="0051084F">
        <w:t>Do the two families live under the same roof?</w:t>
      </w:r>
      <w:r w:rsidRPr="0051084F">
        <w:rPr>
          <w:lang w:val="en-GB"/>
        </w:rPr>
        <w:t>”</w:t>
      </w:r>
    </w:p>
    <w:p w14:paraId="382FDAD9" w14:textId="77777777" w:rsidR="00172954" w:rsidRPr="0051084F" w:rsidRDefault="00172954" w:rsidP="00C17787">
      <w:pPr>
        <w:pStyle w:val="Bulletedlist"/>
        <w:rPr>
          <w:lang w:val="en-GB"/>
        </w:rPr>
      </w:pPr>
      <w:r w:rsidRPr="0051084F">
        <w:rPr>
          <w:lang w:val="en-GB"/>
        </w:rPr>
        <w:t xml:space="preserve">It is a household that does not share cooking or housekeeping arrangements with the household selected for interview. This should be confirmed with the respondent by asking a question like: “Do the two families share the same </w:t>
      </w:r>
      <w:r>
        <w:rPr>
          <w:lang w:val="en-GB"/>
        </w:rPr>
        <w:t xml:space="preserve">cooking or </w:t>
      </w:r>
      <w:r w:rsidRPr="0051084F">
        <w:rPr>
          <w:lang w:val="en-GB"/>
        </w:rPr>
        <w:t>housekeeping arrangements?”</w:t>
      </w:r>
    </w:p>
    <w:p w14:paraId="1EEB86B5" w14:textId="77777777" w:rsidR="00172954" w:rsidRPr="0051084F" w:rsidRDefault="00172954" w:rsidP="00C17787">
      <w:pPr>
        <w:pStyle w:val="Bulletedlist"/>
        <w:rPr>
          <w:lang w:val="en-GB"/>
        </w:rPr>
      </w:pPr>
      <w:r w:rsidRPr="0051084F">
        <w:rPr>
          <w:lang w:val="en-GB"/>
        </w:rPr>
        <w:t>Its members recognize a different head of household. This should be confirmed with the respondent by asking a question like: “</w:t>
      </w:r>
      <w:r w:rsidRPr="0051084F">
        <w:t>Do the two families acknowledge the same person or persons as lead decisionmakers for the household?</w:t>
      </w:r>
      <w:r w:rsidRPr="0051084F">
        <w:rPr>
          <w:lang w:val="en-GB"/>
        </w:rPr>
        <w:t>”</w:t>
      </w:r>
    </w:p>
    <w:p w14:paraId="08571C77" w14:textId="77777777" w:rsidR="00172954" w:rsidRPr="0051084F" w:rsidRDefault="00172954" w:rsidP="00C17787">
      <w:pPr>
        <w:pStyle w:val="BodyText0"/>
        <w:rPr>
          <w:lang w:val="en-GB"/>
        </w:rPr>
      </w:pPr>
      <w:r w:rsidRPr="0024735D">
        <w:rPr>
          <w:b/>
          <w:lang w:val="en-GB"/>
        </w:rPr>
        <w:t>Step 2</w:t>
      </w:r>
      <w:r>
        <w:rPr>
          <w:b/>
          <w:lang w:val="en-GB"/>
        </w:rPr>
        <w:t>.</w:t>
      </w:r>
      <w:r>
        <w:rPr>
          <w:lang w:val="en-GB"/>
        </w:rPr>
        <w:t xml:space="preserve"> The f</w:t>
      </w:r>
      <w:r w:rsidRPr="0051084F">
        <w:rPr>
          <w:lang w:val="en-GB"/>
        </w:rPr>
        <w:t xml:space="preserve">ield </w:t>
      </w:r>
      <w:r>
        <w:rPr>
          <w:lang w:val="en-GB"/>
        </w:rPr>
        <w:t>s</w:t>
      </w:r>
      <w:r w:rsidRPr="0051084F">
        <w:rPr>
          <w:lang w:val="en-GB"/>
        </w:rPr>
        <w:t xml:space="preserve">upervisor must confirm the final condition for being a hidden household, namely that the household was not identified during listing. </w:t>
      </w:r>
      <w:r>
        <w:rPr>
          <w:lang w:val="en-GB"/>
        </w:rPr>
        <w:t>You</w:t>
      </w:r>
      <w:r w:rsidRPr="0051084F">
        <w:rPr>
          <w:lang w:val="en-GB"/>
        </w:rPr>
        <w:t xml:space="preserve"> will inform the </w:t>
      </w:r>
      <w:r>
        <w:rPr>
          <w:lang w:val="en-GB"/>
        </w:rPr>
        <w:t>f</w:t>
      </w:r>
      <w:r w:rsidRPr="0051084F">
        <w:rPr>
          <w:lang w:val="en-GB"/>
        </w:rPr>
        <w:t xml:space="preserve">ield </w:t>
      </w:r>
      <w:r>
        <w:rPr>
          <w:lang w:val="en-GB"/>
        </w:rPr>
        <w:t>s</w:t>
      </w:r>
      <w:r w:rsidRPr="0051084F">
        <w:rPr>
          <w:lang w:val="en-GB"/>
        </w:rPr>
        <w:t xml:space="preserve">upervisor that a hidden household seems to have been identified. The </w:t>
      </w:r>
      <w:r>
        <w:rPr>
          <w:lang w:val="en-GB"/>
        </w:rPr>
        <w:t>f</w:t>
      </w:r>
      <w:r w:rsidRPr="0051084F">
        <w:rPr>
          <w:lang w:val="en-GB"/>
        </w:rPr>
        <w:t xml:space="preserve">ield </w:t>
      </w:r>
      <w:r>
        <w:rPr>
          <w:lang w:val="en-GB"/>
        </w:rPr>
        <w:t>s</w:t>
      </w:r>
      <w:r w:rsidRPr="0051084F">
        <w:rPr>
          <w:lang w:val="en-GB"/>
        </w:rPr>
        <w:t xml:space="preserve">upervisor will check the household listing data to confirm that, in fact, the household was not included during the listing exercise. (Note: it is possible that a second household in a dwelling was identified during </w:t>
      </w:r>
      <w:proofErr w:type="gramStart"/>
      <w:r w:rsidRPr="0051084F">
        <w:rPr>
          <w:lang w:val="en-GB"/>
        </w:rPr>
        <w:t>listing</w:t>
      </w:r>
      <w:proofErr w:type="gramEnd"/>
      <w:r w:rsidRPr="0051084F">
        <w:rPr>
          <w:lang w:val="en-GB"/>
        </w:rPr>
        <w:t xml:space="preserve"> but that </w:t>
      </w:r>
      <w:r>
        <w:rPr>
          <w:lang w:val="en-GB"/>
        </w:rPr>
        <w:t xml:space="preserve">second </w:t>
      </w:r>
      <w:r w:rsidRPr="0051084F">
        <w:rPr>
          <w:lang w:val="en-GB"/>
        </w:rPr>
        <w:t xml:space="preserve">household was not selected for the survey. This second household is NOT a hidden household and </w:t>
      </w:r>
      <w:r>
        <w:rPr>
          <w:lang w:val="en-GB"/>
        </w:rPr>
        <w:t>it does not need to be interviewed</w:t>
      </w:r>
      <w:r w:rsidRPr="0051084F">
        <w:rPr>
          <w:lang w:val="en-GB"/>
        </w:rPr>
        <w:t>.)</w:t>
      </w:r>
    </w:p>
    <w:p w14:paraId="3FCABB0B" w14:textId="77777777" w:rsidR="00172954" w:rsidRPr="0051084F" w:rsidRDefault="00172954" w:rsidP="00C17787">
      <w:pPr>
        <w:pStyle w:val="BodyText0"/>
        <w:rPr>
          <w:lang w:val="en-GB"/>
        </w:rPr>
      </w:pPr>
      <w:r w:rsidRPr="0024735D">
        <w:rPr>
          <w:b/>
          <w:lang w:val="en-GB"/>
        </w:rPr>
        <w:t>Step 3</w:t>
      </w:r>
      <w:r>
        <w:rPr>
          <w:b/>
          <w:lang w:val="en-GB"/>
        </w:rPr>
        <w:t>.</w:t>
      </w:r>
      <w:r>
        <w:rPr>
          <w:lang w:val="en-GB"/>
        </w:rPr>
        <w:t xml:space="preserve"> After the field supervisor has confirmed that a hidden household has been identified, the field supervisor will </w:t>
      </w:r>
      <w:r w:rsidRPr="0051084F">
        <w:rPr>
          <w:lang w:val="en-GB"/>
        </w:rPr>
        <w:t xml:space="preserve">create an additional household entry on </w:t>
      </w:r>
      <w:r>
        <w:rPr>
          <w:lang w:val="en-GB"/>
        </w:rPr>
        <w:t>your</w:t>
      </w:r>
      <w:r w:rsidRPr="0051084F">
        <w:rPr>
          <w:lang w:val="en-GB"/>
        </w:rPr>
        <w:t xml:space="preserve"> tablet. (Note: </w:t>
      </w:r>
      <w:r>
        <w:rPr>
          <w:lang w:val="en-GB"/>
        </w:rPr>
        <w:t>You</w:t>
      </w:r>
      <w:r w:rsidRPr="0051084F">
        <w:rPr>
          <w:lang w:val="en-GB"/>
        </w:rPr>
        <w:t xml:space="preserve"> are not allowed to create additional</w:t>
      </w:r>
      <w:r>
        <w:rPr>
          <w:lang w:val="en-GB"/>
        </w:rPr>
        <w:t xml:space="preserve"> household entries</w:t>
      </w:r>
      <w:r w:rsidRPr="0051084F">
        <w:rPr>
          <w:lang w:val="en-GB"/>
        </w:rPr>
        <w:t xml:space="preserve">. This must be </w:t>
      </w:r>
      <w:r>
        <w:rPr>
          <w:lang w:val="en-GB"/>
        </w:rPr>
        <w:t>done by the f</w:t>
      </w:r>
      <w:r w:rsidRPr="0051084F">
        <w:rPr>
          <w:lang w:val="en-GB"/>
        </w:rPr>
        <w:t xml:space="preserve">ield </w:t>
      </w:r>
      <w:r>
        <w:rPr>
          <w:lang w:val="en-GB"/>
        </w:rPr>
        <w:t>s</w:t>
      </w:r>
      <w:r w:rsidRPr="0051084F">
        <w:rPr>
          <w:lang w:val="en-GB"/>
        </w:rPr>
        <w:t xml:space="preserve">upervisor.) </w:t>
      </w:r>
    </w:p>
    <w:p w14:paraId="5DF41480" w14:textId="77777777" w:rsidR="00172954" w:rsidRPr="0051084F" w:rsidRDefault="00172954" w:rsidP="00C17787">
      <w:pPr>
        <w:pStyle w:val="BodyText0"/>
        <w:rPr>
          <w:lang w:val="en-GB"/>
        </w:rPr>
      </w:pPr>
      <w:r w:rsidRPr="0024735D">
        <w:rPr>
          <w:b/>
          <w:lang w:val="en-GB"/>
        </w:rPr>
        <w:t>Step 4.</w:t>
      </w:r>
      <w:r>
        <w:rPr>
          <w:lang w:val="en-GB"/>
        </w:rPr>
        <w:t xml:space="preserve"> You</w:t>
      </w:r>
      <w:r w:rsidRPr="0051084F">
        <w:rPr>
          <w:lang w:val="en-GB"/>
        </w:rPr>
        <w:t xml:space="preserve"> will add the new household to the Interviewer Assignment Sheet, the </w:t>
      </w:r>
      <w:r>
        <w:rPr>
          <w:lang w:val="en-GB"/>
        </w:rPr>
        <w:t>f</w:t>
      </w:r>
      <w:r w:rsidRPr="0051084F">
        <w:rPr>
          <w:lang w:val="en-GB"/>
        </w:rPr>
        <w:t xml:space="preserve">ield </w:t>
      </w:r>
      <w:r>
        <w:rPr>
          <w:lang w:val="en-GB"/>
        </w:rPr>
        <w:t>s</w:t>
      </w:r>
      <w:r w:rsidRPr="0051084F">
        <w:rPr>
          <w:lang w:val="en-GB"/>
        </w:rPr>
        <w:t xml:space="preserve">upervisor will inform the </w:t>
      </w:r>
      <w:r>
        <w:rPr>
          <w:lang w:val="en-GB"/>
        </w:rPr>
        <w:t>f</w:t>
      </w:r>
      <w:r w:rsidRPr="0051084F">
        <w:rPr>
          <w:lang w:val="en-GB"/>
        </w:rPr>
        <w:t xml:space="preserve">ield </w:t>
      </w:r>
      <w:r>
        <w:rPr>
          <w:lang w:val="en-GB"/>
        </w:rPr>
        <w:t>m</w:t>
      </w:r>
      <w:r w:rsidRPr="0051084F">
        <w:rPr>
          <w:lang w:val="en-GB"/>
        </w:rPr>
        <w:t xml:space="preserve">anager that a household has been added to the sample, and the </w:t>
      </w:r>
      <w:r>
        <w:rPr>
          <w:lang w:val="en-GB"/>
        </w:rPr>
        <w:t>f</w:t>
      </w:r>
      <w:r w:rsidRPr="0051084F">
        <w:rPr>
          <w:lang w:val="en-GB"/>
        </w:rPr>
        <w:t xml:space="preserve">ield </w:t>
      </w:r>
      <w:r>
        <w:rPr>
          <w:lang w:val="en-GB"/>
        </w:rPr>
        <w:t>m</w:t>
      </w:r>
      <w:r w:rsidRPr="0051084F">
        <w:rPr>
          <w:lang w:val="en-GB"/>
        </w:rPr>
        <w:t>anager will inform</w:t>
      </w:r>
      <w:r>
        <w:rPr>
          <w:lang w:val="en-GB"/>
        </w:rPr>
        <w:t xml:space="preserve"> [</w:t>
      </w:r>
      <w:r w:rsidRPr="004B26EC">
        <w:rPr>
          <w:highlight w:val="yellow"/>
          <w:lang w:val="en-GB"/>
        </w:rPr>
        <w:t>CONTRACTOR</w:t>
      </w:r>
      <w:r>
        <w:rPr>
          <w:lang w:val="en-GB"/>
        </w:rPr>
        <w:t>]</w:t>
      </w:r>
      <w:r w:rsidRPr="0051084F">
        <w:rPr>
          <w:lang w:val="en-GB"/>
        </w:rPr>
        <w:t>.</w:t>
      </w:r>
    </w:p>
    <w:p w14:paraId="19CA7D7D" w14:textId="77777777" w:rsidR="00172954" w:rsidRDefault="00172954" w:rsidP="00C17787">
      <w:pPr>
        <w:pStyle w:val="BodyText0"/>
        <w:rPr>
          <w:lang w:val="en-GB"/>
        </w:rPr>
      </w:pPr>
      <w:r w:rsidRPr="0024735D">
        <w:rPr>
          <w:b/>
          <w:lang w:val="en-GB"/>
        </w:rPr>
        <w:t>Step 5.</w:t>
      </w:r>
      <w:r>
        <w:rPr>
          <w:lang w:val="en-GB"/>
        </w:rPr>
        <w:t xml:space="preserve"> You</w:t>
      </w:r>
      <w:r w:rsidRPr="0051084F">
        <w:rPr>
          <w:lang w:val="en-GB"/>
        </w:rPr>
        <w:t xml:space="preserve"> will return to the dwelling to interview the hidden household. </w:t>
      </w:r>
      <w:r>
        <w:rPr>
          <w:lang w:val="en-GB"/>
        </w:rPr>
        <w:t xml:space="preserve">You </w:t>
      </w:r>
      <w:r w:rsidRPr="0051084F">
        <w:rPr>
          <w:lang w:val="en-GB"/>
        </w:rPr>
        <w:t>will select that hidden household</w:t>
      </w:r>
      <w:r>
        <w:rPr>
          <w:lang w:val="en-GB"/>
        </w:rPr>
        <w:t>’</w:t>
      </w:r>
      <w:r w:rsidRPr="0051084F">
        <w:rPr>
          <w:lang w:val="en-GB"/>
        </w:rPr>
        <w:t>s ID number on the tablet to create the form for the new household.</w:t>
      </w:r>
    </w:p>
    <w:p w14:paraId="220D674F" w14:textId="2E10FE02" w:rsidR="00172954" w:rsidRPr="00C17787" w:rsidRDefault="00C17787" w:rsidP="001C52CE">
      <w:pPr>
        <w:pStyle w:val="Heading2"/>
        <w:tabs>
          <w:tab w:val="left" w:pos="1440"/>
        </w:tabs>
      </w:pPr>
      <w:bookmarkStart w:id="24" w:name="_Toc527243149"/>
      <w:r>
        <w:t>2.8</w:t>
      </w:r>
      <w:r>
        <w:tab/>
        <w:t>If you find a problem during the i</w:t>
      </w:r>
      <w:r w:rsidR="00172954" w:rsidRPr="00C17787">
        <w:t>nterview</w:t>
      </w:r>
      <w:bookmarkEnd w:id="24"/>
    </w:p>
    <w:p w14:paraId="774114CB" w14:textId="77777777" w:rsidR="00172954" w:rsidRDefault="00172954" w:rsidP="001C52CE">
      <w:pPr>
        <w:pStyle w:val="BodyText0"/>
      </w:pPr>
      <w:r>
        <w:t xml:space="preserve">Although the people who helped design, translate, and program the questionnaire worked very hard to ensure that it makes sense to respondents and to make certain that the tablets present all the questions in the correct order, problems may still come up during fieldwork. </w:t>
      </w:r>
    </w:p>
    <w:p w14:paraId="16C79A72" w14:textId="77777777" w:rsidR="00172954" w:rsidRDefault="00172954" w:rsidP="001C52CE">
      <w:pPr>
        <w:pStyle w:val="BodyText0"/>
      </w:pPr>
      <w:r>
        <w:t>You may</w:t>
      </w:r>
      <w:r w:rsidRPr="00EC1A2C">
        <w:t xml:space="preserve"> find</w:t>
      </w:r>
      <w:r>
        <w:t>, for example,</w:t>
      </w:r>
      <w:r w:rsidRPr="00EC1A2C">
        <w:t xml:space="preserve"> that</w:t>
      </w:r>
      <w:r>
        <w:t>—</w:t>
      </w:r>
    </w:p>
    <w:p w14:paraId="027CD412" w14:textId="77777777" w:rsidR="00172954" w:rsidRDefault="00172954" w:rsidP="001C52CE">
      <w:pPr>
        <w:pStyle w:val="Bulletedlist"/>
      </w:pPr>
      <w:r>
        <w:t>Certain</w:t>
      </w:r>
      <w:r w:rsidRPr="00EC1A2C">
        <w:t xml:space="preserve"> questions are not well-understood by respondents</w:t>
      </w:r>
      <w:r>
        <w:t>,</w:t>
      </w:r>
    </w:p>
    <w:p w14:paraId="09E0630D" w14:textId="77777777" w:rsidR="00172954" w:rsidRDefault="00172954" w:rsidP="001C52CE">
      <w:pPr>
        <w:pStyle w:val="Bulletedlist"/>
      </w:pPr>
      <w:r>
        <w:t>Respondents’ answers do not fit into the pre-coded response categories, or</w:t>
      </w:r>
    </w:p>
    <w:p w14:paraId="00449929" w14:textId="77777777" w:rsidR="00172954" w:rsidRDefault="00172954" w:rsidP="001C52CE">
      <w:pPr>
        <w:pStyle w:val="Bulletedlist"/>
      </w:pPr>
      <w:r>
        <w:t>Tablets do not</w:t>
      </w:r>
      <w:r w:rsidRPr="00EC1A2C">
        <w:t xml:space="preserve"> allow </w:t>
      </w:r>
      <w:r>
        <w:t xml:space="preserve">you </w:t>
      </w:r>
      <w:r w:rsidRPr="00EC1A2C">
        <w:t>to enter the information correctly</w:t>
      </w:r>
      <w:r>
        <w:t>.</w:t>
      </w:r>
    </w:p>
    <w:p w14:paraId="62B45D2D" w14:textId="77777777" w:rsidR="00172954" w:rsidRDefault="00172954" w:rsidP="001C52CE">
      <w:pPr>
        <w:pStyle w:val="BodyText0"/>
      </w:pPr>
      <w:r>
        <w:t xml:space="preserve">Any time you find a problem with the questionnaire or with the tablet, or you think that respondents are having trouble understanding a question correctly, write down the question number in your notebook and </w:t>
      </w:r>
      <w:r w:rsidRPr="00EC1A2C">
        <w:t xml:space="preserve">discuss </w:t>
      </w:r>
      <w:r>
        <w:t xml:space="preserve">it </w:t>
      </w:r>
      <w:r w:rsidRPr="00EC1A2C">
        <w:t xml:space="preserve">with your </w:t>
      </w:r>
      <w:r>
        <w:t>field supervisor as soon as possible</w:t>
      </w:r>
      <w:r w:rsidRPr="00EC1A2C">
        <w:t>.</w:t>
      </w:r>
    </w:p>
    <w:p w14:paraId="3C676723" w14:textId="77777777" w:rsidR="00172954" w:rsidRDefault="00172954" w:rsidP="001C52CE">
      <w:pPr>
        <w:pStyle w:val="BodyText0"/>
      </w:pPr>
      <w:r>
        <w:lastRenderedPageBreak/>
        <w:t>Reporting these problems when they are found can help make the entire survey better both in [</w:t>
      </w:r>
      <w:r w:rsidRPr="00BC7937">
        <w:rPr>
          <w:highlight w:val="yellow"/>
        </w:rPr>
        <w:t>COUNTRY</w:t>
      </w:r>
      <w:r>
        <w:t>] and in other countries, so don’t hesitate to tell your field supervisor about an issue that concerns you.</w:t>
      </w:r>
    </w:p>
    <w:p w14:paraId="65EC783D" w14:textId="126599FC" w:rsidR="00172954" w:rsidRPr="00771366" w:rsidRDefault="00172954" w:rsidP="001C52CE">
      <w:pPr>
        <w:pStyle w:val="Heading2"/>
        <w:tabs>
          <w:tab w:val="left" w:pos="1440"/>
        </w:tabs>
        <w:spacing w:before="0"/>
      </w:pPr>
      <w:bookmarkStart w:id="25" w:name="_Toc527243150"/>
      <w:r>
        <w:t>2.9</w:t>
      </w:r>
      <w:r w:rsidRPr="00771366">
        <w:tab/>
      </w:r>
      <w:r w:rsidR="00CD1A4B">
        <w:t>Ensuring and m</w:t>
      </w:r>
      <w:r>
        <w:t xml:space="preserve">aintaining </w:t>
      </w:r>
      <w:r w:rsidR="00CD1A4B">
        <w:t>c</w:t>
      </w:r>
      <w:r w:rsidRPr="00771366">
        <w:t>onfidentiality</w:t>
      </w:r>
      <w:bookmarkEnd w:id="25"/>
    </w:p>
    <w:p w14:paraId="3BCDA3C9" w14:textId="125923F7" w:rsidR="00172954" w:rsidRDefault="00172954" w:rsidP="001C52CE">
      <w:pPr>
        <w:pStyle w:val="BodyText0"/>
      </w:pPr>
      <w:r>
        <w:t>You must keep a</w:t>
      </w:r>
      <w:r w:rsidRPr="00827901">
        <w:t>ll data collected for this survey completely confidential.</w:t>
      </w:r>
      <w:r>
        <w:t xml:space="preserve"> </w:t>
      </w:r>
      <w:r w:rsidRPr="00827901">
        <w:t>You should not shar</w:t>
      </w:r>
      <w:r>
        <w:t xml:space="preserve">e information from the survey, </w:t>
      </w:r>
      <w:r w:rsidRPr="00827901">
        <w:t>including the names of respondents</w:t>
      </w:r>
      <w:r>
        <w:t>,</w:t>
      </w:r>
      <w:r w:rsidRPr="00827901">
        <w:t xml:space="preserve"> with anyone.</w:t>
      </w:r>
      <w:r>
        <w:t xml:space="preserve"> You </w:t>
      </w:r>
      <w:r w:rsidRPr="00827901">
        <w:t xml:space="preserve">should not discuss </w:t>
      </w:r>
      <w:r>
        <w:t xml:space="preserve">collected information </w:t>
      </w:r>
      <w:r w:rsidRPr="00827901">
        <w:t>with anyone</w:t>
      </w:r>
      <w:r>
        <w:t>, including your team members, or comment on them in public. You will discuss respondent’s information only with</w:t>
      </w:r>
      <w:r w:rsidRPr="00827901">
        <w:t xml:space="preserve"> </w:t>
      </w:r>
      <w:r>
        <w:t xml:space="preserve">the field supervisor when you have a concern, </w:t>
      </w:r>
      <w:r w:rsidR="00E4699C">
        <w:t xml:space="preserve">or </w:t>
      </w:r>
      <w:r>
        <w:t>when you need clarification about how to interpret a response</w:t>
      </w:r>
      <w:r w:rsidRPr="00827901">
        <w:t xml:space="preserve">. </w:t>
      </w:r>
    </w:p>
    <w:p w14:paraId="5B1137E0" w14:textId="77777777" w:rsidR="00172954" w:rsidRPr="00827901" w:rsidRDefault="00172954" w:rsidP="001C52CE">
      <w:pPr>
        <w:pStyle w:val="BodyText0"/>
      </w:pPr>
      <w:r w:rsidRPr="00827901">
        <w:t xml:space="preserve">To ensure confidentiality, </w:t>
      </w:r>
      <w:r>
        <w:t xml:space="preserve">you </w:t>
      </w:r>
      <w:r w:rsidRPr="00827901">
        <w:t xml:space="preserve">are not allowed to interview anyone </w:t>
      </w:r>
      <w:r>
        <w:t>you</w:t>
      </w:r>
      <w:r w:rsidRPr="00827901">
        <w:t xml:space="preserve"> know. If you are assigned a household where you know someone, you should inform your </w:t>
      </w:r>
      <w:r>
        <w:t>field supervisor</w:t>
      </w:r>
      <w:r w:rsidRPr="00827901">
        <w:t xml:space="preserve">. The </w:t>
      </w:r>
      <w:r>
        <w:t>field supervisor</w:t>
      </w:r>
      <w:r w:rsidRPr="00827901">
        <w:t xml:space="preserve"> will re-assign that household to another </w:t>
      </w:r>
      <w:r>
        <w:t>interviewer</w:t>
      </w:r>
      <w:r w:rsidRPr="00827901">
        <w:t>, and you will be assigned a different household.</w:t>
      </w:r>
    </w:p>
    <w:p w14:paraId="3E996EC2" w14:textId="77777777" w:rsidR="00172954" w:rsidRDefault="00172954" w:rsidP="001C52CE">
      <w:pPr>
        <w:pStyle w:val="BodyText0"/>
        <w:rPr>
          <w:rFonts w:eastAsia="Cambria"/>
          <w:b/>
          <w:color w:val="000000" w:themeColor="text1"/>
          <w:sz w:val="28"/>
          <w:szCs w:val="28"/>
        </w:rPr>
      </w:pPr>
      <w:r>
        <w:t xml:space="preserve">To avoid identification of respondents after the survey, the information from all respondents will be combined, and any information capable of identifying an individual household or respondent will be completely removed. </w:t>
      </w:r>
      <w:r w:rsidRPr="00827901">
        <w:t>Respondents</w:t>
      </w:r>
      <w:r>
        <w:t>’</w:t>
      </w:r>
      <w:r w:rsidRPr="00827901">
        <w:t xml:space="preserve"> names</w:t>
      </w:r>
      <w:r>
        <w:t>, villages, phone numbers, and GPS coordinates</w:t>
      </w:r>
      <w:r w:rsidRPr="00827901">
        <w:t xml:space="preserve"> will not be reported, and it will not be possible for anyone to deduce the identity of respondents from the reports.</w:t>
      </w:r>
      <w:r>
        <w:t xml:space="preserve"> </w:t>
      </w:r>
      <w:r>
        <w:rPr>
          <w:color w:val="000000" w:themeColor="text1"/>
          <w:szCs w:val="28"/>
        </w:rPr>
        <w:br w:type="page"/>
      </w:r>
    </w:p>
    <w:p w14:paraId="1F3ACEE9" w14:textId="3352C06C" w:rsidR="00172954" w:rsidRPr="001C52CE" w:rsidRDefault="00172954" w:rsidP="001C52CE">
      <w:pPr>
        <w:pStyle w:val="Heading1"/>
        <w:numPr>
          <w:ilvl w:val="0"/>
          <w:numId w:val="0"/>
        </w:numPr>
        <w:ind w:left="720" w:hanging="360"/>
      </w:pPr>
      <w:bookmarkStart w:id="26" w:name="_Toc527243151"/>
      <w:r w:rsidRPr="001C52CE">
        <w:lastRenderedPageBreak/>
        <w:t>3</w:t>
      </w:r>
      <w:r w:rsidRPr="001C52CE">
        <w:tab/>
      </w:r>
      <w:r w:rsidR="001C52CE">
        <w:t>Fieldwork procedures</w:t>
      </w:r>
      <w:bookmarkEnd w:id="26"/>
    </w:p>
    <w:p w14:paraId="2E209098" w14:textId="77777777" w:rsidR="00172954" w:rsidRDefault="00172954" w:rsidP="001C52CE">
      <w:pPr>
        <w:pStyle w:val="BodyText0"/>
      </w:pPr>
      <w:r>
        <w:t>This section provides more specific guidance on how you will perform the fieldwork. It includes discussion of the interviewer team, the interviewer assignment sheet, how to manage the interview in the household, team communications, procedures for r</w:t>
      </w:r>
      <w:r w:rsidRPr="00776DC4">
        <w:t xml:space="preserve">eturning to the </w:t>
      </w:r>
      <w:r>
        <w:t>h</w:t>
      </w:r>
      <w:r w:rsidRPr="00776DC4">
        <w:t xml:space="preserve">ousehold to </w:t>
      </w:r>
      <w:r>
        <w:t>o</w:t>
      </w:r>
      <w:r w:rsidRPr="00776DC4">
        <w:t xml:space="preserve">btain </w:t>
      </w:r>
      <w:r>
        <w:t>m</w:t>
      </w:r>
      <w:r w:rsidRPr="00776DC4">
        <w:t xml:space="preserve">issed </w:t>
      </w:r>
      <w:r>
        <w:t>i</w:t>
      </w:r>
      <w:r w:rsidRPr="00776DC4">
        <w:t>nterviews</w:t>
      </w:r>
      <w:r>
        <w:t xml:space="preserve">, responsibilities for safeguarding your tablet and securing the data that you collect with </w:t>
      </w:r>
      <w:proofErr w:type="gramStart"/>
      <w:r>
        <w:t>it, and</w:t>
      </w:r>
      <w:proofErr w:type="gramEnd"/>
      <w:r>
        <w:t xml:space="preserve"> ensuring that the data you collect are of the highest quality.</w:t>
      </w:r>
    </w:p>
    <w:p w14:paraId="71B0CAAA" w14:textId="0D352D5C" w:rsidR="00172954" w:rsidRDefault="00172954" w:rsidP="001B7271">
      <w:pPr>
        <w:pStyle w:val="Heading2"/>
        <w:tabs>
          <w:tab w:val="left" w:pos="1440"/>
        </w:tabs>
        <w:spacing w:before="0"/>
      </w:pPr>
      <w:bookmarkStart w:id="27" w:name="_Toc527243152"/>
      <w:r w:rsidRPr="005627BE">
        <w:t>3.1</w:t>
      </w:r>
      <w:r w:rsidRPr="005627BE">
        <w:tab/>
      </w:r>
      <w:r w:rsidR="001B7271">
        <w:t>Survey questionnaire m</w:t>
      </w:r>
      <w:r>
        <w:t>odules</w:t>
      </w:r>
      <w:bookmarkEnd w:id="27"/>
    </w:p>
    <w:p w14:paraId="265BC542" w14:textId="77777777" w:rsidR="00172954" w:rsidRDefault="00172954" w:rsidP="001B7271">
      <w:pPr>
        <w:pStyle w:val="BodyText0"/>
      </w:pPr>
      <w:r w:rsidRPr="00822AB0">
        <w:t>The survey questionnaire include</w:t>
      </w:r>
      <w:r>
        <w:t>s</w:t>
      </w:r>
      <w:r w:rsidRPr="00822AB0">
        <w:t xml:space="preserve"> </w:t>
      </w:r>
      <w:r w:rsidRPr="00827901">
        <w:t xml:space="preserve">the following </w:t>
      </w:r>
      <w:commentRangeStart w:id="28"/>
      <w:r w:rsidRPr="00827901">
        <w:t>modules</w:t>
      </w:r>
      <w:r>
        <w:t>:</w:t>
      </w:r>
      <w:commentRangeEnd w:id="28"/>
      <w:r>
        <w:rPr>
          <w:rStyle w:val="CommentReference"/>
        </w:rPr>
        <w:commentReference w:id="28"/>
      </w:r>
    </w:p>
    <w:p w14:paraId="2A8B8A27" w14:textId="77777777" w:rsidR="00172954" w:rsidRPr="00827901" w:rsidRDefault="00172954" w:rsidP="001B7271">
      <w:pPr>
        <w:pStyle w:val="Bulletedlist"/>
      </w:pPr>
      <w:r w:rsidRPr="00827901">
        <w:t>Household Identification Cover Sheet</w:t>
      </w:r>
    </w:p>
    <w:p w14:paraId="463FC9F7" w14:textId="77777777" w:rsidR="00172954" w:rsidRPr="00827901" w:rsidRDefault="00172954" w:rsidP="001B7271">
      <w:pPr>
        <w:pStyle w:val="Bulletedlist"/>
      </w:pPr>
      <w:r w:rsidRPr="00827901">
        <w:t>Informed Consent</w:t>
      </w:r>
    </w:p>
    <w:p w14:paraId="1833F3BB" w14:textId="77777777" w:rsidR="00172954" w:rsidRPr="00827901" w:rsidRDefault="00172954" w:rsidP="001B7271">
      <w:pPr>
        <w:pStyle w:val="Bulletedlist"/>
      </w:pPr>
      <w:r w:rsidRPr="00827901">
        <w:t xml:space="preserve">Module </w:t>
      </w:r>
      <w:r>
        <w:t xml:space="preserve">1 </w:t>
      </w:r>
      <w:r>
        <w:tab/>
      </w:r>
      <w:r w:rsidRPr="00827901">
        <w:t>Household Roster and Demographics</w:t>
      </w:r>
    </w:p>
    <w:p w14:paraId="1C1A0F19" w14:textId="77777777" w:rsidR="00172954" w:rsidRDefault="00172954" w:rsidP="001B7271">
      <w:pPr>
        <w:pStyle w:val="Bulletedlist"/>
      </w:pPr>
      <w:r w:rsidRPr="00827901">
        <w:t xml:space="preserve">Module </w:t>
      </w:r>
      <w:r>
        <w:t xml:space="preserve">2 </w:t>
      </w:r>
      <w:r>
        <w:tab/>
      </w:r>
      <w:r w:rsidRPr="00827901">
        <w:t>Dwelling Characteristics</w:t>
      </w:r>
    </w:p>
    <w:p w14:paraId="2EC1F478" w14:textId="77777777" w:rsidR="00172954" w:rsidRDefault="00172954" w:rsidP="001B7271">
      <w:pPr>
        <w:pStyle w:val="Bulletedlist"/>
      </w:pPr>
      <w:r>
        <w:t>Module 3</w:t>
      </w:r>
      <w:r>
        <w:tab/>
        <w:t>Food Security and Resilience</w:t>
      </w:r>
    </w:p>
    <w:p w14:paraId="61CC76E2" w14:textId="77777777" w:rsidR="00172954" w:rsidRDefault="00172954" w:rsidP="001B7271">
      <w:pPr>
        <w:pStyle w:val="Bulletedlist"/>
      </w:pPr>
      <w:r>
        <w:t xml:space="preserve">Module 4 </w:t>
      </w:r>
      <w:r>
        <w:tab/>
        <w:t xml:space="preserve">Women’s Nutrition </w:t>
      </w:r>
    </w:p>
    <w:p w14:paraId="7BF9AD64" w14:textId="77777777" w:rsidR="00172954" w:rsidRPr="00B40054" w:rsidRDefault="00172954" w:rsidP="001B7271">
      <w:pPr>
        <w:pStyle w:val="Bulletedlist"/>
      </w:pPr>
      <w:r>
        <w:t xml:space="preserve">Module 4A </w:t>
      </w:r>
      <w:r>
        <w:tab/>
        <w:t xml:space="preserve">Women’s </w:t>
      </w:r>
      <w:r w:rsidRPr="00B40054">
        <w:t>Anthropometry</w:t>
      </w:r>
    </w:p>
    <w:p w14:paraId="347DC7BF" w14:textId="77777777" w:rsidR="00172954" w:rsidRPr="00B40054" w:rsidRDefault="00172954" w:rsidP="001B7271">
      <w:pPr>
        <w:pStyle w:val="Bulletedlist"/>
      </w:pPr>
      <w:r w:rsidRPr="00B40054">
        <w:t xml:space="preserve">Module 5 </w:t>
      </w:r>
      <w:r w:rsidRPr="00B40054">
        <w:tab/>
        <w:t>Children</w:t>
      </w:r>
      <w:r>
        <w:t>’</w:t>
      </w:r>
      <w:r w:rsidRPr="00B40054">
        <w:t xml:space="preserve">s Nutrition </w:t>
      </w:r>
    </w:p>
    <w:p w14:paraId="5864ABF3" w14:textId="77777777" w:rsidR="00172954" w:rsidRPr="00B40054" w:rsidRDefault="00172954" w:rsidP="001B7271">
      <w:pPr>
        <w:pStyle w:val="Bulletedlist"/>
      </w:pPr>
      <w:r w:rsidRPr="00B40054">
        <w:t xml:space="preserve">Module 5A </w:t>
      </w:r>
      <w:r w:rsidRPr="00B40054">
        <w:tab/>
        <w:t>Children</w:t>
      </w:r>
      <w:r>
        <w:t>’</w:t>
      </w:r>
      <w:r w:rsidRPr="00B40054">
        <w:t>s Anthropometry</w:t>
      </w:r>
    </w:p>
    <w:p w14:paraId="292560A5" w14:textId="1DE31857" w:rsidR="00172954" w:rsidRDefault="00172954" w:rsidP="001B7271">
      <w:pPr>
        <w:pStyle w:val="Bulletedlist"/>
      </w:pPr>
      <w:r>
        <w:t>Module 6W Empowerment in Agriculture–Primary Female Decisionmaker</w:t>
      </w:r>
    </w:p>
    <w:p w14:paraId="19F96BD7" w14:textId="77777777" w:rsidR="00172954" w:rsidRPr="009E12CC" w:rsidRDefault="00172954" w:rsidP="001B7271">
      <w:pPr>
        <w:pStyle w:val="Bulletedlist"/>
      </w:pPr>
      <w:r>
        <w:t xml:space="preserve">Module 6M </w:t>
      </w:r>
      <w:r>
        <w:tab/>
      </w:r>
      <w:r w:rsidRPr="009E12CC">
        <w:t>Empowerment in Agriculture</w:t>
      </w:r>
      <w:r>
        <w:t>–</w:t>
      </w:r>
      <w:r w:rsidRPr="009E12CC">
        <w:t xml:space="preserve">Primary </w:t>
      </w:r>
      <w:r>
        <w:t>M</w:t>
      </w:r>
      <w:r w:rsidRPr="009E12CC">
        <w:t xml:space="preserve">ale Decisionmaker </w:t>
      </w:r>
    </w:p>
    <w:p w14:paraId="10AADF0A" w14:textId="697209D9" w:rsidR="00172954" w:rsidRPr="00827901" w:rsidRDefault="00172954" w:rsidP="001B7271">
      <w:pPr>
        <w:pStyle w:val="Bulletedlist"/>
      </w:pPr>
      <w:r>
        <w:t xml:space="preserve">Module 7 </w:t>
      </w:r>
      <w:r>
        <w:tab/>
        <w:t>Agricultural Technologies</w:t>
      </w:r>
      <w:r w:rsidR="00EF34A7">
        <w:t xml:space="preserve"> and Productivity</w:t>
      </w:r>
    </w:p>
    <w:p w14:paraId="063B4480" w14:textId="77777777" w:rsidR="00172954" w:rsidRPr="00B40054" w:rsidRDefault="00172954" w:rsidP="001B7271">
      <w:pPr>
        <w:pStyle w:val="Bulletedlist"/>
      </w:pPr>
      <w:r w:rsidRPr="00B40054">
        <w:t xml:space="preserve">Module 8 </w:t>
      </w:r>
      <w:r w:rsidRPr="00B40054">
        <w:tab/>
        <w:t>Household Consumption Expenditure</w:t>
      </w:r>
    </w:p>
    <w:p w14:paraId="2ABF8904" w14:textId="77777777" w:rsidR="00172954" w:rsidRPr="00385A35" w:rsidRDefault="00172954" w:rsidP="001B7271">
      <w:pPr>
        <w:pStyle w:val="Bulletedlist"/>
      </w:pPr>
      <w:r>
        <w:t>[</w:t>
      </w:r>
      <w:r>
        <w:rPr>
          <w:highlight w:val="yellow"/>
        </w:rPr>
        <w:t>MODULE X—</w:t>
      </w:r>
      <w:r w:rsidRPr="000F6B6B">
        <w:rPr>
          <w:highlight w:val="yellow"/>
        </w:rPr>
        <w:t xml:space="preserve">ADD NAME OF COUNTRY-SPECIFIC MODULE </w:t>
      </w:r>
      <w:r>
        <w:rPr>
          <w:highlight w:val="yellow"/>
        </w:rPr>
        <w:t>X</w:t>
      </w:r>
      <w:r w:rsidRPr="000F6B6B">
        <w:rPr>
          <w:highlight w:val="yellow"/>
        </w:rPr>
        <w:t xml:space="preserve"> IF APPLICABLE</w:t>
      </w:r>
      <w:r>
        <w:t>]</w:t>
      </w:r>
    </w:p>
    <w:p w14:paraId="10F81FDE" w14:textId="77777777" w:rsidR="00172954" w:rsidRPr="00822AB0" w:rsidRDefault="00172954" w:rsidP="001B7271">
      <w:pPr>
        <w:pStyle w:val="BodyText0"/>
      </w:pPr>
      <w:r w:rsidRPr="00822AB0">
        <w:t xml:space="preserve">Each </w:t>
      </w:r>
      <w:r>
        <w:t xml:space="preserve">survey </w:t>
      </w:r>
      <w:r w:rsidRPr="00822AB0">
        <w:t>module will be described in det</w:t>
      </w:r>
      <w:r>
        <w:t>ail in section 4 of this manual, but the modules are introduced here to aid in the explanation of the fieldwork procedures described in this section of the manual.</w:t>
      </w:r>
    </w:p>
    <w:p w14:paraId="73924667" w14:textId="49F8651B" w:rsidR="00172954" w:rsidRPr="001B7271" w:rsidRDefault="001B7271" w:rsidP="001B7271">
      <w:pPr>
        <w:pStyle w:val="Heading2"/>
        <w:tabs>
          <w:tab w:val="left" w:pos="1440"/>
        </w:tabs>
      </w:pPr>
      <w:bookmarkStart w:id="29" w:name="_Toc527243153"/>
      <w:r>
        <w:t>3.2</w:t>
      </w:r>
      <w:r>
        <w:tab/>
      </w:r>
      <w:r w:rsidR="00172954" w:rsidRPr="001B7271">
        <w:t xml:space="preserve">Interviewer </w:t>
      </w:r>
      <w:r>
        <w:t>t</w:t>
      </w:r>
      <w:r w:rsidR="00172954" w:rsidRPr="001B7271">
        <w:t>eams</w:t>
      </w:r>
      <w:bookmarkEnd w:id="29"/>
    </w:p>
    <w:p w14:paraId="4DA3CAF6" w14:textId="010D0166" w:rsidR="00172954" w:rsidRPr="007E5D7B" w:rsidRDefault="00172954" w:rsidP="001B7271">
      <w:pPr>
        <w:pStyle w:val="BodyText0"/>
      </w:pPr>
      <w:r>
        <w:t>You</w:t>
      </w:r>
      <w:r w:rsidRPr="00827901">
        <w:t xml:space="preserve"> will work as part of an </w:t>
      </w:r>
      <w:r>
        <w:t>interviewer</w:t>
      </w:r>
      <w:r w:rsidRPr="00827901">
        <w:t xml:space="preserve"> </w:t>
      </w:r>
      <w:r>
        <w:t>team. An interviewer team will consist</w:t>
      </w:r>
      <w:r w:rsidRPr="00827901">
        <w:t xml:space="preserve"> of</w:t>
      </w:r>
      <w:r>
        <w:t xml:space="preserve"> either</w:t>
      </w:r>
      <w:r w:rsidRPr="00827901">
        <w:t xml:space="preserve"> two female interviewer</w:t>
      </w:r>
      <w:r>
        <w:t>s or a female interviewer and a male interviewer. An interviewer team will visit each sampled household to administer the survey questionnaire</w:t>
      </w:r>
      <w:r w:rsidRPr="00827901">
        <w:t>.</w:t>
      </w:r>
      <w:r>
        <w:t xml:space="preserve"> </w:t>
      </w:r>
      <w:r w:rsidRPr="007E5D7B">
        <w:t xml:space="preserve">This will enhance the security of the interviewers, improve the quality of the interview, allow team members to share the burden of administering a long </w:t>
      </w:r>
      <w:r w:rsidRPr="00EF34A7">
        <w:t>questionnaire, and provide the necessary support for taking anthropometric measurements. A third</w:t>
      </w:r>
      <w:r>
        <w:t xml:space="preserve"> interviewer, an agricultur</w:t>
      </w:r>
      <w:r w:rsidR="00BB40BD">
        <w:t>e</w:t>
      </w:r>
      <w:r>
        <w:t xml:space="preserve"> interviewer, who may be male or female, will also visit each </w:t>
      </w:r>
      <w:r w:rsidR="00EF34A7">
        <w:t>eligible</w:t>
      </w:r>
      <w:r>
        <w:t xml:space="preserve"> household to administer the module about </w:t>
      </w:r>
      <w:r w:rsidR="00EF34A7">
        <w:t xml:space="preserve">the </w:t>
      </w:r>
      <w:r>
        <w:t>use of agriculture technologies for the select</w:t>
      </w:r>
      <w:r w:rsidR="009B4F48">
        <w:t>ed</w:t>
      </w:r>
      <w:r>
        <w:t xml:space="preserve"> VCC. The select</w:t>
      </w:r>
      <w:r w:rsidR="009B4F48">
        <w:t>ed</w:t>
      </w:r>
      <w:r>
        <w:t xml:space="preserve"> VCC</w:t>
      </w:r>
      <w:r w:rsidR="00EF34A7">
        <w:t>s for [</w:t>
      </w:r>
      <w:r w:rsidR="00EF34A7" w:rsidRPr="00EF34A7">
        <w:rPr>
          <w:highlight w:val="yellow"/>
        </w:rPr>
        <w:t>COUNTRY</w:t>
      </w:r>
      <w:r w:rsidR="00EF34A7">
        <w:t>] are [</w:t>
      </w:r>
      <w:r w:rsidR="00EF34A7" w:rsidRPr="00EF34A7">
        <w:rPr>
          <w:highlight w:val="yellow"/>
        </w:rPr>
        <w:t>XX</w:t>
      </w:r>
      <w:r w:rsidR="00EF34A7">
        <w:t>]</w:t>
      </w:r>
      <w:r>
        <w:t>.</w:t>
      </w:r>
    </w:p>
    <w:p w14:paraId="1FAE2ECA" w14:textId="74F28185" w:rsidR="00172954" w:rsidRPr="001066F3" w:rsidRDefault="00172954" w:rsidP="001B7271">
      <w:pPr>
        <w:pStyle w:val="BodyText0"/>
      </w:pPr>
      <w:r>
        <w:t xml:space="preserve">For each </w:t>
      </w:r>
      <w:r w:rsidRPr="001066F3">
        <w:t>household, interviewer team members will be assigned as eith</w:t>
      </w:r>
      <w:r w:rsidR="001B7271">
        <w:t xml:space="preserve">er </w:t>
      </w:r>
      <w:r w:rsidR="001B4827">
        <w:t>I</w:t>
      </w:r>
      <w:r w:rsidR="001B7271">
        <w:t xml:space="preserve">nterviewer A or </w:t>
      </w:r>
      <w:r w:rsidR="001B4827">
        <w:t>I</w:t>
      </w:r>
      <w:r w:rsidR="001B7271">
        <w:t>nterviewer </w:t>
      </w:r>
      <w:r w:rsidRPr="001066F3">
        <w:t>B</w:t>
      </w:r>
      <w:r>
        <w:t>.</w:t>
      </w:r>
      <w:r w:rsidRPr="001066F3">
        <w:t xml:space="preserve"> </w:t>
      </w:r>
    </w:p>
    <w:p w14:paraId="7845B2AD" w14:textId="24F6EADB" w:rsidR="00172954" w:rsidRPr="001066F3" w:rsidRDefault="00172954" w:rsidP="001B7271">
      <w:pPr>
        <w:pStyle w:val="BodyText0"/>
        <w:keepNext/>
      </w:pPr>
      <w:r w:rsidRPr="001066F3">
        <w:lastRenderedPageBreak/>
        <w:t xml:space="preserve">When you are </w:t>
      </w:r>
      <w:r w:rsidR="001B4827">
        <w:t>I</w:t>
      </w:r>
      <w:r w:rsidRPr="001066F3">
        <w:t xml:space="preserve">nterviewer A </w:t>
      </w:r>
      <w:proofErr w:type="gramStart"/>
      <w:r w:rsidRPr="001066F3">
        <w:t>in a given</w:t>
      </w:r>
      <w:proofErr w:type="gramEnd"/>
      <w:r w:rsidRPr="001066F3">
        <w:t xml:space="preserve"> household, you will</w:t>
      </w:r>
      <w:r>
        <w:t>—</w:t>
      </w:r>
    </w:p>
    <w:p w14:paraId="24E49900" w14:textId="77777777" w:rsidR="00172954" w:rsidRPr="001066F3" w:rsidRDefault="00172954" w:rsidP="001B7271">
      <w:pPr>
        <w:pStyle w:val="Bulletedlist"/>
      </w:pPr>
      <w:r w:rsidRPr="001066F3">
        <w:t>List that household and track progress in completing the interview on your Interviewer Assignment Sheet;</w:t>
      </w:r>
    </w:p>
    <w:p w14:paraId="70CE5C1B" w14:textId="77777777" w:rsidR="00172954" w:rsidRPr="001066F3" w:rsidRDefault="00172954" w:rsidP="001B7271">
      <w:pPr>
        <w:pStyle w:val="Bulletedlist"/>
      </w:pPr>
      <w:r w:rsidRPr="001066F3">
        <w:t>Take responsibility for beginning the interview at the assigned household;</w:t>
      </w:r>
    </w:p>
    <w:p w14:paraId="37B0601C" w14:textId="77777777" w:rsidR="00172954" w:rsidRPr="001066F3" w:rsidRDefault="00172954" w:rsidP="001B7271">
      <w:pPr>
        <w:pStyle w:val="Bulletedlist"/>
      </w:pPr>
      <w:r w:rsidRPr="001066F3">
        <w:t xml:space="preserve">Assign survey modules to Interviewer B and agriculture modules to the agriculture interviewer; </w:t>
      </w:r>
    </w:p>
    <w:p w14:paraId="0463E605" w14:textId="72B96E60" w:rsidR="00172954" w:rsidRPr="001066F3" w:rsidRDefault="00172954" w:rsidP="001B7271">
      <w:pPr>
        <w:pStyle w:val="Bulletedlist"/>
      </w:pPr>
      <w:r w:rsidRPr="001066F3">
        <w:t xml:space="preserve">Receive completed modules from </w:t>
      </w:r>
      <w:r w:rsidR="001B4827">
        <w:t>I</w:t>
      </w:r>
      <w:r w:rsidRPr="001066F3">
        <w:t>nterviewer B and the agriculture interviewer;</w:t>
      </w:r>
    </w:p>
    <w:p w14:paraId="077C0B1D" w14:textId="7ECAFEB5" w:rsidR="00172954" w:rsidRPr="001066F3" w:rsidRDefault="001B7271" w:rsidP="001B7271">
      <w:pPr>
        <w:pStyle w:val="Bulletedlist"/>
      </w:pPr>
      <w:r w:rsidRPr="00335E87">
        <w:rPr>
          <w:noProof/>
        </w:rPr>
        <mc:AlternateContent>
          <mc:Choice Requires="wps">
            <w:drawing>
              <wp:anchor distT="0" distB="0" distL="114300" distR="114300" simplePos="0" relativeHeight="251714560" behindDoc="0" locked="0" layoutInCell="0" allowOverlap="1" wp14:anchorId="12631590" wp14:editId="3931BA60">
                <wp:simplePos x="0" y="0"/>
                <wp:positionH relativeFrom="margin">
                  <wp:posOffset>3446145</wp:posOffset>
                </wp:positionH>
                <wp:positionV relativeFrom="margin">
                  <wp:posOffset>996315</wp:posOffset>
                </wp:positionV>
                <wp:extent cx="2433320" cy="1553210"/>
                <wp:effectExtent l="19050" t="19050" r="24130" b="27940"/>
                <wp:wrapSquare wrapText="bothSides"/>
                <wp:docPr id="205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3320" cy="1553210"/>
                        </a:xfrm>
                        <a:prstGeom prst="bracketPair">
                          <a:avLst>
                            <a:gd name="adj" fmla="val 8051"/>
                          </a:avLst>
                        </a:prstGeom>
                        <a:noFill/>
                        <a:ln w="38100">
                          <a:solidFill>
                            <a:srgbClr val="9BBB59"/>
                          </a:solidFill>
                          <a:round/>
                          <a:headEnd/>
                          <a:tailEnd/>
                        </a:ln>
                        <a:extLst>
                          <a:ext uri="{909E8E84-426E-40DD-AFC4-6F175D3DCCD1}">
                            <a14:hiddenFill xmlns:a14="http://schemas.microsoft.com/office/drawing/2010/main">
                              <a:solidFill>
                                <a:srgbClr val="943634"/>
                              </a:solidFill>
                            </a14:hiddenFill>
                          </a:ext>
                          <a:ext uri="{AF507438-7753-43E0-B8FC-AC1667EBCBE1}">
                            <a14:hiddenEffects xmlns:a14="http://schemas.microsoft.com/office/drawing/2010/main">
                              <a:effectLst>
                                <a:outerShdw dist="17961" dir="2700000" algn="ctr" rotWithShape="0">
                                  <a:srgbClr val="9BBB59">
                                    <a:gamma/>
                                    <a:shade val="60000"/>
                                    <a:invGamma/>
                                  </a:srgbClr>
                                </a:outerShdw>
                              </a:effectLst>
                            </a14:hiddenEffects>
                          </a:ext>
                        </a:extLst>
                      </wps:spPr>
                      <wps:txbx>
                        <w:txbxContent>
                          <w:p w14:paraId="5FA70C81" w14:textId="77777777" w:rsidR="00C0425D" w:rsidRPr="001B7271" w:rsidRDefault="00C0425D" w:rsidP="00172954">
                            <w:pPr>
                              <w:jc w:val="center"/>
                              <w:rPr>
                                <w:b/>
                                <w:sz w:val="20"/>
                                <w:szCs w:val="20"/>
                              </w:rPr>
                            </w:pPr>
                            <w:r w:rsidRPr="001B7271">
                              <w:rPr>
                                <w:b/>
                                <w:sz w:val="20"/>
                                <w:szCs w:val="20"/>
                              </w:rPr>
                              <w:t xml:space="preserve">IMPORTANT: </w:t>
                            </w:r>
                          </w:p>
                          <w:p w14:paraId="26979AF7" w14:textId="77777777" w:rsidR="00C0425D" w:rsidRPr="001B7271" w:rsidRDefault="00C0425D" w:rsidP="00172954">
                            <w:pPr>
                              <w:jc w:val="center"/>
                              <w:rPr>
                                <w:sz w:val="20"/>
                                <w:szCs w:val="20"/>
                              </w:rPr>
                            </w:pPr>
                            <w:r w:rsidRPr="001B7271">
                              <w:rPr>
                                <w:sz w:val="20"/>
                                <w:szCs w:val="20"/>
                              </w:rPr>
                              <w:t xml:space="preserve">Interviewers A and B will use their own tablets when interviewing respondents in a household. However, all data collected in the household—even data collected by interviewer B—must be transmitted to interviewer A’s tablet after all survey modules have been completed. </w:t>
                            </w:r>
                          </w:p>
                          <w:p w14:paraId="2120B100" w14:textId="77777777" w:rsidR="00C0425D" w:rsidRDefault="00C0425D" w:rsidP="00172954">
                            <w:pPr>
                              <w:jc w:val="center"/>
                            </w:pPr>
                          </w:p>
                          <w:p w14:paraId="7E331A79" w14:textId="77777777" w:rsidR="00C0425D" w:rsidRPr="00B062DD" w:rsidRDefault="00C0425D" w:rsidP="00172954">
                            <w:pPr>
                              <w:jc w:val="center"/>
                              <w:rPr>
                                <w:i/>
                              </w:rPr>
                            </w:pPr>
                          </w:p>
                          <w:p w14:paraId="098B8D1F" w14:textId="77777777" w:rsidR="00C0425D" w:rsidRDefault="00C0425D" w:rsidP="00172954">
                            <w:pPr>
                              <w:jc w:val="center"/>
                            </w:pP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31590" id="_x0000_s1040" type="#_x0000_t185" style="position:absolute;left:0;text-align:left;margin-left:271.35pt;margin-top:78.45pt;width:191.6pt;height:122.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" o:allowincell="f" adj="1739" fillcolor="#943634" strokecolor="#9bbb59" strokeweight="3pt">
                <v:shadow color="#5d7035" offset="1pt,1pt"/>
                <v:textbox inset="3.6pt,,3.6pt">
                  <w:txbxContent>
                    <w:p w14:paraId="5FA70C81" w14:textId="77777777" w:rsidR="00C0425D" w:rsidRPr="001B7271" w:rsidRDefault="00C0425D" w:rsidP="00172954">
                      <w:pPr>
                        <w:jc w:val="center"/>
                        <w:rPr>
                          <w:b/>
                          <w:sz w:val="20"/>
                          <w:szCs w:val="20"/>
                        </w:rPr>
                      </w:pPr>
                      <w:r w:rsidRPr="001B7271">
                        <w:rPr>
                          <w:b/>
                          <w:sz w:val="20"/>
                          <w:szCs w:val="20"/>
                        </w:rPr>
                        <w:t xml:space="preserve">IMPORTANT: </w:t>
                      </w:r>
                    </w:p>
                    <w:p w14:paraId="26979AF7" w14:textId="77777777" w:rsidR="00C0425D" w:rsidRPr="001B7271" w:rsidRDefault="00C0425D" w:rsidP="00172954">
                      <w:pPr>
                        <w:jc w:val="center"/>
                        <w:rPr>
                          <w:sz w:val="20"/>
                          <w:szCs w:val="20"/>
                        </w:rPr>
                      </w:pPr>
                      <w:r w:rsidRPr="001B7271">
                        <w:rPr>
                          <w:sz w:val="20"/>
                          <w:szCs w:val="20"/>
                        </w:rPr>
                        <w:t xml:space="preserve">Interviewers A and B will use their own tablets when interviewing respondents in a household. However, all data collected in the household—even data collected by interviewer B—must be transmitted to interviewer A’s tablet after all survey modules have been completed. </w:t>
                      </w:r>
                    </w:p>
                    <w:p w14:paraId="2120B100" w14:textId="77777777" w:rsidR="00C0425D" w:rsidRDefault="00C0425D" w:rsidP="00172954">
                      <w:pPr>
                        <w:jc w:val="center"/>
                      </w:pPr>
                    </w:p>
                    <w:p w14:paraId="7E331A79" w14:textId="77777777" w:rsidR="00C0425D" w:rsidRPr="00B062DD" w:rsidRDefault="00C0425D" w:rsidP="00172954">
                      <w:pPr>
                        <w:jc w:val="center"/>
                        <w:rPr>
                          <w:i/>
                        </w:rPr>
                      </w:pPr>
                    </w:p>
                    <w:p w14:paraId="098B8D1F" w14:textId="77777777" w:rsidR="00C0425D" w:rsidRDefault="00C0425D" w:rsidP="00172954">
                      <w:pPr>
                        <w:jc w:val="center"/>
                      </w:pPr>
                    </w:p>
                  </w:txbxContent>
                </v:textbox>
                <w10:wrap type="square" anchorx="margin" anchory="margin"/>
              </v:shape>
            </w:pict>
          </mc:Fallback>
        </mc:AlternateContent>
      </w:r>
      <w:r w:rsidR="00172954" w:rsidRPr="001066F3">
        <w:t>Ensure that all data for that household are on your tablet after all survey modules have been completed;</w:t>
      </w:r>
    </w:p>
    <w:p w14:paraId="3CC2FAFA" w14:textId="3F5BBD52" w:rsidR="00172954" w:rsidRPr="001066F3" w:rsidRDefault="00172954" w:rsidP="001B7271">
      <w:pPr>
        <w:pStyle w:val="Bulletedlist"/>
      </w:pPr>
      <w:r w:rsidRPr="001066F3">
        <w:t>Maintain the paperwork</w:t>
      </w:r>
      <w:r>
        <w:t>—</w:t>
      </w:r>
      <w:r w:rsidRPr="001066F3">
        <w:t xml:space="preserve">the </w:t>
      </w:r>
      <w:r w:rsidRPr="00C33241">
        <w:t>anthropometry and plot</w:t>
      </w:r>
      <w:r w:rsidR="001B4827">
        <w:t>, soil,</w:t>
      </w:r>
      <w:r w:rsidRPr="00C33241">
        <w:t xml:space="preserve"> and land area measurement</w:t>
      </w:r>
      <w:r w:rsidRPr="001066F3">
        <w:t xml:space="preserve"> forms</w:t>
      </w:r>
      <w:r>
        <w:t>—</w:t>
      </w:r>
      <w:r w:rsidRPr="001066F3">
        <w:t>for that household</w:t>
      </w:r>
      <w:r>
        <w:t>.</w:t>
      </w:r>
      <w:r w:rsidRPr="001066F3">
        <w:t xml:space="preserve"> </w:t>
      </w:r>
      <w:r>
        <w:t>I</w:t>
      </w:r>
      <w:r w:rsidRPr="001066F3">
        <w:t>nterviewer B and the agricultur</w:t>
      </w:r>
      <w:r w:rsidR="00BB40BD">
        <w:t>e</w:t>
      </w:r>
      <w:r w:rsidRPr="001066F3">
        <w:t xml:space="preserve"> interviewer can help you with filling the form out during the interview as needed;</w:t>
      </w:r>
    </w:p>
    <w:p w14:paraId="1F231F71" w14:textId="58268E27" w:rsidR="00172954" w:rsidRPr="001066F3" w:rsidRDefault="00172954" w:rsidP="001B7271">
      <w:pPr>
        <w:pStyle w:val="Bulletedlist"/>
      </w:pPr>
      <w:r w:rsidRPr="001066F3">
        <w:t xml:space="preserve">Ensure that all interviews in that household are completed, including any that required callback visits; and </w:t>
      </w:r>
    </w:p>
    <w:p w14:paraId="2179E4A1" w14:textId="381D80EC" w:rsidR="00172954" w:rsidRPr="001066F3" w:rsidRDefault="00172954" w:rsidP="001B7271">
      <w:pPr>
        <w:pStyle w:val="Bulletedlist"/>
      </w:pPr>
      <w:r w:rsidRPr="001066F3">
        <w:t>Submit the completed paperwork and transmit the data for the completed household questionnaire from your tablet to the field supervisor for review when the interview is complete.</w:t>
      </w:r>
    </w:p>
    <w:p w14:paraId="5C44BF44" w14:textId="43C7B52A" w:rsidR="00172954" w:rsidRPr="00DB547E" w:rsidRDefault="001B7271" w:rsidP="001B7271">
      <w:pPr>
        <w:pStyle w:val="Heading3"/>
      </w:pPr>
      <w:bookmarkStart w:id="30" w:name="_Toc527243154"/>
      <w:r>
        <w:t>3.2.1</w:t>
      </w:r>
      <w:r>
        <w:tab/>
      </w:r>
      <w:r w:rsidR="00172954">
        <w:t>Maintain</w:t>
      </w:r>
      <w:r w:rsidR="00172954" w:rsidRPr="00DB547E">
        <w:t>ing rapport</w:t>
      </w:r>
      <w:r w:rsidR="00172954">
        <w:t xml:space="preserve"> while sharing the work during an interview</w:t>
      </w:r>
      <w:bookmarkEnd w:id="30"/>
    </w:p>
    <w:p w14:paraId="546A782E" w14:textId="77777777" w:rsidR="00172954" w:rsidRPr="007E5D7B" w:rsidRDefault="00172954" w:rsidP="001B7271">
      <w:pPr>
        <w:pStyle w:val="BodyText0"/>
      </w:pPr>
      <w:r w:rsidRPr="007E5D7B">
        <w:t xml:space="preserve">Establishing rapport with respondents is important to the success of the interview. For this reason, </w:t>
      </w:r>
      <w:r>
        <w:t>modules will be assigned to interviewers so that continuity is maintained to a certain extent, but also so that interviewers have some periods of rest while administering a long questionnaire.</w:t>
      </w:r>
    </w:p>
    <w:p w14:paraId="13916CCF" w14:textId="2EB02F76" w:rsidR="00172954" w:rsidRPr="00B057EC" w:rsidRDefault="00172954" w:rsidP="001B7271">
      <w:pPr>
        <w:pStyle w:val="BodyText0"/>
      </w:pPr>
      <w:r w:rsidRPr="007E5D7B">
        <w:t xml:space="preserve">For example, </w:t>
      </w:r>
      <w:r w:rsidR="00061244">
        <w:t>I</w:t>
      </w:r>
      <w:r>
        <w:t xml:space="preserve">nterviewer A will </w:t>
      </w:r>
      <w:r w:rsidRPr="007E5D7B">
        <w:t xml:space="preserve">begin the interview by working with </w:t>
      </w:r>
      <w:r w:rsidR="00061244">
        <w:t>a responsible adult in the household</w:t>
      </w:r>
      <w:r w:rsidRPr="007E5D7B">
        <w:t xml:space="preserve"> to complete Module </w:t>
      </w:r>
      <w:r>
        <w:t xml:space="preserve">I, </w:t>
      </w:r>
      <w:r w:rsidRPr="0013498D">
        <w:rPr>
          <w:i/>
        </w:rPr>
        <w:t>Household Roster</w:t>
      </w:r>
      <w:r>
        <w:rPr>
          <w:i/>
        </w:rPr>
        <w:t xml:space="preserve"> and Demographics</w:t>
      </w:r>
      <w:r w:rsidRPr="007E5D7B">
        <w:t>.</w:t>
      </w:r>
      <w:r>
        <w:t xml:space="preserve"> He or s</w:t>
      </w:r>
      <w:r w:rsidRPr="007E5D7B">
        <w:t xml:space="preserve">he will continue to ask the </w:t>
      </w:r>
      <w:r w:rsidR="00061244">
        <w:t>same responsible adult</w:t>
      </w:r>
      <w:r w:rsidRPr="007E5D7B">
        <w:t xml:space="preserve"> questions from Module </w:t>
      </w:r>
      <w:r>
        <w:t xml:space="preserve">2, </w:t>
      </w:r>
      <w:r w:rsidRPr="0013498D">
        <w:rPr>
          <w:i/>
        </w:rPr>
        <w:t>Dwelling Characteristics</w:t>
      </w:r>
      <w:r w:rsidRPr="007E5D7B">
        <w:t>.</w:t>
      </w:r>
      <w:r>
        <w:t xml:space="preserve"> After </w:t>
      </w:r>
      <w:r w:rsidRPr="007E5D7B">
        <w:t xml:space="preserve">Module </w:t>
      </w:r>
      <w:r>
        <w:t>2</w:t>
      </w:r>
      <w:r w:rsidRPr="007E5D7B">
        <w:t xml:space="preserve"> is complete, </w:t>
      </w:r>
      <w:r w:rsidR="00061244">
        <w:t>I</w:t>
      </w:r>
      <w:r>
        <w:t xml:space="preserve">nterviewer B will administer Module 3, </w:t>
      </w:r>
      <w:r>
        <w:rPr>
          <w:i/>
        </w:rPr>
        <w:t xml:space="preserve">Food Security and Resilience </w:t>
      </w:r>
      <w:r>
        <w:t xml:space="preserve">on his or her own tablet (after </w:t>
      </w:r>
      <w:r w:rsidR="00061244">
        <w:t>I</w:t>
      </w:r>
      <w:r>
        <w:t>nterviewer A assigns Module 3 to interviewer B and i</w:t>
      </w:r>
      <w:r w:rsidRPr="00B057EC">
        <w:t xml:space="preserve">nterviewer B accepts the assignment). </w:t>
      </w:r>
    </w:p>
    <w:p w14:paraId="4D07EA7C" w14:textId="77777777" w:rsidR="00172954" w:rsidRPr="00B057EC" w:rsidRDefault="00172954" w:rsidP="001B7271">
      <w:pPr>
        <w:pStyle w:val="BodyText0"/>
      </w:pPr>
      <w:r w:rsidRPr="00B057EC">
        <w:t>Interviewer teams may comprise two female interviewers or one female interviewer and one male interviewer.</w:t>
      </w:r>
      <w:r>
        <w:t xml:space="preserve"> </w:t>
      </w:r>
      <w:r w:rsidRPr="00B057EC">
        <w:t>If the team comprises two female interviewers, then the labor is divided this way:</w:t>
      </w:r>
    </w:p>
    <w:p w14:paraId="43BB741C" w14:textId="77777777" w:rsidR="00172954" w:rsidRPr="001B7271" w:rsidRDefault="00172954" w:rsidP="001B7271">
      <w:pPr>
        <w:pStyle w:val="ListParagraph"/>
        <w:numPr>
          <w:ilvl w:val="0"/>
          <w:numId w:val="63"/>
        </w:numPr>
        <w:spacing w:after="200"/>
        <w:contextualSpacing/>
        <w:rPr>
          <w:sz w:val="22"/>
          <w:szCs w:val="22"/>
        </w:rPr>
      </w:pPr>
      <w:r w:rsidRPr="001B7271">
        <w:rPr>
          <w:sz w:val="22"/>
          <w:szCs w:val="22"/>
        </w:rPr>
        <w:t>Interviewer A will collect data for survey modules 1, 2, 6W, and 8.</w:t>
      </w:r>
    </w:p>
    <w:p w14:paraId="09622094" w14:textId="77777777" w:rsidR="00172954" w:rsidRPr="001B7271" w:rsidRDefault="00172954" w:rsidP="001B7271">
      <w:pPr>
        <w:pStyle w:val="ListParagraph"/>
        <w:numPr>
          <w:ilvl w:val="0"/>
          <w:numId w:val="63"/>
        </w:numPr>
        <w:spacing w:after="200"/>
        <w:contextualSpacing/>
        <w:rPr>
          <w:sz w:val="22"/>
          <w:szCs w:val="22"/>
        </w:rPr>
      </w:pPr>
      <w:r w:rsidRPr="001B7271">
        <w:rPr>
          <w:sz w:val="22"/>
          <w:szCs w:val="22"/>
        </w:rPr>
        <w:t>Interviewer B will collect data for survey modules 3, 4, 4a, 5, 5a, and 6M.</w:t>
      </w:r>
    </w:p>
    <w:p w14:paraId="14888F68" w14:textId="77777777" w:rsidR="00172954" w:rsidRPr="001B7271" w:rsidRDefault="00172954" w:rsidP="001B7271">
      <w:pPr>
        <w:pStyle w:val="ListParagraph"/>
        <w:numPr>
          <w:ilvl w:val="0"/>
          <w:numId w:val="63"/>
        </w:numPr>
        <w:spacing w:after="200"/>
        <w:contextualSpacing/>
        <w:rPr>
          <w:sz w:val="22"/>
          <w:szCs w:val="22"/>
        </w:rPr>
      </w:pPr>
      <w:r w:rsidRPr="001B7271">
        <w:rPr>
          <w:sz w:val="22"/>
          <w:szCs w:val="22"/>
        </w:rPr>
        <w:t>The agriculture interviewer will collect data for survey module 7.</w:t>
      </w:r>
    </w:p>
    <w:p w14:paraId="49AAF9E3" w14:textId="6AB5A879" w:rsidR="00172954" w:rsidRPr="00B057EC" w:rsidRDefault="00172954" w:rsidP="001B7271">
      <w:pPr>
        <w:pStyle w:val="BodyText0"/>
      </w:pPr>
      <w:r w:rsidRPr="00B057EC">
        <w:t xml:space="preserve">In the next household, </w:t>
      </w:r>
      <w:r w:rsidR="00061244">
        <w:t>I</w:t>
      </w:r>
      <w:r w:rsidRPr="00B057EC">
        <w:t xml:space="preserve">nterviewer B will serve in the capacity of </w:t>
      </w:r>
      <w:r w:rsidR="00061244">
        <w:t>I</w:t>
      </w:r>
      <w:r w:rsidRPr="00B057EC">
        <w:t xml:space="preserve">nterviewer A. </w:t>
      </w:r>
    </w:p>
    <w:p w14:paraId="4B44C50E" w14:textId="77777777" w:rsidR="00172954" w:rsidRPr="00B057EC" w:rsidRDefault="00172954" w:rsidP="001B7271">
      <w:pPr>
        <w:pStyle w:val="BodyText0"/>
        <w:keepNext/>
      </w:pPr>
      <w:r w:rsidRPr="00B057EC">
        <w:lastRenderedPageBreak/>
        <w:t>If the team comprises one male and one female interviewer, then the labor is divided this way:</w:t>
      </w:r>
    </w:p>
    <w:p w14:paraId="284888B9" w14:textId="77777777" w:rsidR="00172954" w:rsidRPr="001B7271" w:rsidRDefault="00172954" w:rsidP="001B7271">
      <w:pPr>
        <w:pStyle w:val="ListParagraph"/>
        <w:widowControl/>
        <w:numPr>
          <w:ilvl w:val="0"/>
          <w:numId w:val="64"/>
        </w:numPr>
        <w:spacing w:after="200"/>
        <w:contextualSpacing/>
        <w:rPr>
          <w:sz w:val="22"/>
          <w:szCs w:val="22"/>
        </w:rPr>
      </w:pPr>
      <w:r w:rsidRPr="001B7271">
        <w:rPr>
          <w:sz w:val="22"/>
          <w:szCs w:val="22"/>
        </w:rPr>
        <w:t xml:space="preserve">The male interviewer will serve as Interviewer A. He will collect data for survey modules 1, 2, 6M, and 8. </w:t>
      </w:r>
    </w:p>
    <w:p w14:paraId="01B1E47F" w14:textId="51D23BAB" w:rsidR="00172954" w:rsidRPr="001B7271" w:rsidRDefault="00172954" w:rsidP="001B7271">
      <w:pPr>
        <w:pStyle w:val="ListParagraph"/>
        <w:numPr>
          <w:ilvl w:val="0"/>
          <w:numId w:val="64"/>
        </w:numPr>
        <w:spacing w:after="200"/>
        <w:contextualSpacing/>
        <w:rPr>
          <w:sz w:val="22"/>
          <w:szCs w:val="22"/>
        </w:rPr>
      </w:pPr>
      <w:r w:rsidRPr="001B7271">
        <w:rPr>
          <w:sz w:val="22"/>
          <w:szCs w:val="22"/>
        </w:rPr>
        <w:t xml:space="preserve">The female interviewer will serve as </w:t>
      </w:r>
      <w:r w:rsidR="00061244">
        <w:rPr>
          <w:sz w:val="22"/>
          <w:szCs w:val="22"/>
        </w:rPr>
        <w:t>I</w:t>
      </w:r>
      <w:r w:rsidRPr="001B7271">
        <w:rPr>
          <w:sz w:val="22"/>
          <w:szCs w:val="22"/>
        </w:rPr>
        <w:t>nterviewer B and collect data for survey modules 3, 4, 4a, 5, 5a, and 6W.</w:t>
      </w:r>
    </w:p>
    <w:p w14:paraId="209793F6" w14:textId="77777777" w:rsidR="00172954" w:rsidRPr="001B7271" w:rsidRDefault="00172954" w:rsidP="001B7271">
      <w:pPr>
        <w:pStyle w:val="ListParagraph"/>
        <w:numPr>
          <w:ilvl w:val="0"/>
          <w:numId w:val="64"/>
        </w:numPr>
        <w:spacing w:after="200"/>
        <w:contextualSpacing/>
        <w:rPr>
          <w:sz w:val="22"/>
          <w:szCs w:val="22"/>
        </w:rPr>
      </w:pPr>
      <w:r w:rsidRPr="001B7271">
        <w:rPr>
          <w:sz w:val="22"/>
          <w:szCs w:val="22"/>
        </w:rPr>
        <w:t>The agriculture interviewer will collect data for survey module 7.</w:t>
      </w:r>
    </w:p>
    <w:p w14:paraId="04F24CCF" w14:textId="77777777" w:rsidR="00172954" w:rsidRPr="00B057EC" w:rsidRDefault="00172954" w:rsidP="001B7271">
      <w:pPr>
        <w:pStyle w:val="BodyText0"/>
      </w:pPr>
      <w:r w:rsidRPr="00B057EC">
        <w:t>In the next household, to ensure that the female interviewer remains responsible for asking module 6W, which has gender-sensitive questions and to also ensure that the labor is divided equitably, the labor will be divided this way:</w:t>
      </w:r>
    </w:p>
    <w:p w14:paraId="5E7955DF" w14:textId="2A029189" w:rsidR="00172954" w:rsidRPr="001B7271" w:rsidRDefault="00172954" w:rsidP="001B7271">
      <w:pPr>
        <w:pStyle w:val="ListParagraph"/>
        <w:numPr>
          <w:ilvl w:val="0"/>
          <w:numId w:val="65"/>
        </w:numPr>
        <w:spacing w:after="200"/>
        <w:contextualSpacing/>
        <w:rPr>
          <w:sz w:val="22"/>
          <w:szCs w:val="22"/>
        </w:rPr>
      </w:pPr>
      <w:r w:rsidRPr="001B7271">
        <w:rPr>
          <w:sz w:val="22"/>
          <w:szCs w:val="22"/>
        </w:rPr>
        <w:t xml:space="preserve">The female interviewer will serve as </w:t>
      </w:r>
      <w:r w:rsidR="00061244">
        <w:rPr>
          <w:sz w:val="22"/>
          <w:szCs w:val="22"/>
        </w:rPr>
        <w:t>I</w:t>
      </w:r>
      <w:r w:rsidRPr="001B7271">
        <w:rPr>
          <w:sz w:val="22"/>
          <w:szCs w:val="22"/>
        </w:rPr>
        <w:t xml:space="preserve">nterviewer A. She will collect data for survey modules 1, 2, 6W, and 8. </w:t>
      </w:r>
    </w:p>
    <w:p w14:paraId="6FE04073" w14:textId="79C9D334" w:rsidR="00172954" w:rsidRPr="001B7271" w:rsidRDefault="00172954" w:rsidP="001B7271">
      <w:pPr>
        <w:pStyle w:val="ListParagraph"/>
        <w:numPr>
          <w:ilvl w:val="0"/>
          <w:numId w:val="65"/>
        </w:numPr>
        <w:spacing w:after="200"/>
        <w:contextualSpacing/>
        <w:rPr>
          <w:sz w:val="22"/>
          <w:szCs w:val="22"/>
        </w:rPr>
      </w:pPr>
      <w:r w:rsidRPr="001B7271">
        <w:rPr>
          <w:sz w:val="22"/>
          <w:szCs w:val="22"/>
        </w:rPr>
        <w:t xml:space="preserve">The male interviewer will serve as </w:t>
      </w:r>
      <w:r w:rsidR="00061244">
        <w:rPr>
          <w:sz w:val="22"/>
          <w:szCs w:val="22"/>
        </w:rPr>
        <w:t>I</w:t>
      </w:r>
      <w:r w:rsidRPr="001B7271">
        <w:rPr>
          <w:sz w:val="22"/>
          <w:szCs w:val="22"/>
        </w:rPr>
        <w:t>nterviewer B and collect data for survey modules 3, 4, 4a, 5, 5a, and 6M.</w:t>
      </w:r>
    </w:p>
    <w:p w14:paraId="09155FF6" w14:textId="77777777" w:rsidR="00172954" w:rsidRPr="001B7271" w:rsidRDefault="00172954" w:rsidP="001B7271">
      <w:pPr>
        <w:pStyle w:val="ListParagraph"/>
        <w:numPr>
          <w:ilvl w:val="0"/>
          <w:numId w:val="65"/>
        </w:numPr>
        <w:spacing w:after="200"/>
        <w:contextualSpacing/>
        <w:rPr>
          <w:sz w:val="22"/>
          <w:szCs w:val="22"/>
        </w:rPr>
      </w:pPr>
      <w:r w:rsidRPr="001B7271">
        <w:rPr>
          <w:sz w:val="22"/>
          <w:szCs w:val="22"/>
        </w:rPr>
        <w:t>The agriculture interviewer will collect data for survey module 7.</w:t>
      </w:r>
    </w:p>
    <w:p w14:paraId="20A460B7" w14:textId="77777777" w:rsidR="00172954" w:rsidRPr="00B057EC" w:rsidRDefault="00172954" w:rsidP="001B7271">
      <w:pPr>
        <w:pStyle w:val="BodyText0"/>
      </w:pPr>
      <w:r w:rsidRPr="00B057EC">
        <w:t xml:space="preserve">NOTE: These scenarios serve as an example. During fieldwork, you will consider multiple factors, including call-backs, absentees, </w:t>
      </w:r>
      <w:r>
        <w:t>and other factors</w:t>
      </w:r>
      <w:r w:rsidRPr="00B057EC">
        <w:t xml:space="preserve"> to ensure that interviews are conducted in an equitable manner. </w:t>
      </w:r>
    </w:p>
    <w:p w14:paraId="08F22FD1" w14:textId="7E7334EE" w:rsidR="00172954" w:rsidRPr="007E5D7B" w:rsidRDefault="00172954" w:rsidP="001B7271">
      <w:pPr>
        <w:pStyle w:val="BodyText0"/>
      </w:pPr>
      <w:r w:rsidRPr="007E5D7B">
        <w:t xml:space="preserve">It may be necessary to return to some </w:t>
      </w:r>
      <w:proofErr w:type="gramStart"/>
      <w:r w:rsidRPr="007E5D7B">
        <w:t>households</w:t>
      </w:r>
      <w:proofErr w:type="gramEnd"/>
      <w:r w:rsidRPr="007E5D7B">
        <w:t xml:space="preserve"> multiple times (i.e., conduct callbacks) to interview all eligible respon</w:t>
      </w:r>
      <w:r>
        <w:t xml:space="preserve">dents. Interviewer A </w:t>
      </w:r>
      <w:r w:rsidRPr="007E5D7B">
        <w:t>must return to the household for callbacks</w:t>
      </w:r>
      <w:r>
        <w:t>,</w:t>
      </w:r>
      <w:r w:rsidRPr="007E5D7B">
        <w:t xml:space="preserve"> but </w:t>
      </w:r>
      <w:r>
        <w:t xml:space="preserve">he or she </w:t>
      </w:r>
      <w:r w:rsidRPr="007E5D7B">
        <w:t xml:space="preserve">can be joined by a different </w:t>
      </w:r>
      <w:r w:rsidR="00061244">
        <w:t>I</w:t>
      </w:r>
      <w:r>
        <w:t>nterviewer B</w:t>
      </w:r>
      <w:r w:rsidRPr="007E5D7B">
        <w:t>.</w:t>
      </w:r>
    </w:p>
    <w:p w14:paraId="4E2128BC" w14:textId="466FB1D5" w:rsidR="00172954" w:rsidRPr="005627BE" w:rsidRDefault="00172954" w:rsidP="001B7271">
      <w:pPr>
        <w:pStyle w:val="Heading3"/>
      </w:pPr>
      <w:bookmarkStart w:id="31" w:name="_Toc527243155"/>
      <w:r w:rsidRPr="005627BE">
        <w:t>3</w:t>
      </w:r>
      <w:r w:rsidR="001B7271">
        <w:t>.2.2</w:t>
      </w:r>
      <w:r w:rsidR="001B7271">
        <w:tab/>
        <w:t>Managing the interview in the h</w:t>
      </w:r>
      <w:r w:rsidRPr="005627BE">
        <w:t>ousehold</w:t>
      </w:r>
      <w:bookmarkEnd w:id="31"/>
    </w:p>
    <w:p w14:paraId="69249CE5" w14:textId="77777777" w:rsidR="00172954" w:rsidRDefault="00172954" w:rsidP="001B7271">
      <w:pPr>
        <w:pStyle w:val="BodyText0"/>
      </w:pPr>
      <w:r w:rsidRPr="00827901">
        <w:t xml:space="preserve">The survey </w:t>
      </w:r>
      <w:r>
        <w:t xml:space="preserve">questionnaire </w:t>
      </w:r>
      <w:r w:rsidRPr="00827901">
        <w:t xml:space="preserve">contains </w:t>
      </w:r>
      <w:r>
        <w:t>several modules and requires coordination and cooperation among the interviewers to complete the required interviews. Guidance on how to manage the interviews for a household follows.</w:t>
      </w:r>
    </w:p>
    <w:p w14:paraId="77C479D0" w14:textId="2ADE3DF4" w:rsidR="00172954" w:rsidRPr="00827901" w:rsidRDefault="00172954" w:rsidP="001B7271">
      <w:pPr>
        <w:pStyle w:val="BodyText0"/>
      </w:pPr>
      <w:r w:rsidRPr="00827901">
        <w:rPr>
          <w:i/>
        </w:rPr>
        <w:t>Household Identification Cover Sheet</w:t>
      </w:r>
      <w:r w:rsidRPr="00827901">
        <w:t xml:space="preserve">. </w:t>
      </w:r>
      <w:r>
        <w:t xml:space="preserve">Interviewer A </w:t>
      </w:r>
      <w:r w:rsidRPr="00827901">
        <w:t xml:space="preserve">will complete </w:t>
      </w:r>
      <w:r>
        <w:t xml:space="preserve">most of the Household Identification Cover Sheet </w:t>
      </w:r>
      <w:r w:rsidRPr="00827901">
        <w:t xml:space="preserve">on </w:t>
      </w:r>
      <w:r>
        <w:t>his or her</w:t>
      </w:r>
      <w:r w:rsidRPr="00827901">
        <w:t xml:space="preserve"> tablet</w:t>
      </w:r>
      <w:r>
        <w:t xml:space="preserve"> before approaching the household, </w:t>
      </w:r>
      <w:proofErr w:type="gramStart"/>
      <w:r>
        <w:t>with the exception of</w:t>
      </w:r>
      <w:proofErr w:type="gramEnd"/>
      <w:r>
        <w:t xml:space="preserve"> the GPS reading, which should be taken just in front of the </w:t>
      </w:r>
      <w:r w:rsidR="00061244">
        <w:t>assign</w:t>
      </w:r>
      <w:r>
        <w:t>ed household</w:t>
      </w:r>
      <w:r w:rsidRPr="00827901">
        <w:t xml:space="preserve">. </w:t>
      </w:r>
    </w:p>
    <w:p w14:paraId="4782123B" w14:textId="610C68E1" w:rsidR="00172954" w:rsidRDefault="00172954" w:rsidP="001B7271">
      <w:pPr>
        <w:pStyle w:val="BodyText0"/>
      </w:pPr>
      <w:r w:rsidRPr="00827901">
        <w:rPr>
          <w:i/>
        </w:rPr>
        <w:t>Informed Consent</w:t>
      </w:r>
      <w:r>
        <w:t>. Interviewer A will read the informed consent statement to a responsible adult household member 18 years or older and answer any questions the household member has about the survey. The interviewer will leave a copy of the informed consent statement with the household. I</w:t>
      </w:r>
      <w:r w:rsidRPr="00AB44CF">
        <w:t xml:space="preserve">f no </w:t>
      </w:r>
      <w:r>
        <w:t>adult resides in the household</w:t>
      </w:r>
      <w:r w:rsidRPr="00AB44CF">
        <w:t xml:space="preserve">, then the respondent should be </w:t>
      </w:r>
      <w:commentRangeStart w:id="32"/>
      <w:r w:rsidRPr="00AB44CF">
        <w:t>at least 15 years</w:t>
      </w:r>
      <w:r>
        <w:t xml:space="preserve"> old</w:t>
      </w:r>
      <w:commentRangeEnd w:id="32"/>
      <w:r w:rsidR="00061244">
        <w:rPr>
          <w:rStyle w:val="CommentReference"/>
        </w:rPr>
        <w:commentReference w:id="32"/>
      </w:r>
      <w:r>
        <w:t>.</w:t>
      </w:r>
    </w:p>
    <w:p w14:paraId="42139BD9" w14:textId="77777777" w:rsidR="00172954" w:rsidRDefault="00172954" w:rsidP="001B7271">
      <w:pPr>
        <w:pStyle w:val="BodyText0"/>
      </w:pPr>
      <w:r w:rsidRPr="00F54EB9">
        <w:t>Module</w:t>
      </w:r>
      <w:r>
        <w:t>s</w:t>
      </w:r>
      <w:r w:rsidRPr="00F54EB9">
        <w:t xml:space="preserve"> </w:t>
      </w:r>
      <w:r>
        <w:t>1 and 2</w:t>
      </w:r>
      <w:r w:rsidRPr="00F54EB9">
        <w:t xml:space="preserve"> </w:t>
      </w:r>
      <w:r w:rsidRPr="00F54EB9">
        <w:rPr>
          <w:i/>
        </w:rPr>
        <w:t>Household Roster and Demographics</w:t>
      </w:r>
      <w:r>
        <w:rPr>
          <w:i/>
        </w:rPr>
        <w:t xml:space="preserve"> </w:t>
      </w:r>
      <w:r w:rsidRPr="00FF3D70">
        <w:t>and</w:t>
      </w:r>
      <w:r>
        <w:rPr>
          <w:i/>
        </w:rPr>
        <w:t xml:space="preserve"> </w:t>
      </w:r>
      <w:r w:rsidRPr="00827901">
        <w:rPr>
          <w:i/>
        </w:rPr>
        <w:t>Dwelling Characteristics</w:t>
      </w:r>
      <w:r>
        <w:rPr>
          <w:i/>
        </w:rPr>
        <w:t xml:space="preserve">. </w:t>
      </w:r>
      <w:r>
        <w:t xml:space="preserve">Interviewer A </w:t>
      </w:r>
      <w:r w:rsidRPr="0013498D">
        <w:t xml:space="preserve">will </w:t>
      </w:r>
      <w:r>
        <w:t xml:space="preserve">administer these two modules to a responsible adult household member to gather household </w:t>
      </w:r>
      <w:r w:rsidRPr="00D15605">
        <w:t>roster</w:t>
      </w:r>
      <w:r>
        <w:t xml:space="preserve"> information (Module 1)</w:t>
      </w:r>
      <w:r>
        <w:rPr>
          <w:i/>
        </w:rPr>
        <w:t xml:space="preserve"> </w:t>
      </w:r>
      <w:r>
        <w:rPr>
          <w:iCs/>
        </w:rPr>
        <w:t>and household dwelling characteristics (Module 2). Preferably the same person will serve as the respondent for both modules</w:t>
      </w:r>
      <w:r>
        <w:t xml:space="preserve">. If no adult resides in the household, the respondent should be at least 15 years old. </w:t>
      </w:r>
    </w:p>
    <w:p w14:paraId="054EA1FC" w14:textId="6AD6B806" w:rsidR="00172954" w:rsidRDefault="00172954" w:rsidP="001B7271">
      <w:pPr>
        <w:pStyle w:val="BodyText0"/>
      </w:pPr>
      <w:r>
        <w:lastRenderedPageBreak/>
        <w:t xml:space="preserve">Module 3 </w:t>
      </w:r>
      <w:r>
        <w:rPr>
          <w:i/>
        </w:rPr>
        <w:t xml:space="preserve">Food Security and Resilience. </w:t>
      </w:r>
      <w:r>
        <w:t xml:space="preserve">Interviewer B will administer this module to an adult household member familiar with </w:t>
      </w:r>
      <w:r w:rsidRPr="00E47BDC">
        <w:t xml:space="preserve">food preparation and consumption </w:t>
      </w:r>
      <w:r>
        <w:t>in the household</w:t>
      </w:r>
      <w:r w:rsidR="00061244">
        <w:t>.  This respondent should</w:t>
      </w:r>
      <w:r w:rsidRPr="00CF6D09">
        <w:t xml:space="preserve"> also </w:t>
      </w:r>
      <w:r>
        <w:t xml:space="preserve">be </w:t>
      </w:r>
      <w:r w:rsidR="00061244">
        <w:t>very</w:t>
      </w:r>
      <w:r w:rsidRPr="00CF6D09">
        <w:t xml:space="preserve"> familiar with any </w:t>
      </w:r>
      <w:r w:rsidR="009D2CB6">
        <w:t>difficult times</w:t>
      </w:r>
      <w:r w:rsidRPr="00CF6D09">
        <w:t xml:space="preserve"> that the h</w:t>
      </w:r>
      <w:r>
        <w:t xml:space="preserve">ousehold may have experienced </w:t>
      </w:r>
      <w:r w:rsidRPr="00E47BDC">
        <w:t>in the past year</w:t>
      </w:r>
      <w:r>
        <w:t xml:space="preserve">. </w:t>
      </w:r>
    </w:p>
    <w:p w14:paraId="34A90555" w14:textId="77777777" w:rsidR="00172954" w:rsidRPr="00C976C5" w:rsidRDefault="00172954" w:rsidP="001B7271">
      <w:pPr>
        <w:pStyle w:val="BodyText0"/>
      </w:pPr>
      <w:r w:rsidRPr="00E47BDC">
        <w:t xml:space="preserve">Module 4 </w:t>
      </w:r>
      <w:r w:rsidRPr="00E47BDC">
        <w:rPr>
          <w:i/>
        </w:rPr>
        <w:t>Women</w:t>
      </w:r>
      <w:r>
        <w:rPr>
          <w:i/>
        </w:rPr>
        <w:t>’</w:t>
      </w:r>
      <w:r w:rsidRPr="00E47BDC">
        <w:rPr>
          <w:i/>
        </w:rPr>
        <w:t xml:space="preserve">s Nutrition </w:t>
      </w:r>
      <w:r>
        <w:t>and Module 4A</w:t>
      </w:r>
      <w:r w:rsidRPr="00E47BDC">
        <w:rPr>
          <w:i/>
        </w:rPr>
        <w:t xml:space="preserve"> </w:t>
      </w:r>
      <w:r w:rsidRPr="00C976C5">
        <w:rPr>
          <w:i/>
        </w:rPr>
        <w:t>Women</w:t>
      </w:r>
      <w:r>
        <w:rPr>
          <w:i/>
        </w:rPr>
        <w:t>’</w:t>
      </w:r>
      <w:r w:rsidRPr="00C976C5">
        <w:rPr>
          <w:i/>
        </w:rPr>
        <w:t>s Anthropometry</w:t>
      </w:r>
      <w:r w:rsidRPr="00C976C5">
        <w:t>. Interviewer B will administer these two modules to all women age</w:t>
      </w:r>
      <w:r>
        <w:t>s</w:t>
      </w:r>
      <w:r w:rsidRPr="00C976C5">
        <w:t xml:space="preserve"> 15 to 49 in the household. Interviewer A will serve as the assistant for the measurements taken in Module 4A.</w:t>
      </w:r>
    </w:p>
    <w:p w14:paraId="533E5DFA" w14:textId="77777777" w:rsidR="00172954" w:rsidRDefault="00172954" w:rsidP="001B7271">
      <w:pPr>
        <w:pStyle w:val="BodyText0"/>
      </w:pPr>
      <w:r w:rsidRPr="00C976C5">
        <w:t xml:space="preserve">Module 5 </w:t>
      </w:r>
      <w:r w:rsidRPr="00C976C5">
        <w:rPr>
          <w:i/>
        </w:rPr>
        <w:t>Children</w:t>
      </w:r>
      <w:r>
        <w:rPr>
          <w:i/>
        </w:rPr>
        <w:t>’</w:t>
      </w:r>
      <w:r w:rsidRPr="00C976C5">
        <w:rPr>
          <w:i/>
        </w:rPr>
        <w:t xml:space="preserve">s Nutrition </w:t>
      </w:r>
      <w:r w:rsidRPr="00C976C5">
        <w:t>and Module 5A</w:t>
      </w:r>
      <w:r w:rsidRPr="00C976C5">
        <w:rPr>
          <w:i/>
        </w:rPr>
        <w:t xml:space="preserve"> Children</w:t>
      </w:r>
      <w:r>
        <w:rPr>
          <w:i/>
        </w:rPr>
        <w:t>’</w:t>
      </w:r>
      <w:r w:rsidRPr="00C976C5">
        <w:rPr>
          <w:i/>
        </w:rPr>
        <w:t>s Anthropometry</w:t>
      </w:r>
      <w:r>
        <w:rPr>
          <w:i/>
        </w:rPr>
        <w:t>.</w:t>
      </w:r>
      <w:r>
        <w:t xml:space="preserve"> Interviewer B will administer Module 5 to </w:t>
      </w:r>
      <w:r w:rsidRPr="00827901">
        <w:t xml:space="preserve">the primary caregiver of each child </w:t>
      </w:r>
      <w:r>
        <w:t xml:space="preserve">under age 6 years </w:t>
      </w:r>
      <w:r w:rsidRPr="00827901">
        <w:t xml:space="preserve">in the </w:t>
      </w:r>
      <w:proofErr w:type="gramStart"/>
      <w:r w:rsidRPr="00827901">
        <w:t>household</w:t>
      </w:r>
      <w:r>
        <w:t>, and</w:t>
      </w:r>
      <w:proofErr w:type="gramEnd"/>
      <w:r>
        <w:t xml:space="preserve"> will administer Module 5A to each child under age 6 years</w:t>
      </w:r>
      <w:r w:rsidRPr="00827901">
        <w:t xml:space="preserve">. </w:t>
      </w:r>
      <w:r>
        <w:t>Interviewer A will serve as the assistant for the measurements taken in Module 5A. If there are no children under age 6 years in the household, these modules will be skipped.</w:t>
      </w:r>
    </w:p>
    <w:p w14:paraId="1AA82055" w14:textId="5F82C4DE" w:rsidR="00172954" w:rsidRDefault="00172954" w:rsidP="001B7271">
      <w:pPr>
        <w:pStyle w:val="BodyText0"/>
      </w:pPr>
      <w:r w:rsidRPr="00827901">
        <w:t xml:space="preserve">Module </w:t>
      </w:r>
      <w:r>
        <w:t>6W</w:t>
      </w:r>
      <w:r w:rsidRPr="00827901">
        <w:t xml:space="preserve"> </w:t>
      </w:r>
      <w:r w:rsidRPr="00827901">
        <w:rPr>
          <w:i/>
        </w:rPr>
        <w:t>Empowerment in Agriculture</w:t>
      </w:r>
      <w:r>
        <w:rPr>
          <w:i/>
        </w:rPr>
        <w:t xml:space="preserve">–Primary </w:t>
      </w:r>
      <w:r w:rsidR="008F1040">
        <w:rPr>
          <w:i/>
        </w:rPr>
        <w:t xml:space="preserve">Adult </w:t>
      </w:r>
      <w:r>
        <w:rPr>
          <w:i/>
        </w:rPr>
        <w:t>Female Decisionmaker</w:t>
      </w:r>
      <w:r>
        <w:t xml:space="preserve">. Interviewer B will administer Modules 6W to the primary </w:t>
      </w:r>
      <w:r w:rsidRPr="00827901">
        <w:t xml:space="preserve">female </w:t>
      </w:r>
      <w:r>
        <w:t>decisionmaker</w:t>
      </w:r>
      <w:r w:rsidR="00C90348">
        <w:t xml:space="preserve"> age</w:t>
      </w:r>
      <w:r>
        <w:t xml:space="preserve"> </w:t>
      </w:r>
      <w:r w:rsidRPr="00827901">
        <w:t xml:space="preserve">18 years </w:t>
      </w:r>
      <w:r>
        <w:t xml:space="preserve">or older </w:t>
      </w:r>
      <w:r w:rsidRPr="00827901">
        <w:t>in the household</w:t>
      </w:r>
      <w:r>
        <w:t>. If there is not a primary adult female decisionmaker in the household, this module will be skipped.</w:t>
      </w:r>
    </w:p>
    <w:p w14:paraId="3EED0E8F" w14:textId="61D416B6" w:rsidR="00172954" w:rsidRDefault="00172954" w:rsidP="001B7271">
      <w:pPr>
        <w:pStyle w:val="BodyText0"/>
      </w:pPr>
      <w:r w:rsidRPr="00827901">
        <w:t xml:space="preserve">Module </w:t>
      </w:r>
      <w:r>
        <w:t>6M</w:t>
      </w:r>
      <w:r w:rsidRPr="00827901">
        <w:t xml:space="preserve"> </w:t>
      </w:r>
      <w:r w:rsidRPr="00827901">
        <w:rPr>
          <w:i/>
        </w:rPr>
        <w:t>Empowerment in Agriculture</w:t>
      </w:r>
      <w:r>
        <w:rPr>
          <w:i/>
        </w:rPr>
        <w:t xml:space="preserve">–Primary </w:t>
      </w:r>
      <w:r w:rsidR="00C90348">
        <w:rPr>
          <w:i/>
        </w:rPr>
        <w:t xml:space="preserve">Adult </w:t>
      </w:r>
      <w:r>
        <w:rPr>
          <w:i/>
        </w:rPr>
        <w:t>Male Decisionmaker</w:t>
      </w:r>
      <w:r>
        <w:t xml:space="preserve">. Interviewer A will administer Module 6M to the primary </w:t>
      </w:r>
      <w:r w:rsidRPr="00827901">
        <w:t xml:space="preserve">male </w:t>
      </w:r>
      <w:r>
        <w:t>decisionmaker</w:t>
      </w:r>
      <w:r w:rsidR="00C90348">
        <w:t xml:space="preserve"> age</w:t>
      </w:r>
      <w:r>
        <w:t xml:space="preserve"> </w:t>
      </w:r>
      <w:r w:rsidRPr="00827901">
        <w:t xml:space="preserve">18 years </w:t>
      </w:r>
      <w:r>
        <w:t xml:space="preserve">or older </w:t>
      </w:r>
      <w:r w:rsidRPr="00827901">
        <w:t>in the household</w:t>
      </w:r>
      <w:r>
        <w:t>. If there is not a primary adult male decisionmaker in the household, these sub-modules will be skipped.</w:t>
      </w:r>
    </w:p>
    <w:p w14:paraId="275447D6" w14:textId="72E4412F" w:rsidR="00172954" w:rsidRPr="00656B8C" w:rsidRDefault="00172954" w:rsidP="001B7271">
      <w:pPr>
        <w:pStyle w:val="BodyText0"/>
      </w:pPr>
      <w:r>
        <w:t xml:space="preserve">Module 7 </w:t>
      </w:r>
      <w:r>
        <w:rPr>
          <w:i/>
        </w:rPr>
        <w:t>Agricultural Technologies.</w:t>
      </w:r>
      <w:r>
        <w:t xml:space="preserve"> The agricultur</w:t>
      </w:r>
      <w:r w:rsidR="00BB40BD">
        <w:t>e</w:t>
      </w:r>
      <w:r>
        <w:t xml:space="preserve"> interviewer will administer the agricultural technologies modules to any household member who </w:t>
      </w:r>
      <w:r w:rsidR="00C90348">
        <w:t>is responsible for making management decisions about the plot or plots where a value chain crop is</w:t>
      </w:r>
      <w:r w:rsidRPr="001041C9">
        <w:t xml:space="preserve"> </w:t>
      </w:r>
      <w:r w:rsidR="00C90348">
        <w:t>cultivated, or who is responsible for raising the selected livestock</w:t>
      </w:r>
      <w:r>
        <w:t>. Only one respondent will be interviewed per plot per crop. If a household has multiple plots of land for the same crop that have different primary decisionmakers, each primary decisionmaker will be interviewed about that crop and his or her plot. If no household members cultivated or raised a certain VCC in the past year, the corresponding module will be skipped.</w:t>
      </w:r>
    </w:p>
    <w:p w14:paraId="6754A5F2" w14:textId="39A5AE0C" w:rsidR="00172954" w:rsidRDefault="00172954" w:rsidP="001B7271">
      <w:pPr>
        <w:pStyle w:val="BodyText0"/>
      </w:pPr>
      <w:r w:rsidRPr="00841BD5">
        <w:t xml:space="preserve">Module 8 </w:t>
      </w:r>
      <w:r w:rsidRPr="00841BD5">
        <w:rPr>
          <w:i/>
        </w:rPr>
        <w:t>Household Consumption Expenditure.</w:t>
      </w:r>
      <w:r w:rsidRPr="00841BD5">
        <w:t xml:space="preserve"> Interviewer A will administer all of Module </w:t>
      </w:r>
      <w:proofErr w:type="gramStart"/>
      <w:r w:rsidRPr="00841BD5">
        <w:t>8, but</w:t>
      </w:r>
      <w:proofErr w:type="gramEnd"/>
      <w:r w:rsidRPr="00841BD5">
        <w:t xml:space="preserve"> may have different respondents for the sub-modules pertaining to food and non-food expenditures. Interviewer A will administer Sub-Module 8.1, </w:t>
      </w:r>
      <w:r w:rsidRPr="009C6C25">
        <w:t>Household Consumption—Food Expenditure</w:t>
      </w:r>
      <w:r w:rsidRPr="003D49D5">
        <w:t xml:space="preserve"> </w:t>
      </w:r>
      <w:r w:rsidRPr="00841BD5">
        <w:t>to an adult household member familiar with food preparation and consumption in the household or knowledgeable about food and non-food items purchased in the past year. Interviewer A will administer Sub-Modules 8.2</w:t>
      </w:r>
      <w:r>
        <w:t>–</w:t>
      </w:r>
      <w:r w:rsidRPr="00841BD5">
        <w:t>8.7,</w:t>
      </w:r>
      <w:r w:rsidRPr="00841BD5">
        <w:rPr>
          <w:i/>
        </w:rPr>
        <w:t xml:space="preserve"> Household Consumption</w:t>
      </w:r>
      <w:r>
        <w:rPr>
          <w:i/>
        </w:rPr>
        <w:t>—</w:t>
      </w:r>
      <w:r w:rsidRPr="00841BD5">
        <w:rPr>
          <w:i/>
        </w:rPr>
        <w:t>Non-food Expenditure,</w:t>
      </w:r>
      <w:r w:rsidRPr="00841BD5">
        <w:t xml:space="preserve"> to</w:t>
      </w:r>
      <w:r>
        <w:t xml:space="preserve"> a r</w:t>
      </w:r>
      <w:r w:rsidRPr="001041C9">
        <w:t xml:space="preserve">esponsible adult </w:t>
      </w:r>
      <w:r>
        <w:t xml:space="preserve">household member </w:t>
      </w:r>
      <w:r w:rsidRPr="001041C9">
        <w:t>knowledgeable about non-food items purchased in the past year</w:t>
      </w:r>
      <w:r w:rsidRPr="00F54EB9">
        <w:t>.</w:t>
      </w:r>
    </w:p>
    <w:p w14:paraId="356F2083" w14:textId="2505E804" w:rsidR="00172954" w:rsidRPr="005627BE" w:rsidRDefault="001B7271" w:rsidP="00172954">
      <w:pPr>
        <w:pStyle w:val="Heading2"/>
        <w:spacing w:before="0"/>
      </w:pPr>
      <w:bookmarkStart w:id="33" w:name="_Toc527243156"/>
      <w:r>
        <w:t>3.3</w:t>
      </w:r>
      <w:r>
        <w:tab/>
      </w:r>
      <w:r w:rsidR="00172954" w:rsidRPr="005627BE">
        <w:tab/>
      </w:r>
      <w:r>
        <w:t>Interviewer a</w:t>
      </w:r>
      <w:r w:rsidR="00172954">
        <w:t>ssignment</w:t>
      </w:r>
      <w:r>
        <w:t xml:space="preserve"> s</w:t>
      </w:r>
      <w:r w:rsidR="00172954" w:rsidRPr="005627BE">
        <w:t>heet</w:t>
      </w:r>
      <w:bookmarkEnd w:id="33"/>
    </w:p>
    <w:p w14:paraId="033F1524" w14:textId="77777777" w:rsidR="00172954" w:rsidRDefault="00172954" w:rsidP="001B7271">
      <w:pPr>
        <w:pStyle w:val="BodyText0"/>
      </w:pPr>
      <w:r>
        <w:t>You</w:t>
      </w:r>
      <w:r w:rsidRPr="00827901">
        <w:t xml:space="preserve"> will be given a</w:t>
      </w:r>
      <w:r>
        <w:t xml:space="preserve"> paper Interviewer Assignment</w:t>
      </w:r>
      <w:r w:rsidRPr="00827901">
        <w:t xml:space="preserve"> </w:t>
      </w:r>
      <w:r>
        <w:t>S</w:t>
      </w:r>
      <w:r w:rsidRPr="00827901">
        <w:t xml:space="preserve">heet that lists all households assigned to </w:t>
      </w:r>
      <w:r>
        <w:t>you</w:t>
      </w:r>
      <w:r w:rsidRPr="00827901">
        <w:t xml:space="preserve"> in </w:t>
      </w:r>
      <w:r>
        <w:t>a</w:t>
      </w:r>
      <w:r w:rsidRPr="00827901">
        <w:t xml:space="preserve"> cluster (see </w:t>
      </w:r>
      <w:r w:rsidRPr="00956220">
        <w:rPr>
          <w:highlight w:val="cyan"/>
        </w:rPr>
        <w:t xml:space="preserve">Appendix </w:t>
      </w:r>
      <w:r w:rsidRPr="00403F97">
        <w:rPr>
          <w:highlight w:val="cyan"/>
        </w:rPr>
        <w:t>B</w:t>
      </w:r>
      <w:r w:rsidRPr="00827901">
        <w:t>). The sheet will provide the household number</w:t>
      </w:r>
      <w:r>
        <w:t>s—the household IDs—</w:t>
      </w:r>
      <w:r w:rsidRPr="00827901">
        <w:t>that will be used on the survey forms</w:t>
      </w:r>
      <w:r>
        <w:t xml:space="preserve"> and in the tablet</w:t>
      </w:r>
      <w:r w:rsidRPr="00827901">
        <w:t xml:space="preserve">. </w:t>
      </w:r>
      <w:r>
        <w:t>You</w:t>
      </w:r>
      <w:r w:rsidRPr="00827901">
        <w:t xml:space="preserve"> will track </w:t>
      </w:r>
      <w:r>
        <w:t xml:space="preserve">your </w:t>
      </w:r>
      <w:r w:rsidRPr="00827901">
        <w:t xml:space="preserve">progress in completing the survey in </w:t>
      </w:r>
      <w:proofErr w:type="gramStart"/>
      <w:r w:rsidRPr="00827901">
        <w:t>all of</w:t>
      </w:r>
      <w:proofErr w:type="gramEnd"/>
      <w:r w:rsidRPr="00827901">
        <w:t xml:space="preserve"> </w:t>
      </w:r>
      <w:r>
        <w:t>you</w:t>
      </w:r>
      <w:r w:rsidRPr="00827901">
        <w:t xml:space="preserve">r assigned households on </w:t>
      </w:r>
      <w:r>
        <w:t>your</w:t>
      </w:r>
      <w:r w:rsidRPr="00827901">
        <w:t xml:space="preserve"> </w:t>
      </w:r>
      <w:r>
        <w:t>assignment</w:t>
      </w:r>
      <w:r w:rsidRPr="00827901">
        <w:t xml:space="preserve"> sheet. </w:t>
      </w:r>
    </w:p>
    <w:p w14:paraId="261AA780" w14:textId="77777777" w:rsidR="00172954" w:rsidRDefault="00172954" w:rsidP="001B7271">
      <w:pPr>
        <w:pStyle w:val="BodyText0"/>
      </w:pPr>
      <w:r>
        <w:t xml:space="preserve">There are three rows on the sheet for each household. The first row is for the first visit that you make to the household. The second and third rows are for information about any callback visits that you make </w:t>
      </w:r>
      <w:r>
        <w:lastRenderedPageBreak/>
        <w:t>to the household, in case you do not complete the survey for the household during your first visit. You will fill in the sheet after each visit to a household.</w:t>
      </w:r>
    </w:p>
    <w:p w14:paraId="67988D6D" w14:textId="77777777" w:rsidR="00172954" w:rsidRDefault="00172954" w:rsidP="001B7271">
      <w:pPr>
        <w:pStyle w:val="BodyText0"/>
      </w:pPr>
      <w:r>
        <w:t>To fill in the sheet you will do the following for each household:</w:t>
      </w:r>
    </w:p>
    <w:p w14:paraId="62767AB8" w14:textId="2A080914" w:rsidR="00172954" w:rsidRDefault="00172954" w:rsidP="001B7271">
      <w:pPr>
        <w:pStyle w:val="Bulletedlist"/>
      </w:pPr>
      <w:r>
        <w:t>L</w:t>
      </w:r>
      <w:r w:rsidRPr="00D021B3">
        <w:t xml:space="preserve">ist </w:t>
      </w:r>
      <w:r w:rsidR="00C90348">
        <w:t>I</w:t>
      </w:r>
      <w:r w:rsidRPr="00D021B3">
        <w:t>nterviewer A only once</w:t>
      </w:r>
      <w:r>
        <w:t xml:space="preserve">; </w:t>
      </w:r>
      <w:r w:rsidR="00C90348">
        <w:t>I</w:t>
      </w:r>
      <w:r w:rsidRPr="00D021B3">
        <w:t xml:space="preserve">nterviewer A must make any required callback visits to the household. </w:t>
      </w:r>
    </w:p>
    <w:p w14:paraId="764EC2CD" w14:textId="5F4F5953" w:rsidR="00172954" w:rsidRDefault="00172954" w:rsidP="001B7271">
      <w:pPr>
        <w:pStyle w:val="Bulletedlist"/>
      </w:pPr>
      <w:r>
        <w:t>L</w:t>
      </w:r>
      <w:r w:rsidRPr="00D021B3">
        <w:t xml:space="preserve">ist </w:t>
      </w:r>
      <w:r w:rsidR="00B61557">
        <w:t>I</w:t>
      </w:r>
      <w:r w:rsidRPr="00D021B3">
        <w:t>nterviewer B for each visit to the household</w:t>
      </w:r>
      <w:r>
        <w:t>;</w:t>
      </w:r>
      <w:r w:rsidRPr="00D021B3">
        <w:t xml:space="preserve"> </w:t>
      </w:r>
      <w:r w:rsidR="00B61557">
        <w:t>I</w:t>
      </w:r>
      <w:r w:rsidRPr="00D021B3">
        <w:t xml:space="preserve">nterviewer B </w:t>
      </w:r>
      <w:r>
        <w:t xml:space="preserve">can be different </w:t>
      </w:r>
      <w:r w:rsidRPr="00D021B3">
        <w:t xml:space="preserve">for </w:t>
      </w:r>
      <w:r w:rsidR="00B61557">
        <w:t>callback visits if need be</w:t>
      </w:r>
      <w:r w:rsidRPr="00D021B3">
        <w:t xml:space="preserve">. </w:t>
      </w:r>
    </w:p>
    <w:p w14:paraId="46942A22" w14:textId="12307B62" w:rsidR="00172954" w:rsidRDefault="00172954" w:rsidP="001B7271">
      <w:pPr>
        <w:pStyle w:val="Bulletedlist"/>
      </w:pPr>
      <w:r>
        <w:t>List the agricultur</w:t>
      </w:r>
      <w:r w:rsidR="00BB40BD">
        <w:t>e</w:t>
      </w:r>
      <w:r>
        <w:t xml:space="preserve"> interviewer.</w:t>
      </w:r>
    </w:p>
    <w:p w14:paraId="3D213757" w14:textId="77777777" w:rsidR="00172954" w:rsidRDefault="00172954" w:rsidP="001B7271">
      <w:pPr>
        <w:pStyle w:val="Bulletedlist"/>
      </w:pPr>
      <w:r>
        <w:t>Record</w:t>
      </w:r>
      <w:r w:rsidRPr="00D021B3">
        <w:t xml:space="preserve"> </w:t>
      </w:r>
      <w:r>
        <w:t>the date and time of the visit.</w:t>
      </w:r>
    </w:p>
    <w:p w14:paraId="3E54C80B" w14:textId="77777777" w:rsidR="00172954" w:rsidRDefault="00172954" w:rsidP="001B7271">
      <w:pPr>
        <w:pStyle w:val="Bulletedlist"/>
      </w:pPr>
      <w:r>
        <w:t>Record the r</w:t>
      </w:r>
      <w:r w:rsidRPr="00D021B3">
        <w:t xml:space="preserve">esult of the visit. </w:t>
      </w:r>
    </w:p>
    <w:p w14:paraId="558B13C1" w14:textId="77777777" w:rsidR="00172954" w:rsidRDefault="00172954" w:rsidP="001B7271">
      <w:pPr>
        <w:pStyle w:val="Bulletedlist"/>
      </w:pPr>
      <w:r w:rsidRPr="00D021B3">
        <w:t>If you did not complete the survey</w:t>
      </w:r>
      <w:r>
        <w:t>:</w:t>
      </w:r>
    </w:p>
    <w:p w14:paraId="5381B113" w14:textId="77777777" w:rsidR="00172954" w:rsidRDefault="00172954" w:rsidP="001B7271">
      <w:pPr>
        <w:pStyle w:val="Bulletedlist"/>
        <w:ind w:left="1440"/>
      </w:pPr>
      <w:r>
        <w:t>C</w:t>
      </w:r>
      <w:r w:rsidRPr="00D021B3">
        <w:t xml:space="preserve">ircle the numbers of the questionnaire modules that you did not yet complete; these are the questionnaire modules that you will administer during your next visit to the household. </w:t>
      </w:r>
    </w:p>
    <w:p w14:paraId="3172F733" w14:textId="77777777" w:rsidR="00172954" w:rsidRDefault="00172954" w:rsidP="001B7271">
      <w:pPr>
        <w:pStyle w:val="Bulletedlist"/>
        <w:ind w:left="1440"/>
      </w:pPr>
      <w:r>
        <w:t>R</w:t>
      </w:r>
      <w:r w:rsidRPr="00D021B3">
        <w:t>ecord the date and time that you plan to make a callback visit to try to complete the survey for that house</w:t>
      </w:r>
      <w:r>
        <w:t>hold. If necessary, record the date and time that you plan to make a second callback visit. You will make no more than three visits to a household to try to complete the survey.</w:t>
      </w:r>
    </w:p>
    <w:p w14:paraId="22823C71" w14:textId="4DC01120" w:rsidR="00172954" w:rsidRPr="00D021B3" w:rsidRDefault="00172954" w:rsidP="001B7271">
      <w:pPr>
        <w:pStyle w:val="Bulletedlist"/>
      </w:pPr>
      <w:r>
        <w:t>N</w:t>
      </w:r>
      <w:r w:rsidRPr="00D021B3">
        <w:t>ote</w:t>
      </w:r>
      <w:r>
        <w:t xml:space="preserve"> in the comments field</w:t>
      </w:r>
      <w:r w:rsidRPr="00D021B3">
        <w:t xml:space="preserve"> anything important about the household or the household members, such as </w:t>
      </w:r>
      <w:r>
        <w:t>questions that you have, problems that you encountered, or</w:t>
      </w:r>
      <w:r w:rsidR="00B61557">
        <w:t xml:space="preserve"> observations like</w:t>
      </w:r>
      <w:r>
        <w:t xml:space="preserve"> the farm </w:t>
      </w:r>
      <w:r w:rsidR="00B61557">
        <w:t>being</w:t>
      </w:r>
      <w:r>
        <w:t xml:space="preserve"> very far from the cluster.</w:t>
      </w:r>
      <w:r w:rsidR="00A14108">
        <w:t xml:space="preserve">  In the unlikely event that you are not able to complete an interview, the comments field is the place where you should describe </w:t>
      </w:r>
      <w:r w:rsidR="00A14108" w:rsidRPr="00D021B3">
        <w:t>why you were unable to complete the survey</w:t>
      </w:r>
      <w:r w:rsidR="00A14108">
        <w:t>.</w:t>
      </w:r>
    </w:p>
    <w:p w14:paraId="79557784" w14:textId="5C5DE186" w:rsidR="00172954" w:rsidRDefault="00172954" w:rsidP="001B7271">
      <w:pPr>
        <w:pStyle w:val="BodyText0"/>
      </w:pPr>
      <w:r>
        <w:t>As you work in a cluster, you will discuss with your field supervisor result codes that indicate that the survey was not completed</w:t>
      </w:r>
      <w:r w:rsidR="00A14108">
        <w:t>,</w:t>
      </w:r>
      <w:r>
        <w:t xml:space="preserve"> and comments that require guidance. When you have completed the survey at all assigned households in a cluster, you will review your Interviewer Assignment Sheet for that cluster to verify the information is complete and accurate, and then you will submit it to your field supervisor. </w:t>
      </w:r>
    </w:p>
    <w:p w14:paraId="5ED6F332" w14:textId="6C34D237" w:rsidR="00172954" w:rsidRPr="001B7271" w:rsidRDefault="00172954" w:rsidP="001B7271">
      <w:pPr>
        <w:pStyle w:val="Heading2"/>
        <w:tabs>
          <w:tab w:val="left" w:pos="1440"/>
        </w:tabs>
      </w:pPr>
      <w:bookmarkStart w:id="34" w:name="_Toc527243157"/>
      <w:r w:rsidRPr="001B7271">
        <w:t>3.4</w:t>
      </w:r>
      <w:r w:rsidRPr="001B7271">
        <w:tab/>
      </w:r>
      <w:r w:rsidR="001B7271">
        <w:t>Team c</w:t>
      </w:r>
      <w:r w:rsidRPr="001B7271">
        <w:t>ommunications</w:t>
      </w:r>
      <w:bookmarkEnd w:id="34"/>
    </w:p>
    <w:p w14:paraId="773CA2E5" w14:textId="77777777" w:rsidR="00172954" w:rsidRDefault="00172954" w:rsidP="001B7271">
      <w:pPr>
        <w:pStyle w:val="BodyText0"/>
      </w:pPr>
      <w:r>
        <w:t xml:space="preserve">Communication among field team members is vital to ensure that households are assigned to appropriate interviewer teams, that data collection progresses according to schedule, that questions are </w:t>
      </w:r>
      <w:proofErr w:type="gramStart"/>
      <w:r>
        <w:t>answered</w:t>
      </w:r>
      <w:proofErr w:type="gramEnd"/>
      <w:r>
        <w:t xml:space="preserve"> and issues are resolved, and that data are of high quality. </w:t>
      </w:r>
    </w:p>
    <w:p w14:paraId="6C42344F" w14:textId="77777777" w:rsidR="00172954" w:rsidRPr="00827901" w:rsidRDefault="00172954" w:rsidP="001B7271">
      <w:pPr>
        <w:pStyle w:val="BodyText0"/>
      </w:pPr>
      <w:r>
        <w:t>Interviewer A</w:t>
      </w:r>
      <w:r w:rsidRPr="00827901">
        <w:t xml:space="preserve"> will</w:t>
      </w:r>
      <w:r>
        <w:t xml:space="preserve"> be responsible for the following</w:t>
      </w:r>
      <w:r w:rsidRPr="00827901">
        <w:t>:</w:t>
      </w:r>
    </w:p>
    <w:p w14:paraId="42DDA420" w14:textId="77777777" w:rsidR="00172954" w:rsidRPr="00827901" w:rsidRDefault="00172954" w:rsidP="001B7271">
      <w:pPr>
        <w:pStyle w:val="Bulletedlist"/>
      </w:pPr>
      <w:r>
        <w:t>Receiving</w:t>
      </w:r>
      <w:r w:rsidRPr="00827901">
        <w:t xml:space="preserve"> household assignments on the </w:t>
      </w:r>
      <w:r>
        <w:t>Interviewer Assignment Sheet from the field supervisor</w:t>
      </w:r>
      <w:r w:rsidRPr="00827901">
        <w:t>;</w:t>
      </w:r>
    </w:p>
    <w:p w14:paraId="4BEE28FB" w14:textId="77777777" w:rsidR="00172954" w:rsidRPr="00827901" w:rsidRDefault="00172954" w:rsidP="001B7271">
      <w:pPr>
        <w:pStyle w:val="Bulletedlist"/>
      </w:pPr>
      <w:r w:rsidRPr="00827901">
        <w:t>Inform</w:t>
      </w:r>
      <w:r>
        <w:t>ing</w:t>
      </w:r>
      <w:r w:rsidRPr="00827901">
        <w:t xml:space="preserve"> the </w:t>
      </w:r>
      <w:r>
        <w:t>field supervisor</w:t>
      </w:r>
      <w:r w:rsidRPr="00827901">
        <w:t xml:space="preserve"> when a household should be re-assigned to another </w:t>
      </w:r>
      <w:r>
        <w:t>interviewer</w:t>
      </w:r>
      <w:r w:rsidRPr="00827901">
        <w:t xml:space="preserve"> </w:t>
      </w:r>
      <w:r>
        <w:t>team</w:t>
      </w:r>
      <w:r w:rsidRPr="00827901">
        <w:t xml:space="preserve"> because</w:t>
      </w:r>
      <w:r>
        <w:t>—</w:t>
      </w:r>
    </w:p>
    <w:p w14:paraId="0AA6F85C" w14:textId="77777777" w:rsidR="00172954" w:rsidRPr="00827901" w:rsidRDefault="00172954" w:rsidP="001B7271">
      <w:pPr>
        <w:pStyle w:val="Bulletedlist"/>
        <w:keepNext/>
        <w:ind w:left="1440"/>
      </w:pPr>
      <w:r w:rsidRPr="00827901">
        <w:t xml:space="preserve">An </w:t>
      </w:r>
      <w:r>
        <w:t>interviewer</w:t>
      </w:r>
      <w:r w:rsidRPr="00827901">
        <w:t xml:space="preserve"> knows someone in the household, or </w:t>
      </w:r>
    </w:p>
    <w:p w14:paraId="4292865D" w14:textId="77777777" w:rsidR="00172954" w:rsidRPr="00827901" w:rsidRDefault="00172954" w:rsidP="001B7271">
      <w:pPr>
        <w:pStyle w:val="Bulletedlist"/>
        <w:ind w:left="1440"/>
      </w:pPr>
      <w:r w:rsidRPr="00827901">
        <w:t>N</w:t>
      </w:r>
      <w:r>
        <w:t>either</w:t>
      </w:r>
      <w:r w:rsidRPr="00827901">
        <w:t xml:space="preserve"> </w:t>
      </w:r>
      <w:r>
        <w:t>interviewer</w:t>
      </w:r>
      <w:r w:rsidRPr="00827901">
        <w:t xml:space="preserve"> speaks the language spoken in the household;</w:t>
      </w:r>
    </w:p>
    <w:p w14:paraId="0A396652" w14:textId="77777777" w:rsidR="00172954" w:rsidRPr="00827901" w:rsidRDefault="00172954" w:rsidP="001B7271">
      <w:pPr>
        <w:pStyle w:val="Bulletedlist"/>
      </w:pPr>
      <w:r w:rsidRPr="00827901">
        <w:lastRenderedPageBreak/>
        <w:t>Ask</w:t>
      </w:r>
      <w:r>
        <w:t>ing</w:t>
      </w:r>
      <w:r w:rsidRPr="00827901">
        <w:t xml:space="preserve"> the </w:t>
      </w:r>
      <w:r>
        <w:t>field supervisor</w:t>
      </w:r>
      <w:r w:rsidRPr="00827901">
        <w:t xml:space="preserve"> for advice about how to interpret responses or handle confusing parts of the survey or data entry process</w:t>
      </w:r>
      <w:r>
        <w:t xml:space="preserve"> during the daily debrief meetings</w:t>
      </w:r>
      <w:r w:rsidRPr="00827901">
        <w:t>;</w:t>
      </w:r>
    </w:p>
    <w:p w14:paraId="571704AC" w14:textId="77777777" w:rsidR="00172954" w:rsidRPr="00827901" w:rsidRDefault="00172954" w:rsidP="001B7271">
      <w:pPr>
        <w:pStyle w:val="Bulletedlist"/>
      </w:pPr>
      <w:r w:rsidRPr="00827901">
        <w:t>Report</w:t>
      </w:r>
      <w:r>
        <w:t>ing</w:t>
      </w:r>
      <w:r w:rsidRPr="00827901">
        <w:t xml:space="preserve"> progress in completing assignments to the </w:t>
      </w:r>
      <w:r>
        <w:t>field supervisor</w:t>
      </w:r>
      <w:r w:rsidRPr="00827901">
        <w:t>; and</w:t>
      </w:r>
    </w:p>
    <w:p w14:paraId="291B0CC2" w14:textId="77777777" w:rsidR="00172954" w:rsidRPr="00E81783" w:rsidRDefault="00172954" w:rsidP="001B7271">
      <w:pPr>
        <w:pStyle w:val="Bulletedlist"/>
      </w:pPr>
      <w:r>
        <w:t>Archiving the data for completed questionnaires on his or her tablet and transmitting the completed questionnaires to the field supervisor for review.</w:t>
      </w:r>
    </w:p>
    <w:p w14:paraId="0DC532E4" w14:textId="77777777" w:rsidR="00172954" w:rsidRPr="00827901" w:rsidRDefault="00172954" w:rsidP="001B7271">
      <w:pPr>
        <w:pStyle w:val="BodyText0"/>
      </w:pPr>
      <w:r w:rsidRPr="00827901">
        <w:t xml:space="preserve">The </w:t>
      </w:r>
      <w:r>
        <w:t>entire field team will meet</w:t>
      </w:r>
      <w:r w:rsidRPr="00827901">
        <w:t xml:space="preserve"> at the end of each day to discuss </w:t>
      </w:r>
      <w:r>
        <w:t>household assignments, progress within a cluster, issues that came up during fieldwork that day, and issues that the field supervisor or QCS team identified when observing interviews or reviewing data</w:t>
      </w:r>
      <w:r w:rsidRPr="00827901">
        <w:t xml:space="preserve">. The </w:t>
      </w:r>
      <w:r>
        <w:t>field supervisor</w:t>
      </w:r>
      <w:r w:rsidRPr="00827901">
        <w:t xml:space="preserve"> will </w:t>
      </w:r>
      <w:r>
        <w:t xml:space="preserve">also </w:t>
      </w:r>
      <w:r w:rsidRPr="00827901">
        <w:t>check to see that each interviewer</w:t>
      </w:r>
      <w:r>
        <w:t>’</w:t>
      </w:r>
      <w:r w:rsidRPr="00827901">
        <w:t xml:space="preserve">s tablet has the completed modules as </w:t>
      </w:r>
      <w:r>
        <w:t>indicat</w:t>
      </w:r>
      <w:r w:rsidRPr="00827901">
        <w:t xml:space="preserve">ed on the </w:t>
      </w:r>
      <w:r>
        <w:t>Interviewer Assignment Sheet</w:t>
      </w:r>
      <w:r w:rsidRPr="00827901">
        <w:t xml:space="preserve">. </w:t>
      </w:r>
    </w:p>
    <w:p w14:paraId="22E2D4BE" w14:textId="77777777" w:rsidR="00172954" w:rsidRPr="00827901" w:rsidRDefault="00172954" w:rsidP="001B7271">
      <w:pPr>
        <w:pStyle w:val="BodyText0"/>
      </w:pPr>
      <w:r w:rsidRPr="00827901">
        <w:t xml:space="preserve">The </w:t>
      </w:r>
      <w:r>
        <w:t>field supervisor</w:t>
      </w:r>
      <w:r w:rsidRPr="00827901">
        <w:t xml:space="preserve"> may ask </w:t>
      </w:r>
      <w:r>
        <w:t>an interviewer</w:t>
      </w:r>
      <w:r w:rsidRPr="00827901">
        <w:t xml:space="preserve"> </w:t>
      </w:r>
      <w:r>
        <w:t>team</w:t>
      </w:r>
      <w:r w:rsidRPr="00827901">
        <w:t xml:space="preserve"> to return to a household to collect missing data </w:t>
      </w:r>
      <w:r>
        <w:t xml:space="preserve">from </w:t>
      </w:r>
      <w:r w:rsidRPr="00827901">
        <w:t>household</w:t>
      </w:r>
      <w:r>
        <w:t xml:space="preserve"> members who were absent during preceding visits, </w:t>
      </w:r>
      <w:r w:rsidRPr="00827901">
        <w:t>or to check data that appear to be incorrect.</w:t>
      </w:r>
    </w:p>
    <w:p w14:paraId="216C544C" w14:textId="67EA99BD" w:rsidR="00172954" w:rsidRDefault="00172954" w:rsidP="001B7271">
      <w:pPr>
        <w:pStyle w:val="BodyText0"/>
      </w:pPr>
      <w:r w:rsidRPr="00827901">
        <w:t xml:space="preserve">The </w:t>
      </w:r>
      <w:r>
        <w:t>field supervisor, QCS teams,</w:t>
      </w:r>
      <w:r w:rsidRPr="00827901">
        <w:t xml:space="preserve"> </w:t>
      </w:r>
      <w:r>
        <w:t>[</w:t>
      </w:r>
      <w:r>
        <w:rPr>
          <w:highlight w:val="yellow"/>
        </w:rPr>
        <w:t>SUBC</w:t>
      </w:r>
      <w:r w:rsidRPr="00A70EA9">
        <w:rPr>
          <w:highlight w:val="yellow"/>
        </w:rPr>
        <w:t>ONTRACTOR</w:t>
      </w:r>
      <w:r>
        <w:t>], and [</w:t>
      </w:r>
      <w:r>
        <w:rPr>
          <w:highlight w:val="yellow"/>
        </w:rPr>
        <w:t>C</w:t>
      </w:r>
      <w:r w:rsidRPr="00A70EA9">
        <w:rPr>
          <w:highlight w:val="yellow"/>
        </w:rPr>
        <w:t>ONTRACTOR</w:t>
      </w:r>
      <w:r>
        <w:t xml:space="preserve">] </w:t>
      </w:r>
      <w:r w:rsidRPr="00827901">
        <w:t xml:space="preserve">will </w:t>
      </w:r>
      <w:r>
        <w:t xml:space="preserve">all </w:t>
      </w:r>
      <w:r w:rsidRPr="00827901">
        <w:t xml:space="preserve">review data regularly. If </w:t>
      </w:r>
      <w:r>
        <w:t xml:space="preserve">an </w:t>
      </w:r>
      <w:r w:rsidRPr="00827901">
        <w:t>issue with the data</w:t>
      </w:r>
      <w:r>
        <w:t xml:space="preserve"> is identified</w:t>
      </w:r>
      <w:r w:rsidRPr="00827901">
        <w:t xml:space="preserve">, the </w:t>
      </w:r>
      <w:r>
        <w:t>field supervisor</w:t>
      </w:r>
      <w:r w:rsidRPr="00827901">
        <w:t xml:space="preserve"> will discuss the issue with the </w:t>
      </w:r>
      <w:r>
        <w:t>interviewer</w:t>
      </w:r>
      <w:r w:rsidRPr="00827901">
        <w:t xml:space="preserve"> team</w:t>
      </w:r>
      <w:r w:rsidR="00A14108">
        <w:t>, determine</w:t>
      </w:r>
      <w:r>
        <w:t xml:space="preserve"> how to resolve it</w:t>
      </w:r>
      <w:r w:rsidR="00A14108">
        <w:t>,</w:t>
      </w:r>
      <w:r>
        <w:t xml:space="preserve"> </w:t>
      </w:r>
      <w:proofErr w:type="gramStart"/>
      <w:r>
        <w:t>and also</w:t>
      </w:r>
      <w:proofErr w:type="gramEnd"/>
      <w:r>
        <w:t xml:space="preserve"> provide retraining i</w:t>
      </w:r>
      <w:r w:rsidRPr="00827901">
        <w:t>f necessary.</w:t>
      </w:r>
    </w:p>
    <w:p w14:paraId="6BC21BD9" w14:textId="3F8901BE" w:rsidR="00172954" w:rsidRPr="001B7271" w:rsidRDefault="00172954" w:rsidP="001B7271">
      <w:pPr>
        <w:pStyle w:val="Heading2"/>
      </w:pPr>
      <w:bookmarkStart w:id="35" w:name="_Toc527243158"/>
      <w:r w:rsidRPr="001B7271">
        <w:t>3.5</w:t>
      </w:r>
      <w:r w:rsidR="001B7271">
        <w:tab/>
      </w:r>
      <w:r w:rsidRPr="001B7271">
        <w:tab/>
        <w:t>Re</w:t>
      </w:r>
      <w:r w:rsidR="001B7271">
        <w:t>turning to the h</w:t>
      </w:r>
      <w:r w:rsidRPr="001B7271">
        <w:t xml:space="preserve">ousehold to </w:t>
      </w:r>
      <w:r w:rsidR="001B7271">
        <w:t>o</w:t>
      </w:r>
      <w:r w:rsidRPr="001B7271">
        <w:t>btain</w:t>
      </w:r>
      <w:r w:rsidR="001B7271">
        <w:t xml:space="preserve"> missed i</w:t>
      </w:r>
      <w:r w:rsidRPr="001B7271">
        <w:t>nterviews</w:t>
      </w:r>
      <w:bookmarkEnd w:id="35"/>
    </w:p>
    <w:p w14:paraId="10B354F0" w14:textId="4961EA2B" w:rsidR="00172954" w:rsidRDefault="00172954" w:rsidP="001B7271">
      <w:pPr>
        <w:pStyle w:val="BodyText0"/>
      </w:pPr>
      <w:r w:rsidRPr="00827901">
        <w:t xml:space="preserve">Eligible household members may not be available during </w:t>
      </w:r>
      <w:r>
        <w:t>your</w:t>
      </w:r>
      <w:r w:rsidRPr="00827901">
        <w:t xml:space="preserve"> first visit to the household. In these cases, </w:t>
      </w:r>
      <w:r>
        <w:t>you</w:t>
      </w:r>
      <w:r w:rsidRPr="00827901">
        <w:t xml:space="preserve"> will plan a time with the household to return to interview the missing household members. </w:t>
      </w:r>
      <w:r>
        <w:rPr>
          <w:iCs/>
        </w:rPr>
        <w:t>You</w:t>
      </w:r>
      <w:r w:rsidRPr="00743967">
        <w:rPr>
          <w:iCs/>
        </w:rPr>
        <w:t xml:space="preserve"> </w:t>
      </w:r>
      <w:r w:rsidRPr="00743967">
        <w:t>will return to the house</w:t>
      </w:r>
      <w:r>
        <w:t xml:space="preserve">hold, always accompanied by another interviewer, </w:t>
      </w:r>
      <w:r w:rsidRPr="00743967">
        <w:t xml:space="preserve">if the missing household member </w:t>
      </w:r>
      <w:r w:rsidR="00F06D00">
        <w:t>is expected to</w:t>
      </w:r>
      <w:r w:rsidRPr="00743967">
        <w:t xml:space="preserve"> be available wh</w:t>
      </w:r>
      <w:r>
        <w:t>ile</w:t>
      </w:r>
      <w:r w:rsidRPr="00743967">
        <w:t xml:space="preserve"> the </w:t>
      </w:r>
      <w:r>
        <w:t xml:space="preserve">field </w:t>
      </w:r>
      <w:r w:rsidRPr="00743967">
        <w:t xml:space="preserve">team is still in the cluster. If eligible respondents are not expected to be available when the </w:t>
      </w:r>
      <w:r>
        <w:t xml:space="preserve">field </w:t>
      </w:r>
      <w:r w:rsidRPr="00743967">
        <w:t xml:space="preserve">team is working in that cluster, it will not be possible to complete the interviews for that household. </w:t>
      </w:r>
      <w:r>
        <w:t>You</w:t>
      </w:r>
      <w:r w:rsidRPr="00743967">
        <w:t xml:space="preserve"> will note this </w:t>
      </w:r>
      <w:r>
        <w:t>i</w:t>
      </w:r>
      <w:r w:rsidRPr="00743967">
        <w:t xml:space="preserve">n the </w:t>
      </w:r>
      <w:r>
        <w:t>relevant modules</w:t>
      </w:r>
      <w:r w:rsidRPr="00743967">
        <w:t xml:space="preserve"> on the tablet and on the </w:t>
      </w:r>
      <w:r>
        <w:t>Interviewer Assignment S</w:t>
      </w:r>
      <w:r w:rsidRPr="00743967">
        <w:t>heet. Every effort should be made to complete all modules with all eligible respondents.</w:t>
      </w:r>
    </w:p>
    <w:p w14:paraId="62B3037F" w14:textId="2D6127EA" w:rsidR="00172954" w:rsidRPr="001B7271" w:rsidRDefault="00172954" w:rsidP="001B7271">
      <w:pPr>
        <w:pStyle w:val="Heading2"/>
        <w:tabs>
          <w:tab w:val="left" w:pos="1440"/>
        </w:tabs>
      </w:pPr>
      <w:bookmarkStart w:id="36" w:name="_Toc527243159"/>
      <w:r w:rsidRPr="001B7271">
        <w:t>3.6</w:t>
      </w:r>
      <w:r w:rsidRPr="001B7271">
        <w:tab/>
      </w:r>
      <w:r w:rsidR="001B7271">
        <w:t>Tablets and data m</w:t>
      </w:r>
      <w:r w:rsidRPr="001B7271">
        <w:t>anagement</w:t>
      </w:r>
      <w:bookmarkEnd w:id="36"/>
    </w:p>
    <w:p w14:paraId="089A141A" w14:textId="77777777" w:rsidR="00172954" w:rsidRDefault="00172954" w:rsidP="001B7271">
      <w:pPr>
        <w:pStyle w:val="BodyText0"/>
      </w:pPr>
      <w:r>
        <w:t xml:space="preserve">A defining characteristic of this survey is that it is administered on tablets. </w:t>
      </w:r>
      <w:r w:rsidRPr="00827901">
        <w:t xml:space="preserve">Each </w:t>
      </w:r>
      <w:r>
        <w:t>interviewer will be assigned his or he</w:t>
      </w:r>
      <w:r w:rsidRPr="00827901">
        <w:t xml:space="preserve">r own tablet. </w:t>
      </w:r>
      <w:r>
        <w:t xml:space="preserve">You are </w:t>
      </w:r>
      <w:r w:rsidRPr="00827901">
        <w:t>responsible</w:t>
      </w:r>
      <w:r>
        <w:t xml:space="preserve"> for taking care of</w:t>
      </w:r>
      <w:r w:rsidRPr="00827901">
        <w:t xml:space="preserve"> </w:t>
      </w:r>
      <w:r>
        <w:t>the</w:t>
      </w:r>
      <w:r w:rsidRPr="00827901">
        <w:t xml:space="preserve"> tablet</w:t>
      </w:r>
      <w:r>
        <w:t xml:space="preserve"> that has been assigned to you</w:t>
      </w:r>
      <w:r w:rsidRPr="00827901">
        <w:t xml:space="preserve">. </w:t>
      </w:r>
      <w:r>
        <w:t xml:space="preserve">You will archive data for completed questionnaires on your tablet and transmit the data to your field supervisor </w:t>
      </w:r>
      <w:r w:rsidRPr="00827901">
        <w:t xml:space="preserve">every evening </w:t>
      </w:r>
      <w:r>
        <w:t xml:space="preserve">so that he or she can </w:t>
      </w:r>
      <w:r w:rsidRPr="00827901">
        <w:t xml:space="preserve">review </w:t>
      </w:r>
      <w:r>
        <w:t>the questionnaire forms for all households that you completed that day</w:t>
      </w:r>
      <w:r w:rsidRPr="00827901">
        <w:t xml:space="preserve">. </w:t>
      </w:r>
      <w:r>
        <w:t>After verifying that the data for households that you completed that day are in fact complete and do not require any follow-up, t</w:t>
      </w:r>
      <w:r w:rsidRPr="0074728A">
        <w:t xml:space="preserve">he </w:t>
      </w:r>
      <w:r>
        <w:t>field supervisor</w:t>
      </w:r>
      <w:r w:rsidRPr="0074728A">
        <w:t xml:space="preserve"> will create a</w:t>
      </w:r>
      <w:r>
        <w:t xml:space="preserve">n archive of your completed questionnaire forms on your tablet and save a backup copy of completed questionnaire forms on his or </w:t>
      </w:r>
      <w:r w:rsidRPr="0074728A">
        <w:t>her tablet.</w:t>
      </w:r>
      <w:r>
        <w:t xml:space="preserve"> T</w:t>
      </w:r>
      <w:r w:rsidRPr="00827901">
        <w:t xml:space="preserve">he </w:t>
      </w:r>
      <w:r>
        <w:t>field supervisor will</w:t>
      </w:r>
      <w:r w:rsidRPr="00827901">
        <w:t xml:space="preserve"> </w:t>
      </w:r>
      <w:r>
        <w:t xml:space="preserve">then </w:t>
      </w:r>
      <w:r w:rsidRPr="00827901">
        <w:t>submit</w:t>
      </w:r>
      <w:r>
        <w:t xml:space="preserve"> the</w:t>
      </w:r>
      <w:r w:rsidRPr="00827901">
        <w:t xml:space="preserve"> </w:t>
      </w:r>
      <w:r>
        <w:t xml:space="preserve">finalized </w:t>
      </w:r>
      <w:r w:rsidRPr="00827901">
        <w:t xml:space="preserve">data to </w:t>
      </w:r>
      <w:r>
        <w:t>[</w:t>
      </w:r>
      <w:r w:rsidRPr="00A70EA9">
        <w:rPr>
          <w:highlight w:val="yellow"/>
        </w:rPr>
        <w:t>CONTRACTOR</w:t>
      </w:r>
      <w:r>
        <w:t>]</w:t>
      </w:r>
      <w:r w:rsidRPr="00827901">
        <w:t>.</w:t>
      </w:r>
    </w:p>
    <w:p w14:paraId="57A15795" w14:textId="38C3F843" w:rsidR="00172954" w:rsidRDefault="00172954" w:rsidP="001B7271">
      <w:pPr>
        <w:pStyle w:val="BodyText0"/>
        <w:rPr>
          <w:highlight w:val="cyan"/>
        </w:rPr>
      </w:pPr>
      <w:r>
        <w:t xml:space="preserve">The field supervisor may organize for all field team members’ tablets to be charged overnight, particularly in areas where access to electricity and charging locations is limited, but ultimately you are responsible for charging the tablet’s battery. You </w:t>
      </w:r>
      <w:proofErr w:type="gramStart"/>
      <w:r>
        <w:t>are also responsible for the whereabouts of your tablet and for keeping it in a safe and secure place at all times</w:t>
      </w:r>
      <w:proofErr w:type="gramEnd"/>
      <w:r>
        <w:t>.</w:t>
      </w:r>
    </w:p>
    <w:p w14:paraId="04E5B461" w14:textId="77777777" w:rsidR="00172954" w:rsidRDefault="00172954" w:rsidP="001B7271">
      <w:pPr>
        <w:pStyle w:val="BodyText0"/>
      </w:pPr>
      <w:r>
        <w:lastRenderedPageBreak/>
        <w:t>You will learn more about entering and managing data on your tablet in section 5 of this manual.</w:t>
      </w:r>
    </w:p>
    <w:p w14:paraId="3A613093" w14:textId="05B18864" w:rsidR="00172954" w:rsidRPr="005627BE" w:rsidRDefault="00172954" w:rsidP="001D5498">
      <w:pPr>
        <w:pStyle w:val="Heading2"/>
        <w:tabs>
          <w:tab w:val="left" w:pos="1440"/>
        </w:tabs>
      </w:pPr>
      <w:bookmarkStart w:id="37" w:name="_Toc527243160"/>
      <w:r w:rsidRPr="005627BE">
        <w:t>3.</w:t>
      </w:r>
      <w:r>
        <w:t>7</w:t>
      </w:r>
      <w:r w:rsidR="001B7271">
        <w:tab/>
        <w:t>Ensuring high data q</w:t>
      </w:r>
      <w:r w:rsidRPr="005627BE">
        <w:t>uality</w:t>
      </w:r>
      <w:bookmarkEnd w:id="37"/>
    </w:p>
    <w:p w14:paraId="3D914627" w14:textId="77777777" w:rsidR="00172954" w:rsidRPr="00827901" w:rsidRDefault="00172954" w:rsidP="001B7271">
      <w:pPr>
        <w:pStyle w:val="BodyText0"/>
      </w:pPr>
      <w:r>
        <w:t>As an interviewer, you</w:t>
      </w:r>
      <w:r w:rsidRPr="00827901">
        <w:t xml:space="preserve"> ha</w:t>
      </w:r>
      <w:r>
        <w:t>ve</w:t>
      </w:r>
      <w:r w:rsidRPr="00827901">
        <w:t xml:space="preserve"> a </w:t>
      </w:r>
      <w:r>
        <w:t>central</w:t>
      </w:r>
      <w:r w:rsidRPr="00827901">
        <w:t xml:space="preserve"> role in ensuring the </w:t>
      </w:r>
      <w:r>
        <w:t xml:space="preserve">data you collect are of high quality and the </w:t>
      </w:r>
      <w:r w:rsidRPr="00827901">
        <w:t>survey</w:t>
      </w:r>
      <w:r>
        <w:t xml:space="preserve"> is a success. Your responsibilities include the following information</w:t>
      </w:r>
      <w:r w:rsidRPr="00827901">
        <w:t>:</w:t>
      </w:r>
    </w:p>
    <w:p w14:paraId="093D1C57" w14:textId="77777777" w:rsidR="00172954" w:rsidRPr="00827901" w:rsidRDefault="00172954" w:rsidP="001B7271">
      <w:pPr>
        <w:pStyle w:val="Bulletedlist"/>
      </w:pPr>
      <w:r w:rsidRPr="00827901">
        <w:t>Visit</w:t>
      </w:r>
      <w:r>
        <w:t>ing</w:t>
      </w:r>
      <w:r w:rsidRPr="00827901">
        <w:t xml:space="preserve"> all assigned households;</w:t>
      </w:r>
    </w:p>
    <w:p w14:paraId="0874E4BD" w14:textId="77777777" w:rsidR="00172954" w:rsidRPr="00827901" w:rsidRDefault="00172954" w:rsidP="001B7271">
      <w:pPr>
        <w:pStyle w:val="Bulletedlist"/>
      </w:pPr>
      <w:r w:rsidRPr="00827901">
        <w:t>Obtain</w:t>
      </w:r>
      <w:r>
        <w:t>ing</w:t>
      </w:r>
      <w:r w:rsidRPr="00827901">
        <w:t xml:space="preserve"> the cooperation and informed consent of </w:t>
      </w:r>
      <w:r>
        <w:t xml:space="preserve">all </w:t>
      </w:r>
      <w:r w:rsidRPr="00827901">
        <w:t>household members</w:t>
      </w:r>
      <w:r>
        <w:t xml:space="preserve"> eligible to participate in the survey</w:t>
      </w:r>
      <w:r w:rsidRPr="00827901">
        <w:t>;</w:t>
      </w:r>
    </w:p>
    <w:p w14:paraId="0777E3CE" w14:textId="77777777" w:rsidR="00172954" w:rsidRPr="00827901" w:rsidRDefault="00172954" w:rsidP="001B7271">
      <w:pPr>
        <w:pStyle w:val="Bulletedlist"/>
      </w:pPr>
      <w:r w:rsidRPr="00827901">
        <w:t>Build</w:t>
      </w:r>
      <w:r>
        <w:t>ing</w:t>
      </w:r>
      <w:r w:rsidRPr="00827901">
        <w:t xml:space="preserve"> rapport with respondents so they complete the</w:t>
      </w:r>
      <w:r>
        <w:t>ir</w:t>
      </w:r>
      <w:r w:rsidRPr="00827901">
        <w:t xml:space="preserve"> interview</w:t>
      </w:r>
      <w:r>
        <w:t>s</w:t>
      </w:r>
      <w:r w:rsidRPr="00827901">
        <w:t>;</w:t>
      </w:r>
    </w:p>
    <w:p w14:paraId="1D6B11B5" w14:textId="77777777" w:rsidR="00172954" w:rsidRPr="00827901" w:rsidRDefault="00172954" w:rsidP="001B7271">
      <w:pPr>
        <w:pStyle w:val="Bulletedlist"/>
      </w:pPr>
      <w:r w:rsidRPr="00827901">
        <w:t>Ask</w:t>
      </w:r>
      <w:r>
        <w:t>ing</w:t>
      </w:r>
      <w:r w:rsidRPr="00827901">
        <w:t xml:space="preserve"> the</w:t>
      </w:r>
      <w:r>
        <w:t xml:space="preserve"> survey</w:t>
      </w:r>
      <w:r w:rsidRPr="00827901">
        <w:t xml:space="preserve"> questions exactly as written</w:t>
      </w:r>
      <w:r>
        <w:t>,</w:t>
      </w:r>
      <w:r w:rsidRPr="00827901">
        <w:t xml:space="preserve"> while providing helpful explanations </w:t>
      </w:r>
      <w:r>
        <w:t xml:space="preserve">and probing for answers </w:t>
      </w:r>
      <w:r w:rsidRPr="00827901">
        <w:t>when necessary;</w:t>
      </w:r>
    </w:p>
    <w:p w14:paraId="2F930540" w14:textId="77777777" w:rsidR="00172954" w:rsidRPr="00827901" w:rsidRDefault="00172954" w:rsidP="001B7271">
      <w:pPr>
        <w:pStyle w:val="Bulletedlist"/>
      </w:pPr>
      <w:r w:rsidRPr="00827901">
        <w:t>Interpret</w:t>
      </w:r>
      <w:r>
        <w:t>ing</w:t>
      </w:r>
      <w:r w:rsidRPr="00827901">
        <w:t xml:space="preserve"> the respondent</w:t>
      </w:r>
      <w:r>
        <w:t>’</w:t>
      </w:r>
      <w:r w:rsidRPr="00827901">
        <w:t xml:space="preserve">s answers correctly; </w:t>
      </w:r>
    </w:p>
    <w:p w14:paraId="363D4071" w14:textId="77777777" w:rsidR="00172954" w:rsidRDefault="00172954" w:rsidP="001B7271">
      <w:pPr>
        <w:pStyle w:val="Bulletedlist"/>
      </w:pPr>
      <w:r w:rsidRPr="00827901">
        <w:t>Enter</w:t>
      </w:r>
      <w:r>
        <w:t>ing</w:t>
      </w:r>
      <w:r w:rsidRPr="00827901">
        <w:t xml:space="preserve"> all responses accurately</w:t>
      </w:r>
      <w:r>
        <w:t>; and</w:t>
      </w:r>
    </w:p>
    <w:p w14:paraId="66DE00DF" w14:textId="77777777" w:rsidR="00172954" w:rsidRDefault="00172954" w:rsidP="001B7271">
      <w:pPr>
        <w:pStyle w:val="Bulletedlist"/>
      </w:pPr>
      <w:r>
        <w:t>Asking for guidance if any fieldwork procedures are unclear or if issues arise during fieldwork</w:t>
      </w:r>
      <w:r w:rsidRPr="00827901">
        <w:t xml:space="preserve">. </w:t>
      </w:r>
    </w:p>
    <w:p w14:paraId="6DD45256" w14:textId="77777777" w:rsidR="00172954" w:rsidRPr="00827901" w:rsidRDefault="00172954" w:rsidP="001B7271">
      <w:pPr>
        <w:pStyle w:val="BodyText0"/>
      </w:pPr>
      <w:r w:rsidRPr="00827901">
        <w:t xml:space="preserve">In addition to </w:t>
      </w:r>
      <w:r>
        <w:t>your</w:t>
      </w:r>
      <w:r w:rsidRPr="00827901">
        <w:t xml:space="preserve"> </w:t>
      </w:r>
      <w:r>
        <w:t>responsibilities</w:t>
      </w:r>
      <w:r w:rsidRPr="00827901">
        <w:t xml:space="preserve">, several other measures are in place to ensure </w:t>
      </w:r>
      <w:r>
        <w:t>that the survey is a success:</w:t>
      </w:r>
    </w:p>
    <w:p w14:paraId="05679998" w14:textId="23D0C2F4" w:rsidR="00172954" w:rsidRPr="00827901" w:rsidRDefault="00172954" w:rsidP="001B7271">
      <w:pPr>
        <w:pStyle w:val="Bulletedlist"/>
      </w:pPr>
      <w:r>
        <w:t>Interviewer</w:t>
      </w:r>
      <w:r w:rsidRPr="00827901">
        <w:t xml:space="preserve"> </w:t>
      </w:r>
      <w:r>
        <w:t>team</w:t>
      </w:r>
      <w:r w:rsidRPr="00827901">
        <w:t xml:space="preserve"> members will support each other</w:t>
      </w:r>
      <w:r>
        <w:t>;</w:t>
      </w:r>
      <w:r w:rsidRPr="00827901">
        <w:t xml:space="preserve"> </w:t>
      </w:r>
      <w:r>
        <w:t>f</w:t>
      </w:r>
      <w:r w:rsidRPr="00827901">
        <w:t xml:space="preserve">or example, </w:t>
      </w:r>
      <w:r>
        <w:t>by</w:t>
      </w:r>
      <w:r w:rsidRPr="00827901">
        <w:t xml:space="preserve"> help</w:t>
      </w:r>
      <w:r>
        <w:t>ing</w:t>
      </w:r>
      <w:r w:rsidRPr="00827901">
        <w:t xml:space="preserve"> each other interpret responses, identify</w:t>
      </w:r>
      <w:r>
        <w:t>ing</w:t>
      </w:r>
      <w:r w:rsidRPr="00827901">
        <w:t xml:space="preserve"> eligible household members to be interviewed, and review</w:t>
      </w:r>
      <w:r>
        <w:t>ing</w:t>
      </w:r>
      <w:r w:rsidRPr="00827901">
        <w:t xml:space="preserve"> </w:t>
      </w:r>
      <w:r w:rsidRPr="001B3E4B">
        <w:t>data (e.g., checking women</w:t>
      </w:r>
      <w:r>
        <w:t>’</w:t>
      </w:r>
      <w:r w:rsidRPr="001B3E4B">
        <w:t>s body mass index [BMI] and children</w:t>
      </w:r>
      <w:r>
        <w:t>’</w:t>
      </w:r>
      <w:r w:rsidRPr="001B3E4B">
        <w:t>s height and weight ranges to see if the numbers generally coincide with the person</w:t>
      </w:r>
      <w:r>
        <w:t>’</w:t>
      </w:r>
      <w:r w:rsidRPr="001B3E4B">
        <w:t>s appearance</w:t>
      </w:r>
      <w:r>
        <w:t>, such as</w:t>
      </w:r>
      <w:r w:rsidR="00D82127">
        <w:t xml:space="preserve"> confirming that</w:t>
      </w:r>
      <w:r w:rsidRPr="001B3E4B">
        <w:t xml:space="preserve"> a woman with a low BMI is thin).</w:t>
      </w:r>
    </w:p>
    <w:p w14:paraId="727C0281" w14:textId="77777777" w:rsidR="00172954" w:rsidRPr="00827901" w:rsidRDefault="00172954" w:rsidP="001B7271">
      <w:pPr>
        <w:pStyle w:val="Bulletedlist"/>
      </w:pPr>
      <w:r>
        <w:t>Field supervisors</w:t>
      </w:r>
      <w:r w:rsidRPr="00827901">
        <w:t xml:space="preserve"> will confirm that there </w:t>
      </w:r>
      <w:r>
        <w:t>are</w:t>
      </w:r>
      <w:r w:rsidRPr="00827901">
        <w:t xml:space="preserve"> data for every household assigned to an </w:t>
      </w:r>
      <w:r>
        <w:t>interviewer and for all eligible members in the household</w:t>
      </w:r>
      <w:r w:rsidRPr="00827901">
        <w:t>.</w:t>
      </w:r>
    </w:p>
    <w:p w14:paraId="1A79081A" w14:textId="77777777" w:rsidR="00172954" w:rsidRPr="00827901" w:rsidRDefault="00172954" w:rsidP="001B7271">
      <w:pPr>
        <w:pStyle w:val="Bulletedlist"/>
      </w:pPr>
      <w:r>
        <w:t xml:space="preserve">Field supervisors </w:t>
      </w:r>
      <w:r w:rsidRPr="00827901">
        <w:t xml:space="preserve">will review the completed </w:t>
      </w:r>
      <w:r>
        <w:t>questionnaires</w:t>
      </w:r>
      <w:r w:rsidRPr="00827901">
        <w:t xml:space="preserve"> to identify missing or problematic information.</w:t>
      </w:r>
    </w:p>
    <w:p w14:paraId="30387D07" w14:textId="77777777" w:rsidR="00172954" w:rsidRPr="00827901" w:rsidRDefault="00172954" w:rsidP="001B7271">
      <w:pPr>
        <w:pStyle w:val="Bulletedlist"/>
      </w:pPr>
      <w:r>
        <w:t>QCS team members and field supervisor</w:t>
      </w:r>
      <w:r w:rsidRPr="00827901">
        <w:t>s will observe interviewers as they conduct some of their interviews</w:t>
      </w:r>
      <w:r>
        <w:t>.</w:t>
      </w:r>
    </w:p>
    <w:p w14:paraId="02213623" w14:textId="6D1FE177" w:rsidR="00172954" w:rsidRPr="00827901" w:rsidRDefault="00172954" w:rsidP="001B7271">
      <w:pPr>
        <w:pStyle w:val="Bulletedlist"/>
      </w:pPr>
      <w:r>
        <w:t>QCS team members and field supervisor</w:t>
      </w:r>
      <w:r w:rsidRPr="00827901">
        <w:t xml:space="preserve">s will check with a </w:t>
      </w:r>
      <w:r>
        <w:t>purpos</w:t>
      </w:r>
      <w:r w:rsidR="00D82127">
        <w:t>ive</w:t>
      </w:r>
      <w:r>
        <w:t xml:space="preserve"> </w:t>
      </w:r>
      <w:r w:rsidRPr="00827901">
        <w:t>sample of interv</w:t>
      </w:r>
      <w:r>
        <w:t>iewed households to confirm the household’s roster is complete;</w:t>
      </w:r>
    </w:p>
    <w:p w14:paraId="4F267FDB" w14:textId="77777777" w:rsidR="00172954" w:rsidRPr="00827901" w:rsidRDefault="00172954" w:rsidP="001B7271">
      <w:pPr>
        <w:pStyle w:val="Bulletedlist"/>
      </w:pPr>
      <w:r w:rsidRPr="00827901">
        <w:t>The tablet</w:t>
      </w:r>
      <w:r>
        <w:t xml:space="preserve">s have </w:t>
      </w:r>
      <w:r w:rsidRPr="00827901">
        <w:t xml:space="preserve">automated edit checks that will notify </w:t>
      </w:r>
      <w:r>
        <w:t>you</w:t>
      </w:r>
      <w:r w:rsidRPr="00827901">
        <w:t xml:space="preserve"> immediately if </w:t>
      </w:r>
      <w:r>
        <w:t xml:space="preserve">you </w:t>
      </w:r>
      <w:r w:rsidRPr="00827901">
        <w:t xml:space="preserve">entered data </w:t>
      </w:r>
      <w:r>
        <w:t>that are</w:t>
      </w:r>
      <w:r w:rsidRPr="00827901">
        <w:t xml:space="preserve"> not acceptable </w:t>
      </w:r>
      <w:r w:rsidRPr="0075392B">
        <w:rPr>
          <w:highlight w:val="yellow"/>
        </w:rPr>
        <w:t>(for example, the weight entered is out of range).</w:t>
      </w:r>
      <w:r w:rsidRPr="00827901">
        <w:t xml:space="preserve"> The tablet</w:t>
      </w:r>
      <w:r>
        <w:t>s</w:t>
      </w:r>
      <w:r w:rsidRPr="00827901">
        <w:t xml:space="preserve"> </w:t>
      </w:r>
      <w:r>
        <w:t xml:space="preserve">are also </w:t>
      </w:r>
      <w:r w:rsidRPr="00827901">
        <w:t xml:space="preserve">programmed to ensure </w:t>
      </w:r>
      <w:r>
        <w:t>that you</w:t>
      </w:r>
      <w:r w:rsidRPr="00827901">
        <w:t xml:space="preserve"> enter a response to all required questions.</w:t>
      </w:r>
    </w:p>
    <w:p w14:paraId="1303D5AC" w14:textId="77777777" w:rsidR="00172954" w:rsidRPr="00827901" w:rsidRDefault="00172954" w:rsidP="001B7271">
      <w:pPr>
        <w:pStyle w:val="Bulletedlist"/>
      </w:pPr>
      <w:r w:rsidRPr="00827901">
        <w:t xml:space="preserve">Data managers in </w:t>
      </w:r>
      <w:r>
        <w:t>[</w:t>
      </w:r>
      <w:r w:rsidRPr="00F100E7">
        <w:rPr>
          <w:highlight w:val="yellow"/>
        </w:rPr>
        <w:t>CONTRACTOR</w:t>
      </w:r>
      <w:r>
        <w:t>], along with the ICDM,</w:t>
      </w:r>
      <w:r w:rsidRPr="00827901">
        <w:t xml:space="preserve"> office will carefully review all data to see if there are unusual patterns of responses or outliers.</w:t>
      </w:r>
    </w:p>
    <w:p w14:paraId="5B6D80A6" w14:textId="06CA0839" w:rsidR="00172954" w:rsidRPr="001B7271" w:rsidRDefault="00172954" w:rsidP="001B7271">
      <w:pPr>
        <w:pStyle w:val="BodyText0"/>
        <w:rPr>
          <w:b/>
        </w:rPr>
      </w:pPr>
      <w:r w:rsidRPr="00827901">
        <w:t xml:space="preserve">These layers of quality control will limit errors and </w:t>
      </w:r>
      <w:r>
        <w:t xml:space="preserve">help </w:t>
      </w:r>
      <w:r w:rsidRPr="00827901">
        <w:t>identify areas where</w:t>
      </w:r>
      <w:r>
        <w:t xml:space="preserve"> field teams or individual interviewers need additional support or re-training.</w:t>
      </w:r>
      <w:r>
        <w:rPr>
          <w:color w:val="000000" w:themeColor="text1"/>
          <w:szCs w:val="28"/>
        </w:rPr>
        <w:br w:type="page"/>
      </w:r>
    </w:p>
    <w:p w14:paraId="12ED53B3" w14:textId="3BD966B9" w:rsidR="00172954" w:rsidRPr="001B7271" w:rsidRDefault="00172954" w:rsidP="001B7271">
      <w:pPr>
        <w:pStyle w:val="Heading1"/>
        <w:numPr>
          <w:ilvl w:val="0"/>
          <w:numId w:val="0"/>
        </w:numPr>
        <w:ind w:left="720" w:hanging="360"/>
      </w:pPr>
      <w:bookmarkStart w:id="38" w:name="_Toc527243161"/>
      <w:r w:rsidRPr="001B7271">
        <w:lastRenderedPageBreak/>
        <w:t>4</w:t>
      </w:r>
      <w:r w:rsidRPr="001B7271">
        <w:tab/>
      </w:r>
      <w:r w:rsidR="001B7271">
        <w:t>Questionnaire guidance</w:t>
      </w:r>
      <w:bookmarkEnd w:id="38"/>
    </w:p>
    <w:p w14:paraId="35B0A304" w14:textId="77777777" w:rsidR="00172954" w:rsidRPr="005A4C5B" w:rsidRDefault="00172954" w:rsidP="001B7271">
      <w:pPr>
        <w:pStyle w:val="BodyText0"/>
      </w:pPr>
      <w:r>
        <w:t>This section provides you with an overview of the survey questionnaire, as well as item-by-item guidance on the meaning of the questions and how to fill in the responses.</w:t>
      </w:r>
    </w:p>
    <w:p w14:paraId="17621B78" w14:textId="46D39F90" w:rsidR="00172954" w:rsidRPr="001B7271" w:rsidRDefault="001B7271" w:rsidP="001B7271">
      <w:pPr>
        <w:pStyle w:val="Heading2"/>
        <w:tabs>
          <w:tab w:val="left" w:pos="1440"/>
        </w:tabs>
      </w:pPr>
      <w:bookmarkStart w:id="39" w:name="_Toc527243162"/>
      <w:r>
        <w:t>4.1</w:t>
      </w:r>
      <w:r>
        <w:tab/>
        <w:t>Survey m</w:t>
      </w:r>
      <w:r w:rsidR="00172954" w:rsidRPr="001B7271">
        <w:t>odules</w:t>
      </w:r>
      <w:bookmarkEnd w:id="39"/>
    </w:p>
    <w:p w14:paraId="29C48ABC" w14:textId="77777777" w:rsidR="00172954" w:rsidRPr="004E0225" w:rsidRDefault="00172954" w:rsidP="001B7271">
      <w:pPr>
        <w:pStyle w:val="BodyText0"/>
      </w:pPr>
      <w:r w:rsidRPr="004E0225">
        <w:t>As a reminder, the questionnaire contains these modules:</w:t>
      </w:r>
    </w:p>
    <w:p w14:paraId="740B145A" w14:textId="77777777" w:rsidR="00172954" w:rsidRPr="00827901" w:rsidRDefault="00172954" w:rsidP="001B7271">
      <w:pPr>
        <w:pStyle w:val="Bulletedlist"/>
      </w:pPr>
      <w:r w:rsidRPr="00827901">
        <w:t>Household Identification Cover Sheet</w:t>
      </w:r>
    </w:p>
    <w:p w14:paraId="6818BA87" w14:textId="77777777" w:rsidR="00172954" w:rsidRPr="00827901" w:rsidRDefault="00172954" w:rsidP="001B7271">
      <w:pPr>
        <w:pStyle w:val="Bulletedlist"/>
      </w:pPr>
      <w:r w:rsidRPr="00827901">
        <w:t>Informed Consent</w:t>
      </w:r>
    </w:p>
    <w:p w14:paraId="17B8B45F" w14:textId="77777777" w:rsidR="00172954" w:rsidRPr="00827901" w:rsidRDefault="00172954" w:rsidP="001B7271">
      <w:pPr>
        <w:pStyle w:val="Bulletedlist"/>
      </w:pPr>
      <w:r w:rsidRPr="00827901">
        <w:t xml:space="preserve">Module </w:t>
      </w:r>
      <w:r>
        <w:t>1</w:t>
      </w:r>
      <w:r>
        <w:tab/>
      </w:r>
      <w:r w:rsidRPr="00827901">
        <w:t>Household Roster and Demographics</w:t>
      </w:r>
    </w:p>
    <w:p w14:paraId="23EC667F" w14:textId="77777777" w:rsidR="00172954" w:rsidRDefault="00172954" w:rsidP="001B7271">
      <w:pPr>
        <w:pStyle w:val="Bulletedlist"/>
      </w:pPr>
      <w:r w:rsidRPr="00827901">
        <w:t xml:space="preserve">Module </w:t>
      </w:r>
      <w:r>
        <w:t xml:space="preserve">2 </w:t>
      </w:r>
      <w:r>
        <w:tab/>
      </w:r>
      <w:r w:rsidRPr="00827901">
        <w:t>Dwelling Characteristics</w:t>
      </w:r>
    </w:p>
    <w:p w14:paraId="3F24E2A4" w14:textId="77777777" w:rsidR="00172954" w:rsidRDefault="00172954" w:rsidP="001B7271">
      <w:pPr>
        <w:pStyle w:val="Bulletedlist"/>
      </w:pPr>
      <w:r>
        <w:t xml:space="preserve">Module 3 </w:t>
      </w:r>
      <w:r>
        <w:tab/>
        <w:t>Food Security and Resilience</w:t>
      </w:r>
    </w:p>
    <w:p w14:paraId="05177284" w14:textId="77777777" w:rsidR="00172954" w:rsidRDefault="00172954" w:rsidP="001B7271">
      <w:pPr>
        <w:pStyle w:val="Bulletedlist"/>
      </w:pPr>
      <w:r>
        <w:t xml:space="preserve">Module 4 </w:t>
      </w:r>
      <w:r>
        <w:tab/>
        <w:t xml:space="preserve">Women’s Nutrition </w:t>
      </w:r>
    </w:p>
    <w:p w14:paraId="6F90E99F" w14:textId="77777777" w:rsidR="00172954" w:rsidRPr="000521D7" w:rsidRDefault="00172954" w:rsidP="001B7271">
      <w:pPr>
        <w:pStyle w:val="Bulletedlist"/>
      </w:pPr>
      <w:r>
        <w:t xml:space="preserve">Module 4A </w:t>
      </w:r>
      <w:r>
        <w:tab/>
        <w:t xml:space="preserve">Women’s </w:t>
      </w:r>
      <w:r w:rsidRPr="000521D7">
        <w:t>Anthropometry</w:t>
      </w:r>
    </w:p>
    <w:p w14:paraId="255F7764" w14:textId="77777777" w:rsidR="00172954" w:rsidRPr="000521D7" w:rsidRDefault="00172954" w:rsidP="001B7271">
      <w:pPr>
        <w:pStyle w:val="Bulletedlist"/>
      </w:pPr>
      <w:r>
        <w:t xml:space="preserve">Module 5 </w:t>
      </w:r>
      <w:r>
        <w:tab/>
      </w:r>
      <w:r w:rsidRPr="000521D7">
        <w:t>Children</w:t>
      </w:r>
      <w:r>
        <w:t>’</w:t>
      </w:r>
      <w:r w:rsidRPr="000521D7">
        <w:t xml:space="preserve">s Nutrition </w:t>
      </w:r>
    </w:p>
    <w:p w14:paraId="5A741044" w14:textId="77777777" w:rsidR="00172954" w:rsidRPr="000521D7" w:rsidRDefault="00172954" w:rsidP="001B7271">
      <w:pPr>
        <w:pStyle w:val="Bulletedlist"/>
      </w:pPr>
      <w:r w:rsidRPr="000521D7">
        <w:t>Module 5A</w:t>
      </w:r>
      <w:r>
        <w:t xml:space="preserve"> </w:t>
      </w:r>
      <w:r>
        <w:tab/>
      </w:r>
      <w:r w:rsidRPr="000521D7">
        <w:t>Children</w:t>
      </w:r>
      <w:r>
        <w:t>’</w:t>
      </w:r>
      <w:r w:rsidRPr="000521D7">
        <w:t>s Anthropometry</w:t>
      </w:r>
    </w:p>
    <w:p w14:paraId="31A0F1D9" w14:textId="15AB5981" w:rsidR="00172954" w:rsidRDefault="00172954" w:rsidP="001B7271">
      <w:pPr>
        <w:pStyle w:val="Bulletedlist"/>
      </w:pPr>
      <w:r>
        <w:t>Module 6W Empowerment in Agriculture–Primary Female Decisionmaker</w:t>
      </w:r>
    </w:p>
    <w:p w14:paraId="066ACFF4" w14:textId="77777777" w:rsidR="00172954" w:rsidRPr="009E12CC" w:rsidRDefault="00172954" w:rsidP="001B7271">
      <w:pPr>
        <w:pStyle w:val="Bulletedlist"/>
      </w:pPr>
      <w:r>
        <w:t xml:space="preserve">Module 6M </w:t>
      </w:r>
      <w:r>
        <w:tab/>
      </w:r>
      <w:r w:rsidRPr="009E12CC">
        <w:t>Empowerment in Agriculture</w:t>
      </w:r>
      <w:r>
        <w:t>–</w:t>
      </w:r>
      <w:r w:rsidRPr="009E12CC">
        <w:t xml:space="preserve">Primary </w:t>
      </w:r>
      <w:r>
        <w:t>M</w:t>
      </w:r>
      <w:r w:rsidRPr="009E12CC">
        <w:t xml:space="preserve">ale Decisionmaker </w:t>
      </w:r>
    </w:p>
    <w:p w14:paraId="4AB86702" w14:textId="77777777" w:rsidR="00172954" w:rsidRPr="00827901" w:rsidRDefault="00172954" w:rsidP="001B7271">
      <w:pPr>
        <w:pStyle w:val="Bulletedlist"/>
      </w:pPr>
      <w:r>
        <w:t xml:space="preserve">Module 7 </w:t>
      </w:r>
      <w:r>
        <w:tab/>
        <w:t>Agricultural Technologies</w:t>
      </w:r>
    </w:p>
    <w:p w14:paraId="1F548761" w14:textId="77777777" w:rsidR="00172954" w:rsidRPr="00100C06" w:rsidRDefault="00172954" w:rsidP="001B7271">
      <w:pPr>
        <w:pStyle w:val="Bulletedlist"/>
      </w:pPr>
      <w:r w:rsidRPr="00100C06">
        <w:t xml:space="preserve">Module 8 </w:t>
      </w:r>
      <w:r w:rsidRPr="00100C06">
        <w:tab/>
        <w:t>Household Consumption Expenditure</w:t>
      </w:r>
    </w:p>
    <w:p w14:paraId="08DA4AF1" w14:textId="77777777" w:rsidR="00172954" w:rsidRPr="00647501" w:rsidRDefault="00172954" w:rsidP="001B7271">
      <w:pPr>
        <w:pStyle w:val="Bulletedlist"/>
      </w:pPr>
      <w:r>
        <w:t>[</w:t>
      </w:r>
      <w:commentRangeStart w:id="40"/>
      <w:r>
        <w:rPr>
          <w:highlight w:val="yellow"/>
        </w:rPr>
        <w:t>MODULE X</w:t>
      </w:r>
      <w:commentRangeEnd w:id="40"/>
      <w:r>
        <w:rPr>
          <w:rStyle w:val="CommentReference"/>
        </w:rPr>
        <w:commentReference w:id="40"/>
      </w:r>
      <w:r>
        <w:rPr>
          <w:highlight w:val="yellow"/>
        </w:rPr>
        <w:t>—</w:t>
      </w:r>
      <w:r w:rsidRPr="000F6B6B">
        <w:rPr>
          <w:highlight w:val="yellow"/>
        </w:rPr>
        <w:t>ADD N</w:t>
      </w:r>
      <w:r>
        <w:rPr>
          <w:highlight w:val="yellow"/>
        </w:rPr>
        <w:t>AME OF COUNTRY-SPECIFIC MODULE X</w:t>
      </w:r>
      <w:r w:rsidRPr="000F6B6B">
        <w:rPr>
          <w:highlight w:val="yellow"/>
        </w:rPr>
        <w:t xml:space="preserve"> IF APPLICABLE</w:t>
      </w:r>
      <w:r>
        <w:t>]</w:t>
      </w:r>
    </w:p>
    <w:p w14:paraId="3979A398" w14:textId="6705CC12" w:rsidR="00172954" w:rsidRPr="004A03B7" w:rsidRDefault="00172954" w:rsidP="004A03B7">
      <w:pPr>
        <w:pStyle w:val="Heading2"/>
        <w:tabs>
          <w:tab w:val="left" w:pos="1440"/>
        </w:tabs>
      </w:pPr>
      <w:bookmarkStart w:id="41" w:name="_Toc527243163"/>
      <w:r w:rsidRPr="004A03B7">
        <w:t>4.2</w:t>
      </w:r>
      <w:r w:rsidRPr="004A03B7">
        <w:tab/>
      </w:r>
      <w:r w:rsidR="004A03B7">
        <w:t>Questionnaire formatting and n</w:t>
      </w:r>
      <w:r w:rsidRPr="004A03B7">
        <w:t>otation</w:t>
      </w:r>
      <w:bookmarkEnd w:id="41"/>
      <w:r w:rsidRPr="004A03B7">
        <w:t xml:space="preserve"> </w:t>
      </w:r>
    </w:p>
    <w:p w14:paraId="0A85BFDC" w14:textId="77777777" w:rsidR="00172954" w:rsidRPr="00827901" w:rsidRDefault="00172954" w:rsidP="004A03B7">
      <w:pPr>
        <w:pStyle w:val="BodyText0"/>
      </w:pPr>
      <w:r w:rsidRPr="00827901">
        <w:t xml:space="preserve">The </w:t>
      </w:r>
      <w:r>
        <w:t>questionnaire’s formatting, as well as notations that appear on the questionnaire, serve as</w:t>
      </w:r>
      <w:r w:rsidRPr="00827901">
        <w:t xml:space="preserve"> instruction</w:t>
      </w:r>
      <w:r>
        <w:t>s</w:t>
      </w:r>
      <w:r w:rsidRPr="00827901">
        <w:t xml:space="preserve"> for </w:t>
      </w:r>
      <w:r>
        <w:t>you as you work through the questionnaire</w:t>
      </w:r>
      <w:r w:rsidRPr="00827901">
        <w:t>.</w:t>
      </w:r>
      <w:r>
        <w:t xml:space="preserve"> </w:t>
      </w:r>
      <w:r w:rsidRPr="00827901">
        <w:t xml:space="preserve">The following </w:t>
      </w:r>
      <w:r>
        <w:t xml:space="preserve">paragraphs explain the type </w:t>
      </w:r>
      <w:r w:rsidRPr="00827901">
        <w:t>formats</w:t>
      </w:r>
      <w:r>
        <w:t>, symbols and punctuation, and numbering</w:t>
      </w:r>
      <w:r w:rsidRPr="00827901">
        <w:t xml:space="preserve"> used</w:t>
      </w:r>
      <w:r>
        <w:t xml:space="preserve"> in the tablet program.</w:t>
      </w:r>
      <w:r w:rsidRPr="00827901">
        <w:t xml:space="preserve"> </w:t>
      </w:r>
    </w:p>
    <w:p w14:paraId="44C7A8F8" w14:textId="77777777" w:rsidR="00172954" w:rsidRPr="003C2B2E" w:rsidRDefault="00172954" w:rsidP="004A03B7">
      <w:pPr>
        <w:pStyle w:val="Heading3"/>
      </w:pPr>
      <w:bookmarkStart w:id="42" w:name="_Toc527243164"/>
      <w:r w:rsidRPr="003C2B2E">
        <w:t>4.2.1</w:t>
      </w:r>
      <w:r w:rsidRPr="003C2B2E">
        <w:tab/>
        <w:t xml:space="preserve">Use of normal text </w:t>
      </w:r>
      <w:r>
        <w:t>or</w:t>
      </w:r>
      <w:r w:rsidRPr="003C2B2E">
        <w:t xml:space="preserve"> all capitalized text</w:t>
      </w:r>
      <w:bookmarkEnd w:id="42"/>
    </w:p>
    <w:p w14:paraId="25F7FFC3" w14:textId="77777777" w:rsidR="00172954" w:rsidRDefault="00172954" w:rsidP="004A03B7">
      <w:pPr>
        <w:pStyle w:val="BodyText0"/>
      </w:pPr>
      <w:r>
        <w:t>When you review the questionnaire, you will notice that some parts of the questionnaire appear in normal text, while other parts are in all capitals.</w:t>
      </w:r>
    </w:p>
    <w:p w14:paraId="5B0DDFD2" w14:textId="77777777" w:rsidR="00172954" w:rsidRDefault="00172954" w:rsidP="004A03B7">
      <w:pPr>
        <w:pStyle w:val="BodyText0"/>
      </w:pPr>
      <w:r w:rsidRPr="00827901">
        <w:t xml:space="preserve">Questions or explanations that </w:t>
      </w:r>
      <w:r>
        <w:t>you must</w:t>
      </w:r>
      <w:r w:rsidRPr="00827901">
        <w:t xml:space="preserve"> read to the respondent appear in </w:t>
      </w:r>
      <w:r>
        <w:t>normal</w:t>
      </w:r>
      <w:r w:rsidRPr="00827901">
        <w:t xml:space="preserve"> text. Here are two examples:</w:t>
      </w:r>
    </w:p>
    <w:p w14:paraId="2B855D29" w14:textId="77777777" w:rsidR="00172954" w:rsidRPr="00827901" w:rsidRDefault="00172954" w:rsidP="004A03B7">
      <w:pPr>
        <w:pStyle w:val="Bulletedlist"/>
      </w:pPr>
      <w:r w:rsidRPr="00827901">
        <w:t xml:space="preserve">Example of a question to read to the respondent: </w:t>
      </w:r>
    </w:p>
    <w:p w14:paraId="3653BE72" w14:textId="77777777" w:rsidR="00172954" w:rsidRDefault="00172954" w:rsidP="004A03B7">
      <w:pPr>
        <w:pStyle w:val="Bulletedlist"/>
      </w:pPr>
      <w:r>
        <w:t>“</w:t>
      </w:r>
      <w:r w:rsidRPr="00827901">
        <w:t>If more credit had been available from this source, would you have used it?</w:t>
      </w:r>
      <w:r>
        <w:t>”</w:t>
      </w:r>
    </w:p>
    <w:p w14:paraId="45BDD901" w14:textId="77777777" w:rsidR="00172954" w:rsidRPr="00827901" w:rsidRDefault="00172954" w:rsidP="004A03B7">
      <w:pPr>
        <w:pStyle w:val="Bulletedlist"/>
      </w:pPr>
      <w:r w:rsidRPr="00827901">
        <w:t>Example of an explanation to read to the respondent:</w:t>
      </w:r>
    </w:p>
    <w:p w14:paraId="1F3AE10B" w14:textId="77777777" w:rsidR="00172954" w:rsidRPr="004A03B7" w:rsidRDefault="00172954" w:rsidP="004A03B7">
      <w:pPr>
        <w:pStyle w:val="ListParagraph"/>
        <w:spacing w:after="200"/>
        <w:ind w:left="1080"/>
        <w:rPr>
          <w:sz w:val="22"/>
          <w:szCs w:val="22"/>
        </w:rPr>
      </w:pPr>
      <w:r w:rsidRPr="004A03B7">
        <w:rPr>
          <w:sz w:val="22"/>
          <w:szCs w:val="22"/>
        </w:rPr>
        <w:t>“Next, I am going to ask you a question about how satisfied you are with the time you have to yourself to do things you enjoy. Please give your opinion on a scale of 1 to 10. 1 means you are not satisfied and 10 means you are very satisfied. If you are neither satisfied nor dissatisfied, this would be in the middle, or 5, on the scale.”</w:t>
      </w:r>
    </w:p>
    <w:p w14:paraId="6FAEB16D" w14:textId="77777777" w:rsidR="00172954" w:rsidRDefault="00172954" w:rsidP="004A03B7">
      <w:pPr>
        <w:pStyle w:val="BodyText0"/>
      </w:pPr>
      <w:r>
        <w:lastRenderedPageBreak/>
        <w:t>Responses to questions and i</w:t>
      </w:r>
      <w:r w:rsidRPr="00C75D23">
        <w:t xml:space="preserve">nstructions to the </w:t>
      </w:r>
      <w:r>
        <w:t>i</w:t>
      </w:r>
      <w:r w:rsidRPr="00C75D23">
        <w:t xml:space="preserve">nterviewer </w:t>
      </w:r>
      <w:r>
        <w:t xml:space="preserve">appear in all capital letters. These should never be read aloud to the respondent. </w:t>
      </w:r>
      <w:r w:rsidRPr="00827901">
        <w:t>Here are two examples:</w:t>
      </w:r>
    </w:p>
    <w:p w14:paraId="02E9369B" w14:textId="7F463561" w:rsidR="00172954" w:rsidRDefault="00172954" w:rsidP="004A03B7">
      <w:pPr>
        <w:pStyle w:val="Bulletedlist"/>
      </w:pPr>
      <w:r>
        <w:t xml:space="preserve">Example of responses, which are not </w:t>
      </w:r>
      <w:r w:rsidR="00D82127">
        <w:t xml:space="preserve">to </w:t>
      </w:r>
      <w:r>
        <w:t>be read aloud:</w:t>
      </w:r>
    </w:p>
    <w:p w14:paraId="47E0911B" w14:textId="77777777" w:rsidR="00172954" w:rsidRPr="004A03B7" w:rsidRDefault="00172954" w:rsidP="00172954">
      <w:pPr>
        <w:pStyle w:val="ListParagraph"/>
        <w:ind w:left="1080"/>
        <w:rPr>
          <w:sz w:val="22"/>
          <w:szCs w:val="22"/>
        </w:rPr>
      </w:pPr>
      <w:r w:rsidRPr="004A03B7">
        <w:rPr>
          <w:sz w:val="22"/>
          <w:szCs w:val="22"/>
        </w:rPr>
        <w:t>ONCE A MONTH……………...1</w:t>
      </w:r>
    </w:p>
    <w:p w14:paraId="0D2B8684" w14:textId="77777777" w:rsidR="00172954" w:rsidRPr="004A03B7" w:rsidRDefault="00172954" w:rsidP="00172954">
      <w:pPr>
        <w:pStyle w:val="ListParagraph"/>
        <w:ind w:left="1080"/>
        <w:rPr>
          <w:sz w:val="22"/>
          <w:szCs w:val="22"/>
        </w:rPr>
      </w:pPr>
      <w:r w:rsidRPr="004A03B7">
        <w:rPr>
          <w:sz w:val="22"/>
          <w:szCs w:val="22"/>
        </w:rPr>
        <w:t>ONCE EVERY 3 MONTHS…….2</w:t>
      </w:r>
    </w:p>
    <w:p w14:paraId="59D427EE" w14:textId="77777777" w:rsidR="00172954" w:rsidRPr="004A03B7" w:rsidRDefault="00172954" w:rsidP="00172954">
      <w:pPr>
        <w:pStyle w:val="ListParagraph"/>
        <w:ind w:left="1080"/>
        <w:rPr>
          <w:sz w:val="22"/>
          <w:szCs w:val="22"/>
        </w:rPr>
      </w:pPr>
      <w:r w:rsidRPr="004A03B7">
        <w:rPr>
          <w:sz w:val="22"/>
          <w:szCs w:val="22"/>
        </w:rPr>
        <w:t>ONCE EVERY 6 MONTHS…….3</w:t>
      </w:r>
    </w:p>
    <w:p w14:paraId="3B0CB538" w14:textId="77777777" w:rsidR="00172954" w:rsidRPr="004A03B7" w:rsidRDefault="00172954" w:rsidP="00172954">
      <w:pPr>
        <w:pStyle w:val="ListParagraph"/>
        <w:ind w:left="1080"/>
        <w:rPr>
          <w:sz w:val="22"/>
          <w:szCs w:val="22"/>
        </w:rPr>
      </w:pPr>
      <w:r w:rsidRPr="004A03B7">
        <w:rPr>
          <w:sz w:val="22"/>
          <w:szCs w:val="22"/>
        </w:rPr>
        <w:t>ONCE A YEAR…………………4</w:t>
      </w:r>
    </w:p>
    <w:p w14:paraId="7191046D" w14:textId="77777777" w:rsidR="00172954" w:rsidRPr="004A03B7" w:rsidRDefault="00172954" w:rsidP="004A03B7">
      <w:pPr>
        <w:pStyle w:val="ListParagraph"/>
        <w:spacing w:after="120"/>
        <w:ind w:left="1080"/>
        <w:rPr>
          <w:sz w:val="22"/>
          <w:szCs w:val="22"/>
        </w:rPr>
      </w:pPr>
      <w:r w:rsidRPr="004A03B7">
        <w:rPr>
          <w:sz w:val="22"/>
          <w:szCs w:val="22"/>
        </w:rPr>
        <w:t>OTHER (SPECIFY)……………...6</w:t>
      </w:r>
    </w:p>
    <w:p w14:paraId="03649020" w14:textId="77777777" w:rsidR="00172954" w:rsidRDefault="00172954" w:rsidP="004A03B7">
      <w:pPr>
        <w:pStyle w:val="Bulletedlist"/>
      </w:pPr>
      <w:r>
        <w:t xml:space="preserve">Example of an instruction, which is not to be read aloud: </w:t>
      </w:r>
    </w:p>
    <w:p w14:paraId="43F9DDB6" w14:textId="77777777" w:rsidR="00172954" w:rsidRPr="004A03B7" w:rsidRDefault="00172954" w:rsidP="004A03B7">
      <w:pPr>
        <w:pStyle w:val="ListParagraph"/>
        <w:spacing w:after="200"/>
        <w:ind w:left="1080"/>
        <w:rPr>
          <w:sz w:val="22"/>
          <w:szCs w:val="22"/>
        </w:rPr>
      </w:pPr>
      <w:r w:rsidRPr="004A03B7">
        <w:rPr>
          <w:sz w:val="22"/>
          <w:szCs w:val="22"/>
        </w:rPr>
        <w:t>CHECK 3.105, 3.106 AND 3.107 (IF APPLICABLE): IS THE RESPONDENT 18 YEARS OLD OR OLDER?</w:t>
      </w:r>
    </w:p>
    <w:p w14:paraId="28E702F8" w14:textId="77777777" w:rsidR="00172954" w:rsidRPr="003C2B2E" w:rsidRDefault="00172954" w:rsidP="004A03B7">
      <w:pPr>
        <w:pStyle w:val="Heading3"/>
        <w:ind w:left="2160" w:hanging="702"/>
      </w:pPr>
      <w:bookmarkStart w:id="43" w:name="_Toc527243165"/>
      <w:r w:rsidRPr="003C2B2E">
        <w:t xml:space="preserve">4.2.2 </w:t>
      </w:r>
      <w:r w:rsidRPr="003C2B2E">
        <w:tab/>
        <w:t>Use of brackets to indicate that a word or phrase should be inserted</w:t>
      </w:r>
      <w:bookmarkEnd w:id="43"/>
    </w:p>
    <w:p w14:paraId="4169AEA6" w14:textId="77777777" w:rsidR="00172954" w:rsidRDefault="00172954" w:rsidP="004A03B7">
      <w:pPr>
        <w:pStyle w:val="BodyText0"/>
      </w:pPr>
      <w:r w:rsidRPr="00827901">
        <w:t xml:space="preserve">In </w:t>
      </w:r>
      <w:r>
        <w:t>several</w:t>
      </w:r>
      <w:r w:rsidRPr="00827901">
        <w:t xml:space="preserve"> places</w:t>
      </w:r>
      <w:r>
        <w:t xml:space="preserve"> throughout the questionnaire</w:t>
      </w:r>
      <w:r w:rsidRPr="00827901">
        <w:t xml:space="preserve">, </w:t>
      </w:r>
      <w:r>
        <w:t>you</w:t>
      </w:r>
      <w:r w:rsidRPr="00827901">
        <w:t xml:space="preserve"> will need to insert words or a phrase into a question.</w:t>
      </w:r>
      <w:r>
        <w:t xml:space="preserve"> </w:t>
      </w:r>
      <w:r w:rsidRPr="00827901">
        <w:t xml:space="preserve">Brackets </w:t>
      </w:r>
      <w:proofErr w:type="gramStart"/>
      <w:r w:rsidRPr="00827901">
        <w:t>[ ]</w:t>
      </w:r>
      <w:proofErr w:type="gramEnd"/>
      <w:r w:rsidRPr="00827901">
        <w:t xml:space="preserve"> are placed around words that need to b</w:t>
      </w:r>
      <w:r>
        <w:t xml:space="preserve">e inserted. Here is an example: </w:t>
      </w:r>
    </w:p>
    <w:p w14:paraId="0E5DE5E2" w14:textId="77777777" w:rsidR="00172954" w:rsidRPr="004A03B7" w:rsidRDefault="00172954" w:rsidP="004A03B7">
      <w:pPr>
        <w:pStyle w:val="Indentedtext"/>
      </w:pPr>
      <w:r w:rsidRPr="004A03B7">
        <w:t>“Has [CHILD’S NAME] ever been breastfed?”</w:t>
      </w:r>
    </w:p>
    <w:p w14:paraId="4348BED5" w14:textId="77777777" w:rsidR="00172954" w:rsidRDefault="00172954" w:rsidP="004A03B7">
      <w:pPr>
        <w:pStyle w:val="BodyText0"/>
      </w:pPr>
      <w:r>
        <w:t>Here, you should replace [CHILD’S NAME] with the name of the respondent’s child you are referring to, so it would read like this:</w:t>
      </w:r>
    </w:p>
    <w:p w14:paraId="58CDBFE7" w14:textId="1D9C7B9E" w:rsidR="00172954" w:rsidRDefault="00172954" w:rsidP="004A03B7">
      <w:pPr>
        <w:pStyle w:val="Indentedtext"/>
      </w:pPr>
      <w:r w:rsidRPr="00A21984">
        <w:t>“</w:t>
      </w:r>
      <w:r w:rsidRPr="00827901">
        <w:t xml:space="preserve">Has </w:t>
      </w:r>
      <w:r>
        <w:t>Ngugi</w:t>
      </w:r>
      <w:r w:rsidRPr="00827901">
        <w:t xml:space="preserve"> ever been breastfed?</w:t>
      </w:r>
      <w:r>
        <w:t>”</w:t>
      </w:r>
    </w:p>
    <w:p w14:paraId="173F229C" w14:textId="7A176CA9" w:rsidR="004A03B7" w:rsidRDefault="004A03B7" w:rsidP="004A03B7">
      <w:pPr>
        <w:pStyle w:val="Indentedtext"/>
      </w:pPr>
      <w:r w:rsidRPr="00902CDA">
        <w:rPr>
          <w:noProof/>
        </w:rPr>
        <mc:AlternateContent>
          <mc:Choice Requires="wps">
            <w:drawing>
              <wp:inline distT="0" distB="0" distL="0" distR="0" wp14:anchorId="6FB0840E" wp14:editId="5CAC29B4">
                <wp:extent cx="5943600" cy="1292169"/>
                <wp:effectExtent l="114300" t="95250" r="133350" b="100965"/>
                <wp:docPr id="2051"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292169"/>
                        </a:xfrm>
                        <a:prstGeom prst="rect">
                          <a:avLst/>
                        </a:prstGeom>
                        <a:solidFill>
                          <a:srgbClr val="FFFFFF"/>
                        </a:solidFill>
                        <a:effectLst>
                          <a:outerShdw blurRad="63500" sx="102000" sy="102000" algn="ctr" rotWithShape="0">
                            <a:prstClr val="black">
                              <a:alpha val="40000"/>
                            </a:prst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14:paraId="5CF5DDBD" w14:textId="77777777" w:rsidR="00C0425D" w:rsidRDefault="00C0425D" w:rsidP="004A03B7">
                            <w:pPr>
                              <w:jc w:val="center"/>
                              <w:rPr>
                                <w:color w:val="9BBB59" w:themeColor="accent3"/>
                              </w:rPr>
                            </w:pPr>
                            <w:r>
                              <w:rPr>
                                <w:color w:val="9BBB59" w:themeColor="accent3"/>
                                <w:spacing w:val="320"/>
                                <w:sz w:val="26"/>
                                <w:szCs w:val="26"/>
                              </w:rPr>
                              <w:t>●●</w:t>
                            </w:r>
                            <w:r>
                              <w:rPr>
                                <w:color w:val="9BBB59" w:themeColor="accent3"/>
                                <w:sz w:val="26"/>
                                <w:szCs w:val="26"/>
                              </w:rPr>
                              <w:t>●</w:t>
                            </w:r>
                          </w:p>
                          <w:p w14:paraId="5F4896B1" w14:textId="77777777" w:rsidR="00C0425D" w:rsidRPr="004A03B7" w:rsidRDefault="00C0425D" w:rsidP="004A03B7">
                            <w:pPr>
                              <w:spacing w:before="120" w:after="120"/>
                              <w:jc w:val="center"/>
                              <w:rPr>
                                <w:i/>
                                <w:sz w:val="20"/>
                                <w:szCs w:val="20"/>
                                <w:u w:val="single"/>
                              </w:rPr>
                            </w:pPr>
                            <w:r w:rsidRPr="004A03B7">
                              <w:rPr>
                                <w:i/>
                                <w:sz w:val="20"/>
                                <w:szCs w:val="20"/>
                                <w:u w:val="single"/>
                              </w:rPr>
                              <w:t>Think About It:</w:t>
                            </w:r>
                          </w:p>
                          <w:p w14:paraId="7EC9E7E1" w14:textId="77777777" w:rsidR="00C0425D" w:rsidRPr="004A03B7" w:rsidRDefault="00C0425D" w:rsidP="004A03B7">
                            <w:pPr>
                              <w:jc w:val="center"/>
                              <w:rPr>
                                <w:rFonts w:asciiTheme="majorHAnsi" w:eastAsiaTheme="majorEastAsia" w:hAnsiTheme="majorHAnsi" w:cstheme="majorBidi"/>
                                <w:color w:val="E36C0A" w:themeColor="accent6" w:themeShade="BF"/>
                                <w:sz w:val="20"/>
                                <w:szCs w:val="20"/>
                              </w:rPr>
                            </w:pPr>
                            <w:r w:rsidRPr="004A03B7">
                              <w:rPr>
                                <w:i/>
                                <w:sz w:val="20"/>
                                <w:szCs w:val="20"/>
                              </w:rPr>
                              <w:t>Do you see anything else about the way that this question is formatted that tells you that you should not say “CHILD’S NAME” to the respondent?</w:t>
                            </w:r>
                          </w:p>
                          <w:p w14:paraId="22D18BF1" w14:textId="77777777" w:rsidR="00C0425D" w:rsidRDefault="00C0425D" w:rsidP="004A03B7">
                            <w:pPr>
                              <w:jc w:val="center"/>
                              <w:rPr>
                                <w:color w:val="9BBB59" w:themeColor="accent3"/>
                              </w:rPr>
                            </w:pPr>
                            <w:r>
                              <w:rPr>
                                <w:color w:val="9BBB59" w:themeColor="accent3"/>
                                <w:spacing w:val="320"/>
                                <w:sz w:val="26"/>
                                <w:szCs w:val="26"/>
                              </w:rPr>
                              <w:t>●●</w:t>
                            </w:r>
                            <w:r>
                              <w:rPr>
                                <w:color w:val="9BBB59" w:themeColor="accent3"/>
                                <w:sz w:val="26"/>
                                <w:szCs w:val="26"/>
                              </w:rPr>
                              <w:t>●</w:t>
                            </w:r>
                          </w:p>
                          <w:p w14:paraId="5BF250ED" w14:textId="77777777" w:rsidR="00C0425D" w:rsidRDefault="00C0425D" w:rsidP="004A03B7">
                            <w:pPr>
                              <w:spacing w:line="240" w:lineRule="auto"/>
                              <w:jc w:val="center"/>
                              <w:rPr>
                                <w:sz w:val="2"/>
                                <w:szCs w:val="2"/>
                              </w:rPr>
                            </w:pPr>
                          </w:p>
                        </w:txbxContent>
                      </wps:txbx>
                      <wps:bodyPr rot="0" vert="horz" wrap="square" lIns="91440" tIns="45720" rIns="91440" bIns="45720" anchor="t" anchorCtr="0" upright="1">
                        <a:spAutoFit/>
                      </wps:bodyPr>
                    </wps:wsp>
                  </a:graphicData>
                </a:graphic>
              </wp:inline>
            </w:drawing>
          </mc:Choice>
          <mc:Fallback>
            <w:pict>
              <v:rect w14:anchorId="6FB0840E" id="Rectangle 412" o:spid="_x0000_s1041" style="width:468pt;height:10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" stroked="f">
                <v:shadow on="t" type="perspective" color="black" opacity="26214f" offset="0,0" matrix="66847f,,,66847f"/>
                <v:textbox style="mso-fit-shape-to-text:t">
                  <w:txbxContent>
                    <w:p w14:paraId="5CF5DDBD" w14:textId="77777777" w:rsidR="00C0425D" w:rsidRDefault="00C0425D" w:rsidP="004A03B7">
                      <w:pPr>
                        <w:jc w:val="center"/>
                        <w:rPr>
                          <w:color w:val="9BBB59" w:themeColor="accent3"/>
                        </w:rPr>
                      </w:pPr>
                      <w:r>
                        <w:rPr>
                          <w:color w:val="9BBB59" w:themeColor="accent3"/>
                          <w:spacing w:val="320"/>
                          <w:sz w:val="26"/>
                          <w:szCs w:val="26"/>
                        </w:rPr>
                        <w:t>●●</w:t>
                      </w:r>
                      <w:r>
                        <w:rPr>
                          <w:color w:val="9BBB59" w:themeColor="accent3"/>
                          <w:sz w:val="26"/>
                          <w:szCs w:val="26"/>
                        </w:rPr>
                        <w:t>●</w:t>
                      </w:r>
                    </w:p>
                    <w:p w14:paraId="5F4896B1" w14:textId="77777777" w:rsidR="00C0425D" w:rsidRPr="004A03B7" w:rsidRDefault="00C0425D" w:rsidP="004A03B7">
                      <w:pPr>
                        <w:spacing w:before="120" w:after="120"/>
                        <w:jc w:val="center"/>
                        <w:rPr>
                          <w:i/>
                          <w:sz w:val="20"/>
                          <w:szCs w:val="20"/>
                          <w:u w:val="single"/>
                        </w:rPr>
                      </w:pPr>
                      <w:r w:rsidRPr="004A03B7">
                        <w:rPr>
                          <w:i/>
                          <w:sz w:val="20"/>
                          <w:szCs w:val="20"/>
                          <w:u w:val="single"/>
                        </w:rPr>
                        <w:t>Think About It:</w:t>
                      </w:r>
                    </w:p>
                    <w:p w14:paraId="7EC9E7E1" w14:textId="77777777" w:rsidR="00C0425D" w:rsidRPr="004A03B7" w:rsidRDefault="00C0425D" w:rsidP="004A03B7">
                      <w:pPr>
                        <w:jc w:val="center"/>
                        <w:rPr>
                          <w:rFonts w:asciiTheme="majorHAnsi" w:eastAsiaTheme="majorEastAsia" w:hAnsiTheme="majorHAnsi" w:cstheme="majorBidi"/>
                          <w:color w:val="E36C0A" w:themeColor="accent6" w:themeShade="BF"/>
                          <w:sz w:val="20"/>
                          <w:szCs w:val="20"/>
                        </w:rPr>
                      </w:pPr>
                      <w:r w:rsidRPr="004A03B7">
                        <w:rPr>
                          <w:i/>
                          <w:sz w:val="20"/>
                          <w:szCs w:val="20"/>
                        </w:rPr>
                        <w:t>Do you see anything else about the way that this question is formatted that tells you that you should not say “CHILD’S NAME” to the respondent?</w:t>
                      </w:r>
                    </w:p>
                    <w:p w14:paraId="22D18BF1" w14:textId="77777777" w:rsidR="00C0425D" w:rsidRDefault="00C0425D" w:rsidP="004A03B7">
                      <w:pPr>
                        <w:jc w:val="center"/>
                        <w:rPr>
                          <w:color w:val="9BBB59" w:themeColor="accent3"/>
                        </w:rPr>
                      </w:pPr>
                      <w:r>
                        <w:rPr>
                          <w:color w:val="9BBB59" w:themeColor="accent3"/>
                          <w:spacing w:val="320"/>
                          <w:sz w:val="26"/>
                          <w:szCs w:val="26"/>
                        </w:rPr>
                        <w:t>●●</w:t>
                      </w:r>
                      <w:r>
                        <w:rPr>
                          <w:color w:val="9BBB59" w:themeColor="accent3"/>
                          <w:sz w:val="26"/>
                          <w:szCs w:val="26"/>
                        </w:rPr>
                        <w:t>●</w:t>
                      </w:r>
                    </w:p>
                    <w:p w14:paraId="5BF250ED" w14:textId="77777777" w:rsidR="00C0425D" w:rsidRDefault="00C0425D" w:rsidP="004A03B7">
                      <w:pPr>
                        <w:spacing w:line="240" w:lineRule="auto"/>
                        <w:jc w:val="center"/>
                        <w:rPr>
                          <w:sz w:val="2"/>
                          <w:szCs w:val="2"/>
                        </w:rPr>
                      </w:pPr>
                    </w:p>
                  </w:txbxContent>
                </v:textbox>
                <w10:anchorlock/>
              </v:rect>
            </w:pict>
          </mc:Fallback>
        </mc:AlternateContent>
      </w:r>
    </w:p>
    <w:p w14:paraId="29B0FE5B" w14:textId="0A689DA0" w:rsidR="00172954" w:rsidRPr="003C2B2E" w:rsidRDefault="00172954" w:rsidP="004A03B7">
      <w:pPr>
        <w:pStyle w:val="Heading3"/>
      </w:pPr>
      <w:bookmarkStart w:id="44" w:name="_Toc527243166"/>
      <w:r w:rsidRPr="003C2B2E">
        <w:t xml:space="preserve">4.2.3 </w:t>
      </w:r>
      <w:r w:rsidRPr="003C2B2E">
        <w:tab/>
        <w:t>N</w:t>
      </w:r>
      <w:r w:rsidR="004A03B7">
        <w:t>umbering of modules and q</w:t>
      </w:r>
      <w:r w:rsidRPr="003C2B2E">
        <w:t>uestions</w:t>
      </w:r>
      <w:bookmarkEnd w:id="44"/>
    </w:p>
    <w:p w14:paraId="061AA514" w14:textId="77777777" w:rsidR="00172954" w:rsidRDefault="00172954" w:rsidP="004A03B7">
      <w:pPr>
        <w:pStyle w:val="BodyText0"/>
      </w:pPr>
      <w:r w:rsidRPr="00827901">
        <w:t>The complete set of survey modules</w:t>
      </w:r>
      <w:r w:rsidRPr="00C20828">
        <w:t xml:space="preserve"> </w:t>
      </w:r>
      <w:r>
        <w:t>in the ZOI survey questionnaire</w:t>
      </w:r>
      <w:r w:rsidRPr="00827901">
        <w:t xml:space="preserve"> is </w:t>
      </w:r>
      <w:r>
        <w:t xml:space="preserve">numbered </w:t>
      </w:r>
      <w:r w:rsidRPr="00827901">
        <w:t>sequentially. If a module is not being used in your country, that module has been excluded, but the remaining modules have not been re-</w:t>
      </w:r>
      <w:r>
        <w:t>numbered</w:t>
      </w:r>
      <w:r w:rsidRPr="00827901">
        <w:t>.</w:t>
      </w:r>
    </w:p>
    <w:p w14:paraId="58DCC0FA" w14:textId="77777777" w:rsidR="00172954" w:rsidRDefault="00172954" w:rsidP="004A03B7">
      <w:pPr>
        <w:pStyle w:val="BodyText0"/>
      </w:pPr>
      <w:r w:rsidRPr="00827901">
        <w:t xml:space="preserve">The numbers of some questions are not sequential. These questions </w:t>
      </w:r>
      <w:r>
        <w:t>may have been</w:t>
      </w:r>
      <w:r w:rsidRPr="00827901">
        <w:t xml:space="preserve"> moved to different parts of the survey to facilitate data entry on the tablet. Do not worry if some question numbers appear to be out of order</w:t>
      </w:r>
      <w:r>
        <w:t xml:space="preserve">, unless you think there is something wrong with the questionnaire’s </w:t>
      </w:r>
      <w:r w:rsidRPr="006D1B54">
        <w:rPr>
          <w:i/>
        </w:rPr>
        <w:t>skip pattern</w:t>
      </w:r>
      <w:r>
        <w:rPr>
          <w:i/>
        </w:rPr>
        <w:t>,</w:t>
      </w:r>
      <w:r>
        <w:t xml:space="preserve"> the way that the tablet moves you from one question to the next based on the respondent’s answer</w:t>
      </w:r>
      <w:r w:rsidRPr="00827901">
        <w:t>.</w:t>
      </w:r>
    </w:p>
    <w:p w14:paraId="7249219C" w14:textId="468D79B6" w:rsidR="00172954" w:rsidRPr="004A03B7" w:rsidRDefault="00172954" w:rsidP="004A03B7">
      <w:pPr>
        <w:pStyle w:val="Heading2"/>
        <w:tabs>
          <w:tab w:val="left" w:pos="1440"/>
        </w:tabs>
      </w:pPr>
      <w:bookmarkStart w:id="45" w:name="_Toc527243167"/>
      <w:r w:rsidRPr="004A03B7">
        <w:lastRenderedPageBreak/>
        <w:t>4.3</w:t>
      </w:r>
      <w:r w:rsidRPr="004A03B7">
        <w:tab/>
      </w:r>
      <w:r w:rsidR="004A03B7">
        <w:t>Item-by-item explanation of the q</w:t>
      </w:r>
      <w:r w:rsidRPr="004A03B7">
        <w:t>uestionnaire</w:t>
      </w:r>
      <w:bookmarkEnd w:id="45"/>
    </w:p>
    <w:p w14:paraId="7A9B472B" w14:textId="3D7688EA" w:rsidR="00172954" w:rsidRPr="00827901" w:rsidRDefault="00172954" w:rsidP="004A03B7">
      <w:pPr>
        <w:pStyle w:val="BodyText0"/>
      </w:pPr>
      <w:r w:rsidRPr="00827901">
        <w:t xml:space="preserve">The following sections provide information on each module in the survey. They explain the </w:t>
      </w:r>
      <w:r w:rsidR="000C531F">
        <w:t>purpose</w:t>
      </w:r>
      <w:r w:rsidRPr="00827901">
        <w:t xml:space="preserve"> of the module</w:t>
      </w:r>
      <w:r>
        <w:t>,</w:t>
      </w:r>
      <w:r w:rsidRPr="00827901">
        <w:t xml:space="preserve"> who should be interviewed for each module</w:t>
      </w:r>
      <w:r>
        <w:t>, and instructions on</w:t>
      </w:r>
      <w:r w:rsidRPr="00827901">
        <w:t xml:space="preserve"> how to administer the module</w:t>
      </w:r>
      <w:r>
        <w:t>, noting</w:t>
      </w:r>
      <w:r w:rsidRPr="00827901">
        <w:t xml:space="preserve"> any special instructions for dealing with questions or responses.</w:t>
      </w:r>
      <w:r>
        <w:t xml:space="preserve"> Some</w:t>
      </w:r>
      <w:r w:rsidRPr="00827901">
        <w:t xml:space="preserve"> questions and their responses are straightforward </w:t>
      </w:r>
      <w:r>
        <w:t>and require</w:t>
      </w:r>
      <w:r w:rsidRPr="00827901">
        <w:t xml:space="preserve"> no special instructions. </w:t>
      </w:r>
    </w:p>
    <w:p w14:paraId="32E84CF4" w14:textId="67AED6A5" w:rsidR="00172954" w:rsidRPr="004A03B7" w:rsidRDefault="004A03B7" w:rsidP="004A03B7">
      <w:pPr>
        <w:pStyle w:val="Heading3"/>
      </w:pPr>
      <w:bookmarkStart w:id="46" w:name="_Toc527243168"/>
      <w:r>
        <w:t>4.3.1</w:t>
      </w:r>
      <w:r>
        <w:tab/>
        <w:t>Household identification cover s</w:t>
      </w:r>
      <w:r w:rsidR="00172954" w:rsidRPr="004A03B7">
        <w:t>heet</w:t>
      </w:r>
      <w:bookmarkEnd w:id="46"/>
    </w:p>
    <w:p w14:paraId="14DD0369" w14:textId="2474DC70" w:rsidR="00172954" w:rsidRPr="00815395" w:rsidRDefault="00BA4227" w:rsidP="00BA4227">
      <w:pPr>
        <w:pStyle w:val="BodyText0"/>
      </w:pPr>
      <w:r>
        <w:rPr>
          <w:b/>
        </w:rPr>
        <w:t>Purpose:</w:t>
      </w:r>
      <w:r w:rsidR="00172954">
        <w:rPr>
          <w:b/>
        </w:rPr>
        <w:t xml:space="preserve"> </w:t>
      </w:r>
      <w:r w:rsidR="00172954" w:rsidRPr="00815395">
        <w:t>to identify the household or structure (house</w:t>
      </w:r>
      <w:r w:rsidR="00172954">
        <w:t xml:space="preserve">, </w:t>
      </w:r>
      <w:r w:rsidR="00172954" w:rsidRPr="00815395">
        <w:t>building</w:t>
      </w:r>
      <w:r w:rsidR="00172954">
        <w:t xml:space="preserve">, </w:t>
      </w:r>
      <w:r w:rsidR="00172954" w:rsidRPr="00815395">
        <w:t xml:space="preserve">apartment) where the interview will be held, and provides information on the geographical location of the household. It </w:t>
      </w:r>
      <w:r w:rsidR="00172954">
        <w:t>also identifies</w:t>
      </w:r>
      <w:r w:rsidR="00172954" w:rsidRPr="00815395">
        <w:t xml:space="preserve"> the interviewer </w:t>
      </w:r>
      <w:r w:rsidR="00172954">
        <w:t>team</w:t>
      </w:r>
      <w:r w:rsidR="00172954" w:rsidRPr="00815395">
        <w:t xml:space="preserve"> that is responsible for administering the survey. </w:t>
      </w:r>
    </w:p>
    <w:p w14:paraId="78A57CED" w14:textId="77777777" w:rsidR="00172954" w:rsidRPr="00FA138D" w:rsidRDefault="00172954" w:rsidP="004A03B7">
      <w:pPr>
        <w:pStyle w:val="BodyText0"/>
        <w:rPr>
          <w:b/>
          <w:i/>
        </w:rPr>
      </w:pPr>
      <w:r w:rsidRPr="00FA138D">
        <w:rPr>
          <w:b/>
          <w:i/>
        </w:rPr>
        <w:t>Who responds to this module?</w:t>
      </w:r>
    </w:p>
    <w:p w14:paraId="7FB69BAF" w14:textId="77777777" w:rsidR="00172954" w:rsidRDefault="00172954" w:rsidP="004A03B7">
      <w:pPr>
        <w:pStyle w:val="BodyText0"/>
      </w:pPr>
      <w:r w:rsidRPr="00815395" w:rsidDel="00E50727">
        <w:t xml:space="preserve">Parts of the </w:t>
      </w:r>
      <w:r>
        <w:t xml:space="preserve">cover sheet </w:t>
      </w:r>
      <w:r w:rsidRPr="00815395" w:rsidDel="00E50727">
        <w:t>are completed before entering the household and beginning the interview (</w:t>
      </w:r>
      <w:r w:rsidRPr="00273979">
        <w:t>i</w:t>
      </w:r>
      <w:r w:rsidRPr="00273979" w:rsidDel="00E50727">
        <w:t>tems 01–07</w:t>
      </w:r>
      <w:r w:rsidRPr="00273979">
        <w:t xml:space="preserve"> and 13</w:t>
      </w:r>
      <w:r w:rsidRPr="00273979" w:rsidDel="00E50727">
        <w:t>–</w:t>
      </w:r>
      <w:r w:rsidRPr="00273979">
        <w:t>16</w:t>
      </w:r>
      <w:r w:rsidRPr="00815395" w:rsidDel="00E50727">
        <w:t>).</w:t>
      </w:r>
      <w:r>
        <w:t xml:space="preserve"> </w:t>
      </w:r>
      <w:r w:rsidRPr="00815395" w:rsidDel="00E50727">
        <w:t xml:space="preserve">Parts of </w:t>
      </w:r>
      <w:r>
        <w:t>the cover sheet as it appears in the paper questionnaire will not be completed in the tablet-based questionnaire. (</w:t>
      </w:r>
      <w:r w:rsidRPr="00273979">
        <w:t>Items 09</w:t>
      </w:r>
      <w:r w:rsidRPr="00273979" w:rsidDel="00E50727">
        <w:t>–</w:t>
      </w:r>
      <w:r w:rsidRPr="00273979">
        <w:t>12</w:t>
      </w:r>
      <w:r>
        <w:t xml:space="preserve"> will not require the interview team to enter data unless the questionnaire is being administered on paper)</w:t>
      </w:r>
      <w:r w:rsidRPr="00815395" w:rsidDel="00E50727">
        <w:t>.</w:t>
      </w:r>
      <w:r>
        <w:t xml:space="preserve"> All remaining items on the cover sheet </w:t>
      </w:r>
      <w:r w:rsidRPr="00815395" w:rsidDel="00E50727">
        <w:t xml:space="preserve">should be completed by the interview team at the end of the interview immediately after leaving the household. </w:t>
      </w:r>
    </w:p>
    <w:p w14:paraId="08F971A9" w14:textId="5697AFCA" w:rsidR="00172954" w:rsidRDefault="00172954" w:rsidP="004A03B7">
      <w:pPr>
        <w:pStyle w:val="BodyText0"/>
      </w:pPr>
      <w:r>
        <w:t>The following paragraphs provide i</w:t>
      </w:r>
      <w:r w:rsidRPr="00603AC1">
        <w:t>nstructions for administering the module with item-by-item guidance</w:t>
      </w:r>
      <w:r>
        <w:t xml:space="preserve"> for items 01–06.</w:t>
      </w:r>
    </w:p>
    <w:p w14:paraId="143FC52F" w14:textId="4818B7A1" w:rsidR="002C1236" w:rsidRPr="002C1236" w:rsidRDefault="002C1236" w:rsidP="004A03B7">
      <w:pPr>
        <w:pStyle w:val="BodyText0"/>
        <w:rPr>
          <w:b/>
          <w:i/>
        </w:rPr>
      </w:pPr>
      <w:r>
        <w:rPr>
          <w:b/>
          <w:i/>
        </w:rPr>
        <w:t>Instructions for administering the module with item-by-item g</w:t>
      </w:r>
      <w:r w:rsidRPr="00815395">
        <w:rPr>
          <w:b/>
          <w:i/>
        </w:rPr>
        <w:t>uidance</w:t>
      </w:r>
    </w:p>
    <w:p w14:paraId="21A1B2BE" w14:textId="77777777" w:rsidR="00172954" w:rsidRDefault="00172954" w:rsidP="00A33415">
      <w:pPr>
        <w:pStyle w:val="Heading4"/>
      </w:pPr>
      <w:r>
        <w:t>Items 01–06, household identification</w:t>
      </w:r>
    </w:p>
    <w:p w14:paraId="313FE185" w14:textId="631839FE" w:rsidR="00172954" w:rsidRPr="004A03B7" w:rsidRDefault="00BA4227" w:rsidP="00BA4227">
      <w:pPr>
        <w:pStyle w:val="BodyText0"/>
      </w:pPr>
      <w:r>
        <w:rPr>
          <w:b/>
        </w:rPr>
        <w:t>Purpose:</w:t>
      </w:r>
      <w:r w:rsidR="00172954" w:rsidRPr="004A03B7">
        <w:t xml:space="preserve"> to ensure that the household you are about to interview is correctly identified. It is essential that this household information is correctly recorded.</w:t>
      </w:r>
    </w:p>
    <w:p w14:paraId="04AE5B34" w14:textId="326C3E50" w:rsidR="00172954" w:rsidRPr="004A03B7" w:rsidRDefault="00172954" w:rsidP="00BA4227">
      <w:pPr>
        <w:pStyle w:val="BodyText0"/>
      </w:pPr>
      <w:r w:rsidRPr="004A03B7">
        <w:t xml:space="preserve">Drop-down menus for each questionnaire item will allow you to select the correct </w:t>
      </w:r>
      <w:commentRangeStart w:id="47"/>
      <w:r w:rsidRPr="004A03B7">
        <w:rPr>
          <w:highlight w:val="yellow"/>
        </w:rPr>
        <w:t>region, district, county, village, cluster</w:t>
      </w:r>
      <w:commentRangeEnd w:id="47"/>
      <w:r w:rsidR="001270C8">
        <w:rPr>
          <w:rStyle w:val="CommentReference"/>
        </w:rPr>
        <w:commentReference w:id="47"/>
      </w:r>
      <w:r w:rsidRPr="004A03B7">
        <w:t>, and household identification number on your tablet. If you are using a paper questionnaire, you will write the information in the appropriate fields. The information for each of these items is listed on your Interviewer Assignment Sheet. Complete your selections for each of these items before approaching the household.</w:t>
      </w:r>
    </w:p>
    <w:p w14:paraId="2FED7D55" w14:textId="77777777" w:rsidR="00172954" w:rsidRPr="004A03B7" w:rsidRDefault="00172954" w:rsidP="00A33415">
      <w:pPr>
        <w:pStyle w:val="Heading4"/>
      </w:pPr>
      <w:r w:rsidRPr="004A03B7">
        <w:t>Item 07, GPS coordinates of household</w:t>
      </w:r>
    </w:p>
    <w:p w14:paraId="78FC6D13" w14:textId="444317BD" w:rsidR="00172954" w:rsidRPr="00815395" w:rsidRDefault="00BA4227" w:rsidP="00BA4227">
      <w:pPr>
        <w:pStyle w:val="BodyText0"/>
      </w:pPr>
      <w:r>
        <w:rPr>
          <w:b/>
        </w:rPr>
        <w:t>Purpose:</w:t>
      </w:r>
      <w:r w:rsidR="00172954" w:rsidRPr="00815395">
        <w:t xml:space="preserve"> to record the correct GPS coordinates from the GPS locator device that is embedded in the tablet. This information will help researchers understand how the environment and proximity to schools and markets impact household nutrition and poverty. </w:t>
      </w:r>
    </w:p>
    <w:p w14:paraId="7571819F" w14:textId="0DD30987" w:rsidR="00172954" w:rsidRPr="000A4154" w:rsidRDefault="00172954" w:rsidP="00BA4227">
      <w:pPr>
        <w:pStyle w:val="BodyText0"/>
      </w:pPr>
      <w:r w:rsidRPr="00815395">
        <w:t xml:space="preserve">Immediately </w:t>
      </w:r>
      <w:r>
        <w:t>before</w:t>
      </w:r>
      <w:r w:rsidRPr="00815395">
        <w:t xml:space="preserve"> asking to enter the household or compound, press the button on the tablet computer as prompted for item 07.</w:t>
      </w:r>
      <w:r>
        <w:t xml:space="preserve"> On the paper questionnaire, the latitude and longitude should be reco</w:t>
      </w:r>
      <w:r w:rsidR="009C6C25">
        <w:t>r</w:t>
      </w:r>
      <w:r>
        <w:t xml:space="preserve">ded in 7a and 7b, respectively. On the tablet, the GPS coordinates appear when you respond to item 07. </w:t>
      </w:r>
      <w:r w:rsidRPr="00815395">
        <w:t xml:space="preserve">Complete instructions on how to correctly record the GPS data appear in </w:t>
      </w:r>
      <w:r w:rsidRPr="00F50005">
        <w:rPr>
          <w:highlight w:val="cyan"/>
        </w:rPr>
        <w:t>Appendix A</w:t>
      </w:r>
      <w:r w:rsidRPr="00815395">
        <w:t xml:space="preserve"> of th</w:t>
      </w:r>
      <w:r>
        <w:t>is</w:t>
      </w:r>
      <w:r w:rsidRPr="00815395">
        <w:t xml:space="preserve"> manual. </w:t>
      </w:r>
      <w:r>
        <w:t xml:space="preserve">Before you press the button, </w:t>
      </w:r>
      <w:r w:rsidRPr="00273979">
        <w:rPr>
          <w:b/>
        </w:rPr>
        <w:t>e</w:t>
      </w:r>
      <w:r w:rsidRPr="00815395">
        <w:rPr>
          <w:b/>
        </w:rPr>
        <w:t>nsure that you are at the doorway of the ho</w:t>
      </w:r>
      <w:r>
        <w:rPr>
          <w:b/>
        </w:rPr>
        <w:t>usehold</w:t>
      </w:r>
      <w:r w:rsidRPr="00815395">
        <w:t xml:space="preserve"> you </w:t>
      </w:r>
      <w:r w:rsidRPr="00815395">
        <w:lastRenderedPageBreak/>
        <w:t xml:space="preserve">are interviewing, and not in some other location where you may have found the respondent, </w:t>
      </w:r>
      <w:r>
        <w:t>such as</w:t>
      </w:r>
      <w:r w:rsidRPr="00815395">
        <w:t xml:space="preserve"> at the community well or at the family</w:t>
      </w:r>
      <w:r>
        <w:t>’</w:t>
      </w:r>
      <w:r w:rsidRPr="00815395">
        <w:t>s farm plot.</w:t>
      </w:r>
      <w:r>
        <w:t xml:space="preserve"> </w:t>
      </w:r>
    </w:p>
    <w:p w14:paraId="1E86AECB" w14:textId="77777777" w:rsidR="00172954" w:rsidRPr="004A03B7" w:rsidRDefault="00172954" w:rsidP="00A33415">
      <w:pPr>
        <w:pStyle w:val="Heading4"/>
      </w:pPr>
      <w:r w:rsidRPr="004A03B7">
        <w:t>Item 08, interviewer visits</w:t>
      </w:r>
    </w:p>
    <w:p w14:paraId="1B909AB9" w14:textId="602B00D3" w:rsidR="00172954" w:rsidRPr="00815395" w:rsidRDefault="00BA4227" w:rsidP="00BA4227">
      <w:pPr>
        <w:pStyle w:val="BodyText0"/>
      </w:pPr>
      <w:r>
        <w:rPr>
          <w:b/>
        </w:rPr>
        <w:t>Purpose:</w:t>
      </w:r>
      <w:r w:rsidR="00172954" w:rsidRPr="00815395">
        <w:t xml:space="preserve"> to </w:t>
      </w:r>
      <w:r w:rsidR="00172954">
        <w:t>capture information about the interviewer team’s visits to the household</w:t>
      </w:r>
      <w:r w:rsidR="00172954" w:rsidRPr="00815395">
        <w:t xml:space="preserve">. </w:t>
      </w:r>
    </w:p>
    <w:p w14:paraId="463E640E" w14:textId="56EE8026" w:rsidR="00172954" w:rsidRDefault="00172954" w:rsidP="00BA4227">
      <w:pPr>
        <w:pStyle w:val="BodyText0"/>
      </w:pPr>
      <w:r w:rsidRPr="00815395">
        <w:t xml:space="preserve">Record the </w:t>
      </w:r>
      <w:r>
        <w:t>requested information at the appropriate times in the applicable fields: first visit, second visit, third visit, next visit, final visit, and total number of visits.</w:t>
      </w:r>
    </w:p>
    <w:p w14:paraId="6291481F" w14:textId="73B34A33" w:rsidR="00172954" w:rsidRDefault="00172954" w:rsidP="00A33415">
      <w:pPr>
        <w:pStyle w:val="Bulletedlist"/>
      </w:pPr>
      <w:r>
        <w:t xml:space="preserve">First visit: Record the </w:t>
      </w:r>
      <w:r w:rsidRPr="00D56833">
        <w:t xml:space="preserve">date of the first visit to the household, </w:t>
      </w:r>
      <w:r w:rsidR="001270C8">
        <w:t>I</w:t>
      </w:r>
      <w:r w:rsidRPr="00D56833">
        <w:t>nterviewer A</w:t>
      </w:r>
      <w:r>
        <w:t>’</w:t>
      </w:r>
      <w:r w:rsidRPr="00D56833">
        <w:t>s name, and the result</w:t>
      </w:r>
      <w:r>
        <w:t xml:space="preserve"> of the first visit</w:t>
      </w:r>
      <w:r w:rsidRPr="00D56833">
        <w:t xml:space="preserve">. </w:t>
      </w:r>
    </w:p>
    <w:p w14:paraId="7A88C1B2" w14:textId="26016242" w:rsidR="00172954" w:rsidRDefault="00172954" w:rsidP="00A33415">
      <w:pPr>
        <w:pStyle w:val="Bulletedlist"/>
      </w:pPr>
      <w:r>
        <w:t xml:space="preserve">Second visit: If you make a second visit to the household, record the date of the second visit to the household, </w:t>
      </w:r>
      <w:r w:rsidR="001270C8">
        <w:t>I</w:t>
      </w:r>
      <w:r>
        <w:t>nterviewer A’s name, and the result of the second visit.</w:t>
      </w:r>
    </w:p>
    <w:p w14:paraId="6B7BD434" w14:textId="47BF9A37" w:rsidR="00172954" w:rsidRPr="00D56833" w:rsidRDefault="00172954" w:rsidP="00A33415">
      <w:pPr>
        <w:pStyle w:val="Bulletedlist"/>
      </w:pPr>
      <w:r>
        <w:t xml:space="preserve">Third visit: If you make a third visit to the household, record the date of the third visit to the household, </w:t>
      </w:r>
      <w:r w:rsidR="001270C8">
        <w:t>I</w:t>
      </w:r>
      <w:r>
        <w:t>nterviewer A’s name, and the result of the third visit.</w:t>
      </w:r>
    </w:p>
    <w:p w14:paraId="0888C98D" w14:textId="77777777" w:rsidR="00172954" w:rsidRDefault="00172954" w:rsidP="00A33415">
      <w:pPr>
        <w:pStyle w:val="Bulletedlist"/>
      </w:pPr>
      <w:r>
        <w:t>Next visit: If after the first visit you need to discontinue the interview for any reason, and you plan to return to the household to complete the interview, record the date and time that you plan to return in the First Visit column. Similarly, if after the second visit, you plan to return to the household again, record the date and time that you plan to return in the Second Visit column.</w:t>
      </w:r>
    </w:p>
    <w:p w14:paraId="02A8E70A" w14:textId="464FCD35" w:rsidR="00172954" w:rsidRPr="00D56833" w:rsidRDefault="00172954" w:rsidP="00A33415">
      <w:pPr>
        <w:pStyle w:val="Bulletedlist"/>
      </w:pPr>
      <w:r w:rsidRPr="00D56833">
        <w:t xml:space="preserve">Final visit: After </w:t>
      </w:r>
      <w:r>
        <w:t>you complete</w:t>
      </w:r>
      <w:r w:rsidRPr="00D56833">
        <w:t xml:space="preserve"> the entire questionnaire and </w:t>
      </w:r>
      <w:r>
        <w:t>en</w:t>
      </w:r>
      <w:r w:rsidRPr="00D56833">
        <w:t xml:space="preserve">sure you have obtained accurate responses, complete the final visit section. Record the day, month, year, </w:t>
      </w:r>
      <w:r w:rsidR="001270C8">
        <w:t>I</w:t>
      </w:r>
      <w:r w:rsidRPr="00D56833">
        <w:t>nterviewer A</w:t>
      </w:r>
      <w:r>
        <w:t>’</w:t>
      </w:r>
      <w:r w:rsidRPr="00D56833">
        <w:t>s identification number, and result.</w:t>
      </w:r>
    </w:p>
    <w:p w14:paraId="24B422AE" w14:textId="77777777" w:rsidR="00172954" w:rsidRPr="00D56833" w:rsidRDefault="00172954" w:rsidP="00A33415">
      <w:pPr>
        <w:pStyle w:val="Bulletedlist"/>
      </w:pPr>
      <w:r w:rsidRPr="00D56833">
        <w:t xml:space="preserve">Total number of visits: </w:t>
      </w:r>
      <w:r w:rsidRPr="00A70EA9">
        <w:rPr>
          <w:i/>
        </w:rPr>
        <w:t xml:space="preserve">The only time you will need to complete this item is when you fill out a paper questionnaire </w:t>
      </w:r>
      <w:r>
        <w:rPr>
          <w:i/>
        </w:rPr>
        <w:t>if</w:t>
      </w:r>
      <w:r w:rsidRPr="00A70EA9">
        <w:rPr>
          <w:i/>
        </w:rPr>
        <w:t xml:space="preserve"> your tablet is not working or is otherwise unavailable.</w:t>
      </w:r>
      <w:r w:rsidRPr="00D56833">
        <w:rPr>
          <w:i/>
        </w:rPr>
        <w:t xml:space="preserve"> </w:t>
      </w:r>
      <w:r w:rsidRPr="00D56833">
        <w:t xml:space="preserve">Count the total number of visits made to the household and enter this number in the space provided. </w:t>
      </w:r>
    </w:p>
    <w:p w14:paraId="6B262F30" w14:textId="77777777" w:rsidR="00172954" w:rsidRDefault="00172954" w:rsidP="004A03B7">
      <w:pPr>
        <w:pStyle w:val="Indentedtext"/>
      </w:pPr>
      <w:r w:rsidRPr="00D56833">
        <w:t>Use the appropriate result code from the list of result codes provided</w:t>
      </w:r>
      <w:r>
        <w:t xml:space="preserve"> to capture the results of all visits</w:t>
      </w:r>
      <w:r w:rsidRPr="00D56833">
        <w:t xml:space="preserve">. Use </w:t>
      </w:r>
      <w:r>
        <w:t>‘</w:t>
      </w:r>
      <w:r w:rsidRPr="00D56833">
        <w:t>OTHER</w:t>
      </w:r>
      <w:r>
        <w:t>’</w:t>
      </w:r>
      <w:r w:rsidRPr="00D56833">
        <w:t xml:space="preserve"> and specify the situation if </w:t>
      </w:r>
      <w:r>
        <w:t>none of the result codes match</w:t>
      </w:r>
      <w:r w:rsidRPr="00D56833">
        <w:t xml:space="preserve"> your scenario.</w:t>
      </w:r>
    </w:p>
    <w:p w14:paraId="53C27580" w14:textId="77777777" w:rsidR="00172954" w:rsidRPr="00815395" w:rsidRDefault="00172954" w:rsidP="004A03B7">
      <w:pPr>
        <w:pStyle w:val="Indentedtext"/>
      </w:pPr>
      <w:r>
        <w:t xml:space="preserve">If the result code is ‘01’ (COMPLETED) or ‘05’ (REFUSED) for the first visit, do not conduct a second or third visit. However, ‘REFUSED’ should not be considered a final status until the field supervisor has had a chance to speak with the respondent to see if it is possible to reverse the refusal. This procedure applies whether the refusal occurs on visit 1, 2, or 3. If the dwelling is destroyed, vacant, or non-existent, or the structure is not a dwelling, you should enter the corresponding code as </w:t>
      </w:r>
      <w:proofErr w:type="gramStart"/>
      <w:r>
        <w:t>the final result</w:t>
      </w:r>
      <w:proofErr w:type="gramEnd"/>
      <w:r>
        <w:t xml:space="preserve"> code; there is no need to return to the household for a call-back.</w:t>
      </w:r>
    </w:p>
    <w:p w14:paraId="66228477" w14:textId="77777777" w:rsidR="00172954" w:rsidRPr="004A03B7" w:rsidRDefault="00172954" w:rsidP="00A33415">
      <w:pPr>
        <w:pStyle w:val="Heading4"/>
      </w:pPr>
      <w:r w:rsidRPr="004A03B7">
        <w:t>Item 09, total persons in household</w:t>
      </w:r>
    </w:p>
    <w:p w14:paraId="315FBA4A" w14:textId="77777777" w:rsidR="00172954" w:rsidRPr="00815395" w:rsidRDefault="00172954" w:rsidP="004A03B7">
      <w:pPr>
        <w:pStyle w:val="Indentedtext"/>
      </w:pPr>
      <w:r w:rsidRPr="00815395">
        <w:t xml:space="preserve">A </w:t>
      </w:r>
      <w:r w:rsidRPr="00815395">
        <w:rPr>
          <w:b/>
        </w:rPr>
        <w:t>household</w:t>
      </w:r>
      <w:r w:rsidRPr="00815395">
        <w:t xml:space="preserve"> consists of </w:t>
      </w:r>
      <w:r>
        <w:t xml:space="preserve">all people, including adults and children, </w:t>
      </w:r>
      <w:r w:rsidRPr="00815395">
        <w:t>who live together under the same roof</w:t>
      </w:r>
      <w:r>
        <w:t>,</w:t>
      </w:r>
      <w:r w:rsidRPr="00815395">
        <w:t xml:space="preserve"> share cooking</w:t>
      </w:r>
      <w:r>
        <w:t xml:space="preserve"> or housekeeping</w:t>
      </w:r>
      <w:r w:rsidRPr="00815395">
        <w:t xml:space="preserve"> arrangements</w:t>
      </w:r>
      <w:r>
        <w:t>, and recognize the same lead decisionmakers in the household. H</w:t>
      </w:r>
      <w:r w:rsidRPr="00815395">
        <w:t>ousehold members can include servants, lodgers and agricultural laborers, as well as family members</w:t>
      </w:r>
      <w:r>
        <w:t xml:space="preserve">, </w:t>
      </w:r>
      <w:proofErr w:type="gramStart"/>
      <w:r>
        <w:t>as long as</w:t>
      </w:r>
      <w:proofErr w:type="gramEnd"/>
      <w:r>
        <w:t xml:space="preserve"> they live under the same roof, share cooking or housekeeping</w:t>
      </w:r>
      <w:r w:rsidRPr="00815395">
        <w:t xml:space="preserve"> </w:t>
      </w:r>
      <w:r>
        <w:t>arrangements, and recognize the same lead decisionmakers in the household</w:t>
      </w:r>
      <w:r w:rsidRPr="00815395">
        <w:t xml:space="preserve">. </w:t>
      </w:r>
    </w:p>
    <w:p w14:paraId="3751C0BE" w14:textId="6E89429F" w:rsidR="00172954" w:rsidRDefault="00172954" w:rsidP="00BA4227">
      <w:pPr>
        <w:pStyle w:val="BodyText0"/>
      </w:pPr>
      <w:r w:rsidRPr="00DC5AD5">
        <w:rPr>
          <w:i/>
        </w:rPr>
        <w:lastRenderedPageBreak/>
        <w:t xml:space="preserve">The only time you will need to complete this item is when you fill out a paper questionnaire </w:t>
      </w:r>
      <w:r>
        <w:rPr>
          <w:i/>
        </w:rPr>
        <w:t>if</w:t>
      </w:r>
      <w:r w:rsidRPr="00DC5AD5">
        <w:rPr>
          <w:i/>
        </w:rPr>
        <w:t xml:space="preserve"> your tablet is not working or is otherwise unavailable.</w:t>
      </w:r>
      <w:r>
        <w:rPr>
          <w:i/>
        </w:rPr>
        <w:t xml:space="preserve"> </w:t>
      </w:r>
      <w:r>
        <w:t xml:space="preserve">Record the total number of people in the household, including all adults and children, using the information in the completed household roster (Module 1). </w:t>
      </w:r>
    </w:p>
    <w:p w14:paraId="565C01A1" w14:textId="77777777" w:rsidR="00172954" w:rsidRPr="004A03B7" w:rsidRDefault="00172954" w:rsidP="00A33415">
      <w:pPr>
        <w:pStyle w:val="Heading4"/>
      </w:pPr>
      <w:r w:rsidRPr="004A03B7">
        <w:t>Item 10, total number of women ages 15-49</w:t>
      </w:r>
    </w:p>
    <w:p w14:paraId="6EAC628A" w14:textId="5F2E5785" w:rsidR="00172954" w:rsidRPr="004A03B7" w:rsidRDefault="00172954" w:rsidP="00BA4227">
      <w:pPr>
        <w:pStyle w:val="BodyText0"/>
      </w:pPr>
      <w:r w:rsidRPr="004A03B7">
        <w:rPr>
          <w:i/>
        </w:rPr>
        <w:t>The only time you will need to complete this item is when you fill out a paper questionnaire if your tablet is not working or is otherwise unavailable. Record the total number of women ages 15-49 in the household.</w:t>
      </w:r>
    </w:p>
    <w:p w14:paraId="664D3347" w14:textId="77777777" w:rsidR="00172954" w:rsidRPr="004A03B7" w:rsidRDefault="00172954" w:rsidP="00A33415">
      <w:pPr>
        <w:pStyle w:val="Heading4"/>
      </w:pPr>
      <w:r w:rsidRPr="004A03B7">
        <w:t>Item 11, total number of children ages 0-5</w:t>
      </w:r>
    </w:p>
    <w:p w14:paraId="51CF5ADD" w14:textId="38F24CE8" w:rsidR="00172954" w:rsidRPr="004A03B7" w:rsidRDefault="00172954" w:rsidP="001270C8">
      <w:pPr>
        <w:pStyle w:val="BodyText0"/>
        <w:tabs>
          <w:tab w:val="left" w:pos="8640"/>
        </w:tabs>
      </w:pPr>
      <w:r w:rsidRPr="004A03B7">
        <w:rPr>
          <w:i/>
        </w:rPr>
        <w:t xml:space="preserve">The only time you will need to complete this item is when you fill out a paper questionnaire if your tablet is not working or is otherwise unavailable. Record the total number of children ages </w:t>
      </w:r>
      <w:r w:rsidRPr="001270C8">
        <w:rPr>
          <w:i/>
        </w:rPr>
        <w:t>0-5</w:t>
      </w:r>
      <w:r w:rsidR="001270C8">
        <w:rPr>
          <w:i/>
        </w:rPr>
        <w:t xml:space="preserve"> (under age 6)</w:t>
      </w:r>
      <w:r w:rsidRPr="004A03B7">
        <w:rPr>
          <w:i/>
        </w:rPr>
        <w:t xml:space="preserve"> years in the household.</w:t>
      </w:r>
    </w:p>
    <w:p w14:paraId="435330A0" w14:textId="77777777" w:rsidR="00172954" w:rsidRDefault="00172954" w:rsidP="00172954">
      <w:pPr>
        <w:widowControl/>
        <w:spacing w:line="240" w:lineRule="auto"/>
        <w:rPr>
          <w:b/>
        </w:rPr>
      </w:pPr>
      <w:r w:rsidRPr="000E7693">
        <w:rPr>
          <w:noProof/>
        </w:rPr>
        <mc:AlternateContent>
          <mc:Choice Requires="wps">
            <w:drawing>
              <wp:inline distT="0" distB="0" distL="0" distR="0" wp14:anchorId="0D722A89" wp14:editId="527894DA">
                <wp:extent cx="5657850" cy="4478216"/>
                <wp:effectExtent l="19050" t="19050" r="19050" b="17780"/>
                <wp:docPr id="205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7850" cy="4478216"/>
                        </a:xfrm>
                        <a:prstGeom prst="bracketPair">
                          <a:avLst>
                            <a:gd name="adj" fmla="val 8051"/>
                          </a:avLst>
                        </a:prstGeom>
                        <a:noFill/>
                        <a:ln w="38100">
                          <a:solidFill>
                            <a:srgbClr val="9BBB59"/>
                          </a:solidFill>
                          <a:round/>
                          <a:headEnd/>
                          <a:tailEnd/>
                        </a:ln>
                        <a:extLst>
                          <a:ext uri="{909E8E84-426E-40DD-AFC4-6F175D3DCCD1}">
                            <a14:hiddenFill xmlns:a14="http://schemas.microsoft.com/office/drawing/2010/main">
                              <a:solidFill>
                                <a:srgbClr val="943634"/>
                              </a:solidFill>
                            </a14:hiddenFill>
                          </a:ext>
                          <a:ext uri="{AF507438-7753-43E0-B8FC-AC1667EBCBE1}">
                            <a14:hiddenEffects xmlns:a14="http://schemas.microsoft.com/office/drawing/2010/main">
                              <a:effectLst>
                                <a:outerShdw dist="17961" dir="2700000" algn="ctr" rotWithShape="0">
                                  <a:srgbClr val="9BBB59">
                                    <a:gamma/>
                                    <a:shade val="60000"/>
                                    <a:invGamma/>
                                  </a:srgbClr>
                                </a:outerShdw>
                              </a:effectLst>
                            </a14:hiddenEffects>
                          </a:ext>
                        </a:extLst>
                      </wps:spPr>
                      <wps:txbx>
                        <w:txbxContent>
                          <w:p w14:paraId="0609D624" w14:textId="77777777" w:rsidR="00C0425D" w:rsidRPr="004A03B7" w:rsidRDefault="00C0425D" w:rsidP="00172954">
                            <w:pPr>
                              <w:jc w:val="center"/>
                              <w:rPr>
                                <w:b/>
                                <w:sz w:val="20"/>
                                <w:szCs w:val="20"/>
                              </w:rPr>
                            </w:pPr>
                            <w:r w:rsidRPr="004A03B7">
                              <w:rPr>
                                <w:b/>
                                <w:sz w:val="20"/>
                                <w:szCs w:val="20"/>
                              </w:rPr>
                              <w:t>COMPOUNDS AND POLYGAMOUS HOUSEHOLDS</w:t>
                            </w:r>
                          </w:p>
                          <w:p w14:paraId="4268D5CE" w14:textId="77777777" w:rsidR="00C0425D" w:rsidRPr="004A03B7" w:rsidRDefault="00C0425D" w:rsidP="00172954">
                            <w:pPr>
                              <w:jc w:val="center"/>
                              <w:rPr>
                                <w:sz w:val="20"/>
                                <w:szCs w:val="20"/>
                              </w:rPr>
                            </w:pPr>
                          </w:p>
                          <w:p w14:paraId="4ADF188D" w14:textId="77777777" w:rsidR="00C0425D" w:rsidRPr="004A03B7" w:rsidRDefault="00C0425D" w:rsidP="00172954">
                            <w:pPr>
                              <w:rPr>
                                <w:sz w:val="20"/>
                                <w:szCs w:val="20"/>
                              </w:rPr>
                            </w:pPr>
                            <w:r w:rsidRPr="004A03B7">
                              <w:rPr>
                                <w:sz w:val="20"/>
                                <w:szCs w:val="20"/>
                              </w:rPr>
                              <w:t xml:space="preserve">A household consists of all people, including adults and children, who live together under the same roof, share cooking or housekeeping arrangements, and recognize the same lead decisionmakers in the household. </w:t>
                            </w:r>
                          </w:p>
                          <w:p w14:paraId="6BBDB575" w14:textId="77777777" w:rsidR="00C0425D" w:rsidRPr="004A03B7" w:rsidRDefault="00C0425D" w:rsidP="00172954">
                            <w:pPr>
                              <w:rPr>
                                <w:sz w:val="20"/>
                                <w:szCs w:val="20"/>
                              </w:rPr>
                            </w:pPr>
                          </w:p>
                          <w:p w14:paraId="67E73A58" w14:textId="77777777" w:rsidR="00C0425D" w:rsidRPr="004A03B7" w:rsidRDefault="00C0425D" w:rsidP="00172954">
                            <w:pPr>
                              <w:rPr>
                                <w:b/>
                                <w:sz w:val="20"/>
                                <w:szCs w:val="20"/>
                              </w:rPr>
                            </w:pPr>
                            <w:r w:rsidRPr="004A03B7">
                              <w:rPr>
                                <w:b/>
                                <w:sz w:val="20"/>
                                <w:szCs w:val="20"/>
                              </w:rPr>
                              <w:t>But what happens if…</w:t>
                            </w:r>
                          </w:p>
                          <w:p w14:paraId="2CB63117" w14:textId="77777777" w:rsidR="00C0425D" w:rsidRPr="004A03B7" w:rsidRDefault="00C0425D" w:rsidP="00172954">
                            <w:pPr>
                              <w:rPr>
                                <w:sz w:val="20"/>
                                <w:szCs w:val="20"/>
                              </w:rPr>
                            </w:pPr>
                          </w:p>
                          <w:p w14:paraId="64860124" w14:textId="77777777" w:rsidR="00C0425D" w:rsidRPr="004A03B7" w:rsidRDefault="00C0425D" w:rsidP="00172954">
                            <w:pPr>
                              <w:rPr>
                                <w:sz w:val="20"/>
                                <w:szCs w:val="20"/>
                              </w:rPr>
                            </w:pPr>
                            <w:r w:rsidRPr="004A03B7">
                              <w:rPr>
                                <w:b/>
                                <w:sz w:val="20"/>
                                <w:szCs w:val="20"/>
                              </w:rPr>
                              <w:t>The household selected for interview is polygamous?</w:t>
                            </w:r>
                            <w:r w:rsidRPr="004A03B7">
                              <w:rPr>
                                <w:sz w:val="20"/>
                                <w:szCs w:val="20"/>
                              </w:rPr>
                              <w:t xml:space="preserve"> A man with more than one wife (a man who is in a polygamous marriage) should be included as a usual household member in the household where he spends most of his time. </w:t>
                            </w:r>
                          </w:p>
                          <w:p w14:paraId="03E6AE5A" w14:textId="77777777" w:rsidR="00C0425D" w:rsidRPr="004A03B7" w:rsidRDefault="00C0425D" w:rsidP="00172954">
                            <w:pPr>
                              <w:rPr>
                                <w:sz w:val="20"/>
                                <w:szCs w:val="20"/>
                              </w:rPr>
                            </w:pPr>
                          </w:p>
                          <w:p w14:paraId="43BB783B" w14:textId="77777777" w:rsidR="00C0425D" w:rsidRPr="004A03B7" w:rsidRDefault="00C0425D" w:rsidP="00172954">
                            <w:pPr>
                              <w:rPr>
                                <w:sz w:val="20"/>
                                <w:szCs w:val="20"/>
                              </w:rPr>
                            </w:pPr>
                            <w:r w:rsidRPr="004A03B7">
                              <w:rPr>
                                <w:sz w:val="20"/>
                                <w:szCs w:val="20"/>
                              </w:rPr>
                              <w:t>For example, if he has three wives, but stays overnight with wife #2 and eats her cooking most often, then for the purposes of this survey he should be listed as a usual resident in the household of wife #2. He would be considered a visitor to the households of wife #1 and wife #3.</w:t>
                            </w:r>
                          </w:p>
                          <w:p w14:paraId="0A00387E" w14:textId="77777777" w:rsidR="00C0425D" w:rsidRPr="004A03B7" w:rsidRDefault="00C0425D" w:rsidP="00172954">
                            <w:pPr>
                              <w:rPr>
                                <w:sz w:val="20"/>
                                <w:szCs w:val="20"/>
                              </w:rPr>
                            </w:pPr>
                          </w:p>
                          <w:p w14:paraId="4583F112" w14:textId="77777777" w:rsidR="00C0425D" w:rsidRPr="004A03B7" w:rsidRDefault="00C0425D" w:rsidP="00172954">
                            <w:pPr>
                              <w:rPr>
                                <w:sz w:val="20"/>
                                <w:szCs w:val="20"/>
                              </w:rPr>
                            </w:pPr>
                            <w:r w:rsidRPr="004A03B7">
                              <w:rPr>
                                <w:b/>
                                <w:sz w:val="20"/>
                                <w:szCs w:val="20"/>
                              </w:rPr>
                              <w:t>Family members live in distinct huts within a compound?</w:t>
                            </w:r>
                            <w:r w:rsidRPr="004A03B7">
                              <w:rPr>
                                <w:sz w:val="20"/>
                                <w:szCs w:val="20"/>
                              </w:rPr>
                              <w:t xml:space="preserve"> In this case, each hut within the compound should have been listed as a separate household during the listing operation, and each hut should have had an equal chance of being selected for interview. </w:t>
                            </w:r>
                          </w:p>
                          <w:p w14:paraId="71C41B53" w14:textId="77777777" w:rsidR="00C0425D" w:rsidRPr="004A03B7" w:rsidRDefault="00C0425D" w:rsidP="00172954">
                            <w:pPr>
                              <w:rPr>
                                <w:sz w:val="20"/>
                                <w:szCs w:val="20"/>
                              </w:rPr>
                            </w:pPr>
                          </w:p>
                          <w:p w14:paraId="0B592C8D" w14:textId="77777777" w:rsidR="00C0425D" w:rsidRPr="004A03B7" w:rsidRDefault="00C0425D" w:rsidP="00172954">
                            <w:pPr>
                              <w:rPr>
                                <w:i/>
                                <w:sz w:val="20"/>
                                <w:szCs w:val="20"/>
                              </w:rPr>
                            </w:pPr>
                            <w:r w:rsidRPr="004A03B7">
                              <w:rPr>
                                <w:sz w:val="20"/>
                                <w:szCs w:val="20"/>
                              </w:rPr>
                              <w:t xml:space="preserve">If you are concerned that each separate hut was </w:t>
                            </w:r>
                            <w:r w:rsidRPr="004A03B7">
                              <w:rPr>
                                <w:i/>
                                <w:sz w:val="20"/>
                                <w:szCs w:val="20"/>
                              </w:rPr>
                              <w:t>not</w:t>
                            </w:r>
                            <w:r w:rsidRPr="004A03B7">
                              <w:rPr>
                                <w:sz w:val="20"/>
                                <w:szCs w:val="20"/>
                              </w:rPr>
                              <w:t xml:space="preserve"> listed during listing (for example, if the listing map shows the entire compound as a single unit marked with a single number, rather than drawing and numbering each hut individually), please discuss your concern with your field supervisor before proceeding with interviewing activities.</w:t>
                            </w:r>
                          </w:p>
                          <w:p w14:paraId="770ED830" w14:textId="77777777" w:rsidR="00C0425D" w:rsidRPr="00A51743" w:rsidRDefault="00C0425D" w:rsidP="00172954">
                            <w:pPr>
                              <w:jc w:val="center"/>
                              <w:rPr>
                                <w:i/>
                              </w:rPr>
                            </w:pPr>
                          </w:p>
                          <w:p w14:paraId="0F88A7C5" w14:textId="77777777" w:rsidR="00C0425D" w:rsidRPr="00A51743" w:rsidRDefault="00C0425D" w:rsidP="00172954">
                            <w:pPr>
                              <w:jc w:val="center"/>
                            </w:pPr>
                          </w:p>
                        </w:txbxContent>
                      </wps:txbx>
                      <wps:bodyPr rot="0" vert="horz" wrap="square" lIns="45720" tIns="45720" rIns="45720" bIns="45720" anchor="t" anchorCtr="0" upright="1">
                        <a:noAutofit/>
                      </wps:bodyPr>
                    </wps:wsp>
                  </a:graphicData>
                </a:graphic>
              </wp:inline>
            </w:drawing>
          </mc:Choice>
          <mc:Fallback>
            <w:pict>
              <v:shape w14:anchorId="0D722A89" id="AutoShape 2" o:spid="_x0000_s1042" type="#_x0000_t185" style="width:445.5pt;height:35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" adj="1739" fillcolor="#943634" strokecolor="#9bbb59" strokeweight="3pt">
                <v:shadow color="#5d7035" offset="1pt,1pt"/>
                <v:textbox inset="3.6pt,,3.6pt">
                  <w:txbxContent>
                    <w:p w14:paraId="0609D624" w14:textId="77777777" w:rsidR="00C0425D" w:rsidRPr="004A03B7" w:rsidRDefault="00C0425D" w:rsidP="00172954">
                      <w:pPr>
                        <w:jc w:val="center"/>
                        <w:rPr>
                          <w:b/>
                          <w:sz w:val="20"/>
                          <w:szCs w:val="20"/>
                        </w:rPr>
                      </w:pPr>
                      <w:r w:rsidRPr="004A03B7">
                        <w:rPr>
                          <w:b/>
                          <w:sz w:val="20"/>
                          <w:szCs w:val="20"/>
                        </w:rPr>
                        <w:t>COMPOUNDS AND POLYGAMOUS HOUSEHOLDS</w:t>
                      </w:r>
                    </w:p>
                    <w:p w14:paraId="4268D5CE" w14:textId="77777777" w:rsidR="00C0425D" w:rsidRPr="004A03B7" w:rsidRDefault="00C0425D" w:rsidP="00172954">
                      <w:pPr>
                        <w:jc w:val="center"/>
                        <w:rPr>
                          <w:sz w:val="20"/>
                          <w:szCs w:val="20"/>
                        </w:rPr>
                      </w:pPr>
                    </w:p>
                    <w:p w14:paraId="4ADF188D" w14:textId="77777777" w:rsidR="00C0425D" w:rsidRPr="004A03B7" w:rsidRDefault="00C0425D" w:rsidP="00172954">
                      <w:pPr>
                        <w:rPr>
                          <w:sz w:val="20"/>
                          <w:szCs w:val="20"/>
                        </w:rPr>
                      </w:pPr>
                      <w:r w:rsidRPr="004A03B7">
                        <w:rPr>
                          <w:sz w:val="20"/>
                          <w:szCs w:val="20"/>
                        </w:rPr>
                        <w:t xml:space="preserve">A household consists of all people, including adults and children, who live together under the same roof, share cooking or housekeeping arrangements, and recognize the same lead decisionmakers in the household. </w:t>
                      </w:r>
                    </w:p>
                    <w:p w14:paraId="6BBDB575" w14:textId="77777777" w:rsidR="00C0425D" w:rsidRPr="004A03B7" w:rsidRDefault="00C0425D" w:rsidP="00172954">
                      <w:pPr>
                        <w:rPr>
                          <w:sz w:val="20"/>
                          <w:szCs w:val="20"/>
                        </w:rPr>
                      </w:pPr>
                    </w:p>
                    <w:p w14:paraId="67E73A58" w14:textId="77777777" w:rsidR="00C0425D" w:rsidRPr="004A03B7" w:rsidRDefault="00C0425D" w:rsidP="00172954">
                      <w:pPr>
                        <w:rPr>
                          <w:b/>
                          <w:sz w:val="20"/>
                          <w:szCs w:val="20"/>
                        </w:rPr>
                      </w:pPr>
                      <w:r w:rsidRPr="004A03B7">
                        <w:rPr>
                          <w:b/>
                          <w:sz w:val="20"/>
                          <w:szCs w:val="20"/>
                        </w:rPr>
                        <w:t>But what happens if…</w:t>
                      </w:r>
                    </w:p>
                    <w:p w14:paraId="2CB63117" w14:textId="77777777" w:rsidR="00C0425D" w:rsidRPr="004A03B7" w:rsidRDefault="00C0425D" w:rsidP="00172954">
                      <w:pPr>
                        <w:rPr>
                          <w:sz w:val="20"/>
                          <w:szCs w:val="20"/>
                        </w:rPr>
                      </w:pPr>
                    </w:p>
                    <w:p w14:paraId="64860124" w14:textId="77777777" w:rsidR="00C0425D" w:rsidRPr="004A03B7" w:rsidRDefault="00C0425D" w:rsidP="00172954">
                      <w:pPr>
                        <w:rPr>
                          <w:sz w:val="20"/>
                          <w:szCs w:val="20"/>
                        </w:rPr>
                      </w:pPr>
                      <w:r w:rsidRPr="004A03B7">
                        <w:rPr>
                          <w:b/>
                          <w:sz w:val="20"/>
                          <w:szCs w:val="20"/>
                        </w:rPr>
                        <w:t>The household selected for interview is polygamous?</w:t>
                      </w:r>
                      <w:r w:rsidRPr="004A03B7">
                        <w:rPr>
                          <w:sz w:val="20"/>
                          <w:szCs w:val="20"/>
                        </w:rPr>
                        <w:t xml:space="preserve"> A man with more than one wife (a man who is in a polygamous marriage) should be included as a usual household member in the household where he spends most of his time. </w:t>
                      </w:r>
                    </w:p>
                    <w:p w14:paraId="03E6AE5A" w14:textId="77777777" w:rsidR="00C0425D" w:rsidRPr="004A03B7" w:rsidRDefault="00C0425D" w:rsidP="00172954">
                      <w:pPr>
                        <w:rPr>
                          <w:sz w:val="20"/>
                          <w:szCs w:val="20"/>
                        </w:rPr>
                      </w:pPr>
                    </w:p>
                    <w:p w14:paraId="43BB783B" w14:textId="77777777" w:rsidR="00C0425D" w:rsidRPr="004A03B7" w:rsidRDefault="00C0425D" w:rsidP="00172954">
                      <w:pPr>
                        <w:rPr>
                          <w:sz w:val="20"/>
                          <w:szCs w:val="20"/>
                        </w:rPr>
                      </w:pPr>
                      <w:r w:rsidRPr="004A03B7">
                        <w:rPr>
                          <w:sz w:val="20"/>
                          <w:szCs w:val="20"/>
                        </w:rPr>
                        <w:t>For example, if he has three wives, but stays overnight with wife #2 and eats her cooking most often, then for the purposes of this survey he should be listed as a usual resident in the household of wife #2. He would be considered a visitor to the households of wife #1 and wife #3.</w:t>
                      </w:r>
                    </w:p>
                    <w:p w14:paraId="0A00387E" w14:textId="77777777" w:rsidR="00C0425D" w:rsidRPr="004A03B7" w:rsidRDefault="00C0425D" w:rsidP="00172954">
                      <w:pPr>
                        <w:rPr>
                          <w:sz w:val="20"/>
                          <w:szCs w:val="20"/>
                        </w:rPr>
                      </w:pPr>
                    </w:p>
                    <w:p w14:paraId="4583F112" w14:textId="77777777" w:rsidR="00C0425D" w:rsidRPr="004A03B7" w:rsidRDefault="00C0425D" w:rsidP="00172954">
                      <w:pPr>
                        <w:rPr>
                          <w:sz w:val="20"/>
                          <w:szCs w:val="20"/>
                        </w:rPr>
                      </w:pPr>
                      <w:r w:rsidRPr="004A03B7">
                        <w:rPr>
                          <w:b/>
                          <w:sz w:val="20"/>
                          <w:szCs w:val="20"/>
                        </w:rPr>
                        <w:t>Family members live in distinct huts within a compound?</w:t>
                      </w:r>
                      <w:r w:rsidRPr="004A03B7">
                        <w:rPr>
                          <w:sz w:val="20"/>
                          <w:szCs w:val="20"/>
                        </w:rPr>
                        <w:t xml:space="preserve"> In this case, each hut within the compound should have been listed as a separate household during the listing operation, and each hut should have had an equal chance of being selected for interview. </w:t>
                      </w:r>
                    </w:p>
                    <w:p w14:paraId="71C41B53" w14:textId="77777777" w:rsidR="00C0425D" w:rsidRPr="004A03B7" w:rsidRDefault="00C0425D" w:rsidP="00172954">
                      <w:pPr>
                        <w:rPr>
                          <w:sz w:val="20"/>
                          <w:szCs w:val="20"/>
                        </w:rPr>
                      </w:pPr>
                    </w:p>
                    <w:p w14:paraId="0B592C8D" w14:textId="77777777" w:rsidR="00C0425D" w:rsidRPr="004A03B7" w:rsidRDefault="00C0425D" w:rsidP="00172954">
                      <w:pPr>
                        <w:rPr>
                          <w:i/>
                          <w:sz w:val="20"/>
                          <w:szCs w:val="20"/>
                        </w:rPr>
                      </w:pPr>
                      <w:r w:rsidRPr="004A03B7">
                        <w:rPr>
                          <w:sz w:val="20"/>
                          <w:szCs w:val="20"/>
                        </w:rPr>
                        <w:t xml:space="preserve">If you are concerned that each separate hut was </w:t>
                      </w:r>
                      <w:r w:rsidRPr="004A03B7">
                        <w:rPr>
                          <w:i/>
                          <w:sz w:val="20"/>
                          <w:szCs w:val="20"/>
                        </w:rPr>
                        <w:t>not</w:t>
                      </w:r>
                      <w:r w:rsidRPr="004A03B7">
                        <w:rPr>
                          <w:sz w:val="20"/>
                          <w:szCs w:val="20"/>
                        </w:rPr>
                        <w:t xml:space="preserve"> listed during listing (for example, if the listing map shows the entire compound as a single unit marked with a single number, rather than drawing and numbering each hut individually), please discuss your concern with your field supervisor before proceeding with interviewing activities.</w:t>
                      </w:r>
                    </w:p>
                    <w:p w14:paraId="770ED830" w14:textId="77777777" w:rsidR="00C0425D" w:rsidRPr="00A51743" w:rsidRDefault="00C0425D" w:rsidP="00172954">
                      <w:pPr>
                        <w:jc w:val="center"/>
                        <w:rPr>
                          <w:i/>
                        </w:rPr>
                      </w:pPr>
                    </w:p>
                    <w:p w14:paraId="0F88A7C5" w14:textId="77777777" w:rsidR="00C0425D" w:rsidRPr="00A51743" w:rsidRDefault="00C0425D" w:rsidP="00172954">
                      <w:pPr>
                        <w:jc w:val="center"/>
                      </w:pPr>
                    </w:p>
                  </w:txbxContent>
                </v:textbox>
                <w10:anchorlock/>
              </v:shape>
            </w:pict>
          </mc:Fallback>
        </mc:AlternateContent>
      </w:r>
    </w:p>
    <w:p w14:paraId="07D8930F" w14:textId="77777777" w:rsidR="00172954" w:rsidRPr="004A03B7" w:rsidRDefault="00172954" w:rsidP="00A33415">
      <w:pPr>
        <w:pStyle w:val="Heading4"/>
      </w:pPr>
      <w:r w:rsidRPr="004A03B7">
        <w:t>Item 12, primary adult decisionmaker</w:t>
      </w:r>
    </w:p>
    <w:p w14:paraId="61BAEF2A" w14:textId="571EF152" w:rsidR="00172954" w:rsidRDefault="00BA4227" w:rsidP="00BA4227">
      <w:pPr>
        <w:pStyle w:val="BodyText0"/>
      </w:pPr>
      <w:r>
        <w:rPr>
          <w:b/>
        </w:rPr>
        <w:t>Purpose:</w:t>
      </w:r>
      <w:r w:rsidR="00172954">
        <w:t xml:space="preserve"> to record whether there are primary adult male and female decisionmakers in the household.</w:t>
      </w:r>
    </w:p>
    <w:p w14:paraId="5B6A7E55" w14:textId="51C08CDF" w:rsidR="00172954" w:rsidRPr="00F108DC" w:rsidRDefault="00172954" w:rsidP="00BA4227">
      <w:pPr>
        <w:pStyle w:val="BodyText0"/>
      </w:pPr>
      <w:r w:rsidRPr="009C6C25">
        <w:rPr>
          <w:i/>
          <w:color w:val="auto"/>
        </w:rPr>
        <w:t xml:space="preserve">The only time you will need to complete this item is when you fill out a paper questionnaire if your tablet is not working or is otherwise unavailable. </w:t>
      </w:r>
      <w:r w:rsidRPr="009C6C25">
        <w:rPr>
          <w:color w:val="auto"/>
        </w:rPr>
        <w:t xml:space="preserve">Record ‘1’ (YES) for MALE if there is a primary adult male decisionmaker in the household. Record ‘2’ (NO) for MALE if there is not. Record ‘1’ (YES) for FEMALE </w:t>
      </w:r>
      <w:r w:rsidRPr="009C6C25">
        <w:rPr>
          <w:color w:val="auto"/>
        </w:rPr>
        <w:lastRenderedPageBreak/>
        <w:t>if there is a primary adult female decisionmaker in the household. Record ‘2’ (NO) for FEMALE if not. You can find this information in line 01 (primary adult male decisionmaker) and line 02 (primary adult female decisionmaker) of the completed household roster (Module 1).</w:t>
      </w:r>
    </w:p>
    <w:p w14:paraId="1F7D79A4" w14:textId="77777777" w:rsidR="00172954" w:rsidRPr="004A03B7" w:rsidRDefault="00172954" w:rsidP="00A33415">
      <w:pPr>
        <w:pStyle w:val="Heading4"/>
      </w:pPr>
      <w:r w:rsidRPr="004A03B7">
        <w:t>Item 13, field supervisor</w:t>
      </w:r>
    </w:p>
    <w:p w14:paraId="2829DB24" w14:textId="3E5A4F05" w:rsidR="00172954" w:rsidRDefault="00BA4227" w:rsidP="00BA4227">
      <w:pPr>
        <w:pStyle w:val="BodyText0"/>
      </w:pPr>
      <w:r>
        <w:rPr>
          <w:b/>
        </w:rPr>
        <w:t>Purpose:</w:t>
      </w:r>
      <w:r w:rsidR="00172954">
        <w:t xml:space="preserve"> to record the name and code of the interviewers’ field supervisor.</w:t>
      </w:r>
    </w:p>
    <w:p w14:paraId="777FC559" w14:textId="67DE1880" w:rsidR="00172954" w:rsidRPr="00815395" w:rsidRDefault="00172954" w:rsidP="00BA4227">
      <w:pPr>
        <w:pStyle w:val="BodyText0"/>
      </w:pPr>
      <w:r w:rsidRPr="0043534D">
        <w:rPr>
          <w:i/>
        </w:rPr>
        <w:t xml:space="preserve">The only time you will need to complete this item is when you fill out a paper questionnaire </w:t>
      </w:r>
      <w:r>
        <w:rPr>
          <w:i/>
        </w:rPr>
        <w:t>if</w:t>
      </w:r>
      <w:r w:rsidRPr="0043534D">
        <w:rPr>
          <w:i/>
        </w:rPr>
        <w:t xml:space="preserve"> your tablet is not working or is otherwise unavailable.</w:t>
      </w:r>
      <w:r>
        <w:rPr>
          <w:i/>
        </w:rPr>
        <w:t xml:space="preserve"> </w:t>
      </w:r>
      <w:r w:rsidRPr="00815395">
        <w:t xml:space="preserve">Record your </w:t>
      </w:r>
      <w:r>
        <w:t>field supervisor’</w:t>
      </w:r>
      <w:r w:rsidRPr="00815395">
        <w:t xml:space="preserve">s name and code. </w:t>
      </w:r>
      <w:r>
        <w:t>T</w:t>
      </w:r>
      <w:r w:rsidRPr="00815395">
        <w:t xml:space="preserve">he </w:t>
      </w:r>
      <w:r>
        <w:t>field s</w:t>
      </w:r>
      <w:r w:rsidRPr="00815395">
        <w:t>upervisor</w:t>
      </w:r>
      <w:r>
        <w:t xml:space="preserve"> will provide the code</w:t>
      </w:r>
      <w:r w:rsidRPr="00815395">
        <w:t>.</w:t>
      </w:r>
    </w:p>
    <w:p w14:paraId="7BC2CD3B" w14:textId="77777777" w:rsidR="00172954" w:rsidRPr="004A03B7" w:rsidRDefault="00172954" w:rsidP="00A33415">
      <w:pPr>
        <w:pStyle w:val="Heading4"/>
      </w:pPr>
      <w:r w:rsidRPr="004A03B7">
        <w:t>Item 14, field editor</w:t>
      </w:r>
    </w:p>
    <w:p w14:paraId="20784CE5" w14:textId="03D24A3F" w:rsidR="00172954" w:rsidRDefault="00BA4227" w:rsidP="00BA4227">
      <w:pPr>
        <w:pStyle w:val="BodyText0"/>
      </w:pPr>
      <w:r>
        <w:rPr>
          <w:b/>
        </w:rPr>
        <w:t>Purpose:</w:t>
      </w:r>
      <w:r w:rsidR="00172954">
        <w:t xml:space="preserve"> to record the name and code of the field editor who reviews the completed survey questionnaire, if the survey is conducted using </w:t>
      </w:r>
      <w:r w:rsidR="001270C8">
        <w:t>paper questionnaires instead of tablets</w:t>
      </w:r>
      <w:r w:rsidR="00172954">
        <w:t>.</w:t>
      </w:r>
    </w:p>
    <w:p w14:paraId="7AFD73C9" w14:textId="601FB888" w:rsidR="00172954" w:rsidRPr="00815395" w:rsidRDefault="00172954" w:rsidP="00BA4227">
      <w:pPr>
        <w:pStyle w:val="BodyText0"/>
      </w:pPr>
      <w:r w:rsidRPr="0043534D">
        <w:rPr>
          <w:i/>
        </w:rPr>
        <w:t xml:space="preserve">The only time you will need to complete this item is </w:t>
      </w:r>
      <w:r w:rsidR="001270C8">
        <w:rPr>
          <w:i/>
        </w:rPr>
        <w:t>when the survey is conducted using paper questionnaires instead of tablet computers</w:t>
      </w:r>
      <w:r w:rsidRPr="0043534D">
        <w:rPr>
          <w:i/>
        </w:rPr>
        <w:t>.</w:t>
      </w:r>
      <w:r>
        <w:rPr>
          <w:i/>
        </w:rPr>
        <w:t xml:space="preserve"> </w:t>
      </w:r>
      <w:r w:rsidRPr="00815395">
        <w:t xml:space="preserve">Record the </w:t>
      </w:r>
      <w:r>
        <w:t>field editor’</w:t>
      </w:r>
      <w:r w:rsidRPr="00815395">
        <w:t xml:space="preserve">s name and code. </w:t>
      </w:r>
      <w:r>
        <w:t>T</w:t>
      </w:r>
      <w:r w:rsidRPr="00815395">
        <w:t xml:space="preserve">he </w:t>
      </w:r>
      <w:r>
        <w:t>field editor will provide t</w:t>
      </w:r>
      <w:r w:rsidRPr="00815395">
        <w:t>he code.</w:t>
      </w:r>
    </w:p>
    <w:p w14:paraId="684FE8C4" w14:textId="77777777" w:rsidR="00172954" w:rsidRPr="004A03B7" w:rsidRDefault="00172954" w:rsidP="00A33415">
      <w:pPr>
        <w:pStyle w:val="Heading4"/>
      </w:pPr>
      <w:r w:rsidRPr="004A03B7">
        <w:t>Item 15, office editor</w:t>
      </w:r>
    </w:p>
    <w:p w14:paraId="406C54C8" w14:textId="69AD1D93" w:rsidR="00172954" w:rsidRDefault="00BA4227" w:rsidP="00BA4227">
      <w:pPr>
        <w:pStyle w:val="BodyText0"/>
      </w:pPr>
      <w:r>
        <w:rPr>
          <w:b/>
        </w:rPr>
        <w:t>Purpose:</w:t>
      </w:r>
      <w:r w:rsidR="00172954">
        <w:t xml:space="preserve"> to record the name and code of the office editor who reviews the completed survey questionnaire, if the survey is conducted using paper questionnaire</w:t>
      </w:r>
      <w:r w:rsidR="001270C8">
        <w:t>s instead of tablets</w:t>
      </w:r>
      <w:r w:rsidR="00172954">
        <w:t>.</w:t>
      </w:r>
    </w:p>
    <w:p w14:paraId="0F791CFC" w14:textId="585FF2B0" w:rsidR="00172954" w:rsidRDefault="00172954" w:rsidP="00BA4227">
      <w:pPr>
        <w:pStyle w:val="BodyText0"/>
      </w:pPr>
      <w:r w:rsidRPr="00C23B8C">
        <w:rPr>
          <w:i/>
        </w:rPr>
        <w:t xml:space="preserve">The only time you will need to complete this item is when </w:t>
      </w:r>
      <w:r w:rsidR="001270C8">
        <w:rPr>
          <w:i/>
        </w:rPr>
        <w:t>the survey is conducted using paper questionnaires instead of tablet computers</w:t>
      </w:r>
      <w:r w:rsidRPr="00C23B8C">
        <w:rPr>
          <w:i/>
        </w:rPr>
        <w:t>.</w:t>
      </w:r>
      <w:r>
        <w:rPr>
          <w:i/>
        </w:rPr>
        <w:t xml:space="preserve"> </w:t>
      </w:r>
      <w:r>
        <w:t xml:space="preserve">The </w:t>
      </w:r>
      <w:r w:rsidRPr="00815395">
        <w:t>name and code</w:t>
      </w:r>
      <w:r>
        <w:t xml:space="preserve"> of the office editor’s will be entered at the central office</w:t>
      </w:r>
      <w:r w:rsidRPr="00815395">
        <w:t xml:space="preserve">. The code for the </w:t>
      </w:r>
      <w:r>
        <w:t xml:space="preserve">office editor </w:t>
      </w:r>
      <w:r w:rsidRPr="00815395">
        <w:t xml:space="preserve">will be provided by </w:t>
      </w:r>
      <w:r>
        <w:t>[</w:t>
      </w:r>
      <w:r w:rsidRPr="00041A96">
        <w:rPr>
          <w:highlight w:val="yellow"/>
        </w:rPr>
        <w:t>SUBCONTRACTOR</w:t>
      </w:r>
      <w:r>
        <w:t>].</w:t>
      </w:r>
    </w:p>
    <w:p w14:paraId="3459ADF7" w14:textId="77777777" w:rsidR="00172954" w:rsidRPr="00B87319" w:rsidRDefault="00172954" w:rsidP="00A33415">
      <w:pPr>
        <w:pStyle w:val="Heading4"/>
      </w:pPr>
      <w:r w:rsidRPr="00B87319">
        <w:t>Item 16, data entry operator or manager</w:t>
      </w:r>
    </w:p>
    <w:p w14:paraId="58DECEE4" w14:textId="77777777" w:rsidR="001270C8" w:rsidRDefault="00BA4227" w:rsidP="001270C8">
      <w:pPr>
        <w:pStyle w:val="BodyText0"/>
      </w:pPr>
      <w:r>
        <w:rPr>
          <w:b/>
        </w:rPr>
        <w:t>Purpose:</w:t>
      </w:r>
      <w:r w:rsidR="00172954" w:rsidRPr="00A548D7">
        <w:rPr>
          <w:b/>
        </w:rPr>
        <w:t xml:space="preserve"> </w:t>
      </w:r>
      <w:r w:rsidR="00172954">
        <w:t xml:space="preserve">to record the name and code of the data entry operator or manager who enters the completed survey questionnaire into the computer, if the survey is conducted using </w:t>
      </w:r>
      <w:r w:rsidR="001270C8">
        <w:t>paper questionnaires instead of tablets.</w:t>
      </w:r>
    </w:p>
    <w:p w14:paraId="29978458" w14:textId="76B3E408" w:rsidR="00172954" w:rsidRPr="00815395" w:rsidRDefault="001270C8" w:rsidP="001270C8">
      <w:pPr>
        <w:pStyle w:val="BodyText0"/>
      </w:pPr>
      <w:r w:rsidRPr="00C23B8C">
        <w:rPr>
          <w:i/>
        </w:rPr>
        <w:t xml:space="preserve">The only time you will need to complete this item is when </w:t>
      </w:r>
      <w:r>
        <w:rPr>
          <w:i/>
        </w:rPr>
        <w:t>the survey is conducted using paper questionnaires instead of tablet computers</w:t>
      </w:r>
      <w:r w:rsidRPr="00C23B8C">
        <w:rPr>
          <w:i/>
        </w:rPr>
        <w:t>.</w:t>
      </w:r>
      <w:r w:rsidR="00172954" w:rsidRPr="00C23B8C">
        <w:rPr>
          <w:i/>
        </w:rPr>
        <w:t xml:space="preserve"> </w:t>
      </w:r>
      <w:r w:rsidR="00172954">
        <w:t xml:space="preserve">The </w:t>
      </w:r>
      <w:r w:rsidR="00172954" w:rsidRPr="00815395">
        <w:t>name and code</w:t>
      </w:r>
      <w:r w:rsidR="00172954">
        <w:t xml:space="preserve"> of the data entry operator or manager will be entered at the central office</w:t>
      </w:r>
      <w:r w:rsidR="00172954" w:rsidRPr="00815395">
        <w:t xml:space="preserve">. The code for the </w:t>
      </w:r>
      <w:r w:rsidR="00172954">
        <w:t xml:space="preserve">data entry operator or manager </w:t>
      </w:r>
      <w:r w:rsidR="00172954" w:rsidRPr="00815395">
        <w:t xml:space="preserve">will be provided by </w:t>
      </w:r>
      <w:r w:rsidR="00172954">
        <w:t>[</w:t>
      </w:r>
      <w:r w:rsidR="00172954" w:rsidRPr="00041A96">
        <w:rPr>
          <w:highlight w:val="yellow"/>
        </w:rPr>
        <w:t>SUBCONTRACTOR</w:t>
      </w:r>
      <w:r w:rsidR="00172954">
        <w:t>].</w:t>
      </w:r>
    </w:p>
    <w:p w14:paraId="34BCDBCB" w14:textId="68D5A614" w:rsidR="00172954" w:rsidRPr="00B87319" w:rsidRDefault="00B87319" w:rsidP="00A33415">
      <w:pPr>
        <w:pStyle w:val="Heading4"/>
      </w:pPr>
      <w:r w:rsidRPr="00B87319">
        <w:t>Language of questionnaire</w:t>
      </w:r>
    </w:p>
    <w:p w14:paraId="1D2ADD0B" w14:textId="5DBD61A7" w:rsidR="00172954" w:rsidRPr="00C76978" w:rsidRDefault="00BA4227" w:rsidP="00BA4227">
      <w:pPr>
        <w:pStyle w:val="BodyText0"/>
      </w:pPr>
      <w:r>
        <w:rPr>
          <w:b/>
        </w:rPr>
        <w:t>Purpose:</w:t>
      </w:r>
      <w:r w:rsidR="00172954" w:rsidRPr="00C76978">
        <w:t xml:space="preserve"> to record the </w:t>
      </w:r>
      <w:r w:rsidR="00172954" w:rsidRPr="00C76978">
        <w:rPr>
          <w:b/>
        </w:rPr>
        <w:t>language of the questionnaire</w:t>
      </w:r>
      <w:r w:rsidR="00172954" w:rsidRPr="00C76978">
        <w:t xml:space="preserve"> used for the survey. </w:t>
      </w:r>
    </w:p>
    <w:p w14:paraId="00DFDC2D" w14:textId="11297BC0" w:rsidR="00172954" w:rsidRPr="00815395" w:rsidRDefault="00172954" w:rsidP="00BA4227">
      <w:pPr>
        <w:pStyle w:val="BodyText0"/>
      </w:pPr>
      <w:r w:rsidRPr="00C76978">
        <w:t>Record the appropriate language code using the choices provided. It is possible that more than one language is used during the interviews with different eligible household members. If this occurs, please record the language of the questionnaire that is used for Module 1 in this field, and record in the notes section at the end of your questionnaire the language of the questionnaire that was used for other modules, if different.</w:t>
      </w:r>
    </w:p>
    <w:p w14:paraId="270E4A1E" w14:textId="734A39FB" w:rsidR="00172954" w:rsidRPr="00B87319" w:rsidRDefault="00B87319" w:rsidP="00A33415">
      <w:pPr>
        <w:pStyle w:val="Heading4"/>
      </w:pPr>
      <w:r w:rsidRPr="00B87319">
        <w:lastRenderedPageBreak/>
        <w:t>Language of interview</w:t>
      </w:r>
    </w:p>
    <w:p w14:paraId="29FDBF82" w14:textId="602EB8DF" w:rsidR="00172954" w:rsidRPr="00815395" w:rsidRDefault="00BA4227" w:rsidP="00BA4227">
      <w:pPr>
        <w:pStyle w:val="BodyText0"/>
      </w:pPr>
      <w:r>
        <w:rPr>
          <w:b/>
        </w:rPr>
        <w:t>Purpose:</w:t>
      </w:r>
      <w:r w:rsidR="00172954" w:rsidRPr="00B87319">
        <w:rPr>
          <w:b/>
        </w:rPr>
        <w:t xml:space="preserve"> </w:t>
      </w:r>
      <w:r w:rsidR="00172954" w:rsidRPr="00815395">
        <w:t>to record the language used by the interviewer to conduct the survey.</w:t>
      </w:r>
    </w:p>
    <w:p w14:paraId="06A89933" w14:textId="21B06CB1" w:rsidR="00172954" w:rsidRPr="00815395" w:rsidRDefault="00172954" w:rsidP="00BA4227">
      <w:pPr>
        <w:pStyle w:val="BodyText0"/>
      </w:pPr>
      <w:r w:rsidRPr="00815395">
        <w:t xml:space="preserve">Record the appropriate language code using the choices provided at the bottom of the </w:t>
      </w:r>
      <w:r>
        <w:t xml:space="preserve">cover </w:t>
      </w:r>
      <w:r w:rsidRPr="009C6C25">
        <w:rPr>
          <w:color w:val="auto"/>
        </w:rPr>
        <w:t xml:space="preserve">page or in the drop-down menu in the tablet’s program. </w:t>
      </w:r>
      <w:r>
        <w:t>Again, it is possible that more than one language is used during the interviews with different eligible household members. If this occurs, please record the language of the interview that is used for Module 1 in this field, and record in the notes section at the end of your questionnaire the language used for other modules during the interview, if different.</w:t>
      </w:r>
    </w:p>
    <w:p w14:paraId="0D09EB22" w14:textId="3E169840" w:rsidR="00172954" w:rsidRPr="00B87319" w:rsidRDefault="00B87319" w:rsidP="00A33415">
      <w:pPr>
        <w:pStyle w:val="Heading4"/>
      </w:pPr>
      <w:r w:rsidRPr="00B87319">
        <w:t>Native language of respondent</w:t>
      </w:r>
    </w:p>
    <w:p w14:paraId="7A780864" w14:textId="263E2A7A" w:rsidR="00172954" w:rsidRPr="00815395" w:rsidRDefault="00BA4227" w:rsidP="00BA4227">
      <w:pPr>
        <w:pStyle w:val="BodyText0"/>
      </w:pPr>
      <w:r>
        <w:rPr>
          <w:b/>
        </w:rPr>
        <w:t>Purpose:</w:t>
      </w:r>
      <w:r w:rsidR="00172954" w:rsidRPr="00815395">
        <w:t xml:space="preserve"> to record the respondent</w:t>
      </w:r>
      <w:r w:rsidR="00172954">
        <w:t>’</w:t>
      </w:r>
      <w:r w:rsidR="00172954" w:rsidRPr="00815395">
        <w:t>s native language.</w:t>
      </w:r>
    </w:p>
    <w:p w14:paraId="56B52B5D" w14:textId="4995321A" w:rsidR="00172954" w:rsidRPr="00815395" w:rsidRDefault="00172954" w:rsidP="00BA4227">
      <w:pPr>
        <w:pStyle w:val="BodyText0"/>
      </w:pPr>
      <w:r w:rsidRPr="00815395">
        <w:t>Record the appropriate language code using the choices provided at the bottom of the page</w:t>
      </w:r>
      <w:r>
        <w:t xml:space="preserve"> or in the </w:t>
      </w:r>
      <w:r w:rsidRPr="001F71BD">
        <w:rPr>
          <w:color w:val="auto"/>
        </w:rPr>
        <w:t xml:space="preserve">drop-down menu in the tablet’s program. It </w:t>
      </w:r>
      <w:r>
        <w:t xml:space="preserve">is possible that different respondents to the various modules of this survey will have different or varying dialects of native languages. If this occurs, record the native language of the </w:t>
      </w:r>
      <w:r w:rsidRPr="00C76978">
        <w:t>respondent</w:t>
      </w:r>
      <w:r>
        <w:t xml:space="preserve"> to Module 1 in this field, and record in the notes section at the end of your questionnaire the native languages of other respondents in the household, if different.</w:t>
      </w:r>
    </w:p>
    <w:p w14:paraId="7F4D7223" w14:textId="7355CDF2" w:rsidR="00172954" w:rsidRPr="0017184A" w:rsidRDefault="0017184A" w:rsidP="00A33415">
      <w:pPr>
        <w:pStyle w:val="Heading4"/>
      </w:pPr>
      <w:r w:rsidRPr="0017184A">
        <w:t>Translator used</w:t>
      </w:r>
    </w:p>
    <w:p w14:paraId="54285AB0" w14:textId="54C99B61" w:rsidR="00172954" w:rsidRDefault="00BA4227" w:rsidP="00BA4227">
      <w:pPr>
        <w:pStyle w:val="BodyText0"/>
      </w:pPr>
      <w:r>
        <w:rPr>
          <w:b/>
        </w:rPr>
        <w:t>Purpose:</w:t>
      </w:r>
      <w:r w:rsidR="00172954" w:rsidRPr="00815395">
        <w:t xml:space="preserve"> to record </w:t>
      </w:r>
      <w:proofErr w:type="gramStart"/>
      <w:r w:rsidR="00172954" w:rsidRPr="00815395">
        <w:t>whether or not</w:t>
      </w:r>
      <w:proofErr w:type="gramEnd"/>
      <w:r w:rsidR="00172954" w:rsidRPr="00815395">
        <w:t xml:space="preserve"> a third-party translator was used </w:t>
      </w:r>
      <w:r w:rsidR="00172954">
        <w:t xml:space="preserve">to conduct </w:t>
      </w:r>
      <w:r w:rsidR="00172954" w:rsidRPr="00815395">
        <w:t>the survey.</w:t>
      </w:r>
      <w:r w:rsidR="00172954">
        <w:t xml:space="preserve"> </w:t>
      </w:r>
    </w:p>
    <w:p w14:paraId="4FB05B13" w14:textId="2B87F93B" w:rsidR="00172954" w:rsidRPr="00815395" w:rsidRDefault="00172954" w:rsidP="00BA4227">
      <w:pPr>
        <w:pStyle w:val="BodyText0"/>
      </w:pPr>
      <w:r w:rsidRPr="00815395">
        <w:t xml:space="preserve">Record </w:t>
      </w:r>
      <w:r>
        <w:t>‘</w:t>
      </w:r>
      <w:r w:rsidRPr="00815395">
        <w:t>1</w:t>
      </w:r>
      <w:r>
        <w:t>’</w:t>
      </w:r>
      <w:r w:rsidRPr="00815395">
        <w:t xml:space="preserve"> </w:t>
      </w:r>
      <w:r>
        <w:t>(</w:t>
      </w:r>
      <w:r w:rsidRPr="00815395">
        <w:t>YES</w:t>
      </w:r>
      <w:r>
        <w:t>)</w:t>
      </w:r>
      <w:r w:rsidRPr="00815395">
        <w:t xml:space="preserve"> </w:t>
      </w:r>
      <w:r>
        <w:t xml:space="preserve">if a translator was used </w:t>
      </w:r>
      <w:r w:rsidRPr="00815395">
        <w:t xml:space="preserve">or </w:t>
      </w:r>
      <w:r>
        <w:t>‘</w:t>
      </w:r>
      <w:r w:rsidRPr="00815395">
        <w:t>2</w:t>
      </w:r>
      <w:r>
        <w:t>’</w:t>
      </w:r>
      <w:r w:rsidRPr="00815395">
        <w:t xml:space="preserve"> </w:t>
      </w:r>
      <w:r>
        <w:t>(</w:t>
      </w:r>
      <w:r w:rsidRPr="00815395">
        <w:t>NO</w:t>
      </w:r>
      <w:r>
        <w:t>) if no translator was used.</w:t>
      </w:r>
    </w:p>
    <w:p w14:paraId="23C02EAC" w14:textId="72705FFF" w:rsidR="00172954" w:rsidRPr="0017184A" w:rsidRDefault="0017184A" w:rsidP="0017184A">
      <w:pPr>
        <w:pStyle w:val="Heading3"/>
      </w:pPr>
      <w:bookmarkStart w:id="48" w:name="_Toc527243169"/>
      <w:r>
        <w:t>4.3.2</w:t>
      </w:r>
      <w:r>
        <w:tab/>
        <w:t>Informed c</w:t>
      </w:r>
      <w:r w:rsidR="00172954" w:rsidRPr="0017184A">
        <w:t xml:space="preserve">onsent </w:t>
      </w:r>
      <w:r>
        <w:t>sheet</w:t>
      </w:r>
      <w:bookmarkEnd w:id="48"/>
    </w:p>
    <w:p w14:paraId="79038819" w14:textId="13297E0B" w:rsidR="00172954" w:rsidRPr="00815395" w:rsidRDefault="00BA4227" w:rsidP="00BA4227">
      <w:pPr>
        <w:pStyle w:val="BodyText0"/>
      </w:pPr>
      <w:r>
        <w:rPr>
          <w:b/>
        </w:rPr>
        <w:t>Purpose:</w:t>
      </w:r>
      <w:r w:rsidR="00172954">
        <w:t xml:space="preserve"> </w:t>
      </w:r>
      <w:r w:rsidR="00172954" w:rsidRPr="00815395">
        <w:t xml:space="preserve">to make certain that each respondent understands the purpose of the survey, that </w:t>
      </w:r>
      <w:r w:rsidR="00172954">
        <w:t>all</w:t>
      </w:r>
      <w:r w:rsidR="00172954" w:rsidRPr="00815395">
        <w:t xml:space="preserve"> answers are confidential, that </w:t>
      </w:r>
      <w:r w:rsidR="00172954">
        <w:t>he or she</w:t>
      </w:r>
      <w:r w:rsidR="00172954" w:rsidRPr="00815395">
        <w:t xml:space="preserve"> can refuse to participate in the survey</w:t>
      </w:r>
      <w:r w:rsidR="00172954">
        <w:t xml:space="preserve"> or can</w:t>
      </w:r>
      <w:r w:rsidR="00172954" w:rsidRPr="00815395">
        <w:t xml:space="preserve"> refuse to answer particular </w:t>
      </w:r>
      <w:proofErr w:type="gramStart"/>
      <w:r w:rsidR="00172954" w:rsidRPr="00815395">
        <w:t>questions, and</w:t>
      </w:r>
      <w:proofErr w:type="gramEnd"/>
      <w:r w:rsidR="00172954" w:rsidRPr="00815395">
        <w:t xml:space="preserve"> </w:t>
      </w:r>
      <w:r w:rsidR="00172954">
        <w:t>can</w:t>
      </w:r>
      <w:r w:rsidR="00172954" w:rsidRPr="00815395">
        <w:t xml:space="preserve"> stop the interview altogether at any point.</w:t>
      </w:r>
      <w:r w:rsidR="00172954">
        <w:t xml:space="preserve"> </w:t>
      </w:r>
      <w:r w:rsidR="00172954" w:rsidRPr="00815395">
        <w:t>Establishing informed consent ensures that the respondent has been fully informed about the survey she or he is being asked to participate</w:t>
      </w:r>
      <w:r w:rsidR="00172954">
        <w:t xml:space="preserve"> in</w:t>
      </w:r>
      <w:r w:rsidR="00172954" w:rsidRPr="00815395">
        <w:t>.</w:t>
      </w:r>
    </w:p>
    <w:p w14:paraId="02EBB653" w14:textId="77777777" w:rsidR="00172954" w:rsidRPr="00FA138D" w:rsidRDefault="00172954" w:rsidP="0017184A">
      <w:pPr>
        <w:pStyle w:val="BodyText0"/>
        <w:keepNext/>
        <w:rPr>
          <w:b/>
          <w:i/>
        </w:rPr>
      </w:pPr>
      <w:r w:rsidRPr="00FA138D">
        <w:rPr>
          <w:b/>
          <w:i/>
        </w:rPr>
        <w:t>Who provides informed consent?</w:t>
      </w:r>
    </w:p>
    <w:p w14:paraId="27BE35B7" w14:textId="77777777" w:rsidR="00172954" w:rsidRDefault="00172954" w:rsidP="0017184A">
      <w:pPr>
        <w:pStyle w:val="BodyText0"/>
      </w:pPr>
      <w:r>
        <w:t>All household members you interview need to provide informed consent before you begin to ask them questions. The initial informed consent, however, should be provided by the</w:t>
      </w:r>
      <w:r w:rsidRPr="00815395">
        <w:t xml:space="preserve"> </w:t>
      </w:r>
      <w:r>
        <w:t xml:space="preserve">household </w:t>
      </w:r>
      <w:r w:rsidRPr="00815395">
        <w:t>adult</w:t>
      </w:r>
      <w:r>
        <w:t xml:space="preserve"> age 18 or older</w:t>
      </w:r>
      <w:r w:rsidRPr="00815395">
        <w:t xml:space="preserve"> who </w:t>
      </w:r>
      <w:r>
        <w:t xml:space="preserve">will be interviewed for Modules 1 and 2—someone who </w:t>
      </w:r>
      <w:proofErr w:type="gramStart"/>
      <w:r w:rsidRPr="00815395">
        <w:t>is capable of answering</w:t>
      </w:r>
      <w:proofErr w:type="gramEnd"/>
      <w:r w:rsidRPr="00815395">
        <w:t xml:space="preserve"> questions about the age, relationships, education, and other characteristics of </w:t>
      </w:r>
      <w:r w:rsidRPr="00C76978">
        <w:rPr>
          <w:b/>
        </w:rPr>
        <w:t>all</w:t>
      </w:r>
      <w:r w:rsidRPr="00815395">
        <w:t xml:space="preserve"> household members</w:t>
      </w:r>
      <w:r>
        <w:t>, and characteristics about the household itself</w:t>
      </w:r>
      <w:r w:rsidRPr="00815395">
        <w:t>.</w:t>
      </w:r>
      <w:r>
        <w:t xml:space="preserve"> </w:t>
      </w:r>
      <w:r w:rsidRPr="00815395">
        <w:t>You must get a respondent</w:t>
      </w:r>
      <w:r>
        <w:t>’</w:t>
      </w:r>
      <w:r w:rsidRPr="00815395">
        <w:t xml:space="preserve">s informed consent to participate in the survey before you begin to </w:t>
      </w:r>
      <w:r>
        <w:t>administer a module</w:t>
      </w:r>
      <w:r w:rsidRPr="00815395">
        <w:t>.</w:t>
      </w:r>
      <w:r>
        <w:t xml:space="preserve"> </w:t>
      </w:r>
    </w:p>
    <w:p w14:paraId="1F0D43AD" w14:textId="28223F07" w:rsidR="00172954" w:rsidRDefault="00172954" w:rsidP="0017184A">
      <w:pPr>
        <w:pStyle w:val="BodyText0"/>
      </w:pPr>
      <w:r w:rsidRPr="00330200">
        <w:t>Sometimes a household is headed by a child</w:t>
      </w:r>
      <w:r>
        <w:t xml:space="preserve">; in other words, </w:t>
      </w:r>
      <w:r w:rsidRPr="00330200">
        <w:t xml:space="preserve">there is no </w:t>
      </w:r>
      <w:r>
        <w:t>adult</w:t>
      </w:r>
      <w:r w:rsidRPr="00330200">
        <w:t xml:space="preserve"> age 18 or older </w:t>
      </w:r>
      <w:r>
        <w:t xml:space="preserve">who </w:t>
      </w:r>
      <w:r w:rsidR="00C216D5">
        <w:t xml:space="preserve">leads </w:t>
      </w:r>
      <w:proofErr w:type="spellStart"/>
      <w:r w:rsidR="00C216D5">
        <w:t>decisionmaking</w:t>
      </w:r>
      <w:proofErr w:type="spellEnd"/>
      <w:r w:rsidR="00C216D5">
        <w:t xml:space="preserve"> for</w:t>
      </w:r>
      <w:r w:rsidRPr="00330200">
        <w:t xml:space="preserve"> the household.</w:t>
      </w:r>
      <w:r>
        <w:t xml:space="preserve"> </w:t>
      </w:r>
      <w:r w:rsidRPr="00330200">
        <w:t xml:space="preserve">If </w:t>
      </w:r>
      <w:r>
        <w:t>this is the case</w:t>
      </w:r>
      <w:r w:rsidRPr="00330200">
        <w:t xml:space="preserve">, try to determine if there is a household member under age 18, but </w:t>
      </w:r>
      <w:r w:rsidRPr="00A63EA9">
        <w:rPr>
          <w:highlight w:val="yellow"/>
        </w:rPr>
        <w:t xml:space="preserve">at </w:t>
      </w:r>
      <w:r w:rsidRPr="00D21CF4">
        <w:rPr>
          <w:b/>
          <w:highlight w:val="yellow"/>
        </w:rPr>
        <w:t xml:space="preserve">least </w:t>
      </w:r>
      <w:commentRangeStart w:id="49"/>
      <w:r w:rsidRPr="00D21CF4">
        <w:rPr>
          <w:b/>
          <w:highlight w:val="yellow"/>
        </w:rPr>
        <w:t>15</w:t>
      </w:r>
      <w:commentRangeEnd w:id="49"/>
      <w:r w:rsidRPr="00D21CF4">
        <w:rPr>
          <w:rStyle w:val="CommentReference"/>
          <w:b/>
        </w:rPr>
        <w:commentReference w:id="49"/>
      </w:r>
      <w:r w:rsidRPr="00D21CF4">
        <w:rPr>
          <w:b/>
          <w:highlight w:val="yellow"/>
        </w:rPr>
        <w:t xml:space="preserve"> years</w:t>
      </w:r>
      <w:r w:rsidRPr="00D21CF4">
        <w:rPr>
          <w:b/>
        </w:rPr>
        <w:t xml:space="preserve"> old</w:t>
      </w:r>
      <w:r>
        <w:t>,</w:t>
      </w:r>
      <w:r w:rsidRPr="00330200">
        <w:t xml:space="preserve"> who is competent to respond to the interview. If there is a person competent to respond who is under age 18</w:t>
      </w:r>
      <w:r>
        <w:t xml:space="preserve"> </w:t>
      </w:r>
      <w:r w:rsidRPr="00330200">
        <w:t>but</w:t>
      </w:r>
      <w:r>
        <w:t xml:space="preserve"> is</w:t>
      </w:r>
      <w:r w:rsidRPr="00330200">
        <w:t xml:space="preserve"> </w:t>
      </w:r>
      <w:r w:rsidRPr="00A63EA9">
        <w:rPr>
          <w:highlight w:val="yellow"/>
        </w:rPr>
        <w:t xml:space="preserve">at least </w:t>
      </w:r>
      <w:commentRangeStart w:id="50"/>
      <w:r w:rsidRPr="00A63EA9">
        <w:rPr>
          <w:highlight w:val="yellow"/>
        </w:rPr>
        <w:t>15</w:t>
      </w:r>
      <w:commentRangeEnd w:id="50"/>
      <w:r>
        <w:rPr>
          <w:rStyle w:val="CommentReference"/>
        </w:rPr>
        <w:commentReference w:id="50"/>
      </w:r>
      <w:r w:rsidRPr="00A63EA9">
        <w:rPr>
          <w:highlight w:val="yellow"/>
        </w:rPr>
        <w:t xml:space="preserve"> years</w:t>
      </w:r>
      <w:r>
        <w:t xml:space="preserve"> old</w:t>
      </w:r>
      <w:r w:rsidRPr="00330200">
        <w:t xml:space="preserve">, </w:t>
      </w:r>
      <w:r>
        <w:t xml:space="preserve">this person may legally provide consent. If </w:t>
      </w:r>
      <w:r w:rsidR="00C216D5">
        <w:t xml:space="preserve">there is </w:t>
      </w:r>
      <w:r>
        <w:t>no person in the household who</w:t>
      </w:r>
      <w:r w:rsidRPr="009C6C25">
        <w:rPr>
          <w:color w:val="auto"/>
        </w:rPr>
        <w:t xml:space="preserve"> is </w:t>
      </w:r>
      <w:r w:rsidRPr="009C6C25">
        <w:rPr>
          <w:color w:val="auto"/>
          <w:highlight w:val="yellow"/>
        </w:rPr>
        <w:t xml:space="preserve">at least </w:t>
      </w:r>
      <w:commentRangeStart w:id="51"/>
      <w:r w:rsidRPr="009C6C25">
        <w:rPr>
          <w:color w:val="auto"/>
          <w:highlight w:val="yellow"/>
        </w:rPr>
        <w:t>15</w:t>
      </w:r>
      <w:commentRangeEnd w:id="51"/>
      <w:r w:rsidRPr="009C6C25">
        <w:rPr>
          <w:rStyle w:val="CommentReference"/>
          <w:color w:val="auto"/>
        </w:rPr>
        <w:commentReference w:id="51"/>
      </w:r>
      <w:r w:rsidRPr="009C6C25">
        <w:rPr>
          <w:color w:val="auto"/>
          <w:highlight w:val="yellow"/>
        </w:rPr>
        <w:t xml:space="preserve"> years</w:t>
      </w:r>
      <w:r w:rsidRPr="009C6C25">
        <w:rPr>
          <w:color w:val="auto"/>
        </w:rPr>
        <w:t xml:space="preserve"> and competent to give consent, thank the household members for their time, select ‘96’ (OTHER, SPECIFY) on the household </w:t>
      </w:r>
      <w:r w:rsidRPr="009C6C25">
        <w:rPr>
          <w:color w:val="auto"/>
        </w:rPr>
        <w:lastRenderedPageBreak/>
        <w:t xml:space="preserve">identification sheet or on the tablet’s program as the result code for the interview, and enter “age ineligible: child-headed household” in the corresponding </w:t>
      </w:r>
      <w:r>
        <w:t>text box</w:t>
      </w:r>
      <w:r w:rsidRPr="00330200">
        <w:t>.</w:t>
      </w:r>
    </w:p>
    <w:p w14:paraId="5C3AE2E7" w14:textId="77777777" w:rsidR="00172954" w:rsidRPr="00815395" w:rsidRDefault="00172954" w:rsidP="0017184A">
      <w:pPr>
        <w:pStyle w:val="BodyText0"/>
        <w:rPr>
          <w:bCs/>
          <w:lang w:val="en"/>
        </w:rPr>
      </w:pPr>
      <w:r w:rsidRPr="00A548D7">
        <w:rPr>
          <w:b/>
        </w:rPr>
        <w:t>Definitions:</w:t>
      </w:r>
      <w:r>
        <w:rPr>
          <w:b/>
        </w:rPr>
        <w:t xml:space="preserve"> </w:t>
      </w:r>
      <w:r w:rsidRPr="00A548D7">
        <w:rPr>
          <w:bCs/>
          <w:i/>
          <w:lang w:val="en"/>
        </w:rPr>
        <w:t>Consent</w:t>
      </w:r>
      <w:r w:rsidRPr="00F62F4C">
        <w:rPr>
          <w:b/>
          <w:lang w:val="en"/>
        </w:rPr>
        <w:t xml:space="preserve"> </w:t>
      </w:r>
      <w:r w:rsidRPr="00815395">
        <w:rPr>
          <w:lang w:val="en"/>
        </w:rPr>
        <w:t>is agreement or permission to do or allow something.</w:t>
      </w:r>
      <w:r>
        <w:rPr>
          <w:lang w:val="en"/>
        </w:rPr>
        <w:t xml:space="preserve"> </w:t>
      </w:r>
      <w:r w:rsidRPr="00A548D7">
        <w:rPr>
          <w:bCs/>
          <w:i/>
          <w:lang w:val="en"/>
        </w:rPr>
        <w:t>Informed consent</w:t>
      </w:r>
      <w:r w:rsidRPr="00815395">
        <w:rPr>
          <w:bCs/>
          <w:i/>
          <w:lang w:val="en"/>
        </w:rPr>
        <w:t xml:space="preserve"> </w:t>
      </w:r>
      <w:r w:rsidRPr="00815395">
        <w:rPr>
          <w:bCs/>
          <w:lang w:val="en"/>
        </w:rPr>
        <w:t>is based on a clear appreciation and understanding of the facts, implications, and future consequences of participation in the study before agreement or permission</w:t>
      </w:r>
      <w:r>
        <w:rPr>
          <w:bCs/>
          <w:lang w:val="en"/>
        </w:rPr>
        <w:t xml:space="preserve"> is given</w:t>
      </w:r>
      <w:r w:rsidRPr="00815395">
        <w:rPr>
          <w:bCs/>
          <w:lang w:val="en"/>
        </w:rPr>
        <w:t>.</w:t>
      </w:r>
    </w:p>
    <w:p w14:paraId="5A1F932E" w14:textId="351DC76D" w:rsidR="00172954" w:rsidRPr="004965D6" w:rsidRDefault="00BA4227" w:rsidP="00BA4227">
      <w:pPr>
        <w:pStyle w:val="BodyText0"/>
      </w:pPr>
      <w:r>
        <w:rPr>
          <w:b/>
        </w:rPr>
        <w:t>Instructions:</w:t>
      </w:r>
      <w:r w:rsidR="00172954">
        <w:rPr>
          <w:b/>
          <w:i/>
        </w:rPr>
        <w:t xml:space="preserve"> </w:t>
      </w:r>
      <w:r w:rsidR="00172954" w:rsidRPr="00D21CF4">
        <w:t>O</w:t>
      </w:r>
      <w:r w:rsidR="00172954">
        <w:t xml:space="preserve">ne </w:t>
      </w:r>
      <w:r w:rsidR="00172954" w:rsidRPr="00815395">
        <w:t xml:space="preserve">paper document </w:t>
      </w:r>
      <w:r w:rsidR="00172954">
        <w:t>is for</w:t>
      </w:r>
      <w:r w:rsidR="00172954" w:rsidRPr="00815395">
        <w:t xml:space="preserve"> use for this </w:t>
      </w:r>
      <w:r w:rsidR="00172954">
        <w:t xml:space="preserve">section, the </w:t>
      </w:r>
      <w:r w:rsidR="00172954" w:rsidRPr="004965D6">
        <w:rPr>
          <w:highlight w:val="cyan"/>
        </w:rPr>
        <w:t xml:space="preserve">Informed Consent and Contact Information </w:t>
      </w:r>
      <w:r w:rsidR="00172954">
        <w:rPr>
          <w:highlight w:val="cyan"/>
        </w:rPr>
        <w:t>Sheet that is left</w:t>
      </w:r>
      <w:r w:rsidR="00172954" w:rsidRPr="004965D6">
        <w:rPr>
          <w:highlight w:val="cyan"/>
        </w:rPr>
        <w:t xml:space="preserve"> with the </w:t>
      </w:r>
      <w:r w:rsidR="00172954">
        <w:rPr>
          <w:highlight w:val="cyan"/>
        </w:rPr>
        <w:t>h</w:t>
      </w:r>
      <w:r w:rsidR="00172954" w:rsidRPr="004965D6">
        <w:rPr>
          <w:highlight w:val="cyan"/>
        </w:rPr>
        <w:t>ousehold</w:t>
      </w:r>
      <w:r w:rsidR="00172954" w:rsidRPr="004965D6">
        <w:t xml:space="preserve">. </w:t>
      </w:r>
    </w:p>
    <w:p w14:paraId="2032141E" w14:textId="77777777" w:rsidR="00172954" w:rsidRPr="00815395" w:rsidRDefault="00172954" w:rsidP="0017184A">
      <w:pPr>
        <w:pStyle w:val="BodyText0"/>
      </w:pPr>
      <w:r w:rsidRPr="00815395">
        <w:t xml:space="preserve">The respondent should listen as you read the </w:t>
      </w:r>
      <w:r>
        <w:t>i</w:t>
      </w:r>
      <w:r w:rsidRPr="00815395">
        <w:t xml:space="preserve">nformed </w:t>
      </w:r>
      <w:r>
        <w:t>c</w:t>
      </w:r>
      <w:r w:rsidRPr="00815395">
        <w:t xml:space="preserve">onsent </w:t>
      </w:r>
      <w:r>
        <w:t>statement that begins with the words:</w:t>
      </w:r>
      <w:r w:rsidRPr="00815395">
        <w:t xml:space="preserve"> “Thank you for the opportunity to speak with you.”</w:t>
      </w:r>
      <w:r>
        <w:t xml:space="preserve"> </w:t>
      </w:r>
      <w:r w:rsidRPr="00815395">
        <w:t>Read the entire statement exactly as it is written.</w:t>
      </w:r>
      <w:r>
        <w:t xml:space="preserve"> </w:t>
      </w:r>
      <w:r w:rsidRPr="00815395">
        <w:t xml:space="preserve">After reading the statement, </w:t>
      </w:r>
      <w:r>
        <w:t>ask: “Do you have any questions about the survey or what I have said?” and e</w:t>
      </w:r>
      <w:r w:rsidRPr="00B90AD1">
        <w:t xml:space="preserve">ncourage the respondent to ask </w:t>
      </w:r>
      <w:r w:rsidRPr="00815395">
        <w:t>questions about the survey or any</w:t>
      </w:r>
      <w:r>
        <w:t>thing</w:t>
      </w:r>
      <w:r w:rsidRPr="00815395">
        <w:t xml:space="preserve"> you have said.</w:t>
      </w:r>
      <w:r>
        <w:t xml:space="preserve"> </w:t>
      </w:r>
      <w:r w:rsidRPr="00815395">
        <w:t xml:space="preserve">If </w:t>
      </w:r>
      <w:r>
        <w:t>the respondent</w:t>
      </w:r>
      <w:r w:rsidRPr="00815395">
        <w:t xml:space="preserve"> ask</w:t>
      </w:r>
      <w:r>
        <w:t>s</w:t>
      </w:r>
      <w:r w:rsidRPr="00815395">
        <w:t xml:space="preserve"> about compensation, explain that </w:t>
      </w:r>
      <w:commentRangeStart w:id="52"/>
      <w:r w:rsidRPr="00815395">
        <w:t>households cannot be paid for their time</w:t>
      </w:r>
      <w:r>
        <w:t xml:space="preserve"> and cooperation</w:t>
      </w:r>
      <w:commentRangeEnd w:id="52"/>
      <w:r w:rsidR="00C216D5">
        <w:rPr>
          <w:rStyle w:val="CommentReference"/>
        </w:rPr>
        <w:commentReference w:id="52"/>
      </w:r>
      <w:r w:rsidRPr="00815395">
        <w:t>.</w:t>
      </w:r>
      <w:r>
        <w:t xml:space="preserve"> </w:t>
      </w:r>
      <w:r w:rsidRPr="00815395">
        <w:t>In</w:t>
      </w:r>
      <w:r>
        <w:t>stead, express your gratitude for</w:t>
      </w:r>
      <w:r w:rsidRPr="00815395">
        <w:t xml:space="preserve"> </w:t>
      </w:r>
      <w:r>
        <w:t xml:space="preserve">his or her </w:t>
      </w:r>
      <w:r w:rsidRPr="00815395">
        <w:t xml:space="preserve">willingness to participate in a survey that will help people who make decisions to better understand the food security situation in </w:t>
      </w:r>
      <w:r>
        <w:t>[</w:t>
      </w:r>
      <w:r w:rsidRPr="003D3AB5">
        <w:rPr>
          <w:highlight w:val="yellow"/>
        </w:rPr>
        <w:t>COUNTRY</w:t>
      </w:r>
      <w:r>
        <w:t>]</w:t>
      </w:r>
      <w:r w:rsidRPr="00815395">
        <w:t>.</w:t>
      </w:r>
      <w:r>
        <w:t xml:space="preserve"> </w:t>
      </w:r>
      <w:r w:rsidRPr="00815395">
        <w:t>Answer a</w:t>
      </w:r>
      <w:r>
        <w:t>ll</w:t>
      </w:r>
      <w:r w:rsidRPr="00815395">
        <w:t xml:space="preserve"> questions directly and courteously.</w:t>
      </w:r>
      <w:r>
        <w:t xml:space="preserve"> </w:t>
      </w:r>
      <w:r w:rsidRPr="00815395">
        <w:t xml:space="preserve">Try to make sure the respondent understands your </w:t>
      </w:r>
      <w:r>
        <w:t>answer</w:t>
      </w:r>
      <w:r w:rsidRPr="00815395">
        <w:t xml:space="preserve">s. </w:t>
      </w:r>
    </w:p>
    <w:p w14:paraId="2EEF5818" w14:textId="5E24E416" w:rsidR="00172954" w:rsidRDefault="00172954" w:rsidP="0017184A">
      <w:pPr>
        <w:pStyle w:val="BodyText0"/>
        <w:rPr>
          <w:rFonts w:cs="Arial Narrow"/>
          <w:iCs/>
          <w:caps/>
        </w:rPr>
      </w:pPr>
      <w:r w:rsidRPr="00815395">
        <w:t>You can interview only</w:t>
      </w:r>
      <w:r>
        <w:t xml:space="preserve"> </w:t>
      </w:r>
      <w:r w:rsidRPr="00815395">
        <w:t>people who provide informed consent to be interviewed</w:t>
      </w:r>
      <w:r>
        <w:t xml:space="preserve"> after they have heard and understand the Informed Consent statement</w:t>
      </w:r>
      <w:r w:rsidRPr="00815395">
        <w:t>.</w:t>
      </w:r>
      <w:r>
        <w:t xml:space="preserve"> </w:t>
      </w:r>
      <w:r w:rsidRPr="00815395">
        <w:t xml:space="preserve">After answering </w:t>
      </w:r>
      <w:proofErr w:type="gramStart"/>
      <w:r w:rsidRPr="00815395">
        <w:t xml:space="preserve">all </w:t>
      </w:r>
      <w:r>
        <w:t>of</w:t>
      </w:r>
      <w:proofErr w:type="gramEnd"/>
      <w:r>
        <w:t xml:space="preserve"> the respondent’s </w:t>
      </w:r>
      <w:r w:rsidRPr="00815395">
        <w:t xml:space="preserve">questions, </w:t>
      </w:r>
      <w:r>
        <w:t xml:space="preserve">then </w:t>
      </w:r>
      <w:r w:rsidRPr="00815395">
        <w:t>ask</w:t>
      </w:r>
      <w:r>
        <w:t>:</w:t>
      </w:r>
      <w:r w:rsidRPr="00815395">
        <w:t xml:space="preserve"> </w:t>
      </w:r>
      <w:r>
        <w:t xml:space="preserve">“Do you agree to participate in the survey?” </w:t>
      </w:r>
      <w:r w:rsidRPr="00815395">
        <w:t xml:space="preserve">If the respondent agrees to </w:t>
      </w:r>
      <w:r>
        <w:t>participate</w:t>
      </w:r>
      <w:r w:rsidRPr="00815395">
        <w:t xml:space="preserve">, </w:t>
      </w:r>
      <w:r>
        <w:t xml:space="preserve">record the respondent’s name in the name field next to 1 “For the adult respondent for the household &amp; dwelling characteristics module” and put a checkmark in the </w:t>
      </w:r>
      <w:r w:rsidR="009C6C25">
        <w:t xml:space="preserve">paper informed consent </w:t>
      </w:r>
      <w:r>
        <w:t>field indicating ‘Respondent agreed.’ T</w:t>
      </w:r>
      <w:r w:rsidRPr="00815395">
        <w:t>hank the respondent</w:t>
      </w:r>
      <w:r>
        <w:t xml:space="preserve"> for agreeing to participate, and then ask: “May I begin the interview now?”</w:t>
      </w:r>
      <w:r w:rsidRPr="00815395">
        <w:rPr>
          <w:rFonts w:cs="Arial Narrow"/>
          <w:iCs/>
          <w:caps/>
        </w:rPr>
        <w:t xml:space="preserve"> </w:t>
      </w:r>
    </w:p>
    <w:p w14:paraId="13AA2721" w14:textId="77777777" w:rsidR="00172954" w:rsidRDefault="00172954" w:rsidP="0017184A">
      <w:pPr>
        <w:pStyle w:val="BodyText0"/>
        <w:keepNext/>
      </w:pPr>
      <w:r w:rsidRPr="00815395">
        <w:t>If the respondent do</w:t>
      </w:r>
      <w:r>
        <w:t xml:space="preserve">es not agree to be interviewed: </w:t>
      </w:r>
    </w:p>
    <w:p w14:paraId="01ABD5DD" w14:textId="77777777" w:rsidR="00172954" w:rsidRDefault="00172954" w:rsidP="0017184A">
      <w:pPr>
        <w:pStyle w:val="Bulletedlist"/>
      </w:pPr>
      <w:r w:rsidRPr="00D07007">
        <w:t>Sincerely thank the respondent for his or her time and end the interview</w:t>
      </w:r>
      <w:r>
        <w:t>. Record the respondent’s name in the</w:t>
      </w:r>
      <w:r w:rsidRPr="00E61B9B">
        <w:t xml:space="preserve"> </w:t>
      </w:r>
      <w:r>
        <w:t>name field next to 1 “For the adult respondent for the household &amp; dwelling characteristics module” and put a checkmark in the field indicating ‘Respondent did not agree.’</w:t>
      </w:r>
    </w:p>
    <w:p w14:paraId="38382D97" w14:textId="77777777" w:rsidR="00172954" w:rsidRPr="00D07007" w:rsidRDefault="00172954" w:rsidP="0017184A">
      <w:pPr>
        <w:pStyle w:val="Bulletedlist"/>
      </w:pPr>
      <w:r>
        <w:t>R</w:t>
      </w:r>
      <w:r w:rsidRPr="00D07007">
        <w:t xml:space="preserve">ecord </w:t>
      </w:r>
      <w:r>
        <w:t>‘05’ (</w:t>
      </w:r>
      <w:r w:rsidRPr="00D07007">
        <w:t>REFUSED</w:t>
      </w:r>
      <w:r>
        <w:t xml:space="preserve">) </w:t>
      </w:r>
      <w:r w:rsidRPr="00D07007">
        <w:t xml:space="preserve">as </w:t>
      </w:r>
      <w:r>
        <w:t>the</w:t>
      </w:r>
      <w:r w:rsidRPr="00D07007">
        <w:t xml:space="preserve"> result </w:t>
      </w:r>
      <w:r>
        <w:t xml:space="preserve">for this visit in item 08 (Interviewer Visits) on the Household Identification Sheet; however, </w:t>
      </w:r>
      <w:r w:rsidRPr="003D3AB5">
        <w:rPr>
          <w:b/>
        </w:rPr>
        <w:t>do not record</w:t>
      </w:r>
      <w:r>
        <w:t xml:space="preserve"> </w:t>
      </w:r>
      <w:r w:rsidRPr="003D3AB5">
        <w:rPr>
          <w:b/>
        </w:rPr>
        <w:t xml:space="preserve">‘REFUSED’ as </w:t>
      </w:r>
      <w:proofErr w:type="gramStart"/>
      <w:r w:rsidRPr="003D3AB5">
        <w:rPr>
          <w:b/>
        </w:rPr>
        <w:t>the final result</w:t>
      </w:r>
      <w:proofErr w:type="gramEnd"/>
      <w:r w:rsidRPr="003D3AB5">
        <w:rPr>
          <w:b/>
        </w:rPr>
        <w:t xml:space="preserve">. </w:t>
      </w:r>
      <w:r w:rsidRPr="00D07007">
        <w:t xml:space="preserve">Instead, inform the </w:t>
      </w:r>
      <w:r>
        <w:t>f</w:t>
      </w:r>
      <w:r w:rsidRPr="00D07007">
        <w:t xml:space="preserve">ield </w:t>
      </w:r>
      <w:r>
        <w:t>s</w:t>
      </w:r>
      <w:r w:rsidRPr="00D07007">
        <w:t>upervisor of the refusal and the possible reasons for refusal.</w:t>
      </w:r>
      <w:r>
        <w:t xml:space="preserve"> </w:t>
      </w:r>
    </w:p>
    <w:p w14:paraId="5E39DD70" w14:textId="77777777" w:rsidR="00172954" w:rsidRPr="00D07007" w:rsidRDefault="00172954" w:rsidP="0017184A">
      <w:pPr>
        <w:pStyle w:val="Bulletedlist"/>
        <w:rPr>
          <w:rFonts w:cs="Arial Narrow"/>
          <w:iCs/>
          <w:caps/>
        </w:rPr>
      </w:pPr>
      <w:r w:rsidRPr="00D07007">
        <w:t xml:space="preserve">The </w:t>
      </w:r>
      <w:r>
        <w:t>f</w:t>
      </w:r>
      <w:r w:rsidRPr="00D07007">
        <w:t xml:space="preserve">ield </w:t>
      </w:r>
      <w:r>
        <w:t>s</w:t>
      </w:r>
      <w:r w:rsidRPr="00D07007">
        <w:t>upervisor will determine whether it may be appropriate to return to the household and encourage the respondent to participate in the survey.</w:t>
      </w:r>
      <w:r>
        <w:t xml:space="preserve"> Record ‘</w:t>
      </w:r>
      <w:r w:rsidRPr="00D07007">
        <w:t>REFUSED</w:t>
      </w:r>
      <w:r>
        <w:t>’</w:t>
      </w:r>
      <w:r w:rsidRPr="00D07007">
        <w:t xml:space="preserve"> </w:t>
      </w:r>
      <w:r>
        <w:t>o</w:t>
      </w:r>
      <w:r w:rsidRPr="00D07007">
        <w:t>nly</w:t>
      </w:r>
      <w:r>
        <w:t xml:space="preserve"> after the respondent refuses to participate after the next visit </w:t>
      </w:r>
      <w:r w:rsidRPr="00643EFE">
        <w:rPr>
          <w:b/>
        </w:rPr>
        <w:t>and</w:t>
      </w:r>
      <w:r w:rsidRPr="00D07007">
        <w:t xml:space="preserve"> after the </w:t>
      </w:r>
      <w:r>
        <w:t>f</w:t>
      </w:r>
      <w:r w:rsidRPr="00D07007">
        <w:t xml:space="preserve">ield </w:t>
      </w:r>
      <w:r>
        <w:t>s</w:t>
      </w:r>
      <w:r w:rsidRPr="00D07007">
        <w:t>upervisor ha</w:t>
      </w:r>
      <w:r>
        <w:t>s</w:t>
      </w:r>
      <w:r w:rsidRPr="00D07007">
        <w:t xml:space="preserve"> confirmed the </w:t>
      </w:r>
      <w:r>
        <w:t xml:space="preserve">respondent’s </w:t>
      </w:r>
      <w:r w:rsidRPr="00D07007">
        <w:t>refusal.</w:t>
      </w:r>
      <w:r>
        <w:t xml:space="preserve"> This will be </w:t>
      </w:r>
      <w:proofErr w:type="gramStart"/>
      <w:r>
        <w:t>the final result</w:t>
      </w:r>
      <w:proofErr w:type="gramEnd"/>
      <w:r>
        <w:t xml:space="preserve"> for the household.</w:t>
      </w:r>
    </w:p>
    <w:p w14:paraId="71886BB6" w14:textId="03D5E6B9" w:rsidR="00172954" w:rsidRDefault="00172954" w:rsidP="0017184A">
      <w:pPr>
        <w:pStyle w:val="BodyText0"/>
      </w:pPr>
      <w:r w:rsidRPr="00815395">
        <w:t xml:space="preserve">Give the </w:t>
      </w:r>
      <w:r w:rsidRPr="005042F4">
        <w:t>Informed Consent sheet to the respondent, saying that this is a record of participation in the study and includes contact information</w:t>
      </w:r>
      <w:r w:rsidRPr="00815395">
        <w:t xml:space="preserve"> </w:t>
      </w:r>
      <w:r>
        <w:t>in case</w:t>
      </w:r>
      <w:r w:rsidRPr="00815395">
        <w:t xml:space="preserve"> </w:t>
      </w:r>
      <w:r>
        <w:t>the respondent</w:t>
      </w:r>
      <w:r w:rsidRPr="00815395">
        <w:t xml:space="preserve"> has any further questions about the survey and the interview or any concerns or complaints.</w:t>
      </w:r>
      <w:r>
        <w:t xml:space="preserve"> </w:t>
      </w:r>
    </w:p>
    <w:p w14:paraId="232E0D0E" w14:textId="074FD4EB" w:rsidR="00172954" w:rsidRPr="00815395" w:rsidRDefault="00172954" w:rsidP="0017184A">
      <w:pPr>
        <w:pStyle w:val="BodyText0"/>
        <w:rPr>
          <w:rFonts w:cstheme="minorBidi"/>
        </w:rPr>
      </w:pPr>
      <w:r w:rsidRPr="005042F4">
        <w:rPr>
          <w:rFonts w:cstheme="minorBidi"/>
        </w:rPr>
        <w:lastRenderedPageBreak/>
        <w:t>Note that you give a copy of the Informed Consent</w:t>
      </w:r>
      <w:r w:rsidR="005042F4" w:rsidRPr="005042F4">
        <w:rPr>
          <w:rFonts w:cstheme="minorBidi"/>
        </w:rPr>
        <w:t xml:space="preserve"> </w:t>
      </w:r>
      <w:r w:rsidRPr="005042F4">
        <w:rPr>
          <w:rFonts w:cstheme="minorBidi"/>
        </w:rPr>
        <w:t>sheet to</w:t>
      </w:r>
      <w:r w:rsidRPr="003149E9">
        <w:rPr>
          <w:rFonts w:cstheme="minorBidi"/>
        </w:rPr>
        <w:t xml:space="preserve"> </w:t>
      </w:r>
      <w:r>
        <w:rPr>
          <w:rFonts w:cstheme="minorBidi"/>
        </w:rPr>
        <w:t xml:space="preserve">only </w:t>
      </w:r>
      <w:r w:rsidRPr="003149E9">
        <w:rPr>
          <w:rFonts w:cstheme="minorBidi"/>
        </w:rPr>
        <w:t xml:space="preserve">the </w:t>
      </w:r>
      <w:r w:rsidRPr="003F0E2B">
        <w:rPr>
          <w:rFonts w:cstheme="minorBidi"/>
          <w:b/>
        </w:rPr>
        <w:t>respondent for Module 1.</w:t>
      </w:r>
      <w:r w:rsidRPr="003149E9">
        <w:rPr>
          <w:rFonts w:cstheme="minorBidi"/>
        </w:rPr>
        <w:t xml:space="preserve"> You do not need to give a copy of this </w:t>
      </w:r>
      <w:r>
        <w:rPr>
          <w:rFonts w:cstheme="minorBidi"/>
        </w:rPr>
        <w:t xml:space="preserve">sheet </w:t>
      </w:r>
      <w:r w:rsidRPr="003149E9">
        <w:rPr>
          <w:rFonts w:cstheme="minorBidi"/>
        </w:rPr>
        <w:t>to other members of the household who provide informed consent for other modules.</w:t>
      </w:r>
    </w:p>
    <w:p w14:paraId="76FE2F47" w14:textId="66696EB4" w:rsidR="00172954" w:rsidRDefault="00172954" w:rsidP="0017184A">
      <w:pPr>
        <w:pStyle w:val="BodyText0"/>
        <w:rPr>
          <w:lang w:val="en"/>
        </w:rPr>
      </w:pPr>
      <w:r>
        <w:t>The Informed Consent sheet is used to keep track of all respondents who have given informed consent to participate in the survey;</w:t>
      </w:r>
      <w:r w:rsidRPr="00815395">
        <w:t xml:space="preserve"> </w:t>
      </w:r>
      <w:r>
        <w:t>household respondents are not asked to give consent more than one time</w:t>
      </w:r>
      <w:r w:rsidR="005253B9">
        <w:t>, even if they respond to more than one module in the questionnaire</w:t>
      </w:r>
      <w:r w:rsidRPr="00815395">
        <w:t>.</w:t>
      </w:r>
      <w:r>
        <w:t xml:space="preserve"> </w:t>
      </w:r>
      <w:r w:rsidRPr="00815395">
        <w:t xml:space="preserve">You will refer to this </w:t>
      </w:r>
      <w:r>
        <w:t xml:space="preserve">sheet </w:t>
      </w:r>
      <w:r w:rsidRPr="00815395">
        <w:t xml:space="preserve">when you </w:t>
      </w:r>
      <w:r>
        <w:t xml:space="preserve">start a new module and </w:t>
      </w:r>
      <w:r w:rsidRPr="00815395">
        <w:t>confirm</w:t>
      </w:r>
      <w:r>
        <w:t xml:space="preserve"> with</w:t>
      </w:r>
      <w:r w:rsidRPr="00815395">
        <w:t xml:space="preserve"> that </w:t>
      </w:r>
      <w:r>
        <w:t xml:space="preserve">eligible </w:t>
      </w:r>
      <w:r w:rsidRPr="00815395">
        <w:t xml:space="preserve">respondent </w:t>
      </w:r>
      <w:r>
        <w:t xml:space="preserve">that consent </w:t>
      </w:r>
      <w:r w:rsidRPr="00815395">
        <w:t xml:space="preserve">has already </w:t>
      </w:r>
      <w:r>
        <w:t>been given by the respondent to Module 1</w:t>
      </w:r>
      <w:r w:rsidRPr="00815395">
        <w:t>.</w:t>
      </w:r>
      <w:r>
        <w:t xml:space="preserve"> If the eligible respondent for a given module has not previously provided informed consent, you will need to read the informed </w:t>
      </w:r>
      <w:r w:rsidRPr="00815395">
        <w:rPr>
          <w:lang w:val="en"/>
        </w:rPr>
        <w:t>consent statement</w:t>
      </w:r>
      <w:r>
        <w:rPr>
          <w:lang w:val="en"/>
        </w:rPr>
        <w:t xml:space="preserve"> to him or her, obtain his or her consent, and record that the respondent agreed to participate</w:t>
      </w:r>
      <w:r w:rsidR="005042F4">
        <w:rPr>
          <w:lang w:val="en"/>
        </w:rPr>
        <w:t xml:space="preserve"> on the informed consent sheet. </w:t>
      </w:r>
      <w:r>
        <w:rPr>
          <w:lang w:val="en"/>
        </w:rPr>
        <w:t xml:space="preserve"> </w:t>
      </w:r>
    </w:p>
    <w:p w14:paraId="1C4F85AA" w14:textId="14A35FE5" w:rsidR="00172954" w:rsidRPr="0017184A" w:rsidRDefault="00172954" w:rsidP="0017184A">
      <w:pPr>
        <w:pStyle w:val="Heading3"/>
      </w:pPr>
      <w:bookmarkStart w:id="53" w:name="_Toc527243170"/>
      <w:r w:rsidRPr="0017184A">
        <w:t>4.3.3</w:t>
      </w:r>
      <w:r w:rsidRPr="0017184A">
        <w:tab/>
        <w:t>Module 1—Household Roster and Demographics</w:t>
      </w:r>
      <w:bookmarkEnd w:id="53"/>
    </w:p>
    <w:p w14:paraId="31C78F8B" w14:textId="3DE0B32A" w:rsidR="00172954" w:rsidRPr="00815395" w:rsidRDefault="00BA4227" w:rsidP="00BA4227">
      <w:pPr>
        <w:pStyle w:val="BodyText0"/>
      </w:pPr>
      <w:r>
        <w:rPr>
          <w:b/>
        </w:rPr>
        <w:t>Purpose:</w:t>
      </w:r>
      <w:r w:rsidR="00172954">
        <w:t xml:space="preserve"> </w:t>
      </w:r>
      <w:r w:rsidR="00172954" w:rsidRPr="00815395">
        <w:t xml:space="preserve">to </w:t>
      </w:r>
      <w:r w:rsidR="00172954">
        <w:t xml:space="preserve">collect information on all members of the household to determine who will need to respond to other sections of the questionnaire </w:t>
      </w:r>
      <w:proofErr w:type="gramStart"/>
      <w:r w:rsidR="00172954">
        <w:t>and also</w:t>
      </w:r>
      <w:proofErr w:type="gramEnd"/>
      <w:r w:rsidR="00172954">
        <w:t xml:space="preserve"> help researchers to better understand the socioeconomic characteristics of households in the study area.</w:t>
      </w:r>
    </w:p>
    <w:p w14:paraId="4FDA9798" w14:textId="327633B9" w:rsidR="00172954" w:rsidRPr="00FA138D" w:rsidRDefault="00172954" w:rsidP="0017184A">
      <w:pPr>
        <w:pStyle w:val="BodyText0"/>
        <w:rPr>
          <w:rFonts w:cstheme="minorBidi"/>
          <w:b/>
          <w:i/>
        </w:rPr>
      </w:pPr>
      <w:r w:rsidRPr="00FA138D">
        <w:rPr>
          <w:b/>
          <w:i/>
        </w:rPr>
        <w:t>Who responds to this module?</w:t>
      </w:r>
    </w:p>
    <w:p w14:paraId="0FF682BB" w14:textId="2FF1D9AE" w:rsidR="00172954" w:rsidRPr="00815395" w:rsidRDefault="00172954" w:rsidP="0017184A">
      <w:pPr>
        <w:pStyle w:val="BodyText0"/>
      </w:pPr>
      <w:r w:rsidRPr="00815395">
        <w:t xml:space="preserve">The respondent for </w:t>
      </w:r>
      <w:r>
        <w:t>this</w:t>
      </w:r>
      <w:r w:rsidRPr="00815395">
        <w:t xml:space="preserve"> module should be a competent adult</w:t>
      </w:r>
      <w:r>
        <w:t xml:space="preserve"> age 18 or older</w:t>
      </w:r>
      <w:r w:rsidRPr="00815395">
        <w:t xml:space="preserve"> </w:t>
      </w:r>
      <w:r>
        <w:t xml:space="preserve">who is a </w:t>
      </w:r>
      <w:r w:rsidRPr="00815395">
        <w:t xml:space="preserve">member of the household. This person should be capable of answering questions about </w:t>
      </w:r>
      <w:r>
        <w:t xml:space="preserve">all household members, including their names, </w:t>
      </w:r>
      <w:r w:rsidRPr="00815395">
        <w:t>age</w:t>
      </w:r>
      <w:r>
        <w:t>s</w:t>
      </w:r>
      <w:r w:rsidRPr="00815395">
        <w:t xml:space="preserve">, education, and other characteristics </w:t>
      </w:r>
      <w:r>
        <w:t>of the household</w:t>
      </w:r>
      <w:r w:rsidRPr="00815395">
        <w:t xml:space="preserve">. </w:t>
      </w:r>
      <w:r w:rsidRPr="003149E9">
        <w:t xml:space="preserve">If the household is headed by a child who is at least </w:t>
      </w:r>
      <w:commentRangeStart w:id="54"/>
      <w:r w:rsidRPr="005042F4">
        <w:rPr>
          <w:highlight w:val="yellow"/>
        </w:rPr>
        <w:t>15</w:t>
      </w:r>
      <w:commentRangeEnd w:id="54"/>
      <w:r w:rsidR="00F768ED">
        <w:rPr>
          <w:rStyle w:val="CommentReference"/>
        </w:rPr>
        <w:commentReference w:id="54"/>
      </w:r>
      <w:r w:rsidRPr="005042F4">
        <w:rPr>
          <w:highlight w:val="yellow"/>
        </w:rPr>
        <w:t xml:space="preserve"> years old, that child can complete the module.</w:t>
      </w:r>
    </w:p>
    <w:p w14:paraId="7F01F19C" w14:textId="2AC655AC" w:rsidR="00172954" w:rsidRDefault="00172954" w:rsidP="0017184A">
      <w:pPr>
        <w:pStyle w:val="BodyText0"/>
      </w:pPr>
      <w:r>
        <w:t>The following paragraphs provide instructions separately for I</w:t>
      </w:r>
      <w:r w:rsidRPr="007735F2">
        <w:t xml:space="preserve">tems </w:t>
      </w:r>
      <w:r>
        <w:t>101A</w:t>
      </w:r>
      <w:r w:rsidRPr="007735F2">
        <w:t>,</w:t>
      </w:r>
      <w:r>
        <w:t xml:space="preserve"> 101B</w:t>
      </w:r>
      <w:r w:rsidRPr="007735F2">
        <w:t xml:space="preserve">, and </w:t>
      </w:r>
      <w:r>
        <w:t>101</w:t>
      </w:r>
      <w:r w:rsidRPr="007735F2">
        <w:t xml:space="preserve">. </w:t>
      </w:r>
    </w:p>
    <w:p w14:paraId="15D172CA" w14:textId="781B3945" w:rsidR="002C1236" w:rsidRPr="002C1236" w:rsidRDefault="002C1236" w:rsidP="0017184A">
      <w:pPr>
        <w:pStyle w:val="BodyText0"/>
        <w:rPr>
          <w:b/>
          <w:i/>
        </w:rPr>
      </w:pPr>
      <w:r>
        <w:rPr>
          <w:b/>
          <w:i/>
        </w:rPr>
        <w:t>Instructions for administering the module with item-by-item g</w:t>
      </w:r>
      <w:r w:rsidRPr="00815395">
        <w:rPr>
          <w:b/>
          <w:i/>
        </w:rPr>
        <w:t>uidance</w:t>
      </w:r>
    </w:p>
    <w:p w14:paraId="50CE4217" w14:textId="131BC337" w:rsidR="00172954" w:rsidRDefault="00EB6692" w:rsidP="00A33415">
      <w:pPr>
        <w:pStyle w:val="Heading4"/>
      </w:pPr>
      <w:r>
        <w:t>Item 100A, E</w:t>
      </w:r>
      <w:r w:rsidR="00172954">
        <w:t>nter the time module started</w:t>
      </w:r>
    </w:p>
    <w:p w14:paraId="50F3E958" w14:textId="40D9AE3A" w:rsidR="00172954" w:rsidRPr="00A548D7" w:rsidRDefault="00172954" w:rsidP="00BA4227">
      <w:pPr>
        <w:pStyle w:val="BodyText0"/>
      </w:pPr>
      <w:r w:rsidRPr="00A548D7">
        <w:t xml:space="preserve">If using a paper questionnaire, record the time in hour and minutes that you start the module. If </w:t>
      </w:r>
      <w:r>
        <w:t xml:space="preserve">you are </w:t>
      </w:r>
      <w:r w:rsidRPr="00A548D7">
        <w:t>using a tablet</w:t>
      </w:r>
      <w:r>
        <w:t xml:space="preserve"> program</w:t>
      </w:r>
      <w:r w:rsidRPr="00A548D7">
        <w:t>, you will not see this question; the time will automatically be recorded for you.</w:t>
      </w:r>
    </w:p>
    <w:p w14:paraId="4DA5C888" w14:textId="3B15EA73" w:rsidR="00172954" w:rsidRDefault="008E28C4" w:rsidP="00A33415">
      <w:pPr>
        <w:pStyle w:val="Heading4"/>
      </w:pPr>
      <w:r w:rsidRPr="00335E87">
        <w:rPr>
          <w:noProof/>
        </w:rPr>
        <mc:AlternateContent>
          <mc:Choice Requires="wps">
            <w:drawing>
              <wp:anchor distT="0" distB="0" distL="114300" distR="114300" simplePos="0" relativeHeight="251712512" behindDoc="0" locked="0" layoutInCell="0" allowOverlap="1" wp14:anchorId="135EA240" wp14:editId="28B209E6">
                <wp:simplePos x="0" y="0"/>
                <wp:positionH relativeFrom="margin">
                  <wp:posOffset>3714750</wp:posOffset>
                </wp:positionH>
                <wp:positionV relativeFrom="margin">
                  <wp:posOffset>5829300</wp:posOffset>
                </wp:positionV>
                <wp:extent cx="2201545" cy="2286000"/>
                <wp:effectExtent l="19050" t="19050" r="27305" b="19050"/>
                <wp:wrapSquare wrapText="bothSides"/>
                <wp:docPr id="205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1545" cy="2286000"/>
                        </a:xfrm>
                        <a:prstGeom prst="bracketPair">
                          <a:avLst>
                            <a:gd name="adj" fmla="val 8051"/>
                          </a:avLst>
                        </a:prstGeom>
                        <a:noFill/>
                        <a:ln w="38100">
                          <a:solidFill>
                            <a:srgbClr val="9BBB59"/>
                          </a:solidFill>
                          <a:round/>
                          <a:headEnd/>
                          <a:tailEnd/>
                        </a:ln>
                        <a:extLst>
                          <a:ext uri="{909E8E84-426E-40DD-AFC4-6F175D3DCCD1}">
                            <a14:hiddenFill xmlns:a14="http://schemas.microsoft.com/office/drawing/2010/main">
                              <a:solidFill>
                                <a:srgbClr val="943634"/>
                              </a:solidFill>
                            </a14:hiddenFill>
                          </a:ext>
                          <a:ext uri="{AF507438-7753-43E0-B8FC-AC1667EBCBE1}">
                            <a14:hiddenEffects xmlns:a14="http://schemas.microsoft.com/office/drawing/2010/main">
                              <a:effectLst>
                                <a:outerShdw dist="17961" dir="2700000" algn="ctr" rotWithShape="0">
                                  <a:srgbClr val="9BBB59">
                                    <a:gamma/>
                                    <a:shade val="60000"/>
                                    <a:invGamma/>
                                  </a:srgbClr>
                                </a:outerShdw>
                              </a:effectLst>
                            </a14:hiddenEffects>
                          </a:ext>
                        </a:extLst>
                      </wps:spPr>
                      <wps:txbx>
                        <w:txbxContent>
                          <w:p w14:paraId="6DE13B1D" w14:textId="77777777" w:rsidR="00C0425D" w:rsidRPr="0017184A" w:rsidRDefault="00C0425D" w:rsidP="00172954">
                            <w:pPr>
                              <w:jc w:val="center"/>
                              <w:rPr>
                                <w:b/>
                                <w:sz w:val="20"/>
                                <w:szCs w:val="20"/>
                              </w:rPr>
                            </w:pPr>
                            <w:r w:rsidRPr="0017184A">
                              <w:rPr>
                                <w:b/>
                                <w:sz w:val="20"/>
                                <w:szCs w:val="20"/>
                              </w:rPr>
                              <w:t>WHAT IS A PRIMARY ADULT MALE DECISIONMAKER?</w:t>
                            </w:r>
                          </w:p>
                          <w:p w14:paraId="36E0E073" w14:textId="77777777" w:rsidR="00C0425D" w:rsidRDefault="00C0425D" w:rsidP="008E28C4">
                            <w:pPr>
                              <w:jc w:val="center"/>
                              <w:rPr>
                                <w:i/>
                                <w:sz w:val="20"/>
                                <w:szCs w:val="20"/>
                                <w:u w:val="single"/>
                              </w:rPr>
                            </w:pPr>
                          </w:p>
                          <w:p w14:paraId="5B02A951" w14:textId="3E5C7F7C" w:rsidR="00C0425D" w:rsidRDefault="00C0425D" w:rsidP="008E28C4">
                            <w:pPr>
                              <w:jc w:val="center"/>
                              <w:rPr>
                                <w:sz w:val="20"/>
                                <w:szCs w:val="20"/>
                              </w:rPr>
                            </w:pPr>
                            <w:r w:rsidRPr="004A4AE4">
                              <w:rPr>
                                <w:b/>
                                <w:i/>
                                <w:sz w:val="20"/>
                                <w:szCs w:val="20"/>
                              </w:rPr>
                              <w:t>Out of all the men</w:t>
                            </w:r>
                            <w:r w:rsidRPr="004A4AE4">
                              <w:rPr>
                                <w:i/>
                                <w:sz w:val="20"/>
                                <w:szCs w:val="20"/>
                              </w:rPr>
                              <w:t xml:space="preserve"> age 18 years old or older in the household</w:t>
                            </w:r>
                            <w:r w:rsidRPr="008E28C4">
                              <w:rPr>
                                <w:i/>
                                <w:sz w:val="20"/>
                                <w:szCs w:val="20"/>
                              </w:rPr>
                              <w:t>,</w:t>
                            </w:r>
                            <w:r>
                              <w:rPr>
                                <w:sz w:val="20"/>
                                <w:szCs w:val="20"/>
                              </w:rPr>
                              <w:t xml:space="preserve"> </w:t>
                            </w:r>
                          </w:p>
                          <w:p w14:paraId="74A5AA83" w14:textId="36A81576" w:rsidR="00C0425D" w:rsidRDefault="00C0425D" w:rsidP="008E28C4">
                            <w:pPr>
                              <w:jc w:val="center"/>
                              <w:rPr>
                                <w:sz w:val="20"/>
                                <w:szCs w:val="20"/>
                              </w:rPr>
                            </w:pPr>
                            <w:r>
                              <w:rPr>
                                <w:sz w:val="20"/>
                                <w:szCs w:val="20"/>
                              </w:rPr>
                              <w:t>the</w:t>
                            </w:r>
                            <w:r w:rsidRPr="0017184A">
                              <w:rPr>
                                <w:sz w:val="20"/>
                                <w:szCs w:val="20"/>
                              </w:rPr>
                              <w:t xml:space="preserve"> primary adult male decisionmaker is the </w:t>
                            </w:r>
                            <w:r>
                              <w:rPr>
                                <w:sz w:val="20"/>
                                <w:szCs w:val="20"/>
                              </w:rPr>
                              <w:t xml:space="preserve">man </w:t>
                            </w:r>
                            <w:r w:rsidRPr="0017184A">
                              <w:rPr>
                                <w:sz w:val="20"/>
                                <w:szCs w:val="20"/>
                              </w:rPr>
                              <w:t>who is responsible for making the most important decisions.</w:t>
                            </w:r>
                          </w:p>
                          <w:p w14:paraId="73FF2DE2" w14:textId="77777777" w:rsidR="00C0425D" w:rsidRDefault="00C0425D" w:rsidP="00172954">
                            <w:pPr>
                              <w:jc w:val="center"/>
                              <w:rPr>
                                <w:sz w:val="20"/>
                                <w:szCs w:val="20"/>
                              </w:rPr>
                            </w:pPr>
                          </w:p>
                          <w:p w14:paraId="62E4F444" w14:textId="1B15BDA0" w:rsidR="00C0425D" w:rsidRPr="0017184A" w:rsidRDefault="00C0425D" w:rsidP="00172954">
                            <w:pPr>
                              <w:jc w:val="center"/>
                              <w:rPr>
                                <w:sz w:val="20"/>
                                <w:szCs w:val="20"/>
                              </w:rPr>
                            </w:pPr>
                            <w:r>
                              <w:rPr>
                                <w:noProof/>
                              </w:rPr>
                              <w:drawing>
                                <wp:inline distT="0" distB="0" distL="0" distR="0" wp14:anchorId="3B47660A" wp14:editId="707FDF58">
                                  <wp:extent cx="1628775" cy="342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5210" cy="346360"/>
                                          </a:xfrm>
                                          <a:prstGeom prst="rect">
                                            <a:avLst/>
                                          </a:prstGeom>
                                          <a:noFill/>
                                          <a:ln>
                                            <a:noFill/>
                                          </a:ln>
                                        </pic:spPr>
                                      </pic:pic>
                                    </a:graphicData>
                                  </a:graphic>
                                </wp:inline>
                              </w:drawing>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5EA240" id="_x0000_s1043" type="#_x0000_t185" style="position:absolute;margin-left:292.5pt;margin-top:459pt;width:173.35pt;height:180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" o:allowincell="f" adj="1739" fillcolor="#943634" strokecolor="#9bbb59" strokeweight="3pt">
                <v:shadow color="#5d7035" offset="1pt,1pt"/>
                <v:textbox inset="3.6pt,,3.6pt">
                  <w:txbxContent>
                    <w:p w14:paraId="6DE13B1D" w14:textId="77777777" w:rsidR="00C0425D" w:rsidRPr="0017184A" w:rsidRDefault="00C0425D" w:rsidP="00172954">
                      <w:pPr>
                        <w:jc w:val="center"/>
                        <w:rPr>
                          <w:b/>
                          <w:sz w:val="20"/>
                          <w:szCs w:val="20"/>
                        </w:rPr>
                      </w:pPr>
                      <w:r w:rsidRPr="0017184A">
                        <w:rPr>
                          <w:b/>
                          <w:sz w:val="20"/>
                          <w:szCs w:val="20"/>
                        </w:rPr>
                        <w:t>WHAT IS A PRIMARY ADULT MALE DECISIONMAKER?</w:t>
                      </w:r>
                    </w:p>
                    <w:p w14:paraId="36E0E073" w14:textId="77777777" w:rsidR="00C0425D" w:rsidRDefault="00C0425D" w:rsidP="008E28C4">
                      <w:pPr>
                        <w:jc w:val="center"/>
                        <w:rPr>
                          <w:i/>
                          <w:sz w:val="20"/>
                          <w:szCs w:val="20"/>
                          <w:u w:val="single"/>
                        </w:rPr>
                      </w:pPr>
                    </w:p>
                    <w:p w14:paraId="5B02A951" w14:textId="3E5C7F7C" w:rsidR="00C0425D" w:rsidRDefault="00C0425D" w:rsidP="008E28C4">
                      <w:pPr>
                        <w:jc w:val="center"/>
                        <w:rPr>
                          <w:sz w:val="20"/>
                          <w:szCs w:val="20"/>
                        </w:rPr>
                      </w:pPr>
                      <w:r w:rsidRPr="004A4AE4">
                        <w:rPr>
                          <w:b/>
                          <w:i/>
                          <w:sz w:val="20"/>
                          <w:szCs w:val="20"/>
                        </w:rPr>
                        <w:t>Out of all the men</w:t>
                      </w:r>
                      <w:r w:rsidRPr="004A4AE4">
                        <w:rPr>
                          <w:i/>
                          <w:sz w:val="20"/>
                          <w:szCs w:val="20"/>
                        </w:rPr>
                        <w:t xml:space="preserve"> age 18 years old or older in the household</w:t>
                      </w:r>
                      <w:r w:rsidRPr="008E28C4">
                        <w:rPr>
                          <w:i/>
                          <w:sz w:val="20"/>
                          <w:szCs w:val="20"/>
                        </w:rPr>
                        <w:t>,</w:t>
                      </w:r>
                      <w:r>
                        <w:rPr>
                          <w:sz w:val="20"/>
                          <w:szCs w:val="20"/>
                        </w:rPr>
                        <w:t xml:space="preserve"> </w:t>
                      </w:r>
                    </w:p>
                    <w:p w14:paraId="74A5AA83" w14:textId="36A81576" w:rsidR="00C0425D" w:rsidRDefault="00C0425D" w:rsidP="008E28C4">
                      <w:pPr>
                        <w:jc w:val="center"/>
                        <w:rPr>
                          <w:sz w:val="20"/>
                          <w:szCs w:val="20"/>
                        </w:rPr>
                      </w:pPr>
                      <w:r>
                        <w:rPr>
                          <w:sz w:val="20"/>
                          <w:szCs w:val="20"/>
                        </w:rPr>
                        <w:t>the</w:t>
                      </w:r>
                      <w:r w:rsidRPr="0017184A">
                        <w:rPr>
                          <w:sz w:val="20"/>
                          <w:szCs w:val="20"/>
                        </w:rPr>
                        <w:t xml:space="preserve"> primary adult male decisionmaker is the </w:t>
                      </w:r>
                      <w:r>
                        <w:rPr>
                          <w:sz w:val="20"/>
                          <w:szCs w:val="20"/>
                        </w:rPr>
                        <w:t xml:space="preserve">man </w:t>
                      </w:r>
                      <w:r w:rsidRPr="0017184A">
                        <w:rPr>
                          <w:sz w:val="20"/>
                          <w:szCs w:val="20"/>
                        </w:rPr>
                        <w:t>who is responsible for making the most important decisions.</w:t>
                      </w:r>
                    </w:p>
                    <w:p w14:paraId="73FF2DE2" w14:textId="77777777" w:rsidR="00C0425D" w:rsidRDefault="00C0425D" w:rsidP="00172954">
                      <w:pPr>
                        <w:jc w:val="center"/>
                        <w:rPr>
                          <w:sz w:val="20"/>
                          <w:szCs w:val="20"/>
                        </w:rPr>
                      </w:pPr>
                    </w:p>
                    <w:p w14:paraId="62E4F444" w14:textId="1B15BDA0" w:rsidR="00C0425D" w:rsidRPr="0017184A" w:rsidRDefault="00C0425D" w:rsidP="00172954">
                      <w:pPr>
                        <w:jc w:val="center"/>
                        <w:rPr>
                          <w:sz w:val="20"/>
                          <w:szCs w:val="20"/>
                        </w:rPr>
                      </w:pPr>
                      <w:r>
                        <w:rPr>
                          <w:noProof/>
                        </w:rPr>
                        <w:drawing>
                          <wp:inline distT="0" distB="0" distL="0" distR="0" wp14:anchorId="3B47660A" wp14:editId="707FDF58">
                            <wp:extent cx="1628775" cy="342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5210" cy="346360"/>
                                    </a:xfrm>
                                    <a:prstGeom prst="rect">
                                      <a:avLst/>
                                    </a:prstGeom>
                                    <a:noFill/>
                                    <a:ln>
                                      <a:noFill/>
                                    </a:ln>
                                  </pic:spPr>
                                </pic:pic>
                              </a:graphicData>
                            </a:graphic>
                          </wp:inline>
                        </w:drawing>
                      </w:r>
                    </w:p>
                  </w:txbxContent>
                </v:textbox>
                <w10:wrap type="square" anchorx="margin" anchory="margin"/>
              </v:shape>
            </w:pict>
          </mc:Fallback>
        </mc:AlternateContent>
      </w:r>
      <w:r w:rsidR="00172954" w:rsidRPr="007735F2">
        <w:t xml:space="preserve">Item </w:t>
      </w:r>
      <w:r w:rsidR="00172954">
        <w:t>101A</w:t>
      </w:r>
    </w:p>
    <w:p w14:paraId="779A669E" w14:textId="372254A4" w:rsidR="00172954" w:rsidRDefault="00172954" w:rsidP="00BA4227">
      <w:pPr>
        <w:pStyle w:val="BodyText0"/>
      </w:pPr>
      <w:r w:rsidRPr="00524445">
        <w:t xml:space="preserve">To complete Module </w:t>
      </w:r>
      <w:r>
        <w:t>1</w:t>
      </w:r>
      <w:r w:rsidRPr="00524445">
        <w:t xml:space="preserve">, first ask </w:t>
      </w:r>
      <w:r>
        <w:t xml:space="preserve">question 101A to find out if there is a </w:t>
      </w:r>
      <w:r w:rsidRPr="00A548D7">
        <w:rPr>
          <w:b/>
        </w:rPr>
        <w:t xml:space="preserve">primary adult male decisionmaker </w:t>
      </w:r>
      <w:r>
        <w:t>in the household: “</w:t>
      </w:r>
      <w:r w:rsidRPr="000E3865">
        <w:t>Out of all of the men age</w:t>
      </w:r>
      <w:r>
        <w:t>s</w:t>
      </w:r>
      <w:r w:rsidRPr="000E3865">
        <w:t xml:space="preserve"> 18 or older in this household, which man makes the more important decisions?</w:t>
      </w:r>
      <w:r w:rsidR="0017184A">
        <w:t xml:space="preserve">” </w:t>
      </w:r>
    </w:p>
    <w:p w14:paraId="795FB574" w14:textId="51936133" w:rsidR="00172954" w:rsidRDefault="00396614" w:rsidP="0017184A">
      <w:pPr>
        <w:pStyle w:val="BodyText0"/>
      </w:pPr>
      <w:r>
        <w:rPr>
          <w:noProof/>
        </w:rPr>
        <mc:AlternateContent>
          <mc:Choice Requires="wps">
            <w:drawing>
              <wp:anchor distT="0" distB="0" distL="114300" distR="114300" simplePos="0" relativeHeight="251720704" behindDoc="0" locked="0" layoutInCell="1" allowOverlap="1" wp14:anchorId="1362BEE7" wp14:editId="5D2BC4DB">
                <wp:simplePos x="0" y="0"/>
                <wp:positionH relativeFrom="column">
                  <wp:posOffset>5105400</wp:posOffset>
                </wp:positionH>
                <wp:positionV relativeFrom="paragraph">
                  <wp:posOffset>981710</wp:posOffset>
                </wp:positionV>
                <wp:extent cx="0" cy="304800"/>
                <wp:effectExtent l="76200" t="38100" r="57150" b="19050"/>
                <wp:wrapNone/>
                <wp:docPr id="27" name="Straight Arrow Connector 27"/>
                <wp:cNvGraphicFramePr/>
                <a:graphic xmlns:a="http://schemas.openxmlformats.org/drawingml/2006/main">
                  <a:graphicData uri="http://schemas.microsoft.com/office/word/2010/wordprocessingShape">
                    <wps:wsp>
                      <wps:cNvCnPr/>
                      <wps:spPr>
                        <a:xfrm flipV="1">
                          <a:off x="0" y="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549655" id="Straight Arrow Connector 27" o:spid="_x0000_s1026" type="#_x0000_t32" style="position:absolute;margin-left:402pt;margin-top:77.3pt;width:0;height:24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" strokecolor="black [3040]">
                <v:stroke endarrow="block"/>
              </v:shape>
            </w:pict>
          </mc:Fallback>
        </mc:AlternateContent>
      </w:r>
      <w:r w:rsidR="00172954">
        <w:t>If a primary adult male decisionmaker exists in the household, select ‘1’ (YES) and enter the name of the primary adult male decisionmaker on line 01 of the household roster. This person must always be male; the information about this person’s sex is pre-filled for you on the tablet program.</w:t>
      </w:r>
    </w:p>
    <w:p w14:paraId="76DA7FB2" w14:textId="4FB33B34" w:rsidR="00172954" w:rsidRDefault="00172954" w:rsidP="0017184A">
      <w:pPr>
        <w:pStyle w:val="BodyText0"/>
      </w:pPr>
      <w:r w:rsidRPr="00815395">
        <w:t xml:space="preserve">If there is no primary </w:t>
      </w:r>
      <w:r>
        <w:t xml:space="preserve">adult </w:t>
      </w:r>
      <w:r w:rsidRPr="00815395">
        <w:t xml:space="preserve">male decisionmaker, </w:t>
      </w:r>
      <w:r>
        <w:t>select</w:t>
      </w:r>
      <w:r w:rsidRPr="00815395">
        <w:t xml:space="preserve"> </w:t>
      </w:r>
      <w:r>
        <w:t>‘</w:t>
      </w:r>
      <w:r w:rsidRPr="00815395">
        <w:t>2</w:t>
      </w:r>
      <w:r>
        <w:t>’ (NO)</w:t>
      </w:r>
      <w:r w:rsidRPr="00815395">
        <w:t xml:space="preserve"> and leave </w:t>
      </w:r>
      <w:r>
        <w:t>Line 01 of the roster blank.</w:t>
      </w:r>
    </w:p>
    <w:p w14:paraId="5BC820B9" w14:textId="613862F9" w:rsidR="00A33415" w:rsidRDefault="00172954" w:rsidP="00A33415">
      <w:pPr>
        <w:pStyle w:val="Heading4"/>
      </w:pPr>
      <w:r w:rsidRPr="007735F2">
        <w:lastRenderedPageBreak/>
        <w:t xml:space="preserve">Item </w:t>
      </w:r>
      <w:r>
        <w:t>101B</w:t>
      </w:r>
    </w:p>
    <w:p w14:paraId="3E452B43" w14:textId="1322E07E" w:rsidR="00172954" w:rsidRDefault="00172954" w:rsidP="0017184A">
      <w:pPr>
        <w:pStyle w:val="BodyText0"/>
      </w:pPr>
      <w:r w:rsidRPr="00815395">
        <w:t xml:space="preserve">Proceed to </w:t>
      </w:r>
      <w:r>
        <w:t>item 101B to determine if there is a primary adult female decisionmaker in the household: “</w:t>
      </w:r>
      <w:r w:rsidRPr="000C2F1E">
        <w:t>Out of all of the women age</w:t>
      </w:r>
      <w:r>
        <w:t>s</w:t>
      </w:r>
      <w:r w:rsidRPr="000C2F1E">
        <w:t xml:space="preserve"> 18 or older in this household, which woman makes the more important decisions?</w:t>
      </w:r>
      <w:r>
        <w:t>”</w:t>
      </w:r>
    </w:p>
    <w:p w14:paraId="5FFD07E5" w14:textId="4A5851A3" w:rsidR="00172954" w:rsidRPr="00EB2238" w:rsidRDefault="00396614" w:rsidP="0017184A">
      <w:pPr>
        <w:pStyle w:val="BodyText0"/>
      </w:pPr>
      <w:r w:rsidRPr="00335E87">
        <w:rPr>
          <w:noProof/>
        </w:rPr>
        <mc:AlternateContent>
          <mc:Choice Requires="wps">
            <w:drawing>
              <wp:anchor distT="0" distB="0" distL="114300" distR="114300" simplePos="0" relativeHeight="251713536" behindDoc="0" locked="0" layoutInCell="0" allowOverlap="1" wp14:anchorId="33A0342C" wp14:editId="137FAFB9">
                <wp:simplePos x="0" y="0"/>
                <wp:positionH relativeFrom="margin">
                  <wp:align>right</wp:align>
                </wp:positionH>
                <wp:positionV relativeFrom="margin">
                  <wp:posOffset>1007549</wp:posOffset>
                </wp:positionV>
                <wp:extent cx="2201545" cy="2524125"/>
                <wp:effectExtent l="19050" t="19050" r="27305" b="28575"/>
                <wp:wrapSquare wrapText="bothSides"/>
                <wp:docPr id="205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1545" cy="2524125"/>
                        </a:xfrm>
                        <a:prstGeom prst="bracketPair">
                          <a:avLst>
                            <a:gd name="adj" fmla="val 8051"/>
                          </a:avLst>
                        </a:prstGeom>
                        <a:noFill/>
                        <a:ln w="38100">
                          <a:solidFill>
                            <a:srgbClr val="9BBB59"/>
                          </a:solidFill>
                          <a:round/>
                          <a:headEnd/>
                          <a:tailEnd/>
                        </a:ln>
                        <a:extLst>
                          <a:ext uri="{909E8E84-426E-40DD-AFC4-6F175D3DCCD1}">
                            <a14:hiddenFill xmlns:a14="http://schemas.microsoft.com/office/drawing/2010/main">
                              <a:solidFill>
                                <a:srgbClr val="943634"/>
                              </a:solidFill>
                            </a14:hiddenFill>
                          </a:ext>
                          <a:ext uri="{AF507438-7753-43E0-B8FC-AC1667EBCBE1}">
                            <a14:hiddenEffects xmlns:a14="http://schemas.microsoft.com/office/drawing/2010/main">
                              <a:effectLst>
                                <a:outerShdw dist="17961" dir="2700000" algn="ctr" rotWithShape="0">
                                  <a:srgbClr val="9BBB59">
                                    <a:gamma/>
                                    <a:shade val="60000"/>
                                    <a:invGamma/>
                                  </a:srgbClr>
                                </a:outerShdw>
                              </a:effectLst>
                            </a14:hiddenEffects>
                          </a:ext>
                        </a:extLst>
                      </wps:spPr>
                      <wps:txbx>
                        <w:txbxContent>
                          <w:p w14:paraId="083577DC" w14:textId="77777777" w:rsidR="00C0425D" w:rsidRPr="0017184A" w:rsidRDefault="00C0425D" w:rsidP="00172954">
                            <w:pPr>
                              <w:jc w:val="center"/>
                              <w:rPr>
                                <w:b/>
                                <w:sz w:val="20"/>
                                <w:szCs w:val="20"/>
                              </w:rPr>
                            </w:pPr>
                            <w:r w:rsidRPr="0017184A">
                              <w:rPr>
                                <w:b/>
                                <w:sz w:val="20"/>
                                <w:szCs w:val="20"/>
                              </w:rPr>
                              <w:t>WHAT IS A PRIMARY ADULT FEMALE DECISIONMAKER?</w:t>
                            </w:r>
                          </w:p>
                          <w:p w14:paraId="3A720FD4" w14:textId="77777777" w:rsidR="00C0425D" w:rsidRDefault="00C0425D" w:rsidP="00172954">
                            <w:pPr>
                              <w:jc w:val="center"/>
                              <w:rPr>
                                <w:i/>
                                <w:sz w:val="20"/>
                                <w:szCs w:val="20"/>
                                <w:u w:val="single"/>
                              </w:rPr>
                            </w:pPr>
                          </w:p>
                          <w:p w14:paraId="435F224E" w14:textId="06C61FC8" w:rsidR="00C0425D" w:rsidRDefault="00C0425D" w:rsidP="00172954">
                            <w:pPr>
                              <w:jc w:val="center"/>
                              <w:rPr>
                                <w:sz w:val="20"/>
                                <w:szCs w:val="20"/>
                              </w:rPr>
                            </w:pPr>
                            <w:r w:rsidRPr="004A4AE4">
                              <w:rPr>
                                <w:b/>
                                <w:i/>
                                <w:sz w:val="20"/>
                                <w:szCs w:val="20"/>
                              </w:rPr>
                              <w:t>Out of all the women</w:t>
                            </w:r>
                            <w:r w:rsidRPr="004A4AE4">
                              <w:rPr>
                                <w:i/>
                                <w:sz w:val="20"/>
                                <w:szCs w:val="20"/>
                              </w:rPr>
                              <w:t xml:space="preserve"> age 18 years old or older in the household</w:t>
                            </w:r>
                            <w:r w:rsidRPr="008E28C4">
                              <w:rPr>
                                <w:i/>
                                <w:sz w:val="20"/>
                                <w:szCs w:val="20"/>
                              </w:rPr>
                              <w:t>,</w:t>
                            </w:r>
                            <w:r>
                              <w:rPr>
                                <w:sz w:val="20"/>
                                <w:szCs w:val="20"/>
                              </w:rPr>
                              <w:t xml:space="preserve"> </w:t>
                            </w:r>
                          </w:p>
                          <w:p w14:paraId="0643E4FA" w14:textId="0937AB21" w:rsidR="00C0425D" w:rsidRDefault="00C0425D" w:rsidP="00172954">
                            <w:pPr>
                              <w:jc w:val="center"/>
                              <w:rPr>
                                <w:sz w:val="20"/>
                                <w:szCs w:val="20"/>
                              </w:rPr>
                            </w:pPr>
                            <w:r>
                              <w:rPr>
                                <w:sz w:val="20"/>
                                <w:szCs w:val="20"/>
                              </w:rPr>
                              <w:t>the</w:t>
                            </w:r>
                            <w:r w:rsidRPr="0017184A">
                              <w:rPr>
                                <w:sz w:val="20"/>
                                <w:szCs w:val="20"/>
                              </w:rPr>
                              <w:t xml:space="preserve"> primary adult female decisionmaker is the </w:t>
                            </w:r>
                            <w:r>
                              <w:rPr>
                                <w:sz w:val="20"/>
                                <w:szCs w:val="20"/>
                              </w:rPr>
                              <w:t xml:space="preserve">woman </w:t>
                            </w:r>
                            <w:r w:rsidRPr="0017184A">
                              <w:rPr>
                                <w:sz w:val="20"/>
                                <w:szCs w:val="20"/>
                              </w:rPr>
                              <w:t>who is responsible for making the most important decisions.</w:t>
                            </w:r>
                          </w:p>
                          <w:p w14:paraId="1FCBD8E6" w14:textId="77777777" w:rsidR="00C0425D" w:rsidRDefault="00C0425D" w:rsidP="00172954">
                            <w:pPr>
                              <w:jc w:val="center"/>
                              <w:rPr>
                                <w:sz w:val="20"/>
                                <w:szCs w:val="20"/>
                              </w:rPr>
                            </w:pPr>
                          </w:p>
                          <w:p w14:paraId="674F32F0" w14:textId="5BB21DA6" w:rsidR="00C0425D" w:rsidRPr="0017184A" w:rsidRDefault="00C0425D" w:rsidP="00172954">
                            <w:pPr>
                              <w:jc w:val="center"/>
                              <w:rPr>
                                <w:sz w:val="20"/>
                                <w:szCs w:val="20"/>
                              </w:rPr>
                            </w:pPr>
                            <w:r>
                              <w:rPr>
                                <w:noProof/>
                              </w:rPr>
                              <w:drawing>
                                <wp:inline distT="0" distB="0" distL="0" distR="0" wp14:anchorId="51E8A537" wp14:editId="20A32105">
                                  <wp:extent cx="1359144" cy="333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1812" cy="336482"/>
                                          </a:xfrm>
                                          <a:prstGeom prst="rect">
                                            <a:avLst/>
                                          </a:prstGeom>
                                          <a:noFill/>
                                          <a:ln>
                                            <a:noFill/>
                                          </a:ln>
                                        </pic:spPr>
                                      </pic:pic>
                                    </a:graphicData>
                                  </a:graphic>
                                </wp:inline>
                              </w:drawing>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A0342C" id="_x0000_s1044" type="#_x0000_t185" style="position:absolute;margin-left:122.15pt;margin-top:79.35pt;width:173.35pt;height:198.7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" o:allowincell="f" adj="1739" fillcolor="#943634" strokecolor="#9bbb59" strokeweight="3pt">
                <v:shadow color="#5d7035" offset="1pt,1pt"/>
                <v:textbox inset="3.6pt,,3.6pt">
                  <w:txbxContent>
                    <w:p w14:paraId="083577DC" w14:textId="77777777" w:rsidR="00C0425D" w:rsidRPr="0017184A" w:rsidRDefault="00C0425D" w:rsidP="00172954">
                      <w:pPr>
                        <w:jc w:val="center"/>
                        <w:rPr>
                          <w:b/>
                          <w:sz w:val="20"/>
                          <w:szCs w:val="20"/>
                        </w:rPr>
                      </w:pPr>
                      <w:r w:rsidRPr="0017184A">
                        <w:rPr>
                          <w:b/>
                          <w:sz w:val="20"/>
                          <w:szCs w:val="20"/>
                        </w:rPr>
                        <w:t>WHAT IS A PRIMARY ADULT FEMALE DECISIONMAKER?</w:t>
                      </w:r>
                    </w:p>
                    <w:p w14:paraId="3A720FD4" w14:textId="77777777" w:rsidR="00C0425D" w:rsidRDefault="00C0425D" w:rsidP="00172954">
                      <w:pPr>
                        <w:jc w:val="center"/>
                        <w:rPr>
                          <w:i/>
                          <w:sz w:val="20"/>
                          <w:szCs w:val="20"/>
                          <w:u w:val="single"/>
                        </w:rPr>
                      </w:pPr>
                    </w:p>
                    <w:p w14:paraId="435F224E" w14:textId="06C61FC8" w:rsidR="00C0425D" w:rsidRDefault="00C0425D" w:rsidP="00172954">
                      <w:pPr>
                        <w:jc w:val="center"/>
                        <w:rPr>
                          <w:sz w:val="20"/>
                          <w:szCs w:val="20"/>
                        </w:rPr>
                      </w:pPr>
                      <w:r w:rsidRPr="004A4AE4">
                        <w:rPr>
                          <w:b/>
                          <w:i/>
                          <w:sz w:val="20"/>
                          <w:szCs w:val="20"/>
                        </w:rPr>
                        <w:t>Out of all the women</w:t>
                      </w:r>
                      <w:r w:rsidRPr="004A4AE4">
                        <w:rPr>
                          <w:i/>
                          <w:sz w:val="20"/>
                          <w:szCs w:val="20"/>
                        </w:rPr>
                        <w:t xml:space="preserve"> age 18 years old or older in the household</w:t>
                      </w:r>
                      <w:r w:rsidRPr="008E28C4">
                        <w:rPr>
                          <w:i/>
                          <w:sz w:val="20"/>
                          <w:szCs w:val="20"/>
                        </w:rPr>
                        <w:t>,</w:t>
                      </w:r>
                      <w:r>
                        <w:rPr>
                          <w:sz w:val="20"/>
                          <w:szCs w:val="20"/>
                        </w:rPr>
                        <w:t xml:space="preserve"> </w:t>
                      </w:r>
                    </w:p>
                    <w:p w14:paraId="0643E4FA" w14:textId="0937AB21" w:rsidR="00C0425D" w:rsidRDefault="00C0425D" w:rsidP="00172954">
                      <w:pPr>
                        <w:jc w:val="center"/>
                        <w:rPr>
                          <w:sz w:val="20"/>
                          <w:szCs w:val="20"/>
                        </w:rPr>
                      </w:pPr>
                      <w:r>
                        <w:rPr>
                          <w:sz w:val="20"/>
                          <w:szCs w:val="20"/>
                        </w:rPr>
                        <w:t>the</w:t>
                      </w:r>
                      <w:r w:rsidRPr="0017184A">
                        <w:rPr>
                          <w:sz w:val="20"/>
                          <w:szCs w:val="20"/>
                        </w:rPr>
                        <w:t xml:space="preserve"> primary adult female decisionmaker is the </w:t>
                      </w:r>
                      <w:r>
                        <w:rPr>
                          <w:sz w:val="20"/>
                          <w:szCs w:val="20"/>
                        </w:rPr>
                        <w:t xml:space="preserve">woman </w:t>
                      </w:r>
                      <w:r w:rsidRPr="0017184A">
                        <w:rPr>
                          <w:sz w:val="20"/>
                          <w:szCs w:val="20"/>
                        </w:rPr>
                        <w:t>who is responsible for making the most important decisions.</w:t>
                      </w:r>
                    </w:p>
                    <w:p w14:paraId="1FCBD8E6" w14:textId="77777777" w:rsidR="00C0425D" w:rsidRDefault="00C0425D" w:rsidP="00172954">
                      <w:pPr>
                        <w:jc w:val="center"/>
                        <w:rPr>
                          <w:sz w:val="20"/>
                          <w:szCs w:val="20"/>
                        </w:rPr>
                      </w:pPr>
                    </w:p>
                    <w:p w14:paraId="674F32F0" w14:textId="5BB21DA6" w:rsidR="00C0425D" w:rsidRPr="0017184A" w:rsidRDefault="00C0425D" w:rsidP="00172954">
                      <w:pPr>
                        <w:jc w:val="center"/>
                        <w:rPr>
                          <w:sz w:val="20"/>
                          <w:szCs w:val="20"/>
                        </w:rPr>
                      </w:pPr>
                      <w:r>
                        <w:rPr>
                          <w:noProof/>
                        </w:rPr>
                        <w:drawing>
                          <wp:inline distT="0" distB="0" distL="0" distR="0" wp14:anchorId="51E8A537" wp14:editId="20A32105">
                            <wp:extent cx="1359144" cy="333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1812" cy="336482"/>
                                    </a:xfrm>
                                    <a:prstGeom prst="rect">
                                      <a:avLst/>
                                    </a:prstGeom>
                                    <a:noFill/>
                                    <a:ln>
                                      <a:noFill/>
                                    </a:ln>
                                  </pic:spPr>
                                </pic:pic>
                              </a:graphicData>
                            </a:graphic>
                          </wp:inline>
                        </w:drawing>
                      </w:r>
                    </w:p>
                  </w:txbxContent>
                </v:textbox>
                <w10:wrap type="square" anchorx="margin" anchory="margin"/>
              </v:shape>
            </w:pict>
          </mc:Fallback>
        </mc:AlternateContent>
      </w:r>
      <w:r w:rsidR="00172954">
        <w:t xml:space="preserve">If a primary adult female decisionmaker exists in the household, select ‘1’ (YES) and enter her name on line 02 of the household roster. The person entered on line 02 of the roster must always be female; the information about this person’s sex is pre-filled for you on the tablet program. You will be prompted to enter the relationship of the primary adult female decisionmaker to the person listed on line 01, the primary adult male decisionmaker. </w:t>
      </w:r>
      <w:r w:rsidR="00172954" w:rsidRPr="007735F2">
        <w:rPr>
          <w:b/>
        </w:rPr>
        <w:t xml:space="preserve">If there is no primary </w:t>
      </w:r>
      <w:r w:rsidR="00172954">
        <w:rPr>
          <w:b/>
        </w:rPr>
        <w:t xml:space="preserve">adult </w:t>
      </w:r>
      <w:r w:rsidR="00172954" w:rsidRPr="007735F2">
        <w:rPr>
          <w:b/>
        </w:rPr>
        <w:t xml:space="preserve">male decisionmaker </w:t>
      </w:r>
      <w:r w:rsidR="00172954" w:rsidRPr="00EB2238">
        <w:t>in the household, enter code ‘01’ (SELF) for item 103 for the primary adult female decisionmaker.</w:t>
      </w:r>
    </w:p>
    <w:p w14:paraId="607961CD" w14:textId="3940AF2F" w:rsidR="00172954" w:rsidRDefault="006E7A28" w:rsidP="0017184A">
      <w:pPr>
        <w:pStyle w:val="BodyText0"/>
      </w:pPr>
      <w:r>
        <w:rPr>
          <w:noProof/>
        </w:rPr>
        <mc:AlternateContent>
          <mc:Choice Requires="wps">
            <w:drawing>
              <wp:anchor distT="0" distB="0" distL="114300" distR="114300" simplePos="0" relativeHeight="251722752" behindDoc="0" locked="0" layoutInCell="1" allowOverlap="1" wp14:anchorId="2948F400" wp14:editId="5ABD5347">
                <wp:simplePos x="0" y="0"/>
                <wp:positionH relativeFrom="column">
                  <wp:posOffset>4533900</wp:posOffset>
                </wp:positionH>
                <wp:positionV relativeFrom="paragraph">
                  <wp:posOffset>18415</wp:posOffset>
                </wp:positionV>
                <wp:extent cx="0" cy="304800"/>
                <wp:effectExtent l="76200" t="38100" r="57150" b="19050"/>
                <wp:wrapNone/>
                <wp:docPr id="28" name="Straight Arrow Connector 28"/>
                <wp:cNvGraphicFramePr/>
                <a:graphic xmlns:a="http://schemas.openxmlformats.org/drawingml/2006/main">
                  <a:graphicData uri="http://schemas.microsoft.com/office/word/2010/wordprocessingShape">
                    <wps:wsp>
                      <wps:cNvCnPr/>
                      <wps:spPr>
                        <a:xfrm flipV="1">
                          <a:off x="0" y="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F29D70" id="Straight Arrow Connector 28" o:spid="_x0000_s1026" type="#_x0000_t32" style="position:absolute;margin-left:357pt;margin-top:1.45pt;width:0;height:24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" strokecolor="black [3040]">
                <v:stroke endarrow="block"/>
              </v:shape>
            </w:pict>
          </mc:Fallback>
        </mc:AlternateContent>
      </w:r>
      <w:r w:rsidR="00172954" w:rsidRPr="00EB2238">
        <w:rPr>
          <w:b/>
        </w:rPr>
        <w:t>If there is no primary adult female decisionmaker</w:t>
      </w:r>
      <w:r w:rsidR="00172954">
        <w:t xml:space="preserve"> in the household</w:t>
      </w:r>
      <w:r w:rsidR="00172954" w:rsidRPr="00815395">
        <w:t xml:space="preserve">, </w:t>
      </w:r>
      <w:r w:rsidR="00172954">
        <w:t>enter</w:t>
      </w:r>
      <w:r w:rsidR="00172954" w:rsidRPr="00815395">
        <w:t xml:space="preserve"> </w:t>
      </w:r>
      <w:r w:rsidR="00172954">
        <w:t>‘</w:t>
      </w:r>
      <w:r w:rsidR="00172954" w:rsidRPr="00815395">
        <w:t>2</w:t>
      </w:r>
      <w:r w:rsidR="00172954">
        <w:t>’ (NO)</w:t>
      </w:r>
      <w:r w:rsidR="00172954" w:rsidRPr="00815395">
        <w:t xml:space="preserve"> and leav</w:t>
      </w:r>
      <w:r w:rsidR="00172954">
        <w:t xml:space="preserve">e line 02 of the roster blank. </w:t>
      </w:r>
    </w:p>
    <w:p w14:paraId="2DC10C25" w14:textId="678E93EB" w:rsidR="00A33415" w:rsidRDefault="00172954" w:rsidP="00A33415">
      <w:pPr>
        <w:pStyle w:val="Heading4"/>
      </w:pPr>
      <w:r w:rsidRPr="007735F2">
        <w:t xml:space="preserve">Item </w:t>
      </w:r>
      <w:r>
        <w:t>1</w:t>
      </w:r>
      <w:r w:rsidR="00EB6692">
        <w:t>01</w:t>
      </w:r>
    </w:p>
    <w:p w14:paraId="2E7CEAF9" w14:textId="2E0B6C4B" w:rsidR="00172954" w:rsidRDefault="00172954" w:rsidP="0017184A">
      <w:pPr>
        <w:pStyle w:val="BodyText0"/>
      </w:pPr>
      <w:r w:rsidRPr="007735F2">
        <w:t xml:space="preserve">After completing </w:t>
      </w:r>
      <w:r>
        <w:t>items101A and 101B, ask the respondent to tell you the names of all of the other members of the household</w:t>
      </w:r>
      <w:r w:rsidR="004A4AE4">
        <w:t>, as well as any guests that may have spent the previous night in the household</w:t>
      </w:r>
      <w:r>
        <w:t>: “</w:t>
      </w:r>
      <w:r w:rsidRPr="007735F2">
        <w:t>Now, please tell me the names of all of the other people who usually live here</w:t>
      </w:r>
      <w:r w:rsidR="004A4AE4">
        <w:t>, and guests of the household who stayed here last night</w:t>
      </w:r>
      <w:r w:rsidRPr="007735F2">
        <w:t>.</w:t>
      </w:r>
      <w:r>
        <w:t>”</w:t>
      </w:r>
    </w:p>
    <w:p w14:paraId="119A5FAF" w14:textId="05990EA5" w:rsidR="00A33415" w:rsidRDefault="00EB6692" w:rsidP="00A33415">
      <w:pPr>
        <w:pStyle w:val="Heading4"/>
      </w:pPr>
      <w:r>
        <w:t>Item 102</w:t>
      </w:r>
    </w:p>
    <w:p w14:paraId="3DDBEBDA" w14:textId="6A558A33" w:rsidR="00172954" w:rsidRDefault="00172954" w:rsidP="0017184A">
      <w:pPr>
        <w:pStyle w:val="BodyText0"/>
      </w:pPr>
      <w:r>
        <w:t>For each person the respondent names, enter their name on the next available line, enter their sex ‘1’ (MALE) or ‘2’ (FEMALE), and record their relationship to the primary adult decisionmaker named in line 01, or in line 02 if no household member is listed on line 01.</w:t>
      </w:r>
    </w:p>
    <w:p w14:paraId="6EA3A742" w14:textId="20D102FD" w:rsidR="00A33415" w:rsidRDefault="00EB6692" w:rsidP="00A33415">
      <w:pPr>
        <w:pStyle w:val="Heading4"/>
      </w:pPr>
      <w:r>
        <w:t>Item 103</w:t>
      </w:r>
    </w:p>
    <w:p w14:paraId="7C7DA199" w14:textId="70EF426A" w:rsidR="00172954" w:rsidRPr="005042F4" w:rsidRDefault="000E4FC8" w:rsidP="0017184A">
      <w:pPr>
        <w:pStyle w:val="BodyText0"/>
        <w:rPr>
          <w:color w:val="auto"/>
        </w:rPr>
      </w:pPr>
      <w:r>
        <w:rPr>
          <w:color w:val="auto"/>
        </w:rPr>
        <w:t>U</w:t>
      </w:r>
      <w:r w:rsidRPr="005042F4">
        <w:rPr>
          <w:color w:val="auto"/>
        </w:rPr>
        <w:t>sing the relationship codes</w:t>
      </w:r>
      <w:r>
        <w:rPr>
          <w:color w:val="auto"/>
        </w:rPr>
        <w:t>, e</w:t>
      </w:r>
      <w:r w:rsidR="005042F4">
        <w:rPr>
          <w:color w:val="auto"/>
        </w:rPr>
        <w:t xml:space="preserve">nter the </w:t>
      </w:r>
      <w:r>
        <w:rPr>
          <w:color w:val="auto"/>
        </w:rPr>
        <w:t>relationship of each</w:t>
      </w:r>
      <w:r w:rsidR="005042F4">
        <w:rPr>
          <w:color w:val="auto"/>
        </w:rPr>
        <w:t xml:space="preserve"> household member to the </w:t>
      </w:r>
      <w:r>
        <w:rPr>
          <w:color w:val="auto"/>
        </w:rPr>
        <w:t xml:space="preserve">primary male decisionmaker. If there is no male decisionmaker in the household, enter the relationship of each household member to the primary female decisionmaker in the household. </w:t>
      </w:r>
    </w:p>
    <w:p w14:paraId="689EC182" w14:textId="3326208F" w:rsidR="00172954" w:rsidRPr="007735F2" w:rsidRDefault="00172954" w:rsidP="0017184A">
      <w:pPr>
        <w:pStyle w:val="BodyText0"/>
      </w:pPr>
      <w:r>
        <w:t xml:space="preserve">After the respondent tells you all the names of the members of the household, </w:t>
      </w:r>
      <w:r w:rsidR="004A4AE4">
        <w:t xml:space="preserve">and the names of any guests who may have spent the previous night in the household, </w:t>
      </w:r>
      <w:r>
        <w:t xml:space="preserve">probe a bit further because sometimes respondents forget to name some of their family members, especially if it is a large family. </w:t>
      </w:r>
      <w:r w:rsidR="00EA0A3F">
        <w:t>A</w:t>
      </w:r>
      <w:r>
        <w:t>sk</w:t>
      </w:r>
      <w:r w:rsidR="00401198">
        <w:t>,</w:t>
      </w:r>
      <w:r w:rsidRPr="007735F2">
        <w:t xml:space="preserve"> </w:t>
      </w:r>
      <w:r>
        <w:t>“</w:t>
      </w:r>
      <w:r w:rsidRPr="007735F2">
        <w:t>Are there any other people who live here, even if they are not at home now</w:t>
      </w:r>
      <w:r>
        <w:t>?</w:t>
      </w:r>
      <w:r w:rsidRPr="007735F2">
        <w:t xml:space="preserve"> These may include children in school or household members at work.</w:t>
      </w:r>
      <w:r>
        <w:t>” If the respondent gives you additional names, enter the name, sex, and relationship to the primary adult decisionmaker for each person, as you did before.</w:t>
      </w:r>
    </w:p>
    <w:p w14:paraId="1CF5EC2D" w14:textId="77777777" w:rsidR="00172954" w:rsidRPr="007735F2" w:rsidRDefault="00172954" w:rsidP="0017184A">
      <w:pPr>
        <w:pStyle w:val="BodyText0"/>
      </w:pPr>
      <w:r>
        <w:lastRenderedPageBreak/>
        <w:t>Continue to probe: “Are there a</w:t>
      </w:r>
      <w:r w:rsidRPr="007735F2">
        <w:t>ny other people like small children or infants that we have not listed?</w:t>
      </w:r>
      <w:r>
        <w:t>” Again, if the respondent gives you additional names, enter the information about each person.</w:t>
      </w:r>
    </w:p>
    <w:p w14:paraId="3454C953" w14:textId="552D56BC" w:rsidR="00172954" w:rsidRDefault="00A33415" w:rsidP="0017184A">
      <w:pPr>
        <w:pStyle w:val="BodyText0"/>
      </w:pPr>
      <w:r w:rsidRPr="00335E87">
        <w:rPr>
          <w:noProof/>
        </w:rPr>
        <mc:AlternateContent>
          <mc:Choice Requires="wps">
            <w:drawing>
              <wp:anchor distT="0" distB="0" distL="114300" distR="114300" simplePos="0" relativeHeight="251719680" behindDoc="0" locked="0" layoutInCell="0" allowOverlap="1" wp14:anchorId="750985EC" wp14:editId="63E07DB0">
                <wp:simplePos x="0" y="0"/>
                <wp:positionH relativeFrom="margin">
                  <wp:align>right</wp:align>
                </wp:positionH>
                <wp:positionV relativeFrom="margin">
                  <wp:posOffset>1209675</wp:posOffset>
                </wp:positionV>
                <wp:extent cx="2541270" cy="4478020"/>
                <wp:effectExtent l="19050" t="19050" r="11430" b="17780"/>
                <wp:wrapSquare wrapText="bothSides"/>
                <wp:docPr id="205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1270" cy="4478215"/>
                        </a:xfrm>
                        <a:prstGeom prst="bracketPair">
                          <a:avLst>
                            <a:gd name="adj" fmla="val 8051"/>
                          </a:avLst>
                        </a:prstGeom>
                        <a:noFill/>
                        <a:ln w="38100">
                          <a:solidFill>
                            <a:srgbClr val="9BBB59"/>
                          </a:solidFill>
                          <a:round/>
                          <a:headEnd/>
                          <a:tailEnd/>
                        </a:ln>
                        <a:extLst>
                          <a:ext uri="{909E8E84-426E-40DD-AFC4-6F175D3DCCD1}">
                            <a14:hiddenFill xmlns:a14="http://schemas.microsoft.com/office/drawing/2010/main">
                              <a:solidFill>
                                <a:srgbClr val="943634"/>
                              </a:solidFill>
                            </a14:hiddenFill>
                          </a:ext>
                          <a:ext uri="{AF507438-7753-43E0-B8FC-AC1667EBCBE1}">
                            <a14:hiddenEffects xmlns:a14="http://schemas.microsoft.com/office/drawing/2010/main">
                              <a:effectLst>
                                <a:outerShdw dist="17961" dir="2700000" algn="ctr" rotWithShape="0">
                                  <a:srgbClr val="9BBB59">
                                    <a:gamma/>
                                    <a:shade val="60000"/>
                                    <a:invGamma/>
                                  </a:srgbClr>
                                </a:outerShdw>
                              </a:effectLst>
                            </a14:hiddenEffects>
                          </a:ext>
                        </a:extLst>
                      </wps:spPr>
                      <wps:txbx>
                        <w:txbxContent>
                          <w:p w14:paraId="36D60C72" w14:textId="619F68D2" w:rsidR="00C0425D" w:rsidRPr="0017184A" w:rsidRDefault="00C0425D" w:rsidP="001D5498">
                            <w:pPr>
                              <w:jc w:val="center"/>
                              <w:rPr>
                                <w:b/>
                                <w:sz w:val="20"/>
                                <w:szCs w:val="20"/>
                              </w:rPr>
                            </w:pPr>
                            <w:r w:rsidRPr="0017184A">
                              <w:rPr>
                                <w:b/>
                                <w:sz w:val="20"/>
                                <w:szCs w:val="20"/>
                              </w:rPr>
                              <w:t>THERE ARE NO ADULTS IN THE HOUSEHOLD</w:t>
                            </w:r>
                            <w:r>
                              <w:rPr>
                                <w:b/>
                                <w:sz w:val="20"/>
                                <w:szCs w:val="20"/>
                              </w:rPr>
                              <w:t>.</w:t>
                            </w:r>
                            <w:r w:rsidRPr="0017184A">
                              <w:rPr>
                                <w:b/>
                                <w:sz w:val="20"/>
                                <w:szCs w:val="20"/>
                              </w:rPr>
                              <w:t xml:space="preserve"> </w:t>
                            </w:r>
                          </w:p>
                          <w:p w14:paraId="4CA84449" w14:textId="77777777" w:rsidR="00C0425D" w:rsidRPr="0017184A" w:rsidRDefault="00C0425D" w:rsidP="001D5498">
                            <w:pPr>
                              <w:jc w:val="center"/>
                              <w:rPr>
                                <w:b/>
                                <w:sz w:val="20"/>
                                <w:szCs w:val="20"/>
                              </w:rPr>
                            </w:pPr>
                            <w:r w:rsidRPr="0017184A">
                              <w:rPr>
                                <w:b/>
                                <w:sz w:val="20"/>
                                <w:szCs w:val="20"/>
                              </w:rPr>
                              <w:t>WHAT SHOULD I DO?</w:t>
                            </w:r>
                          </w:p>
                          <w:p w14:paraId="6E507A4F" w14:textId="77777777" w:rsidR="00C0425D" w:rsidRPr="0017184A" w:rsidRDefault="00C0425D" w:rsidP="00A33415">
                            <w:pPr>
                              <w:spacing w:after="120"/>
                              <w:jc w:val="center"/>
                              <w:rPr>
                                <w:sz w:val="20"/>
                                <w:szCs w:val="20"/>
                              </w:rPr>
                            </w:pPr>
                            <w:r w:rsidRPr="0017184A">
                              <w:rPr>
                                <w:sz w:val="20"/>
                                <w:szCs w:val="20"/>
                              </w:rPr>
                              <w:t xml:space="preserve">Sometimes a household has no adult male or female primary decisionmaker age 18 years or older. </w:t>
                            </w:r>
                          </w:p>
                          <w:p w14:paraId="20712814" w14:textId="77777777" w:rsidR="00C0425D" w:rsidRPr="0017184A" w:rsidRDefault="00C0425D" w:rsidP="00A33415">
                            <w:pPr>
                              <w:spacing w:after="120"/>
                              <w:jc w:val="center"/>
                              <w:rPr>
                                <w:i/>
                                <w:sz w:val="20"/>
                                <w:szCs w:val="20"/>
                              </w:rPr>
                            </w:pPr>
                            <w:r w:rsidRPr="0017184A">
                              <w:rPr>
                                <w:i/>
                                <w:sz w:val="20"/>
                                <w:szCs w:val="20"/>
                              </w:rPr>
                              <w:t>What should you do?</w:t>
                            </w:r>
                          </w:p>
                          <w:p w14:paraId="2432A873" w14:textId="77777777" w:rsidR="00C0425D" w:rsidRPr="0017184A" w:rsidRDefault="00C0425D" w:rsidP="00A33415">
                            <w:pPr>
                              <w:spacing w:after="120"/>
                              <w:jc w:val="center"/>
                              <w:rPr>
                                <w:sz w:val="20"/>
                                <w:szCs w:val="20"/>
                              </w:rPr>
                            </w:pPr>
                            <w:r w:rsidRPr="0017184A">
                              <w:rPr>
                                <w:sz w:val="20"/>
                                <w:szCs w:val="20"/>
                              </w:rPr>
                              <w:t xml:space="preserve">First, try to determine if there is a household member under age 18 but at least </w:t>
                            </w:r>
                            <w:r w:rsidRPr="0017184A">
                              <w:rPr>
                                <w:sz w:val="20"/>
                                <w:szCs w:val="20"/>
                                <w:highlight w:val="yellow"/>
                              </w:rPr>
                              <w:t>15 years</w:t>
                            </w:r>
                            <w:r w:rsidRPr="0017184A">
                              <w:rPr>
                                <w:sz w:val="20"/>
                                <w:szCs w:val="20"/>
                              </w:rPr>
                              <w:t xml:space="preserve"> old who can respond to the interview. </w:t>
                            </w:r>
                          </w:p>
                          <w:p w14:paraId="13A2633B" w14:textId="77777777" w:rsidR="00C0425D" w:rsidRPr="0017184A" w:rsidRDefault="00C0425D" w:rsidP="00A33415">
                            <w:pPr>
                              <w:spacing w:after="120"/>
                              <w:jc w:val="center"/>
                              <w:rPr>
                                <w:sz w:val="20"/>
                                <w:szCs w:val="20"/>
                              </w:rPr>
                            </w:pPr>
                            <w:r w:rsidRPr="0017184A">
                              <w:rPr>
                                <w:sz w:val="20"/>
                                <w:szCs w:val="20"/>
                              </w:rPr>
                              <w:t>If so, record the name of this person for item 101 on line 03 of the roster. Record the sex of the person and enter ‘16’ (N</w:t>
                            </w:r>
                            <w:r w:rsidRPr="0017184A">
                              <w:rPr>
                                <w:caps/>
                                <w:sz w:val="20"/>
                                <w:szCs w:val="20"/>
                              </w:rPr>
                              <w:t>o decisionmaker age 18 OR OLDER in household</w:t>
                            </w:r>
                            <w:r w:rsidRPr="0017184A">
                              <w:rPr>
                                <w:sz w:val="20"/>
                                <w:szCs w:val="20"/>
                              </w:rPr>
                              <w:t xml:space="preserve">) for the relationship code. </w:t>
                            </w:r>
                          </w:p>
                          <w:p w14:paraId="523A751B" w14:textId="77777777" w:rsidR="00C0425D" w:rsidRPr="0017184A" w:rsidRDefault="00C0425D" w:rsidP="001D5498">
                            <w:pPr>
                              <w:jc w:val="center"/>
                              <w:rPr>
                                <w:sz w:val="20"/>
                                <w:szCs w:val="20"/>
                              </w:rPr>
                            </w:pPr>
                            <w:r w:rsidRPr="0017184A">
                              <w:rPr>
                                <w:sz w:val="20"/>
                                <w:szCs w:val="20"/>
                              </w:rPr>
                              <w:t xml:space="preserve">If there is no person in the household who is at least </w:t>
                            </w:r>
                            <w:r w:rsidRPr="0017184A">
                              <w:rPr>
                                <w:sz w:val="20"/>
                                <w:szCs w:val="20"/>
                                <w:highlight w:val="yellow"/>
                              </w:rPr>
                              <w:t>15 years</w:t>
                            </w:r>
                            <w:r w:rsidRPr="0017184A">
                              <w:rPr>
                                <w:sz w:val="20"/>
                                <w:szCs w:val="20"/>
                              </w:rPr>
                              <w:t xml:space="preserve"> old, thank the household members for their time, select ‘96’ (OTHER, SPECIFY) as the result code for the interview on the questionnaire cover sheet, and enter “age ineligible: child-headed household” in the corresponding text box.</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0985EC" id="_x0000_s1045" type="#_x0000_t185" style="position:absolute;margin-left:148.9pt;margin-top:95.25pt;width:200.1pt;height:352.6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" o:allowincell="f" adj="1739" fillcolor="#943634" strokecolor="#9bbb59" strokeweight="3pt">
                <v:shadow color="#5d7035" offset="1pt,1pt"/>
                <v:textbox inset="3.6pt,,3.6pt">
                  <w:txbxContent>
                    <w:p w14:paraId="36D60C72" w14:textId="619F68D2" w:rsidR="00C0425D" w:rsidRPr="0017184A" w:rsidRDefault="00C0425D" w:rsidP="001D5498">
                      <w:pPr>
                        <w:jc w:val="center"/>
                        <w:rPr>
                          <w:b/>
                          <w:sz w:val="20"/>
                          <w:szCs w:val="20"/>
                        </w:rPr>
                      </w:pPr>
                      <w:r w:rsidRPr="0017184A">
                        <w:rPr>
                          <w:b/>
                          <w:sz w:val="20"/>
                          <w:szCs w:val="20"/>
                        </w:rPr>
                        <w:t>THERE ARE NO ADULTS IN THE HOUSEHOLD</w:t>
                      </w:r>
                      <w:r>
                        <w:rPr>
                          <w:b/>
                          <w:sz w:val="20"/>
                          <w:szCs w:val="20"/>
                        </w:rPr>
                        <w:t>.</w:t>
                      </w:r>
                      <w:r w:rsidRPr="0017184A">
                        <w:rPr>
                          <w:b/>
                          <w:sz w:val="20"/>
                          <w:szCs w:val="20"/>
                        </w:rPr>
                        <w:t xml:space="preserve"> </w:t>
                      </w:r>
                    </w:p>
                    <w:p w14:paraId="4CA84449" w14:textId="77777777" w:rsidR="00C0425D" w:rsidRPr="0017184A" w:rsidRDefault="00C0425D" w:rsidP="001D5498">
                      <w:pPr>
                        <w:jc w:val="center"/>
                        <w:rPr>
                          <w:b/>
                          <w:sz w:val="20"/>
                          <w:szCs w:val="20"/>
                        </w:rPr>
                      </w:pPr>
                      <w:r w:rsidRPr="0017184A">
                        <w:rPr>
                          <w:b/>
                          <w:sz w:val="20"/>
                          <w:szCs w:val="20"/>
                        </w:rPr>
                        <w:t>WHAT SHOULD I DO?</w:t>
                      </w:r>
                    </w:p>
                    <w:p w14:paraId="6E507A4F" w14:textId="77777777" w:rsidR="00C0425D" w:rsidRPr="0017184A" w:rsidRDefault="00C0425D" w:rsidP="00A33415">
                      <w:pPr>
                        <w:spacing w:after="120"/>
                        <w:jc w:val="center"/>
                        <w:rPr>
                          <w:sz w:val="20"/>
                          <w:szCs w:val="20"/>
                        </w:rPr>
                      </w:pPr>
                      <w:r w:rsidRPr="0017184A">
                        <w:rPr>
                          <w:sz w:val="20"/>
                          <w:szCs w:val="20"/>
                        </w:rPr>
                        <w:t xml:space="preserve">Sometimes a household has no adult male or female primary decisionmaker age 18 years or older. </w:t>
                      </w:r>
                    </w:p>
                    <w:p w14:paraId="20712814" w14:textId="77777777" w:rsidR="00C0425D" w:rsidRPr="0017184A" w:rsidRDefault="00C0425D" w:rsidP="00A33415">
                      <w:pPr>
                        <w:spacing w:after="120"/>
                        <w:jc w:val="center"/>
                        <w:rPr>
                          <w:i/>
                          <w:sz w:val="20"/>
                          <w:szCs w:val="20"/>
                        </w:rPr>
                      </w:pPr>
                      <w:r w:rsidRPr="0017184A">
                        <w:rPr>
                          <w:i/>
                          <w:sz w:val="20"/>
                          <w:szCs w:val="20"/>
                        </w:rPr>
                        <w:t>What should you do?</w:t>
                      </w:r>
                    </w:p>
                    <w:p w14:paraId="2432A873" w14:textId="77777777" w:rsidR="00C0425D" w:rsidRPr="0017184A" w:rsidRDefault="00C0425D" w:rsidP="00A33415">
                      <w:pPr>
                        <w:spacing w:after="120"/>
                        <w:jc w:val="center"/>
                        <w:rPr>
                          <w:sz w:val="20"/>
                          <w:szCs w:val="20"/>
                        </w:rPr>
                      </w:pPr>
                      <w:r w:rsidRPr="0017184A">
                        <w:rPr>
                          <w:sz w:val="20"/>
                          <w:szCs w:val="20"/>
                        </w:rPr>
                        <w:t xml:space="preserve">First, try to determine if there is a household member under age 18 but at least </w:t>
                      </w:r>
                      <w:r w:rsidRPr="0017184A">
                        <w:rPr>
                          <w:sz w:val="20"/>
                          <w:szCs w:val="20"/>
                          <w:highlight w:val="yellow"/>
                        </w:rPr>
                        <w:t>15 years</w:t>
                      </w:r>
                      <w:r w:rsidRPr="0017184A">
                        <w:rPr>
                          <w:sz w:val="20"/>
                          <w:szCs w:val="20"/>
                        </w:rPr>
                        <w:t xml:space="preserve"> old who can respond to the interview. </w:t>
                      </w:r>
                    </w:p>
                    <w:p w14:paraId="13A2633B" w14:textId="77777777" w:rsidR="00C0425D" w:rsidRPr="0017184A" w:rsidRDefault="00C0425D" w:rsidP="00A33415">
                      <w:pPr>
                        <w:spacing w:after="120"/>
                        <w:jc w:val="center"/>
                        <w:rPr>
                          <w:sz w:val="20"/>
                          <w:szCs w:val="20"/>
                        </w:rPr>
                      </w:pPr>
                      <w:r w:rsidRPr="0017184A">
                        <w:rPr>
                          <w:sz w:val="20"/>
                          <w:szCs w:val="20"/>
                        </w:rPr>
                        <w:t>If so, record the name of this person for item 101 on line 03 of the roster. Record the sex of the person and enter ‘16’ (N</w:t>
                      </w:r>
                      <w:r w:rsidRPr="0017184A">
                        <w:rPr>
                          <w:caps/>
                          <w:sz w:val="20"/>
                          <w:szCs w:val="20"/>
                        </w:rPr>
                        <w:t>o decisionmaker age 18 OR OLDER in household</w:t>
                      </w:r>
                      <w:r w:rsidRPr="0017184A">
                        <w:rPr>
                          <w:sz w:val="20"/>
                          <w:szCs w:val="20"/>
                        </w:rPr>
                        <w:t xml:space="preserve">) for the relationship code. </w:t>
                      </w:r>
                    </w:p>
                    <w:p w14:paraId="523A751B" w14:textId="77777777" w:rsidR="00C0425D" w:rsidRPr="0017184A" w:rsidRDefault="00C0425D" w:rsidP="001D5498">
                      <w:pPr>
                        <w:jc w:val="center"/>
                        <w:rPr>
                          <w:sz w:val="20"/>
                          <w:szCs w:val="20"/>
                        </w:rPr>
                      </w:pPr>
                      <w:r w:rsidRPr="0017184A">
                        <w:rPr>
                          <w:sz w:val="20"/>
                          <w:szCs w:val="20"/>
                        </w:rPr>
                        <w:t xml:space="preserve">If there is no person in the household who is at least </w:t>
                      </w:r>
                      <w:r w:rsidRPr="0017184A">
                        <w:rPr>
                          <w:sz w:val="20"/>
                          <w:szCs w:val="20"/>
                          <w:highlight w:val="yellow"/>
                        </w:rPr>
                        <w:t>15 years</w:t>
                      </w:r>
                      <w:r w:rsidRPr="0017184A">
                        <w:rPr>
                          <w:sz w:val="20"/>
                          <w:szCs w:val="20"/>
                        </w:rPr>
                        <w:t xml:space="preserve"> old, thank the household members for their time, select ‘96’ (OTHER, SPECIFY) as the result code for the interview on the questionnaire cover sheet, and enter “age ineligible: child-headed household” in the corresponding text box.</w:t>
                      </w:r>
                    </w:p>
                  </w:txbxContent>
                </v:textbox>
                <w10:wrap type="square" anchorx="margin" anchory="margin"/>
              </v:shape>
            </w:pict>
          </mc:Fallback>
        </mc:AlternateContent>
      </w:r>
      <w:r w:rsidR="00172954">
        <w:t>For a final probe, ask “</w:t>
      </w:r>
      <w:r w:rsidR="00172954" w:rsidRPr="007735F2">
        <w:t>Are there any other people who may not be members of your family, such as domestic servants, lodgers, or friends who usually live here?</w:t>
      </w:r>
      <w:r w:rsidR="00172954">
        <w:t>” Confirm that these individuals share cooking or housekeeping arrangements and recognize the same decisionmaker. Again, record the name, sex and relationship to the primary adult decisionmaker of each person named by the respondent.</w:t>
      </w:r>
    </w:p>
    <w:p w14:paraId="5A1DF8B8" w14:textId="51C10D81" w:rsidR="00172954" w:rsidRPr="00815395" w:rsidRDefault="00172954" w:rsidP="0017184A">
      <w:pPr>
        <w:pStyle w:val="BodyText0"/>
      </w:pPr>
      <w:r>
        <w:t xml:space="preserve">After you have completed listing the name, sex, and relationship to the primary adult decisionmaker for each household member (items 101–103), ask the items in 104–111 one at a time </w:t>
      </w:r>
      <w:r w:rsidRPr="00815395">
        <w:t xml:space="preserve">before moving to </w:t>
      </w:r>
      <w:r>
        <w:t>the next person on the roster. Items 109</w:t>
      </w:r>
      <w:r w:rsidR="004A4AE4">
        <w:t>–</w:t>
      </w:r>
      <w:r>
        <w:t xml:space="preserve">111 apply for only household members ages 3 years and older. </w:t>
      </w:r>
    </w:p>
    <w:p w14:paraId="66215558" w14:textId="19225541" w:rsidR="00172954" w:rsidRPr="0017184A" w:rsidRDefault="00172954" w:rsidP="00A33415">
      <w:pPr>
        <w:pStyle w:val="Heading4"/>
      </w:pPr>
      <w:r w:rsidRPr="0017184A">
        <w:t>Item 104, “What is [NAME’S] age?”</w:t>
      </w:r>
      <w:r w:rsidR="001D5498" w:rsidRPr="001D5498">
        <w:rPr>
          <w:noProof/>
        </w:rPr>
        <w:t xml:space="preserve"> </w:t>
      </w:r>
    </w:p>
    <w:p w14:paraId="08F20CB8" w14:textId="511B3BC4" w:rsidR="00172954" w:rsidRPr="00815395" w:rsidRDefault="00BA4227" w:rsidP="00BA4227">
      <w:pPr>
        <w:pStyle w:val="BodyText0"/>
      </w:pPr>
      <w:r>
        <w:rPr>
          <w:b/>
        </w:rPr>
        <w:t>Purpose:</w:t>
      </w:r>
      <w:r w:rsidR="00172954" w:rsidRPr="00815395">
        <w:t xml:space="preserve"> to identify the age of each </w:t>
      </w:r>
      <w:r w:rsidR="00172954">
        <w:t>person</w:t>
      </w:r>
      <w:r w:rsidR="00172954" w:rsidRPr="00815395">
        <w:t xml:space="preserve"> listed in the roster. This is </w:t>
      </w:r>
      <w:r w:rsidR="00172954">
        <w:t>an important question</w:t>
      </w:r>
      <w:r w:rsidR="00172954" w:rsidRPr="00815395">
        <w:t xml:space="preserve"> </w:t>
      </w:r>
      <w:r w:rsidR="00172954">
        <w:t>because it helps determine who will be interviewed in later modules of the survey</w:t>
      </w:r>
      <w:r w:rsidR="00172954" w:rsidRPr="00815395">
        <w:t>.</w:t>
      </w:r>
    </w:p>
    <w:p w14:paraId="1F64FCB5" w14:textId="2FCE402A" w:rsidR="00172954" w:rsidRPr="00A60A94" w:rsidRDefault="00172954" w:rsidP="00BA4227">
      <w:pPr>
        <w:pStyle w:val="BodyText0"/>
      </w:pPr>
      <w:r w:rsidRPr="00815395">
        <w:t>Ask the respondent the age</w:t>
      </w:r>
      <w:r>
        <w:t xml:space="preserve"> of each</w:t>
      </w:r>
      <w:r w:rsidRPr="00815395">
        <w:t xml:space="preserve"> </w:t>
      </w:r>
      <w:r>
        <w:t>household member</w:t>
      </w:r>
      <w:r w:rsidRPr="00815395">
        <w:t>.</w:t>
      </w:r>
      <w:r>
        <w:t xml:space="preserve"> </w:t>
      </w:r>
      <w:r w:rsidRPr="00815395">
        <w:t>Record the age corresponding to the names listed in the roster.</w:t>
      </w:r>
      <w:r>
        <w:t xml:space="preserve"> </w:t>
      </w:r>
      <w:r w:rsidRPr="00826E5C">
        <w:t xml:space="preserve">If the respondent is age 95 or older, enter </w:t>
      </w:r>
      <w:r>
        <w:t>‘</w:t>
      </w:r>
      <w:r w:rsidRPr="00826E5C">
        <w:t>95.</w:t>
      </w:r>
      <w:r>
        <w:t>’</w:t>
      </w:r>
      <w:r w:rsidRPr="00826E5C">
        <w:t xml:space="preserve"> If the respondent is unsure of any of the hou</w:t>
      </w:r>
      <w:r w:rsidRPr="00A60A94">
        <w:t xml:space="preserve">sehold members’ ages, it may be necessary to probe further </w:t>
      </w:r>
      <w:r w:rsidR="004E55AA">
        <w:t xml:space="preserve">by asking other household members with more direct knowledge of </w:t>
      </w:r>
      <w:r w:rsidR="00EE09C2">
        <w:t>peoples’ ages, or by</w:t>
      </w:r>
      <w:r w:rsidR="004E55AA">
        <w:t xml:space="preserve"> </w:t>
      </w:r>
      <w:r w:rsidRPr="00A60A94">
        <w:t>using the Country-specific Event Calendar (</w:t>
      </w:r>
      <w:r w:rsidR="00A60A94" w:rsidRPr="00A60A94">
        <w:t>Appendix C</w:t>
      </w:r>
      <w:r w:rsidRPr="00A60A94">
        <w:t>)</w:t>
      </w:r>
      <w:r w:rsidR="00EE09C2">
        <w:t xml:space="preserve"> to help determine household members’ ages</w:t>
      </w:r>
      <w:r w:rsidRPr="00A60A94">
        <w:t>.</w:t>
      </w:r>
    </w:p>
    <w:p w14:paraId="1A3AEBD9" w14:textId="5D3A7C77" w:rsidR="00172954" w:rsidRPr="00826E5C" w:rsidRDefault="00172954" w:rsidP="00C128B6">
      <w:pPr>
        <w:pStyle w:val="Indentedtext"/>
      </w:pPr>
      <w:r w:rsidRPr="00A60A94">
        <w:t>Always record the household member’s age</w:t>
      </w:r>
      <w:r w:rsidRPr="00826E5C">
        <w:t xml:space="preserve"> in </w:t>
      </w:r>
      <w:r w:rsidRPr="00A548D7">
        <w:rPr>
          <w:b/>
        </w:rPr>
        <w:t>completed years</w:t>
      </w:r>
      <w:r w:rsidRPr="00826E5C">
        <w:t>. For example, if a household member</w:t>
      </w:r>
      <w:r>
        <w:t>’</w:t>
      </w:r>
      <w:r w:rsidRPr="00826E5C">
        <w:t>s age is 14 years and 4 months, you would record the age in completed years as 14 years. Similarly, if a household member</w:t>
      </w:r>
      <w:r>
        <w:t>’</w:t>
      </w:r>
      <w:r w:rsidRPr="00826E5C">
        <w:t xml:space="preserve">s age is 14 years and 11 months, you would still record the age in completed years as 14 years. </w:t>
      </w:r>
    </w:p>
    <w:p w14:paraId="74DBD35C" w14:textId="5E53AA64" w:rsidR="00EE09C2" w:rsidRPr="00C128B6" w:rsidRDefault="00EE09C2" w:rsidP="00EE09C2">
      <w:pPr>
        <w:pStyle w:val="Heading4"/>
      </w:pPr>
      <w:r w:rsidRPr="00C128B6">
        <w:t>Item 105</w:t>
      </w:r>
      <w:r>
        <w:t>a</w:t>
      </w:r>
      <w:r w:rsidRPr="00C128B6">
        <w:t>, “</w:t>
      </w:r>
      <w:r>
        <w:t>Is</w:t>
      </w:r>
      <w:r w:rsidRPr="00C128B6">
        <w:t xml:space="preserve"> [NAME] </w:t>
      </w:r>
      <w:r>
        <w:t>a usual household member</w:t>
      </w:r>
      <w:r w:rsidRPr="00C128B6">
        <w:t>?”</w:t>
      </w:r>
    </w:p>
    <w:p w14:paraId="3048769F" w14:textId="5EDFEDC0" w:rsidR="00EE09C2" w:rsidRDefault="00EE09C2" w:rsidP="00EE09C2">
      <w:pPr>
        <w:pStyle w:val="BodyText0"/>
      </w:pPr>
      <w:r>
        <w:t>The purpose of this question is to identify people who may have spent the previous night in the household, but who are guests of the household, and not usual members of the household.  For each person listed in the roster, a</w:t>
      </w:r>
      <w:r w:rsidRPr="00815395">
        <w:t>sk the question</w:t>
      </w:r>
      <w:r>
        <w:t>,</w:t>
      </w:r>
      <w:r w:rsidRPr="00815395">
        <w:t xml:space="preserve"> </w:t>
      </w:r>
      <w:r>
        <w:t>enter</w:t>
      </w:r>
      <w:r w:rsidRPr="00815395">
        <w:t xml:space="preserve"> </w:t>
      </w:r>
      <w:r>
        <w:t>‘</w:t>
      </w:r>
      <w:r w:rsidRPr="00815395">
        <w:t>1</w:t>
      </w:r>
      <w:r>
        <w:t>’</w:t>
      </w:r>
      <w:r w:rsidRPr="00815395">
        <w:t xml:space="preserve"> </w:t>
      </w:r>
      <w:r>
        <w:t>(</w:t>
      </w:r>
      <w:r w:rsidRPr="00815395">
        <w:t>YES</w:t>
      </w:r>
      <w:r>
        <w:t>)</w:t>
      </w:r>
      <w:r w:rsidRPr="00815395">
        <w:t xml:space="preserve"> or </w:t>
      </w:r>
      <w:r>
        <w:t>‘</w:t>
      </w:r>
      <w:r w:rsidRPr="00815395">
        <w:t>2</w:t>
      </w:r>
      <w:r>
        <w:t>’</w:t>
      </w:r>
      <w:r w:rsidRPr="00815395">
        <w:t xml:space="preserve"> </w:t>
      </w:r>
      <w:r>
        <w:t>(</w:t>
      </w:r>
      <w:r w:rsidRPr="00815395">
        <w:t>NO</w:t>
      </w:r>
      <w:r>
        <w:t>), and continue</w:t>
      </w:r>
      <w:r w:rsidRPr="00815395">
        <w:t xml:space="preserve"> to item </w:t>
      </w:r>
      <w:r>
        <w:t>1</w:t>
      </w:r>
      <w:r w:rsidRPr="00815395">
        <w:t xml:space="preserve">06. </w:t>
      </w:r>
    </w:p>
    <w:p w14:paraId="2209DE87" w14:textId="4FB0D7FC" w:rsidR="00172954" w:rsidRPr="00C128B6" w:rsidRDefault="00172954" w:rsidP="00A33415">
      <w:pPr>
        <w:pStyle w:val="Heading4"/>
      </w:pPr>
      <w:r w:rsidRPr="00C128B6">
        <w:t>Item 105</w:t>
      </w:r>
      <w:r w:rsidR="00EE09C2">
        <w:t>b</w:t>
      </w:r>
      <w:r w:rsidRPr="00C128B6">
        <w:t>, “Did [NAME] stay here last night?”</w:t>
      </w:r>
    </w:p>
    <w:p w14:paraId="011B80F2" w14:textId="46A59011" w:rsidR="00172954" w:rsidRDefault="00172954" w:rsidP="00BA4227">
      <w:pPr>
        <w:pStyle w:val="BodyText0"/>
      </w:pPr>
      <w:r>
        <w:t>For each person listed in the roster, a</w:t>
      </w:r>
      <w:r w:rsidRPr="00815395">
        <w:t xml:space="preserve">sk the question and </w:t>
      </w:r>
      <w:r>
        <w:t>enter</w:t>
      </w:r>
      <w:r w:rsidRPr="00815395">
        <w:t xml:space="preserve"> </w:t>
      </w:r>
      <w:r>
        <w:t>‘</w:t>
      </w:r>
      <w:r w:rsidRPr="00815395">
        <w:t>1</w:t>
      </w:r>
      <w:r>
        <w:t>’</w:t>
      </w:r>
      <w:r w:rsidRPr="00815395">
        <w:t xml:space="preserve"> </w:t>
      </w:r>
      <w:r>
        <w:t>(</w:t>
      </w:r>
      <w:r w:rsidRPr="00815395">
        <w:t>YES</w:t>
      </w:r>
      <w:r>
        <w:t>)</w:t>
      </w:r>
      <w:r w:rsidRPr="00815395">
        <w:t xml:space="preserve"> or </w:t>
      </w:r>
      <w:r>
        <w:t>‘</w:t>
      </w:r>
      <w:r w:rsidRPr="00815395">
        <w:t>2</w:t>
      </w:r>
      <w:r>
        <w:t>’</w:t>
      </w:r>
      <w:r w:rsidRPr="00815395">
        <w:t xml:space="preserve"> </w:t>
      </w:r>
      <w:r>
        <w:t>(</w:t>
      </w:r>
      <w:r w:rsidRPr="00815395">
        <w:t>NO</w:t>
      </w:r>
      <w:r>
        <w:t>).</w:t>
      </w:r>
      <w:r w:rsidRPr="00815395">
        <w:t xml:space="preserve"> If </w:t>
      </w:r>
      <w:r>
        <w:t>the response is ‘YES,’</w:t>
      </w:r>
      <w:r w:rsidRPr="00815395">
        <w:t xml:space="preserve"> </w:t>
      </w:r>
      <w:r>
        <w:t xml:space="preserve">the tablet program will automatically </w:t>
      </w:r>
      <w:r w:rsidRPr="00815395">
        <w:t>skip to</w:t>
      </w:r>
      <w:r>
        <w:t xml:space="preserve"> item</w:t>
      </w:r>
      <w:r w:rsidRPr="00815395">
        <w:t xml:space="preserve"> </w:t>
      </w:r>
      <w:r>
        <w:t>1</w:t>
      </w:r>
      <w:r w:rsidRPr="00815395">
        <w:t>0</w:t>
      </w:r>
      <w:r>
        <w:t>9 for age-eligible household members</w:t>
      </w:r>
      <w:r w:rsidRPr="00815395">
        <w:t xml:space="preserve">. </w:t>
      </w:r>
      <w:r>
        <w:lastRenderedPageBreak/>
        <w:t xml:space="preserve">However, if you are using a paper questionnaire, you will first complete items 107 and 108 before proceeding to item 109. </w:t>
      </w:r>
      <w:r w:rsidRPr="00815395">
        <w:t xml:space="preserve">If </w:t>
      </w:r>
      <w:r>
        <w:t>‘NO,’ continue</w:t>
      </w:r>
      <w:r w:rsidRPr="00815395">
        <w:t xml:space="preserve"> to item </w:t>
      </w:r>
      <w:r>
        <w:t>1</w:t>
      </w:r>
      <w:r w:rsidRPr="00815395">
        <w:t xml:space="preserve">06. </w:t>
      </w:r>
    </w:p>
    <w:p w14:paraId="6BF4D104" w14:textId="77777777" w:rsidR="00172954" w:rsidRPr="00C128B6" w:rsidRDefault="00172954" w:rsidP="00A33415">
      <w:pPr>
        <w:pStyle w:val="Heading4"/>
      </w:pPr>
      <w:r w:rsidRPr="00C128B6">
        <w:t>Item 106, “How long has it been since [NAME] has spent the night in this household?”</w:t>
      </w:r>
    </w:p>
    <w:p w14:paraId="6405803E" w14:textId="0BDCBEE5" w:rsidR="00172954" w:rsidRDefault="00BA4227" w:rsidP="00BA4227">
      <w:pPr>
        <w:pStyle w:val="BodyText0"/>
      </w:pPr>
      <w:r>
        <w:rPr>
          <w:b/>
        </w:rPr>
        <w:t>Purpose:</w:t>
      </w:r>
      <w:r w:rsidR="00172954" w:rsidRPr="00815395">
        <w:t xml:space="preserve"> to</w:t>
      </w:r>
      <w:r w:rsidR="00172954">
        <w:t xml:space="preserve"> determine how long it has been, in the number of days, weeks, or months, since a household member last stayed in the household if he or she did not stay in the household the night before the survey.</w:t>
      </w:r>
    </w:p>
    <w:p w14:paraId="53ED6E58" w14:textId="2FA23580" w:rsidR="00172954" w:rsidRDefault="00172954" w:rsidP="00BA4227">
      <w:pPr>
        <w:pStyle w:val="BodyText0"/>
      </w:pPr>
      <w:r w:rsidRPr="00815395">
        <w:t>Ask the question</w:t>
      </w:r>
      <w:r>
        <w:t xml:space="preserve"> about each person who did not spend the previous night in the household. Select the result code that matches the respondent’s answer using the guidance below.</w:t>
      </w:r>
    </w:p>
    <w:p w14:paraId="130E5492" w14:textId="1CEC8607" w:rsidR="00172954" w:rsidRDefault="00C128B6" w:rsidP="00C128B6">
      <w:pPr>
        <w:pStyle w:val="Indentedtext"/>
      </w:pPr>
      <w:r w:rsidRPr="00F54EB9">
        <w:rPr>
          <w:noProof/>
        </w:rPr>
        <mc:AlternateContent>
          <mc:Choice Requires="wps">
            <w:drawing>
              <wp:anchor distT="0" distB="0" distL="114300" distR="114300" simplePos="0" relativeHeight="251717632" behindDoc="0" locked="0" layoutInCell="1" allowOverlap="1" wp14:anchorId="1AE40CED" wp14:editId="56F708C6">
                <wp:simplePos x="0" y="0"/>
                <wp:positionH relativeFrom="margin">
                  <wp:posOffset>2848610</wp:posOffset>
                </wp:positionH>
                <wp:positionV relativeFrom="paragraph">
                  <wp:posOffset>1026160</wp:posOffset>
                </wp:positionV>
                <wp:extent cx="3048000" cy="2667000"/>
                <wp:effectExtent l="95250" t="95250" r="95250" b="95250"/>
                <wp:wrapSquare wrapText="bothSides"/>
                <wp:docPr id="2058"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0" cy="2667000"/>
                        </a:xfrm>
                        <a:prstGeom prst="rect">
                          <a:avLst/>
                        </a:prstGeom>
                        <a:solidFill>
                          <a:srgbClr val="FFFFFF"/>
                        </a:solidFill>
                        <a:effectLst>
                          <a:outerShdw blurRad="63500" sx="102000" sy="102000" algn="ctr" rotWithShape="0">
                            <a:prstClr val="black">
                              <a:alpha val="40000"/>
                            </a:prst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14:paraId="55488389" w14:textId="77777777" w:rsidR="00C0425D" w:rsidRDefault="00C0425D" w:rsidP="00172954">
                            <w:pPr>
                              <w:jc w:val="center"/>
                              <w:rPr>
                                <w:color w:val="9BBB59" w:themeColor="accent3"/>
                              </w:rPr>
                            </w:pPr>
                            <w:r>
                              <w:rPr>
                                <w:color w:val="9BBB59" w:themeColor="accent3"/>
                                <w:spacing w:val="320"/>
                                <w:sz w:val="26"/>
                                <w:szCs w:val="26"/>
                              </w:rPr>
                              <w:t>●●</w:t>
                            </w:r>
                            <w:r>
                              <w:rPr>
                                <w:color w:val="9BBB59" w:themeColor="accent3"/>
                                <w:sz w:val="26"/>
                                <w:szCs w:val="26"/>
                              </w:rPr>
                              <w:t>●</w:t>
                            </w:r>
                          </w:p>
                          <w:p w14:paraId="59EB142E" w14:textId="77777777" w:rsidR="00C0425D" w:rsidRPr="00C128B6" w:rsidRDefault="00C0425D" w:rsidP="00172954">
                            <w:pPr>
                              <w:spacing w:before="120"/>
                              <w:jc w:val="center"/>
                              <w:rPr>
                                <w:i/>
                                <w:sz w:val="20"/>
                                <w:szCs w:val="20"/>
                                <w:u w:val="single"/>
                              </w:rPr>
                            </w:pPr>
                            <w:r w:rsidRPr="00C128B6">
                              <w:rPr>
                                <w:i/>
                                <w:sz w:val="20"/>
                                <w:szCs w:val="20"/>
                                <w:u w:val="single"/>
                              </w:rPr>
                              <w:t>Bright Ideas:</w:t>
                            </w:r>
                          </w:p>
                          <w:p w14:paraId="2A721AC1" w14:textId="77777777" w:rsidR="00C0425D" w:rsidRPr="00C128B6" w:rsidRDefault="00C0425D" w:rsidP="00172954">
                            <w:pPr>
                              <w:jc w:val="center"/>
                              <w:rPr>
                                <w:sz w:val="20"/>
                                <w:szCs w:val="20"/>
                              </w:rPr>
                            </w:pPr>
                            <w:r w:rsidRPr="00C128B6">
                              <w:rPr>
                                <w:sz w:val="20"/>
                                <w:szCs w:val="20"/>
                              </w:rPr>
                              <w:t>Practice conversions to completed weeks and months:</w:t>
                            </w:r>
                          </w:p>
                          <w:p w14:paraId="7679231F" w14:textId="77777777" w:rsidR="00C0425D" w:rsidRPr="00C128B6" w:rsidRDefault="00C0425D" w:rsidP="00172954">
                            <w:pPr>
                              <w:jc w:val="center"/>
                              <w:rPr>
                                <w:sz w:val="16"/>
                                <w:szCs w:val="16"/>
                              </w:rPr>
                            </w:pPr>
                          </w:p>
                          <w:p w14:paraId="20454144" w14:textId="77777777" w:rsidR="00C0425D" w:rsidRPr="00C128B6" w:rsidRDefault="00C0425D" w:rsidP="00172954">
                            <w:pPr>
                              <w:jc w:val="center"/>
                              <w:rPr>
                                <w:sz w:val="20"/>
                                <w:szCs w:val="20"/>
                              </w:rPr>
                            </w:pPr>
                            <w:r w:rsidRPr="00C128B6">
                              <w:rPr>
                                <w:sz w:val="20"/>
                                <w:szCs w:val="20"/>
                              </w:rPr>
                              <w:t xml:space="preserve">A respondent tells you his brother has not spent the night in the household for 13 weeks. Do you need to convert this number of weeks into months? </w:t>
                            </w:r>
                          </w:p>
                          <w:p w14:paraId="1BE5A1DA" w14:textId="77777777" w:rsidR="00C0425D" w:rsidRPr="00C128B6" w:rsidRDefault="00C0425D" w:rsidP="00172954">
                            <w:pPr>
                              <w:jc w:val="center"/>
                              <w:rPr>
                                <w:sz w:val="20"/>
                                <w:szCs w:val="20"/>
                              </w:rPr>
                            </w:pPr>
                            <w:r w:rsidRPr="00C128B6">
                              <w:rPr>
                                <w:sz w:val="20"/>
                                <w:szCs w:val="20"/>
                              </w:rPr>
                              <w:t>If so, how many completed months should you record?</w:t>
                            </w:r>
                          </w:p>
                          <w:p w14:paraId="537EDAFF" w14:textId="77777777" w:rsidR="00C0425D" w:rsidRPr="00C128B6" w:rsidRDefault="00C0425D" w:rsidP="00172954">
                            <w:pPr>
                              <w:jc w:val="center"/>
                              <w:rPr>
                                <w:sz w:val="16"/>
                                <w:szCs w:val="16"/>
                              </w:rPr>
                            </w:pPr>
                          </w:p>
                          <w:p w14:paraId="44A44852" w14:textId="77777777" w:rsidR="00C0425D" w:rsidRPr="00C128B6" w:rsidRDefault="00C0425D" w:rsidP="00172954">
                            <w:pPr>
                              <w:jc w:val="center"/>
                              <w:rPr>
                                <w:sz w:val="20"/>
                                <w:szCs w:val="20"/>
                              </w:rPr>
                            </w:pPr>
                            <w:r w:rsidRPr="00C128B6">
                              <w:rPr>
                                <w:sz w:val="20"/>
                                <w:szCs w:val="20"/>
                              </w:rPr>
                              <w:t xml:space="preserve">A respondent says that her husband last spent the night in the household 8 days ago. Do you need to convert this number of days into weeks? </w:t>
                            </w:r>
                          </w:p>
                          <w:p w14:paraId="6D7749E7" w14:textId="77777777" w:rsidR="00C0425D" w:rsidRPr="00C128B6" w:rsidRDefault="00C0425D" w:rsidP="00172954">
                            <w:pPr>
                              <w:jc w:val="center"/>
                              <w:rPr>
                                <w:sz w:val="20"/>
                                <w:szCs w:val="20"/>
                              </w:rPr>
                            </w:pPr>
                            <w:r w:rsidRPr="00C128B6">
                              <w:rPr>
                                <w:sz w:val="20"/>
                                <w:szCs w:val="20"/>
                              </w:rPr>
                              <w:t>If so, how many completed weeks should you record?</w:t>
                            </w:r>
                          </w:p>
                          <w:p w14:paraId="145B1423" w14:textId="77777777" w:rsidR="00C0425D" w:rsidRPr="00C128B6" w:rsidRDefault="00C0425D" w:rsidP="00172954">
                            <w:pPr>
                              <w:jc w:val="center"/>
                              <w:rPr>
                                <w:sz w:val="16"/>
                                <w:szCs w:val="16"/>
                              </w:rPr>
                            </w:pPr>
                          </w:p>
                          <w:p w14:paraId="052047E1" w14:textId="77777777" w:rsidR="00C0425D" w:rsidRDefault="00C0425D" w:rsidP="00172954">
                            <w:pPr>
                              <w:jc w:val="center"/>
                              <w:rPr>
                                <w:color w:val="9BBB59" w:themeColor="accent3"/>
                              </w:rPr>
                            </w:pPr>
                            <w:r>
                              <w:rPr>
                                <w:color w:val="9BBB59" w:themeColor="accent3"/>
                                <w:spacing w:val="320"/>
                                <w:sz w:val="26"/>
                                <w:szCs w:val="26"/>
                              </w:rPr>
                              <w:t>●●</w:t>
                            </w:r>
                            <w:r>
                              <w:rPr>
                                <w:color w:val="9BBB59" w:themeColor="accent3"/>
                                <w:sz w:val="26"/>
                                <w:szCs w:val="26"/>
                              </w:rPr>
                              <w:t>●</w:t>
                            </w:r>
                          </w:p>
                          <w:p w14:paraId="427228F4" w14:textId="77777777" w:rsidR="00C0425D" w:rsidRDefault="00C0425D" w:rsidP="00172954">
                            <w:pPr>
                              <w:spacing w:line="240" w:lineRule="auto"/>
                              <w:jc w:val="center"/>
                              <w:rPr>
                                <w:sz w:val="2"/>
                                <w:szCs w:val="2"/>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1AE40CED" id="_x0000_s1046" style="position:absolute;margin-left:224.3pt;margin-top:80.8pt;width:240pt;height:210pt;z-index:251717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" stroked="f">
                <v:shadow on="t" type="perspective" color="black" opacity="26214f" offset="0,0" matrix="66847f,,,66847f"/>
                <v:textbox>
                  <w:txbxContent>
                    <w:p w14:paraId="55488389" w14:textId="77777777" w:rsidR="00C0425D" w:rsidRDefault="00C0425D" w:rsidP="00172954">
                      <w:pPr>
                        <w:jc w:val="center"/>
                        <w:rPr>
                          <w:color w:val="9BBB59" w:themeColor="accent3"/>
                        </w:rPr>
                      </w:pPr>
                      <w:r>
                        <w:rPr>
                          <w:color w:val="9BBB59" w:themeColor="accent3"/>
                          <w:spacing w:val="320"/>
                          <w:sz w:val="26"/>
                          <w:szCs w:val="26"/>
                        </w:rPr>
                        <w:t>●●</w:t>
                      </w:r>
                      <w:r>
                        <w:rPr>
                          <w:color w:val="9BBB59" w:themeColor="accent3"/>
                          <w:sz w:val="26"/>
                          <w:szCs w:val="26"/>
                        </w:rPr>
                        <w:t>●</w:t>
                      </w:r>
                    </w:p>
                    <w:p w14:paraId="59EB142E" w14:textId="77777777" w:rsidR="00C0425D" w:rsidRPr="00C128B6" w:rsidRDefault="00C0425D" w:rsidP="00172954">
                      <w:pPr>
                        <w:spacing w:before="120"/>
                        <w:jc w:val="center"/>
                        <w:rPr>
                          <w:i/>
                          <w:sz w:val="20"/>
                          <w:szCs w:val="20"/>
                          <w:u w:val="single"/>
                        </w:rPr>
                      </w:pPr>
                      <w:r w:rsidRPr="00C128B6">
                        <w:rPr>
                          <w:i/>
                          <w:sz w:val="20"/>
                          <w:szCs w:val="20"/>
                          <w:u w:val="single"/>
                        </w:rPr>
                        <w:t>Bright Ideas:</w:t>
                      </w:r>
                    </w:p>
                    <w:p w14:paraId="2A721AC1" w14:textId="77777777" w:rsidR="00C0425D" w:rsidRPr="00C128B6" w:rsidRDefault="00C0425D" w:rsidP="00172954">
                      <w:pPr>
                        <w:jc w:val="center"/>
                        <w:rPr>
                          <w:sz w:val="20"/>
                          <w:szCs w:val="20"/>
                        </w:rPr>
                      </w:pPr>
                      <w:r w:rsidRPr="00C128B6">
                        <w:rPr>
                          <w:sz w:val="20"/>
                          <w:szCs w:val="20"/>
                        </w:rPr>
                        <w:t>Practice conversions to completed weeks and months:</w:t>
                      </w:r>
                    </w:p>
                    <w:p w14:paraId="7679231F" w14:textId="77777777" w:rsidR="00C0425D" w:rsidRPr="00C128B6" w:rsidRDefault="00C0425D" w:rsidP="00172954">
                      <w:pPr>
                        <w:jc w:val="center"/>
                        <w:rPr>
                          <w:sz w:val="16"/>
                          <w:szCs w:val="16"/>
                        </w:rPr>
                      </w:pPr>
                    </w:p>
                    <w:p w14:paraId="20454144" w14:textId="77777777" w:rsidR="00C0425D" w:rsidRPr="00C128B6" w:rsidRDefault="00C0425D" w:rsidP="00172954">
                      <w:pPr>
                        <w:jc w:val="center"/>
                        <w:rPr>
                          <w:sz w:val="20"/>
                          <w:szCs w:val="20"/>
                        </w:rPr>
                      </w:pPr>
                      <w:r w:rsidRPr="00C128B6">
                        <w:rPr>
                          <w:sz w:val="20"/>
                          <w:szCs w:val="20"/>
                        </w:rPr>
                        <w:t xml:space="preserve">A respondent tells you his brother has not spent the night in the household for 13 weeks. Do you need to convert this number of weeks into months? </w:t>
                      </w:r>
                    </w:p>
                    <w:p w14:paraId="1BE5A1DA" w14:textId="77777777" w:rsidR="00C0425D" w:rsidRPr="00C128B6" w:rsidRDefault="00C0425D" w:rsidP="00172954">
                      <w:pPr>
                        <w:jc w:val="center"/>
                        <w:rPr>
                          <w:sz w:val="20"/>
                          <w:szCs w:val="20"/>
                        </w:rPr>
                      </w:pPr>
                      <w:r w:rsidRPr="00C128B6">
                        <w:rPr>
                          <w:sz w:val="20"/>
                          <w:szCs w:val="20"/>
                        </w:rPr>
                        <w:t>If so, how many completed months should you record?</w:t>
                      </w:r>
                    </w:p>
                    <w:p w14:paraId="537EDAFF" w14:textId="77777777" w:rsidR="00C0425D" w:rsidRPr="00C128B6" w:rsidRDefault="00C0425D" w:rsidP="00172954">
                      <w:pPr>
                        <w:jc w:val="center"/>
                        <w:rPr>
                          <w:sz w:val="16"/>
                          <w:szCs w:val="16"/>
                        </w:rPr>
                      </w:pPr>
                    </w:p>
                    <w:p w14:paraId="44A44852" w14:textId="77777777" w:rsidR="00C0425D" w:rsidRPr="00C128B6" w:rsidRDefault="00C0425D" w:rsidP="00172954">
                      <w:pPr>
                        <w:jc w:val="center"/>
                        <w:rPr>
                          <w:sz w:val="20"/>
                          <w:szCs w:val="20"/>
                        </w:rPr>
                      </w:pPr>
                      <w:r w:rsidRPr="00C128B6">
                        <w:rPr>
                          <w:sz w:val="20"/>
                          <w:szCs w:val="20"/>
                        </w:rPr>
                        <w:t xml:space="preserve">A respondent says that her husband last spent the night in the household 8 days ago. Do you need to convert this number of days into weeks? </w:t>
                      </w:r>
                    </w:p>
                    <w:p w14:paraId="6D7749E7" w14:textId="77777777" w:rsidR="00C0425D" w:rsidRPr="00C128B6" w:rsidRDefault="00C0425D" w:rsidP="00172954">
                      <w:pPr>
                        <w:jc w:val="center"/>
                        <w:rPr>
                          <w:sz w:val="20"/>
                          <w:szCs w:val="20"/>
                        </w:rPr>
                      </w:pPr>
                      <w:r w:rsidRPr="00C128B6">
                        <w:rPr>
                          <w:sz w:val="20"/>
                          <w:szCs w:val="20"/>
                        </w:rPr>
                        <w:t>If so, how many completed weeks should you record?</w:t>
                      </w:r>
                    </w:p>
                    <w:p w14:paraId="145B1423" w14:textId="77777777" w:rsidR="00C0425D" w:rsidRPr="00C128B6" w:rsidRDefault="00C0425D" w:rsidP="00172954">
                      <w:pPr>
                        <w:jc w:val="center"/>
                        <w:rPr>
                          <w:sz w:val="16"/>
                          <w:szCs w:val="16"/>
                        </w:rPr>
                      </w:pPr>
                    </w:p>
                    <w:p w14:paraId="052047E1" w14:textId="77777777" w:rsidR="00C0425D" w:rsidRDefault="00C0425D" w:rsidP="00172954">
                      <w:pPr>
                        <w:jc w:val="center"/>
                        <w:rPr>
                          <w:color w:val="9BBB59" w:themeColor="accent3"/>
                        </w:rPr>
                      </w:pPr>
                      <w:r>
                        <w:rPr>
                          <w:color w:val="9BBB59" w:themeColor="accent3"/>
                          <w:spacing w:val="320"/>
                          <w:sz w:val="26"/>
                          <w:szCs w:val="26"/>
                        </w:rPr>
                        <w:t>●●</w:t>
                      </w:r>
                      <w:r>
                        <w:rPr>
                          <w:color w:val="9BBB59" w:themeColor="accent3"/>
                          <w:sz w:val="26"/>
                          <w:szCs w:val="26"/>
                        </w:rPr>
                        <w:t>●</w:t>
                      </w:r>
                    </w:p>
                    <w:p w14:paraId="427228F4" w14:textId="77777777" w:rsidR="00C0425D" w:rsidRDefault="00C0425D" w:rsidP="00172954">
                      <w:pPr>
                        <w:spacing w:line="240" w:lineRule="auto"/>
                        <w:jc w:val="center"/>
                        <w:rPr>
                          <w:sz w:val="2"/>
                          <w:szCs w:val="2"/>
                        </w:rPr>
                      </w:pPr>
                    </w:p>
                  </w:txbxContent>
                </v:textbox>
                <w10:wrap type="square" anchorx="margin"/>
              </v:rect>
            </w:pict>
          </mc:Fallback>
        </mc:AlternateContent>
      </w:r>
      <w:r w:rsidR="00172954">
        <w:t xml:space="preserve">Convert days to completed weeks if the respondent gives you </w:t>
      </w:r>
      <w:proofErr w:type="gramStart"/>
      <w:r w:rsidR="00172954">
        <w:t>a number of</w:t>
      </w:r>
      <w:proofErr w:type="gramEnd"/>
      <w:r w:rsidR="00172954">
        <w:t xml:space="preserve"> days in excess of 6 days by dividing the number of days reported by 7. Similarly, convert weeks to completed months if the respondent reports </w:t>
      </w:r>
      <w:proofErr w:type="gramStart"/>
      <w:r w:rsidR="00172954" w:rsidRPr="000E4FC8">
        <w:rPr>
          <w:color w:val="auto"/>
        </w:rPr>
        <w:t>a number of</w:t>
      </w:r>
      <w:proofErr w:type="gramEnd"/>
      <w:r w:rsidR="00172954" w:rsidRPr="000E4FC8">
        <w:rPr>
          <w:color w:val="auto"/>
        </w:rPr>
        <w:t xml:space="preserve"> weeks in excess of 5 weeks by dividing the number of weeks reported by 4. Use the tablet program drop-down menu to enter the number of days, weeks, or months as follows:</w:t>
      </w:r>
    </w:p>
    <w:p w14:paraId="5247CAF5" w14:textId="63B3DDEA" w:rsidR="00172954" w:rsidRDefault="00172954" w:rsidP="00A33415">
      <w:pPr>
        <w:pStyle w:val="Bulletedlist"/>
      </w:pPr>
      <w:r w:rsidRPr="00EB2D55">
        <w:t xml:space="preserve">If the respondent answers </w:t>
      </w:r>
      <w:r>
        <w:t>with</w:t>
      </w:r>
      <w:r w:rsidRPr="00EB2D55">
        <w:t xml:space="preserve"> </w:t>
      </w:r>
      <w:proofErr w:type="gramStart"/>
      <w:r w:rsidRPr="00EB2D55">
        <w:t>a number of</w:t>
      </w:r>
      <w:proofErr w:type="gramEnd"/>
      <w:r w:rsidRPr="00EB2D55">
        <w:t xml:space="preserve"> days, </w:t>
      </w:r>
      <w:r>
        <w:t>select ‘1’ (DAYS). Then</w:t>
      </w:r>
      <w:r w:rsidRPr="00EB2D55">
        <w:t xml:space="preserve"> enter the number of days </w:t>
      </w:r>
      <w:r>
        <w:t>since the household member spent the night in the household</w:t>
      </w:r>
      <w:r w:rsidRPr="00EB2D55">
        <w:t xml:space="preserve">. </w:t>
      </w:r>
    </w:p>
    <w:p w14:paraId="274D82CF" w14:textId="0ED64DB0" w:rsidR="00172954" w:rsidRPr="00EB2D55" w:rsidRDefault="00172954" w:rsidP="00A33415">
      <w:pPr>
        <w:pStyle w:val="Bulletedlist"/>
      </w:pPr>
      <w:r w:rsidRPr="00EB2D55">
        <w:t xml:space="preserve">If the respondent answers </w:t>
      </w:r>
      <w:r>
        <w:t>with</w:t>
      </w:r>
      <w:r w:rsidRPr="00EB2D55">
        <w:t xml:space="preserve"> </w:t>
      </w:r>
      <w:proofErr w:type="gramStart"/>
      <w:r w:rsidRPr="00EB2D55">
        <w:t>a number of</w:t>
      </w:r>
      <w:proofErr w:type="gramEnd"/>
      <w:r w:rsidRPr="00EB2D55">
        <w:t xml:space="preserve"> </w:t>
      </w:r>
      <w:r>
        <w:t>week</w:t>
      </w:r>
      <w:r w:rsidRPr="00EB2D55">
        <w:t xml:space="preserve">s, </w:t>
      </w:r>
      <w:r>
        <w:t>select ‘2’ (WEEKS). Then</w:t>
      </w:r>
      <w:r w:rsidRPr="00EB2D55">
        <w:t xml:space="preserve"> enter the number of </w:t>
      </w:r>
      <w:r>
        <w:t>completed week</w:t>
      </w:r>
      <w:r w:rsidRPr="00EB2D55">
        <w:t xml:space="preserve">s </w:t>
      </w:r>
      <w:r>
        <w:t>since the household member spent the night in the household</w:t>
      </w:r>
      <w:r w:rsidRPr="00EB2D55">
        <w:t xml:space="preserve">. </w:t>
      </w:r>
    </w:p>
    <w:p w14:paraId="0B3EBC3D" w14:textId="718D2092" w:rsidR="00172954" w:rsidRDefault="00172954" w:rsidP="00A33415">
      <w:pPr>
        <w:pStyle w:val="Bulletedlist"/>
      </w:pPr>
      <w:r w:rsidRPr="00EB2D55">
        <w:t xml:space="preserve">If the respondent answers </w:t>
      </w:r>
      <w:r>
        <w:t>with</w:t>
      </w:r>
      <w:r w:rsidRPr="00EB2D55">
        <w:t xml:space="preserve"> </w:t>
      </w:r>
      <w:proofErr w:type="gramStart"/>
      <w:r w:rsidRPr="00EB2D55">
        <w:t>a number of</w:t>
      </w:r>
      <w:proofErr w:type="gramEnd"/>
      <w:r w:rsidRPr="00EB2D55">
        <w:t xml:space="preserve"> </w:t>
      </w:r>
      <w:r>
        <w:t>month</w:t>
      </w:r>
      <w:r w:rsidRPr="00EB2D55">
        <w:t xml:space="preserve">s, </w:t>
      </w:r>
      <w:r>
        <w:t>select ‘3’ (MONTHS). Then</w:t>
      </w:r>
      <w:r w:rsidRPr="00EB2D55">
        <w:t xml:space="preserve"> enter the number of </w:t>
      </w:r>
      <w:r>
        <w:t>completed month</w:t>
      </w:r>
      <w:r w:rsidRPr="00EB2D55">
        <w:t xml:space="preserve">s </w:t>
      </w:r>
      <w:r>
        <w:t>since the household member spent the night in the household</w:t>
      </w:r>
      <w:r w:rsidRPr="00EB2D55">
        <w:t xml:space="preserve">. </w:t>
      </w:r>
    </w:p>
    <w:p w14:paraId="4E276AC3" w14:textId="21E3B033" w:rsidR="001D5498" w:rsidRDefault="001D5498" w:rsidP="00C128B6">
      <w:pPr>
        <w:pStyle w:val="BodyText0"/>
        <w:rPr>
          <w:b/>
        </w:rPr>
      </w:pPr>
      <w:r w:rsidRPr="004F2181">
        <w:rPr>
          <w:noProof/>
        </w:rPr>
        <w:lastRenderedPageBreak/>
        <mc:AlternateContent>
          <mc:Choice Requires="wps">
            <w:drawing>
              <wp:inline distT="0" distB="0" distL="0" distR="0" wp14:anchorId="1D91621A" wp14:editId="5F16DA3B">
                <wp:extent cx="6007100" cy="3305908"/>
                <wp:effectExtent l="0" t="0" r="12700" b="20320"/>
                <wp:docPr id="20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0" cy="3305908"/>
                        </a:xfrm>
                        <a:prstGeom prst="rect">
                          <a:avLst/>
                        </a:prstGeom>
                        <a:solidFill>
                          <a:srgbClr val="FFFFFF"/>
                        </a:solidFill>
                        <a:ln w="9525">
                          <a:solidFill>
                            <a:srgbClr val="000000"/>
                          </a:solidFill>
                          <a:miter lim="800000"/>
                          <a:headEnd/>
                          <a:tailEnd/>
                        </a:ln>
                      </wps:spPr>
                      <wps:txbx>
                        <w:txbxContent>
                          <w:p w14:paraId="5937A011" w14:textId="77777777" w:rsidR="00C0425D" w:rsidRPr="00C128B6" w:rsidRDefault="00C0425D" w:rsidP="001D5498">
                            <w:pPr>
                              <w:jc w:val="center"/>
                              <w:rPr>
                                <w:b/>
                                <w:sz w:val="22"/>
                                <w:szCs w:val="22"/>
                              </w:rPr>
                            </w:pPr>
                            <w:r w:rsidRPr="00C128B6">
                              <w:rPr>
                                <w:b/>
                                <w:sz w:val="22"/>
                                <w:szCs w:val="22"/>
                              </w:rPr>
                              <w:t>A SPECIAL NOTE ABOUT ITEMS 107 AND 108</w:t>
                            </w:r>
                          </w:p>
                          <w:p w14:paraId="38DD9EDF" w14:textId="77777777" w:rsidR="00C0425D" w:rsidRPr="00C128B6" w:rsidRDefault="00C0425D" w:rsidP="001D5498">
                            <w:pPr>
                              <w:spacing w:after="120"/>
                              <w:rPr>
                                <w:sz w:val="22"/>
                                <w:szCs w:val="22"/>
                              </w:rPr>
                            </w:pPr>
                            <w:r w:rsidRPr="00C128B6">
                              <w:rPr>
                                <w:b/>
                                <w:sz w:val="22"/>
                                <w:szCs w:val="22"/>
                              </w:rPr>
                              <w:t>Items 107 and 108</w:t>
                            </w:r>
                            <w:r w:rsidRPr="00C128B6">
                              <w:rPr>
                                <w:sz w:val="22"/>
                                <w:szCs w:val="22"/>
                              </w:rPr>
                              <w:t xml:space="preserve"> are for use </w:t>
                            </w:r>
                            <w:r w:rsidRPr="00C128B6">
                              <w:rPr>
                                <w:b/>
                                <w:sz w:val="22"/>
                                <w:szCs w:val="22"/>
                              </w:rPr>
                              <w:t>only with the</w:t>
                            </w:r>
                            <w:r w:rsidRPr="00C128B6">
                              <w:rPr>
                                <w:sz w:val="22"/>
                                <w:szCs w:val="22"/>
                              </w:rPr>
                              <w:t xml:space="preserve"> </w:t>
                            </w:r>
                            <w:r w:rsidRPr="00C128B6">
                              <w:rPr>
                                <w:b/>
                                <w:sz w:val="22"/>
                                <w:szCs w:val="22"/>
                              </w:rPr>
                              <w:t>paper version</w:t>
                            </w:r>
                            <w:r w:rsidRPr="00C128B6">
                              <w:rPr>
                                <w:sz w:val="22"/>
                                <w:szCs w:val="22"/>
                              </w:rPr>
                              <w:t xml:space="preserve"> of the questionnaire. You should be familiar with them, but you will not need to record a response for these items if you are using a tablet program.</w:t>
                            </w:r>
                          </w:p>
                          <w:p w14:paraId="2924B1D2" w14:textId="77777777" w:rsidR="00C0425D" w:rsidRPr="00C128B6" w:rsidRDefault="00C0425D" w:rsidP="00A33415">
                            <w:pPr>
                              <w:pStyle w:val="Heading4"/>
                            </w:pPr>
                            <w:r w:rsidRPr="00C128B6">
                              <w:t>Item 107, Circle line number of all women ages 15-49</w:t>
                            </w:r>
                          </w:p>
                          <w:p w14:paraId="7FC692D6" w14:textId="54E8E94F" w:rsidR="00C0425D" w:rsidRPr="00C128B6" w:rsidRDefault="00C0425D" w:rsidP="00BA4227">
                            <w:pPr>
                              <w:pStyle w:val="BodyText0"/>
                            </w:pPr>
                            <w:r>
                              <w:rPr>
                                <w:b/>
                                <w:szCs w:val="22"/>
                              </w:rPr>
                              <w:t>Purpose:</w:t>
                            </w:r>
                            <w:r w:rsidRPr="00C128B6">
                              <w:rPr>
                                <w:szCs w:val="22"/>
                              </w:rPr>
                              <w:t xml:space="preserve"> to identify household members who are eligible for Module 4, women ages 15-49 years. </w:t>
                            </w:r>
                          </w:p>
                          <w:p w14:paraId="7FFC1BDE" w14:textId="51ED67E9" w:rsidR="00C0425D" w:rsidRPr="00C128B6" w:rsidRDefault="00C0425D" w:rsidP="00BA4227">
                            <w:pPr>
                              <w:pStyle w:val="BodyText0"/>
                            </w:pPr>
                            <w:r w:rsidRPr="00C128B6">
                              <w:rPr>
                                <w:szCs w:val="22"/>
                              </w:rPr>
                              <w:t>Review each person’s sex (item 102) and age (item 104). If the household member is ‘2’ (FEMALE) and her age is 15-49 years, circle the line number for the woman in item 107. This will be the same line number used for that woman in item 101.</w:t>
                            </w:r>
                          </w:p>
                          <w:p w14:paraId="05C604DE" w14:textId="77777777" w:rsidR="00C0425D" w:rsidRPr="00C128B6" w:rsidRDefault="00C0425D" w:rsidP="00A33415">
                            <w:pPr>
                              <w:pStyle w:val="Heading4"/>
                            </w:pPr>
                            <w:r w:rsidRPr="00C128B6">
                              <w:t>Item 108, Circle line number of all children ages 0-5 years.</w:t>
                            </w:r>
                          </w:p>
                          <w:p w14:paraId="18B57DCF" w14:textId="12C724B0" w:rsidR="00C0425D" w:rsidRPr="00C128B6" w:rsidRDefault="00C0425D" w:rsidP="00BA4227">
                            <w:pPr>
                              <w:pStyle w:val="BodyText0"/>
                            </w:pPr>
                            <w:r>
                              <w:rPr>
                                <w:b/>
                                <w:szCs w:val="22"/>
                              </w:rPr>
                              <w:t>Purpose:</w:t>
                            </w:r>
                            <w:r w:rsidRPr="00C128B6">
                              <w:rPr>
                                <w:b/>
                                <w:szCs w:val="22"/>
                              </w:rPr>
                              <w:t xml:space="preserve"> </w:t>
                            </w:r>
                            <w:r w:rsidRPr="00C128B6">
                              <w:rPr>
                                <w:szCs w:val="22"/>
                              </w:rPr>
                              <w:t>to identify household members who are eligible for Module 5, children ages 0-5 years.</w:t>
                            </w:r>
                          </w:p>
                          <w:p w14:paraId="05A83AC8" w14:textId="19157641" w:rsidR="00C0425D" w:rsidRPr="00C128B6" w:rsidRDefault="00C0425D" w:rsidP="00BA4227">
                            <w:pPr>
                              <w:pStyle w:val="BodyText0"/>
                            </w:pPr>
                            <w:r w:rsidRPr="00C128B6">
                              <w:rPr>
                                <w:szCs w:val="22"/>
                              </w:rPr>
                              <w:t xml:space="preserve">Review each household member’s age (item 104). If the household member is between ages 0-5 years, circle the line number for the child in item 108. This will be the same line number used for that child in item 101. </w:t>
                            </w:r>
                          </w:p>
                        </w:txbxContent>
                      </wps:txbx>
                      <wps:bodyPr rot="0" vert="horz" wrap="square" lIns="91440" tIns="45720" rIns="91440" bIns="45720" anchor="t" anchorCtr="0">
                        <a:noAutofit/>
                      </wps:bodyPr>
                    </wps:wsp>
                  </a:graphicData>
                </a:graphic>
              </wp:inline>
            </w:drawing>
          </mc:Choice>
          <mc:Fallback>
            <w:pict>
              <v:shape w14:anchorId="1D91621A" id="Text Box 2" o:spid="_x0000_s1047" type="#_x0000_t202" style="width:473pt;height:26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">
                <v:textbox>
                  <w:txbxContent>
                    <w:p w14:paraId="5937A011" w14:textId="77777777" w:rsidR="00C0425D" w:rsidRPr="00C128B6" w:rsidRDefault="00C0425D" w:rsidP="001D5498">
                      <w:pPr>
                        <w:jc w:val="center"/>
                        <w:rPr>
                          <w:b/>
                          <w:sz w:val="22"/>
                          <w:szCs w:val="22"/>
                        </w:rPr>
                      </w:pPr>
                      <w:r w:rsidRPr="00C128B6">
                        <w:rPr>
                          <w:b/>
                          <w:sz w:val="22"/>
                          <w:szCs w:val="22"/>
                        </w:rPr>
                        <w:t>A SPECIAL NOTE ABOUT ITEMS 107 AND 108</w:t>
                      </w:r>
                    </w:p>
                    <w:p w14:paraId="38DD9EDF" w14:textId="77777777" w:rsidR="00C0425D" w:rsidRPr="00C128B6" w:rsidRDefault="00C0425D" w:rsidP="001D5498">
                      <w:pPr>
                        <w:spacing w:after="120"/>
                        <w:rPr>
                          <w:sz w:val="22"/>
                          <w:szCs w:val="22"/>
                        </w:rPr>
                      </w:pPr>
                      <w:r w:rsidRPr="00C128B6">
                        <w:rPr>
                          <w:b/>
                          <w:sz w:val="22"/>
                          <w:szCs w:val="22"/>
                        </w:rPr>
                        <w:t>Items 107 and 108</w:t>
                      </w:r>
                      <w:r w:rsidRPr="00C128B6">
                        <w:rPr>
                          <w:sz w:val="22"/>
                          <w:szCs w:val="22"/>
                        </w:rPr>
                        <w:t xml:space="preserve"> are for use </w:t>
                      </w:r>
                      <w:r w:rsidRPr="00C128B6">
                        <w:rPr>
                          <w:b/>
                          <w:sz w:val="22"/>
                          <w:szCs w:val="22"/>
                        </w:rPr>
                        <w:t>only with the</w:t>
                      </w:r>
                      <w:r w:rsidRPr="00C128B6">
                        <w:rPr>
                          <w:sz w:val="22"/>
                          <w:szCs w:val="22"/>
                        </w:rPr>
                        <w:t xml:space="preserve"> </w:t>
                      </w:r>
                      <w:r w:rsidRPr="00C128B6">
                        <w:rPr>
                          <w:b/>
                          <w:sz w:val="22"/>
                          <w:szCs w:val="22"/>
                        </w:rPr>
                        <w:t>paper version</w:t>
                      </w:r>
                      <w:r w:rsidRPr="00C128B6">
                        <w:rPr>
                          <w:sz w:val="22"/>
                          <w:szCs w:val="22"/>
                        </w:rPr>
                        <w:t xml:space="preserve"> of the questionnaire. You should be familiar with them, but you will not need to record a response for these items if you are using a tablet program.</w:t>
                      </w:r>
                    </w:p>
                    <w:p w14:paraId="2924B1D2" w14:textId="77777777" w:rsidR="00C0425D" w:rsidRPr="00C128B6" w:rsidRDefault="00C0425D" w:rsidP="00A33415">
                      <w:pPr>
                        <w:pStyle w:val="Heading4"/>
                      </w:pPr>
                      <w:r w:rsidRPr="00C128B6">
                        <w:t>Item 107, Circle line number of all women ages 15-49</w:t>
                      </w:r>
                    </w:p>
                    <w:p w14:paraId="7FC692D6" w14:textId="54E8E94F" w:rsidR="00C0425D" w:rsidRPr="00C128B6" w:rsidRDefault="00C0425D" w:rsidP="00BA4227">
                      <w:pPr>
                        <w:pStyle w:val="BodyText0"/>
                      </w:pPr>
                      <w:r>
                        <w:rPr>
                          <w:b/>
                          <w:szCs w:val="22"/>
                        </w:rPr>
                        <w:t>Purpose:</w:t>
                      </w:r>
                      <w:r w:rsidRPr="00C128B6">
                        <w:rPr>
                          <w:szCs w:val="22"/>
                        </w:rPr>
                        <w:t xml:space="preserve"> to identify household members who are eligible for Module 4, women ages 15-49 years. </w:t>
                      </w:r>
                    </w:p>
                    <w:p w14:paraId="7FFC1BDE" w14:textId="51ED67E9" w:rsidR="00C0425D" w:rsidRPr="00C128B6" w:rsidRDefault="00C0425D" w:rsidP="00BA4227">
                      <w:pPr>
                        <w:pStyle w:val="BodyText0"/>
                      </w:pPr>
                      <w:r w:rsidRPr="00C128B6">
                        <w:rPr>
                          <w:szCs w:val="22"/>
                        </w:rPr>
                        <w:t>Review each person’s sex (item 102) and age (item 104). If the household member is ‘2’ (FEMALE) and her age is 15-49 years, circle the line number for the woman in item 107. This will be the same line number used for that woman in item 101.</w:t>
                      </w:r>
                    </w:p>
                    <w:p w14:paraId="05C604DE" w14:textId="77777777" w:rsidR="00C0425D" w:rsidRPr="00C128B6" w:rsidRDefault="00C0425D" w:rsidP="00A33415">
                      <w:pPr>
                        <w:pStyle w:val="Heading4"/>
                      </w:pPr>
                      <w:r w:rsidRPr="00C128B6">
                        <w:t>Item 108, Circle line number of all children ages 0-5 years.</w:t>
                      </w:r>
                    </w:p>
                    <w:p w14:paraId="18B57DCF" w14:textId="12C724B0" w:rsidR="00C0425D" w:rsidRPr="00C128B6" w:rsidRDefault="00C0425D" w:rsidP="00BA4227">
                      <w:pPr>
                        <w:pStyle w:val="BodyText0"/>
                      </w:pPr>
                      <w:r>
                        <w:rPr>
                          <w:b/>
                          <w:szCs w:val="22"/>
                        </w:rPr>
                        <w:t>Purpose:</w:t>
                      </w:r>
                      <w:r w:rsidRPr="00C128B6">
                        <w:rPr>
                          <w:b/>
                          <w:szCs w:val="22"/>
                        </w:rPr>
                        <w:t xml:space="preserve"> </w:t>
                      </w:r>
                      <w:r w:rsidRPr="00C128B6">
                        <w:rPr>
                          <w:szCs w:val="22"/>
                        </w:rPr>
                        <w:t>to identify household members who are eligible for Module 5, children ages 0-5 years.</w:t>
                      </w:r>
                    </w:p>
                    <w:p w14:paraId="05A83AC8" w14:textId="19157641" w:rsidR="00C0425D" w:rsidRPr="00C128B6" w:rsidRDefault="00C0425D" w:rsidP="00BA4227">
                      <w:pPr>
                        <w:pStyle w:val="BodyText0"/>
                      </w:pPr>
                      <w:r w:rsidRPr="00C128B6">
                        <w:rPr>
                          <w:szCs w:val="22"/>
                        </w:rPr>
                        <w:t xml:space="preserve">Review each household member’s age (item 104). If the household member is between ages 0-5 years, circle the line number for the child in item 108. This will be the same line number used for that child in item 101. </w:t>
                      </w:r>
                    </w:p>
                  </w:txbxContent>
                </v:textbox>
                <w10:anchorlock/>
              </v:shape>
            </w:pict>
          </mc:Fallback>
        </mc:AlternateContent>
      </w:r>
    </w:p>
    <w:p w14:paraId="17CCE43F" w14:textId="3E931223" w:rsidR="00172954" w:rsidRPr="00C128B6" w:rsidRDefault="00172954" w:rsidP="00A33415">
      <w:pPr>
        <w:pStyle w:val="Heading4"/>
      </w:pPr>
      <w:r w:rsidRPr="00C128B6">
        <w:t xml:space="preserve">Items 109–111, Education </w:t>
      </w:r>
    </w:p>
    <w:p w14:paraId="2A5CF4FE" w14:textId="3EF553F4" w:rsidR="00172954" w:rsidRDefault="00172954" w:rsidP="00C128B6">
      <w:pPr>
        <w:pStyle w:val="BodyText0"/>
      </w:pPr>
      <w:r w:rsidRPr="00CE4452">
        <w:t xml:space="preserve">Items </w:t>
      </w:r>
      <w:r>
        <w:t>1</w:t>
      </w:r>
      <w:r w:rsidRPr="00CE4452">
        <w:t xml:space="preserve">09, </w:t>
      </w:r>
      <w:r>
        <w:t>1</w:t>
      </w:r>
      <w:r w:rsidRPr="00CE4452">
        <w:t xml:space="preserve">10, </w:t>
      </w:r>
      <w:r>
        <w:t>and 1</w:t>
      </w:r>
      <w:r w:rsidRPr="00CE4452">
        <w:t>11</w:t>
      </w:r>
      <w:r>
        <w:t xml:space="preserve"> </w:t>
      </w:r>
      <w:r w:rsidRPr="00CE4452">
        <w:t>are</w:t>
      </w:r>
      <w:r w:rsidRPr="00BC0140">
        <w:t xml:space="preserve"> questions </w:t>
      </w:r>
      <w:r>
        <w:t>on education that are asked about</w:t>
      </w:r>
      <w:r w:rsidRPr="00BC0140">
        <w:t xml:space="preserve"> household </w:t>
      </w:r>
      <w:r>
        <w:t>members</w:t>
      </w:r>
      <w:r w:rsidRPr="00BC0140">
        <w:t xml:space="preserve"> who </w:t>
      </w:r>
      <w:proofErr w:type="gramStart"/>
      <w:r w:rsidRPr="00BC0140">
        <w:t xml:space="preserve">are </w:t>
      </w:r>
      <w:r>
        <w:t xml:space="preserve">at least </w:t>
      </w:r>
      <w:r w:rsidRPr="00BC0140">
        <w:t xml:space="preserve">3 </w:t>
      </w:r>
      <w:r>
        <w:t>years</w:t>
      </w:r>
      <w:proofErr w:type="gramEnd"/>
      <w:r>
        <w:t xml:space="preserve"> old</w:t>
      </w:r>
      <w:r w:rsidRPr="00BC0140">
        <w:t>.</w:t>
      </w:r>
      <w:r>
        <w:t xml:space="preserve"> The term </w:t>
      </w:r>
      <w:r w:rsidRPr="004F6291">
        <w:rPr>
          <w:i/>
        </w:rPr>
        <w:t>school</w:t>
      </w:r>
      <w:r>
        <w:t xml:space="preserve"> means formal schooling, which includes formal pre-school, primary, secondary, and post-secondary school, and any other intermediate levels of schooling in the formal school system. It also includes technical or vocational training beyond the primary-school level, such as long-term courses in mechanics or secretarial work. It does not include Bible school or Koranic school or short courses like typing or sewing that may be reported by respondents; they are not considered formal schooling.</w:t>
      </w:r>
    </w:p>
    <w:p w14:paraId="79EBD5F5" w14:textId="77777777" w:rsidR="00172954" w:rsidRPr="001C5272" w:rsidRDefault="00172954" w:rsidP="00A33415">
      <w:pPr>
        <w:pStyle w:val="Heading4"/>
      </w:pPr>
      <w:r w:rsidRPr="001C5272">
        <w:t>Item 109, “Has [NAME] ever attended school?”</w:t>
      </w:r>
    </w:p>
    <w:p w14:paraId="20434936" w14:textId="0263FD09" w:rsidR="00172954" w:rsidRDefault="00BA4227" w:rsidP="00BA4227">
      <w:pPr>
        <w:pStyle w:val="BodyText0"/>
      </w:pPr>
      <w:r>
        <w:rPr>
          <w:b/>
        </w:rPr>
        <w:t>Purpose:</w:t>
      </w:r>
      <w:r w:rsidR="00172954" w:rsidRPr="00815395">
        <w:t xml:space="preserve"> to </w:t>
      </w:r>
      <w:r w:rsidR="00172954">
        <w:t>learn</w:t>
      </w:r>
      <w:r w:rsidR="00172954" w:rsidRPr="00815395">
        <w:t xml:space="preserve"> if the household member </w:t>
      </w:r>
      <w:r w:rsidR="00172954">
        <w:t xml:space="preserve">has </w:t>
      </w:r>
      <w:r w:rsidR="00172954" w:rsidRPr="00815395">
        <w:t>ever attended school at a</w:t>
      </w:r>
      <w:r w:rsidR="00172954">
        <w:t>ny time</w:t>
      </w:r>
      <w:r w:rsidR="00172954" w:rsidRPr="00815395">
        <w:t xml:space="preserve"> in their entire life.</w:t>
      </w:r>
    </w:p>
    <w:p w14:paraId="0209086B" w14:textId="51D9BE81" w:rsidR="00172954" w:rsidRPr="00815395" w:rsidRDefault="00172954" w:rsidP="00BA4227">
      <w:pPr>
        <w:pStyle w:val="BodyText0"/>
      </w:pPr>
      <w:r w:rsidRPr="00815395">
        <w:t>Ask th</w:t>
      </w:r>
      <w:r>
        <w:t>is</w:t>
      </w:r>
      <w:r w:rsidRPr="00815395">
        <w:t xml:space="preserve"> question</w:t>
      </w:r>
      <w:r>
        <w:t xml:space="preserve"> for each household member </w:t>
      </w:r>
      <w:r w:rsidRPr="001520F7">
        <w:rPr>
          <w:b/>
        </w:rPr>
        <w:t>age 3 or older</w:t>
      </w:r>
      <w:r>
        <w:t xml:space="preserve">. </w:t>
      </w:r>
      <w:r w:rsidRPr="00815395">
        <w:t xml:space="preserve">If </w:t>
      </w:r>
      <w:r>
        <w:t>the household member has attended school, enter ‘1’</w:t>
      </w:r>
      <w:r w:rsidRPr="00815395">
        <w:t xml:space="preserve"> </w:t>
      </w:r>
      <w:r>
        <w:t>(</w:t>
      </w:r>
      <w:r w:rsidRPr="00815395">
        <w:t>YES</w:t>
      </w:r>
      <w:r>
        <w:t>)</w:t>
      </w:r>
      <w:r w:rsidRPr="00815395">
        <w:t xml:space="preserve"> </w:t>
      </w:r>
      <w:r>
        <w:t xml:space="preserve">and </w:t>
      </w:r>
      <w:r w:rsidRPr="00815395">
        <w:t xml:space="preserve">continue </w:t>
      </w:r>
      <w:r>
        <w:t xml:space="preserve">to </w:t>
      </w:r>
      <w:r w:rsidRPr="00815395">
        <w:t xml:space="preserve">item </w:t>
      </w:r>
      <w:r>
        <w:t>1</w:t>
      </w:r>
      <w:r w:rsidRPr="00815395">
        <w:t>10.</w:t>
      </w:r>
      <w:r>
        <w:t xml:space="preserve"> </w:t>
      </w:r>
      <w:r w:rsidRPr="00815395">
        <w:t xml:space="preserve">If </w:t>
      </w:r>
      <w:r>
        <w:t>the household member has never attended school, enter</w:t>
      </w:r>
      <w:r w:rsidRPr="00815395">
        <w:t xml:space="preserve"> </w:t>
      </w:r>
      <w:r>
        <w:t>‘2’</w:t>
      </w:r>
      <w:r w:rsidRPr="00815395">
        <w:t xml:space="preserve"> </w:t>
      </w:r>
      <w:r>
        <w:t>(</w:t>
      </w:r>
      <w:r w:rsidRPr="00815395">
        <w:t>NO</w:t>
      </w:r>
      <w:r>
        <w:t xml:space="preserve">) and </w:t>
      </w:r>
      <w:r w:rsidR="006035AF">
        <w:t xml:space="preserve">move to the next household member listed in the roster.  If there are no more household members listed in the roster, </w:t>
      </w:r>
      <w:r w:rsidRPr="00815395">
        <w:t xml:space="preserve">skip </w:t>
      </w:r>
      <w:r>
        <w:t>to item 1</w:t>
      </w:r>
      <w:r w:rsidRPr="00815395">
        <w:t>12</w:t>
      </w:r>
      <w:r>
        <w:t xml:space="preserve"> (enter time module finished).</w:t>
      </w:r>
    </w:p>
    <w:p w14:paraId="74C51841" w14:textId="77777777" w:rsidR="00172954" w:rsidRPr="001C5272" w:rsidRDefault="00172954" w:rsidP="00A33415">
      <w:pPr>
        <w:pStyle w:val="Heading4"/>
      </w:pPr>
      <w:r w:rsidRPr="001C5272">
        <w:t>Item 110, “Is [NAME] currently attending school?”</w:t>
      </w:r>
    </w:p>
    <w:p w14:paraId="68EC8797" w14:textId="7ACF2CA0" w:rsidR="00172954" w:rsidRDefault="00BA4227" w:rsidP="00BA4227">
      <w:pPr>
        <w:pStyle w:val="BodyText0"/>
      </w:pPr>
      <w:r>
        <w:rPr>
          <w:b/>
        </w:rPr>
        <w:t>Purpose:</w:t>
      </w:r>
      <w:r w:rsidR="00172954">
        <w:t xml:space="preserve"> to determine if the household member currently attends school. The phrase </w:t>
      </w:r>
      <w:r w:rsidR="00172954" w:rsidRPr="00607D65">
        <w:rPr>
          <w:b/>
        </w:rPr>
        <w:t>currently attending school</w:t>
      </w:r>
      <w:r w:rsidR="00172954">
        <w:t xml:space="preserve"> refers to whether the person generally attends school during the current school year. </w:t>
      </w:r>
    </w:p>
    <w:p w14:paraId="7687A3D3" w14:textId="41F193B2" w:rsidR="00172954" w:rsidRPr="00815395" w:rsidRDefault="00172954" w:rsidP="00BA4227">
      <w:pPr>
        <w:pStyle w:val="BodyText0"/>
      </w:pPr>
      <w:r w:rsidRPr="00815395">
        <w:t>Ask th</w:t>
      </w:r>
      <w:r>
        <w:t>is</w:t>
      </w:r>
      <w:r w:rsidRPr="00815395">
        <w:t xml:space="preserve"> question </w:t>
      </w:r>
      <w:r>
        <w:t xml:space="preserve">for each household member </w:t>
      </w:r>
      <w:r w:rsidRPr="001520F7">
        <w:rPr>
          <w:b/>
        </w:rPr>
        <w:t>age 3 or older</w:t>
      </w:r>
      <w:r>
        <w:rPr>
          <w:b/>
        </w:rPr>
        <w:t xml:space="preserve"> </w:t>
      </w:r>
      <w:r w:rsidRPr="00D54AB8">
        <w:t>who</w:t>
      </w:r>
      <w:r>
        <w:t xml:space="preserve"> is reported in item 109 as having attended school. Enter ‘1’ (</w:t>
      </w:r>
      <w:r w:rsidRPr="00815395">
        <w:t>YES</w:t>
      </w:r>
      <w:r>
        <w:t>)</w:t>
      </w:r>
      <w:r w:rsidRPr="00815395">
        <w:t xml:space="preserve"> or </w:t>
      </w:r>
      <w:r>
        <w:t>‘2’</w:t>
      </w:r>
      <w:r w:rsidRPr="00815395">
        <w:t xml:space="preserve"> </w:t>
      </w:r>
      <w:r>
        <w:t>(</w:t>
      </w:r>
      <w:r w:rsidRPr="00815395">
        <w:t>NO</w:t>
      </w:r>
      <w:r>
        <w:t>).</w:t>
      </w:r>
      <w:r w:rsidRPr="00815395">
        <w:t xml:space="preserve"> </w:t>
      </w:r>
    </w:p>
    <w:p w14:paraId="4CA4BFE6" w14:textId="77777777" w:rsidR="00172954" w:rsidRPr="001D5498" w:rsidRDefault="00172954" w:rsidP="001D5498">
      <w:pPr>
        <w:pStyle w:val="Bulletedlist"/>
      </w:pPr>
      <w:r w:rsidRPr="001D5498">
        <w:lastRenderedPageBreak/>
        <w:t xml:space="preserve">Record ‘YES’ for item 110 if a person goes to school occasionally, or usually goes to school but has been absent from school </w:t>
      </w:r>
      <w:proofErr w:type="gramStart"/>
      <w:r w:rsidRPr="001D5498">
        <w:t>recently, or</w:t>
      </w:r>
      <w:proofErr w:type="gramEnd"/>
      <w:r w:rsidRPr="001D5498">
        <w:t xml:space="preserve"> is on school break or vacation but otherwise would be attending school. If the person is on summer break and is expected to attend school in the coming year, record ‘YES.’</w:t>
      </w:r>
    </w:p>
    <w:p w14:paraId="6762CA45" w14:textId="47B21690" w:rsidR="00172954" w:rsidRPr="001D5498" w:rsidRDefault="00172954" w:rsidP="001D5498">
      <w:pPr>
        <w:pStyle w:val="Bulletedlist"/>
      </w:pPr>
      <w:r w:rsidRPr="001D5498">
        <w:t xml:space="preserve">Record ‘NO’ for item 110 if the person did not attend school at all during the current school year or if it is summer break and the person is not expected to attend school in the coming year. </w:t>
      </w:r>
    </w:p>
    <w:p w14:paraId="3A2E8940" w14:textId="4943CD88" w:rsidR="00172954" w:rsidRPr="001C5272" w:rsidRDefault="00172954" w:rsidP="00A33415">
      <w:pPr>
        <w:pStyle w:val="Heading4"/>
      </w:pPr>
      <w:r w:rsidRPr="001C5272">
        <w:t>Item 111, “What is the highest</w:t>
      </w:r>
      <w:r w:rsidR="00404B89">
        <w:t xml:space="preserve"> level of school [NAME] has attended? What is the highest</w:t>
      </w:r>
      <w:r w:rsidRPr="001C5272">
        <w:t xml:space="preserve"> grade </w:t>
      </w:r>
      <w:r w:rsidR="00404B89">
        <w:t>[NAME] completed at that level</w:t>
      </w:r>
      <w:r w:rsidRPr="001C5272">
        <w:t>?”</w:t>
      </w:r>
    </w:p>
    <w:p w14:paraId="0513DFE8" w14:textId="185BD1AC" w:rsidR="00172954" w:rsidRDefault="00BA4227" w:rsidP="00BA4227">
      <w:pPr>
        <w:pStyle w:val="BodyText0"/>
      </w:pPr>
      <w:r>
        <w:rPr>
          <w:b/>
        </w:rPr>
        <w:t>Purpose:</w:t>
      </w:r>
      <w:r w:rsidR="00172954">
        <w:t xml:space="preserve"> to capture the highest</w:t>
      </w:r>
      <w:r w:rsidR="00404B89">
        <w:t xml:space="preserve"> level and</w:t>
      </w:r>
      <w:r w:rsidR="00172954">
        <w:t xml:space="preserve"> grade of education completed by each household member who has ever attended school. </w:t>
      </w:r>
    </w:p>
    <w:p w14:paraId="0F2CE337" w14:textId="3D3AAB18" w:rsidR="00172954" w:rsidRPr="000E4FC8" w:rsidRDefault="00172954" w:rsidP="00BA4227">
      <w:pPr>
        <w:pStyle w:val="BodyText0"/>
      </w:pPr>
      <w:r w:rsidRPr="00815395">
        <w:t>Ask th</w:t>
      </w:r>
      <w:r w:rsidR="00404B89">
        <w:t>ese</w:t>
      </w:r>
      <w:r w:rsidRPr="00815395">
        <w:t xml:space="preserve"> questio</w:t>
      </w:r>
      <w:r w:rsidRPr="000E4FC8">
        <w:rPr>
          <w:color w:val="auto"/>
        </w:rPr>
        <w:t>n</w:t>
      </w:r>
      <w:r w:rsidR="00404B89">
        <w:rPr>
          <w:color w:val="auto"/>
        </w:rPr>
        <w:t>s</w:t>
      </w:r>
      <w:r w:rsidRPr="000E4FC8">
        <w:rPr>
          <w:color w:val="auto"/>
        </w:rPr>
        <w:t xml:space="preserve"> for each household member </w:t>
      </w:r>
      <w:r w:rsidRPr="000E4FC8">
        <w:rPr>
          <w:b/>
          <w:color w:val="auto"/>
        </w:rPr>
        <w:t>age 3 or older</w:t>
      </w:r>
      <w:r w:rsidRPr="000E4FC8">
        <w:rPr>
          <w:color w:val="auto"/>
        </w:rPr>
        <w:t xml:space="preserve"> who is reported as having attended school in item 109. Select the result code from the drop-down menu, “111 Result Codes: Education</w:t>
      </w:r>
      <w:r w:rsidR="00404B89">
        <w:rPr>
          <w:color w:val="auto"/>
        </w:rPr>
        <w:t>,</w:t>
      </w:r>
      <w:r w:rsidRPr="000E4FC8">
        <w:rPr>
          <w:color w:val="auto"/>
        </w:rPr>
        <w:t>” that matches the respondent’s answer.</w:t>
      </w:r>
    </w:p>
    <w:p w14:paraId="77668CE8" w14:textId="77777777" w:rsidR="00172954" w:rsidRPr="001C5272" w:rsidRDefault="00172954" w:rsidP="00A33415">
      <w:pPr>
        <w:pStyle w:val="Heading4"/>
      </w:pPr>
      <w:r w:rsidRPr="001C5272">
        <w:t>Item 112, Enter time module finished</w:t>
      </w:r>
    </w:p>
    <w:p w14:paraId="7AE4AD34" w14:textId="61AD33B7" w:rsidR="00172954" w:rsidRPr="00800834" w:rsidRDefault="00BA4227" w:rsidP="00BA4227">
      <w:pPr>
        <w:pStyle w:val="BodyText0"/>
      </w:pPr>
      <w:r>
        <w:rPr>
          <w:b/>
        </w:rPr>
        <w:t>Instructions:</w:t>
      </w:r>
      <w:r w:rsidR="00172954">
        <w:t xml:space="preserve"> </w:t>
      </w:r>
      <w:r w:rsidR="00172954" w:rsidRPr="00CF296C">
        <w:rPr>
          <w:i/>
        </w:rPr>
        <w:t xml:space="preserve">If </w:t>
      </w:r>
      <w:r w:rsidR="00172954">
        <w:rPr>
          <w:i/>
        </w:rPr>
        <w:t xml:space="preserve">you are </w:t>
      </w:r>
      <w:r w:rsidR="00172954" w:rsidRPr="00CF296C">
        <w:rPr>
          <w:i/>
        </w:rPr>
        <w:t xml:space="preserve">using a paper questionnaire, enter the time </w:t>
      </w:r>
      <w:r w:rsidR="00172954">
        <w:rPr>
          <w:i/>
        </w:rPr>
        <w:t xml:space="preserve">in </w:t>
      </w:r>
      <w:r w:rsidR="00172954" w:rsidRPr="00CF296C">
        <w:rPr>
          <w:i/>
        </w:rPr>
        <w:t xml:space="preserve">hour and minutes that you completed the module. If </w:t>
      </w:r>
      <w:r w:rsidR="00172954">
        <w:rPr>
          <w:i/>
        </w:rPr>
        <w:t xml:space="preserve">you are </w:t>
      </w:r>
      <w:r w:rsidR="00172954" w:rsidRPr="00CF296C">
        <w:rPr>
          <w:i/>
        </w:rPr>
        <w:t>using a tablet</w:t>
      </w:r>
      <w:r w:rsidR="00172954">
        <w:rPr>
          <w:i/>
        </w:rPr>
        <w:t xml:space="preserve"> program</w:t>
      </w:r>
      <w:r w:rsidR="00172954" w:rsidRPr="00CF296C">
        <w:rPr>
          <w:i/>
        </w:rPr>
        <w:t>, you will not see this question; the time will be automatically recorded for you.</w:t>
      </w:r>
    </w:p>
    <w:p w14:paraId="69CEB804" w14:textId="77777777" w:rsidR="00172954" w:rsidRPr="001C5272" w:rsidRDefault="00172954" w:rsidP="00A33415">
      <w:pPr>
        <w:pStyle w:val="Heading4"/>
      </w:pPr>
      <w:r w:rsidRPr="001C5272">
        <w:t>Item 113, Outcome of the module</w:t>
      </w:r>
    </w:p>
    <w:p w14:paraId="6A274BE7" w14:textId="7061E289" w:rsidR="00172954" w:rsidRPr="00863D2C" w:rsidRDefault="00172954" w:rsidP="00BA4227">
      <w:pPr>
        <w:pStyle w:val="BodyText0"/>
      </w:pPr>
      <w:r>
        <w:t>Record the appropriate outcome of the module or, if the outcome is not listed as a response option, record ‘96’ (OTHER) and specify the outcome.</w:t>
      </w:r>
    </w:p>
    <w:p w14:paraId="5B86B164" w14:textId="77777777" w:rsidR="00172954" w:rsidRPr="001D5498" w:rsidRDefault="00172954" w:rsidP="001D5498">
      <w:pPr>
        <w:pStyle w:val="Heading3"/>
      </w:pPr>
      <w:bookmarkStart w:id="55" w:name="_Toc527243171"/>
      <w:r w:rsidRPr="001D5498">
        <w:t>4.3.4</w:t>
      </w:r>
      <w:r w:rsidRPr="001D5498">
        <w:tab/>
        <w:t>Module 2—Dwelling Characteristics</w:t>
      </w:r>
      <w:bookmarkEnd w:id="55"/>
    </w:p>
    <w:p w14:paraId="7533854B" w14:textId="7FBA96CC" w:rsidR="00172954" w:rsidRPr="00815395" w:rsidRDefault="00BA4227" w:rsidP="00BA4227">
      <w:pPr>
        <w:pStyle w:val="BodyText0"/>
      </w:pPr>
      <w:r>
        <w:rPr>
          <w:b/>
        </w:rPr>
        <w:t>Purpose:</w:t>
      </w:r>
      <w:r w:rsidR="00172954">
        <w:rPr>
          <w:b/>
        </w:rPr>
        <w:t xml:space="preserve"> </w:t>
      </w:r>
      <w:r w:rsidR="00172954" w:rsidRPr="00815395">
        <w:t xml:space="preserve">to </w:t>
      </w:r>
      <w:r w:rsidR="00172954">
        <w:t>record information about</w:t>
      </w:r>
      <w:r w:rsidR="00172954" w:rsidRPr="00815395">
        <w:t xml:space="preserve"> the living conditions of the household.</w:t>
      </w:r>
      <w:r w:rsidR="00172954">
        <w:t xml:space="preserve"> L</w:t>
      </w:r>
      <w:r w:rsidR="00172954" w:rsidRPr="00815395">
        <w:t xml:space="preserve">iving conditions </w:t>
      </w:r>
      <w:r w:rsidR="00172954">
        <w:t>affect people’s health, nutrition, and survival</w:t>
      </w:r>
      <w:r w:rsidR="00172954" w:rsidRPr="00815395">
        <w:t xml:space="preserve">. </w:t>
      </w:r>
    </w:p>
    <w:p w14:paraId="54906FAE" w14:textId="77777777" w:rsidR="00172954" w:rsidRPr="00815395" w:rsidRDefault="00172954" w:rsidP="001D5498">
      <w:pPr>
        <w:pStyle w:val="BodyText0"/>
        <w:rPr>
          <w:b/>
          <w:i/>
        </w:rPr>
      </w:pPr>
      <w:r w:rsidRPr="00815395">
        <w:rPr>
          <w:b/>
          <w:i/>
        </w:rPr>
        <w:t xml:space="preserve">Who </w:t>
      </w:r>
      <w:r>
        <w:rPr>
          <w:b/>
          <w:i/>
        </w:rPr>
        <w:t>r</w:t>
      </w:r>
      <w:r w:rsidRPr="00815395">
        <w:rPr>
          <w:b/>
          <w:i/>
        </w:rPr>
        <w:t xml:space="preserve">esponds to </w:t>
      </w:r>
      <w:r>
        <w:rPr>
          <w:b/>
          <w:i/>
        </w:rPr>
        <w:t>t</w:t>
      </w:r>
      <w:r w:rsidRPr="00815395">
        <w:rPr>
          <w:b/>
          <w:i/>
        </w:rPr>
        <w:t xml:space="preserve">his </w:t>
      </w:r>
      <w:r>
        <w:rPr>
          <w:b/>
          <w:i/>
        </w:rPr>
        <w:t>m</w:t>
      </w:r>
      <w:r w:rsidRPr="00815395">
        <w:rPr>
          <w:b/>
          <w:i/>
        </w:rPr>
        <w:t>odule</w:t>
      </w:r>
      <w:r>
        <w:rPr>
          <w:b/>
          <w:i/>
        </w:rPr>
        <w:t>?</w:t>
      </w:r>
    </w:p>
    <w:p w14:paraId="44194A51" w14:textId="4C368B9A" w:rsidR="00172954" w:rsidRDefault="00172954" w:rsidP="001D5498">
      <w:pPr>
        <w:pStyle w:val="BodyText0"/>
      </w:pPr>
      <w:r w:rsidRPr="00815395">
        <w:t xml:space="preserve">The respondent for </w:t>
      </w:r>
      <w:r>
        <w:t>M</w:t>
      </w:r>
      <w:r w:rsidRPr="00815395">
        <w:t>odule</w:t>
      </w:r>
      <w:r>
        <w:t xml:space="preserve"> 2</w:t>
      </w:r>
      <w:r w:rsidRPr="00815395">
        <w:t xml:space="preserve"> should be </w:t>
      </w:r>
      <w:r>
        <w:t xml:space="preserve">the same </w:t>
      </w:r>
      <w:r w:rsidRPr="00815395">
        <w:t xml:space="preserve">household member who </w:t>
      </w:r>
      <w:r>
        <w:t>was interviewed for M</w:t>
      </w:r>
      <w:r w:rsidR="001D5498">
        <w:t>odule </w:t>
      </w:r>
      <w:r>
        <w:t>1</w:t>
      </w:r>
      <w:r w:rsidRPr="00815395">
        <w:t xml:space="preserve">. </w:t>
      </w:r>
      <w:r>
        <w:t>After you complete Module 1, simply move on to Module 2 and continue with the interview.</w:t>
      </w:r>
    </w:p>
    <w:p w14:paraId="6040CCE1" w14:textId="7C68F2A5" w:rsidR="00121290" w:rsidRDefault="00121290" w:rsidP="001D5498">
      <w:pPr>
        <w:pStyle w:val="BodyText0"/>
      </w:pPr>
      <w:r>
        <w:t>If you are administering the questionnaire on paper, first record your observations of the main materials of the roof (item 201), the floor (item 202), and the exterior walls (item 203) of the dwelling.  Then move on to item 204, the number of sleeping rooms in the dwelling.</w:t>
      </w:r>
    </w:p>
    <w:p w14:paraId="0F438FA3" w14:textId="3BE83E04" w:rsidR="00172954" w:rsidRDefault="00121290" w:rsidP="001D5498">
      <w:pPr>
        <w:pStyle w:val="BodyText0"/>
      </w:pPr>
      <w:r>
        <w:t>If</w:t>
      </w:r>
      <w:r w:rsidR="00172954">
        <w:t xml:space="preserve"> you are administering the interview using </w:t>
      </w:r>
      <w:r>
        <w:t>a t</w:t>
      </w:r>
      <w:r w:rsidR="00172954">
        <w:t xml:space="preserve">ablet </w:t>
      </w:r>
      <w:r>
        <w:t>computer</w:t>
      </w:r>
      <w:r w:rsidR="00172954">
        <w:t>,</w:t>
      </w:r>
      <w:r>
        <w:t xml:space="preserve"> you will record your observations for</w:t>
      </w:r>
      <w:r w:rsidR="00172954">
        <w:t xml:space="preserve"> i</w:t>
      </w:r>
      <w:r w:rsidR="00172954" w:rsidRPr="000257D2">
        <w:t xml:space="preserve">tems </w:t>
      </w:r>
      <w:r w:rsidR="00172954">
        <w:t>2</w:t>
      </w:r>
      <w:r w:rsidR="00172954" w:rsidRPr="000257D2">
        <w:t xml:space="preserve">01, </w:t>
      </w:r>
      <w:r w:rsidR="00172954">
        <w:t>2</w:t>
      </w:r>
      <w:r w:rsidR="00172954" w:rsidRPr="000257D2">
        <w:t xml:space="preserve">02, and </w:t>
      </w:r>
      <w:r w:rsidR="00172954">
        <w:t>2</w:t>
      </w:r>
      <w:r w:rsidR="00172954" w:rsidRPr="000257D2">
        <w:t xml:space="preserve">03 </w:t>
      </w:r>
      <w:r w:rsidR="00172954" w:rsidRPr="00306090">
        <w:rPr>
          <w:b/>
        </w:rPr>
        <w:t>at the completion of Module 2.</w:t>
      </w:r>
      <w:r w:rsidR="00172954">
        <w:t xml:space="preserve"> </w:t>
      </w:r>
    </w:p>
    <w:p w14:paraId="1BC42B40" w14:textId="77777777" w:rsidR="00121290" w:rsidRPr="000257D2" w:rsidRDefault="00121290" w:rsidP="00121290">
      <w:pPr>
        <w:pStyle w:val="BodyText0"/>
      </w:pPr>
      <w:r>
        <w:t xml:space="preserve">Begin Module 2 with the following statement: </w:t>
      </w:r>
      <w:r w:rsidRPr="000257D2">
        <w:t>“Now I</w:t>
      </w:r>
      <w:r>
        <w:t>’</w:t>
      </w:r>
      <w:r w:rsidRPr="000257D2">
        <w:t>d like to ask you a few questions about your home.”</w:t>
      </w:r>
    </w:p>
    <w:p w14:paraId="0855A998" w14:textId="77777777" w:rsidR="00172954" w:rsidRDefault="00172954" w:rsidP="00951D45">
      <w:pPr>
        <w:pStyle w:val="Heading4"/>
      </w:pPr>
      <w:r>
        <w:lastRenderedPageBreak/>
        <w:t xml:space="preserve">Item 200A, </w:t>
      </w:r>
      <w:proofErr w:type="gramStart"/>
      <w:r>
        <w:t>Enter</w:t>
      </w:r>
      <w:proofErr w:type="gramEnd"/>
      <w:r>
        <w:t xml:space="preserve"> time module started</w:t>
      </w:r>
    </w:p>
    <w:p w14:paraId="1AE88471" w14:textId="4EE92EBC" w:rsidR="00172954" w:rsidRDefault="00172954" w:rsidP="00BA4227">
      <w:pPr>
        <w:pStyle w:val="BodyText0"/>
      </w:pPr>
      <w:r w:rsidRPr="00BD2949">
        <w:t xml:space="preserve">If </w:t>
      </w:r>
      <w:r>
        <w:t xml:space="preserve">you are </w:t>
      </w:r>
      <w:r w:rsidRPr="00BD2949">
        <w:t xml:space="preserve">using a paper questionnaire, record the time </w:t>
      </w:r>
      <w:r w:rsidR="00121290" w:rsidRPr="00BD2949">
        <w:t xml:space="preserve">you start the module </w:t>
      </w:r>
      <w:r w:rsidRPr="00BD2949">
        <w:t xml:space="preserve">by hour and minutes. If </w:t>
      </w:r>
      <w:r>
        <w:t xml:space="preserve">you are </w:t>
      </w:r>
      <w:r w:rsidRPr="00BD2949">
        <w:t>using a tablet, you will not see this question; the time will be automatically recorded for you.</w:t>
      </w:r>
    </w:p>
    <w:p w14:paraId="24362536" w14:textId="77777777" w:rsidR="00172954" w:rsidRDefault="00172954" w:rsidP="00951D45">
      <w:pPr>
        <w:pStyle w:val="Heading4"/>
      </w:pPr>
      <w:r>
        <w:t>Item 200B, Cluster and household number</w:t>
      </w:r>
    </w:p>
    <w:p w14:paraId="0F627F0B" w14:textId="4C752AD7" w:rsidR="00172954" w:rsidRPr="00BD2949" w:rsidRDefault="00172954" w:rsidP="00BA4227">
      <w:pPr>
        <w:pStyle w:val="BodyText0"/>
      </w:pPr>
      <w:r w:rsidRPr="00BD2949">
        <w:t xml:space="preserve">If </w:t>
      </w:r>
      <w:r>
        <w:t xml:space="preserve">you are </w:t>
      </w:r>
      <w:r w:rsidRPr="00BD2949">
        <w:t xml:space="preserve">using a paper questionnaire, record the cluster number and household number. </w:t>
      </w:r>
      <w:r>
        <w:t>T</w:t>
      </w:r>
      <w:r w:rsidRPr="00BD2949">
        <w:t xml:space="preserve">his information </w:t>
      </w:r>
      <w:r>
        <w:t xml:space="preserve">is </w:t>
      </w:r>
      <w:r w:rsidRPr="00BD2949">
        <w:t xml:space="preserve">on the </w:t>
      </w:r>
      <w:r w:rsidRPr="00BD2949">
        <w:rPr>
          <w:b/>
        </w:rPr>
        <w:t>questionnaire cover sheet</w:t>
      </w:r>
      <w:r w:rsidRPr="00BD2949">
        <w:t xml:space="preserve">. If </w:t>
      </w:r>
      <w:r>
        <w:t xml:space="preserve">you are </w:t>
      </w:r>
      <w:r w:rsidRPr="00BD2949">
        <w:t>using a tablet, you will not see this question; the information will be automatically recorded for you.</w:t>
      </w:r>
    </w:p>
    <w:p w14:paraId="1DB53EDB" w14:textId="77777777" w:rsidR="00172954" w:rsidRPr="00815395" w:rsidRDefault="00172954" w:rsidP="00951D45">
      <w:pPr>
        <w:pStyle w:val="Heading4"/>
      </w:pPr>
      <w:r w:rsidRPr="00815395">
        <w:t xml:space="preserve">Item </w:t>
      </w:r>
      <w:r>
        <w:t>2</w:t>
      </w:r>
      <w:r w:rsidRPr="00815395">
        <w:t>01</w:t>
      </w:r>
      <w:r>
        <w:t>, Roof-top material (outer covering)</w:t>
      </w:r>
    </w:p>
    <w:p w14:paraId="2263132F" w14:textId="65A2E123" w:rsidR="00172954" w:rsidRPr="00815395" w:rsidRDefault="00BA4227" w:rsidP="00BA4227">
      <w:pPr>
        <w:pStyle w:val="BodyText0"/>
      </w:pPr>
      <w:r>
        <w:rPr>
          <w:b/>
        </w:rPr>
        <w:t>Purpose:</w:t>
      </w:r>
      <w:r w:rsidR="00172954" w:rsidRPr="00815395">
        <w:t xml:space="preserve"> </w:t>
      </w:r>
      <w:r w:rsidR="00172954">
        <w:t>to</w:t>
      </w:r>
      <w:r w:rsidR="00172954" w:rsidRPr="00815395">
        <w:t xml:space="preserve"> identify the material that is used </w:t>
      </w:r>
      <w:r w:rsidR="00172954">
        <w:t>to cover</w:t>
      </w:r>
      <w:r w:rsidR="00172954" w:rsidRPr="00815395">
        <w:t xml:space="preserve"> the roof of the household.</w:t>
      </w:r>
      <w:r w:rsidR="00172954">
        <w:t xml:space="preserve"> </w:t>
      </w:r>
      <w:r w:rsidR="00172954" w:rsidRPr="00815395">
        <w:t xml:space="preserve">This item </w:t>
      </w:r>
      <w:r w:rsidR="00172954">
        <w:t>c</w:t>
      </w:r>
      <w:r w:rsidR="00172954" w:rsidRPr="00815395">
        <w:t>an indicat</w:t>
      </w:r>
      <w:r w:rsidR="00172954">
        <w:t>e</w:t>
      </w:r>
      <w:r w:rsidR="00172954" w:rsidRPr="00815395">
        <w:t xml:space="preserve"> whether the household is properly protected for seasonal weather changes and adequate to protec</w:t>
      </w:r>
      <w:r w:rsidR="00172954">
        <w:t>t the members of the household.</w:t>
      </w:r>
    </w:p>
    <w:p w14:paraId="6B8B00FD" w14:textId="71E41648" w:rsidR="00172954" w:rsidRPr="00761C32" w:rsidRDefault="00172954" w:rsidP="00BA4227">
      <w:pPr>
        <w:pStyle w:val="BodyText0"/>
      </w:pPr>
      <w:r w:rsidRPr="00815395">
        <w:t xml:space="preserve">This is an </w:t>
      </w:r>
      <w:r w:rsidRPr="00BD2949">
        <w:rPr>
          <w:b/>
        </w:rPr>
        <w:t>observation</w:t>
      </w:r>
      <w:r w:rsidRPr="00815395">
        <w:t xml:space="preserve"> question and will not require an answer from the respondent</w:t>
      </w:r>
      <w:r>
        <w:t>;</w:t>
      </w:r>
      <w:r w:rsidRPr="00815395">
        <w:t xml:space="preserve"> </w:t>
      </w:r>
      <w:r>
        <w:t>h</w:t>
      </w:r>
      <w:r w:rsidRPr="00815395">
        <w:t xml:space="preserve">owever, ask </w:t>
      </w:r>
      <w:r>
        <w:t xml:space="preserve">the respondent </w:t>
      </w:r>
      <w:r w:rsidRPr="00815395">
        <w:t>if you are not sure</w:t>
      </w:r>
      <w:r w:rsidR="00121290">
        <w:t xml:space="preserve"> what materials were used to construct the roof</w:t>
      </w:r>
      <w:r w:rsidRPr="00815395">
        <w:t xml:space="preserve">. If the </w:t>
      </w:r>
      <w:r>
        <w:t>household structure is a multistory</w:t>
      </w:r>
      <w:r w:rsidRPr="00815395">
        <w:t xml:space="preserve"> apartment</w:t>
      </w:r>
      <w:r>
        <w:t xml:space="preserve"> building,</w:t>
      </w:r>
      <w:r w:rsidRPr="00815395">
        <w:t xml:space="preserve"> it may not always be easy to see the entire roof.</w:t>
      </w:r>
      <w:r>
        <w:t xml:space="preserve"> </w:t>
      </w:r>
      <w:r w:rsidRPr="00815395">
        <w:t>In this case, try viewing from a distance or ask the respondent.</w:t>
      </w:r>
      <w:r>
        <w:t xml:space="preserve"> If the roof</w:t>
      </w:r>
      <w:r w:rsidRPr="00815395">
        <w:t xml:space="preserve"> consists of more than one kind of material, then record the material that covers the largest amount of roof space.</w:t>
      </w:r>
      <w:r>
        <w:t xml:space="preserve"> If the main material is not listed as a response option, select ‘96’ (OTHER) and specify the roof material. See </w:t>
      </w:r>
      <w:r w:rsidRPr="00761C32">
        <w:t>Table 2</w:t>
      </w:r>
      <w:r w:rsidR="0077672E">
        <w:t>.</w:t>
      </w:r>
      <w:r w:rsidRPr="00761C32">
        <w:t>1 for definitio</w:t>
      </w:r>
      <w:r w:rsidR="00951D45" w:rsidRPr="00761C32">
        <w:t>ns of common roofing materials.</w:t>
      </w:r>
    </w:p>
    <w:p w14:paraId="31D9BBED" w14:textId="14826CF6" w:rsidR="00951D45" w:rsidRPr="00FE7AAD" w:rsidRDefault="00951D45" w:rsidP="00951D45">
      <w:pPr>
        <w:pStyle w:val="Tabletitle"/>
      </w:pPr>
      <w:bookmarkStart w:id="56" w:name="_Toc527243226"/>
      <w:r w:rsidRPr="00761C32">
        <w:t>Table 2</w:t>
      </w:r>
      <w:r w:rsidR="0077672E">
        <w:t>.1</w:t>
      </w:r>
      <w:r w:rsidRPr="00761C32">
        <w:t xml:space="preserve">: Definitions of </w:t>
      </w:r>
      <w:r w:rsidRPr="00761C32">
        <w:rPr>
          <w:spacing w:val="7"/>
        </w:rPr>
        <w:t>Types</w:t>
      </w:r>
      <w:r w:rsidRPr="00FE7AAD">
        <w:rPr>
          <w:spacing w:val="7"/>
        </w:rPr>
        <w:t xml:space="preserve"> of </w:t>
      </w:r>
      <w:r w:rsidRPr="00FE7AAD">
        <w:t>Roof Top Material</w:t>
      </w:r>
      <w:bookmarkEnd w:id="56"/>
    </w:p>
    <w:tbl>
      <w:tblPr>
        <w:tblW w:w="9180" w:type="dxa"/>
        <w:tblLayout w:type="fixed"/>
        <w:tblCellMar>
          <w:left w:w="0" w:type="dxa"/>
          <w:right w:w="0" w:type="dxa"/>
        </w:tblCellMar>
        <w:tblLook w:val="01E0" w:firstRow="1" w:lastRow="1" w:firstColumn="1" w:lastColumn="1" w:noHBand="0" w:noVBand="0"/>
      </w:tblPr>
      <w:tblGrid>
        <w:gridCol w:w="1525"/>
        <w:gridCol w:w="7655"/>
      </w:tblGrid>
      <w:tr w:rsidR="00761C32" w:rsidRPr="00761C32" w14:paraId="305E4426" w14:textId="77777777" w:rsidTr="00761C32">
        <w:tc>
          <w:tcPr>
            <w:tcW w:w="1525" w:type="dxa"/>
            <w:tcBorders>
              <w:top w:val="single" w:sz="4" w:space="0" w:color="000000"/>
              <w:left w:val="single" w:sz="4" w:space="0" w:color="000000"/>
              <w:bottom w:val="single" w:sz="4" w:space="0" w:color="000000"/>
              <w:right w:val="single" w:sz="4" w:space="0" w:color="000000"/>
            </w:tcBorders>
            <w:shd w:val="clear" w:color="auto" w:fill="387990"/>
            <w:hideMark/>
          </w:tcPr>
          <w:p w14:paraId="5A527E5A" w14:textId="77777777" w:rsidR="00172954" w:rsidRPr="00761C32" w:rsidRDefault="00172954" w:rsidP="00951D45">
            <w:pPr>
              <w:ind w:left="90" w:right="-20"/>
              <w:rPr>
                <w:color w:val="FFFFFF" w:themeColor="background1"/>
                <w:sz w:val="20"/>
                <w:szCs w:val="20"/>
              </w:rPr>
            </w:pPr>
            <w:r w:rsidRPr="00761C32">
              <w:rPr>
                <w:b/>
                <w:bCs/>
                <w:color w:val="FFFFFF" w:themeColor="background1"/>
                <w:sz w:val="20"/>
                <w:szCs w:val="20"/>
                <w:u w:color="000000"/>
              </w:rPr>
              <w:t>Material</w:t>
            </w:r>
          </w:p>
        </w:tc>
        <w:tc>
          <w:tcPr>
            <w:tcW w:w="7655" w:type="dxa"/>
            <w:tcBorders>
              <w:top w:val="single" w:sz="4" w:space="0" w:color="000000"/>
              <w:left w:val="single" w:sz="4" w:space="0" w:color="000000"/>
              <w:bottom w:val="single" w:sz="4" w:space="0" w:color="000000"/>
              <w:right w:val="single" w:sz="4" w:space="0" w:color="000000"/>
            </w:tcBorders>
            <w:shd w:val="clear" w:color="auto" w:fill="387990"/>
            <w:hideMark/>
          </w:tcPr>
          <w:p w14:paraId="29C61D49" w14:textId="77777777" w:rsidR="00172954" w:rsidRPr="00761C32" w:rsidRDefault="00172954" w:rsidP="00951D45">
            <w:pPr>
              <w:ind w:left="90" w:right="2317"/>
              <w:rPr>
                <w:color w:val="FFFFFF" w:themeColor="background1"/>
                <w:sz w:val="20"/>
                <w:szCs w:val="20"/>
              </w:rPr>
            </w:pPr>
            <w:r w:rsidRPr="00761C32">
              <w:rPr>
                <w:b/>
                <w:bCs/>
                <w:color w:val="FFFFFF" w:themeColor="background1"/>
                <w:w w:val="103"/>
                <w:sz w:val="20"/>
                <w:szCs w:val="20"/>
                <w:u w:color="000000"/>
              </w:rPr>
              <w:t>Definition</w:t>
            </w:r>
          </w:p>
        </w:tc>
      </w:tr>
      <w:tr w:rsidR="00172954" w:rsidRPr="00951D45" w14:paraId="6075233C"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2B693C59" w14:textId="77777777" w:rsidR="00172954" w:rsidRPr="00951D45" w:rsidRDefault="00172954" w:rsidP="00951D45">
            <w:pPr>
              <w:ind w:right="-20"/>
              <w:rPr>
                <w:sz w:val="20"/>
                <w:szCs w:val="20"/>
              </w:rPr>
            </w:pPr>
            <w:r w:rsidRPr="00951D45">
              <w:rPr>
                <w:b/>
                <w:sz w:val="20"/>
                <w:szCs w:val="20"/>
              </w:rPr>
              <w:t>Thatch</w:t>
            </w:r>
          </w:p>
        </w:tc>
        <w:tc>
          <w:tcPr>
            <w:tcW w:w="765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7F3CF44D" w14:textId="614F9D6C" w:rsidR="00172954" w:rsidRPr="00951D45" w:rsidRDefault="00172954" w:rsidP="00951D45">
            <w:pPr>
              <w:ind w:right="42"/>
              <w:rPr>
                <w:sz w:val="20"/>
                <w:szCs w:val="20"/>
              </w:rPr>
            </w:pPr>
            <w:r w:rsidRPr="00951D45">
              <w:rPr>
                <w:sz w:val="20"/>
                <w:szCs w:val="20"/>
              </w:rPr>
              <w:t xml:space="preserve">Dry vegetation such as </w:t>
            </w:r>
            <w:hyperlink r:id="rId66" w:tooltip="Straw" w:history="1">
              <w:r w:rsidRPr="00951D45">
                <w:rPr>
                  <w:rStyle w:val="Hyperlink"/>
                  <w:color w:val="auto"/>
                  <w:sz w:val="20"/>
                  <w:szCs w:val="20"/>
                  <w:u w:val="none"/>
                </w:rPr>
                <w:t>straw</w:t>
              </w:r>
            </w:hyperlink>
            <w:r w:rsidRPr="00951D45">
              <w:rPr>
                <w:sz w:val="20"/>
                <w:szCs w:val="20"/>
              </w:rPr>
              <w:t xml:space="preserve">, </w:t>
            </w:r>
            <w:hyperlink r:id="rId67" w:tooltip="Phragmites" w:history="1">
              <w:r w:rsidRPr="00951D45">
                <w:rPr>
                  <w:rStyle w:val="Hyperlink"/>
                  <w:color w:val="auto"/>
                  <w:sz w:val="20"/>
                  <w:szCs w:val="20"/>
                  <w:u w:val="none"/>
                </w:rPr>
                <w:t>water reed</w:t>
              </w:r>
            </w:hyperlink>
            <w:r w:rsidRPr="00951D45">
              <w:rPr>
                <w:rStyle w:val="Hyperlink"/>
                <w:color w:val="auto"/>
                <w:sz w:val="20"/>
                <w:szCs w:val="20"/>
                <w:u w:val="none"/>
              </w:rPr>
              <w:t>,</w:t>
            </w:r>
            <w:r w:rsidRPr="00951D45">
              <w:rPr>
                <w:sz w:val="20"/>
                <w:szCs w:val="20"/>
              </w:rPr>
              <w:t xml:space="preserve"> etc. bundled together and lashed to the roof frame</w:t>
            </w:r>
          </w:p>
        </w:tc>
      </w:tr>
      <w:tr w:rsidR="00172954" w:rsidRPr="00951D45" w14:paraId="7C61F6C3"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08D598FB" w14:textId="77777777" w:rsidR="00172954" w:rsidRPr="00951D45" w:rsidRDefault="00172954" w:rsidP="00951D45">
            <w:pPr>
              <w:ind w:right="-20"/>
              <w:rPr>
                <w:sz w:val="20"/>
                <w:szCs w:val="20"/>
              </w:rPr>
            </w:pPr>
            <w:r w:rsidRPr="00951D45">
              <w:rPr>
                <w:b/>
                <w:sz w:val="20"/>
                <w:szCs w:val="20"/>
                <w:lang w:val="en"/>
              </w:rPr>
              <w:t>Sod</w:t>
            </w:r>
          </w:p>
        </w:tc>
        <w:tc>
          <w:tcPr>
            <w:tcW w:w="765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tcPr>
          <w:p w14:paraId="055A830B" w14:textId="46571CB7" w:rsidR="00172954" w:rsidRPr="00951D45" w:rsidRDefault="00172954" w:rsidP="00951D45">
            <w:pPr>
              <w:rPr>
                <w:sz w:val="20"/>
                <w:szCs w:val="20"/>
              </w:rPr>
            </w:pPr>
            <w:r w:rsidRPr="00951D45">
              <w:rPr>
                <w:rStyle w:val="Hyperlink"/>
                <w:color w:val="auto"/>
                <w:sz w:val="20"/>
                <w:szCs w:val="20"/>
                <w:u w:val="none"/>
              </w:rPr>
              <w:t>Grass</w:t>
            </w:r>
            <w:r w:rsidRPr="00951D45">
              <w:rPr>
                <w:sz w:val="20"/>
                <w:szCs w:val="20"/>
              </w:rPr>
              <w:t xml:space="preserve"> with part of the </w:t>
            </w:r>
            <w:hyperlink r:id="rId68" w:tooltip="Soil" w:history="1">
              <w:r w:rsidRPr="00951D45">
                <w:rPr>
                  <w:rStyle w:val="Hyperlink"/>
                  <w:color w:val="auto"/>
                  <w:sz w:val="20"/>
                  <w:szCs w:val="20"/>
                  <w:u w:val="none"/>
                </w:rPr>
                <w:t>soil</w:t>
              </w:r>
            </w:hyperlink>
            <w:r w:rsidRPr="00951D45">
              <w:rPr>
                <w:sz w:val="20"/>
                <w:szCs w:val="20"/>
              </w:rPr>
              <w:t xml:space="preserve"> beneath it held together by the </w:t>
            </w:r>
            <w:hyperlink r:id="rId69" w:tooltip="Root" w:history="1">
              <w:r w:rsidRPr="00951D45">
                <w:rPr>
                  <w:rStyle w:val="Hyperlink"/>
                  <w:color w:val="auto"/>
                  <w:sz w:val="20"/>
                  <w:szCs w:val="20"/>
                  <w:u w:val="none"/>
                </w:rPr>
                <w:t>roots</w:t>
              </w:r>
            </w:hyperlink>
          </w:p>
        </w:tc>
      </w:tr>
      <w:tr w:rsidR="00172954" w:rsidRPr="00951D45" w14:paraId="3CC086BD"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554498C4" w14:textId="77777777" w:rsidR="00172954" w:rsidRPr="00951D45" w:rsidRDefault="00172954" w:rsidP="00951D45">
            <w:pPr>
              <w:ind w:right="-58"/>
              <w:rPr>
                <w:sz w:val="20"/>
                <w:szCs w:val="20"/>
              </w:rPr>
            </w:pPr>
            <w:r w:rsidRPr="00951D45">
              <w:rPr>
                <w:b/>
                <w:sz w:val="20"/>
                <w:szCs w:val="20"/>
              </w:rPr>
              <w:t>Rustic mat</w:t>
            </w:r>
          </w:p>
        </w:tc>
        <w:tc>
          <w:tcPr>
            <w:tcW w:w="765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3A56FD8" w14:textId="16F56236" w:rsidR="00172954" w:rsidRPr="00951D45" w:rsidRDefault="00172954" w:rsidP="00951D45">
            <w:pPr>
              <w:ind w:right="44"/>
              <w:rPr>
                <w:sz w:val="20"/>
                <w:szCs w:val="20"/>
              </w:rPr>
            </w:pPr>
            <w:r w:rsidRPr="00951D45">
              <w:rPr>
                <w:sz w:val="20"/>
                <w:szCs w:val="20"/>
              </w:rPr>
              <w:t>Untrimmed woven natural material with a rugged appearance</w:t>
            </w:r>
          </w:p>
        </w:tc>
      </w:tr>
      <w:tr w:rsidR="00172954" w:rsidRPr="00951D45" w14:paraId="2FB38FC7"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0FDCF43" w14:textId="77777777" w:rsidR="00172954" w:rsidRPr="00951D45" w:rsidRDefault="00172954" w:rsidP="00951D45">
            <w:pPr>
              <w:rPr>
                <w:b/>
                <w:sz w:val="20"/>
                <w:szCs w:val="20"/>
                <w:lang w:val="en"/>
              </w:rPr>
            </w:pPr>
            <w:r w:rsidRPr="00951D45">
              <w:rPr>
                <w:b/>
                <w:sz w:val="20"/>
                <w:szCs w:val="20"/>
                <w:lang w:val="en"/>
              </w:rPr>
              <w:t>Bamboo</w:t>
            </w:r>
          </w:p>
        </w:tc>
        <w:tc>
          <w:tcPr>
            <w:tcW w:w="765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64050592" w14:textId="5EC58144" w:rsidR="00172954" w:rsidRPr="00951D45" w:rsidRDefault="00172954" w:rsidP="00951D45">
            <w:pPr>
              <w:ind w:right="41"/>
              <w:rPr>
                <w:sz w:val="20"/>
                <w:szCs w:val="20"/>
              </w:rPr>
            </w:pPr>
            <w:r w:rsidRPr="00951D45">
              <w:rPr>
                <w:sz w:val="20"/>
                <w:szCs w:val="20"/>
              </w:rPr>
              <w:t>Bamboo stalks that are bound together</w:t>
            </w:r>
          </w:p>
        </w:tc>
      </w:tr>
      <w:tr w:rsidR="00172954" w:rsidRPr="00951D45" w14:paraId="0BEA098B"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169F81B0" w14:textId="77777777" w:rsidR="00172954" w:rsidRPr="00951D45" w:rsidRDefault="00172954" w:rsidP="00951D45">
            <w:pPr>
              <w:ind w:right="-20"/>
              <w:rPr>
                <w:sz w:val="20"/>
                <w:szCs w:val="20"/>
              </w:rPr>
            </w:pPr>
            <w:r w:rsidRPr="00951D45">
              <w:rPr>
                <w:b/>
                <w:sz w:val="20"/>
                <w:szCs w:val="20"/>
              </w:rPr>
              <w:t>Wood planks</w:t>
            </w:r>
          </w:p>
        </w:tc>
        <w:tc>
          <w:tcPr>
            <w:tcW w:w="765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tcPr>
          <w:p w14:paraId="003EFFDA" w14:textId="52D3FC65" w:rsidR="00172954" w:rsidRPr="00951D45" w:rsidRDefault="00172954" w:rsidP="00951D45">
            <w:pPr>
              <w:rPr>
                <w:sz w:val="20"/>
                <w:szCs w:val="20"/>
              </w:rPr>
            </w:pPr>
            <w:r w:rsidRPr="00951D45">
              <w:rPr>
                <w:sz w:val="20"/>
                <w:szCs w:val="20"/>
              </w:rPr>
              <w:t>Long, flat pieces of wood that are thicker than boards and somewhat rough-hewn</w:t>
            </w:r>
            <w:r w:rsidR="00D01C28">
              <w:rPr>
                <w:sz w:val="20"/>
                <w:szCs w:val="20"/>
              </w:rPr>
              <w:t>; c</w:t>
            </w:r>
            <w:r w:rsidRPr="00951D45">
              <w:rPr>
                <w:sz w:val="20"/>
                <w:szCs w:val="20"/>
              </w:rPr>
              <w:t>onsidered a rudimentary type of roofing material</w:t>
            </w:r>
          </w:p>
        </w:tc>
      </w:tr>
      <w:tr w:rsidR="00172954" w:rsidRPr="00951D45" w14:paraId="30461472"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2C7CC794" w14:textId="77777777" w:rsidR="00172954" w:rsidRPr="00951D45" w:rsidRDefault="00172954" w:rsidP="00951D45">
            <w:pPr>
              <w:ind w:right="-58"/>
              <w:rPr>
                <w:sz w:val="20"/>
                <w:szCs w:val="20"/>
              </w:rPr>
            </w:pPr>
            <w:r w:rsidRPr="00951D45">
              <w:rPr>
                <w:b/>
                <w:sz w:val="20"/>
                <w:szCs w:val="20"/>
              </w:rPr>
              <w:t>Cardboard</w:t>
            </w:r>
          </w:p>
        </w:tc>
        <w:tc>
          <w:tcPr>
            <w:tcW w:w="765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A0155D1" w14:textId="56C72B9B" w:rsidR="00172954" w:rsidRPr="00951D45" w:rsidRDefault="00172954" w:rsidP="00951D45">
            <w:pPr>
              <w:ind w:right="-14"/>
              <w:rPr>
                <w:sz w:val="20"/>
                <w:szCs w:val="20"/>
              </w:rPr>
            </w:pPr>
            <w:r w:rsidRPr="00951D45">
              <w:rPr>
                <w:sz w:val="20"/>
                <w:szCs w:val="20"/>
              </w:rPr>
              <w:t>A thin, stiff material made from paper pulp that is commonly used to make cartons or boxes</w:t>
            </w:r>
          </w:p>
        </w:tc>
      </w:tr>
      <w:tr w:rsidR="00172954" w:rsidRPr="00951D45" w14:paraId="11FB8345"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0B8B2F96" w14:textId="77777777" w:rsidR="00172954" w:rsidRPr="00951D45" w:rsidRDefault="00172954" w:rsidP="00951D45">
            <w:pPr>
              <w:ind w:right="-20"/>
              <w:rPr>
                <w:sz w:val="20"/>
                <w:szCs w:val="20"/>
              </w:rPr>
            </w:pPr>
            <w:r w:rsidRPr="00951D45">
              <w:rPr>
                <w:b/>
                <w:sz w:val="20"/>
                <w:szCs w:val="20"/>
              </w:rPr>
              <w:t>Metal</w:t>
            </w:r>
          </w:p>
        </w:tc>
        <w:tc>
          <w:tcPr>
            <w:tcW w:w="765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75AD3C9E" w14:textId="31E0C14F" w:rsidR="00172954" w:rsidRPr="00951D45" w:rsidRDefault="00172954" w:rsidP="00951D45">
            <w:pPr>
              <w:ind w:right="41"/>
              <w:rPr>
                <w:sz w:val="20"/>
                <w:szCs w:val="20"/>
              </w:rPr>
            </w:pPr>
            <w:r w:rsidRPr="00951D45">
              <w:rPr>
                <w:sz w:val="20"/>
                <w:szCs w:val="20"/>
              </w:rPr>
              <w:t>Tin, aluminum, iron, zinc, or other metals that can be formed into flat or corrugated sheets</w:t>
            </w:r>
          </w:p>
        </w:tc>
      </w:tr>
      <w:tr w:rsidR="00172954" w:rsidRPr="00951D45" w14:paraId="427955EA"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78E7A9EE" w14:textId="77777777" w:rsidR="00172954" w:rsidRPr="00951D45" w:rsidRDefault="00172954" w:rsidP="00951D45">
            <w:pPr>
              <w:ind w:right="-20"/>
              <w:rPr>
                <w:sz w:val="20"/>
                <w:szCs w:val="20"/>
              </w:rPr>
            </w:pPr>
            <w:r w:rsidRPr="00951D45">
              <w:rPr>
                <w:b/>
                <w:sz w:val="20"/>
                <w:szCs w:val="20"/>
              </w:rPr>
              <w:t>Wood</w:t>
            </w:r>
          </w:p>
        </w:tc>
        <w:tc>
          <w:tcPr>
            <w:tcW w:w="765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6A6F14AE" w14:textId="1664D209" w:rsidR="00172954" w:rsidRPr="00951D45" w:rsidRDefault="00172954" w:rsidP="00951D45">
            <w:pPr>
              <w:ind w:right="43"/>
              <w:rPr>
                <w:sz w:val="20"/>
                <w:szCs w:val="20"/>
              </w:rPr>
            </w:pPr>
            <w:r w:rsidRPr="00951D45">
              <w:rPr>
                <w:sz w:val="20"/>
                <w:szCs w:val="20"/>
              </w:rPr>
              <w:t>Wooden shingles or tiles. Considered a finished or improved type of roofing material</w:t>
            </w:r>
          </w:p>
        </w:tc>
      </w:tr>
      <w:tr w:rsidR="00172954" w:rsidRPr="00951D45" w14:paraId="313E7C9E"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3E1D1C4" w14:textId="77777777" w:rsidR="00172954" w:rsidRPr="00951D45" w:rsidRDefault="00172954" w:rsidP="00951D45">
            <w:pPr>
              <w:ind w:right="-20"/>
              <w:rPr>
                <w:sz w:val="20"/>
                <w:szCs w:val="20"/>
              </w:rPr>
            </w:pPr>
            <w:r w:rsidRPr="00951D45">
              <w:rPr>
                <w:b/>
                <w:sz w:val="20"/>
                <w:szCs w:val="20"/>
              </w:rPr>
              <w:t>Calamine, cement fiber</w:t>
            </w:r>
          </w:p>
        </w:tc>
        <w:tc>
          <w:tcPr>
            <w:tcW w:w="765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tcPr>
          <w:p w14:paraId="49392B49" w14:textId="34DA710C" w:rsidR="00172954" w:rsidRPr="00951D45" w:rsidRDefault="00172954" w:rsidP="00951D45">
            <w:pPr>
              <w:ind w:right="43"/>
              <w:rPr>
                <w:rFonts w:cstheme="minorBidi"/>
                <w:sz w:val="20"/>
                <w:szCs w:val="20"/>
              </w:rPr>
            </w:pPr>
            <w:r w:rsidRPr="00951D45">
              <w:rPr>
                <w:sz w:val="20"/>
                <w:szCs w:val="20"/>
              </w:rPr>
              <w:t xml:space="preserve">A hard composite material made of </w:t>
            </w:r>
            <w:hyperlink r:id="rId70" w:tooltip="Sand" w:history="1">
              <w:r w:rsidRPr="00951D45">
                <w:rPr>
                  <w:rStyle w:val="Hyperlink"/>
                  <w:color w:val="auto"/>
                  <w:sz w:val="20"/>
                  <w:szCs w:val="20"/>
                  <w:u w:val="none"/>
                </w:rPr>
                <w:t>sand</w:t>
              </w:r>
            </w:hyperlink>
            <w:r w:rsidRPr="00951D45">
              <w:rPr>
                <w:sz w:val="20"/>
                <w:szCs w:val="20"/>
              </w:rPr>
              <w:t xml:space="preserve">, </w:t>
            </w:r>
            <w:hyperlink r:id="rId71" w:tooltip="Cement" w:history="1">
              <w:r w:rsidRPr="00951D45">
                <w:rPr>
                  <w:rStyle w:val="Hyperlink"/>
                  <w:color w:val="auto"/>
                  <w:sz w:val="20"/>
                  <w:szCs w:val="20"/>
                  <w:u w:val="none"/>
                </w:rPr>
                <w:t>cement</w:t>
              </w:r>
            </w:hyperlink>
            <w:r w:rsidRPr="00951D45">
              <w:rPr>
                <w:sz w:val="20"/>
                <w:szCs w:val="20"/>
              </w:rPr>
              <w:t xml:space="preserve"> and </w:t>
            </w:r>
            <w:hyperlink r:id="rId72" w:tooltip="Cellulose" w:history="1">
              <w:r w:rsidRPr="00951D45">
                <w:rPr>
                  <w:rStyle w:val="Hyperlink"/>
                  <w:color w:val="auto"/>
                  <w:sz w:val="20"/>
                  <w:szCs w:val="20"/>
                  <w:u w:val="none"/>
                </w:rPr>
                <w:t>cellulose</w:t>
              </w:r>
            </w:hyperlink>
            <w:r w:rsidRPr="00951D45">
              <w:rPr>
                <w:sz w:val="20"/>
                <w:szCs w:val="20"/>
              </w:rPr>
              <w:t xml:space="preserve"> fibers, usually shaped as tiles or boards</w:t>
            </w:r>
          </w:p>
        </w:tc>
      </w:tr>
      <w:tr w:rsidR="00172954" w:rsidRPr="00951D45" w14:paraId="11A48CA4"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53F7EDB" w14:textId="2C0AC736" w:rsidR="00172954" w:rsidRPr="00951D45" w:rsidRDefault="003B2906" w:rsidP="00951D45">
            <w:pPr>
              <w:ind w:right="-20"/>
              <w:rPr>
                <w:sz w:val="20"/>
                <w:szCs w:val="20"/>
              </w:rPr>
            </w:pPr>
            <w:r>
              <w:rPr>
                <w:b/>
                <w:sz w:val="20"/>
                <w:szCs w:val="20"/>
              </w:rPr>
              <w:t>T</w:t>
            </w:r>
            <w:r w:rsidR="00172954" w:rsidRPr="00951D45">
              <w:rPr>
                <w:b/>
                <w:sz w:val="20"/>
                <w:szCs w:val="20"/>
              </w:rPr>
              <w:t>iles</w:t>
            </w:r>
          </w:p>
        </w:tc>
        <w:tc>
          <w:tcPr>
            <w:tcW w:w="765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tcPr>
          <w:p w14:paraId="0525AE83" w14:textId="3B2FA1AA" w:rsidR="00172954" w:rsidRPr="00761C32" w:rsidRDefault="00172954" w:rsidP="00761C32">
            <w:pPr>
              <w:ind w:right="43"/>
              <w:rPr>
                <w:rFonts w:cstheme="minorBidi"/>
                <w:sz w:val="20"/>
                <w:szCs w:val="20"/>
              </w:rPr>
            </w:pPr>
            <w:r w:rsidRPr="00951D45">
              <w:rPr>
                <w:sz w:val="20"/>
                <w:szCs w:val="20"/>
              </w:rPr>
              <w:t xml:space="preserve">Tiles made from locally available materials such as terracotta or </w:t>
            </w:r>
            <w:hyperlink r:id="rId73" w:tooltip="Slate" w:history="1">
              <w:r w:rsidRPr="00951D45">
                <w:rPr>
                  <w:rStyle w:val="Hyperlink"/>
                  <w:color w:val="auto"/>
                  <w:sz w:val="20"/>
                  <w:szCs w:val="20"/>
                  <w:u w:val="none"/>
                </w:rPr>
                <w:t>slate</w:t>
              </w:r>
            </w:hyperlink>
            <w:r w:rsidRPr="00951D45">
              <w:rPr>
                <w:sz w:val="20"/>
                <w:szCs w:val="20"/>
              </w:rPr>
              <w:t xml:space="preserve">; </w:t>
            </w:r>
            <w:hyperlink r:id="rId74" w:tooltip="Concrete" w:history="1">
              <w:r w:rsidRPr="00951D45">
                <w:rPr>
                  <w:rStyle w:val="Hyperlink"/>
                  <w:color w:val="auto"/>
                  <w:sz w:val="20"/>
                  <w:szCs w:val="20"/>
                  <w:u w:val="none"/>
                </w:rPr>
                <w:t>concrete</w:t>
              </w:r>
            </w:hyperlink>
            <w:r w:rsidRPr="00951D45">
              <w:rPr>
                <w:sz w:val="20"/>
                <w:szCs w:val="20"/>
              </w:rPr>
              <w:t xml:space="preserve"> and </w:t>
            </w:r>
            <w:hyperlink r:id="rId75" w:tooltip="Plastic" w:history="1">
              <w:r w:rsidRPr="00951D45">
                <w:rPr>
                  <w:rStyle w:val="Hyperlink"/>
                  <w:color w:val="auto"/>
                  <w:sz w:val="20"/>
                  <w:szCs w:val="20"/>
                  <w:u w:val="none"/>
                </w:rPr>
                <w:t>plastic</w:t>
              </w:r>
            </w:hyperlink>
            <w:r w:rsidRPr="00951D45">
              <w:rPr>
                <w:sz w:val="20"/>
                <w:szCs w:val="20"/>
              </w:rPr>
              <w:t xml:space="preserve"> are also used in certain </w:t>
            </w:r>
            <w:r w:rsidR="003B2906">
              <w:rPr>
                <w:sz w:val="20"/>
                <w:szCs w:val="20"/>
              </w:rPr>
              <w:t>kinds of</w:t>
            </w:r>
            <w:r w:rsidRPr="00951D45">
              <w:rPr>
                <w:sz w:val="20"/>
                <w:szCs w:val="20"/>
              </w:rPr>
              <w:t xml:space="preserve"> tiles</w:t>
            </w:r>
          </w:p>
        </w:tc>
      </w:tr>
      <w:tr w:rsidR="00172954" w:rsidRPr="00951D45" w14:paraId="6B4ECF56"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70B43A21" w14:textId="77777777" w:rsidR="00172954" w:rsidRPr="00951D45" w:rsidRDefault="00172954" w:rsidP="00951D45">
            <w:pPr>
              <w:ind w:right="-20"/>
              <w:rPr>
                <w:sz w:val="20"/>
                <w:szCs w:val="20"/>
              </w:rPr>
            </w:pPr>
            <w:r w:rsidRPr="00951D45">
              <w:rPr>
                <w:b/>
                <w:sz w:val="20"/>
                <w:szCs w:val="20"/>
              </w:rPr>
              <w:t>Cement</w:t>
            </w:r>
          </w:p>
        </w:tc>
        <w:tc>
          <w:tcPr>
            <w:tcW w:w="765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D26F9ED" w14:textId="320A2218" w:rsidR="00172954" w:rsidRPr="00951D45" w:rsidRDefault="003B2906" w:rsidP="00951D45">
            <w:pPr>
              <w:ind w:right="43"/>
              <w:rPr>
                <w:sz w:val="20"/>
                <w:szCs w:val="20"/>
              </w:rPr>
            </w:pPr>
            <w:r>
              <w:rPr>
                <w:sz w:val="20"/>
                <w:szCs w:val="20"/>
              </w:rPr>
              <w:t>R</w:t>
            </w:r>
            <w:r w:rsidRPr="00761C32">
              <w:rPr>
                <w:sz w:val="20"/>
                <w:szCs w:val="20"/>
              </w:rPr>
              <w:t>ock-like, solid material</w:t>
            </w:r>
            <w:r>
              <w:rPr>
                <w:sz w:val="20"/>
                <w:szCs w:val="20"/>
              </w:rPr>
              <w:t xml:space="preserve"> made from a special powder that is</w:t>
            </w:r>
            <w:r w:rsidRPr="00761C32">
              <w:rPr>
                <w:sz w:val="20"/>
                <w:szCs w:val="20"/>
              </w:rPr>
              <w:t xml:space="preserve"> mixed with water and poured to set and dry</w:t>
            </w:r>
          </w:p>
        </w:tc>
      </w:tr>
      <w:tr w:rsidR="00172954" w:rsidRPr="00951D45" w14:paraId="0109904D"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9751911" w14:textId="77777777" w:rsidR="00172954" w:rsidRPr="00951D45" w:rsidRDefault="00172954" w:rsidP="00951D45">
            <w:pPr>
              <w:ind w:right="-20"/>
              <w:rPr>
                <w:sz w:val="20"/>
                <w:szCs w:val="20"/>
              </w:rPr>
            </w:pPr>
            <w:r w:rsidRPr="00951D45">
              <w:rPr>
                <w:b/>
                <w:sz w:val="20"/>
                <w:szCs w:val="20"/>
              </w:rPr>
              <w:lastRenderedPageBreak/>
              <w:t>Roofing shingles</w:t>
            </w:r>
          </w:p>
        </w:tc>
        <w:tc>
          <w:tcPr>
            <w:tcW w:w="765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2C4F80B6" w14:textId="6B451C80" w:rsidR="00172954" w:rsidRPr="00951D45" w:rsidRDefault="00172954" w:rsidP="00951D45">
            <w:pPr>
              <w:ind w:right="43"/>
              <w:rPr>
                <w:sz w:val="20"/>
                <w:szCs w:val="20"/>
              </w:rPr>
            </w:pPr>
            <w:r w:rsidRPr="00951D45">
              <w:rPr>
                <w:sz w:val="20"/>
                <w:szCs w:val="20"/>
              </w:rPr>
              <w:t>Thin and flexible rectangular-shaped sheets made of an asphalt-type substance. They are laid in courses from the bottom edge of the roof up, with each successive course overlapping the joints below</w:t>
            </w:r>
          </w:p>
        </w:tc>
      </w:tr>
    </w:tbl>
    <w:p w14:paraId="5AC99217" w14:textId="77777777" w:rsidR="00172954" w:rsidRPr="00815395" w:rsidRDefault="00172954" w:rsidP="00761C32">
      <w:pPr>
        <w:pStyle w:val="Heading4"/>
      </w:pPr>
      <w:r w:rsidRPr="00815395">
        <w:t xml:space="preserve">Item </w:t>
      </w:r>
      <w:r>
        <w:t>2</w:t>
      </w:r>
      <w:r w:rsidRPr="00815395">
        <w:t>02</w:t>
      </w:r>
      <w:r>
        <w:t>, Floor material</w:t>
      </w:r>
    </w:p>
    <w:p w14:paraId="621370CF" w14:textId="0CDCD368" w:rsidR="00172954" w:rsidRDefault="00BA4227" w:rsidP="00BA4227">
      <w:pPr>
        <w:pStyle w:val="BodyText0"/>
      </w:pPr>
      <w:r>
        <w:rPr>
          <w:b/>
        </w:rPr>
        <w:t>Purpose:</w:t>
      </w:r>
      <w:r w:rsidR="00172954" w:rsidRPr="00815395">
        <w:t xml:space="preserve"> </w:t>
      </w:r>
      <w:r w:rsidR="00172954">
        <w:t xml:space="preserve">to </w:t>
      </w:r>
      <w:r w:rsidR="00172954" w:rsidRPr="00815395">
        <w:t xml:space="preserve">identify the material that is used for flooring in the household. Lack of </w:t>
      </w:r>
      <w:r w:rsidR="00172954">
        <w:t>hard, impervious</w:t>
      </w:r>
      <w:r w:rsidR="00172954" w:rsidRPr="00815395">
        <w:t xml:space="preserve"> flooring </w:t>
      </w:r>
      <w:r w:rsidR="00172954">
        <w:t>is associated with poor health and nutrition outcomes.</w:t>
      </w:r>
    </w:p>
    <w:p w14:paraId="515DEA54" w14:textId="7B27F9CC" w:rsidR="00172954" w:rsidRPr="00761C32" w:rsidRDefault="00172954" w:rsidP="00BA4227">
      <w:pPr>
        <w:pStyle w:val="BodyText0"/>
      </w:pPr>
      <w:r w:rsidRPr="00815395">
        <w:t xml:space="preserve">This is an </w:t>
      </w:r>
      <w:r w:rsidRPr="00BD2949">
        <w:rPr>
          <w:b/>
        </w:rPr>
        <w:t>observation</w:t>
      </w:r>
      <w:r w:rsidRPr="00815395">
        <w:t xml:space="preserve"> question and will not require an answer from the respondent</w:t>
      </w:r>
      <w:r>
        <w:t>;</w:t>
      </w:r>
      <w:r w:rsidRPr="00815395">
        <w:t xml:space="preserve"> </w:t>
      </w:r>
      <w:r>
        <w:t>h</w:t>
      </w:r>
      <w:r w:rsidRPr="00815395">
        <w:t>owever, ask</w:t>
      </w:r>
      <w:r>
        <w:t xml:space="preserve"> the respondent</w:t>
      </w:r>
      <w:r w:rsidRPr="00815395">
        <w:t xml:space="preserve"> if you are not sure</w:t>
      </w:r>
      <w:r w:rsidR="00121290">
        <w:t xml:space="preserve"> what material the flooring is made of</w:t>
      </w:r>
      <w:r w:rsidRPr="00815395">
        <w:t>.</w:t>
      </w:r>
      <w:r>
        <w:t xml:space="preserve"> </w:t>
      </w:r>
      <w:r w:rsidRPr="00815395">
        <w:t xml:space="preserve">Observe the flooring </w:t>
      </w:r>
      <w:r>
        <w:t>of the</w:t>
      </w:r>
      <w:r w:rsidRPr="00815395">
        <w:t xml:space="preserve"> household. If more than one type of flooring materia</w:t>
      </w:r>
      <w:r>
        <w:t>l is used, record only the</w:t>
      </w:r>
      <w:r w:rsidRPr="00815395">
        <w:t xml:space="preserve"> material that covers </w:t>
      </w:r>
      <w:r>
        <w:t xml:space="preserve">most of the </w:t>
      </w:r>
      <w:r w:rsidRPr="00815395">
        <w:t>floor space.</w:t>
      </w:r>
      <w:r>
        <w:t xml:space="preserve"> If the main material is not listed as a response option, select ‘96’ (OTHER) and specify the floor material. See </w:t>
      </w:r>
      <w:r w:rsidRPr="00761C32">
        <w:t>Table 2</w:t>
      </w:r>
      <w:r w:rsidR="00584703">
        <w:t>.</w:t>
      </w:r>
      <w:r w:rsidRPr="00761C32">
        <w:t>2 for definitions of common types of floor materials.</w:t>
      </w:r>
    </w:p>
    <w:p w14:paraId="034A01A1" w14:textId="57094102" w:rsidR="00761C32" w:rsidRPr="00414BB2" w:rsidRDefault="00761C32" w:rsidP="00761C32">
      <w:pPr>
        <w:pStyle w:val="Tabletitle"/>
      </w:pPr>
      <w:bookmarkStart w:id="57" w:name="_Toc527243227"/>
      <w:r w:rsidRPr="00761C32">
        <w:t>Table 2</w:t>
      </w:r>
      <w:r w:rsidR="0077672E">
        <w:t>.</w:t>
      </w:r>
      <w:r w:rsidRPr="00761C32">
        <w:t>2: Definitions of Types</w:t>
      </w:r>
      <w:r w:rsidRPr="00761C32">
        <w:rPr>
          <w:spacing w:val="30"/>
        </w:rPr>
        <w:t xml:space="preserve"> </w:t>
      </w:r>
      <w:r w:rsidRPr="00761C32">
        <w:t>of</w:t>
      </w:r>
      <w:r w:rsidRPr="00761C32">
        <w:rPr>
          <w:spacing w:val="7"/>
        </w:rPr>
        <w:t xml:space="preserve"> </w:t>
      </w:r>
      <w:r w:rsidRPr="00761C32">
        <w:t>Floor Material</w:t>
      </w:r>
      <w:bookmarkEnd w:id="57"/>
    </w:p>
    <w:tbl>
      <w:tblPr>
        <w:tblW w:w="5000" w:type="pct"/>
        <w:tblLayout w:type="fixed"/>
        <w:tblCellMar>
          <w:left w:w="0" w:type="dxa"/>
          <w:right w:w="0" w:type="dxa"/>
        </w:tblCellMar>
        <w:tblLook w:val="01E0" w:firstRow="1" w:lastRow="1" w:firstColumn="1" w:lastColumn="1" w:noHBand="0" w:noVBand="0"/>
      </w:tblPr>
      <w:tblGrid>
        <w:gridCol w:w="1525"/>
        <w:gridCol w:w="7825"/>
      </w:tblGrid>
      <w:tr w:rsidR="00761C32" w:rsidRPr="00761C32" w14:paraId="435D2B93" w14:textId="77777777" w:rsidTr="00761C32">
        <w:tc>
          <w:tcPr>
            <w:tcW w:w="1525" w:type="dxa"/>
            <w:tcBorders>
              <w:top w:val="single" w:sz="4" w:space="0" w:color="000000"/>
              <w:left w:val="single" w:sz="4" w:space="0" w:color="000000"/>
              <w:bottom w:val="single" w:sz="4" w:space="0" w:color="000000"/>
              <w:right w:val="single" w:sz="4" w:space="0" w:color="000000"/>
            </w:tcBorders>
            <w:shd w:val="clear" w:color="auto" w:fill="387990"/>
            <w:tcMar>
              <w:top w:w="58" w:type="dxa"/>
              <w:left w:w="58" w:type="dxa"/>
              <w:bottom w:w="58" w:type="dxa"/>
              <w:right w:w="58" w:type="dxa"/>
            </w:tcMar>
            <w:hideMark/>
          </w:tcPr>
          <w:p w14:paraId="57386A8E" w14:textId="77777777" w:rsidR="00172954" w:rsidRPr="00761C32" w:rsidRDefault="00172954" w:rsidP="00761C32">
            <w:pPr>
              <w:ind w:right="-20"/>
              <w:rPr>
                <w:color w:val="FFFFFF" w:themeColor="background1"/>
                <w:sz w:val="20"/>
                <w:szCs w:val="20"/>
              </w:rPr>
            </w:pPr>
            <w:r w:rsidRPr="00761C32">
              <w:rPr>
                <w:b/>
                <w:bCs/>
                <w:color w:val="FFFFFF" w:themeColor="background1"/>
                <w:sz w:val="20"/>
                <w:szCs w:val="20"/>
                <w:u w:color="000000"/>
              </w:rPr>
              <w:t>Material</w:t>
            </w:r>
          </w:p>
        </w:tc>
        <w:tc>
          <w:tcPr>
            <w:tcW w:w="7825" w:type="dxa"/>
            <w:tcBorders>
              <w:top w:val="single" w:sz="4" w:space="0" w:color="000000"/>
              <w:left w:val="single" w:sz="4" w:space="0" w:color="000000"/>
              <w:bottom w:val="single" w:sz="4" w:space="0" w:color="000000"/>
              <w:right w:val="single" w:sz="4" w:space="0" w:color="000000"/>
            </w:tcBorders>
            <w:shd w:val="clear" w:color="auto" w:fill="387990"/>
            <w:tcMar>
              <w:top w:w="58" w:type="dxa"/>
              <w:left w:w="58" w:type="dxa"/>
              <w:bottom w:w="58" w:type="dxa"/>
              <w:right w:w="58" w:type="dxa"/>
            </w:tcMar>
            <w:hideMark/>
          </w:tcPr>
          <w:p w14:paraId="2A5CC0CC" w14:textId="77777777" w:rsidR="00172954" w:rsidRPr="00761C32" w:rsidRDefault="00172954" w:rsidP="00761C32">
            <w:pPr>
              <w:ind w:right="69"/>
              <w:rPr>
                <w:color w:val="FFFFFF" w:themeColor="background1"/>
                <w:sz w:val="20"/>
                <w:szCs w:val="20"/>
              </w:rPr>
            </w:pPr>
            <w:r w:rsidRPr="00761C32">
              <w:rPr>
                <w:b/>
                <w:bCs/>
                <w:color w:val="FFFFFF" w:themeColor="background1"/>
                <w:w w:val="103"/>
                <w:sz w:val="20"/>
                <w:szCs w:val="20"/>
                <w:u w:color="000000"/>
              </w:rPr>
              <w:t>Definition</w:t>
            </w:r>
          </w:p>
        </w:tc>
      </w:tr>
      <w:tr w:rsidR="00172954" w:rsidRPr="00761C32" w14:paraId="7E205E54"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685D7B98" w14:textId="77777777" w:rsidR="00172954" w:rsidRPr="00761C32" w:rsidRDefault="00172954" w:rsidP="00761C32">
            <w:pPr>
              <w:ind w:right="-20"/>
              <w:rPr>
                <w:b/>
                <w:sz w:val="20"/>
                <w:szCs w:val="20"/>
              </w:rPr>
            </w:pPr>
            <w:r w:rsidRPr="00761C32">
              <w:rPr>
                <w:b/>
                <w:sz w:val="20"/>
                <w:szCs w:val="20"/>
              </w:rPr>
              <w:t>Earth, sand</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655B6436" w14:textId="55634426" w:rsidR="00172954" w:rsidRPr="00761C32" w:rsidRDefault="00172954" w:rsidP="00761C32">
            <w:pPr>
              <w:ind w:right="42"/>
              <w:rPr>
                <w:sz w:val="20"/>
                <w:szCs w:val="20"/>
              </w:rPr>
            </w:pPr>
            <w:r w:rsidRPr="00761C32">
              <w:rPr>
                <w:sz w:val="20"/>
                <w:szCs w:val="20"/>
              </w:rPr>
              <w:t>Packed dirt, sometimes covered with sand</w:t>
            </w:r>
          </w:p>
        </w:tc>
      </w:tr>
      <w:tr w:rsidR="00172954" w:rsidRPr="00761C32" w14:paraId="057EC1F3"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3ACFC03D" w14:textId="77777777" w:rsidR="00172954" w:rsidRPr="00761C32" w:rsidRDefault="00172954" w:rsidP="00761C32">
            <w:pPr>
              <w:ind w:right="-20"/>
              <w:rPr>
                <w:b/>
                <w:sz w:val="20"/>
                <w:szCs w:val="20"/>
              </w:rPr>
            </w:pPr>
            <w:r w:rsidRPr="00761C32">
              <w:rPr>
                <w:b/>
                <w:sz w:val="20"/>
                <w:szCs w:val="20"/>
              </w:rPr>
              <w:t>Dung</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F0ECA96" w14:textId="4254E6DB" w:rsidR="00172954" w:rsidRPr="00761C32" w:rsidRDefault="00172954" w:rsidP="00761C32">
            <w:pPr>
              <w:ind w:right="43"/>
              <w:rPr>
                <w:sz w:val="20"/>
                <w:szCs w:val="20"/>
              </w:rPr>
            </w:pPr>
            <w:r w:rsidRPr="00761C32">
              <w:rPr>
                <w:sz w:val="20"/>
                <w:szCs w:val="20"/>
              </w:rPr>
              <w:t>Animal feces that are dried</w:t>
            </w:r>
          </w:p>
        </w:tc>
      </w:tr>
      <w:tr w:rsidR="00172954" w:rsidRPr="00761C32" w14:paraId="335CC2B1"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6AE33881" w14:textId="77777777" w:rsidR="00172954" w:rsidRPr="00761C32" w:rsidRDefault="00172954" w:rsidP="00761C32">
            <w:pPr>
              <w:ind w:right="-58"/>
              <w:rPr>
                <w:b/>
                <w:sz w:val="20"/>
                <w:szCs w:val="20"/>
              </w:rPr>
            </w:pPr>
            <w:r w:rsidRPr="00761C32">
              <w:rPr>
                <w:b/>
                <w:sz w:val="20"/>
                <w:szCs w:val="20"/>
              </w:rPr>
              <w:t>Wood planks</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29FB93AB" w14:textId="4E2927DD" w:rsidR="00172954" w:rsidRPr="00761C32" w:rsidRDefault="00172954" w:rsidP="00761C32">
            <w:pPr>
              <w:ind w:right="44"/>
              <w:rPr>
                <w:sz w:val="20"/>
                <w:szCs w:val="20"/>
              </w:rPr>
            </w:pPr>
            <w:r w:rsidRPr="00761C32">
              <w:rPr>
                <w:sz w:val="20"/>
                <w:szCs w:val="20"/>
              </w:rPr>
              <w:t>Long, flat pieces of rough-hewn wood</w:t>
            </w:r>
          </w:p>
        </w:tc>
      </w:tr>
      <w:tr w:rsidR="00172954" w:rsidRPr="00761C32" w14:paraId="25113E7D"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08A5C34A" w14:textId="77777777" w:rsidR="00172954" w:rsidRPr="00761C32" w:rsidRDefault="00172954" w:rsidP="00761C32">
            <w:pPr>
              <w:rPr>
                <w:b/>
                <w:sz w:val="20"/>
                <w:szCs w:val="20"/>
              </w:rPr>
            </w:pPr>
            <w:r w:rsidRPr="00761C32">
              <w:rPr>
                <w:b/>
                <w:sz w:val="20"/>
                <w:szCs w:val="20"/>
              </w:rPr>
              <w:t>Palm, bamboo</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5A41B031" w14:textId="1BEB2DFE" w:rsidR="00172954" w:rsidRPr="00761C32" w:rsidRDefault="00172954" w:rsidP="00761C32">
            <w:pPr>
              <w:ind w:right="41"/>
              <w:rPr>
                <w:sz w:val="20"/>
                <w:szCs w:val="20"/>
              </w:rPr>
            </w:pPr>
            <w:r w:rsidRPr="00761C32">
              <w:rPr>
                <w:sz w:val="20"/>
                <w:szCs w:val="20"/>
              </w:rPr>
              <w:t>Palm leaves or bamboo</w:t>
            </w:r>
          </w:p>
        </w:tc>
      </w:tr>
      <w:tr w:rsidR="00172954" w:rsidRPr="00761C32" w14:paraId="51BBA1DE"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tcPr>
          <w:p w14:paraId="21971076" w14:textId="77777777" w:rsidR="00172954" w:rsidRPr="00761C32" w:rsidRDefault="00172954" w:rsidP="00761C32">
            <w:pPr>
              <w:ind w:right="-20"/>
              <w:rPr>
                <w:b/>
                <w:sz w:val="20"/>
                <w:szCs w:val="20"/>
              </w:rPr>
            </w:pPr>
            <w:r w:rsidRPr="00761C32">
              <w:rPr>
                <w:b/>
                <w:sz w:val="20"/>
                <w:szCs w:val="20"/>
              </w:rPr>
              <w:t>Parquet, polished wood</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tcPr>
          <w:p w14:paraId="3B5F4A8C" w14:textId="2850218C" w:rsidR="00172954" w:rsidRPr="00761C32" w:rsidRDefault="00172954" w:rsidP="00761C32">
            <w:pPr>
              <w:ind w:right="-14"/>
              <w:rPr>
                <w:sz w:val="20"/>
                <w:szCs w:val="20"/>
              </w:rPr>
            </w:pPr>
            <w:r w:rsidRPr="00761C32">
              <w:rPr>
                <w:sz w:val="20"/>
                <w:szCs w:val="20"/>
              </w:rPr>
              <w:t>Polished strips or blocks of wood; may be laid to form a pattern</w:t>
            </w:r>
          </w:p>
        </w:tc>
      </w:tr>
      <w:tr w:rsidR="00172954" w:rsidRPr="00761C32" w14:paraId="7A3D8CB9"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263DA6A7" w14:textId="77777777" w:rsidR="00172954" w:rsidRPr="00761C32" w:rsidRDefault="00172954" w:rsidP="00761C32">
            <w:pPr>
              <w:ind w:right="32"/>
              <w:rPr>
                <w:b/>
                <w:sz w:val="20"/>
                <w:szCs w:val="20"/>
              </w:rPr>
            </w:pPr>
            <w:r w:rsidRPr="00761C32">
              <w:rPr>
                <w:b/>
                <w:sz w:val="20"/>
                <w:szCs w:val="20"/>
              </w:rPr>
              <w:t>Vinyl or asphalt strips</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262F28D0" w14:textId="2523BB26" w:rsidR="00172954" w:rsidRPr="00761C32" w:rsidRDefault="00172954" w:rsidP="00761C32">
            <w:pPr>
              <w:ind w:right="-14"/>
              <w:rPr>
                <w:sz w:val="20"/>
                <w:szCs w:val="20"/>
              </w:rPr>
            </w:pPr>
            <w:r w:rsidRPr="00761C32">
              <w:rPr>
                <w:sz w:val="20"/>
                <w:szCs w:val="20"/>
              </w:rPr>
              <w:t>Thin, flexible, rectangular or square floor tiles or strips made of rubber, vinyl, cork or linoleum</w:t>
            </w:r>
          </w:p>
        </w:tc>
      </w:tr>
      <w:tr w:rsidR="00172954" w:rsidRPr="00761C32" w14:paraId="121284A9"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264C9B41" w14:textId="77777777" w:rsidR="00172954" w:rsidRPr="00761C32" w:rsidRDefault="00172954" w:rsidP="00761C32">
            <w:pPr>
              <w:ind w:right="-20"/>
              <w:rPr>
                <w:b/>
                <w:sz w:val="20"/>
                <w:szCs w:val="20"/>
              </w:rPr>
            </w:pPr>
            <w:r w:rsidRPr="00761C32">
              <w:rPr>
                <w:b/>
                <w:sz w:val="20"/>
                <w:szCs w:val="20"/>
              </w:rPr>
              <w:t>Ceramic tiles</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63ECE4CD" w14:textId="3B87D854" w:rsidR="00172954" w:rsidRPr="00761C32" w:rsidRDefault="00172954" w:rsidP="00761C32">
            <w:pPr>
              <w:ind w:right="41"/>
              <w:rPr>
                <w:sz w:val="20"/>
                <w:szCs w:val="20"/>
              </w:rPr>
            </w:pPr>
            <w:r w:rsidRPr="00761C32">
              <w:rPr>
                <w:sz w:val="20"/>
                <w:szCs w:val="20"/>
              </w:rPr>
              <w:t>Hard, breakable squares or rectangles made from baked clay with a surface glaze</w:t>
            </w:r>
          </w:p>
        </w:tc>
      </w:tr>
      <w:tr w:rsidR="00172954" w:rsidRPr="00761C32" w14:paraId="5C229D6E"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6B78085B" w14:textId="77777777" w:rsidR="00172954" w:rsidRPr="00761C32" w:rsidRDefault="00172954" w:rsidP="00761C32">
            <w:pPr>
              <w:ind w:right="-20"/>
              <w:rPr>
                <w:b/>
                <w:sz w:val="20"/>
                <w:szCs w:val="20"/>
              </w:rPr>
            </w:pPr>
            <w:r w:rsidRPr="00761C32">
              <w:rPr>
                <w:b/>
                <w:sz w:val="20"/>
                <w:szCs w:val="20"/>
              </w:rPr>
              <w:t>Cement</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76E57767" w14:textId="7B139E1B" w:rsidR="00172954" w:rsidRPr="00761C32" w:rsidRDefault="003B2906" w:rsidP="00761C32">
            <w:pPr>
              <w:ind w:right="43"/>
              <w:rPr>
                <w:sz w:val="20"/>
                <w:szCs w:val="20"/>
              </w:rPr>
            </w:pPr>
            <w:r>
              <w:rPr>
                <w:sz w:val="20"/>
                <w:szCs w:val="20"/>
              </w:rPr>
              <w:t>R</w:t>
            </w:r>
            <w:r w:rsidRPr="00761C32">
              <w:rPr>
                <w:sz w:val="20"/>
                <w:szCs w:val="20"/>
              </w:rPr>
              <w:t xml:space="preserve">ock-like, solid </w:t>
            </w:r>
            <w:r w:rsidR="00172954" w:rsidRPr="00761C32">
              <w:rPr>
                <w:sz w:val="20"/>
                <w:szCs w:val="20"/>
              </w:rPr>
              <w:t>material</w:t>
            </w:r>
            <w:r>
              <w:rPr>
                <w:sz w:val="20"/>
                <w:szCs w:val="20"/>
              </w:rPr>
              <w:t xml:space="preserve"> made from a special powder that is</w:t>
            </w:r>
            <w:r w:rsidR="00172954" w:rsidRPr="00761C32">
              <w:rPr>
                <w:sz w:val="20"/>
                <w:szCs w:val="20"/>
              </w:rPr>
              <w:t xml:space="preserve"> mixed with water and poured to set and dry</w:t>
            </w:r>
          </w:p>
        </w:tc>
      </w:tr>
      <w:tr w:rsidR="00172954" w:rsidRPr="00761C32" w14:paraId="77030EE8" w14:textId="77777777" w:rsidTr="00761C32">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36FE7E45" w14:textId="77777777" w:rsidR="00172954" w:rsidRPr="00761C32" w:rsidRDefault="00172954" w:rsidP="00761C32">
            <w:pPr>
              <w:ind w:right="-20"/>
              <w:rPr>
                <w:b/>
                <w:sz w:val="20"/>
                <w:szCs w:val="20"/>
              </w:rPr>
            </w:pPr>
            <w:r w:rsidRPr="00761C32">
              <w:rPr>
                <w:b/>
                <w:sz w:val="20"/>
                <w:szCs w:val="20"/>
              </w:rPr>
              <w:t>Carpet</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5C3EF9D4" w14:textId="68B44CC4" w:rsidR="00172954" w:rsidRPr="00761C32" w:rsidRDefault="00172954" w:rsidP="00761C32">
            <w:pPr>
              <w:ind w:right="46"/>
              <w:rPr>
                <w:sz w:val="20"/>
                <w:szCs w:val="20"/>
              </w:rPr>
            </w:pPr>
            <w:r w:rsidRPr="00761C32">
              <w:rPr>
                <w:sz w:val="20"/>
                <w:szCs w:val="20"/>
              </w:rPr>
              <w:t>Floor covering made of woven wool or synthetic fibers; a rug</w:t>
            </w:r>
          </w:p>
        </w:tc>
      </w:tr>
    </w:tbl>
    <w:p w14:paraId="3625860A" w14:textId="77777777" w:rsidR="00172954" w:rsidRPr="00815395" w:rsidRDefault="00172954" w:rsidP="00761C32">
      <w:pPr>
        <w:pStyle w:val="Heading4"/>
      </w:pPr>
      <w:r w:rsidRPr="00815395">
        <w:t xml:space="preserve">Item </w:t>
      </w:r>
      <w:r>
        <w:t>2</w:t>
      </w:r>
      <w:r w:rsidRPr="00815395">
        <w:t>03</w:t>
      </w:r>
      <w:r>
        <w:t>, Exterior walls</w:t>
      </w:r>
    </w:p>
    <w:p w14:paraId="423D1B23" w14:textId="370DF21F" w:rsidR="00172954" w:rsidRDefault="00BA4227" w:rsidP="00BA4227">
      <w:pPr>
        <w:pStyle w:val="BodyText0"/>
      </w:pPr>
      <w:r>
        <w:rPr>
          <w:b/>
        </w:rPr>
        <w:t>Purpose:</w:t>
      </w:r>
      <w:r w:rsidR="00172954" w:rsidRPr="00815395">
        <w:t xml:space="preserve"> to identify the material that is used for the exterior walls of the household.</w:t>
      </w:r>
      <w:r w:rsidR="00172954">
        <w:t xml:space="preserve"> More durable wall construction implies an improved standard of living and may be associated with improved health outcomes through reduced risk of exposure to diseases carried by insects (for example, malaria, dengue, and chikungunya).</w:t>
      </w:r>
    </w:p>
    <w:p w14:paraId="64AF5E70" w14:textId="00F38E3C" w:rsidR="00172954" w:rsidRPr="00CE1790" w:rsidRDefault="00172954" w:rsidP="00BA4227">
      <w:pPr>
        <w:pStyle w:val="BodyText0"/>
      </w:pPr>
      <w:r w:rsidRPr="00815395">
        <w:t xml:space="preserve">This question is </w:t>
      </w:r>
      <w:proofErr w:type="gramStart"/>
      <w:r w:rsidRPr="00815395">
        <w:t>similar to</w:t>
      </w:r>
      <w:proofErr w:type="gramEnd"/>
      <w:r w:rsidRPr="00815395">
        <w:t xml:space="preserve"> </w:t>
      </w:r>
      <w:r>
        <w:t>items 2</w:t>
      </w:r>
      <w:r w:rsidRPr="00815395">
        <w:t xml:space="preserve">01 and </w:t>
      </w:r>
      <w:r>
        <w:t>2</w:t>
      </w:r>
      <w:r w:rsidRPr="00815395">
        <w:t>02</w:t>
      </w:r>
      <w:r>
        <w:t>. It</w:t>
      </w:r>
      <w:r w:rsidRPr="00815395">
        <w:t xml:space="preserve"> is an </w:t>
      </w:r>
      <w:r w:rsidRPr="004938C0">
        <w:rPr>
          <w:b/>
        </w:rPr>
        <w:t>observation</w:t>
      </w:r>
      <w:r w:rsidRPr="00815395">
        <w:t xml:space="preserve"> question and will not require an answer from the respondent</w:t>
      </w:r>
      <w:r>
        <w:t>;</w:t>
      </w:r>
      <w:r w:rsidRPr="00815395">
        <w:t xml:space="preserve"> </w:t>
      </w:r>
      <w:r>
        <w:t>h</w:t>
      </w:r>
      <w:r w:rsidRPr="00815395">
        <w:t>owever, ask</w:t>
      </w:r>
      <w:r>
        <w:t xml:space="preserve"> the respondent</w:t>
      </w:r>
      <w:r w:rsidRPr="00815395">
        <w:t xml:space="preserve"> if you are not sure</w:t>
      </w:r>
      <w:r w:rsidR="006654BC">
        <w:t xml:space="preserve"> what materials were used for the exterior walls</w:t>
      </w:r>
      <w:r w:rsidRPr="00815395">
        <w:t>.</w:t>
      </w:r>
      <w:r>
        <w:t xml:space="preserve"> </w:t>
      </w:r>
      <w:r w:rsidRPr="00815395">
        <w:t>Observe the exterior walls of household</w:t>
      </w:r>
      <w:r>
        <w:t xml:space="preserve"> structure</w:t>
      </w:r>
      <w:r w:rsidRPr="00815395">
        <w:t xml:space="preserve">. If more than one kind of material is used, record only the exterior wall material that covers </w:t>
      </w:r>
      <w:proofErr w:type="gramStart"/>
      <w:r w:rsidRPr="00815395">
        <w:t xml:space="preserve">the </w:t>
      </w:r>
      <w:r>
        <w:t>majority of</w:t>
      </w:r>
      <w:proofErr w:type="gramEnd"/>
      <w:r>
        <w:t xml:space="preserve"> the wall space. If the main material is not listed as a </w:t>
      </w:r>
      <w:r w:rsidRPr="00CE1790">
        <w:t>response option, select ‘96’ (OTHER) and specify the exterior wall material. See Table 2</w:t>
      </w:r>
      <w:r w:rsidR="00584703">
        <w:t>.</w:t>
      </w:r>
      <w:r w:rsidRPr="00CE1790">
        <w:t>3 for definitions of common types of wall materials.</w:t>
      </w:r>
    </w:p>
    <w:p w14:paraId="5189317F" w14:textId="263986B5" w:rsidR="00DC78E8" w:rsidRPr="00FE7AAD" w:rsidRDefault="00DC78E8" w:rsidP="00DC78E8">
      <w:pPr>
        <w:pStyle w:val="Tabletitle"/>
      </w:pPr>
      <w:bookmarkStart w:id="58" w:name="_Toc527243228"/>
      <w:r w:rsidRPr="00CE1790">
        <w:lastRenderedPageBreak/>
        <w:t>Table 2</w:t>
      </w:r>
      <w:r w:rsidR="00584703">
        <w:t>.</w:t>
      </w:r>
      <w:r w:rsidRPr="00CE1790">
        <w:t>3: Definitions of Types of Exterior Walls</w:t>
      </w:r>
      <w:bookmarkEnd w:id="58"/>
    </w:p>
    <w:tbl>
      <w:tblPr>
        <w:tblW w:w="5000" w:type="pct"/>
        <w:tblLayout w:type="fixed"/>
        <w:tblCellMar>
          <w:left w:w="0" w:type="dxa"/>
          <w:right w:w="0" w:type="dxa"/>
        </w:tblCellMar>
        <w:tblLook w:val="01E0" w:firstRow="1" w:lastRow="1" w:firstColumn="1" w:lastColumn="1" w:noHBand="0" w:noVBand="0"/>
      </w:tblPr>
      <w:tblGrid>
        <w:gridCol w:w="1525"/>
        <w:gridCol w:w="7825"/>
      </w:tblGrid>
      <w:tr w:rsidR="00DC78E8" w:rsidRPr="00DC78E8" w14:paraId="78F76397" w14:textId="77777777" w:rsidTr="00DC78E8">
        <w:trPr>
          <w:tblHeader/>
        </w:trPr>
        <w:tc>
          <w:tcPr>
            <w:tcW w:w="1525" w:type="dxa"/>
            <w:tcBorders>
              <w:top w:val="single" w:sz="4" w:space="0" w:color="000000"/>
              <w:left w:val="single" w:sz="4" w:space="0" w:color="000000"/>
              <w:bottom w:val="single" w:sz="4" w:space="0" w:color="000000"/>
              <w:right w:val="single" w:sz="4" w:space="0" w:color="000000"/>
            </w:tcBorders>
            <w:shd w:val="clear" w:color="auto" w:fill="387990"/>
            <w:tcMar>
              <w:top w:w="58" w:type="dxa"/>
              <w:left w:w="58" w:type="dxa"/>
              <w:bottom w:w="58" w:type="dxa"/>
              <w:right w:w="58" w:type="dxa"/>
            </w:tcMar>
            <w:hideMark/>
          </w:tcPr>
          <w:p w14:paraId="548A5E41" w14:textId="77777777" w:rsidR="00172954" w:rsidRPr="00DC78E8" w:rsidRDefault="00172954" w:rsidP="00DC78E8">
            <w:pPr>
              <w:keepNext/>
              <w:widowControl/>
              <w:ind w:right="-20"/>
              <w:rPr>
                <w:color w:val="FFFFFF" w:themeColor="background1"/>
                <w:sz w:val="22"/>
                <w:szCs w:val="22"/>
              </w:rPr>
            </w:pPr>
            <w:r w:rsidRPr="00DC78E8">
              <w:rPr>
                <w:b/>
                <w:bCs/>
                <w:color w:val="FFFFFF" w:themeColor="background1"/>
                <w:sz w:val="22"/>
                <w:szCs w:val="22"/>
                <w:u w:color="000000"/>
              </w:rPr>
              <w:t>Material</w:t>
            </w:r>
          </w:p>
        </w:tc>
        <w:tc>
          <w:tcPr>
            <w:tcW w:w="7825" w:type="dxa"/>
            <w:tcBorders>
              <w:top w:val="single" w:sz="4" w:space="0" w:color="000000"/>
              <w:left w:val="single" w:sz="4" w:space="0" w:color="000000"/>
              <w:bottom w:val="single" w:sz="4" w:space="0" w:color="000000"/>
              <w:right w:val="single" w:sz="4" w:space="0" w:color="000000"/>
            </w:tcBorders>
            <w:shd w:val="clear" w:color="auto" w:fill="387990"/>
            <w:tcMar>
              <w:top w:w="58" w:type="dxa"/>
              <w:left w:w="58" w:type="dxa"/>
              <w:bottom w:w="58" w:type="dxa"/>
              <w:right w:w="58" w:type="dxa"/>
            </w:tcMar>
            <w:hideMark/>
          </w:tcPr>
          <w:p w14:paraId="5B4ECC10" w14:textId="77777777" w:rsidR="00172954" w:rsidRPr="00DC78E8" w:rsidRDefault="00172954" w:rsidP="00DC78E8">
            <w:pPr>
              <w:keepNext/>
              <w:widowControl/>
              <w:ind w:right="69"/>
              <w:rPr>
                <w:color w:val="FFFFFF" w:themeColor="background1"/>
                <w:sz w:val="22"/>
                <w:szCs w:val="22"/>
              </w:rPr>
            </w:pPr>
            <w:r w:rsidRPr="00DC78E8">
              <w:rPr>
                <w:b/>
                <w:bCs/>
                <w:color w:val="FFFFFF" w:themeColor="background1"/>
                <w:w w:val="103"/>
                <w:sz w:val="22"/>
                <w:szCs w:val="22"/>
                <w:u w:color="000000"/>
              </w:rPr>
              <w:t>Definition</w:t>
            </w:r>
          </w:p>
        </w:tc>
      </w:tr>
      <w:tr w:rsidR="00172954" w:rsidRPr="00DC78E8" w14:paraId="2EDAB35B" w14:textId="77777777" w:rsidTr="00DC78E8">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5B499A2" w14:textId="77777777" w:rsidR="00172954" w:rsidRPr="00DC78E8" w:rsidRDefault="00172954" w:rsidP="00DC78E8">
            <w:pPr>
              <w:keepNext/>
              <w:widowControl/>
              <w:ind w:right="-20"/>
              <w:rPr>
                <w:b/>
                <w:sz w:val="22"/>
                <w:szCs w:val="22"/>
              </w:rPr>
            </w:pPr>
            <w:r w:rsidRPr="00DC78E8">
              <w:rPr>
                <w:b/>
                <w:sz w:val="22"/>
                <w:szCs w:val="22"/>
              </w:rPr>
              <w:t>Cane, palm trunks</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3C76A668" w14:textId="67F1E0E1" w:rsidR="00172954" w:rsidRPr="001F71BD" w:rsidRDefault="00172954" w:rsidP="00DC78E8">
            <w:pPr>
              <w:keepNext/>
              <w:widowControl/>
              <w:spacing w:line="247" w:lineRule="auto"/>
              <w:ind w:right="42"/>
              <w:rPr>
                <w:sz w:val="20"/>
                <w:szCs w:val="20"/>
              </w:rPr>
            </w:pPr>
            <w:r w:rsidRPr="001F71BD">
              <w:rPr>
                <w:sz w:val="20"/>
                <w:szCs w:val="20"/>
              </w:rPr>
              <w:t>Natural materials such as canes, palm leaves, or tree trunks</w:t>
            </w:r>
          </w:p>
        </w:tc>
      </w:tr>
      <w:tr w:rsidR="00172954" w:rsidRPr="00DC78E8" w14:paraId="1ECD3BEE" w14:textId="77777777" w:rsidTr="00DC78E8">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171F8027" w14:textId="77777777" w:rsidR="00172954" w:rsidRPr="00DC78E8" w:rsidRDefault="00172954" w:rsidP="00DC78E8">
            <w:pPr>
              <w:keepNext/>
              <w:widowControl/>
              <w:ind w:right="-20"/>
              <w:rPr>
                <w:b/>
                <w:sz w:val="22"/>
                <w:szCs w:val="22"/>
              </w:rPr>
            </w:pPr>
            <w:r w:rsidRPr="00DC78E8">
              <w:rPr>
                <w:b/>
                <w:sz w:val="22"/>
                <w:szCs w:val="22"/>
              </w:rPr>
              <w:t>Dirt</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2E8426B2" w14:textId="454D043C" w:rsidR="00172954" w:rsidRPr="001F71BD" w:rsidRDefault="00172954" w:rsidP="00DC78E8">
            <w:pPr>
              <w:keepNext/>
              <w:widowControl/>
              <w:spacing w:line="244" w:lineRule="auto"/>
              <w:ind w:right="43"/>
              <w:rPr>
                <w:sz w:val="20"/>
                <w:szCs w:val="20"/>
              </w:rPr>
            </w:pPr>
            <w:r w:rsidRPr="001F71BD">
              <w:rPr>
                <w:sz w:val="20"/>
                <w:szCs w:val="20"/>
              </w:rPr>
              <w:t>Packed dirt or earth</w:t>
            </w:r>
          </w:p>
        </w:tc>
      </w:tr>
      <w:tr w:rsidR="00172954" w:rsidRPr="00DC78E8" w14:paraId="52C0E79D" w14:textId="77777777" w:rsidTr="00DC78E8">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280D4F4" w14:textId="77777777" w:rsidR="00172954" w:rsidRPr="00DC78E8" w:rsidRDefault="00172954" w:rsidP="00DC78E8">
            <w:pPr>
              <w:keepNext/>
              <w:widowControl/>
              <w:ind w:right="-20"/>
              <w:rPr>
                <w:b/>
                <w:sz w:val="22"/>
                <w:szCs w:val="22"/>
              </w:rPr>
            </w:pPr>
            <w:r w:rsidRPr="00DC78E8">
              <w:rPr>
                <w:b/>
                <w:sz w:val="22"/>
                <w:szCs w:val="22"/>
              </w:rPr>
              <w:t>Bamboo with mud</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63767705" w14:textId="35489D82" w:rsidR="00172954" w:rsidRPr="001F71BD" w:rsidRDefault="00172954" w:rsidP="00DC78E8">
            <w:pPr>
              <w:keepNext/>
              <w:widowControl/>
              <w:spacing w:line="247" w:lineRule="auto"/>
              <w:ind w:right="44"/>
              <w:rPr>
                <w:sz w:val="20"/>
                <w:szCs w:val="20"/>
              </w:rPr>
            </w:pPr>
            <w:r w:rsidRPr="001F71BD">
              <w:rPr>
                <w:sz w:val="20"/>
                <w:szCs w:val="20"/>
              </w:rPr>
              <w:t xml:space="preserve">Bamboo poles </w:t>
            </w:r>
            <w:r w:rsidR="00B70FD0">
              <w:rPr>
                <w:sz w:val="20"/>
                <w:szCs w:val="20"/>
              </w:rPr>
              <w:t>lashed tightly together;</w:t>
            </w:r>
            <w:r w:rsidRPr="001F71BD">
              <w:rPr>
                <w:sz w:val="20"/>
                <w:szCs w:val="20"/>
              </w:rPr>
              <w:t xml:space="preserve"> mud</w:t>
            </w:r>
            <w:r w:rsidR="00B70FD0">
              <w:rPr>
                <w:sz w:val="20"/>
                <w:szCs w:val="20"/>
              </w:rPr>
              <w:t xml:space="preserve"> is applied in between the poles to fill any gaps</w:t>
            </w:r>
          </w:p>
        </w:tc>
      </w:tr>
      <w:tr w:rsidR="00172954" w:rsidRPr="00DC78E8" w14:paraId="02F7E62F" w14:textId="77777777" w:rsidTr="00DC78E8">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D8241FC" w14:textId="77777777" w:rsidR="00172954" w:rsidRPr="00DC78E8" w:rsidRDefault="00172954" w:rsidP="00172954">
            <w:pPr>
              <w:ind w:right="-20"/>
              <w:rPr>
                <w:b/>
                <w:sz w:val="22"/>
                <w:szCs w:val="22"/>
              </w:rPr>
            </w:pPr>
            <w:r w:rsidRPr="00DC78E8">
              <w:rPr>
                <w:b/>
                <w:sz w:val="22"/>
                <w:szCs w:val="22"/>
              </w:rPr>
              <w:t>Stone with mud</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192A331F" w14:textId="12F5B6F4" w:rsidR="00172954" w:rsidRPr="001F71BD" w:rsidRDefault="00172954" w:rsidP="00172954">
            <w:pPr>
              <w:spacing w:line="247" w:lineRule="auto"/>
              <w:ind w:right="41"/>
              <w:rPr>
                <w:sz w:val="20"/>
                <w:szCs w:val="20"/>
              </w:rPr>
            </w:pPr>
            <w:r w:rsidRPr="001F71BD">
              <w:rPr>
                <w:sz w:val="20"/>
                <w:szCs w:val="20"/>
              </w:rPr>
              <w:t>St</w:t>
            </w:r>
            <w:r w:rsidR="00B70FD0">
              <w:rPr>
                <w:sz w:val="20"/>
                <w:szCs w:val="20"/>
              </w:rPr>
              <w:t>acked st</w:t>
            </w:r>
            <w:r w:rsidRPr="001F71BD">
              <w:rPr>
                <w:sz w:val="20"/>
                <w:szCs w:val="20"/>
              </w:rPr>
              <w:t>ones</w:t>
            </w:r>
            <w:r w:rsidR="00B70FD0">
              <w:rPr>
                <w:sz w:val="20"/>
                <w:szCs w:val="20"/>
              </w:rPr>
              <w:t xml:space="preserve"> with a mixture of</w:t>
            </w:r>
            <w:r w:rsidRPr="001F71BD">
              <w:rPr>
                <w:sz w:val="20"/>
                <w:szCs w:val="20"/>
              </w:rPr>
              <w:t xml:space="preserve"> gravel </w:t>
            </w:r>
            <w:r w:rsidR="00B70FD0">
              <w:rPr>
                <w:sz w:val="20"/>
                <w:szCs w:val="20"/>
              </w:rPr>
              <w:t>in</w:t>
            </w:r>
            <w:r w:rsidRPr="001F71BD">
              <w:rPr>
                <w:sz w:val="20"/>
                <w:szCs w:val="20"/>
              </w:rPr>
              <w:t xml:space="preserve"> mud</w:t>
            </w:r>
            <w:r w:rsidR="00B70FD0">
              <w:rPr>
                <w:sz w:val="20"/>
                <w:szCs w:val="20"/>
              </w:rPr>
              <w:t xml:space="preserve"> used to fill any gaps between the stones</w:t>
            </w:r>
          </w:p>
        </w:tc>
      </w:tr>
      <w:tr w:rsidR="00172954" w:rsidRPr="00DC78E8" w14:paraId="6C3A4ABB" w14:textId="77777777" w:rsidTr="00DC78E8">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7B465C35" w14:textId="77777777" w:rsidR="00172954" w:rsidRPr="00DC78E8" w:rsidRDefault="00172954" w:rsidP="00172954">
            <w:pPr>
              <w:ind w:right="-20"/>
              <w:rPr>
                <w:b/>
                <w:sz w:val="22"/>
                <w:szCs w:val="22"/>
              </w:rPr>
            </w:pPr>
            <w:r w:rsidRPr="00DC78E8">
              <w:rPr>
                <w:b/>
                <w:sz w:val="22"/>
                <w:szCs w:val="22"/>
              </w:rPr>
              <w:t>Uncovered adobe</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554C53DE" w14:textId="77777777" w:rsidR="00172954" w:rsidRPr="001F71BD" w:rsidRDefault="00172954" w:rsidP="00172954">
            <w:pPr>
              <w:spacing w:line="247" w:lineRule="auto"/>
              <w:ind w:right="42"/>
              <w:rPr>
                <w:sz w:val="20"/>
                <w:szCs w:val="20"/>
              </w:rPr>
            </w:pPr>
            <w:r w:rsidRPr="001F71BD">
              <w:rPr>
                <w:color w:val="auto"/>
                <w:sz w:val="20"/>
                <w:szCs w:val="20"/>
              </w:rPr>
              <w:t>Adobe is a brick or building material of sun-dried earth and straw. Uncovered adobe does not have a protective layer of plaster on the exterior of the wall.</w:t>
            </w:r>
          </w:p>
        </w:tc>
      </w:tr>
      <w:tr w:rsidR="00172954" w:rsidRPr="00DC78E8" w14:paraId="027F2D3D" w14:textId="77777777" w:rsidTr="00DC78E8">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1351D508" w14:textId="77777777" w:rsidR="00172954" w:rsidRPr="00DC78E8" w:rsidRDefault="00172954" w:rsidP="00172954">
            <w:pPr>
              <w:ind w:right="-20"/>
              <w:rPr>
                <w:b/>
                <w:sz w:val="22"/>
                <w:szCs w:val="22"/>
              </w:rPr>
            </w:pPr>
            <w:r w:rsidRPr="00DC78E8">
              <w:rPr>
                <w:b/>
                <w:sz w:val="22"/>
                <w:szCs w:val="22"/>
              </w:rPr>
              <w:t>Plywood</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566595D" w14:textId="77777777" w:rsidR="00172954" w:rsidRPr="001F71BD" w:rsidRDefault="00172954" w:rsidP="00172954">
            <w:pPr>
              <w:spacing w:line="247" w:lineRule="auto"/>
              <w:ind w:right="42"/>
              <w:rPr>
                <w:sz w:val="20"/>
                <w:szCs w:val="20"/>
              </w:rPr>
            </w:pPr>
            <w:r w:rsidRPr="001F71BD">
              <w:rPr>
                <w:sz w:val="20"/>
                <w:szCs w:val="20"/>
              </w:rPr>
              <w:t>A manufactured wood material consisting of thin layers of wood glued over each other to produce a sheet that can be cut to different sizes and shapes.</w:t>
            </w:r>
          </w:p>
        </w:tc>
      </w:tr>
      <w:tr w:rsidR="00172954" w:rsidRPr="00DC78E8" w14:paraId="73970344" w14:textId="77777777" w:rsidTr="00DC78E8">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63F73894" w14:textId="77777777" w:rsidR="00172954" w:rsidRPr="00DC78E8" w:rsidRDefault="00172954" w:rsidP="00172954">
            <w:pPr>
              <w:ind w:right="-20"/>
              <w:rPr>
                <w:b/>
                <w:sz w:val="22"/>
                <w:szCs w:val="22"/>
              </w:rPr>
            </w:pPr>
            <w:r w:rsidRPr="00DC78E8">
              <w:rPr>
                <w:b/>
                <w:sz w:val="22"/>
                <w:szCs w:val="22"/>
              </w:rPr>
              <w:t>Cardboard</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1E42612F" w14:textId="77777777" w:rsidR="00172954" w:rsidRPr="001F71BD" w:rsidRDefault="00172954" w:rsidP="00172954">
            <w:pPr>
              <w:spacing w:line="247" w:lineRule="auto"/>
              <w:ind w:right="41"/>
              <w:rPr>
                <w:sz w:val="20"/>
                <w:szCs w:val="20"/>
              </w:rPr>
            </w:pPr>
            <w:r w:rsidRPr="001F71BD">
              <w:rPr>
                <w:sz w:val="20"/>
                <w:szCs w:val="20"/>
              </w:rPr>
              <w:t>A thin, stiff material made from paper pulp that is commonly used to make cartons and boxes.</w:t>
            </w:r>
          </w:p>
        </w:tc>
      </w:tr>
      <w:tr w:rsidR="00172954" w:rsidRPr="00DC78E8" w14:paraId="5194721C" w14:textId="77777777" w:rsidTr="00DC78E8">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03653494" w14:textId="77777777" w:rsidR="00172954" w:rsidRPr="00DC78E8" w:rsidRDefault="00172954" w:rsidP="00172954">
            <w:pPr>
              <w:ind w:right="-20"/>
              <w:rPr>
                <w:b/>
                <w:sz w:val="22"/>
                <w:szCs w:val="22"/>
              </w:rPr>
            </w:pPr>
            <w:r w:rsidRPr="00DC78E8">
              <w:rPr>
                <w:b/>
                <w:sz w:val="22"/>
                <w:szCs w:val="22"/>
              </w:rPr>
              <w:t>Reused wood</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5C9EC265" w14:textId="77786F27" w:rsidR="00172954" w:rsidRPr="001F71BD" w:rsidRDefault="00172954" w:rsidP="00172954">
            <w:pPr>
              <w:spacing w:line="244" w:lineRule="auto"/>
              <w:ind w:right="43"/>
              <w:rPr>
                <w:sz w:val="20"/>
                <w:szCs w:val="20"/>
              </w:rPr>
            </w:pPr>
            <w:r w:rsidRPr="001F71BD">
              <w:rPr>
                <w:sz w:val="20"/>
                <w:szCs w:val="20"/>
              </w:rPr>
              <w:t>Wood that was previously used for another purpose that is now being used for construction material</w:t>
            </w:r>
          </w:p>
        </w:tc>
      </w:tr>
      <w:tr w:rsidR="00172954" w:rsidRPr="00DC78E8" w14:paraId="3A2F504B" w14:textId="77777777" w:rsidTr="00DC78E8">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6EA78B5" w14:textId="77777777" w:rsidR="00172954" w:rsidRPr="00DC78E8" w:rsidRDefault="00172954" w:rsidP="00172954">
            <w:pPr>
              <w:ind w:right="-20"/>
              <w:rPr>
                <w:b/>
                <w:sz w:val="22"/>
                <w:szCs w:val="22"/>
              </w:rPr>
            </w:pPr>
            <w:r w:rsidRPr="00DC78E8">
              <w:rPr>
                <w:b/>
                <w:sz w:val="22"/>
                <w:szCs w:val="22"/>
              </w:rPr>
              <w:t>Metal sheeting</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2C259E1C" w14:textId="77777777" w:rsidR="00172954" w:rsidRPr="001F71BD" w:rsidRDefault="00172954" w:rsidP="00172954">
            <w:pPr>
              <w:spacing w:line="244" w:lineRule="auto"/>
              <w:ind w:right="46"/>
              <w:rPr>
                <w:sz w:val="20"/>
                <w:szCs w:val="20"/>
              </w:rPr>
            </w:pPr>
            <w:r w:rsidRPr="001F71BD">
              <w:rPr>
                <w:sz w:val="20"/>
                <w:szCs w:val="20"/>
              </w:rPr>
              <w:t>Tin, aluminum, iron, zinc, or other metals that can be formed into flat or corrugated sheets.</w:t>
            </w:r>
          </w:p>
        </w:tc>
      </w:tr>
      <w:tr w:rsidR="00172954" w:rsidRPr="00DC78E8" w14:paraId="5A80D26A" w14:textId="77777777" w:rsidTr="00DC78E8">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42828F5" w14:textId="77777777" w:rsidR="00172954" w:rsidRPr="00DC78E8" w:rsidRDefault="00172954" w:rsidP="00172954">
            <w:pPr>
              <w:ind w:right="-20"/>
              <w:rPr>
                <w:b/>
                <w:sz w:val="22"/>
                <w:szCs w:val="22"/>
              </w:rPr>
            </w:pPr>
            <w:r w:rsidRPr="00DC78E8">
              <w:rPr>
                <w:b/>
                <w:sz w:val="22"/>
                <w:szCs w:val="22"/>
              </w:rPr>
              <w:t>Cement</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53B8256E" w14:textId="4D06AB8F" w:rsidR="00172954" w:rsidRPr="001F71BD" w:rsidRDefault="00B70FD0" w:rsidP="00172954">
            <w:pPr>
              <w:spacing w:line="244" w:lineRule="auto"/>
              <w:ind w:right="46"/>
              <w:rPr>
                <w:sz w:val="20"/>
                <w:szCs w:val="20"/>
              </w:rPr>
            </w:pPr>
            <w:r>
              <w:rPr>
                <w:sz w:val="20"/>
                <w:szCs w:val="20"/>
              </w:rPr>
              <w:t>R</w:t>
            </w:r>
            <w:r w:rsidRPr="00761C32">
              <w:rPr>
                <w:sz w:val="20"/>
                <w:szCs w:val="20"/>
              </w:rPr>
              <w:t>ock-like, solid material</w:t>
            </w:r>
            <w:r>
              <w:rPr>
                <w:sz w:val="20"/>
                <w:szCs w:val="20"/>
              </w:rPr>
              <w:t xml:space="preserve"> made from a special powder that is</w:t>
            </w:r>
            <w:r w:rsidRPr="00761C32">
              <w:rPr>
                <w:sz w:val="20"/>
                <w:szCs w:val="20"/>
              </w:rPr>
              <w:t xml:space="preserve"> mixed with water and poured to set and dry</w:t>
            </w:r>
          </w:p>
        </w:tc>
      </w:tr>
      <w:tr w:rsidR="00172954" w:rsidRPr="00DC78E8" w14:paraId="2C2CD509" w14:textId="77777777" w:rsidTr="00DC78E8">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1B15041A" w14:textId="77777777" w:rsidR="00172954" w:rsidRPr="00DC78E8" w:rsidRDefault="00172954" w:rsidP="00172954">
            <w:pPr>
              <w:ind w:right="-20"/>
              <w:rPr>
                <w:b/>
                <w:sz w:val="22"/>
                <w:szCs w:val="22"/>
              </w:rPr>
            </w:pPr>
            <w:r w:rsidRPr="00DC78E8">
              <w:rPr>
                <w:b/>
                <w:sz w:val="22"/>
                <w:szCs w:val="22"/>
              </w:rPr>
              <w:t>Stone with lime, cement</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104B19E3" w14:textId="77777777" w:rsidR="00172954" w:rsidRPr="001F71BD" w:rsidRDefault="00172954" w:rsidP="00172954">
            <w:pPr>
              <w:spacing w:line="244" w:lineRule="auto"/>
              <w:ind w:right="46"/>
              <w:rPr>
                <w:sz w:val="20"/>
                <w:szCs w:val="20"/>
              </w:rPr>
            </w:pPr>
            <w:r w:rsidRPr="001F71BD">
              <w:rPr>
                <w:sz w:val="20"/>
                <w:szCs w:val="20"/>
              </w:rPr>
              <w:t>Layers of stones with lime or cement to hold the stone in place.</w:t>
            </w:r>
          </w:p>
        </w:tc>
      </w:tr>
      <w:tr w:rsidR="00172954" w:rsidRPr="00DC78E8" w14:paraId="4DFE5A35" w14:textId="77777777" w:rsidTr="00DC78E8">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EF57D41" w14:textId="77777777" w:rsidR="00172954" w:rsidRPr="00DC78E8" w:rsidRDefault="00172954" w:rsidP="00172954">
            <w:pPr>
              <w:ind w:right="-20"/>
              <w:rPr>
                <w:b/>
                <w:sz w:val="22"/>
                <w:szCs w:val="22"/>
              </w:rPr>
            </w:pPr>
            <w:r w:rsidRPr="00DC78E8">
              <w:rPr>
                <w:b/>
                <w:sz w:val="22"/>
                <w:szCs w:val="22"/>
              </w:rPr>
              <w:t>Bricks</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3AD30F4A" w14:textId="77777777" w:rsidR="00172954" w:rsidRPr="001F71BD" w:rsidRDefault="00172954" w:rsidP="00172954">
            <w:pPr>
              <w:spacing w:line="244" w:lineRule="auto"/>
              <w:ind w:right="46"/>
              <w:rPr>
                <w:sz w:val="20"/>
                <w:szCs w:val="20"/>
              </w:rPr>
            </w:pPr>
            <w:r w:rsidRPr="001F71BD">
              <w:rPr>
                <w:sz w:val="20"/>
                <w:szCs w:val="20"/>
              </w:rPr>
              <w:t xml:space="preserve">Layers of bricks with cement or mortar to hold the bricks in place. </w:t>
            </w:r>
          </w:p>
        </w:tc>
      </w:tr>
      <w:tr w:rsidR="00172954" w:rsidRPr="00DC78E8" w14:paraId="54ACEC76" w14:textId="77777777" w:rsidTr="00DC78E8">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31D7724E" w14:textId="77777777" w:rsidR="00172954" w:rsidRPr="00DC78E8" w:rsidRDefault="00172954" w:rsidP="00172954">
            <w:pPr>
              <w:ind w:right="-20"/>
              <w:rPr>
                <w:b/>
                <w:sz w:val="22"/>
                <w:szCs w:val="22"/>
              </w:rPr>
            </w:pPr>
            <w:r w:rsidRPr="00DC78E8">
              <w:rPr>
                <w:b/>
                <w:sz w:val="22"/>
                <w:szCs w:val="22"/>
              </w:rPr>
              <w:t>Cement blocks</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3148E604" w14:textId="77777777" w:rsidR="00172954" w:rsidRPr="001F71BD" w:rsidRDefault="00172954" w:rsidP="00172954">
            <w:pPr>
              <w:spacing w:line="244" w:lineRule="auto"/>
              <w:ind w:right="46"/>
              <w:rPr>
                <w:sz w:val="20"/>
                <w:szCs w:val="20"/>
              </w:rPr>
            </w:pPr>
            <w:r w:rsidRPr="001F71BD">
              <w:rPr>
                <w:sz w:val="20"/>
                <w:szCs w:val="20"/>
              </w:rPr>
              <w:t>Large cement blocks often held together with cement or mortar.</w:t>
            </w:r>
          </w:p>
        </w:tc>
      </w:tr>
      <w:tr w:rsidR="00172954" w:rsidRPr="00DC78E8" w14:paraId="2682C1B3" w14:textId="77777777" w:rsidTr="00DC78E8">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08F84FE0" w14:textId="77777777" w:rsidR="00172954" w:rsidRPr="00DC78E8" w:rsidRDefault="00172954" w:rsidP="00172954">
            <w:pPr>
              <w:ind w:right="-20"/>
              <w:rPr>
                <w:b/>
                <w:sz w:val="22"/>
                <w:szCs w:val="22"/>
              </w:rPr>
            </w:pPr>
            <w:r w:rsidRPr="00DC78E8">
              <w:rPr>
                <w:b/>
                <w:sz w:val="22"/>
                <w:szCs w:val="22"/>
              </w:rPr>
              <w:t>Covered adobe</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391CF228" w14:textId="77777777" w:rsidR="00172954" w:rsidRPr="001F71BD" w:rsidRDefault="00172954" w:rsidP="00172954">
            <w:pPr>
              <w:rPr>
                <w:sz w:val="20"/>
                <w:szCs w:val="20"/>
              </w:rPr>
            </w:pPr>
            <w:r w:rsidRPr="001F71BD">
              <w:rPr>
                <w:color w:val="auto"/>
                <w:sz w:val="20"/>
                <w:szCs w:val="20"/>
              </w:rPr>
              <w:t>Adobe is a brick or building material of sun-dried earth and straw. Covered adobe has a protective layer of plaster on the exterior of the wall.</w:t>
            </w:r>
          </w:p>
        </w:tc>
      </w:tr>
      <w:tr w:rsidR="00172954" w:rsidRPr="00DC78E8" w14:paraId="5501B070" w14:textId="77777777" w:rsidTr="00DC78E8">
        <w:tc>
          <w:tcPr>
            <w:tcW w:w="15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014DA95A" w14:textId="77777777" w:rsidR="00172954" w:rsidRPr="00DC78E8" w:rsidRDefault="00172954" w:rsidP="00172954">
            <w:pPr>
              <w:ind w:right="-20"/>
              <w:rPr>
                <w:b/>
                <w:sz w:val="22"/>
                <w:szCs w:val="22"/>
              </w:rPr>
            </w:pPr>
            <w:r w:rsidRPr="00DC78E8">
              <w:rPr>
                <w:b/>
                <w:sz w:val="22"/>
                <w:szCs w:val="22"/>
              </w:rPr>
              <w:t xml:space="preserve">Wood planks, </w:t>
            </w:r>
          </w:p>
          <w:p w14:paraId="1B669373" w14:textId="77777777" w:rsidR="00172954" w:rsidRPr="00DC78E8" w:rsidRDefault="00172954" w:rsidP="00172954">
            <w:pPr>
              <w:ind w:right="-20"/>
              <w:rPr>
                <w:b/>
                <w:sz w:val="22"/>
                <w:szCs w:val="22"/>
              </w:rPr>
            </w:pPr>
            <w:r w:rsidRPr="00DC78E8">
              <w:rPr>
                <w:b/>
                <w:sz w:val="22"/>
                <w:szCs w:val="22"/>
              </w:rPr>
              <w:t>shingles</w:t>
            </w:r>
          </w:p>
        </w:tc>
        <w:tc>
          <w:tcPr>
            <w:tcW w:w="7825"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9336DA2" w14:textId="77777777" w:rsidR="00172954" w:rsidRPr="001F71BD" w:rsidRDefault="00172954" w:rsidP="00172954">
            <w:pPr>
              <w:spacing w:line="244" w:lineRule="auto"/>
              <w:ind w:right="46"/>
              <w:rPr>
                <w:sz w:val="20"/>
                <w:szCs w:val="20"/>
              </w:rPr>
            </w:pPr>
            <w:r w:rsidRPr="001F71BD">
              <w:rPr>
                <w:sz w:val="20"/>
                <w:szCs w:val="20"/>
              </w:rPr>
              <w:t>Wooden planks or shingles.</w:t>
            </w:r>
          </w:p>
        </w:tc>
      </w:tr>
    </w:tbl>
    <w:p w14:paraId="275C806B" w14:textId="77777777" w:rsidR="00172954" w:rsidRPr="00815395" w:rsidRDefault="00172954" w:rsidP="00DC78E8">
      <w:pPr>
        <w:pStyle w:val="Heading4"/>
      </w:pPr>
      <w:r w:rsidRPr="00815395">
        <w:t xml:space="preserve">Item </w:t>
      </w:r>
      <w:r>
        <w:t>2</w:t>
      </w:r>
      <w:r w:rsidRPr="00815395">
        <w:t>04</w:t>
      </w:r>
      <w:r>
        <w:t>,</w:t>
      </w:r>
      <w:r w:rsidRPr="00815395">
        <w:t xml:space="preserve"> </w:t>
      </w:r>
      <w:r w:rsidRPr="001D2B21">
        <w:t>“How many rooms in this dwelling are used for sleeping?”</w:t>
      </w:r>
    </w:p>
    <w:p w14:paraId="6AD51107" w14:textId="178DE541" w:rsidR="00172954" w:rsidRDefault="00BA4227" w:rsidP="00BA4227">
      <w:pPr>
        <w:pStyle w:val="BodyText0"/>
      </w:pPr>
      <w:r>
        <w:rPr>
          <w:b/>
        </w:rPr>
        <w:t>Purpose:</w:t>
      </w:r>
      <w:r w:rsidR="00172954" w:rsidRPr="00815395">
        <w:t xml:space="preserve"> to collect information on the number of rooms in the household </w:t>
      </w:r>
      <w:r w:rsidR="00172954">
        <w:t xml:space="preserve">that are used for sleeping. This information </w:t>
      </w:r>
      <w:r w:rsidR="00D47EF4">
        <w:t xml:space="preserve">contributes to an understanding of the economic well-being of the household.  It also </w:t>
      </w:r>
      <w:r w:rsidR="00172954" w:rsidRPr="00815395">
        <w:t xml:space="preserve">helps </w:t>
      </w:r>
      <w:r w:rsidR="00172954">
        <w:t>to assess the degree to which there is overcrowding of sleeping spaces, which can result in poor health outcomes</w:t>
      </w:r>
      <w:r w:rsidR="00172954" w:rsidRPr="00815395">
        <w:t xml:space="preserve">. </w:t>
      </w:r>
    </w:p>
    <w:p w14:paraId="601D2600" w14:textId="771D25AA" w:rsidR="00172954" w:rsidRPr="00815395" w:rsidRDefault="00172954" w:rsidP="00BA4227">
      <w:pPr>
        <w:pStyle w:val="BodyText0"/>
      </w:pPr>
      <w:r w:rsidRPr="00815395">
        <w:t xml:space="preserve">Ask the question and </w:t>
      </w:r>
      <w:r>
        <w:t>e</w:t>
      </w:r>
      <w:r w:rsidRPr="00815395">
        <w:t>nter the number</w:t>
      </w:r>
      <w:r>
        <w:t xml:space="preserve"> the respondent tells you</w:t>
      </w:r>
      <w:r w:rsidRPr="00815395">
        <w:t xml:space="preserve">. </w:t>
      </w:r>
      <w:r w:rsidRPr="00B5619C">
        <w:t>If a room has multiple purposes, one of which is sleeping, it</w:t>
      </w:r>
      <w:r>
        <w:t xml:space="preserve"> should be counted as a sleeping room.</w:t>
      </w:r>
    </w:p>
    <w:p w14:paraId="2FFE3240" w14:textId="57B23203" w:rsidR="00172954" w:rsidRPr="00CC38D6" w:rsidRDefault="00172954" w:rsidP="00DC78E8">
      <w:pPr>
        <w:pStyle w:val="BodyText0"/>
      </w:pPr>
      <w:r>
        <w:lastRenderedPageBreak/>
        <w:t>Items 205, 206, and 207</w:t>
      </w:r>
      <w:r w:rsidRPr="00CC38D6">
        <w:t xml:space="preserve"> measure </w:t>
      </w:r>
      <w:r w:rsidR="00D47EF4">
        <w:t xml:space="preserve">access to handwashing facilities.  Handwashing is </w:t>
      </w:r>
      <w:r w:rsidRPr="00CC38D6">
        <w:t>a key aspect of personal hygiene</w:t>
      </w:r>
      <w:r>
        <w:t>,</w:t>
      </w:r>
      <w:r w:rsidRPr="00CC38D6">
        <w:t xml:space="preserve"> </w:t>
      </w:r>
      <w:r>
        <w:t>which</w:t>
      </w:r>
      <w:r w:rsidRPr="00CC38D6">
        <w:t xml:space="preserve"> has implications </w:t>
      </w:r>
      <w:r>
        <w:t>for</w:t>
      </w:r>
      <w:r w:rsidRPr="00CC38D6">
        <w:t xml:space="preserve"> the health of all household members,</w:t>
      </w:r>
      <w:r w:rsidR="00D47EF4">
        <w:t xml:space="preserve"> </w:t>
      </w:r>
      <w:r w:rsidRPr="00CC38D6">
        <w:t>especi</w:t>
      </w:r>
      <w:r>
        <w:t xml:space="preserve">ally children. </w:t>
      </w:r>
    </w:p>
    <w:p w14:paraId="6A8020F0" w14:textId="77777777" w:rsidR="00172954" w:rsidRDefault="00172954" w:rsidP="00DC78E8">
      <w:pPr>
        <w:pStyle w:val="Heading4"/>
      </w:pPr>
      <w:r>
        <w:t>Item 205, “</w:t>
      </w:r>
      <w:r w:rsidRPr="001D2B21">
        <w:t>Please show me where members of your household most often wash their hands.”</w:t>
      </w:r>
    </w:p>
    <w:p w14:paraId="51BE0311" w14:textId="498650FA" w:rsidR="00172954" w:rsidRPr="00FB2293" w:rsidRDefault="00BA4227" w:rsidP="00BA4227">
      <w:pPr>
        <w:pStyle w:val="BodyText0"/>
      </w:pPr>
      <w:r>
        <w:rPr>
          <w:b/>
        </w:rPr>
        <w:t>Purpose:</w:t>
      </w:r>
      <w:r w:rsidR="00172954">
        <w:t xml:space="preserve"> to observe, if possible, where household members most often wash their hands.</w:t>
      </w:r>
    </w:p>
    <w:p w14:paraId="6D75A582" w14:textId="4F0D437D" w:rsidR="00172954" w:rsidRDefault="00172954" w:rsidP="00BA4227">
      <w:pPr>
        <w:pStyle w:val="BodyText0"/>
      </w:pPr>
      <w:r>
        <w:t>A</w:t>
      </w:r>
      <w:r w:rsidRPr="00CC38D6">
        <w:t>sk the respondent to show the place where members of the household most often wash their hands. If the respondent indicates that there is no fixed place for handwashing, but rather the household uses a basin and jug of water or another type of mobile handwashing station, ask to see it.</w:t>
      </w:r>
      <w:r>
        <w:t xml:space="preserve"> Record ‘1’ (OBSERVED) if you observed the handwashing station, or if you did not observe the handwashing station, record the appropriate code: ‘2’ (NOT OBSERVED, NOT IN DWELLING/YARD/PLOT), ‘3’ (NOT OBSERVED, NO PERMISSION TO SEE), or ‘4’ (NOT OBSERVED, OTHER REASON). If </w:t>
      </w:r>
      <w:r w:rsidRPr="004938C0">
        <w:rPr>
          <w:b/>
        </w:rPr>
        <w:t>not observed</w:t>
      </w:r>
      <w:r>
        <w:t xml:space="preserve"> (codes ‘2’, ‘3,’ or ‘4’), skip to item 208.</w:t>
      </w:r>
    </w:p>
    <w:p w14:paraId="2E7E3F22" w14:textId="77777777" w:rsidR="00172954" w:rsidRDefault="00172954" w:rsidP="00DC78E8">
      <w:pPr>
        <w:pStyle w:val="Heading4"/>
      </w:pPr>
      <w:r>
        <w:t>Item 206, Observe presence of water at the place for handwashing</w:t>
      </w:r>
    </w:p>
    <w:p w14:paraId="4CBDDD4C" w14:textId="0B054036" w:rsidR="00172954" w:rsidRDefault="00BA4227" w:rsidP="00BA4227">
      <w:pPr>
        <w:pStyle w:val="BodyText0"/>
      </w:pPr>
      <w:r>
        <w:rPr>
          <w:b/>
        </w:rPr>
        <w:t>Purpose:</w:t>
      </w:r>
      <w:r w:rsidR="00172954">
        <w:t xml:space="preserve"> to determine if there is water at the place where household members most often wash their hands.</w:t>
      </w:r>
    </w:p>
    <w:p w14:paraId="5D638DDE" w14:textId="3B79B813" w:rsidR="00172954" w:rsidRPr="006834C1" w:rsidRDefault="00172954" w:rsidP="00BA4227">
      <w:pPr>
        <w:pStyle w:val="BodyText0"/>
      </w:pPr>
      <w:r w:rsidRPr="00815395">
        <w:t xml:space="preserve">This is an </w:t>
      </w:r>
      <w:r w:rsidRPr="004938C0">
        <w:rPr>
          <w:b/>
        </w:rPr>
        <w:t>observation</w:t>
      </w:r>
      <w:r w:rsidRPr="00815395">
        <w:t xml:space="preserve"> question and will not require an answer from the respondent</w:t>
      </w:r>
      <w:r>
        <w:t>;</w:t>
      </w:r>
      <w:r w:rsidRPr="00815395">
        <w:t xml:space="preserve"> </w:t>
      </w:r>
      <w:r>
        <w:t>h</w:t>
      </w:r>
      <w:r w:rsidRPr="00815395">
        <w:t>owever, ask</w:t>
      </w:r>
      <w:r>
        <w:t xml:space="preserve"> the respondent</w:t>
      </w:r>
      <w:r w:rsidRPr="00815395">
        <w:t xml:space="preserve"> if you are not sure.</w:t>
      </w:r>
      <w:r>
        <w:t xml:space="preserve"> Observe the handwashing station for the presence of water and record either ‘I’ (WATER IS AVAILABLE) or ‘2’ (WATER IS NOT AVAILABLE) according to what you observe.</w:t>
      </w:r>
    </w:p>
    <w:p w14:paraId="5CAA9923" w14:textId="77777777" w:rsidR="00172954" w:rsidRDefault="00172954" w:rsidP="00DC78E8">
      <w:pPr>
        <w:pStyle w:val="Heading4"/>
      </w:pPr>
      <w:proofErr w:type="gramStart"/>
      <w:r>
        <w:t>Item 207,</w:t>
      </w:r>
      <w:proofErr w:type="gramEnd"/>
      <w:r>
        <w:t xml:space="preserve"> Observe presence of soap, detergent, or other cleansing agent at the place for handwashing.</w:t>
      </w:r>
    </w:p>
    <w:p w14:paraId="7C2352A4" w14:textId="514470B0" w:rsidR="00172954" w:rsidRDefault="00BA4227" w:rsidP="00BA4227">
      <w:pPr>
        <w:pStyle w:val="BodyText0"/>
      </w:pPr>
      <w:r>
        <w:rPr>
          <w:b/>
        </w:rPr>
        <w:t>Purpose:</w:t>
      </w:r>
      <w:r w:rsidR="00172954">
        <w:t xml:space="preserve"> to determine if there is a cleansing agent at the place where household members most often wash their hands.</w:t>
      </w:r>
    </w:p>
    <w:p w14:paraId="46B19EEA" w14:textId="75371A06" w:rsidR="00172954" w:rsidRDefault="00172954" w:rsidP="00BA4227">
      <w:pPr>
        <w:pStyle w:val="BodyText0"/>
      </w:pPr>
      <w:r w:rsidRPr="00815395">
        <w:t xml:space="preserve">This is </w:t>
      </w:r>
      <w:r>
        <w:t xml:space="preserve">also </w:t>
      </w:r>
      <w:r w:rsidRPr="00815395">
        <w:t xml:space="preserve">an </w:t>
      </w:r>
      <w:r w:rsidRPr="004938C0">
        <w:rPr>
          <w:b/>
        </w:rPr>
        <w:t>observation</w:t>
      </w:r>
      <w:r w:rsidRPr="00815395">
        <w:t xml:space="preserve"> question and will not require an answer from the respondent</w:t>
      </w:r>
      <w:r>
        <w:t>;</w:t>
      </w:r>
      <w:r w:rsidRPr="00815395">
        <w:t xml:space="preserve"> </w:t>
      </w:r>
      <w:r>
        <w:t>h</w:t>
      </w:r>
      <w:r w:rsidRPr="00815395">
        <w:t>owever, ask</w:t>
      </w:r>
      <w:r>
        <w:t xml:space="preserve"> the respondent</w:t>
      </w:r>
      <w:r w:rsidRPr="00815395">
        <w:t xml:space="preserve"> if you are not sure.</w:t>
      </w:r>
      <w:r>
        <w:t xml:space="preserve"> Observe the handwashing station for the presence of soap, detergent, or other cleansing agent and record the appropriate code according to what you observe: ‘1’ (SOAP OR DETERGENT); ‘2’ (ASH, MUD, SAND); or ‘3’ (NONE).</w:t>
      </w:r>
    </w:p>
    <w:p w14:paraId="1EFED467" w14:textId="77777777" w:rsidR="00172954" w:rsidRPr="00815395" w:rsidRDefault="00172954" w:rsidP="00DC78E8">
      <w:pPr>
        <w:pStyle w:val="Heading4"/>
      </w:pPr>
      <w:r w:rsidRPr="00815395">
        <w:t xml:space="preserve">Item </w:t>
      </w:r>
      <w:r>
        <w:t>208,</w:t>
      </w:r>
      <w:r w:rsidRPr="00815395">
        <w:t xml:space="preserve"> </w:t>
      </w:r>
      <w:r w:rsidRPr="00144B43">
        <w:t>“What is the main type of toilet your household uses?”</w:t>
      </w:r>
    </w:p>
    <w:p w14:paraId="45C1343A" w14:textId="330109CC" w:rsidR="00172954" w:rsidRDefault="00BA4227" w:rsidP="00BA4227">
      <w:pPr>
        <w:pStyle w:val="BodyText0"/>
      </w:pPr>
      <w:r>
        <w:rPr>
          <w:b/>
        </w:rPr>
        <w:t>Purpose:</w:t>
      </w:r>
      <w:r w:rsidR="00172954" w:rsidRPr="00815395">
        <w:t xml:space="preserve"> to obtain a measure of the sanitation level of the household</w:t>
      </w:r>
      <w:r w:rsidR="00172954">
        <w:t>;</w:t>
      </w:r>
      <w:r w:rsidR="00172954" w:rsidRPr="00815395">
        <w:t xml:space="preserve"> toilet facilities are important for disease control and health improvement.</w:t>
      </w:r>
      <w:r w:rsidR="00172954">
        <w:t xml:space="preserve"> </w:t>
      </w:r>
      <w:r w:rsidR="00172954" w:rsidRPr="00815395">
        <w:t xml:space="preserve">A </w:t>
      </w:r>
      <w:r w:rsidR="00172954" w:rsidRPr="00051BAD">
        <w:rPr>
          <w:b/>
          <w:bCs/>
          <w:iCs/>
        </w:rPr>
        <w:t>toilet</w:t>
      </w:r>
      <w:r w:rsidR="00172954" w:rsidRPr="00051BAD">
        <w:rPr>
          <w:b/>
        </w:rPr>
        <w:t xml:space="preserve"> </w:t>
      </w:r>
      <w:r w:rsidR="00172954" w:rsidRPr="00815395">
        <w:t xml:space="preserve">is a sanitation fixture used mainly for the disposal of human urine and feces. </w:t>
      </w:r>
    </w:p>
    <w:p w14:paraId="5752C0CD" w14:textId="37C8985A" w:rsidR="00172954" w:rsidRPr="00CE1790" w:rsidRDefault="00172954" w:rsidP="00BA4227">
      <w:pPr>
        <w:pStyle w:val="BodyText0"/>
      </w:pPr>
      <w:r w:rsidRPr="00815395">
        <w:t xml:space="preserve">Ask the question and </w:t>
      </w:r>
      <w:r>
        <w:t>select</w:t>
      </w:r>
      <w:r w:rsidRPr="00815395">
        <w:t xml:space="preserve"> the type of toilet</w:t>
      </w:r>
      <w:r>
        <w:t xml:space="preserve"> that the respondent reports as the main type of toilet used by the household</w:t>
      </w:r>
      <w:r w:rsidRPr="00815395">
        <w:t>.</w:t>
      </w:r>
      <w:r>
        <w:t xml:space="preserve"> If the respondent reports more than one type of toilet, probe to identify the </w:t>
      </w:r>
      <w:r w:rsidRPr="009508EC">
        <w:rPr>
          <w:b/>
        </w:rPr>
        <w:t>main type</w:t>
      </w:r>
      <w:r>
        <w:t xml:space="preserve"> of toilet. If the response is ‘61’ (NO FACILITY/BUSH/FIELD), skip to item 211. If the type of toilet is not listed, select ‘96’ (OTHER) and specify the type of toilet reported. </w:t>
      </w:r>
      <w:proofErr w:type="gramStart"/>
      <w:r w:rsidRPr="00815395">
        <w:t xml:space="preserve">Provide </w:t>
      </w:r>
      <w:r w:rsidRPr="00CE1790">
        <w:t>assistance</w:t>
      </w:r>
      <w:proofErr w:type="gramEnd"/>
      <w:r w:rsidRPr="00CE1790">
        <w:t xml:space="preserve"> with definitions if needed to ensure accuracy. Table 2</w:t>
      </w:r>
      <w:r w:rsidR="00584703">
        <w:t>.4</w:t>
      </w:r>
      <w:r w:rsidRPr="00CE1790">
        <w:t xml:space="preserve"> lists definitions of common types of toilets.</w:t>
      </w:r>
    </w:p>
    <w:p w14:paraId="09B24C8A" w14:textId="118183A1" w:rsidR="00CE1790" w:rsidRPr="00FE7AAD" w:rsidRDefault="000523CD" w:rsidP="00CE1790">
      <w:pPr>
        <w:pStyle w:val="Tabletitle"/>
      </w:pPr>
      <w:bookmarkStart w:id="59" w:name="_Toc527243229"/>
      <w:r>
        <w:lastRenderedPageBreak/>
        <w:t>Table 2</w:t>
      </w:r>
      <w:r w:rsidR="00584703">
        <w:t>.4</w:t>
      </w:r>
      <w:r>
        <w:t>: Definitions of Types of T</w:t>
      </w:r>
      <w:r w:rsidR="00CE1790" w:rsidRPr="00CE1790">
        <w:t>oilet</w:t>
      </w:r>
      <w:bookmarkEnd w:id="59"/>
    </w:p>
    <w:tbl>
      <w:tblPr>
        <w:tblW w:w="5000" w:type="pct"/>
        <w:tblLayout w:type="fixed"/>
        <w:tblCellMar>
          <w:left w:w="0" w:type="dxa"/>
          <w:right w:w="0" w:type="dxa"/>
        </w:tblCellMar>
        <w:tblLook w:val="01E0" w:firstRow="1" w:lastRow="1" w:firstColumn="1" w:lastColumn="1" w:noHBand="0" w:noVBand="0"/>
      </w:tblPr>
      <w:tblGrid>
        <w:gridCol w:w="2517"/>
        <w:gridCol w:w="6833"/>
      </w:tblGrid>
      <w:tr w:rsidR="00CE1790" w:rsidRPr="00CE1790" w14:paraId="1D9E45F3" w14:textId="77777777" w:rsidTr="00CE1790">
        <w:trPr>
          <w:tblHeader/>
        </w:trPr>
        <w:tc>
          <w:tcPr>
            <w:tcW w:w="2520" w:type="dxa"/>
            <w:tcBorders>
              <w:top w:val="single" w:sz="4" w:space="0" w:color="000000"/>
              <w:left w:val="single" w:sz="4" w:space="0" w:color="000000"/>
              <w:bottom w:val="single" w:sz="4" w:space="0" w:color="000000"/>
              <w:right w:val="single" w:sz="4" w:space="0" w:color="000000"/>
            </w:tcBorders>
            <w:shd w:val="clear" w:color="auto" w:fill="387990"/>
            <w:tcMar>
              <w:top w:w="58" w:type="dxa"/>
              <w:left w:w="58" w:type="dxa"/>
              <w:bottom w:w="58" w:type="dxa"/>
              <w:right w:w="58" w:type="dxa"/>
            </w:tcMar>
            <w:hideMark/>
          </w:tcPr>
          <w:p w14:paraId="770F7930" w14:textId="77777777" w:rsidR="00172954" w:rsidRPr="00CE1790" w:rsidRDefault="00172954" w:rsidP="00CE1790">
            <w:pPr>
              <w:ind w:right="-20"/>
              <w:rPr>
                <w:b/>
                <w:bCs/>
                <w:color w:val="FFFFFF" w:themeColor="background1"/>
                <w:sz w:val="20"/>
                <w:szCs w:val="20"/>
                <w:u w:color="000000"/>
              </w:rPr>
            </w:pPr>
            <w:r w:rsidRPr="00CE1790">
              <w:rPr>
                <w:b/>
                <w:bCs/>
                <w:color w:val="FFFFFF" w:themeColor="background1"/>
                <w:sz w:val="20"/>
                <w:szCs w:val="20"/>
                <w:u w:color="000000"/>
              </w:rPr>
              <w:t>Response Category</w:t>
            </w:r>
          </w:p>
        </w:tc>
        <w:tc>
          <w:tcPr>
            <w:tcW w:w="6840" w:type="dxa"/>
            <w:tcBorders>
              <w:top w:val="single" w:sz="4" w:space="0" w:color="000000"/>
              <w:left w:val="single" w:sz="4" w:space="0" w:color="000000"/>
              <w:bottom w:val="single" w:sz="4" w:space="0" w:color="000000"/>
              <w:right w:val="single" w:sz="4" w:space="0" w:color="000000"/>
            </w:tcBorders>
            <w:shd w:val="clear" w:color="auto" w:fill="387990"/>
            <w:tcMar>
              <w:top w:w="58" w:type="dxa"/>
              <w:left w:w="58" w:type="dxa"/>
              <w:bottom w:w="58" w:type="dxa"/>
              <w:right w:w="58" w:type="dxa"/>
            </w:tcMar>
            <w:hideMark/>
          </w:tcPr>
          <w:p w14:paraId="27A91BDA" w14:textId="77777777" w:rsidR="00172954" w:rsidRPr="00CE1790" w:rsidRDefault="00172954" w:rsidP="00CE1790">
            <w:pPr>
              <w:ind w:right="2317"/>
              <w:rPr>
                <w:b/>
                <w:bCs/>
                <w:color w:val="FFFFFF" w:themeColor="background1"/>
                <w:sz w:val="20"/>
                <w:szCs w:val="20"/>
                <w:u w:color="000000"/>
              </w:rPr>
            </w:pPr>
            <w:r w:rsidRPr="00CE1790">
              <w:rPr>
                <w:b/>
                <w:bCs/>
                <w:color w:val="FFFFFF" w:themeColor="background1"/>
                <w:sz w:val="20"/>
                <w:szCs w:val="20"/>
                <w:u w:color="000000"/>
              </w:rPr>
              <w:t>Definition</w:t>
            </w:r>
          </w:p>
        </w:tc>
      </w:tr>
      <w:tr w:rsidR="00172954" w:rsidRPr="00CE1790" w14:paraId="4AAB3AED" w14:textId="77777777" w:rsidTr="00CE1790">
        <w:tc>
          <w:tcPr>
            <w:tcW w:w="2520" w:type="dxa"/>
            <w:tcBorders>
              <w:top w:val="single" w:sz="4" w:space="0" w:color="000000"/>
              <w:left w:val="single" w:sz="4" w:space="0" w:color="000000"/>
              <w:right w:val="single" w:sz="4" w:space="0" w:color="000000"/>
            </w:tcBorders>
            <w:tcMar>
              <w:top w:w="58" w:type="dxa"/>
              <w:left w:w="58" w:type="dxa"/>
              <w:bottom w:w="58" w:type="dxa"/>
              <w:right w:w="58" w:type="dxa"/>
            </w:tcMar>
            <w:hideMark/>
          </w:tcPr>
          <w:p w14:paraId="5BEE4741" w14:textId="77777777" w:rsidR="00172954" w:rsidRPr="00CE1790" w:rsidRDefault="00172954" w:rsidP="00CE1790">
            <w:pPr>
              <w:ind w:left="355" w:right="102"/>
              <w:jc w:val="right"/>
              <w:rPr>
                <w:b/>
                <w:i/>
                <w:sz w:val="20"/>
                <w:szCs w:val="20"/>
              </w:rPr>
            </w:pPr>
            <w:r w:rsidRPr="00CE1790">
              <w:rPr>
                <w:b/>
                <w:i/>
                <w:sz w:val="20"/>
                <w:szCs w:val="20"/>
              </w:rPr>
              <w:t>Flush or pour flush toilet</w:t>
            </w:r>
          </w:p>
        </w:tc>
        <w:tc>
          <w:tcPr>
            <w:tcW w:w="6840" w:type="dxa"/>
            <w:tcBorders>
              <w:top w:val="single" w:sz="4" w:space="0" w:color="000000"/>
              <w:left w:val="single" w:sz="4" w:space="0" w:color="000000"/>
              <w:right w:val="single" w:sz="4" w:space="0" w:color="000000"/>
            </w:tcBorders>
            <w:tcMar>
              <w:top w:w="58" w:type="dxa"/>
              <w:left w:w="58" w:type="dxa"/>
              <w:bottom w:w="58" w:type="dxa"/>
              <w:right w:w="58" w:type="dxa"/>
            </w:tcMar>
            <w:hideMark/>
          </w:tcPr>
          <w:p w14:paraId="5F30697E" w14:textId="646652C2" w:rsidR="00172954" w:rsidRPr="00CE1790" w:rsidRDefault="00172954" w:rsidP="00CE1790">
            <w:pPr>
              <w:autoSpaceDE w:val="0"/>
              <w:autoSpaceDN w:val="0"/>
              <w:adjustRightInd w:val="0"/>
              <w:rPr>
                <w:sz w:val="20"/>
                <w:szCs w:val="20"/>
              </w:rPr>
            </w:pPr>
            <w:r w:rsidRPr="00CE1790">
              <w:rPr>
                <w:sz w:val="20"/>
                <w:szCs w:val="20"/>
              </w:rPr>
              <w:t xml:space="preserve">A toilet has a water seal below the seat or squatting pan. It </w:t>
            </w:r>
            <w:r w:rsidR="00162100">
              <w:rPr>
                <w:sz w:val="20"/>
                <w:szCs w:val="20"/>
              </w:rPr>
              <w:t>ha</w:t>
            </w:r>
            <w:r w:rsidRPr="00CE1790">
              <w:rPr>
                <w:sz w:val="20"/>
                <w:szCs w:val="20"/>
              </w:rPr>
              <w:t xml:space="preserve">s a U-shaped pipe to prevent the passage of flies and odors. A flush toilet uses a holding tank for flushing water. A pour flush toilet uses a water seal, but unlike a flush toilet, a pour flush toilet uses water poured by hand for flushing (no </w:t>
            </w:r>
            <w:r w:rsidR="00162100">
              <w:rPr>
                <w:sz w:val="20"/>
                <w:szCs w:val="20"/>
              </w:rPr>
              <w:t>holding tank</w:t>
            </w:r>
            <w:r w:rsidRPr="00CE1790">
              <w:rPr>
                <w:sz w:val="20"/>
                <w:szCs w:val="20"/>
              </w:rPr>
              <w:t xml:space="preserve"> is used).</w:t>
            </w:r>
          </w:p>
          <w:p w14:paraId="5F4C01A7" w14:textId="77777777" w:rsidR="00172954" w:rsidRPr="00CE1790" w:rsidRDefault="00172954" w:rsidP="00CE1790">
            <w:pPr>
              <w:autoSpaceDE w:val="0"/>
              <w:autoSpaceDN w:val="0"/>
              <w:adjustRightInd w:val="0"/>
              <w:rPr>
                <w:sz w:val="20"/>
                <w:szCs w:val="20"/>
              </w:rPr>
            </w:pPr>
          </w:p>
          <w:p w14:paraId="01E85FAE" w14:textId="77777777" w:rsidR="00172954" w:rsidRPr="00CE1790" w:rsidRDefault="00172954" w:rsidP="00CE1790">
            <w:pPr>
              <w:autoSpaceDE w:val="0"/>
              <w:autoSpaceDN w:val="0"/>
              <w:adjustRightInd w:val="0"/>
              <w:rPr>
                <w:sz w:val="20"/>
                <w:szCs w:val="20"/>
              </w:rPr>
            </w:pPr>
            <w:r w:rsidRPr="00CE1790">
              <w:rPr>
                <w:sz w:val="20"/>
                <w:szCs w:val="20"/>
              </w:rPr>
              <w:t>The contents of the toilet can be flushed to different places:</w:t>
            </w:r>
          </w:p>
        </w:tc>
      </w:tr>
      <w:tr w:rsidR="00172954" w:rsidRPr="00CE1790" w14:paraId="12DFEC65" w14:textId="77777777" w:rsidTr="00CE1790">
        <w:tc>
          <w:tcPr>
            <w:tcW w:w="2520" w:type="dxa"/>
            <w:tcBorders>
              <w:left w:val="single" w:sz="4" w:space="0" w:color="000000"/>
              <w:right w:val="single" w:sz="4" w:space="0" w:color="000000"/>
            </w:tcBorders>
            <w:tcMar>
              <w:top w:w="58" w:type="dxa"/>
              <w:left w:w="58" w:type="dxa"/>
              <w:bottom w:w="58" w:type="dxa"/>
              <w:right w:w="115" w:type="dxa"/>
            </w:tcMar>
            <w:hideMark/>
          </w:tcPr>
          <w:p w14:paraId="26007017" w14:textId="77777777" w:rsidR="00172954" w:rsidRPr="00CE1790" w:rsidRDefault="00172954" w:rsidP="00CE1790">
            <w:pPr>
              <w:ind w:left="355" w:right="102"/>
              <w:jc w:val="right"/>
              <w:rPr>
                <w:b/>
                <w:i/>
                <w:sz w:val="20"/>
                <w:szCs w:val="20"/>
              </w:rPr>
            </w:pPr>
            <w:r w:rsidRPr="00CE1790">
              <w:rPr>
                <w:b/>
                <w:i/>
                <w:sz w:val="20"/>
                <w:szCs w:val="20"/>
              </w:rPr>
              <w:t>Flush to a piped sewer system</w:t>
            </w:r>
          </w:p>
        </w:tc>
        <w:tc>
          <w:tcPr>
            <w:tcW w:w="6840" w:type="dxa"/>
            <w:tcBorders>
              <w:left w:val="single" w:sz="4" w:space="0" w:color="000000"/>
              <w:right w:val="single" w:sz="4" w:space="0" w:color="000000"/>
            </w:tcBorders>
            <w:tcMar>
              <w:top w:w="58" w:type="dxa"/>
              <w:left w:w="58" w:type="dxa"/>
              <w:bottom w:w="58" w:type="dxa"/>
              <w:right w:w="58" w:type="dxa"/>
            </w:tcMar>
            <w:hideMark/>
          </w:tcPr>
          <w:p w14:paraId="79D8F29A" w14:textId="77777777" w:rsidR="00172954" w:rsidRPr="00CE1790" w:rsidRDefault="00172954" w:rsidP="00CE1790">
            <w:pPr>
              <w:autoSpaceDE w:val="0"/>
              <w:autoSpaceDN w:val="0"/>
              <w:adjustRightInd w:val="0"/>
              <w:rPr>
                <w:sz w:val="20"/>
                <w:szCs w:val="20"/>
              </w:rPr>
            </w:pPr>
            <w:r w:rsidRPr="00CE1790">
              <w:rPr>
                <w:sz w:val="20"/>
                <w:szCs w:val="20"/>
              </w:rPr>
              <w:t>A system of sewer pipes (also called sewerage) that is designed to collect human excreta (feces and urine) and wastewater and remove them from the household environment. Sewerage systems consist of facilities for collecting, pumping, treating and disposing of human excreta and wastewater.</w:t>
            </w:r>
          </w:p>
        </w:tc>
      </w:tr>
      <w:tr w:rsidR="00172954" w:rsidRPr="00CE1790" w14:paraId="43537611" w14:textId="77777777" w:rsidTr="00CE1790">
        <w:tc>
          <w:tcPr>
            <w:tcW w:w="2520" w:type="dxa"/>
            <w:tcBorders>
              <w:left w:val="single" w:sz="4" w:space="0" w:color="000000"/>
              <w:right w:val="single" w:sz="4" w:space="0" w:color="000000"/>
            </w:tcBorders>
            <w:tcMar>
              <w:top w:w="58" w:type="dxa"/>
              <w:left w:w="58" w:type="dxa"/>
              <w:bottom w:w="58" w:type="dxa"/>
              <w:right w:w="115" w:type="dxa"/>
            </w:tcMar>
            <w:hideMark/>
          </w:tcPr>
          <w:p w14:paraId="337C8847" w14:textId="77777777" w:rsidR="00172954" w:rsidRPr="00CE1790" w:rsidRDefault="00172954" w:rsidP="00CE1790">
            <w:pPr>
              <w:ind w:left="355" w:right="102"/>
              <w:jc w:val="right"/>
              <w:rPr>
                <w:b/>
                <w:i/>
                <w:sz w:val="20"/>
                <w:szCs w:val="20"/>
              </w:rPr>
            </w:pPr>
            <w:r w:rsidRPr="00CE1790">
              <w:rPr>
                <w:b/>
                <w:i/>
                <w:sz w:val="20"/>
                <w:szCs w:val="20"/>
              </w:rPr>
              <w:t>Flush to a septic tank</w:t>
            </w:r>
          </w:p>
        </w:tc>
        <w:tc>
          <w:tcPr>
            <w:tcW w:w="6840" w:type="dxa"/>
            <w:tcBorders>
              <w:left w:val="single" w:sz="4" w:space="0" w:color="000000"/>
              <w:right w:val="single" w:sz="4" w:space="0" w:color="000000"/>
            </w:tcBorders>
            <w:tcMar>
              <w:top w:w="58" w:type="dxa"/>
              <w:left w:w="58" w:type="dxa"/>
              <w:bottom w:w="58" w:type="dxa"/>
              <w:right w:w="58" w:type="dxa"/>
            </w:tcMar>
            <w:hideMark/>
          </w:tcPr>
          <w:p w14:paraId="4B84DE5D" w14:textId="682091E4" w:rsidR="00172954" w:rsidRPr="00CE1790" w:rsidRDefault="00172954" w:rsidP="00CE1790">
            <w:pPr>
              <w:autoSpaceDE w:val="0"/>
              <w:autoSpaceDN w:val="0"/>
              <w:adjustRightInd w:val="0"/>
              <w:rPr>
                <w:sz w:val="20"/>
                <w:szCs w:val="20"/>
              </w:rPr>
            </w:pPr>
            <w:r w:rsidRPr="00CE1790">
              <w:rPr>
                <w:sz w:val="20"/>
                <w:szCs w:val="20"/>
              </w:rPr>
              <w:t xml:space="preserve">An excreta collection device </w:t>
            </w:r>
            <w:r w:rsidR="00162100">
              <w:rPr>
                <w:sz w:val="20"/>
                <w:szCs w:val="20"/>
              </w:rPr>
              <w:t xml:space="preserve">that </w:t>
            </w:r>
            <w:r w:rsidRPr="00CE1790">
              <w:rPr>
                <w:sz w:val="20"/>
                <w:szCs w:val="20"/>
              </w:rPr>
              <w:t>consists of a water-tight settling tank that normally is underground, away from the house or toilet. The treated effluent of a septic tank normally seeps into the ground through a leaching pit or is discharged into a sew</w:t>
            </w:r>
            <w:r w:rsidR="00162100">
              <w:rPr>
                <w:sz w:val="20"/>
                <w:szCs w:val="20"/>
              </w:rPr>
              <w:t>er</w:t>
            </w:r>
            <w:r w:rsidRPr="00CE1790">
              <w:rPr>
                <w:sz w:val="20"/>
                <w:szCs w:val="20"/>
              </w:rPr>
              <w:t>age system.</w:t>
            </w:r>
          </w:p>
        </w:tc>
      </w:tr>
      <w:tr w:rsidR="00172954" w:rsidRPr="00CE1790" w14:paraId="72865B3C" w14:textId="77777777" w:rsidTr="00CE1790">
        <w:tc>
          <w:tcPr>
            <w:tcW w:w="2520" w:type="dxa"/>
            <w:tcBorders>
              <w:left w:val="single" w:sz="4" w:space="0" w:color="000000"/>
              <w:right w:val="single" w:sz="4" w:space="0" w:color="000000"/>
            </w:tcBorders>
            <w:tcMar>
              <w:top w:w="58" w:type="dxa"/>
              <w:left w:w="58" w:type="dxa"/>
              <w:bottom w:w="58" w:type="dxa"/>
              <w:right w:w="115" w:type="dxa"/>
            </w:tcMar>
            <w:hideMark/>
          </w:tcPr>
          <w:p w14:paraId="73E553AC" w14:textId="77777777" w:rsidR="00172954" w:rsidRPr="00CE1790" w:rsidRDefault="00172954" w:rsidP="00CE1790">
            <w:pPr>
              <w:ind w:left="355" w:right="102"/>
              <w:jc w:val="right"/>
              <w:rPr>
                <w:b/>
                <w:i/>
                <w:sz w:val="20"/>
                <w:szCs w:val="20"/>
              </w:rPr>
            </w:pPr>
            <w:r w:rsidRPr="00CE1790">
              <w:rPr>
                <w:b/>
                <w:i/>
                <w:sz w:val="20"/>
                <w:szCs w:val="20"/>
              </w:rPr>
              <w:t>Flush to a pit latrine</w:t>
            </w:r>
          </w:p>
        </w:tc>
        <w:tc>
          <w:tcPr>
            <w:tcW w:w="6840" w:type="dxa"/>
            <w:tcBorders>
              <w:left w:val="single" w:sz="4" w:space="0" w:color="000000"/>
              <w:right w:val="single" w:sz="4" w:space="0" w:color="000000"/>
            </w:tcBorders>
            <w:tcMar>
              <w:top w:w="58" w:type="dxa"/>
              <w:left w:w="58" w:type="dxa"/>
              <w:bottom w:w="58" w:type="dxa"/>
              <w:right w:w="58" w:type="dxa"/>
            </w:tcMar>
            <w:hideMark/>
          </w:tcPr>
          <w:p w14:paraId="3FC7E419" w14:textId="77777777" w:rsidR="00172954" w:rsidRPr="00CE1790" w:rsidRDefault="00172954" w:rsidP="00CE1790">
            <w:pPr>
              <w:ind w:right="41"/>
              <w:rPr>
                <w:sz w:val="20"/>
                <w:szCs w:val="20"/>
              </w:rPr>
            </w:pPr>
            <w:r w:rsidRPr="00CE1790">
              <w:rPr>
                <w:sz w:val="20"/>
                <w:szCs w:val="20"/>
              </w:rPr>
              <w:t>A system that flushes excreta to a hole or leaching pit (protected or covered) in the ground.</w:t>
            </w:r>
          </w:p>
        </w:tc>
      </w:tr>
      <w:tr w:rsidR="00172954" w:rsidRPr="00CE1790" w14:paraId="64158C19" w14:textId="77777777" w:rsidTr="00CE1790">
        <w:tc>
          <w:tcPr>
            <w:tcW w:w="2520" w:type="dxa"/>
            <w:tcBorders>
              <w:left w:val="single" w:sz="4" w:space="0" w:color="000000"/>
              <w:bottom w:val="single" w:sz="4" w:space="0" w:color="000000"/>
              <w:right w:val="single" w:sz="4" w:space="0" w:color="000000"/>
            </w:tcBorders>
            <w:tcMar>
              <w:top w:w="58" w:type="dxa"/>
              <w:left w:w="58" w:type="dxa"/>
              <w:bottom w:w="58" w:type="dxa"/>
              <w:right w:w="115" w:type="dxa"/>
            </w:tcMar>
            <w:hideMark/>
          </w:tcPr>
          <w:p w14:paraId="276709EE" w14:textId="77777777" w:rsidR="00172954" w:rsidRPr="00CE1790" w:rsidRDefault="00172954" w:rsidP="00CE1790">
            <w:pPr>
              <w:ind w:left="355" w:right="102"/>
              <w:jc w:val="right"/>
              <w:rPr>
                <w:b/>
                <w:sz w:val="20"/>
                <w:szCs w:val="20"/>
              </w:rPr>
            </w:pPr>
            <w:r w:rsidRPr="00CE1790">
              <w:rPr>
                <w:b/>
                <w:i/>
                <w:sz w:val="20"/>
                <w:szCs w:val="20"/>
              </w:rPr>
              <w:t>Flush to somewhere else</w:t>
            </w:r>
          </w:p>
        </w:tc>
        <w:tc>
          <w:tcPr>
            <w:tcW w:w="6840" w:type="dxa"/>
            <w:tcBorders>
              <w:left w:val="single" w:sz="4" w:space="0" w:color="000000"/>
              <w:bottom w:val="single" w:sz="4" w:space="0" w:color="000000"/>
              <w:right w:val="single" w:sz="4" w:space="0" w:color="000000"/>
            </w:tcBorders>
            <w:tcMar>
              <w:top w:w="58" w:type="dxa"/>
              <w:left w:w="58" w:type="dxa"/>
              <w:bottom w:w="58" w:type="dxa"/>
              <w:right w:w="58" w:type="dxa"/>
            </w:tcMar>
            <w:hideMark/>
          </w:tcPr>
          <w:p w14:paraId="36F4B020" w14:textId="70B0A853" w:rsidR="00172954" w:rsidRPr="00CE1790" w:rsidRDefault="00172954" w:rsidP="00CE1790">
            <w:pPr>
              <w:autoSpaceDE w:val="0"/>
              <w:autoSpaceDN w:val="0"/>
              <w:adjustRightInd w:val="0"/>
              <w:rPr>
                <w:sz w:val="20"/>
                <w:szCs w:val="20"/>
              </w:rPr>
            </w:pPr>
            <w:r w:rsidRPr="00CE1790">
              <w:rPr>
                <w:sz w:val="20"/>
                <w:szCs w:val="20"/>
              </w:rPr>
              <w:t xml:space="preserve">A system that </w:t>
            </w:r>
            <w:r w:rsidR="00162100">
              <w:rPr>
                <w:sz w:val="20"/>
                <w:szCs w:val="20"/>
              </w:rPr>
              <w:t>flushe</w:t>
            </w:r>
            <w:r w:rsidRPr="00CE1790">
              <w:rPr>
                <w:sz w:val="20"/>
                <w:szCs w:val="20"/>
              </w:rPr>
              <w:t xml:space="preserve">s excreta </w:t>
            </w:r>
            <w:r w:rsidR="00162100">
              <w:rPr>
                <w:sz w:val="20"/>
                <w:szCs w:val="20"/>
              </w:rPr>
              <w:t xml:space="preserve">from </w:t>
            </w:r>
            <w:r w:rsidRPr="00CE1790">
              <w:rPr>
                <w:sz w:val="20"/>
                <w:szCs w:val="20"/>
              </w:rPr>
              <w:t>the household environment to a place other than a sewer, septic tank, or pit</w:t>
            </w:r>
            <w:r w:rsidR="00162100">
              <w:rPr>
                <w:sz w:val="20"/>
                <w:szCs w:val="20"/>
              </w:rPr>
              <w:t>, for example to the</w:t>
            </w:r>
            <w:r w:rsidRPr="00CE1790">
              <w:rPr>
                <w:sz w:val="20"/>
                <w:szCs w:val="20"/>
              </w:rPr>
              <w:t xml:space="preserve"> street, yard, or plot, drainage ditch, or other location.</w:t>
            </w:r>
          </w:p>
        </w:tc>
      </w:tr>
      <w:tr w:rsidR="00172954" w:rsidRPr="00CE1790" w14:paraId="502FF594" w14:textId="77777777" w:rsidTr="00CE1790">
        <w:tc>
          <w:tcPr>
            <w:tcW w:w="2520" w:type="dxa"/>
            <w:tcBorders>
              <w:top w:val="single" w:sz="4" w:space="0" w:color="000000"/>
              <w:left w:val="single" w:sz="4" w:space="0" w:color="000000"/>
              <w:right w:val="single" w:sz="4" w:space="0" w:color="000000"/>
            </w:tcBorders>
            <w:tcMar>
              <w:top w:w="58" w:type="dxa"/>
              <w:left w:w="58" w:type="dxa"/>
              <w:bottom w:w="58" w:type="dxa"/>
              <w:right w:w="58" w:type="dxa"/>
            </w:tcMar>
            <w:hideMark/>
          </w:tcPr>
          <w:p w14:paraId="29AC7812" w14:textId="77777777" w:rsidR="00172954" w:rsidRPr="00CE1790" w:rsidRDefault="00172954" w:rsidP="00CE1790">
            <w:pPr>
              <w:ind w:right="480"/>
              <w:rPr>
                <w:b/>
                <w:sz w:val="20"/>
                <w:szCs w:val="20"/>
              </w:rPr>
            </w:pPr>
            <w:r w:rsidRPr="00CE1790">
              <w:rPr>
                <w:b/>
                <w:sz w:val="20"/>
                <w:szCs w:val="20"/>
              </w:rPr>
              <w:t>Pit latrine</w:t>
            </w:r>
          </w:p>
        </w:tc>
        <w:tc>
          <w:tcPr>
            <w:tcW w:w="6840" w:type="dxa"/>
            <w:tcBorders>
              <w:top w:val="single" w:sz="4" w:space="0" w:color="000000"/>
              <w:left w:val="single" w:sz="4" w:space="0" w:color="000000"/>
              <w:right w:val="single" w:sz="4" w:space="0" w:color="000000"/>
            </w:tcBorders>
            <w:tcMar>
              <w:top w:w="58" w:type="dxa"/>
              <w:left w:w="58" w:type="dxa"/>
              <w:bottom w:w="58" w:type="dxa"/>
              <w:right w:w="58" w:type="dxa"/>
            </w:tcMar>
            <w:hideMark/>
          </w:tcPr>
          <w:p w14:paraId="58870DF9" w14:textId="77777777" w:rsidR="00172954" w:rsidRPr="00CE1790" w:rsidRDefault="00172954" w:rsidP="00CE1790">
            <w:pPr>
              <w:autoSpaceDE w:val="0"/>
              <w:autoSpaceDN w:val="0"/>
              <w:adjustRightInd w:val="0"/>
              <w:rPr>
                <w:sz w:val="20"/>
                <w:szCs w:val="20"/>
              </w:rPr>
            </w:pPr>
            <w:r w:rsidRPr="00CE1790">
              <w:rPr>
                <w:sz w:val="20"/>
                <w:szCs w:val="20"/>
              </w:rPr>
              <w:t>Excreta is deposited directly into a hole in the ground, without flushing.</w:t>
            </w:r>
          </w:p>
        </w:tc>
      </w:tr>
      <w:tr w:rsidR="00172954" w:rsidRPr="00CE1790" w14:paraId="5D107D8F" w14:textId="77777777" w:rsidTr="00CE1790">
        <w:tc>
          <w:tcPr>
            <w:tcW w:w="2520" w:type="dxa"/>
            <w:tcBorders>
              <w:left w:val="single" w:sz="4" w:space="0" w:color="000000"/>
              <w:bottom w:val="single" w:sz="4" w:space="0" w:color="000000"/>
              <w:right w:val="single" w:sz="4" w:space="0" w:color="000000"/>
            </w:tcBorders>
            <w:tcMar>
              <w:top w:w="58" w:type="dxa"/>
              <w:left w:w="58" w:type="dxa"/>
              <w:bottom w:w="58" w:type="dxa"/>
              <w:right w:w="58" w:type="dxa"/>
            </w:tcMar>
            <w:hideMark/>
          </w:tcPr>
          <w:p w14:paraId="5AED0CB9" w14:textId="77777777" w:rsidR="00172954" w:rsidRPr="00CE1790" w:rsidRDefault="00172954" w:rsidP="00CE1790">
            <w:pPr>
              <w:ind w:left="355" w:right="102"/>
              <w:jc w:val="right"/>
              <w:rPr>
                <w:b/>
                <w:i/>
                <w:sz w:val="20"/>
                <w:szCs w:val="20"/>
              </w:rPr>
            </w:pPr>
            <w:r w:rsidRPr="00CE1790">
              <w:rPr>
                <w:b/>
                <w:i/>
                <w:sz w:val="20"/>
                <w:szCs w:val="20"/>
              </w:rPr>
              <w:t>Ventilated improved pit latrine (VIP)</w:t>
            </w:r>
          </w:p>
        </w:tc>
        <w:tc>
          <w:tcPr>
            <w:tcW w:w="6840" w:type="dxa"/>
            <w:tcBorders>
              <w:left w:val="single" w:sz="4" w:space="0" w:color="000000"/>
              <w:bottom w:val="single" w:sz="4" w:space="0" w:color="000000"/>
              <w:right w:val="single" w:sz="4" w:space="0" w:color="000000"/>
            </w:tcBorders>
            <w:tcMar>
              <w:top w:w="58" w:type="dxa"/>
              <w:left w:w="58" w:type="dxa"/>
              <w:bottom w:w="58" w:type="dxa"/>
              <w:right w:w="58" w:type="dxa"/>
            </w:tcMar>
            <w:hideMark/>
          </w:tcPr>
          <w:p w14:paraId="530E0CDE" w14:textId="117983C1" w:rsidR="00172954" w:rsidRPr="00CE1790" w:rsidRDefault="00172954" w:rsidP="00CE1790">
            <w:pPr>
              <w:autoSpaceDE w:val="0"/>
              <w:autoSpaceDN w:val="0"/>
              <w:adjustRightInd w:val="0"/>
              <w:rPr>
                <w:sz w:val="20"/>
                <w:szCs w:val="20"/>
              </w:rPr>
            </w:pPr>
            <w:r w:rsidRPr="00CE1790">
              <w:rPr>
                <w:sz w:val="20"/>
                <w:szCs w:val="20"/>
              </w:rPr>
              <w:t>A dry pit latrine ventilated by a pipe extending above the latrine roof. The open end of the vent pipe is covered with gauze mesh or fly-proof netting and the inside of the structure is kept dark.</w:t>
            </w:r>
          </w:p>
        </w:tc>
      </w:tr>
      <w:tr w:rsidR="00172954" w:rsidRPr="00CE1790" w14:paraId="5F71205A" w14:textId="77777777" w:rsidTr="00CE1790">
        <w:tc>
          <w:tcPr>
            <w:tcW w:w="2520" w:type="dxa"/>
            <w:tcBorders>
              <w:top w:val="single" w:sz="4" w:space="0" w:color="000000"/>
              <w:left w:val="single" w:sz="4" w:space="0" w:color="000000"/>
              <w:right w:val="single" w:sz="4" w:space="0" w:color="000000"/>
            </w:tcBorders>
            <w:tcMar>
              <w:top w:w="58" w:type="dxa"/>
              <w:left w:w="58" w:type="dxa"/>
              <w:bottom w:w="58" w:type="dxa"/>
              <w:right w:w="58" w:type="dxa"/>
            </w:tcMar>
            <w:hideMark/>
          </w:tcPr>
          <w:p w14:paraId="5CADB9C7" w14:textId="77777777" w:rsidR="00172954" w:rsidRPr="00CE1790" w:rsidRDefault="00172954" w:rsidP="00CE1790">
            <w:pPr>
              <w:ind w:left="355" w:right="102"/>
              <w:jc w:val="right"/>
              <w:rPr>
                <w:b/>
                <w:i/>
                <w:sz w:val="20"/>
                <w:szCs w:val="20"/>
              </w:rPr>
            </w:pPr>
            <w:r w:rsidRPr="00CE1790">
              <w:rPr>
                <w:b/>
                <w:i/>
                <w:sz w:val="20"/>
                <w:szCs w:val="20"/>
              </w:rPr>
              <w:t>Pit latrine with slab</w:t>
            </w:r>
          </w:p>
        </w:tc>
        <w:tc>
          <w:tcPr>
            <w:tcW w:w="6840" w:type="dxa"/>
            <w:tcBorders>
              <w:top w:val="single" w:sz="4" w:space="0" w:color="000000"/>
              <w:left w:val="single" w:sz="4" w:space="0" w:color="000000"/>
              <w:right w:val="single" w:sz="4" w:space="0" w:color="000000"/>
            </w:tcBorders>
            <w:tcMar>
              <w:top w:w="58" w:type="dxa"/>
              <w:left w:w="58" w:type="dxa"/>
              <w:bottom w:w="58" w:type="dxa"/>
              <w:right w:w="58" w:type="dxa"/>
            </w:tcMar>
            <w:hideMark/>
          </w:tcPr>
          <w:p w14:paraId="0FBCF78A" w14:textId="66882F0A" w:rsidR="00172954" w:rsidRPr="00CE1790" w:rsidRDefault="00172954" w:rsidP="00CE1790">
            <w:pPr>
              <w:autoSpaceDE w:val="0"/>
              <w:autoSpaceDN w:val="0"/>
              <w:adjustRightInd w:val="0"/>
              <w:rPr>
                <w:sz w:val="20"/>
                <w:szCs w:val="20"/>
              </w:rPr>
            </w:pPr>
            <w:r w:rsidRPr="00CE1790">
              <w:rPr>
                <w:sz w:val="20"/>
                <w:szCs w:val="20"/>
              </w:rPr>
              <w:t>A dry pit latrine with the pit fully covered by a slab or platform that is fitted with a squatting hole or seat. It is firmly supported on all sides and is raised above the surrounding ground level to prevent surface water from entering the pit and for ease of cleaning. The platform is solid and can be made of material including concrete, logs with earth or mud, cement, etc.</w:t>
            </w:r>
          </w:p>
        </w:tc>
      </w:tr>
      <w:tr w:rsidR="00172954" w:rsidRPr="00CE1790" w14:paraId="1B3854CA" w14:textId="77777777" w:rsidTr="00CE1790">
        <w:tc>
          <w:tcPr>
            <w:tcW w:w="2520" w:type="dxa"/>
            <w:tcBorders>
              <w:left w:val="single" w:sz="4" w:space="0" w:color="000000"/>
              <w:bottom w:val="single" w:sz="4" w:space="0" w:color="000000"/>
              <w:right w:val="single" w:sz="4" w:space="0" w:color="000000"/>
            </w:tcBorders>
            <w:tcMar>
              <w:top w:w="58" w:type="dxa"/>
              <w:left w:w="58" w:type="dxa"/>
              <w:bottom w:w="58" w:type="dxa"/>
              <w:right w:w="58" w:type="dxa"/>
            </w:tcMar>
            <w:hideMark/>
          </w:tcPr>
          <w:p w14:paraId="11F317E1" w14:textId="77777777" w:rsidR="00172954" w:rsidRPr="00CE1790" w:rsidRDefault="00172954" w:rsidP="00CE1790">
            <w:pPr>
              <w:ind w:left="355" w:right="102"/>
              <w:jc w:val="right"/>
              <w:rPr>
                <w:b/>
                <w:i/>
                <w:sz w:val="20"/>
                <w:szCs w:val="20"/>
              </w:rPr>
            </w:pPr>
            <w:r w:rsidRPr="00CE1790">
              <w:rPr>
                <w:b/>
                <w:i/>
                <w:sz w:val="20"/>
                <w:szCs w:val="20"/>
              </w:rPr>
              <w:t>Pit latrine without slab or open pit</w:t>
            </w:r>
          </w:p>
        </w:tc>
        <w:tc>
          <w:tcPr>
            <w:tcW w:w="6840" w:type="dxa"/>
            <w:tcBorders>
              <w:left w:val="single" w:sz="4" w:space="0" w:color="000000"/>
              <w:bottom w:val="single" w:sz="4" w:space="0" w:color="000000"/>
              <w:right w:val="single" w:sz="4" w:space="0" w:color="000000"/>
            </w:tcBorders>
            <w:tcMar>
              <w:top w:w="58" w:type="dxa"/>
              <w:left w:w="58" w:type="dxa"/>
              <w:bottom w:w="58" w:type="dxa"/>
              <w:right w:w="58" w:type="dxa"/>
            </w:tcMar>
            <w:hideMark/>
          </w:tcPr>
          <w:p w14:paraId="35E7DDE4" w14:textId="77777777" w:rsidR="00172954" w:rsidRPr="00CE1790" w:rsidRDefault="00172954" w:rsidP="00CE1790">
            <w:pPr>
              <w:autoSpaceDE w:val="0"/>
              <w:autoSpaceDN w:val="0"/>
              <w:adjustRightInd w:val="0"/>
              <w:rPr>
                <w:sz w:val="20"/>
                <w:szCs w:val="20"/>
              </w:rPr>
            </w:pPr>
            <w:r w:rsidRPr="00CE1790">
              <w:rPr>
                <w:sz w:val="20"/>
                <w:szCs w:val="20"/>
              </w:rPr>
              <w:t>A latrine without a squatting slab, platform or seat. An open pit is a rudimentary hole in the ground where excreta is collected.</w:t>
            </w:r>
          </w:p>
        </w:tc>
      </w:tr>
      <w:tr w:rsidR="00172954" w:rsidRPr="00CE1790" w14:paraId="1C371B35" w14:textId="77777777" w:rsidTr="00CE1790">
        <w:tc>
          <w:tcPr>
            <w:tcW w:w="252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5B197E81" w14:textId="77777777" w:rsidR="00172954" w:rsidRPr="00CE1790" w:rsidRDefault="00172954" w:rsidP="00CE1790">
            <w:pPr>
              <w:ind w:right="-20"/>
              <w:rPr>
                <w:b/>
                <w:sz w:val="20"/>
                <w:szCs w:val="20"/>
              </w:rPr>
            </w:pPr>
            <w:r w:rsidRPr="00CE1790">
              <w:rPr>
                <w:b/>
                <w:sz w:val="20"/>
                <w:szCs w:val="20"/>
              </w:rPr>
              <w:t>Composting toilet</w:t>
            </w:r>
          </w:p>
        </w:tc>
        <w:tc>
          <w:tcPr>
            <w:tcW w:w="684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7C1712BF" w14:textId="77777777" w:rsidR="00172954" w:rsidRPr="00CE1790" w:rsidRDefault="00172954" w:rsidP="00CE1790">
            <w:pPr>
              <w:autoSpaceDE w:val="0"/>
              <w:autoSpaceDN w:val="0"/>
              <w:adjustRightInd w:val="0"/>
              <w:rPr>
                <w:sz w:val="20"/>
                <w:szCs w:val="20"/>
              </w:rPr>
            </w:pPr>
            <w:r w:rsidRPr="00CE1790">
              <w:rPr>
                <w:sz w:val="20"/>
                <w:szCs w:val="20"/>
              </w:rPr>
              <w:t>A dry toilet into which excreta and carbon-rich material (vegetable wastes, straw, grass, sawdust, ash) are combined and special conditions maintained to produce inoffensive compost. It may or may not have a urine separation device.</w:t>
            </w:r>
          </w:p>
        </w:tc>
      </w:tr>
      <w:tr w:rsidR="00172954" w:rsidRPr="00CE1790" w14:paraId="4C3E4682" w14:textId="77777777" w:rsidTr="00CE1790">
        <w:tc>
          <w:tcPr>
            <w:tcW w:w="252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091B7070" w14:textId="77777777" w:rsidR="00172954" w:rsidRPr="00CE1790" w:rsidRDefault="00172954" w:rsidP="00CE1790">
            <w:pPr>
              <w:ind w:right="-20"/>
              <w:rPr>
                <w:b/>
                <w:sz w:val="20"/>
                <w:szCs w:val="20"/>
              </w:rPr>
            </w:pPr>
            <w:r w:rsidRPr="00CE1790">
              <w:rPr>
                <w:b/>
                <w:sz w:val="20"/>
                <w:szCs w:val="20"/>
              </w:rPr>
              <w:t>Bucket toilet</w:t>
            </w:r>
          </w:p>
        </w:tc>
        <w:tc>
          <w:tcPr>
            <w:tcW w:w="684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7CB5244B" w14:textId="77777777" w:rsidR="00172954" w:rsidRPr="00CE1790" w:rsidRDefault="00172954" w:rsidP="00CE1790">
            <w:pPr>
              <w:autoSpaceDE w:val="0"/>
              <w:autoSpaceDN w:val="0"/>
              <w:adjustRightInd w:val="0"/>
              <w:rPr>
                <w:sz w:val="20"/>
                <w:szCs w:val="20"/>
              </w:rPr>
            </w:pPr>
            <w:r w:rsidRPr="00CE1790">
              <w:rPr>
                <w:sz w:val="20"/>
                <w:szCs w:val="20"/>
              </w:rPr>
              <w:t>Involves the use of a bucket or other container for the retention of feces, and sometimes for urine and anal cleaning material, which is periodically removed for treatment or disposal or used as fertilizer.</w:t>
            </w:r>
          </w:p>
        </w:tc>
      </w:tr>
      <w:tr w:rsidR="00172954" w:rsidRPr="00CE1790" w14:paraId="15905723" w14:textId="77777777" w:rsidTr="00CE1790">
        <w:tc>
          <w:tcPr>
            <w:tcW w:w="252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0C23CD69" w14:textId="77777777" w:rsidR="00172954" w:rsidRPr="00CE1790" w:rsidRDefault="00172954" w:rsidP="00CE1790">
            <w:pPr>
              <w:ind w:right="-20"/>
              <w:rPr>
                <w:b/>
                <w:sz w:val="20"/>
                <w:szCs w:val="20"/>
              </w:rPr>
            </w:pPr>
            <w:r w:rsidRPr="00CE1790">
              <w:rPr>
                <w:b/>
                <w:sz w:val="20"/>
                <w:szCs w:val="20"/>
              </w:rPr>
              <w:t>Hanging toilet or hanging latrine</w:t>
            </w:r>
          </w:p>
        </w:tc>
        <w:tc>
          <w:tcPr>
            <w:tcW w:w="684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548BE300" w14:textId="77777777" w:rsidR="00172954" w:rsidRPr="00CE1790" w:rsidRDefault="00172954" w:rsidP="00CE1790">
            <w:pPr>
              <w:autoSpaceDE w:val="0"/>
              <w:autoSpaceDN w:val="0"/>
              <w:adjustRightInd w:val="0"/>
              <w:rPr>
                <w:sz w:val="20"/>
                <w:szCs w:val="20"/>
              </w:rPr>
            </w:pPr>
            <w:r w:rsidRPr="00CE1790">
              <w:rPr>
                <w:sz w:val="20"/>
                <w:szCs w:val="20"/>
              </w:rPr>
              <w:t>A toilet built over the sea, a river, or other body of water allowing excreta to drop directly into the water.</w:t>
            </w:r>
          </w:p>
        </w:tc>
      </w:tr>
    </w:tbl>
    <w:p w14:paraId="26D37A3A" w14:textId="77777777" w:rsidR="00172954" w:rsidRPr="00815395" w:rsidRDefault="00172954" w:rsidP="00CE1790">
      <w:pPr>
        <w:pStyle w:val="Heading4"/>
      </w:pPr>
      <w:r w:rsidRPr="00815395">
        <w:lastRenderedPageBreak/>
        <w:t xml:space="preserve">Item </w:t>
      </w:r>
      <w:r>
        <w:t>209,</w:t>
      </w:r>
      <w:r w:rsidRPr="00815395">
        <w:t xml:space="preserve"> </w:t>
      </w:r>
      <w:r>
        <w:t>“</w:t>
      </w:r>
      <w:r w:rsidRPr="00144B43">
        <w:t>Do you share this toilet with other households?”</w:t>
      </w:r>
    </w:p>
    <w:p w14:paraId="428E2283" w14:textId="72E0C55A" w:rsidR="00172954" w:rsidRDefault="00BA4227" w:rsidP="00BA4227">
      <w:pPr>
        <w:pStyle w:val="BodyText0"/>
      </w:pPr>
      <w:r>
        <w:rPr>
          <w:b/>
        </w:rPr>
        <w:t>Purpose:</w:t>
      </w:r>
      <w:r w:rsidR="00172954" w:rsidRPr="00815395">
        <w:t xml:space="preserve"> to collect information </w:t>
      </w:r>
      <w:r w:rsidR="00172954">
        <w:t xml:space="preserve">about the household’s exposure to </w:t>
      </w:r>
      <w:r w:rsidR="00172954" w:rsidRPr="00815395">
        <w:t>disease</w:t>
      </w:r>
      <w:r w:rsidR="00172954">
        <w:t xml:space="preserve"> spread through human feces</w:t>
      </w:r>
      <w:r w:rsidR="00172954" w:rsidRPr="00815395">
        <w:t>.</w:t>
      </w:r>
      <w:r w:rsidR="00172954">
        <w:t xml:space="preserve"> Note that t</w:t>
      </w:r>
      <w:r w:rsidR="00172954" w:rsidRPr="00815395">
        <w:t>he toilet</w:t>
      </w:r>
      <w:r w:rsidR="00172954">
        <w:t xml:space="preserve"> </w:t>
      </w:r>
      <w:r w:rsidR="00172954" w:rsidRPr="00815395">
        <w:t>space may also include a place to wash the face and body</w:t>
      </w:r>
      <w:r w:rsidR="00172954">
        <w:t>; however,</w:t>
      </w:r>
      <w:r w:rsidR="00172954" w:rsidRPr="00815395">
        <w:t xml:space="preserve"> this question is being asked </w:t>
      </w:r>
      <w:r w:rsidR="00172954" w:rsidRPr="009508EC">
        <w:rPr>
          <w:b/>
        </w:rPr>
        <w:t>only about sharing the toilet</w:t>
      </w:r>
      <w:r w:rsidR="00172954" w:rsidRPr="00815395">
        <w:t>.</w:t>
      </w:r>
      <w:r w:rsidR="00172954">
        <w:t xml:space="preserve"> </w:t>
      </w:r>
    </w:p>
    <w:p w14:paraId="58C198E8" w14:textId="4E301BC5" w:rsidR="00172954" w:rsidRPr="00815395" w:rsidRDefault="00172954" w:rsidP="00BA4227">
      <w:pPr>
        <w:pStyle w:val="BodyText0"/>
      </w:pPr>
      <w:r w:rsidRPr="00815395">
        <w:t>Ask the question and record</w:t>
      </w:r>
      <w:r>
        <w:t xml:space="preserve"> the response</w:t>
      </w:r>
      <w:r w:rsidRPr="00815395">
        <w:t>.</w:t>
      </w:r>
      <w:r>
        <w:t xml:space="preserve"> </w:t>
      </w:r>
      <w:r w:rsidRPr="00815395">
        <w:t xml:space="preserve">If the </w:t>
      </w:r>
      <w:r>
        <w:t xml:space="preserve">response </w:t>
      </w:r>
      <w:r w:rsidRPr="00815395">
        <w:t xml:space="preserve">is </w:t>
      </w:r>
      <w:r>
        <w:t>‘</w:t>
      </w:r>
      <w:r w:rsidRPr="00815395">
        <w:t>NO</w:t>
      </w:r>
      <w:r>
        <w:t>,’</w:t>
      </w:r>
      <w:r w:rsidRPr="00815395">
        <w:t xml:space="preserve"> skip to </w:t>
      </w:r>
      <w:r>
        <w:t>item</w:t>
      </w:r>
      <w:r w:rsidRPr="00815395">
        <w:t xml:space="preserve"> </w:t>
      </w:r>
      <w:r>
        <w:t>211</w:t>
      </w:r>
      <w:r w:rsidRPr="00815395">
        <w:t>.</w:t>
      </w:r>
    </w:p>
    <w:p w14:paraId="11B3F8D1" w14:textId="77777777" w:rsidR="00172954" w:rsidRPr="00815395" w:rsidRDefault="00172954" w:rsidP="00CE1790">
      <w:pPr>
        <w:pStyle w:val="Heading4"/>
        <w:rPr>
          <w:rFonts w:cstheme="minorBidi"/>
        </w:rPr>
      </w:pPr>
      <w:r w:rsidRPr="00815395">
        <w:t xml:space="preserve">Item </w:t>
      </w:r>
      <w:r>
        <w:t>210,</w:t>
      </w:r>
      <w:r w:rsidRPr="00815395">
        <w:t xml:space="preserve"> </w:t>
      </w:r>
      <w:r w:rsidRPr="00144B43">
        <w:t>“How many households use this toilet?”</w:t>
      </w:r>
    </w:p>
    <w:p w14:paraId="50743C1F" w14:textId="7E5082AF" w:rsidR="00172954" w:rsidRDefault="00BA4227" w:rsidP="00BA4227">
      <w:pPr>
        <w:pStyle w:val="BodyText0"/>
      </w:pPr>
      <w:r>
        <w:rPr>
          <w:b/>
        </w:rPr>
        <w:t>Purpose:</w:t>
      </w:r>
      <w:r w:rsidR="00172954" w:rsidRPr="00815395">
        <w:t xml:space="preserve"> </w:t>
      </w:r>
      <w:r w:rsidR="00172954">
        <w:t>to provide</w:t>
      </w:r>
      <w:r w:rsidR="00172954" w:rsidRPr="00815395">
        <w:t xml:space="preserve"> additional details about toilet sharing</w:t>
      </w:r>
      <w:r w:rsidR="00172954">
        <w:t>.</w:t>
      </w:r>
      <w:r w:rsidR="00172954" w:rsidRPr="00815395">
        <w:t xml:space="preserve"> </w:t>
      </w:r>
      <w:r w:rsidR="00172954">
        <w:t>T</w:t>
      </w:r>
      <w:r w:rsidR="00172954" w:rsidRPr="00815395">
        <w:t>he number of household</w:t>
      </w:r>
      <w:r w:rsidR="00172954">
        <w:t>s</w:t>
      </w:r>
      <w:r w:rsidR="00172954" w:rsidRPr="00815395">
        <w:t xml:space="preserve"> that share a toilet is an important measure of the level of hygiene in the household.</w:t>
      </w:r>
      <w:r w:rsidR="00172954">
        <w:t xml:space="preserve"> </w:t>
      </w:r>
    </w:p>
    <w:p w14:paraId="4B0E1C83" w14:textId="7D6D0F91" w:rsidR="00172954" w:rsidRDefault="00172954" w:rsidP="00BA4227">
      <w:pPr>
        <w:pStyle w:val="BodyText0"/>
      </w:pPr>
      <w:r w:rsidRPr="00815395">
        <w:t>Ask the question</w:t>
      </w:r>
      <w:r>
        <w:t xml:space="preserve"> and record the number of households that share the toilet. </w:t>
      </w:r>
    </w:p>
    <w:p w14:paraId="77689CA3" w14:textId="77777777" w:rsidR="00172954" w:rsidRDefault="00172954" w:rsidP="00CE1790">
      <w:pPr>
        <w:pStyle w:val="Bulletedlist"/>
      </w:pPr>
      <w:r w:rsidRPr="00A3767C">
        <w:t xml:space="preserve">If the number of households using the toilet is 10 or more, select </w:t>
      </w:r>
      <w:r>
        <w:t>‘</w:t>
      </w:r>
      <w:r w:rsidRPr="00A3767C">
        <w:t>95</w:t>
      </w:r>
      <w:r>
        <w:t>’</w:t>
      </w:r>
      <w:r w:rsidRPr="00A3767C">
        <w:t xml:space="preserve"> (10 OR MORE HOUSEHOLDS). </w:t>
      </w:r>
    </w:p>
    <w:p w14:paraId="034E0B42" w14:textId="77777777" w:rsidR="00172954" w:rsidRDefault="00172954" w:rsidP="00CE1790">
      <w:pPr>
        <w:pStyle w:val="Bulletedlist"/>
      </w:pPr>
      <w:r w:rsidRPr="00A3767C">
        <w:t xml:space="preserve">If the respondent does not know how many households share the same toilet used by the household, select </w:t>
      </w:r>
      <w:r>
        <w:t>‘</w:t>
      </w:r>
      <w:r w:rsidRPr="00A3767C">
        <w:t>98</w:t>
      </w:r>
      <w:r>
        <w:t>’</w:t>
      </w:r>
      <w:r w:rsidRPr="00A3767C">
        <w:t xml:space="preserve"> (DON</w:t>
      </w:r>
      <w:r>
        <w:t>’</w:t>
      </w:r>
      <w:r w:rsidRPr="00A3767C">
        <w:t xml:space="preserve">T KNOW). </w:t>
      </w:r>
    </w:p>
    <w:p w14:paraId="6412A822" w14:textId="77777777" w:rsidR="00172954" w:rsidRPr="00A23CEF" w:rsidRDefault="00172954" w:rsidP="00CE1790">
      <w:pPr>
        <w:pStyle w:val="BodyText0"/>
      </w:pPr>
      <w:r w:rsidRPr="00A23CEF">
        <w:t xml:space="preserve">Make sure the respondent </w:t>
      </w:r>
      <w:r>
        <w:t>counts</w:t>
      </w:r>
      <w:r w:rsidRPr="00A23CEF">
        <w:t xml:space="preserve"> the </w:t>
      </w:r>
      <w:r w:rsidRPr="00A23CEF">
        <w:rPr>
          <w:b/>
        </w:rPr>
        <w:t>number of</w:t>
      </w:r>
      <w:r w:rsidRPr="00A23CEF">
        <w:t xml:space="preserve"> </w:t>
      </w:r>
      <w:r w:rsidRPr="00A23CEF">
        <w:rPr>
          <w:b/>
        </w:rPr>
        <w:t>households</w:t>
      </w:r>
      <w:r w:rsidRPr="00A23CEF">
        <w:t xml:space="preserve"> using the toilet, not the number of people using the toilet. If the respondent seems to be counting people, ask if any of those people live in the same household. </w:t>
      </w:r>
      <w:r>
        <w:t>Plan</w:t>
      </w:r>
      <w:r w:rsidRPr="00A23CEF">
        <w:t xml:space="preserve"> enough time for </w:t>
      </w:r>
      <w:r>
        <w:t xml:space="preserve">the respondent to </w:t>
      </w:r>
      <w:r w:rsidRPr="00A23CEF">
        <w:t>count</w:t>
      </w:r>
      <w:r>
        <w:t>, and</w:t>
      </w:r>
      <w:r w:rsidRPr="00A23CEF">
        <w:t xml:space="preserve"> </w:t>
      </w:r>
      <w:r>
        <w:t>i</w:t>
      </w:r>
      <w:r w:rsidRPr="00A23CEF">
        <w:t>f necessary, help the respondent keep track of the total number of households. Remember to include the respondent’s own household in the total number.</w:t>
      </w:r>
    </w:p>
    <w:p w14:paraId="4EF60727" w14:textId="77777777" w:rsidR="00172954" w:rsidRPr="00815395" w:rsidRDefault="00172954" w:rsidP="00CE1790">
      <w:pPr>
        <w:pStyle w:val="Heading4"/>
      </w:pPr>
      <w:r w:rsidRPr="00815395">
        <w:t xml:space="preserve">Item </w:t>
      </w:r>
      <w:r>
        <w:t>211,</w:t>
      </w:r>
      <w:r w:rsidRPr="00815395">
        <w:t xml:space="preserve"> </w:t>
      </w:r>
      <w:r w:rsidRPr="00144B43">
        <w:t>“What is the main source of drinking water for your household?”</w:t>
      </w:r>
    </w:p>
    <w:p w14:paraId="114156EC" w14:textId="65C88E59" w:rsidR="00172954" w:rsidRDefault="00BA4227" w:rsidP="00BA4227">
      <w:pPr>
        <w:pStyle w:val="BodyText0"/>
      </w:pPr>
      <w:r>
        <w:rPr>
          <w:b/>
        </w:rPr>
        <w:t>Purpose:</w:t>
      </w:r>
      <w:r w:rsidR="00172954">
        <w:t xml:space="preserve"> to collect information about the household’s main source of drinking water. Having access to an improved source of drinking water can protect household members</w:t>
      </w:r>
      <w:r w:rsidR="00172954" w:rsidRPr="00815395">
        <w:t xml:space="preserve"> from</w:t>
      </w:r>
      <w:r w:rsidR="00172954">
        <w:t xml:space="preserve"> water-borne</w:t>
      </w:r>
      <w:r w:rsidR="00172954" w:rsidRPr="00815395">
        <w:t xml:space="preserve"> disease</w:t>
      </w:r>
      <w:r w:rsidR="00172954">
        <w:t>s and other types of water contamination.</w:t>
      </w:r>
    </w:p>
    <w:p w14:paraId="1029644F" w14:textId="23C79321" w:rsidR="00172954" w:rsidRPr="00C919CB" w:rsidRDefault="00172954" w:rsidP="00BA4227">
      <w:pPr>
        <w:pStyle w:val="BodyText0"/>
      </w:pPr>
      <w:r w:rsidRPr="00A3767C">
        <w:t xml:space="preserve">Ask the question and record the response. </w:t>
      </w:r>
      <w:r>
        <w:t>D</w:t>
      </w:r>
      <w:r w:rsidRPr="00A3767C">
        <w:t xml:space="preserve">efinitions of common types of water </w:t>
      </w:r>
      <w:r w:rsidRPr="00C919CB">
        <w:t>sources are listed in Table 2</w:t>
      </w:r>
      <w:r w:rsidR="00584703">
        <w:t>.5</w:t>
      </w:r>
      <w:r w:rsidRPr="00C919CB">
        <w:t>.</w:t>
      </w:r>
    </w:p>
    <w:p w14:paraId="48EF8AE8" w14:textId="21668181" w:rsidR="00172954" w:rsidRPr="00C919CB" w:rsidRDefault="00172954" w:rsidP="00CE1790">
      <w:pPr>
        <w:pStyle w:val="BodyText0"/>
      </w:pPr>
      <w:r w:rsidRPr="00C919CB">
        <w:t xml:space="preserve">If the respondent reports that the household obtains its drinking water from multiple sources, probe to determine the source for most of its drinking water. If the source varies by season, record the </w:t>
      </w:r>
      <w:r w:rsidRPr="00C919CB">
        <w:rPr>
          <w:b/>
        </w:rPr>
        <w:t>main source</w:t>
      </w:r>
      <w:r w:rsidRPr="00C919CB">
        <w:t xml:space="preserve"> used at the time of the interview. Record ‘96’ (OTHER) and specify the drinking water source. Remind the respondent that the question is only </w:t>
      </w:r>
      <w:r w:rsidR="00151452" w:rsidRPr="00C919CB">
        <w:t xml:space="preserve">about </w:t>
      </w:r>
      <w:r w:rsidRPr="00C919CB">
        <w:t xml:space="preserve">sources of </w:t>
      </w:r>
      <w:r w:rsidRPr="00C919CB">
        <w:rPr>
          <w:b/>
        </w:rPr>
        <w:t>household drinking water</w:t>
      </w:r>
      <w:r w:rsidRPr="00C919CB">
        <w:t>, not sources of water used for other things like washing the body or cleaning clothing. If the response is ‘11’ (PIPED INTO DWELLING) or ‘12’ (PIPED INTO</w:t>
      </w:r>
      <w:r w:rsidR="00CE1790" w:rsidRPr="00C919CB">
        <w:t xml:space="preserve"> YARD/PLOT), skip to item 214. </w:t>
      </w:r>
    </w:p>
    <w:p w14:paraId="03B332DE" w14:textId="7D3B6770" w:rsidR="00CE1790" w:rsidRPr="00FE7AAD" w:rsidRDefault="00CE1790" w:rsidP="00C919CB">
      <w:pPr>
        <w:keepNext/>
        <w:widowControl/>
        <w:ind w:left="-5" w:right="-20"/>
        <w:jc w:val="center"/>
        <w:rPr>
          <w:b/>
          <w:bCs/>
        </w:rPr>
      </w:pPr>
      <w:r w:rsidRPr="00C919CB">
        <w:rPr>
          <w:b/>
          <w:bCs/>
        </w:rPr>
        <w:lastRenderedPageBreak/>
        <w:t>Table 2</w:t>
      </w:r>
      <w:r w:rsidR="00584703">
        <w:rPr>
          <w:b/>
          <w:bCs/>
        </w:rPr>
        <w:t>.5</w:t>
      </w:r>
      <w:r w:rsidRPr="00C919CB">
        <w:rPr>
          <w:b/>
          <w:bCs/>
        </w:rPr>
        <w:t>: Definitions of Types of Water Source</w:t>
      </w:r>
    </w:p>
    <w:tbl>
      <w:tblPr>
        <w:tblW w:w="5000" w:type="pct"/>
        <w:tblInd w:w="-5" w:type="dxa"/>
        <w:tblLayout w:type="fixed"/>
        <w:tblCellMar>
          <w:left w:w="0" w:type="dxa"/>
          <w:right w:w="0" w:type="dxa"/>
        </w:tblCellMar>
        <w:tblLook w:val="01E0" w:firstRow="1" w:lastRow="1" w:firstColumn="1" w:lastColumn="1" w:noHBand="0" w:noVBand="0"/>
      </w:tblPr>
      <w:tblGrid>
        <w:gridCol w:w="2138"/>
        <w:gridCol w:w="7212"/>
      </w:tblGrid>
      <w:tr w:rsidR="00C919CB" w:rsidRPr="00C919CB" w14:paraId="2A7463F0" w14:textId="77777777" w:rsidTr="00C919CB">
        <w:trPr>
          <w:tblHeader/>
        </w:trPr>
        <w:tc>
          <w:tcPr>
            <w:tcW w:w="2160" w:type="dxa"/>
            <w:tcBorders>
              <w:top w:val="single" w:sz="4" w:space="0" w:color="000000"/>
              <w:left w:val="single" w:sz="4" w:space="0" w:color="000000"/>
              <w:bottom w:val="single" w:sz="4" w:space="0" w:color="000000"/>
              <w:right w:val="single" w:sz="4" w:space="0" w:color="000000"/>
            </w:tcBorders>
            <w:shd w:val="clear" w:color="auto" w:fill="387990"/>
            <w:tcMar>
              <w:top w:w="58" w:type="dxa"/>
              <w:left w:w="58" w:type="dxa"/>
              <w:bottom w:w="58" w:type="dxa"/>
              <w:right w:w="58" w:type="dxa"/>
            </w:tcMar>
            <w:hideMark/>
          </w:tcPr>
          <w:p w14:paraId="4C52DF7E" w14:textId="77777777" w:rsidR="00172954" w:rsidRPr="00C919CB" w:rsidRDefault="00172954" w:rsidP="00C919CB">
            <w:pPr>
              <w:keepNext/>
              <w:widowControl/>
              <w:ind w:right="-20"/>
              <w:rPr>
                <w:b/>
                <w:bCs/>
                <w:color w:val="FFFFFF" w:themeColor="background1"/>
                <w:sz w:val="20"/>
                <w:szCs w:val="20"/>
                <w:u w:color="000000"/>
              </w:rPr>
            </w:pPr>
            <w:r w:rsidRPr="00C919CB">
              <w:rPr>
                <w:b/>
                <w:bCs/>
                <w:color w:val="FFFFFF" w:themeColor="background1"/>
                <w:sz w:val="20"/>
                <w:szCs w:val="20"/>
                <w:u w:color="000000"/>
              </w:rPr>
              <w:t>Response Category</w:t>
            </w:r>
          </w:p>
        </w:tc>
        <w:tc>
          <w:tcPr>
            <w:tcW w:w="7290" w:type="dxa"/>
            <w:tcBorders>
              <w:top w:val="single" w:sz="4" w:space="0" w:color="000000"/>
              <w:left w:val="single" w:sz="4" w:space="0" w:color="000000"/>
              <w:bottom w:val="single" w:sz="4" w:space="0" w:color="000000"/>
              <w:right w:val="single" w:sz="4" w:space="0" w:color="000000"/>
            </w:tcBorders>
            <w:shd w:val="clear" w:color="auto" w:fill="387990"/>
            <w:tcMar>
              <w:top w:w="58" w:type="dxa"/>
              <w:left w:w="58" w:type="dxa"/>
              <w:bottom w:w="58" w:type="dxa"/>
              <w:right w:w="58" w:type="dxa"/>
            </w:tcMar>
            <w:hideMark/>
          </w:tcPr>
          <w:p w14:paraId="2254CE20" w14:textId="77777777" w:rsidR="00172954" w:rsidRPr="00C919CB" w:rsidRDefault="00172954" w:rsidP="00C919CB">
            <w:pPr>
              <w:keepNext/>
              <w:widowControl/>
              <w:ind w:right="2317"/>
              <w:rPr>
                <w:b/>
                <w:bCs/>
                <w:color w:val="FFFFFF" w:themeColor="background1"/>
                <w:sz w:val="20"/>
                <w:szCs w:val="20"/>
                <w:u w:color="000000"/>
              </w:rPr>
            </w:pPr>
            <w:r w:rsidRPr="00C919CB">
              <w:rPr>
                <w:b/>
                <w:bCs/>
                <w:color w:val="FFFFFF" w:themeColor="background1"/>
                <w:sz w:val="20"/>
                <w:szCs w:val="20"/>
                <w:u w:color="000000"/>
              </w:rPr>
              <w:t>Definition</w:t>
            </w:r>
          </w:p>
        </w:tc>
      </w:tr>
      <w:tr w:rsidR="00172954" w:rsidRPr="00C919CB" w14:paraId="76633D41" w14:textId="77777777" w:rsidTr="00C919CB">
        <w:tc>
          <w:tcPr>
            <w:tcW w:w="2160" w:type="dxa"/>
            <w:tcBorders>
              <w:top w:val="single" w:sz="4" w:space="0" w:color="000000"/>
              <w:left w:val="single" w:sz="4" w:space="0" w:color="000000"/>
              <w:right w:val="single" w:sz="4" w:space="0" w:color="000000"/>
            </w:tcBorders>
            <w:tcMar>
              <w:top w:w="58" w:type="dxa"/>
              <w:left w:w="58" w:type="dxa"/>
              <w:bottom w:w="58" w:type="dxa"/>
              <w:right w:w="58" w:type="dxa"/>
            </w:tcMar>
          </w:tcPr>
          <w:p w14:paraId="4E2ABE83" w14:textId="77777777" w:rsidR="00172954" w:rsidRPr="00C919CB" w:rsidRDefault="00172954" w:rsidP="00C919CB">
            <w:pPr>
              <w:keepNext/>
              <w:widowControl/>
              <w:ind w:right="-20"/>
              <w:rPr>
                <w:b/>
                <w:bCs/>
                <w:sz w:val="20"/>
                <w:szCs w:val="20"/>
              </w:rPr>
            </w:pPr>
            <w:r w:rsidRPr="00C919CB">
              <w:rPr>
                <w:b/>
                <w:bCs/>
                <w:sz w:val="20"/>
                <w:szCs w:val="20"/>
              </w:rPr>
              <w:t>Piped water</w:t>
            </w:r>
          </w:p>
        </w:tc>
        <w:tc>
          <w:tcPr>
            <w:tcW w:w="7290" w:type="dxa"/>
            <w:tcBorders>
              <w:top w:val="single" w:sz="4" w:space="0" w:color="000000"/>
              <w:left w:val="single" w:sz="4" w:space="0" w:color="000000"/>
              <w:right w:val="single" w:sz="4" w:space="0" w:color="000000"/>
            </w:tcBorders>
            <w:tcMar>
              <w:top w:w="58" w:type="dxa"/>
              <w:left w:w="58" w:type="dxa"/>
              <w:bottom w:w="58" w:type="dxa"/>
              <w:right w:w="58" w:type="dxa"/>
            </w:tcMar>
          </w:tcPr>
          <w:p w14:paraId="58DB76A3" w14:textId="77777777" w:rsidR="00172954" w:rsidRPr="00C919CB" w:rsidRDefault="00172954" w:rsidP="00151452">
            <w:pPr>
              <w:keepNext/>
              <w:widowControl/>
              <w:ind w:right="42"/>
              <w:rPr>
                <w:sz w:val="20"/>
                <w:szCs w:val="20"/>
              </w:rPr>
            </w:pPr>
          </w:p>
        </w:tc>
      </w:tr>
      <w:tr w:rsidR="00172954" w:rsidRPr="00C919CB" w14:paraId="76E5F63C" w14:textId="77777777" w:rsidTr="00C919CB">
        <w:tc>
          <w:tcPr>
            <w:tcW w:w="2160" w:type="dxa"/>
            <w:tcBorders>
              <w:left w:val="single" w:sz="4" w:space="0" w:color="000000"/>
              <w:right w:val="single" w:sz="4" w:space="0" w:color="000000"/>
            </w:tcBorders>
            <w:tcMar>
              <w:top w:w="58" w:type="dxa"/>
              <w:left w:w="58" w:type="dxa"/>
              <w:bottom w:w="58" w:type="dxa"/>
              <w:right w:w="58" w:type="dxa"/>
            </w:tcMar>
            <w:hideMark/>
          </w:tcPr>
          <w:p w14:paraId="5831D1FC" w14:textId="77777777" w:rsidR="00172954" w:rsidRPr="00C919CB" w:rsidRDefault="00172954" w:rsidP="00C919CB">
            <w:pPr>
              <w:pStyle w:val="ListParagraph"/>
              <w:keepNext/>
              <w:widowControl/>
              <w:ind w:left="355" w:right="69"/>
              <w:jc w:val="right"/>
              <w:rPr>
                <w:i/>
                <w:sz w:val="20"/>
                <w:szCs w:val="20"/>
              </w:rPr>
            </w:pPr>
            <w:r w:rsidRPr="00C919CB">
              <w:rPr>
                <w:b/>
                <w:bCs/>
                <w:i/>
                <w:sz w:val="20"/>
                <w:szCs w:val="20"/>
              </w:rPr>
              <w:t>Piped</w:t>
            </w:r>
            <w:r w:rsidRPr="00C919CB">
              <w:rPr>
                <w:b/>
                <w:bCs/>
                <w:i/>
                <w:spacing w:val="17"/>
                <w:sz w:val="20"/>
                <w:szCs w:val="20"/>
              </w:rPr>
              <w:t xml:space="preserve"> </w:t>
            </w:r>
            <w:r w:rsidRPr="00C919CB">
              <w:rPr>
                <w:b/>
                <w:bCs/>
                <w:i/>
                <w:sz w:val="20"/>
                <w:szCs w:val="20"/>
              </w:rPr>
              <w:t>into</w:t>
            </w:r>
            <w:r w:rsidRPr="00C919CB">
              <w:rPr>
                <w:b/>
                <w:bCs/>
                <w:i/>
                <w:spacing w:val="11"/>
                <w:sz w:val="20"/>
                <w:szCs w:val="20"/>
              </w:rPr>
              <w:t xml:space="preserve"> </w:t>
            </w:r>
            <w:r w:rsidRPr="00C919CB">
              <w:rPr>
                <w:b/>
                <w:bCs/>
                <w:i/>
                <w:w w:val="103"/>
                <w:sz w:val="20"/>
                <w:szCs w:val="20"/>
              </w:rPr>
              <w:t>dwelling</w:t>
            </w:r>
          </w:p>
        </w:tc>
        <w:tc>
          <w:tcPr>
            <w:tcW w:w="7290" w:type="dxa"/>
            <w:tcBorders>
              <w:left w:val="single" w:sz="4" w:space="0" w:color="000000"/>
              <w:right w:val="single" w:sz="4" w:space="0" w:color="000000"/>
            </w:tcBorders>
            <w:tcMar>
              <w:top w:w="58" w:type="dxa"/>
              <w:left w:w="58" w:type="dxa"/>
              <w:bottom w:w="58" w:type="dxa"/>
              <w:right w:w="58" w:type="dxa"/>
            </w:tcMar>
            <w:hideMark/>
          </w:tcPr>
          <w:p w14:paraId="0A5195A1" w14:textId="77777777" w:rsidR="00172954" w:rsidRPr="00C919CB" w:rsidRDefault="00172954" w:rsidP="00151452">
            <w:pPr>
              <w:keepNext/>
              <w:widowControl/>
              <w:ind w:right="42"/>
              <w:rPr>
                <w:sz w:val="20"/>
                <w:szCs w:val="20"/>
              </w:rPr>
            </w:pPr>
            <w:r w:rsidRPr="00C919CB">
              <w:rPr>
                <w:sz w:val="20"/>
                <w:szCs w:val="20"/>
              </w:rPr>
              <w:t>Water service pi</w:t>
            </w:r>
            <w:r w:rsidRPr="00C919CB">
              <w:rPr>
                <w:spacing w:val="-1"/>
                <w:sz w:val="20"/>
                <w:szCs w:val="20"/>
              </w:rPr>
              <w:t>p</w:t>
            </w:r>
            <w:r w:rsidRPr="00C919CB">
              <w:rPr>
                <w:sz w:val="20"/>
                <w:szCs w:val="20"/>
              </w:rPr>
              <w:t>e</w:t>
            </w:r>
            <w:r w:rsidRPr="00C919CB">
              <w:rPr>
                <w:spacing w:val="21"/>
                <w:sz w:val="20"/>
                <w:szCs w:val="20"/>
              </w:rPr>
              <w:t xml:space="preserve"> </w:t>
            </w:r>
            <w:r w:rsidRPr="00C919CB">
              <w:rPr>
                <w:spacing w:val="2"/>
                <w:sz w:val="20"/>
                <w:szCs w:val="20"/>
              </w:rPr>
              <w:t>c</w:t>
            </w:r>
            <w:r w:rsidRPr="00C919CB">
              <w:rPr>
                <w:sz w:val="20"/>
                <w:szCs w:val="20"/>
              </w:rPr>
              <w:t>onnec</w:t>
            </w:r>
            <w:r w:rsidRPr="00C919CB">
              <w:rPr>
                <w:spacing w:val="2"/>
                <w:sz w:val="20"/>
                <w:szCs w:val="20"/>
              </w:rPr>
              <w:t>t</w:t>
            </w:r>
            <w:r w:rsidRPr="00C919CB">
              <w:rPr>
                <w:sz w:val="20"/>
                <w:szCs w:val="20"/>
              </w:rPr>
              <w:t>ed</w:t>
            </w:r>
            <w:r w:rsidRPr="00C919CB">
              <w:rPr>
                <w:spacing w:val="34"/>
                <w:sz w:val="20"/>
                <w:szCs w:val="20"/>
              </w:rPr>
              <w:t xml:space="preserve"> </w:t>
            </w:r>
            <w:r w:rsidRPr="00C919CB">
              <w:rPr>
                <w:sz w:val="20"/>
                <w:szCs w:val="20"/>
              </w:rPr>
              <w:t>with</w:t>
            </w:r>
            <w:r w:rsidRPr="00C919CB">
              <w:rPr>
                <w:spacing w:val="21"/>
                <w:sz w:val="20"/>
                <w:szCs w:val="20"/>
              </w:rPr>
              <w:t xml:space="preserve"> </w:t>
            </w:r>
            <w:r w:rsidRPr="00C919CB">
              <w:rPr>
                <w:spacing w:val="2"/>
                <w:sz w:val="20"/>
                <w:szCs w:val="20"/>
              </w:rPr>
              <w:t>i</w:t>
            </w:r>
            <w:r w:rsidRPr="00C919CB">
              <w:rPr>
                <w:spacing w:val="-1"/>
                <w:sz w:val="20"/>
                <w:szCs w:val="20"/>
              </w:rPr>
              <w:t>n</w:t>
            </w:r>
            <w:r w:rsidRPr="00C919CB">
              <w:rPr>
                <w:sz w:val="20"/>
                <w:szCs w:val="20"/>
              </w:rPr>
              <w:t>-h</w:t>
            </w:r>
            <w:r w:rsidRPr="00C919CB">
              <w:rPr>
                <w:spacing w:val="1"/>
                <w:sz w:val="20"/>
                <w:szCs w:val="20"/>
              </w:rPr>
              <w:t>o</w:t>
            </w:r>
            <w:r w:rsidRPr="00C919CB">
              <w:rPr>
                <w:sz w:val="20"/>
                <w:szCs w:val="20"/>
              </w:rPr>
              <w:t>u</w:t>
            </w:r>
            <w:r w:rsidRPr="00C919CB">
              <w:rPr>
                <w:spacing w:val="-1"/>
                <w:sz w:val="20"/>
                <w:szCs w:val="20"/>
              </w:rPr>
              <w:t>s</w:t>
            </w:r>
            <w:r w:rsidRPr="00C919CB">
              <w:rPr>
                <w:sz w:val="20"/>
                <w:szCs w:val="20"/>
              </w:rPr>
              <w:t>e</w:t>
            </w:r>
            <w:r w:rsidRPr="00C919CB">
              <w:rPr>
                <w:spacing w:val="32"/>
                <w:sz w:val="20"/>
                <w:szCs w:val="20"/>
              </w:rPr>
              <w:t xml:space="preserve"> </w:t>
            </w:r>
            <w:r w:rsidRPr="00C919CB">
              <w:rPr>
                <w:sz w:val="20"/>
                <w:szCs w:val="20"/>
              </w:rPr>
              <w:t>p</w:t>
            </w:r>
            <w:r w:rsidRPr="00C919CB">
              <w:rPr>
                <w:spacing w:val="2"/>
                <w:sz w:val="20"/>
                <w:szCs w:val="20"/>
              </w:rPr>
              <w:t>l</w:t>
            </w:r>
            <w:r w:rsidRPr="00C919CB">
              <w:rPr>
                <w:sz w:val="20"/>
                <w:szCs w:val="20"/>
              </w:rPr>
              <w:t>um</w:t>
            </w:r>
            <w:r w:rsidRPr="00C919CB">
              <w:rPr>
                <w:spacing w:val="1"/>
                <w:sz w:val="20"/>
                <w:szCs w:val="20"/>
              </w:rPr>
              <w:t>b</w:t>
            </w:r>
            <w:r w:rsidRPr="00C919CB">
              <w:rPr>
                <w:spacing w:val="2"/>
                <w:sz w:val="20"/>
                <w:szCs w:val="20"/>
              </w:rPr>
              <w:t>i</w:t>
            </w:r>
            <w:r w:rsidRPr="00C919CB">
              <w:rPr>
                <w:spacing w:val="-1"/>
                <w:sz w:val="20"/>
                <w:szCs w:val="20"/>
              </w:rPr>
              <w:t>n</w:t>
            </w:r>
            <w:r w:rsidRPr="00C919CB">
              <w:rPr>
                <w:sz w:val="20"/>
                <w:szCs w:val="20"/>
              </w:rPr>
              <w:t>g</w:t>
            </w:r>
            <w:r w:rsidRPr="00C919CB">
              <w:rPr>
                <w:spacing w:val="34"/>
                <w:sz w:val="20"/>
                <w:szCs w:val="20"/>
              </w:rPr>
              <w:t xml:space="preserve"> </w:t>
            </w:r>
            <w:r w:rsidRPr="00C919CB">
              <w:rPr>
                <w:sz w:val="20"/>
                <w:szCs w:val="20"/>
              </w:rPr>
              <w:t>to</w:t>
            </w:r>
            <w:r w:rsidRPr="00C919CB">
              <w:rPr>
                <w:spacing w:val="14"/>
                <w:sz w:val="20"/>
                <w:szCs w:val="20"/>
              </w:rPr>
              <w:t xml:space="preserve"> </w:t>
            </w:r>
            <w:r w:rsidRPr="00C919CB">
              <w:rPr>
                <w:spacing w:val="1"/>
                <w:sz w:val="20"/>
                <w:szCs w:val="20"/>
              </w:rPr>
              <w:t>o</w:t>
            </w:r>
            <w:r w:rsidRPr="00C919CB">
              <w:rPr>
                <w:spacing w:val="-1"/>
                <w:sz w:val="20"/>
                <w:szCs w:val="20"/>
              </w:rPr>
              <w:t>n</w:t>
            </w:r>
            <w:r w:rsidRPr="00C919CB">
              <w:rPr>
                <w:sz w:val="20"/>
                <w:szCs w:val="20"/>
              </w:rPr>
              <w:t>e</w:t>
            </w:r>
            <w:r w:rsidRPr="00C919CB">
              <w:rPr>
                <w:spacing w:val="19"/>
                <w:sz w:val="20"/>
                <w:szCs w:val="20"/>
              </w:rPr>
              <w:t xml:space="preserve"> </w:t>
            </w:r>
            <w:r w:rsidRPr="00C919CB">
              <w:rPr>
                <w:sz w:val="20"/>
                <w:szCs w:val="20"/>
              </w:rPr>
              <w:t>or</w:t>
            </w:r>
            <w:r w:rsidRPr="00C919CB">
              <w:rPr>
                <w:spacing w:val="18"/>
                <w:sz w:val="20"/>
                <w:szCs w:val="20"/>
              </w:rPr>
              <w:t xml:space="preserve"> </w:t>
            </w:r>
            <w:r w:rsidRPr="00C919CB">
              <w:rPr>
                <w:sz w:val="20"/>
                <w:szCs w:val="20"/>
              </w:rPr>
              <w:t>m</w:t>
            </w:r>
            <w:r w:rsidRPr="00C919CB">
              <w:rPr>
                <w:spacing w:val="1"/>
                <w:sz w:val="20"/>
                <w:szCs w:val="20"/>
              </w:rPr>
              <w:t>o</w:t>
            </w:r>
            <w:r w:rsidRPr="00C919CB">
              <w:rPr>
                <w:sz w:val="20"/>
                <w:szCs w:val="20"/>
              </w:rPr>
              <w:t>re</w:t>
            </w:r>
            <w:r w:rsidRPr="00C919CB">
              <w:rPr>
                <w:spacing w:val="22"/>
                <w:sz w:val="20"/>
                <w:szCs w:val="20"/>
              </w:rPr>
              <w:t xml:space="preserve"> </w:t>
            </w:r>
            <w:r w:rsidRPr="00C919CB">
              <w:rPr>
                <w:sz w:val="20"/>
                <w:szCs w:val="20"/>
              </w:rPr>
              <w:t>taps,</w:t>
            </w:r>
            <w:r w:rsidRPr="00C919CB">
              <w:rPr>
                <w:spacing w:val="21"/>
                <w:sz w:val="20"/>
                <w:szCs w:val="20"/>
              </w:rPr>
              <w:t xml:space="preserve"> such as</w:t>
            </w:r>
            <w:r w:rsidRPr="00C919CB">
              <w:rPr>
                <w:w w:val="103"/>
                <w:sz w:val="20"/>
                <w:szCs w:val="20"/>
              </w:rPr>
              <w:t xml:space="preserve"> </w:t>
            </w:r>
            <w:r w:rsidRPr="00C919CB">
              <w:rPr>
                <w:sz w:val="20"/>
                <w:szCs w:val="20"/>
              </w:rPr>
              <w:t>in</w:t>
            </w:r>
            <w:r w:rsidRPr="00C919CB">
              <w:rPr>
                <w:spacing w:val="35"/>
                <w:sz w:val="20"/>
                <w:szCs w:val="20"/>
              </w:rPr>
              <w:t xml:space="preserve"> </w:t>
            </w:r>
            <w:r w:rsidRPr="00C919CB">
              <w:rPr>
                <w:sz w:val="20"/>
                <w:szCs w:val="20"/>
              </w:rPr>
              <w:t>the</w:t>
            </w:r>
            <w:r w:rsidRPr="00C919CB">
              <w:rPr>
                <w:spacing w:val="41"/>
                <w:sz w:val="20"/>
                <w:szCs w:val="20"/>
              </w:rPr>
              <w:t xml:space="preserve"> </w:t>
            </w:r>
            <w:r w:rsidRPr="00C919CB">
              <w:rPr>
                <w:spacing w:val="-1"/>
                <w:sz w:val="20"/>
                <w:szCs w:val="20"/>
              </w:rPr>
              <w:t>k</w:t>
            </w:r>
            <w:r w:rsidRPr="00C919CB">
              <w:rPr>
                <w:sz w:val="20"/>
                <w:szCs w:val="20"/>
              </w:rPr>
              <w:t>itchen and</w:t>
            </w:r>
            <w:r w:rsidRPr="00C919CB">
              <w:rPr>
                <w:spacing w:val="41"/>
                <w:sz w:val="20"/>
                <w:szCs w:val="20"/>
              </w:rPr>
              <w:t xml:space="preserve"> </w:t>
            </w:r>
            <w:r w:rsidRPr="00C919CB">
              <w:rPr>
                <w:sz w:val="20"/>
                <w:szCs w:val="20"/>
              </w:rPr>
              <w:t>ba</w:t>
            </w:r>
            <w:r w:rsidRPr="00C919CB">
              <w:rPr>
                <w:spacing w:val="2"/>
                <w:sz w:val="20"/>
                <w:szCs w:val="20"/>
              </w:rPr>
              <w:t>t</w:t>
            </w:r>
            <w:r w:rsidRPr="00C919CB">
              <w:rPr>
                <w:sz w:val="20"/>
                <w:szCs w:val="20"/>
              </w:rPr>
              <w:t>hroo</w:t>
            </w:r>
            <w:r w:rsidRPr="00C919CB">
              <w:rPr>
                <w:spacing w:val="-2"/>
                <w:sz w:val="20"/>
                <w:szCs w:val="20"/>
              </w:rPr>
              <w:t>m</w:t>
            </w:r>
            <w:r w:rsidRPr="00C919CB">
              <w:rPr>
                <w:sz w:val="20"/>
                <w:szCs w:val="20"/>
              </w:rPr>
              <w:t>. It may also be cal</w:t>
            </w:r>
            <w:r w:rsidRPr="00C919CB">
              <w:rPr>
                <w:spacing w:val="2"/>
                <w:sz w:val="20"/>
                <w:szCs w:val="20"/>
              </w:rPr>
              <w:t>l</w:t>
            </w:r>
            <w:r w:rsidRPr="00C919CB">
              <w:rPr>
                <w:sz w:val="20"/>
                <w:szCs w:val="20"/>
              </w:rPr>
              <w:t>ed</w:t>
            </w:r>
            <w:r w:rsidRPr="00C919CB">
              <w:rPr>
                <w:spacing w:val="45"/>
                <w:sz w:val="20"/>
                <w:szCs w:val="20"/>
              </w:rPr>
              <w:t xml:space="preserve"> </w:t>
            </w:r>
            <w:r w:rsidRPr="00C919CB">
              <w:rPr>
                <w:sz w:val="20"/>
                <w:szCs w:val="20"/>
              </w:rPr>
              <w:t>a</w:t>
            </w:r>
            <w:r w:rsidRPr="00C919CB">
              <w:rPr>
                <w:spacing w:val="36"/>
                <w:sz w:val="20"/>
                <w:szCs w:val="20"/>
              </w:rPr>
              <w:t xml:space="preserve"> </w:t>
            </w:r>
            <w:r w:rsidRPr="00C919CB">
              <w:rPr>
                <w:w w:val="103"/>
                <w:sz w:val="20"/>
                <w:szCs w:val="20"/>
              </w:rPr>
              <w:t>h</w:t>
            </w:r>
            <w:r w:rsidRPr="00C919CB">
              <w:rPr>
                <w:spacing w:val="-1"/>
                <w:w w:val="103"/>
                <w:sz w:val="20"/>
                <w:szCs w:val="20"/>
              </w:rPr>
              <w:t>o</w:t>
            </w:r>
            <w:r w:rsidRPr="00C919CB">
              <w:rPr>
                <w:w w:val="103"/>
                <w:sz w:val="20"/>
                <w:szCs w:val="20"/>
              </w:rPr>
              <w:t>u</w:t>
            </w:r>
            <w:r w:rsidRPr="00C919CB">
              <w:rPr>
                <w:spacing w:val="-1"/>
                <w:w w:val="103"/>
                <w:sz w:val="20"/>
                <w:szCs w:val="20"/>
              </w:rPr>
              <w:t>s</w:t>
            </w:r>
            <w:r w:rsidRPr="00C919CB">
              <w:rPr>
                <w:w w:val="103"/>
                <w:sz w:val="20"/>
                <w:szCs w:val="20"/>
              </w:rPr>
              <w:t xml:space="preserve">ehold </w:t>
            </w:r>
            <w:r w:rsidRPr="00C919CB">
              <w:rPr>
                <w:spacing w:val="-1"/>
                <w:w w:val="103"/>
                <w:sz w:val="20"/>
                <w:szCs w:val="20"/>
              </w:rPr>
              <w:t>c</w:t>
            </w:r>
            <w:r w:rsidRPr="00C919CB">
              <w:rPr>
                <w:spacing w:val="1"/>
                <w:w w:val="103"/>
                <w:sz w:val="20"/>
                <w:szCs w:val="20"/>
              </w:rPr>
              <w:t>o</w:t>
            </w:r>
            <w:r w:rsidRPr="00C919CB">
              <w:rPr>
                <w:spacing w:val="-1"/>
                <w:w w:val="103"/>
                <w:sz w:val="20"/>
                <w:szCs w:val="20"/>
              </w:rPr>
              <w:t>n</w:t>
            </w:r>
            <w:r w:rsidRPr="00C919CB">
              <w:rPr>
                <w:spacing w:val="1"/>
                <w:w w:val="103"/>
                <w:sz w:val="20"/>
                <w:szCs w:val="20"/>
              </w:rPr>
              <w:t>n</w:t>
            </w:r>
            <w:r w:rsidRPr="00C919CB">
              <w:rPr>
                <w:spacing w:val="-1"/>
                <w:w w:val="103"/>
                <w:sz w:val="20"/>
                <w:szCs w:val="20"/>
              </w:rPr>
              <w:t>ect</w:t>
            </w:r>
            <w:r w:rsidRPr="00C919CB">
              <w:rPr>
                <w:spacing w:val="1"/>
                <w:w w:val="103"/>
                <w:sz w:val="20"/>
                <w:szCs w:val="20"/>
              </w:rPr>
              <w:t>i</w:t>
            </w:r>
            <w:r w:rsidRPr="00C919CB">
              <w:rPr>
                <w:w w:val="103"/>
                <w:sz w:val="20"/>
                <w:szCs w:val="20"/>
              </w:rPr>
              <w:t>o</w:t>
            </w:r>
            <w:r w:rsidRPr="00C919CB">
              <w:rPr>
                <w:spacing w:val="-1"/>
                <w:w w:val="103"/>
                <w:sz w:val="20"/>
                <w:szCs w:val="20"/>
              </w:rPr>
              <w:t>n.</w:t>
            </w:r>
          </w:p>
        </w:tc>
      </w:tr>
      <w:tr w:rsidR="00172954" w:rsidRPr="00C919CB" w14:paraId="03B52FD2" w14:textId="77777777" w:rsidTr="00C919CB">
        <w:tc>
          <w:tcPr>
            <w:tcW w:w="2160" w:type="dxa"/>
            <w:tcBorders>
              <w:left w:val="single" w:sz="4" w:space="0" w:color="000000"/>
              <w:right w:val="single" w:sz="4" w:space="0" w:color="000000"/>
            </w:tcBorders>
            <w:tcMar>
              <w:top w:w="58" w:type="dxa"/>
              <w:left w:w="58" w:type="dxa"/>
              <w:bottom w:w="58" w:type="dxa"/>
              <w:right w:w="58" w:type="dxa"/>
            </w:tcMar>
            <w:hideMark/>
          </w:tcPr>
          <w:p w14:paraId="6F245734" w14:textId="77777777" w:rsidR="00172954" w:rsidRPr="00C919CB" w:rsidRDefault="00172954" w:rsidP="00C919CB">
            <w:pPr>
              <w:pStyle w:val="ListParagraph"/>
              <w:keepNext/>
              <w:widowControl/>
              <w:ind w:left="355" w:right="69"/>
              <w:jc w:val="right"/>
              <w:rPr>
                <w:b/>
                <w:bCs/>
                <w:i/>
                <w:sz w:val="20"/>
                <w:szCs w:val="20"/>
              </w:rPr>
            </w:pPr>
            <w:r w:rsidRPr="00C919CB">
              <w:rPr>
                <w:b/>
                <w:bCs/>
                <w:i/>
                <w:sz w:val="20"/>
                <w:szCs w:val="20"/>
              </w:rPr>
              <w:t>Piped to yard or plot</w:t>
            </w:r>
          </w:p>
        </w:tc>
        <w:tc>
          <w:tcPr>
            <w:tcW w:w="7290" w:type="dxa"/>
            <w:tcBorders>
              <w:left w:val="single" w:sz="4" w:space="0" w:color="000000"/>
              <w:right w:val="single" w:sz="4" w:space="0" w:color="000000"/>
            </w:tcBorders>
            <w:tcMar>
              <w:top w:w="58" w:type="dxa"/>
              <w:left w:w="58" w:type="dxa"/>
              <w:bottom w:w="58" w:type="dxa"/>
              <w:right w:w="58" w:type="dxa"/>
            </w:tcMar>
            <w:hideMark/>
          </w:tcPr>
          <w:p w14:paraId="60324606" w14:textId="77777777" w:rsidR="00172954" w:rsidRPr="00C919CB" w:rsidRDefault="00172954" w:rsidP="00151452">
            <w:pPr>
              <w:keepNext/>
              <w:widowControl/>
              <w:ind w:right="42"/>
              <w:rPr>
                <w:sz w:val="20"/>
                <w:szCs w:val="20"/>
              </w:rPr>
            </w:pPr>
            <w:r w:rsidRPr="00C919CB">
              <w:rPr>
                <w:sz w:val="20"/>
                <w:szCs w:val="20"/>
              </w:rPr>
              <w:t>Piped water connection to a tap outside the house in the yard or plot. It may also be called a yard connection.</w:t>
            </w:r>
          </w:p>
        </w:tc>
      </w:tr>
      <w:tr w:rsidR="00172954" w:rsidRPr="00C919CB" w14:paraId="6DF18E90" w14:textId="77777777" w:rsidTr="00C919CB">
        <w:tc>
          <w:tcPr>
            <w:tcW w:w="2160" w:type="dxa"/>
            <w:tcBorders>
              <w:left w:val="single" w:sz="4" w:space="0" w:color="000000"/>
              <w:bottom w:val="single" w:sz="4" w:space="0" w:color="000000"/>
              <w:right w:val="single" w:sz="4" w:space="0" w:color="000000"/>
            </w:tcBorders>
            <w:tcMar>
              <w:top w:w="58" w:type="dxa"/>
              <w:left w:w="58" w:type="dxa"/>
              <w:bottom w:w="58" w:type="dxa"/>
              <w:right w:w="58" w:type="dxa"/>
            </w:tcMar>
            <w:hideMark/>
          </w:tcPr>
          <w:p w14:paraId="58F84462" w14:textId="77777777" w:rsidR="00172954" w:rsidRPr="00C919CB" w:rsidRDefault="00172954" w:rsidP="00C919CB">
            <w:pPr>
              <w:pStyle w:val="ListParagraph"/>
              <w:keepNext/>
              <w:widowControl/>
              <w:ind w:left="355" w:right="69"/>
              <w:jc w:val="right"/>
              <w:rPr>
                <w:b/>
                <w:bCs/>
                <w:i/>
                <w:sz w:val="20"/>
                <w:szCs w:val="20"/>
              </w:rPr>
            </w:pPr>
            <w:r w:rsidRPr="00C919CB">
              <w:rPr>
                <w:b/>
                <w:bCs/>
                <w:i/>
                <w:sz w:val="20"/>
                <w:szCs w:val="20"/>
              </w:rPr>
              <w:t>Public tap or standpipe</w:t>
            </w:r>
          </w:p>
        </w:tc>
        <w:tc>
          <w:tcPr>
            <w:tcW w:w="7290" w:type="dxa"/>
            <w:tcBorders>
              <w:left w:val="single" w:sz="4" w:space="0" w:color="000000"/>
              <w:bottom w:val="single" w:sz="4" w:space="0" w:color="000000"/>
              <w:right w:val="single" w:sz="4" w:space="0" w:color="000000"/>
            </w:tcBorders>
            <w:tcMar>
              <w:top w:w="58" w:type="dxa"/>
              <w:left w:w="58" w:type="dxa"/>
              <w:bottom w:w="58" w:type="dxa"/>
              <w:right w:w="58" w:type="dxa"/>
            </w:tcMar>
            <w:hideMark/>
          </w:tcPr>
          <w:p w14:paraId="47644D2D" w14:textId="77777777" w:rsidR="00172954" w:rsidRPr="00C919CB" w:rsidRDefault="00172954" w:rsidP="00151452">
            <w:pPr>
              <w:keepNext/>
              <w:widowControl/>
              <w:ind w:right="44"/>
              <w:rPr>
                <w:sz w:val="20"/>
                <w:szCs w:val="20"/>
              </w:rPr>
            </w:pPr>
            <w:r w:rsidRPr="00C919CB">
              <w:rPr>
                <w:spacing w:val="1"/>
                <w:sz w:val="20"/>
                <w:szCs w:val="20"/>
              </w:rPr>
              <w:t>P</w:t>
            </w:r>
            <w:r w:rsidRPr="00C919CB">
              <w:rPr>
                <w:spacing w:val="-1"/>
                <w:sz w:val="20"/>
                <w:szCs w:val="20"/>
              </w:rPr>
              <w:t>ub</w:t>
            </w:r>
            <w:r w:rsidRPr="00C919CB">
              <w:rPr>
                <w:sz w:val="20"/>
                <w:szCs w:val="20"/>
              </w:rPr>
              <w:t>l</w:t>
            </w:r>
            <w:r w:rsidRPr="00C919CB">
              <w:rPr>
                <w:spacing w:val="2"/>
                <w:sz w:val="20"/>
                <w:szCs w:val="20"/>
              </w:rPr>
              <w:t>i</w:t>
            </w:r>
            <w:r w:rsidRPr="00C919CB">
              <w:rPr>
                <w:sz w:val="20"/>
                <w:szCs w:val="20"/>
              </w:rPr>
              <w:t>c</w:t>
            </w:r>
            <w:r w:rsidRPr="00C919CB">
              <w:rPr>
                <w:spacing w:val="26"/>
                <w:sz w:val="20"/>
                <w:szCs w:val="20"/>
              </w:rPr>
              <w:t xml:space="preserve"> </w:t>
            </w:r>
            <w:r w:rsidRPr="00C919CB">
              <w:rPr>
                <w:spacing w:val="1"/>
                <w:sz w:val="20"/>
                <w:szCs w:val="20"/>
              </w:rPr>
              <w:t>w</w:t>
            </w:r>
            <w:r w:rsidRPr="00C919CB">
              <w:rPr>
                <w:sz w:val="20"/>
                <w:szCs w:val="20"/>
              </w:rPr>
              <w:t>ater</w:t>
            </w:r>
            <w:r w:rsidRPr="00C919CB">
              <w:rPr>
                <w:spacing w:val="26"/>
                <w:sz w:val="20"/>
                <w:szCs w:val="20"/>
              </w:rPr>
              <w:t xml:space="preserve"> </w:t>
            </w:r>
            <w:r w:rsidRPr="00C919CB">
              <w:rPr>
                <w:spacing w:val="-1"/>
                <w:sz w:val="20"/>
                <w:szCs w:val="20"/>
              </w:rPr>
              <w:t>po</w:t>
            </w:r>
            <w:r w:rsidRPr="00C919CB">
              <w:rPr>
                <w:spacing w:val="2"/>
                <w:sz w:val="20"/>
                <w:szCs w:val="20"/>
              </w:rPr>
              <w:t>i</w:t>
            </w:r>
            <w:r w:rsidRPr="00C919CB">
              <w:rPr>
                <w:spacing w:val="-1"/>
                <w:sz w:val="20"/>
                <w:szCs w:val="20"/>
              </w:rPr>
              <w:t>n</w:t>
            </w:r>
            <w:r w:rsidRPr="00C919CB">
              <w:rPr>
                <w:sz w:val="20"/>
                <w:szCs w:val="20"/>
              </w:rPr>
              <w:t>t</w:t>
            </w:r>
            <w:r w:rsidRPr="00C919CB">
              <w:rPr>
                <w:spacing w:val="24"/>
                <w:sz w:val="20"/>
                <w:szCs w:val="20"/>
              </w:rPr>
              <w:t xml:space="preserve"> </w:t>
            </w:r>
            <w:r w:rsidRPr="00C919CB">
              <w:rPr>
                <w:spacing w:val="1"/>
                <w:sz w:val="20"/>
                <w:szCs w:val="20"/>
              </w:rPr>
              <w:t>fr</w:t>
            </w:r>
            <w:r w:rsidRPr="00C919CB">
              <w:rPr>
                <w:sz w:val="20"/>
                <w:szCs w:val="20"/>
              </w:rPr>
              <w:t>om</w:t>
            </w:r>
            <w:r w:rsidRPr="00C919CB">
              <w:rPr>
                <w:spacing w:val="24"/>
                <w:sz w:val="20"/>
                <w:szCs w:val="20"/>
              </w:rPr>
              <w:t xml:space="preserve"> </w:t>
            </w:r>
            <w:r w:rsidRPr="00C919CB">
              <w:rPr>
                <w:spacing w:val="1"/>
                <w:sz w:val="20"/>
                <w:szCs w:val="20"/>
              </w:rPr>
              <w:t>w</w:t>
            </w:r>
            <w:r w:rsidRPr="00C919CB">
              <w:rPr>
                <w:sz w:val="20"/>
                <w:szCs w:val="20"/>
              </w:rPr>
              <w:t>hi</w:t>
            </w:r>
            <w:r w:rsidRPr="00C919CB">
              <w:rPr>
                <w:spacing w:val="1"/>
                <w:sz w:val="20"/>
                <w:szCs w:val="20"/>
              </w:rPr>
              <w:t>c</w:t>
            </w:r>
            <w:r w:rsidRPr="00C919CB">
              <w:rPr>
                <w:sz w:val="20"/>
                <w:szCs w:val="20"/>
              </w:rPr>
              <w:t>h</w:t>
            </w:r>
            <w:r w:rsidRPr="00C919CB">
              <w:rPr>
                <w:spacing w:val="26"/>
                <w:sz w:val="20"/>
                <w:szCs w:val="20"/>
              </w:rPr>
              <w:t xml:space="preserve"> </w:t>
            </w:r>
            <w:r w:rsidRPr="00C919CB">
              <w:rPr>
                <w:spacing w:val="1"/>
                <w:sz w:val="20"/>
                <w:szCs w:val="20"/>
              </w:rPr>
              <w:t>people can</w:t>
            </w:r>
            <w:r w:rsidRPr="00C919CB">
              <w:rPr>
                <w:spacing w:val="25"/>
                <w:sz w:val="20"/>
                <w:szCs w:val="20"/>
              </w:rPr>
              <w:t xml:space="preserve"> </w:t>
            </w:r>
            <w:r w:rsidRPr="00C919CB">
              <w:rPr>
                <w:spacing w:val="-1"/>
                <w:w w:val="103"/>
                <w:sz w:val="20"/>
                <w:szCs w:val="20"/>
              </w:rPr>
              <w:t>co</w:t>
            </w:r>
            <w:r w:rsidRPr="00C919CB">
              <w:rPr>
                <w:w w:val="103"/>
                <w:sz w:val="20"/>
                <w:szCs w:val="20"/>
              </w:rPr>
              <w:t>ll</w:t>
            </w:r>
            <w:r w:rsidRPr="00C919CB">
              <w:rPr>
                <w:spacing w:val="2"/>
                <w:w w:val="103"/>
                <w:sz w:val="20"/>
                <w:szCs w:val="20"/>
              </w:rPr>
              <w:t>e</w:t>
            </w:r>
            <w:r w:rsidRPr="00C919CB">
              <w:rPr>
                <w:spacing w:val="-1"/>
                <w:w w:val="103"/>
                <w:sz w:val="20"/>
                <w:szCs w:val="20"/>
              </w:rPr>
              <w:t xml:space="preserve">ct </w:t>
            </w:r>
            <w:r w:rsidRPr="00C919CB">
              <w:rPr>
                <w:sz w:val="20"/>
                <w:szCs w:val="20"/>
              </w:rPr>
              <w:t>water.</w:t>
            </w:r>
            <w:r w:rsidRPr="00C919CB">
              <w:rPr>
                <w:spacing w:val="45"/>
                <w:sz w:val="20"/>
                <w:szCs w:val="20"/>
              </w:rPr>
              <w:t xml:space="preserve"> </w:t>
            </w:r>
            <w:r w:rsidRPr="00C919CB">
              <w:rPr>
                <w:sz w:val="20"/>
                <w:szCs w:val="20"/>
              </w:rPr>
              <w:t>A</w:t>
            </w:r>
            <w:r w:rsidRPr="00C919CB">
              <w:rPr>
                <w:spacing w:val="34"/>
                <w:sz w:val="20"/>
                <w:szCs w:val="20"/>
              </w:rPr>
              <w:t xml:space="preserve"> </w:t>
            </w:r>
            <w:r w:rsidRPr="00C919CB">
              <w:rPr>
                <w:sz w:val="20"/>
                <w:szCs w:val="20"/>
              </w:rPr>
              <w:t>standp</w:t>
            </w:r>
            <w:r w:rsidRPr="00C919CB">
              <w:rPr>
                <w:spacing w:val="1"/>
                <w:sz w:val="20"/>
                <w:szCs w:val="20"/>
              </w:rPr>
              <w:t>i</w:t>
            </w:r>
            <w:r w:rsidRPr="00C919CB">
              <w:rPr>
                <w:spacing w:val="-1"/>
                <w:sz w:val="20"/>
                <w:szCs w:val="20"/>
              </w:rPr>
              <w:t>p</w:t>
            </w:r>
            <w:r w:rsidRPr="00C919CB">
              <w:rPr>
                <w:sz w:val="20"/>
                <w:szCs w:val="20"/>
              </w:rPr>
              <w:t>e may</w:t>
            </w:r>
            <w:r w:rsidRPr="00C919CB">
              <w:rPr>
                <w:spacing w:val="42"/>
                <w:sz w:val="20"/>
                <w:szCs w:val="20"/>
              </w:rPr>
              <w:t xml:space="preserve"> </w:t>
            </w:r>
            <w:r w:rsidRPr="00C919CB">
              <w:rPr>
                <w:sz w:val="20"/>
                <w:szCs w:val="20"/>
              </w:rPr>
              <w:t>also</w:t>
            </w:r>
            <w:r w:rsidRPr="00C919CB">
              <w:rPr>
                <w:spacing w:val="40"/>
                <w:sz w:val="20"/>
                <w:szCs w:val="20"/>
              </w:rPr>
              <w:t xml:space="preserve"> </w:t>
            </w:r>
            <w:r w:rsidRPr="00C919CB">
              <w:rPr>
                <w:sz w:val="20"/>
                <w:szCs w:val="20"/>
              </w:rPr>
              <w:t>be</w:t>
            </w:r>
            <w:r w:rsidRPr="00C919CB">
              <w:rPr>
                <w:spacing w:val="36"/>
                <w:sz w:val="20"/>
                <w:szCs w:val="20"/>
              </w:rPr>
              <w:t xml:space="preserve"> </w:t>
            </w:r>
            <w:r w:rsidRPr="00C919CB">
              <w:rPr>
                <w:sz w:val="20"/>
                <w:szCs w:val="20"/>
              </w:rPr>
              <w:t>called</w:t>
            </w:r>
            <w:r w:rsidRPr="00C919CB">
              <w:rPr>
                <w:spacing w:val="34"/>
                <w:sz w:val="20"/>
                <w:szCs w:val="20"/>
              </w:rPr>
              <w:t xml:space="preserve"> </w:t>
            </w:r>
            <w:r w:rsidRPr="00C919CB">
              <w:rPr>
                <w:sz w:val="20"/>
                <w:szCs w:val="20"/>
              </w:rPr>
              <w:t>a</w:t>
            </w:r>
            <w:r w:rsidRPr="00C919CB">
              <w:rPr>
                <w:spacing w:val="33"/>
                <w:sz w:val="20"/>
                <w:szCs w:val="20"/>
              </w:rPr>
              <w:t xml:space="preserve"> </w:t>
            </w:r>
            <w:r w:rsidRPr="00C919CB">
              <w:rPr>
                <w:spacing w:val="1"/>
                <w:sz w:val="20"/>
                <w:szCs w:val="20"/>
              </w:rPr>
              <w:t>p</w:t>
            </w:r>
            <w:r w:rsidRPr="00C919CB">
              <w:rPr>
                <w:sz w:val="20"/>
                <w:szCs w:val="20"/>
              </w:rPr>
              <w:t>ublic</w:t>
            </w:r>
            <w:r w:rsidRPr="00C919CB">
              <w:rPr>
                <w:spacing w:val="45"/>
                <w:sz w:val="20"/>
                <w:szCs w:val="20"/>
              </w:rPr>
              <w:t xml:space="preserve"> </w:t>
            </w:r>
            <w:r w:rsidRPr="00C919CB">
              <w:rPr>
                <w:sz w:val="20"/>
                <w:szCs w:val="20"/>
              </w:rPr>
              <w:t>fo</w:t>
            </w:r>
            <w:r w:rsidRPr="00C919CB">
              <w:rPr>
                <w:spacing w:val="1"/>
                <w:sz w:val="20"/>
                <w:szCs w:val="20"/>
              </w:rPr>
              <w:t>u</w:t>
            </w:r>
            <w:r w:rsidRPr="00C919CB">
              <w:rPr>
                <w:spacing w:val="-1"/>
                <w:sz w:val="20"/>
                <w:szCs w:val="20"/>
              </w:rPr>
              <w:t>n</w:t>
            </w:r>
            <w:r w:rsidRPr="00C919CB">
              <w:rPr>
                <w:sz w:val="20"/>
                <w:szCs w:val="20"/>
              </w:rPr>
              <w:t>ta</w:t>
            </w:r>
            <w:r w:rsidRPr="00C919CB">
              <w:rPr>
                <w:spacing w:val="1"/>
                <w:sz w:val="20"/>
                <w:szCs w:val="20"/>
              </w:rPr>
              <w:t>i</w:t>
            </w:r>
            <w:r w:rsidRPr="00C919CB">
              <w:rPr>
                <w:sz w:val="20"/>
                <w:szCs w:val="20"/>
              </w:rPr>
              <w:t>n</w:t>
            </w:r>
            <w:r w:rsidRPr="00C919CB">
              <w:rPr>
                <w:spacing w:val="50"/>
                <w:sz w:val="20"/>
                <w:szCs w:val="20"/>
              </w:rPr>
              <w:t xml:space="preserve"> </w:t>
            </w:r>
            <w:r w:rsidRPr="00C919CB">
              <w:rPr>
                <w:spacing w:val="-1"/>
                <w:w w:val="103"/>
                <w:sz w:val="20"/>
                <w:szCs w:val="20"/>
              </w:rPr>
              <w:t>o</w:t>
            </w:r>
            <w:r w:rsidRPr="00C919CB">
              <w:rPr>
                <w:w w:val="103"/>
                <w:sz w:val="20"/>
                <w:szCs w:val="20"/>
              </w:rPr>
              <w:t xml:space="preserve">r </w:t>
            </w:r>
            <w:r w:rsidRPr="00C919CB">
              <w:rPr>
                <w:spacing w:val="-1"/>
                <w:sz w:val="20"/>
                <w:szCs w:val="20"/>
              </w:rPr>
              <w:t>p</w:t>
            </w:r>
            <w:r w:rsidRPr="00C919CB">
              <w:rPr>
                <w:spacing w:val="1"/>
                <w:sz w:val="20"/>
                <w:szCs w:val="20"/>
              </w:rPr>
              <w:t>u</w:t>
            </w:r>
            <w:r w:rsidRPr="00C919CB">
              <w:rPr>
                <w:sz w:val="20"/>
                <w:szCs w:val="20"/>
              </w:rPr>
              <w:t>blic</w:t>
            </w:r>
            <w:r w:rsidRPr="00C919CB">
              <w:rPr>
                <w:spacing w:val="31"/>
                <w:sz w:val="20"/>
                <w:szCs w:val="20"/>
              </w:rPr>
              <w:t xml:space="preserve"> </w:t>
            </w:r>
            <w:r w:rsidRPr="00C919CB">
              <w:rPr>
                <w:sz w:val="20"/>
                <w:szCs w:val="20"/>
              </w:rPr>
              <w:t>tap.</w:t>
            </w:r>
            <w:r w:rsidRPr="00C919CB">
              <w:rPr>
                <w:spacing w:val="26"/>
                <w:sz w:val="20"/>
                <w:szCs w:val="20"/>
              </w:rPr>
              <w:t xml:space="preserve"> </w:t>
            </w:r>
            <w:r w:rsidRPr="00C919CB">
              <w:rPr>
                <w:spacing w:val="2"/>
                <w:sz w:val="20"/>
                <w:szCs w:val="20"/>
              </w:rPr>
              <w:t>P</w:t>
            </w:r>
            <w:r w:rsidRPr="00C919CB">
              <w:rPr>
                <w:spacing w:val="-1"/>
                <w:sz w:val="20"/>
                <w:szCs w:val="20"/>
              </w:rPr>
              <w:t>u</w:t>
            </w:r>
            <w:r w:rsidRPr="00C919CB">
              <w:rPr>
                <w:sz w:val="20"/>
                <w:szCs w:val="20"/>
              </w:rPr>
              <w:t>bl</w:t>
            </w:r>
            <w:r w:rsidRPr="00C919CB">
              <w:rPr>
                <w:spacing w:val="2"/>
                <w:sz w:val="20"/>
                <w:szCs w:val="20"/>
              </w:rPr>
              <w:t>i</w:t>
            </w:r>
            <w:r w:rsidRPr="00C919CB">
              <w:rPr>
                <w:sz w:val="20"/>
                <w:szCs w:val="20"/>
              </w:rPr>
              <w:t>c</w:t>
            </w:r>
            <w:r w:rsidRPr="00C919CB">
              <w:rPr>
                <w:spacing w:val="32"/>
                <w:sz w:val="20"/>
                <w:szCs w:val="20"/>
              </w:rPr>
              <w:t xml:space="preserve"> </w:t>
            </w:r>
            <w:r w:rsidRPr="00C919CB">
              <w:rPr>
                <w:spacing w:val="-1"/>
                <w:sz w:val="20"/>
                <w:szCs w:val="20"/>
              </w:rPr>
              <w:t>s</w:t>
            </w:r>
            <w:r w:rsidRPr="00C919CB">
              <w:rPr>
                <w:spacing w:val="2"/>
                <w:sz w:val="20"/>
                <w:szCs w:val="20"/>
              </w:rPr>
              <w:t>t</w:t>
            </w:r>
            <w:r w:rsidRPr="00C919CB">
              <w:rPr>
                <w:sz w:val="20"/>
                <w:szCs w:val="20"/>
              </w:rPr>
              <w:t>a</w:t>
            </w:r>
            <w:r w:rsidRPr="00C919CB">
              <w:rPr>
                <w:spacing w:val="1"/>
                <w:sz w:val="20"/>
                <w:szCs w:val="20"/>
              </w:rPr>
              <w:t>nd</w:t>
            </w:r>
            <w:r w:rsidRPr="00C919CB">
              <w:rPr>
                <w:spacing w:val="-1"/>
                <w:sz w:val="20"/>
                <w:szCs w:val="20"/>
              </w:rPr>
              <w:t>p</w:t>
            </w:r>
            <w:r w:rsidRPr="00C919CB">
              <w:rPr>
                <w:spacing w:val="2"/>
                <w:sz w:val="20"/>
                <w:szCs w:val="20"/>
              </w:rPr>
              <w:t>i</w:t>
            </w:r>
            <w:r w:rsidRPr="00C919CB">
              <w:rPr>
                <w:sz w:val="20"/>
                <w:szCs w:val="20"/>
              </w:rPr>
              <w:t>pes</w:t>
            </w:r>
            <w:r w:rsidRPr="00C919CB">
              <w:rPr>
                <w:spacing w:val="42"/>
                <w:sz w:val="20"/>
                <w:szCs w:val="20"/>
              </w:rPr>
              <w:t xml:space="preserve"> </w:t>
            </w:r>
            <w:r w:rsidRPr="00C919CB">
              <w:rPr>
                <w:sz w:val="20"/>
                <w:szCs w:val="20"/>
              </w:rPr>
              <w:t>can</w:t>
            </w:r>
            <w:r w:rsidRPr="00C919CB">
              <w:rPr>
                <w:spacing w:val="25"/>
                <w:sz w:val="20"/>
                <w:szCs w:val="20"/>
              </w:rPr>
              <w:t xml:space="preserve"> </w:t>
            </w:r>
            <w:r w:rsidRPr="00C919CB">
              <w:rPr>
                <w:sz w:val="20"/>
                <w:szCs w:val="20"/>
              </w:rPr>
              <w:t>ha</w:t>
            </w:r>
            <w:r w:rsidRPr="00C919CB">
              <w:rPr>
                <w:spacing w:val="1"/>
                <w:sz w:val="20"/>
                <w:szCs w:val="20"/>
              </w:rPr>
              <w:t>v</w:t>
            </w:r>
            <w:r w:rsidRPr="00C919CB">
              <w:rPr>
                <w:sz w:val="20"/>
                <w:szCs w:val="20"/>
              </w:rPr>
              <w:t>e</w:t>
            </w:r>
            <w:r w:rsidRPr="00C919CB">
              <w:rPr>
                <w:spacing w:val="29"/>
                <w:sz w:val="20"/>
                <w:szCs w:val="20"/>
              </w:rPr>
              <w:t xml:space="preserve"> </w:t>
            </w:r>
            <w:r w:rsidRPr="00C919CB">
              <w:rPr>
                <w:spacing w:val="-1"/>
                <w:sz w:val="20"/>
                <w:szCs w:val="20"/>
              </w:rPr>
              <w:t>o</w:t>
            </w:r>
            <w:r w:rsidRPr="00C919CB">
              <w:rPr>
                <w:spacing w:val="1"/>
                <w:sz w:val="20"/>
                <w:szCs w:val="20"/>
              </w:rPr>
              <w:t>n</w:t>
            </w:r>
            <w:r w:rsidRPr="00C919CB">
              <w:rPr>
                <w:sz w:val="20"/>
                <w:szCs w:val="20"/>
              </w:rPr>
              <w:t>e</w:t>
            </w:r>
            <w:r w:rsidRPr="00C919CB">
              <w:rPr>
                <w:spacing w:val="26"/>
                <w:sz w:val="20"/>
                <w:szCs w:val="20"/>
              </w:rPr>
              <w:t xml:space="preserve"> </w:t>
            </w:r>
            <w:r w:rsidRPr="00C919CB">
              <w:rPr>
                <w:sz w:val="20"/>
                <w:szCs w:val="20"/>
              </w:rPr>
              <w:t>or</w:t>
            </w:r>
            <w:r w:rsidRPr="00C919CB">
              <w:rPr>
                <w:spacing w:val="25"/>
                <w:sz w:val="20"/>
                <w:szCs w:val="20"/>
              </w:rPr>
              <w:t xml:space="preserve"> </w:t>
            </w:r>
            <w:r w:rsidRPr="00C919CB">
              <w:rPr>
                <w:spacing w:val="-2"/>
                <w:sz w:val="20"/>
                <w:szCs w:val="20"/>
              </w:rPr>
              <w:t>m</w:t>
            </w:r>
            <w:r w:rsidRPr="00C919CB">
              <w:rPr>
                <w:spacing w:val="1"/>
                <w:sz w:val="20"/>
                <w:szCs w:val="20"/>
              </w:rPr>
              <w:t>o</w:t>
            </w:r>
            <w:r w:rsidRPr="00C919CB">
              <w:rPr>
                <w:sz w:val="20"/>
                <w:szCs w:val="20"/>
              </w:rPr>
              <w:t>re</w:t>
            </w:r>
            <w:r w:rsidRPr="00C919CB">
              <w:rPr>
                <w:spacing w:val="28"/>
                <w:sz w:val="20"/>
                <w:szCs w:val="20"/>
              </w:rPr>
              <w:t xml:space="preserve"> </w:t>
            </w:r>
            <w:r w:rsidRPr="00C919CB">
              <w:rPr>
                <w:spacing w:val="2"/>
                <w:sz w:val="20"/>
                <w:szCs w:val="20"/>
              </w:rPr>
              <w:t>t</w:t>
            </w:r>
            <w:r w:rsidRPr="00C919CB">
              <w:rPr>
                <w:sz w:val="20"/>
                <w:szCs w:val="20"/>
              </w:rPr>
              <w:t>aps</w:t>
            </w:r>
            <w:r w:rsidRPr="00C919CB">
              <w:rPr>
                <w:spacing w:val="27"/>
                <w:sz w:val="20"/>
                <w:szCs w:val="20"/>
              </w:rPr>
              <w:t xml:space="preserve"> </w:t>
            </w:r>
            <w:r w:rsidRPr="00C919CB">
              <w:rPr>
                <w:sz w:val="20"/>
                <w:szCs w:val="20"/>
              </w:rPr>
              <w:t>and</w:t>
            </w:r>
            <w:r w:rsidRPr="00C919CB">
              <w:rPr>
                <w:spacing w:val="26"/>
                <w:sz w:val="20"/>
                <w:szCs w:val="20"/>
              </w:rPr>
              <w:t xml:space="preserve"> </w:t>
            </w:r>
            <w:r w:rsidRPr="00C919CB">
              <w:rPr>
                <w:w w:val="103"/>
                <w:sz w:val="20"/>
                <w:szCs w:val="20"/>
              </w:rPr>
              <w:t>a</w:t>
            </w:r>
            <w:r w:rsidRPr="00C919CB">
              <w:rPr>
                <w:spacing w:val="2"/>
                <w:w w:val="103"/>
                <w:sz w:val="20"/>
                <w:szCs w:val="20"/>
              </w:rPr>
              <w:t>r</w:t>
            </w:r>
            <w:r w:rsidRPr="00C919CB">
              <w:rPr>
                <w:w w:val="103"/>
                <w:sz w:val="20"/>
                <w:szCs w:val="20"/>
              </w:rPr>
              <w:t xml:space="preserve">e </w:t>
            </w:r>
            <w:r w:rsidRPr="00C919CB">
              <w:rPr>
                <w:sz w:val="20"/>
                <w:szCs w:val="20"/>
              </w:rPr>
              <w:t>t</w:t>
            </w:r>
            <w:r w:rsidRPr="00C919CB">
              <w:rPr>
                <w:spacing w:val="3"/>
                <w:sz w:val="20"/>
                <w:szCs w:val="20"/>
              </w:rPr>
              <w:t>y</w:t>
            </w:r>
            <w:r w:rsidRPr="00C919CB">
              <w:rPr>
                <w:sz w:val="20"/>
                <w:szCs w:val="20"/>
              </w:rPr>
              <w:t>pically</w:t>
            </w:r>
            <w:r w:rsidRPr="00C919CB">
              <w:rPr>
                <w:spacing w:val="26"/>
                <w:sz w:val="20"/>
                <w:szCs w:val="20"/>
              </w:rPr>
              <w:t xml:space="preserve"> </w:t>
            </w:r>
            <w:r w:rsidRPr="00C919CB">
              <w:rPr>
                <w:spacing w:val="-2"/>
                <w:sz w:val="20"/>
                <w:szCs w:val="20"/>
              </w:rPr>
              <w:t>m</w:t>
            </w:r>
            <w:r w:rsidRPr="00C919CB">
              <w:rPr>
                <w:spacing w:val="1"/>
                <w:sz w:val="20"/>
                <w:szCs w:val="20"/>
              </w:rPr>
              <w:t>a</w:t>
            </w:r>
            <w:r w:rsidRPr="00C919CB">
              <w:rPr>
                <w:sz w:val="20"/>
                <w:szCs w:val="20"/>
              </w:rPr>
              <w:t>de</w:t>
            </w:r>
            <w:r w:rsidRPr="00C919CB">
              <w:rPr>
                <w:spacing w:val="14"/>
                <w:sz w:val="20"/>
                <w:szCs w:val="20"/>
              </w:rPr>
              <w:t xml:space="preserve"> </w:t>
            </w:r>
            <w:r w:rsidRPr="00C919CB">
              <w:rPr>
                <w:sz w:val="20"/>
                <w:szCs w:val="20"/>
              </w:rPr>
              <w:t>of</w:t>
            </w:r>
            <w:r w:rsidRPr="00C919CB">
              <w:rPr>
                <w:spacing w:val="6"/>
                <w:sz w:val="20"/>
                <w:szCs w:val="20"/>
              </w:rPr>
              <w:t xml:space="preserve"> </w:t>
            </w:r>
            <w:r w:rsidRPr="00C919CB">
              <w:rPr>
                <w:sz w:val="20"/>
                <w:szCs w:val="20"/>
              </w:rPr>
              <w:t>br</w:t>
            </w:r>
            <w:r w:rsidRPr="00C919CB">
              <w:rPr>
                <w:spacing w:val="1"/>
                <w:sz w:val="20"/>
                <w:szCs w:val="20"/>
              </w:rPr>
              <w:t>i</w:t>
            </w:r>
            <w:r w:rsidRPr="00C919CB">
              <w:rPr>
                <w:sz w:val="20"/>
                <w:szCs w:val="20"/>
              </w:rPr>
              <w:t>c</w:t>
            </w:r>
            <w:r w:rsidRPr="00C919CB">
              <w:rPr>
                <w:spacing w:val="1"/>
                <w:sz w:val="20"/>
                <w:szCs w:val="20"/>
              </w:rPr>
              <w:t>k</w:t>
            </w:r>
            <w:r w:rsidRPr="00C919CB">
              <w:rPr>
                <w:sz w:val="20"/>
                <w:szCs w:val="20"/>
              </w:rPr>
              <w:t>w</w:t>
            </w:r>
            <w:r w:rsidRPr="00C919CB">
              <w:rPr>
                <w:spacing w:val="1"/>
                <w:sz w:val="20"/>
                <w:szCs w:val="20"/>
              </w:rPr>
              <w:t>o</w:t>
            </w:r>
            <w:r w:rsidRPr="00C919CB">
              <w:rPr>
                <w:spacing w:val="2"/>
                <w:sz w:val="20"/>
                <w:szCs w:val="20"/>
              </w:rPr>
              <w:t>r</w:t>
            </w:r>
            <w:r w:rsidRPr="00C919CB">
              <w:rPr>
                <w:sz w:val="20"/>
                <w:szCs w:val="20"/>
              </w:rPr>
              <w:t>k,</w:t>
            </w:r>
            <w:r w:rsidRPr="00C919CB">
              <w:rPr>
                <w:spacing w:val="29"/>
                <w:sz w:val="20"/>
                <w:szCs w:val="20"/>
              </w:rPr>
              <w:t xml:space="preserve"> </w:t>
            </w:r>
            <w:r w:rsidRPr="00C919CB">
              <w:rPr>
                <w:sz w:val="20"/>
                <w:szCs w:val="20"/>
              </w:rPr>
              <w:t>masonry</w:t>
            </w:r>
            <w:r w:rsidRPr="00C919CB">
              <w:rPr>
                <w:spacing w:val="26"/>
                <w:sz w:val="20"/>
                <w:szCs w:val="20"/>
              </w:rPr>
              <w:t xml:space="preserve"> </w:t>
            </w:r>
            <w:r w:rsidRPr="00C919CB">
              <w:rPr>
                <w:sz w:val="20"/>
                <w:szCs w:val="20"/>
              </w:rPr>
              <w:t>or</w:t>
            </w:r>
            <w:r w:rsidRPr="00C919CB">
              <w:rPr>
                <w:spacing w:val="5"/>
                <w:sz w:val="20"/>
                <w:szCs w:val="20"/>
              </w:rPr>
              <w:t xml:space="preserve"> </w:t>
            </w:r>
            <w:r w:rsidRPr="00C919CB">
              <w:rPr>
                <w:w w:val="103"/>
                <w:sz w:val="20"/>
                <w:szCs w:val="20"/>
              </w:rPr>
              <w:t>concrete.</w:t>
            </w:r>
          </w:p>
        </w:tc>
      </w:tr>
      <w:tr w:rsidR="00172954" w:rsidRPr="00C919CB" w14:paraId="583F1EDC" w14:textId="77777777" w:rsidTr="00C919CB">
        <w:tc>
          <w:tcPr>
            <w:tcW w:w="216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66F714A2" w14:textId="77777777" w:rsidR="00172954" w:rsidRPr="00C919CB" w:rsidRDefault="00172954" w:rsidP="00C919CB">
            <w:pPr>
              <w:ind w:right="852"/>
              <w:rPr>
                <w:sz w:val="20"/>
                <w:szCs w:val="20"/>
              </w:rPr>
            </w:pPr>
            <w:proofErr w:type="spellStart"/>
            <w:r w:rsidRPr="00C919CB">
              <w:rPr>
                <w:b/>
                <w:bCs/>
                <w:sz w:val="20"/>
                <w:szCs w:val="20"/>
              </w:rPr>
              <w:t>Tubewell</w:t>
            </w:r>
            <w:proofErr w:type="spellEnd"/>
            <w:r w:rsidRPr="00C919CB">
              <w:rPr>
                <w:b/>
                <w:bCs/>
                <w:spacing w:val="13"/>
                <w:sz w:val="20"/>
                <w:szCs w:val="20"/>
              </w:rPr>
              <w:t xml:space="preserve"> </w:t>
            </w:r>
            <w:r w:rsidRPr="00C919CB">
              <w:rPr>
                <w:b/>
                <w:bCs/>
                <w:w w:val="103"/>
                <w:sz w:val="20"/>
                <w:szCs w:val="20"/>
              </w:rPr>
              <w:t>or bore</w:t>
            </w:r>
            <w:r w:rsidRPr="00C919CB">
              <w:rPr>
                <w:b/>
                <w:bCs/>
                <w:spacing w:val="2"/>
                <w:w w:val="103"/>
                <w:sz w:val="20"/>
                <w:szCs w:val="20"/>
              </w:rPr>
              <w:t>h</w:t>
            </w:r>
            <w:r w:rsidRPr="00C919CB">
              <w:rPr>
                <w:b/>
                <w:bCs/>
                <w:w w:val="103"/>
                <w:sz w:val="20"/>
                <w:szCs w:val="20"/>
              </w:rPr>
              <w:t>ole</w:t>
            </w:r>
          </w:p>
        </w:tc>
        <w:tc>
          <w:tcPr>
            <w:tcW w:w="729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2FDF8177" w14:textId="05F26CD7" w:rsidR="00172954" w:rsidRPr="00C919CB" w:rsidRDefault="00172954" w:rsidP="00C919CB">
            <w:pPr>
              <w:ind w:right="41"/>
              <w:rPr>
                <w:sz w:val="20"/>
                <w:szCs w:val="20"/>
              </w:rPr>
            </w:pPr>
            <w:r w:rsidRPr="00C919CB">
              <w:rPr>
                <w:sz w:val="20"/>
                <w:szCs w:val="20"/>
              </w:rPr>
              <w:t xml:space="preserve">A deep hole that has been driven, bored, or drilled with the purpose of reaching groundwater supplies. Boreholes and </w:t>
            </w:r>
            <w:proofErr w:type="spellStart"/>
            <w:r w:rsidRPr="00C919CB">
              <w:rPr>
                <w:sz w:val="20"/>
                <w:szCs w:val="20"/>
              </w:rPr>
              <w:t>tubewells</w:t>
            </w:r>
            <w:proofErr w:type="spellEnd"/>
            <w:r w:rsidRPr="00C919CB">
              <w:rPr>
                <w:sz w:val="20"/>
                <w:szCs w:val="20"/>
              </w:rPr>
              <w:t xml:space="preserve"> are constructed with casing or pipes, which prevent the small diameter hole from caving in and protect the water source from infiltration by run-off water. </w:t>
            </w:r>
          </w:p>
          <w:p w14:paraId="2C767A50" w14:textId="77777777" w:rsidR="00172954" w:rsidRPr="00C919CB" w:rsidRDefault="00172954" w:rsidP="00C919CB">
            <w:pPr>
              <w:ind w:right="41"/>
              <w:rPr>
                <w:sz w:val="20"/>
                <w:szCs w:val="20"/>
              </w:rPr>
            </w:pPr>
            <w:r w:rsidRPr="00C919CB">
              <w:rPr>
                <w:sz w:val="20"/>
                <w:szCs w:val="20"/>
              </w:rPr>
              <w:t xml:space="preserve">Water is delivered from a tube well or borehole through a pump which may be human-, animal-, wind-, electric-, diesel- or solar-powered. Boreholes and </w:t>
            </w:r>
            <w:proofErr w:type="spellStart"/>
            <w:r w:rsidRPr="00C919CB">
              <w:rPr>
                <w:sz w:val="20"/>
                <w:szCs w:val="20"/>
              </w:rPr>
              <w:t>tubewells</w:t>
            </w:r>
            <w:proofErr w:type="spellEnd"/>
            <w:r w:rsidRPr="00C919CB">
              <w:rPr>
                <w:sz w:val="20"/>
                <w:szCs w:val="20"/>
              </w:rPr>
              <w:t xml:space="preserve"> are usually protected by a platform around the well that directs spilled water away from the borehole and prevents infiltration of run-off water at the well head.</w:t>
            </w:r>
          </w:p>
        </w:tc>
      </w:tr>
      <w:tr w:rsidR="00172954" w:rsidRPr="00C919CB" w14:paraId="37D084F1" w14:textId="77777777" w:rsidTr="00C919CB">
        <w:tc>
          <w:tcPr>
            <w:tcW w:w="2160" w:type="dxa"/>
            <w:tcBorders>
              <w:top w:val="single" w:sz="4" w:space="0" w:color="000000"/>
              <w:left w:val="single" w:sz="4" w:space="0" w:color="000000"/>
              <w:right w:val="single" w:sz="4" w:space="0" w:color="000000"/>
            </w:tcBorders>
            <w:tcMar>
              <w:top w:w="58" w:type="dxa"/>
              <w:left w:w="58" w:type="dxa"/>
              <w:bottom w:w="58" w:type="dxa"/>
              <w:right w:w="58" w:type="dxa"/>
            </w:tcMar>
          </w:tcPr>
          <w:p w14:paraId="088FC8EC" w14:textId="77777777" w:rsidR="00172954" w:rsidRPr="00C919CB" w:rsidRDefault="00172954" w:rsidP="00C919CB">
            <w:pPr>
              <w:ind w:right="-20"/>
              <w:rPr>
                <w:b/>
                <w:bCs/>
                <w:sz w:val="20"/>
                <w:szCs w:val="20"/>
              </w:rPr>
            </w:pPr>
            <w:r w:rsidRPr="00C919CB">
              <w:rPr>
                <w:b/>
                <w:bCs/>
                <w:sz w:val="20"/>
                <w:szCs w:val="20"/>
              </w:rPr>
              <w:t>Dug well</w:t>
            </w:r>
          </w:p>
        </w:tc>
        <w:tc>
          <w:tcPr>
            <w:tcW w:w="7290" w:type="dxa"/>
            <w:tcBorders>
              <w:top w:val="single" w:sz="4" w:space="0" w:color="000000"/>
              <w:left w:val="single" w:sz="4" w:space="0" w:color="000000"/>
              <w:right w:val="single" w:sz="4" w:space="0" w:color="000000"/>
            </w:tcBorders>
            <w:tcMar>
              <w:top w:w="58" w:type="dxa"/>
              <w:left w:w="58" w:type="dxa"/>
              <w:bottom w:w="58" w:type="dxa"/>
              <w:right w:w="58" w:type="dxa"/>
            </w:tcMar>
          </w:tcPr>
          <w:p w14:paraId="0F1BC7E6" w14:textId="77777777" w:rsidR="00172954" w:rsidRPr="00C919CB" w:rsidRDefault="00172954" w:rsidP="00C919CB">
            <w:pPr>
              <w:ind w:right="42"/>
              <w:rPr>
                <w:sz w:val="20"/>
                <w:szCs w:val="20"/>
              </w:rPr>
            </w:pPr>
          </w:p>
        </w:tc>
      </w:tr>
      <w:tr w:rsidR="00172954" w:rsidRPr="00C919CB" w14:paraId="0260221C" w14:textId="77777777" w:rsidTr="00C919CB">
        <w:tc>
          <w:tcPr>
            <w:tcW w:w="2160" w:type="dxa"/>
            <w:tcBorders>
              <w:left w:val="single" w:sz="4" w:space="0" w:color="000000"/>
              <w:right w:val="single" w:sz="4" w:space="0" w:color="000000"/>
            </w:tcBorders>
            <w:tcMar>
              <w:top w:w="58" w:type="dxa"/>
              <w:left w:w="58" w:type="dxa"/>
              <w:bottom w:w="58" w:type="dxa"/>
              <w:right w:w="58" w:type="dxa"/>
            </w:tcMar>
            <w:hideMark/>
          </w:tcPr>
          <w:p w14:paraId="5588E8D7" w14:textId="77777777" w:rsidR="00172954" w:rsidRPr="00C919CB" w:rsidRDefault="00172954" w:rsidP="00C919CB">
            <w:pPr>
              <w:pStyle w:val="ListParagraph"/>
              <w:ind w:left="355" w:right="69"/>
              <w:jc w:val="right"/>
              <w:rPr>
                <w:b/>
                <w:i/>
                <w:sz w:val="20"/>
                <w:szCs w:val="20"/>
              </w:rPr>
            </w:pPr>
            <w:r w:rsidRPr="00C919CB">
              <w:rPr>
                <w:b/>
                <w:i/>
                <w:sz w:val="20"/>
                <w:szCs w:val="20"/>
              </w:rPr>
              <w:t>Protected dug well</w:t>
            </w:r>
          </w:p>
        </w:tc>
        <w:tc>
          <w:tcPr>
            <w:tcW w:w="7290" w:type="dxa"/>
            <w:tcBorders>
              <w:left w:val="single" w:sz="4" w:space="0" w:color="000000"/>
              <w:right w:val="single" w:sz="4" w:space="0" w:color="000000"/>
            </w:tcBorders>
            <w:tcMar>
              <w:top w:w="58" w:type="dxa"/>
              <w:left w:w="58" w:type="dxa"/>
              <w:bottom w:w="58" w:type="dxa"/>
              <w:right w:w="58" w:type="dxa"/>
            </w:tcMar>
            <w:hideMark/>
          </w:tcPr>
          <w:p w14:paraId="00597167" w14:textId="77777777" w:rsidR="00172954" w:rsidRPr="00C919CB" w:rsidRDefault="00172954" w:rsidP="00C919CB">
            <w:pPr>
              <w:ind w:right="42"/>
              <w:rPr>
                <w:sz w:val="20"/>
                <w:szCs w:val="20"/>
              </w:rPr>
            </w:pPr>
            <w:r w:rsidRPr="00C919CB">
              <w:rPr>
                <w:sz w:val="20"/>
                <w:szCs w:val="20"/>
              </w:rPr>
              <w:t>A</w:t>
            </w:r>
            <w:r w:rsidRPr="00C919CB">
              <w:rPr>
                <w:spacing w:val="11"/>
                <w:sz w:val="20"/>
                <w:szCs w:val="20"/>
              </w:rPr>
              <w:t xml:space="preserve"> </w:t>
            </w:r>
            <w:r w:rsidRPr="00C919CB">
              <w:rPr>
                <w:spacing w:val="1"/>
                <w:sz w:val="20"/>
                <w:szCs w:val="20"/>
              </w:rPr>
              <w:t>d</w:t>
            </w:r>
            <w:r w:rsidRPr="00C919CB">
              <w:rPr>
                <w:spacing w:val="-1"/>
                <w:sz w:val="20"/>
                <w:szCs w:val="20"/>
              </w:rPr>
              <w:t>u</w:t>
            </w:r>
            <w:r w:rsidRPr="00C919CB">
              <w:rPr>
                <w:sz w:val="20"/>
                <w:szCs w:val="20"/>
              </w:rPr>
              <w:t>g</w:t>
            </w:r>
            <w:r w:rsidRPr="00C919CB">
              <w:rPr>
                <w:spacing w:val="16"/>
                <w:sz w:val="20"/>
                <w:szCs w:val="20"/>
              </w:rPr>
              <w:t xml:space="preserve"> </w:t>
            </w:r>
            <w:r w:rsidRPr="00C919CB">
              <w:rPr>
                <w:sz w:val="20"/>
                <w:szCs w:val="20"/>
              </w:rPr>
              <w:t>well</w:t>
            </w:r>
            <w:r w:rsidRPr="00C919CB">
              <w:rPr>
                <w:spacing w:val="17"/>
                <w:sz w:val="20"/>
                <w:szCs w:val="20"/>
              </w:rPr>
              <w:t xml:space="preserve"> </w:t>
            </w:r>
            <w:r w:rsidRPr="00C919CB">
              <w:rPr>
                <w:sz w:val="20"/>
                <w:szCs w:val="20"/>
              </w:rPr>
              <w:t>t</w:t>
            </w:r>
            <w:r w:rsidRPr="00C919CB">
              <w:rPr>
                <w:spacing w:val="1"/>
                <w:sz w:val="20"/>
                <w:szCs w:val="20"/>
              </w:rPr>
              <w:t>h</w:t>
            </w:r>
            <w:r w:rsidRPr="00C919CB">
              <w:rPr>
                <w:sz w:val="20"/>
                <w:szCs w:val="20"/>
              </w:rPr>
              <w:t>at</w:t>
            </w:r>
            <w:r w:rsidRPr="00C919CB">
              <w:rPr>
                <w:spacing w:val="16"/>
                <w:sz w:val="20"/>
                <w:szCs w:val="20"/>
              </w:rPr>
              <w:t xml:space="preserve"> </w:t>
            </w:r>
            <w:r w:rsidRPr="00C919CB">
              <w:rPr>
                <w:sz w:val="20"/>
                <w:szCs w:val="20"/>
              </w:rPr>
              <w:t>is</w:t>
            </w:r>
            <w:r w:rsidRPr="00C919CB">
              <w:rPr>
                <w:spacing w:val="11"/>
                <w:sz w:val="20"/>
                <w:szCs w:val="20"/>
              </w:rPr>
              <w:t xml:space="preserve"> </w:t>
            </w:r>
            <w:r w:rsidRPr="00C919CB">
              <w:rPr>
                <w:sz w:val="20"/>
                <w:szCs w:val="20"/>
              </w:rPr>
              <w:t>(1)</w:t>
            </w:r>
            <w:r w:rsidRPr="00C919CB">
              <w:rPr>
                <w:spacing w:val="14"/>
                <w:sz w:val="20"/>
                <w:szCs w:val="20"/>
              </w:rPr>
              <w:t xml:space="preserve"> </w:t>
            </w:r>
            <w:r w:rsidRPr="00C919CB">
              <w:rPr>
                <w:sz w:val="20"/>
                <w:szCs w:val="20"/>
              </w:rPr>
              <w:t>protected</w:t>
            </w:r>
            <w:r w:rsidRPr="00C919CB">
              <w:rPr>
                <w:spacing w:val="29"/>
                <w:sz w:val="20"/>
                <w:szCs w:val="20"/>
              </w:rPr>
              <w:t xml:space="preserve"> </w:t>
            </w:r>
            <w:r w:rsidRPr="00C919CB">
              <w:rPr>
                <w:sz w:val="20"/>
                <w:szCs w:val="20"/>
              </w:rPr>
              <w:t>f</w:t>
            </w:r>
            <w:r w:rsidRPr="00C919CB">
              <w:rPr>
                <w:spacing w:val="2"/>
                <w:sz w:val="20"/>
                <w:szCs w:val="20"/>
              </w:rPr>
              <w:t>r</w:t>
            </w:r>
            <w:r w:rsidRPr="00C919CB">
              <w:rPr>
                <w:sz w:val="20"/>
                <w:szCs w:val="20"/>
              </w:rPr>
              <w:t>om</w:t>
            </w:r>
            <w:r w:rsidRPr="00C919CB">
              <w:rPr>
                <w:spacing w:val="19"/>
                <w:sz w:val="20"/>
                <w:szCs w:val="20"/>
              </w:rPr>
              <w:t xml:space="preserve"> </w:t>
            </w:r>
            <w:r w:rsidRPr="00C919CB">
              <w:rPr>
                <w:sz w:val="20"/>
                <w:szCs w:val="20"/>
              </w:rPr>
              <w:t>r</w:t>
            </w:r>
            <w:r w:rsidRPr="00C919CB">
              <w:rPr>
                <w:spacing w:val="1"/>
                <w:sz w:val="20"/>
                <w:szCs w:val="20"/>
              </w:rPr>
              <w:t>u</w:t>
            </w:r>
            <w:r w:rsidRPr="00C919CB">
              <w:rPr>
                <w:sz w:val="20"/>
                <w:szCs w:val="20"/>
              </w:rPr>
              <w:t>noff</w:t>
            </w:r>
            <w:r w:rsidRPr="00C919CB">
              <w:rPr>
                <w:spacing w:val="22"/>
                <w:sz w:val="20"/>
                <w:szCs w:val="20"/>
              </w:rPr>
              <w:t xml:space="preserve"> </w:t>
            </w:r>
            <w:r w:rsidRPr="00C919CB">
              <w:rPr>
                <w:sz w:val="20"/>
                <w:szCs w:val="20"/>
              </w:rPr>
              <w:t>wa</w:t>
            </w:r>
            <w:r w:rsidRPr="00C919CB">
              <w:rPr>
                <w:spacing w:val="1"/>
                <w:sz w:val="20"/>
                <w:szCs w:val="20"/>
              </w:rPr>
              <w:t>t</w:t>
            </w:r>
            <w:r w:rsidRPr="00C919CB">
              <w:rPr>
                <w:sz w:val="20"/>
                <w:szCs w:val="20"/>
              </w:rPr>
              <w:t>er</w:t>
            </w:r>
            <w:r w:rsidRPr="00C919CB">
              <w:rPr>
                <w:spacing w:val="20"/>
                <w:sz w:val="20"/>
                <w:szCs w:val="20"/>
              </w:rPr>
              <w:t xml:space="preserve"> </w:t>
            </w:r>
            <w:r w:rsidRPr="00C919CB">
              <w:rPr>
                <w:sz w:val="20"/>
                <w:szCs w:val="20"/>
              </w:rPr>
              <w:t>t</w:t>
            </w:r>
            <w:r w:rsidRPr="00C919CB">
              <w:rPr>
                <w:spacing w:val="-1"/>
                <w:sz w:val="20"/>
                <w:szCs w:val="20"/>
              </w:rPr>
              <w:t>h</w:t>
            </w:r>
            <w:r w:rsidRPr="00C919CB">
              <w:rPr>
                <w:spacing w:val="2"/>
                <w:sz w:val="20"/>
                <w:szCs w:val="20"/>
              </w:rPr>
              <w:t>r</w:t>
            </w:r>
            <w:r w:rsidRPr="00C919CB">
              <w:rPr>
                <w:sz w:val="20"/>
                <w:szCs w:val="20"/>
              </w:rPr>
              <w:t>ough</w:t>
            </w:r>
            <w:r w:rsidRPr="00C919CB">
              <w:rPr>
                <w:spacing w:val="26"/>
                <w:sz w:val="20"/>
                <w:szCs w:val="20"/>
              </w:rPr>
              <w:t xml:space="preserve"> </w:t>
            </w:r>
            <w:r w:rsidRPr="00C919CB">
              <w:rPr>
                <w:sz w:val="20"/>
                <w:szCs w:val="20"/>
              </w:rPr>
              <w:t>a</w:t>
            </w:r>
            <w:r w:rsidRPr="00C919CB">
              <w:rPr>
                <w:spacing w:val="10"/>
                <w:sz w:val="20"/>
                <w:szCs w:val="20"/>
              </w:rPr>
              <w:t xml:space="preserve"> </w:t>
            </w:r>
            <w:r w:rsidRPr="00C919CB">
              <w:rPr>
                <w:spacing w:val="2"/>
                <w:w w:val="103"/>
                <w:sz w:val="20"/>
                <w:szCs w:val="20"/>
              </w:rPr>
              <w:t>w</w:t>
            </w:r>
            <w:r w:rsidRPr="00C919CB">
              <w:rPr>
                <w:w w:val="103"/>
                <w:sz w:val="20"/>
                <w:szCs w:val="20"/>
              </w:rPr>
              <w:t xml:space="preserve">ell </w:t>
            </w:r>
            <w:r w:rsidRPr="00C919CB">
              <w:rPr>
                <w:sz w:val="20"/>
                <w:szCs w:val="20"/>
              </w:rPr>
              <w:t>li</w:t>
            </w:r>
            <w:r w:rsidRPr="00C919CB">
              <w:rPr>
                <w:spacing w:val="-1"/>
                <w:sz w:val="20"/>
                <w:szCs w:val="20"/>
              </w:rPr>
              <w:t>n</w:t>
            </w:r>
            <w:r w:rsidRPr="00C919CB">
              <w:rPr>
                <w:sz w:val="20"/>
                <w:szCs w:val="20"/>
              </w:rPr>
              <w:t>i</w:t>
            </w:r>
            <w:r w:rsidRPr="00C919CB">
              <w:rPr>
                <w:spacing w:val="1"/>
                <w:sz w:val="20"/>
                <w:szCs w:val="20"/>
              </w:rPr>
              <w:t>n</w:t>
            </w:r>
            <w:r w:rsidRPr="00C919CB">
              <w:rPr>
                <w:sz w:val="20"/>
                <w:szCs w:val="20"/>
              </w:rPr>
              <w:t>g</w:t>
            </w:r>
            <w:r w:rsidRPr="00C919CB">
              <w:rPr>
                <w:spacing w:val="29"/>
                <w:sz w:val="20"/>
                <w:szCs w:val="20"/>
              </w:rPr>
              <w:t xml:space="preserve"> </w:t>
            </w:r>
            <w:r w:rsidRPr="00C919CB">
              <w:rPr>
                <w:sz w:val="20"/>
                <w:szCs w:val="20"/>
              </w:rPr>
              <w:t>or</w:t>
            </w:r>
            <w:r w:rsidRPr="00C919CB">
              <w:rPr>
                <w:spacing w:val="20"/>
                <w:sz w:val="20"/>
                <w:szCs w:val="20"/>
              </w:rPr>
              <w:t xml:space="preserve"> </w:t>
            </w:r>
            <w:r w:rsidRPr="00C919CB">
              <w:rPr>
                <w:sz w:val="20"/>
                <w:szCs w:val="20"/>
              </w:rPr>
              <w:t>cas</w:t>
            </w:r>
            <w:r w:rsidRPr="00C919CB">
              <w:rPr>
                <w:spacing w:val="1"/>
                <w:sz w:val="20"/>
                <w:szCs w:val="20"/>
              </w:rPr>
              <w:t>i</w:t>
            </w:r>
            <w:r w:rsidRPr="00C919CB">
              <w:rPr>
                <w:spacing w:val="-1"/>
                <w:sz w:val="20"/>
                <w:szCs w:val="20"/>
              </w:rPr>
              <w:t>n</w:t>
            </w:r>
            <w:r w:rsidRPr="00C919CB">
              <w:rPr>
                <w:sz w:val="20"/>
                <w:szCs w:val="20"/>
              </w:rPr>
              <w:t>g</w:t>
            </w:r>
            <w:r w:rsidRPr="00C919CB">
              <w:rPr>
                <w:spacing w:val="30"/>
                <w:sz w:val="20"/>
                <w:szCs w:val="20"/>
              </w:rPr>
              <w:t xml:space="preserve"> </w:t>
            </w:r>
            <w:r w:rsidRPr="00C919CB">
              <w:rPr>
                <w:spacing w:val="1"/>
                <w:sz w:val="20"/>
                <w:szCs w:val="20"/>
              </w:rPr>
              <w:t>t</w:t>
            </w:r>
            <w:r w:rsidRPr="00C919CB">
              <w:rPr>
                <w:spacing w:val="-1"/>
                <w:sz w:val="20"/>
                <w:szCs w:val="20"/>
              </w:rPr>
              <w:t>h</w:t>
            </w:r>
            <w:r w:rsidRPr="00C919CB">
              <w:rPr>
                <w:sz w:val="20"/>
                <w:szCs w:val="20"/>
              </w:rPr>
              <w:t>at</w:t>
            </w:r>
            <w:r w:rsidRPr="00C919CB">
              <w:rPr>
                <w:spacing w:val="24"/>
                <w:sz w:val="20"/>
                <w:szCs w:val="20"/>
              </w:rPr>
              <w:t xml:space="preserve"> </w:t>
            </w:r>
            <w:r w:rsidRPr="00C919CB">
              <w:rPr>
                <w:spacing w:val="1"/>
                <w:sz w:val="20"/>
                <w:szCs w:val="20"/>
              </w:rPr>
              <w:t>i</w:t>
            </w:r>
            <w:r w:rsidRPr="00C919CB">
              <w:rPr>
                <w:sz w:val="20"/>
                <w:szCs w:val="20"/>
              </w:rPr>
              <w:t>s</w:t>
            </w:r>
            <w:r w:rsidRPr="00C919CB">
              <w:rPr>
                <w:spacing w:val="18"/>
                <w:sz w:val="20"/>
                <w:szCs w:val="20"/>
              </w:rPr>
              <w:t xml:space="preserve"> </w:t>
            </w:r>
            <w:r w:rsidRPr="00C919CB">
              <w:rPr>
                <w:sz w:val="20"/>
                <w:szCs w:val="20"/>
              </w:rPr>
              <w:t>rai</w:t>
            </w:r>
            <w:r w:rsidRPr="00C919CB">
              <w:rPr>
                <w:spacing w:val="1"/>
                <w:sz w:val="20"/>
                <w:szCs w:val="20"/>
              </w:rPr>
              <w:t>s</w:t>
            </w:r>
            <w:r w:rsidRPr="00C919CB">
              <w:rPr>
                <w:sz w:val="20"/>
                <w:szCs w:val="20"/>
              </w:rPr>
              <w:t>ed</w:t>
            </w:r>
            <w:r w:rsidRPr="00C919CB">
              <w:rPr>
                <w:spacing w:val="28"/>
                <w:sz w:val="20"/>
                <w:szCs w:val="20"/>
              </w:rPr>
              <w:t xml:space="preserve"> </w:t>
            </w:r>
            <w:r w:rsidRPr="00C919CB">
              <w:rPr>
                <w:sz w:val="20"/>
                <w:szCs w:val="20"/>
              </w:rPr>
              <w:t>a</w:t>
            </w:r>
            <w:r w:rsidRPr="00C919CB">
              <w:rPr>
                <w:spacing w:val="1"/>
                <w:sz w:val="20"/>
                <w:szCs w:val="20"/>
              </w:rPr>
              <w:t>b</w:t>
            </w:r>
            <w:r w:rsidRPr="00C919CB">
              <w:rPr>
                <w:sz w:val="20"/>
                <w:szCs w:val="20"/>
              </w:rPr>
              <w:t>ove</w:t>
            </w:r>
            <w:r w:rsidRPr="00C919CB">
              <w:rPr>
                <w:spacing w:val="30"/>
                <w:sz w:val="20"/>
                <w:szCs w:val="20"/>
              </w:rPr>
              <w:t xml:space="preserve"> </w:t>
            </w:r>
            <w:r w:rsidRPr="00C919CB">
              <w:rPr>
                <w:spacing w:val="-1"/>
                <w:sz w:val="20"/>
                <w:szCs w:val="20"/>
              </w:rPr>
              <w:t>g</w:t>
            </w:r>
            <w:r w:rsidRPr="00C919CB">
              <w:rPr>
                <w:spacing w:val="1"/>
                <w:sz w:val="20"/>
                <w:szCs w:val="20"/>
              </w:rPr>
              <w:t>r</w:t>
            </w:r>
            <w:r w:rsidRPr="00C919CB">
              <w:rPr>
                <w:sz w:val="20"/>
                <w:szCs w:val="20"/>
              </w:rPr>
              <w:t>ou</w:t>
            </w:r>
            <w:r w:rsidRPr="00C919CB">
              <w:rPr>
                <w:spacing w:val="1"/>
                <w:sz w:val="20"/>
                <w:szCs w:val="20"/>
              </w:rPr>
              <w:t>n</w:t>
            </w:r>
            <w:r w:rsidRPr="00C919CB">
              <w:rPr>
                <w:sz w:val="20"/>
                <w:szCs w:val="20"/>
              </w:rPr>
              <w:t>d</w:t>
            </w:r>
            <w:r w:rsidRPr="00C919CB">
              <w:rPr>
                <w:spacing w:val="31"/>
                <w:sz w:val="20"/>
                <w:szCs w:val="20"/>
              </w:rPr>
              <w:t xml:space="preserve"> </w:t>
            </w:r>
            <w:r w:rsidRPr="00C919CB">
              <w:rPr>
                <w:sz w:val="20"/>
                <w:szCs w:val="20"/>
              </w:rPr>
              <w:t>level</w:t>
            </w:r>
            <w:r w:rsidRPr="00C919CB">
              <w:rPr>
                <w:spacing w:val="27"/>
                <w:sz w:val="20"/>
                <w:szCs w:val="20"/>
              </w:rPr>
              <w:t xml:space="preserve"> </w:t>
            </w:r>
            <w:r w:rsidRPr="00C919CB">
              <w:rPr>
                <w:sz w:val="20"/>
                <w:szCs w:val="20"/>
              </w:rPr>
              <w:t>and</w:t>
            </w:r>
            <w:r w:rsidRPr="00C919CB">
              <w:rPr>
                <w:spacing w:val="24"/>
                <w:sz w:val="20"/>
                <w:szCs w:val="20"/>
              </w:rPr>
              <w:t xml:space="preserve"> </w:t>
            </w:r>
            <w:r w:rsidRPr="00C919CB">
              <w:rPr>
                <w:sz w:val="20"/>
                <w:szCs w:val="20"/>
              </w:rPr>
              <w:t>a</w:t>
            </w:r>
            <w:r w:rsidRPr="00C919CB">
              <w:rPr>
                <w:spacing w:val="18"/>
                <w:sz w:val="20"/>
                <w:szCs w:val="20"/>
              </w:rPr>
              <w:t xml:space="preserve"> </w:t>
            </w:r>
            <w:r w:rsidRPr="00C919CB">
              <w:rPr>
                <w:w w:val="103"/>
                <w:sz w:val="20"/>
                <w:szCs w:val="20"/>
              </w:rPr>
              <w:t>platfo</w:t>
            </w:r>
            <w:r w:rsidRPr="00C919CB">
              <w:rPr>
                <w:spacing w:val="2"/>
                <w:w w:val="103"/>
                <w:sz w:val="20"/>
                <w:szCs w:val="20"/>
              </w:rPr>
              <w:t>r</w:t>
            </w:r>
            <w:r w:rsidRPr="00C919CB">
              <w:rPr>
                <w:w w:val="103"/>
                <w:sz w:val="20"/>
                <w:szCs w:val="20"/>
              </w:rPr>
              <w:t xml:space="preserve">m </w:t>
            </w:r>
            <w:r w:rsidRPr="00C919CB">
              <w:rPr>
                <w:sz w:val="20"/>
                <w:szCs w:val="20"/>
              </w:rPr>
              <w:t>t</w:t>
            </w:r>
            <w:r w:rsidRPr="00C919CB">
              <w:rPr>
                <w:spacing w:val="-1"/>
                <w:sz w:val="20"/>
                <w:szCs w:val="20"/>
              </w:rPr>
              <w:t>h</w:t>
            </w:r>
            <w:r w:rsidRPr="00C919CB">
              <w:rPr>
                <w:sz w:val="20"/>
                <w:szCs w:val="20"/>
              </w:rPr>
              <w:t>at</w:t>
            </w:r>
            <w:r w:rsidRPr="00C919CB">
              <w:rPr>
                <w:spacing w:val="24"/>
                <w:sz w:val="20"/>
                <w:szCs w:val="20"/>
              </w:rPr>
              <w:t xml:space="preserve"> </w:t>
            </w:r>
            <w:r w:rsidRPr="00C919CB">
              <w:rPr>
                <w:sz w:val="20"/>
                <w:szCs w:val="20"/>
              </w:rPr>
              <w:t>diverts</w:t>
            </w:r>
            <w:r w:rsidRPr="00C919CB">
              <w:rPr>
                <w:spacing w:val="30"/>
                <w:sz w:val="20"/>
                <w:szCs w:val="20"/>
              </w:rPr>
              <w:t xml:space="preserve"> </w:t>
            </w:r>
            <w:r w:rsidRPr="00C919CB">
              <w:rPr>
                <w:sz w:val="20"/>
                <w:szCs w:val="20"/>
              </w:rPr>
              <w:t>spilled</w:t>
            </w:r>
            <w:r w:rsidRPr="00C919CB">
              <w:rPr>
                <w:spacing w:val="31"/>
                <w:sz w:val="20"/>
                <w:szCs w:val="20"/>
              </w:rPr>
              <w:t xml:space="preserve"> </w:t>
            </w:r>
            <w:r w:rsidRPr="00C919CB">
              <w:rPr>
                <w:sz w:val="20"/>
                <w:szCs w:val="20"/>
              </w:rPr>
              <w:t>wa</w:t>
            </w:r>
            <w:r w:rsidRPr="00C919CB">
              <w:rPr>
                <w:spacing w:val="1"/>
                <w:sz w:val="20"/>
                <w:szCs w:val="20"/>
              </w:rPr>
              <w:t>te</w:t>
            </w:r>
            <w:r w:rsidRPr="00C919CB">
              <w:rPr>
                <w:sz w:val="20"/>
                <w:szCs w:val="20"/>
              </w:rPr>
              <w:t>r</w:t>
            </w:r>
            <w:r w:rsidRPr="00C919CB">
              <w:rPr>
                <w:spacing w:val="28"/>
                <w:sz w:val="20"/>
                <w:szCs w:val="20"/>
              </w:rPr>
              <w:t xml:space="preserve"> </w:t>
            </w:r>
            <w:r w:rsidRPr="00C919CB">
              <w:rPr>
                <w:sz w:val="20"/>
                <w:szCs w:val="20"/>
              </w:rPr>
              <w:t>aw</w:t>
            </w:r>
            <w:r w:rsidRPr="00C919CB">
              <w:rPr>
                <w:spacing w:val="-1"/>
                <w:sz w:val="20"/>
                <w:szCs w:val="20"/>
              </w:rPr>
              <w:t>a</w:t>
            </w:r>
            <w:r w:rsidRPr="00C919CB">
              <w:rPr>
                <w:sz w:val="20"/>
                <w:szCs w:val="20"/>
              </w:rPr>
              <w:t>y</w:t>
            </w:r>
            <w:r w:rsidRPr="00C919CB">
              <w:rPr>
                <w:spacing w:val="30"/>
                <w:sz w:val="20"/>
                <w:szCs w:val="20"/>
              </w:rPr>
              <w:t xml:space="preserve"> </w:t>
            </w:r>
            <w:r w:rsidRPr="00C919CB">
              <w:rPr>
                <w:sz w:val="20"/>
                <w:szCs w:val="20"/>
              </w:rPr>
              <w:t>from</w:t>
            </w:r>
            <w:r w:rsidRPr="00C919CB">
              <w:rPr>
                <w:spacing w:val="25"/>
                <w:sz w:val="20"/>
                <w:szCs w:val="20"/>
              </w:rPr>
              <w:t xml:space="preserve"> </w:t>
            </w:r>
            <w:r w:rsidRPr="00C919CB">
              <w:rPr>
                <w:spacing w:val="1"/>
                <w:sz w:val="20"/>
                <w:szCs w:val="20"/>
              </w:rPr>
              <w:t>t</w:t>
            </w:r>
            <w:r w:rsidRPr="00C919CB">
              <w:rPr>
                <w:spacing w:val="-1"/>
                <w:sz w:val="20"/>
                <w:szCs w:val="20"/>
              </w:rPr>
              <w:t>h</w:t>
            </w:r>
            <w:r w:rsidRPr="00C919CB">
              <w:rPr>
                <w:sz w:val="20"/>
                <w:szCs w:val="20"/>
              </w:rPr>
              <w:t>e</w:t>
            </w:r>
            <w:r w:rsidRPr="00C919CB">
              <w:rPr>
                <w:spacing w:val="23"/>
                <w:sz w:val="20"/>
                <w:szCs w:val="20"/>
              </w:rPr>
              <w:t xml:space="preserve"> </w:t>
            </w:r>
            <w:r w:rsidRPr="00C919CB">
              <w:rPr>
                <w:sz w:val="20"/>
                <w:szCs w:val="20"/>
              </w:rPr>
              <w:t>well</w:t>
            </w:r>
            <w:r w:rsidRPr="00C919CB">
              <w:rPr>
                <w:spacing w:val="24"/>
                <w:sz w:val="20"/>
                <w:szCs w:val="20"/>
              </w:rPr>
              <w:t xml:space="preserve"> </w:t>
            </w:r>
            <w:r w:rsidRPr="00C919CB">
              <w:rPr>
                <w:sz w:val="20"/>
                <w:szCs w:val="20"/>
              </w:rPr>
              <w:t>and</w:t>
            </w:r>
            <w:r w:rsidRPr="00C919CB">
              <w:rPr>
                <w:spacing w:val="23"/>
                <w:sz w:val="20"/>
                <w:szCs w:val="20"/>
              </w:rPr>
              <w:t xml:space="preserve"> </w:t>
            </w:r>
            <w:r w:rsidRPr="00C919CB">
              <w:rPr>
                <w:sz w:val="20"/>
                <w:szCs w:val="20"/>
              </w:rPr>
              <w:t>(</w:t>
            </w:r>
            <w:r w:rsidRPr="00C919CB">
              <w:rPr>
                <w:spacing w:val="-1"/>
                <w:sz w:val="20"/>
                <w:szCs w:val="20"/>
              </w:rPr>
              <w:t>2</w:t>
            </w:r>
            <w:r w:rsidRPr="00C919CB">
              <w:rPr>
                <w:sz w:val="20"/>
                <w:szCs w:val="20"/>
              </w:rPr>
              <w:t>)</w:t>
            </w:r>
            <w:r w:rsidRPr="00C919CB">
              <w:rPr>
                <w:spacing w:val="22"/>
                <w:sz w:val="20"/>
                <w:szCs w:val="20"/>
              </w:rPr>
              <w:t xml:space="preserve"> </w:t>
            </w:r>
            <w:r w:rsidRPr="00C919CB">
              <w:rPr>
                <w:sz w:val="20"/>
                <w:szCs w:val="20"/>
              </w:rPr>
              <w:t>co</w:t>
            </w:r>
            <w:r w:rsidRPr="00C919CB">
              <w:rPr>
                <w:spacing w:val="-1"/>
                <w:sz w:val="20"/>
                <w:szCs w:val="20"/>
              </w:rPr>
              <w:t>v</w:t>
            </w:r>
            <w:r w:rsidRPr="00C919CB">
              <w:rPr>
                <w:spacing w:val="1"/>
                <w:sz w:val="20"/>
                <w:szCs w:val="20"/>
              </w:rPr>
              <w:t>e</w:t>
            </w:r>
            <w:r w:rsidRPr="00C919CB">
              <w:rPr>
                <w:sz w:val="20"/>
                <w:szCs w:val="20"/>
              </w:rPr>
              <w:t>red</w:t>
            </w:r>
            <w:r w:rsidRPr="00C919CB">
              <w:rPr>
                <w:spacing w:val="34"/>
                <w:sz w:val="20"/>
                <w:szCs w:val="20"/>
              </w:rPr>
              <w:t xml:space="preserve"> </w:t>
            </w:r>
            <w:r w:rsidRPr="00C919CB">
              <w:rPr>
                <w:w w:val="103"/>
                <w:sz w:val="20"/>
                <w:szCs w:val="20"/>
              </w:rPr>
              <w:t xml:space="preserve">so </w:t>
            </w:r>
            <w:r w:rsidRPr="00C919CB">
              <w:rPr>
                <w:sz w:val="20"/>
                <w:szCs w:val="20"/>
              </w:rPr>
              <w:t>t</w:t>
            </w:r>
            <w:r w:rsidRPr="00C919CB">
              <w:rPr>
                <w:spacing w:val="-1"/>
                <w:sz w:val="20"/>
                <w:szCs w:val="20"/>
              </w:rPr>
              <w:t>h</w:t>
            </w:r>
            <w:r w:rsidRPr="00C919CB">
              <w:rPr>
                <w:sz w:val="20"/>
                <w:szCs w:val="20"/>
              </w:rPr>
              <w:t>at</w:t>
            </w:r>
            <w:r w:rsidRPr="00C919CB">
              <w:rPr>
                <w:spacing w:val="25"/>
                <w:sz w:val="20"/>
                <w:szCs w:val="20"/>
              </w:rPr>
              <w:t xml:space="preserve"> </w:t>
            </w:r>
            <w:r w:rsidRPr="00C919CB">
              <w:rPr>
                <w:sz w:val="20"/>
                <w:szCs w:val="20"/>
              </w:rPr>
              <w:t>bird</w:t>
            </w:r>
            <w:r w:rsidRPr="00C919CB">
              <w:rPr>
                <w:spacing w:val="26"/>
                <w:sz w:val="20"/>
                <w:szCs w:val="20"/>
              </w:rPr>
              <w:t xml:space="preserve"> </w:t>
            </w:r>
            <w:r w:rsidRPr="00C919CB">
              <w:rPr>
                <w:sz w:val="20"/>
                <w:szCs w:val="20"/>
              </w:rPr>
              <w:t>dr</w:t>
            </w:r>
            <w:r w:rsidRPr="00C919CB">
              <w:rPr>
                <w:spacing w:val="1"/>
                <w:sz w:val="20"/>
                <w:szCs w:val="20"/>
              </w:rPr>
              <w:t>o</w:t>
            </w:r>
            <w:r w:rsidRPr="00C919CB">
              <w:rPr>
                <w:sz w:val="20"/>
                <w:szCs w:val="20"/>
              </w:rPr>
              <w:t>ppings</w:t>
            </w:r>
            <w:r w:rsidRPr="00C919CB">
              <w:rPr>
                <w:spacing w:val="40"/>
                <w:sz w:val="20"/>
                <w:szCs w:val="20"/>
              </w:rPr>
              <w:t xml:space="preserve"> </w:t>
            </w:r>
            <w:r w:rsidRPr="00C919CB">
              <w:rPr>
                <w:sz w:val="20"/>
                <w:szCs w:val="20"/>
              </w:rPr>
              <w:t>and</w:t>
            </w:r>
            <w:r w:rsidRPr="00C919CB">
              <w:rPr>
                <w:spacing w:val="25"/>
                <w:sz w:val="20"/>
                <w:szCs w:val="20"/>
              </w:rPr>
              <w:t xml:space="preserve"> </w:t>
            </w:r>
            <w:r w:rsidRPr="00C919CB">
              <w:rPr>
                <w:sz w:val="20"/>
                <w:szCs w:val="20"/>
              </w:rPr>
              <w:t>an</w:t>
            </w:r>
            <w:r w:rsidRPr="00C919CB">
              <w:rPr>
                <w:spacing w:val="1"/>
                <w:sz w:val="20"/>
                <w:szCs w:val="20"/>
              </w:rPr>
              <w:t>i</w:t>
            </w:r>
            <w:r w:rsidRPr="00C919CB">
              <w:rPr>
                <w:spacing w:val="-1"/>
                <w:sz w:val="20"/>
                <w:szCs w:val="20"/>
              </w:rPr>
              <w:t>m</w:t>
            </w:r>
            <w:r w:rsidRPr="00C919CB">
              <w:rPr>
                <w:sz w:val="20"/>
                <w:szCs w:val="20"/>
              </w:rPr>
              <w:t>als</w:t>
            </w:r>
            <w:r w:rsidRPr="00C919CB">
              <w:rPr>
                <w:spacing w:val="35"/>
                <w:sz w:val="20"/>
                <w:szCs w:val="20"/>
              </w:rPr>
              <w:t xml:space="preserve"> </w:t>
            </w:r>
            <w:r w:rsidRPr="00C919CB">
              <w:rPr>
                <w:sz w:val="20"/>
                <w:szCs w:val="20"/>
              </w:rPr>
              <w:t>can</w:t>
            </w:r>
            <w:r w:rsidRPr="00C919CB">
              <w:rPr>
                <w:spacing w:val="1"/>
                <w:sz w:val="20"/>
                <w:szCs w:val="20"/>
              </w:rPr>
              <w:t>n</w:t>
            </w:r>
            <w:r w:rsidRPr="00C919CB">
              <w:rPr>
                <w:spacing w:val="-1"/>
                <w:sz w:val="20"/>
                <w:szCs w:val="20"/>
              </w:rPr>
              <w:t>o</w:t>
            </w:r>
            <w:r w:rsidRPr="00C919CB">
              <w:rPr>
                <w:sz w:val="20"/>
                <w:szCs w:val="20"/>
              </w:rPr>
              <w:t>t</w:t>
            </w:r>
            <w:r w:rsidRPr="00C919CB">
              <w:rPr>
                <w:spacing w:val="32"/>
                <w:sz w:val="20"/>
                <w:szCs w:val="20"/>
              </w:rPr>
              <w:t xml:space="preserve"> </w:t>
            </w:r>
            <w:r w:rsidRPr="00C919CB">
              <w:rPr>
                <w:sz w:val="20"/>
                <w:szCs w:val="20"/>
              </w:rPr>
              <w:t>fall</w:t>
            </w:r>
            <w:r w:rsidRPr="00C919CB">
              <w:rPr>
                <w:spacing w:val="24"/>
                <w:sz w:val="20"/>
                <w:szCs w:val="20"/>
              </w:rPr>
              <w:t xml:space="preserve"> </w:t>
            </w:r>
            <w:r w:rsidRPr="00C919CB">
              <w:rPr>
                <w:sz w:val="20"/>
                <w:szCs w:val="20"/>
              </w:rPr>
              <w:t>down</w:t>
            </w:r>
            <w:r w:rsidRPr="00C919CB">
              <w:rPr>
                <w:spacing w:val="28"/>
                <w:sz w:val="20"/>
                <w:szCs w:val="20"/>
              </w:rPr>
              <w:t xml:space="preserve"> </w:t>
            </w:r>
            <w:r w:rsidRPr="00C919CB">
              <w:rPr>
                <w:spacing w:val="1"/>
                <w:sz w:val="20"/>
                <w:szCs w:val="20"/>
              </w:rPr>
              <w:t>t</w:t>
            </w:r>
            <w:r w:rsidRPr="00C919CB">
              <w:rPr>
                <w:sz w:val="20"/>
                <w:szCs w:val="20"/>
              </w:rPr>
              <w:t>he</w:t>
            </w:r>
            <w:r w:rsidRPr="00C919CB">
              <w:rPr>
                <w:spacing w:val="24"/>
                <w:sz w:val="20"/>
                <w:szCs w:val="20"/>
              </w:rPr>
              <w:t xml:space="preserve"> </w:t>
            </w:r>
            <w:r w:rsidRPr="00C919CB">
              <w:rPr>
                <w:spacing w:val="-1"/>
                <w:sz w:val="20"/>
                <w:szCs w:val="20"/>
              </w:rPr>
              <w:t>h</w:t>
            </w:r>
            <w:r w:rsidRPr="00C919CB">
              <w:rPr>
                <w:sz w:val="20"/>
                <w:szCs w:val="20"/>
              </w:rPr>
              <w:t>o</w:t>
            </w:r>
            <w:r w:rsidRPr="00C919CB">
              <w:rPr>
                <w:spacing w:val="1"/>
                <w:sz w:val="20"/>
                <w:szCs w:val="20"/>
              </w:rPr>
              <w:t>l</w:t>
            </w:r>
            <w:r w:rsidRPr="00C919CB">
              <w:rPr>
                <w:sz w:val="20"/>
                <w:szCs w:val="20"/>
              </w:rPr>
              <w:t>e.</w:t>
            </w:r>
            <w:r w:rsidRPr="00C919CB">
              <w:rPr>
                <w:spacing w:val="28"/>
                <w:sz w:val="20"/>
                <w:szCs w:val="20"/>
              </w:rPr>
              <w:t xml:space="preserve"> </w:t>
            </w:r>
            <w:r w:rsidRPr="00C919CB">
              <w:rPr>
                <w:spacing w:val="2"/>
                <w:w w:val="103"/>
                <w:sz w:val="20"/>
                <w:szCs w:val="20"/>
              </w:rPr>
              <w:t>B</w:t>
            </w:r>
            <w:r w:rsidRPr="00C919CB">
              <w:rPr>
                <w:spacing w:val="-1"/>
                <w:w w:val="103"/>
                <w:sz w:val="20"/>
                <w:szCs w:val="20"/>
              </w:rPr>
              <w:t>o</w:t>
            </w:r>
            <w:r w:rsidRPr="00C919CB">
              <w:rPr>
                <w:w w:val="103"/>
                <w:sz w:val="20"/>
                <w:szCs w:val="20"/>
              </w:rPr>
              <w:t xml:space="preserve">th </w:t>
            </w:r>
            <w:r w:rsidRPr="00C919CB">
              <w:rPr>
                <w:sz w:val="20"/>
                <w:szCs w:val="20"/>
              </w:rPr>
              <w:t>c</w:t>
            </w:r>
            <w:r w:rsidRPr="00C919CB">
              <w:rPr>
                <w:spacing w:val="1"/>
                <w:sz w:val="20"/>
                <w:szCs w:val="20"/>
              </w:rPr>
              <w:t>o</w:t>
            </w:r>
            <w:r w:rsidRPr="00C919CB">
              <w:rPr>
                <w:spacing w:val="-1"/>
                <w:sz w:val="20"/>
                <w:szCs w:val="20"/>
              </w:rPr>
              <w:t>n</w:t>
            </w:r>
            <w:r w:rsidRPr="00C919CB">
              <w:rPr>
                <w:sz w:val="20"/>
                <w:szCs w:val="20"/>
              </w:rPr>
              <w:t>dit</w:t>
            </w:r>
            <w:r w:rsidRPr="00C919CB">
              <w:rPr>
                <w:spacing w:val="2"/>
                <w:sz w:val="20"/>
                <w:szCs w:val="20"/>
              </w:rPr>
              <w:t>i</w:t>
            </w:r>
            <w:r w:rsidRPr="00C919CB">
              <w:rPr>
                <w:spacing w:val="-1"/>
                <w:sz w:val="20"/>
                <w:szCs w:val="20"/>
              </w:rPr>
              <w:t>o</w:t>
            </w:r>
            <w:r w:rsidRPr="00C919CB">
              <w:rPr>
                <w:spacing w:val="1"/>
                <w:sz w:val="20"/>
                <w:szCs w:val="20"/>
              </w:rPr>
              <w:t>n</w:t>
            </w:r>
            <w:r w:rsidRPr="00C919CB">
              <w:rPr>
                <w:sz w:val="20"/>
                <w:szCs w:val="20"/>
              </w:rPr>
              <w:t>s</w:t>
            </w:r>
            <w:r w:rsidRPr="00C919CB">
              <w:rPr>
                <w:spacing w:val="48"/>
                <w:sz w:val="20"/>
                <w:szCs w:val="20"/>
              </w:rPr>
              <w:t xml:space="preserve"> </w:t>
            </w:r>
            <w:r w:rsidRPr="00C919CB">
              <w:rPr>
                <w:sz w:val="20"/>
                <w:szCs w:val="20"/>
              </w:rPr>
              <w:t>must</w:t>
            </w:r>
            <w:r w:rsidRPr="00C919CB">
              <w:rPr>
                <w:spacing w:val="34"/>
                <w:sz w:val="20"/>
                <w:szCs w:val="20"/>
              </w:rPr>
              <w:t xml:space="preserve"> </w:t>
            </w:r>
            <w:r w:rsidRPr="00C919CB">
              <w:rPr>
                <w:spacing w:val="1"/>
                <w:sz w:val="20"/>
                <w:szCs w:val="20"/>
              </w:rPr>
              <w:t>exist</w:t>
            </w:r>
            <w:r w:rsidRPr="00C919CB">
              <w:rPr>
                <w:spacing w:val="44"/>
                <w:sz w:val="20"/>
                <w:szCs w:val="20"/>
              </w:rPr>
              <w:t xml:space="preserve"> </w:t>
            </w:r>
            <w:r w:rsidRPr="00C919CB">
              <w:rPr>
                <w:sz w:val="20"/>
                <w:szCs w:val="20"/>
              </w:rPr>
              <w:t>f</w:t>
            </w:r>
            <w:r w:rsidRPr="00C919CB">
              <w:rPr>
                <w:spacing w:val="-1"/>
                <w:sz w:val="20"/>
                <w:szCs w:val="20"/>
              </w:rPr>
              <w:t>o</w:t>
            </w:r>
            <w:r w:rsidRPr="00C919CB">
              <w:rPr>
                <w:sz w:val="20"/>
                <w:szCs w:val="20"/>
              </w:rPr>
              <w:t>r</w:t>
            </w:r>
            <w:r w:rsidRPr="00C919CB">
              <w:rPr>
                <w:spacing w:val="29"/>
                <w:sz w:val="20"/>
                <w:szCs w:val="20"/>
              </w:rPr>
              <w:t xml:space="preserve"> </w:t>
            </w:r>
            <w:r w:rsidRPr="00C919CB">
              <w:rPr>
                <w:sz w:val="20"/>
                <w:szCs w:val="20"/>
              </w:rPr>
              <w:t>a</w:t>
            </w:r>
            <w:r w:rsidRPr="00C919CB">
              <w:rPr>
                <w:spacing w:val="25"/>
                <w:sz w:val="20"/>
                <w:szCs w:val="20"/>
              </w:rPr>
              <w:t xml:space="preserve"> </w:t>
            </w:r>
            <w:r w:rsidRPr="00C919CB">
              <w:rPr>
                <w:spacing w:val="1"/>
                <w:sz w:val="20"/>
                <w:szCs w:val="20"/>
              </w:rPr>
              <w:t>d</w:t>
            </w:r>
            <w:r w:rsidRPr="00C919CB">
              <w:rPr>
                <w:sz w:val="20"/>
                <w:szCs w:val="20"/>
              </w:rPr>
              <w:t>ug</w:t>
            </w:r>
            <w:r w:rsidRPr="00C919CB">
              <w:rPr>
                <w:spacing w:val="31"/>
                <w:sz w:val="20"/>
                <w:szCs w:val="20"/>
              </w:rPr>
              <w:t xml:space="preserve"> </w:t>
            </w:r>
            <w:r w:rsidRPr="00C919CB">
              <w:rPr>
                <w:sz w:val="20"/>
                <w:szCs w:val="20"/>
              </w:rPr>
              <w:t>well</w:t>
            </w:r>
            <w:r w:rsidRPr="00C919CB">
              <w:rPr>
                <w:spacing w:val="33"/>
                <w:sz w:val="20"/>
                <w:szCs w:val="20"/>
              </w:rPr>
              <w:t xml:space="preserve"> </w:t>
            </w:r>
            <w:r w:rsidRPr="00C919CB">
              <w:rPr>
                <w:sz w:val="20"/>
                <w:szCs w:val="20"/>
              </w:rPr>
              <w:t>to</w:t>
            </w:r>
            <w:r w:rsidRPr="00C919CB">
              <w:rPr>
                <w:spacing w:val="27"/>
                <w:sz w:val="20"/>
                <w:szCs w:val="20"/>
              </w:rPr>
              <w:t xml:space="preserve"> </w:t>
            </w:r>
            <w:r w:rsidRPr="00C919CB">
              <w:rPr>
                <w:spacing w:val="-1"/>
                <w:sz w:val="20"/>
                <w:szCs w:val="20"/>
              </w:rPr>
              <w:t>b</w:t>
            </w:r>
            <w:r w:rsidRPr="00C919CB">
              <w:rPr>
                <w:sz w:val="20"/>
                <w:szCs w:val="20"/>
              </w:rPr>
              <w:t>e</w:t>
            </w:r>
            <w:r w:rsidRPr="00C919CB">
              <w:rPr>
                <w:spacing w:val="29"/>
                <w:sz w:val="20"/>
                <w:szCs w:val="20"/>
              </w:rPr>
              <w:t xml:space="preserve"> </w:t>
            </w:r>
            <w:r w:rsidRPr="00C919CB">
              <w:rPr>
                <w:sz w:val="20"/>
                <w:szCs w:val="20"/>
              </w:rPr>
              <w:t>cons</w:t>
            </w:r>
            <w:r w:rsidRPr="00C919CB">
              <w:rPr>
                <w:spacing w:val="2"/>
                <w:sz w:val="20"/>
                <w:szCs w:val="20"/>
              </w:rPr>
              <w:t>i</w:t>
            </w:r>
            <w:r w:rsidRPr="00C919CB">
              <w:rPr>
                <w:spacing w:val="-1"/>
                <w:sz w:val="20"/>
                <w:szCs w:val="20"/>
              </w:rPr>
              <w:t>d</w:t>
            </w:r>
            <w:r w:rsidRPr="00C919CB">
              <w:rPr>
                <w:sz w:val="20"/>
                <w:szCs w:val="20"/>
              </w:rPr>
              <w:t>ered</w:t>
            </w:r>
            <w:r w:rsidRPr="00C919CB">
              <w:rPr>
                <w:spacing w:val="48"/>
                <w:sz w:val="20"/>
                <w:szCs w:val="20"/>
              </w:rPr>
              <w:t xml:space="preserve"> </w:t>
            </w:r>
            <w:r w:rsidRPr="00C919CB">
              <w:rPr>
                <w:spacing w:val="-1"/>
                <w:w w:val="103"/>
                <w:sz w:val="20"/>
                <w:szCs w:val="20"/>
              </w:rPr>
              <w:t>p</w:t>
            </w:r>
            <w:r w:rsidRPr="00C919CB">
              <w:rPr>
                <w:spacing w:val="1"/>
                <w:w w:val="103"/>
                <w:sz w:val="20"/>
                <w:szCs w:val="20"/>
              </w:rPr>
              <w:t>r</w:t>
            </w:r>
            <w:r w:rsidRPr="00C919CB">
              <w:rPr>
                <w:spacing w:val="-1"/>
                <w:w w:val="103"/>
                <w:sz w:val="20"/>
                <w:szCs w:val="20"/>
              </w:rPr>
              <w:t>o</w:t>
            </w:r>
            <w:r w:rsidRPr="00C919CB">
              <w:rPr>
                <w:spacing w:val="2"/>
                <w:w w:val="103"/>
                <w:sz w:val="20"/>
                <w:szCs w:val="20"/>
              </w:rPr>
              <w:t>t</w:t>
            </w:r>
            <w:r w:rsidRPr="00C919CB">
              <w:rPr>
                <w:spacing w:val="1"/>
                <w:w w:val="103"/>
                <w:sz w:val="20"/>
                <w:szCs w:val="20"/>
              </w:rPr>
              <w:t>e</w:t>
            </w:r>
            <w:r w:rsidRPr="00C919CB">
              <w:rPr>
                <w:w w:val="103"/>
                <w:sz w:val="20"/>
                <w:szCs w:val="20"/>
              </w:rPr>
              <w:t>ct</w:t>
            </w:r>
            <w:r w:rsidRPr="00C919CB">
              <w:rPr>
                <w:spacing w:val="1"/>
                <w:w w:val="103"/>
                <w:sz w:val="20"/>
                <w:szCs w:val="20"/>
              </w:rPr>
              <w:t>e</w:t>
            </w:r>
            <w:r w:rsidRPr="00C919CB">
              <w:rPr>
                <w:w w:val="103"/>
                <w:sz w:val="20"/>
                <w:szCs w:val="20"/>
              </w:rPr>
              <w:t>d.</w:t>
            </w:r>
          </w:p>
        </w:tc>
      </w:tr>
      <w:tr w:rsidR="00172954" w:rsidRPr="00C919CB" w14:paraId="6085E1EB" w14:textId="77777777" w:rsidTr="00C919CB">
        <w:tc>
          <w:tcPr>
            <w:tcW w:w="2160" w:type="dxa"/>
            <w:tcBorders>
              <w:left w:val="single" w:sz="4" w:space="0" w:color="000000"/>
              <w:bottom w:val="single" w:sz="4" w:space="0" w:color="000000"/>
              <w:right w:val="single" w:sz="4" w:space="0" w:color="000000"/>
            </w:tcBorders>
            <w:tcMar>
              <w:top w:w="58" w:type="dxa"/>
              <w:left w:w="58" w:type="dxa"/>
              <w:bottom w:w="58" w:type="dxa"/>
              <w:right w:w="58" w:type="dxa"/>
            </w:tcMar>
            <w:hideMark/>
          </w:tcPr>
          <w:p w14:paraId="3D094DA9" w14:textId="77777777" w:rsidR="00172954" w:rsidRPr="00C919CB" w:rsidRDefault="00172954" w:rsidP="00C919CB">
            <w:pPr>
              <w:pStyle w:val="ListParagraph"/>
              <w:ind w:left="355" w:right="69"/>
              <w:jc w:val="right"/>
              <w:rPr>
                <w:b/>
                <w:i/>
                <w:sz w:val="20"/>
                <w:szCs w:val="20"/>
              </w:rPr>
            </w:pPr>
            <w:r w:rsidRPr="00C919CB">
              <w:rPr>
                <w:b/>
                <w:i/>
                <w:sz w:val="20"/>
                <w:szCs w:val="20"/>
              </w:rPr>
              <w:t>Unprotected dug well</w:t>
            </w:r>
          </w:p>
        </w:tc>
        <w:tc>
          <w:tcPr>
            <w:tcW w:w="7290" w:type="dxa"/>
            <w:tcBorders>
              <w:left w:val="single" w:sz="4" w:space="0" w:color="000000"/>
              <w:bottom w:val="single" w:sz="4" w:space="0" w:color="000000"/>
              <w:right w:val="single" w:sz="4" w:space="0" w:color="000000"/>
            </w:tcBorders>
            <w:tcMar>
              <w:top w:w="58" w:type="dxa"/>
              <w:left w:w="58" w:type="dxa"/>
              <w:bottom w:w="58" w:type="dxa"/>
              <w:right w:w="58" w:type="dxa"/>
            </w:tcMar>
            <w:hideMark/>
          </w:tcPr>
          <w:p w14:paraId="28F52B2B" w14:textId="77777777" w:rsidR="00172954" w:rsidRPr="00C919CB" w:rsidRDefault="00172954" w:rsidP="00C919CB">
            <w:pPr>
              <w:ind w:right="-14"/>
              <w:rPr>
                <w:sz w:val="20"/>
                <w:szCs w:val="20"/>
              </w:rPr>
            </w:pPr>
            <w:r w:rsidRPr="00C919CB">
              <w:rPr>
                <w:sz w:val="20"/>
                <w:szCs w:val="20"/>
              </w:rPr>
              <w:t xml:space="preserve">A </w:t>
            </w:r>
            <w:r w:rsidRPr="00C919CB">
              <w:rPr>
                <w:spacing w:val="1"/>
                <w:sz w:val="20"/>
                <w:szCs w:val="20"/>
              </w:rPr>
              <w:t>du</w:t>
            </w:r>
            <w:r w:rsidRPr="00C919CB">
              <w:rPr>
                <w:sz w:val="20"/>
                <w:szCs w:val="20"/>
              </w:rPr>
              <w:t>g well w</w:t>
            </w:r>
            <w:r w:rsidRPr="00C919CB">
              <w:rPr>
                <w:spacing w:val="-1"/>
                <w:sz w:val="20"/>
                <w:szCs w:val="20"/>
              </w:rPr>
              <w:t>h</w:t>
            </w:r>
            <w:r w:rsidRPr="00C919CB">
              <w:rPr>
                <w:sz w:val="20"/>
                <w:szCs w:val="20"/>
              </w:rPr>
              <w:t xml:space="preserve">ich </w:t>
            </w:r>
            <w:r w:rsidRPr="00C919CB">
              <w:rPr>
                <w:spacing w:val="2"/>
                <w:sz w:val="20"/>
                <w:szCs w:val="20"/>
              </w:rPr>
              <w:t>i</w:t>
            </w:r>
            <w:r w:rsidRPr="00C919CB">
              <w:rPr>
                <w:sz w:val="20"/>
                <w:szCs w:val="20"/>
              </w:rPr>
              <w:t xml:space="preserve">s </w:t>
            </w:r>
            <w:r w:rsidRPr="00C919CB">
              <w:rPr>
                <w:spacing w:val="2"/>
                <w:sz w:val="20"/>
                <w:szCs w:val="20"/>
              </w:rPr>
              <w:t>(</w:t>
            </w:r>
            <w:r w:rsidRPr="00C919CB">
              <w:rPr>
                <w:spacing w:val="-1"/>
                <w:sz w:val="20"/>
                <w:szCs w:val="20"/>
              </w:rPr>
              <w:t>1</w:t>
            </w:r>
            <w:r w:rsidRPr="00C919CB">
              <w:rPr>
                <w:sz w:val="20"/>
                <w:szCs w:val="20"/>
              </w:rPr>
              <w:t xml:space="preserve">) </w:t>
            </w:r>
            <w:r w:rsidRPr="00C919CB">
              <w:rPr>
                <w:spacing w:val="1"/>
                <w:sz w:val="20"/>
                <w:szCs w:val="20"/>
              </w:rPr>
              <w:t>u</w:t>
            </w:r>
            <w:r w:rsidRPr="00C919CB">
              <w:rPr>
                <w:spacing w:val="-1"/>
                <w:sz w:val="20"/>
                <w:szCs w:val="20"/>
              </w:rPr>
              <w:t>n</w:t>
            </w:r>
            <w:r w:rsidRPr="00C919CB">
              <w:rPr>
                <w:sz w:val="20"/>
                <w:szCs w:val="20"/>
              </w:rPr>
              <w:t>protected</w:t>
            </w:r>
            <w:r w:rsidRPr="00C919CB">
              <w:rPr>
                <w:spacing w:val="35"/>
                <w:sz w:val="20"/>
                <w:szCs w:val="20"/>
              </w:rPr>
              <w:t xml:space="preserve"> </w:t>
            </w:r>
            <w:r w:rsidRPr="00C919CB">
              <w:rPr>
                <w:sz w:val="20"/>
                <w:szCs w:val="20"/>
              </w:rPr>
              <w:t>fr</w:t>
            </w:r>
            <w:r w:rsidRPr="00C919CB">
              <w:rPr>
                <w:spacing w:val="2"/>
                <w:sz w:val="20"/>
                <w:szCs w:val="20"/>
              </w:rPr>
              <w:t>o</w:t>
            </w:r>
            <w:r w:rsidRPr="00C919CB">
              <w:rPr>
                <w:sz w:val="20"/>
                <w:szCs w:val="20"/>
              </w:rPr>
              <w:t xml:space="preserve">m runoff water; </w:t>
            </w:r>
            <w:r w:rsidRPr="00C919CB">
              <w:rPr>
                <w:w w:val="103"/>
                <w:sz w:val="20"/>
                <w:szCs w:val="20"/>
              </w:rPr>
              <w:t xml:space="preserve">(2) </w:t>
            </w:r>
            <w:r w:rsidRPr="00C919CB">
              <w:rPr>
                <w:spacing w:val="-1"/>
                <w:sz w:val="20"/>
                <w:szCs w:val="20"/>
              </w:rPr>
              <w:t>u</w:t>
            </w:r>
            <w:r w:rsidRPr="00C919CB">
              <w:rPr>
                <w:spacing w:val="1"/>
                <w:sz w:val="20"/>
                <w:szCs w:val="20"/>
              </w:rPr>
              <w:t>n</w:t>
            </w:r>
            <w:r w:rsidRPr="00C919CB">
              <w:rPr>
                <w:sz w:val="20"/>
                <w:szCs w:val="20"/>
              </w:rPr>
              <w:t>protec</w:t>
            </w:r>
            <w:r w:rsidRPr="00C919CB">
              <w:rPr>
                <w:spacing w:val="1"/>
                <w:sz w:val="20"/>
                <w:szCs w:val="20"/>
              </w:rPr>
              <w:t>t</w:t>
            </w:r>
            <w:r w:rsidRPr="00C919CB">
              <w:rPr>
                <w:sz w:val="20"/>
                <w:szCs w:val="20"/>
              </w:rPr>
              <w:t>ed</w:t>
            </w:r>
            <w:r w:rsidRPr="00C919CB">
              <w:rPr>
                <w:spacing w:val="30"/>
                <w:sz w:val="20"/>
                <w:szCs w:val="20"/>
              </w:rPr>
              <w:t xml:space="preserve"> </w:t>
            </w:r>
            <w:r w:rsidRPr="00C919CB">
              <w:rPr>
                <w:sz w:val="20"/>
                <w:szCs w:val="20"/>
              </w:rPr>
              <w:t>from</w:t>
            </w:r>
            <w:r w:rsidRPr="00C919CB">
              <w:rPr>
                <w:spacing w:val="15"/>
                <w:sz w:val="20"/>
                <w:szCs w:val="20"/>
              </w:rPr>
              <w:t xml:space="preserve"> </w:t>
            </w:r>
            <w:r w:rsidRPr="00C919CB">
              <w:rPr>
                <w:sz w:val="20"/>
                <w:szCs w:val="20"/>
              </w:rPr>
              <w:t>bird</w:t>
            </w:r>
            <w:r w:rsidRPr="00C919CB">
              <w:rPr>
                <w:spacing w:val="13"/>
                <w:sz w:val="20"/>
                <w:szCs w:val="20"/>
              </w:rPr>
              <w:t xml:space="preserve"> </w:t>
            </w:r>
            <w:r w:rsidRPr="00C919CB">
              <w:rPr>
                <w:sz w:val="20"/>
                <w:szCs w:val="20"/>
              </w:rPr>
              <w:t>droppings</w:t>
            </w:r>
            <w:r w:rsidRPr="00C919CB">
              <w:rPr>
                <w:spacing w:val="26"/>
                <w:sz w:val="20"/>
                <w:szCs w:val="20"/>
              </w:rPr>
              <w:t xml:space="preserve"> </w:t>
            </w:r>
            <w:r w:rsidRPr="00C919CB">
              <w:rPr>
                <w:sz w:val="20"/>
                <w:szCs w:val="20"/>
              </w:rPr>
              <w:t>a</w:t>
            </w:r>
            <w:r w:rsidRPr="00C919CB">
              <w:rPr>
                <w:spacing w:val="1"/>
                <w:sz w:val="20"/>
                <w:szCs w:val="20"/>
              </w:rPr>
              <w:t>n</w:t>
            </w:r>
            <w:r w:rsidRPr="00C919CB">
              <w:rPr>
                <w:sz w:val="20"/>
                <w:szCs w:val="20"/>
              </w:rPr>
              <w:t>d</w:t>
            </w:r>
            <w:r w:rsidRPr="00C919CB">
              <w:rPr>
                <w:spacing w:val="11"/>
                <w:sz w:val="20"/>
                <w:szCs w:val="20"/>
              </w:rPr>
              <w:t xml:space="preserve"> </w:t>
            </w:r>
            <w:r w:rsidRPr="00C919CB">
              <w:rPr>
                <w:sz w:val="20"/>
                <w:szCs w:val="20"/>
              </w:rPr>
              <w:t>a</w:t>
            </w:r>
            <w:r w:rsidRPr="00C919CB">
              <w:rPr>
                <w:spacing w:val="-1"/>
                <w:sz w:val="20"/>
                <w:szCs w:val="20"/>
              </w:rPr>
              <w:t>n</w:t>
            </w:r>
            <w:r w:rsidRPr="00C919CB">
              <w:rPr>
                <w:spacing w:val="1"/>
                <w:sz w:val="20"/>
                <w:szCs w:val="20"/>
              </w:rPr>
              <w:t>i</w:t>
            </w:r>
            <w:r w:rsidRPr="00C919CB">
              <w:rPr>
                <w:spacing w:val="-1"/>
                <w:sz w:val="20"/>
                <w:szCs w:val="20"/>
              </w:rPr>
              <w:t>m</w:t>
            </w:r>
            <w:r w:rsidRPr="00C919CB">
              <w:rPr>
                <w:sz w:val="20"/>
                <w:szCs w:val="20"/>
              </w:rPr>
              <w:t>als;</w:t>
            </w:r>
            <w:r w:rsidRPr="00C919CB">
              <w:rPr>
                <w:spacing w:val="23"/>
                <w:sz w:val="20"/>
                <w:szCs w:val="20"/>
              </w:rPr>
              <w:t xml:space="preserve"> </w:t>
            </w:r>
            <w:r w:rsidRPr="00C919CB">
              <w:rPr>
                <w:sz w:val="20"/>
                <w:szCs w:val="20"/>
              </w:rPr>
              <w:t>or</w:t>
            </w:r>
            <w:r w:rsidRPr="00C919CB">
              <w:rPr>
                <w:spacing w:val="7"/>
                <w:sz w:val="20"/>
                <w:szCs w:val="20"/>
              </w:rPr>
              <w:t xml:space="preserve"> </w:t>
            </w:r>
            <w:r w:rsidRPr="00C919CB">
              <w:rPr>
                <w:sz w:val="20"/>
                <w:szCs w:val="20"/>
              </w:rPr>
              <w:t>(</w:t>
            </w:r>
            <w:r w:rsidRPr="00C919CB">
              <w:rPr>
                <w:spacing w:val="-1"/>
                <w:sz w:val="20"/>
                <w:szCs w:val="20"/>
              </w:rPr>
              <w:t>3</w:t>
            </w:r>
            <w:r w:rsidRPr="00C919CB">
              <w:rPr>
                <w:sz w:val="20"/>
                <w:szCs w:val="20"/>
              </w:rPr>
              <w:t>)</w:t>
            </w:r>
            <w:r w:rsidRPr="00C919CB">
              <w:rPr>
                <w:spacing w:val="10"/>
                <w:sz w:val="20"/>
                <w:szCs w:val="20"/>
              </w:rPr>
              <w:t xml:space="preserve"> </w:t>
            </w:r>
            <w:r w:rsidRPr="00C919CB">
              <w:rPr>
                <w:w w:val="103"/>
                <w:sz w:val="20"/>
                <w:szCs w:val="20"/>
              </w:rPr>
              <w:t>both.</w:t>
            </w:r>
          </w:p>
        </w:tc>
      </w:tr>
      <w:tr w:rsidR="00172954" w:rsidRPr="00C919CB" w14:paraId="273D48CB" w14:textId="77777777" w:rsidTr="00C919CB">
        <w:tc>
          <w:tcPr>
            <w:tcW w:w="2160" w:type="dxa"/>
            <w:tcBorders>
              <w:top w:val="single" w:sz="4" w:space="0" w:color="000000"/>
              <w:left w:val="single" w:sz="4" w:space="0" w:color="000000"/>
              <w:right w:val="single" w:sz="4" w:space="0" w:color="000000"/>
            </w:tcBorders>
            <w:tcMar>
              <w:top w:w="58" w:type="dxa"/>
              <w:left w:w="58" w:type="dxa"/>
              <w:bottom w:w="58" w:type="dxa"/>
              <w:right w:w="58" w:type="dxa"/>
            </w:tcMar>
          </w:tcPr>
          <w:p w14:paraId="0B38D149" w14:textId="77777777" w:rsidR="00172954" w:rsidRPr="00C919CB" w:rsidRDefault="00172954" w:rsidP="00C919CB">
            <w:pPr>
              <w:ind w:right="-20"/>
              <w:rPr>
                <w:b/>
                <w:bCs/>
                <w:sz w:val="20"/>
                <w:szCs w:val="20"/>
              </w:rPr>
            </w:pPr>
            <w:r w:rsidRPr="00C919CB">
              <w:rPr>
                <w:b/>
                <w:bCs/>
                <w:sz w:val="20"/>
                <w:szCs w:val="20"/>
              </w:rPr>
              <w:t>Spring</w:t>
            </w:r>
          </w:p>
        </w:tc>
        <w:tc>
          <w:tcPr>
            <w:tcW w:w="7290" w:type="dxa"/>
            <w:tcBorders>
              <w:top w:val="single" w:sz="4" w:space="0" w:color="000000"/>
              <w:left w:val="single" w:sz="4" w:space="0" w:color="000000"/>
              <w:right w:val="single" w:sz="4" w:space="0" w:color="000000"/>
            </w:tcBorders>
            <w:tcMar>
              <w:top w:w="58" w:type="dxa"/>
              <w:left w:w="58" w:type="dxa"/>
              <w:bottom w:w="58" w:type="dxa"/>
              <w:right w:w="58" w:type="dxa"/>
            </w:tcMar>
          </w:tcPr>
          <w:p w14:paraId="1DC199FD" w14:textId="77777777" w:rsidR="00172954" w:rsidRPr="00C919CB" w:rsidRDefault="00172954" w:rsidP="00C919CB">
            <w:pPr>
              <w:ind w:right="41"/>
              <w:rPr>
                <w:sz w:val="20"/>
                <w:szCs w:val="20"/>
              </w:rPr>
            </w:pPr>
          </w:p>
        </w:tc>
      </w:tr>
      <w:tr w:rsidR="00172954" w:rsidRPr="00C919CB" w14:paraId="6F773C29" w14:textId="77777777" w:rsidTr="00C919CB">
        <w:tc>
          <w:tcPr>
            <w:tcW w:w="2160" w:type="dxa"/>
            <w:tcBorders>
              <w:left w:val="single" w:sz="4" w:space="0" w:color="000000"/>
              <w:right w:val="single" w:sz="4" w:space="0" w:color="000000"/>
            </w:tcBorders>
            <w:tcMar>
              <w:top w:w="58" w:type="dxa"/>
              <w:left w:w="58" w:type="dxa"/>
              <w:bottom w:w="58" w:type="dxa"/>
              <w:right w:w="58" w:type="dxa"/>
            </w:tcMar>
            <w:hideMark/>
          </w:tcPr>
          <w:p w14:paraId="751E4AF7" w14:textId="77777777" w:rsidR="00172954" w:rsidRPr="00C919CB" w:rsidRDefault="00172954" w:rsidP="00C919CB">
            <w:pPr>
              <w:pStyle w:val="ListParagraph"/>
              <w:ind w:left="355" w:right="69"/>
              <w:jc w:val="right"/>
              <w:rPr>
                <w:b/>
                <w:sz w:val="20"/>
                <w:szCs w:val="20"/>
              </w:rPr>
            </w:pPr>
            <w:r w:rsidRPr="00C919CB">
              <w:rPr>
                <w:b/>
                <w:i/>
                <w:sz w:val="20"/>
                <w:szCs w:val="20"/>
              </w:rPr>
              <w:t>Protected spring</w:t>
            </w:r>
          </w:p>
        </w:tc>
        <w:tc>
          <w:tcPr>
            <w:tcW w:w="7290" w:type="dxa"/>
            <w:tcBorders>
              <w:left w:val="single" w:sz="4" w:space="0" w:color="000000"/>
              <w:right w:val="single" w:sz="4" w:space="0" w:color="000000"/>
            </w:tcBorders>
            <w:tcMar>
              <w:top w:w="58" w:type="dxa"/>
              <w:left w:w="58" w:type="dxa"/>
              <w:bottom w:w="58" w:type="dxa"/>
              <w:right w:w="58" w:type="dxa"/>
            </w:tcMar>
            <w:hideMark/>
          </w:tcPr>
          <w:p w14:paraId="262EE0EA" w14:textId="77777777" w:rsidR="00172954" w:rsidRPr="00C919CB" w:rsidRDefault="00172954" w:rsidP="00C919CB">
            <w:pPr>
              <w:ind w:right="41"/>
              <w:rPr>
                <w:sz w:val="20"/>
                <w:szCs w:val="20"/>
              </w:rPr>
            </w:pPr>
            <w:r w:rsidRPr="00C919CB">
              <w:rPr>
                <w:sz w:val="20"/>
                <w:szCs w:val="20"/>
              </w:rPr>
              <w:t>A</w:t>
            </w:r>
            <w:r w:rsidRPr="00C919CB">
              <w:rPr>
                <w:spacing w:val="11"/>
                <w:sz w:val="20"/>
                <w:szCs w:val="20"/>
              </w:rPr>
              <w:t xml:space="preserve"> </w:t>
            </w:r>
            <w:r w:rsidRPr="00C919CB">
              <w:rPr>
                <w:sz w:val="20"/>
                <w:szCs w:val="20"/>
              </w:rPr>
              <w:t>s</w:t>
            </w:r>
            <w:r w:rsidRPr="00C919CB">
              <w:rPr>
                <w:spacing w:val="-1"/>
                <w:sz w:val="20"/>
                <w:szCs w:val="20"/>
              </w:rPr>
              <w:t>p</w:t>
            </w:r>
            <w:r w:rsidRPr="00C919CB">
              <w:rPr>
                <w:sz w:val="20"/>
                <w:szCs w:val="20"/>
              </w:rPr>
              <w:t>r</w:t>
            </w:r>
            <w:r w:rsidRPr="00C919CB">
              <w:rPr>
                <w:spacing w:val="1"/>
                <w:sz w:val="20"/>
                <w:szCs w:val="20"/>
              </w:rPr>
              <w:t>i</w:t>
            </w:r>
            <w:r w:rsidRPr="00C919CB">
              <w:rPr>
                <w:spacing w:val="-1"/>
                <w:sz w:val="20"/>
                <w:szCs w:val="20"/>
              </w:rPr>
              <w:t>n</w:t>
            </w:r>
            <w:r w:rsidRPr="00C919CB">
              <w:rPr>
                <w:sz w:val="20"/>
                <w:szCs w:val="20"/>
              </w:rPr>
              <w:t>g</w:t>
            </w:r>
            <w:r w:rsidRPr="00C919CB">
              <w:rPr>
                <w:spacing w:val="21"/>
                <w:sz w:val="20"/>
                <w:szCs w:val="20"/>
              </w:rPr>
              <w:t xml:space="preserve"> </w:t>
            </w:r>
            <w:r w:rsidRPr="00C919CB">
              <w:rPr>
                <w:sz w:val="20"/>
                <w:szCs w:val="20"/>
              </w:rPr>
              <w:t>pro</w:t>
            </w:r>
            <w:r w:rsidRPr="00C919CB">
              <w:rPr>
                <w:spacing w:val="1"/>
                <w:sz w:val="20"/>
                <w:szCs w:val="20"/>
              </w:rPr>
              <w:t>t</w:t>
            </w:r>
            <w:r w:rsidRPr="00C919CB">
              <w:rPr>
                <w:sz w:val="20"/>
                <w:szCs w:val="20"/>
              </w:rPr>
              <w:t>ected</w:t>
            </w:r>
            <w:r w:rsidRPr="00C919CB">
              <w:rPr>
                <w:spacing w:val="29"/>
                <w:sz w:val="20"/>
                <w:szCs w:val="20"/>
              </w:rPr>
              <w:t xml:space="preserve"> </w:t>
            </w:r>
            <w:r w:rsidRPr="00C919CB">
              <w:rPr>
                <w:sz w:val="20"/>
                <w:szCs w:val="20"/>
              </w:rPr>
              <w:t>fr</w:t>
            </w:r>
            <w:r w:rsidRPr="00C919CB">
              <w:rPr>
                <w:spacing w:val="1"/>
                <w:sz w:val="20"/>
                <w:szCs w:val="20"/>
              </w:rPr>
              <w:t>o</w:t>
            </w:r>
            <w:r w:rsidRPr="00C919CB">
              <w:rPr>
                <w:sz w:val="20"/>
                <w:szCs w:val="20"/>
              </w:rPr>
              <w:t>m</w:t>
            </w:r>
            <w:r w:rsidRPr="00C919CB">
              <w:rPr>
                <w:spacing w:val="16"/>
                <w:sz w:val="20"/>
                <w:szCs w:val="20"/>
              </w:rPr>
              <w:t xml:space="preserve"> </w:t>
            </w:r>
            <w:r w:rsidRPr="00C919CB">
              <w:rPr>
                <w:sz w:val="20"/>
                <w:szCs w:val="20"/>
              </w:rPr>
              <w:t>r</w:t>
            </w:r>
            <w:r w:rsidRPr="00C919CB">
              <w:rPr>
                <w:spacing w:val="1"/>
                <w:sz w:val="20"/>
                <w:szCs w:val="20"/>
              </w:rPr>
              <w:t>u</w:t>
            </w:r>
            <w:r w:rsidRPr="00C919CB">
              <w:rPr>
                <w:spacing w:val="-1"/>
                <w:sz w:val="20"/>
                <w:szCs w:val="20"/>
              </w:rPr>
              <w:t>n</w:t>
            </w:r>
            <w:r w:rsidRPr="00C919CB">
              <w:rPr>
                <w:sz w:val="20"/>
                <w:szCs w:val="20"/>
              </w:rPr>
              <w:t>off,</w:t>
            </w:r>
            <w:r w:rsidRPr="00C919CB">
              <w:rPr>
                <w:spacing w:val="23"/>
                <w:sz w:val="20"/>
                <w:szCs w:val="20"/>
              </w:rPr>
              <w:t xml:space="preserve"> </w:t>
            </w:r>
            <w:r w:rsidRPr="00C919CB">
              <w:rPr>
                <w:sz w:val="20"/>
                <w:szCs w:val="20"/>
              </w:rPr>
              <w:t>bird</w:t>
            </w:r>
            <w:r w:rsidRPr="00C919CB">
              <w:rPr>
                <w:spacing w:val="17"/>
                <w:sz w:val="20"/>
                <w:szCs w:val="20"/>
              </w:rPr>
              <w:t xml:space="preserve"> </w:t>
            </w:r>
            <w:r w:rsidRPr="00C919CB">
              <w:rPr>
                <w:spacing w:val="-1"/>
                <w:sz w:val="20"/>
                <w:szCs w:val="20"/>
              </w:rPr>
              <w:t>d</w:t>
            </w:r>
            <w:r w:rsidRPr="00C919CB">
              <w:rPr>
                <w:spacing w:val="2"/>
                <w:sz w:val="20"/>
                <w:szCs w:val="20"/>
              </w:rPr>
              <w:t>r</w:t>
            </w:r>
            <w:r w:rsidRPr="00C919CB">
              <w:rPr>
                <w:sz w:val="20"/>
                <w:szCs w:val="20"/>
              </w:rPr>
              <w:t>op</w:t>
            </w:r>
            <w:r w:rsidRPr="00C919CB">
              <w:rPr>
                <w:spacing w:val="-1"/>
                <w:sz w:val="20"/>
                <w:szCs w:val="20"/>
              </w:rPr>
              <w:t>p</w:t>
            </w:r>
            <w:r w:rsidRPr="00C919CB">
              <w:rPr>
                <w:spacing w:val="1"/>
                <w:sz w:val="20"/>
                <w:szCs w:val="20"/>
              </w:rPr>
              <w:t>in</w:t>
            </w:r>
            <w:r w:rsidRPr="00C919CB">
              <w:rPr>
                <w:spacing w:val="-1"/>
                <w:sz w:val="20"/>
                <w:szCs w:val="20"/>
              </w:rPr>
              <w:t>g</w:t>
            </w:r>
            <w:r w:rsidRPr="00C919CB">
              <w:rPr>
                <w:sz w:val="20"/>
                <w:szCs w:val="20"/>
              </w:rPr>
              <w:t>s,</w:t>
            </w:r>
            <w:r w:rsidRPr="00C919CB">
              <w:rPr>
                <w:spacing w:val="33"/>
                <w:sz w:val="20"/>
                <w:szCs w:val="20"/>
              </w:rPr>
              <w:t xml:space="preserve"> </w:t>
            </w:r>
            <w:r w:rsidRPr="00C919CB">
              <w:rPr>
                <w:sz w:val="20"/>
                <w:szCs w:val="20"/>
              </w:rPr>
              <w:t>and</w:t>
            </w:r>
            <w:r w:rsidRPr="00C919CB">
              <w:rPr>
                <w:spacing w:val="16"/>
                <w:sz w:val="20"/>
                <w:szCs w:val="20"/>
              </w:rPr>
              <w:t xml:space="preserve"> </w:t>
            </w:r>
            <w:r w:rsidRPr="00C919CB">
              <w:rPr>
                <w:sz w:val="20"/>
                <w:szCs w:val="20"/>
              </w:rPr>
              <w:t>an</w:t>
            </w:r>
            <w:r w:rsidRPr="00C919CB">
              <w:rPr>
                <w:spacing w:val="1"/>
                <w:sz w:val="20"/>
                <w:szCs w:val="20"/>
              </w:rPr>
              <w:t>i</w:t>
            </w:r>
            <w:r w:rsidRPr="00C919CB">
              <w:rPr>
                <w:spacing w:val="-2"/>
                <w:sz w:val="20"/>
                <w:szCs w:val="20"/>
              </w:rPr>
              <w:t>m</w:t>
            </w:r>
            <w:r w:rsidRPr="00C919CB">
              <w:rPr>
                <w:sz w:val="20"/>
                <w:szCs w:val="20"/>
              </w:rPr>
              <w:t>als</w:t>
            </w:r>
            <w:r w:rsidRPr="00C919CB">
              <w:rPr>
                <w:spacing w:val="26"/>
                <w:sz w:val="20"/>
                <w:szCs w:val="20"/>
              </w:rPr>
              <w:t xml:space="preserve"> </w:t>
            </w:r>
            <w:r w:rsidRPr="00C919CB">
              <w:rPr>
                <w:sz w:val="20"/>
                <w:szCs w:val="20"/>
              </w:rPr>
              <w:t>by</w:t>
            </w:r>
            <w:r w:rsidRPr="00C919CB">
              <w:rPr>
                <w:spacing w:val="14"/>
                <w:sz w:val="20"/>
                <w:szCs w:val="20"/>
              </w:rPr>
              <w:t xml:space="preserve"> </w:t>
            </w:r>
            <w:r w:rsidRPr="00C919CB">
              <w:rPr>
                <w:w w:val="103"/>
                <w:sz w:val="20"/>
                <w:szCs w:val="20"/>
              </w:rPr>
              <w:t xml:space="preserve">a </w:t>
            </w:r>
            <w:r w:rsidRPr="00C919CB">
              <w:rPr>
                <w:sz w:val="20"/>
                <w:szCs w:val="20"/>
              </w:rPr>
              <w:t>“s</w:t>
            </w:r>
            <w:r w:rsidRPr="00C919CB">
              <w:rPr>
                <w:spacing w:val="-1"/>
                <w:sz w:val="20"/>
                <w:szCs w:val="20"/>
              </w:rPr>
              <w:t>p</w:t>
            </w:r>
            <w:r w:rsidRPr="00C919CB">
              <w:rPr>
                <w:spacing w:val="1"/>
                <w:sz w:val="20"/>
                <w:szCs w:val="20"/>
              </w:rPr>
              <w:t>r</w:t>
            </w:r>
            <w:r w:rsidRPr="00C919CB">
              <w:rPr>
                <w:sz w:val="20"/>
                <w:szCs w:val="20"/>
              </w:rPr>
              <w:t>ing</w:t>
            </w:r>
            <w:r w:rsidRPr="00C919CB">
              <w:rPr>
                <w:spacing w:val="25"/>
                <w:sz w:val="20"/>
                <w:szCs w:val="20"/>
              </w:rPr>
              <w:t xml:space="preserve"> </w:t>
            </w:r>
            <w:r w:rsidRPr="00C919CB">
              <w:rPr>
                <w:sz w:val="20"/>
                <w:szCs w:val="20"/>
              </w:rPr>
              <w:t>box”</w:t>
            </w:r>
            <w:r w:rsidRPr="00C919CB">
              <w:rPr>
                <w:spacing w:val="19"/>
                <w:sz w:val="20"/>
                <w:szCs w:val="20"/>
              </w:rPr>
              <w:t xml:space="preserve"> </w:t>
            </w:r>
            <w:r w:rsidRPr="00C919CB">
              <w:rPr>
                <w:sz w:val="20"/>
                <w:szCs w:val="20"/>
              </w:rPr>
              <w:t>which</w:t>
            </w:r>
            <w:r w:rsidRPr="00C919CB">
              <w:rPr>
                <w:spacing w:val="20"/>
                <w:sz w:val="20"/>
                <w:szCs w:val="20"/>
              </w:rPr>
              <w:t xml:space="preserve"> </w:t>
            </w:r>
            <w:r w:rsidRPr="00C919CB">
              <w:rPr>
                <w:spacing w:val="2"/>
                <w:sz w:val="20"/>
                <w:szCs w:val="20"/>
              </w:rPr>
              <w:t>i</w:t>
            </w:r>
            <w:r w:rsidRPr="00C919CB">
              <w:rPr>
                <w:sz w:val="20"/>
                <w:szCs w:val="20"/>
              </w:rPr>
              <w:t>s</w:t>
            </w:r>
            <w:r w:rsidRPr="00C919CB">
              <w:rPr>
                <w:spacing w:val="8"/>
                <w:sz w:val="20"/>
                <w:szCs w:val="20"/>
              </w:rPr>
              <w:t xml:space="preserve"> </w:t>
            </w:r>
            <w:r w:rsidRPr="00C919CB">
              <w:rPr>
                <w:sz w:val="20"/>
                <w:szCs w:val="20"/>
              </w:rPr>
              <w:t>t</w:t>
            </w:r>
            <w:r w:rsidRPr="00C919CB">
              <w:rPr>
                <w:spacing w:val="4"/>
                <w:sz w:val="20"/>
                <w:szCs w:val="20"/>
              </w:rPr>
              <w:t>y</w:t>
            </w:r>
            <w:r w:rsidRPr="00C919CB">
              <w:rPr>
                <w:spacing w:val="-1"/>
                <w:sz w:val="20"/>
                <w:szCs w:val="20"/>
              </w:rPr>
              <w:t>p</w:t>
            </w:r>
            <w:r w:rsidRPr="00C919CB">
              <w:rPr>
                <w:sz w:val="20"/>
                <w:szCs w:val="20"/>
              </w:rPr>
              <w:t>ically</w:t>
            </w:r>
            <w:r w:rsidRPr="00C919CB">
              <w:rPr>
                <w:spacing w:val="30"/>
                <w:sz w:val="20"/>
                <w:szCs w:val="20"/>
              </w:rPr>
              <w:t xml:space="preserve"> </w:t>
            </w:r>
            <w:r w:rsidRPr="00C919CB">
              <w:rPr>
                <w:sz w:val="20"/>
                <w:szCs w:val="20"/>
              </w:rPr>
              <w:t>c</w:t>
            </w:r>
            <w:r w:rsidRPr="00C919CB">
              <w:rPr>
                <w:spacing w:val="-1"/>
                <w:sz w:val="20"/>
                <w:szCs w:val="20"/>
              </w:rPr>
              <w:t>o</w:t>
            </w:r>
            <w:r w:rsidRPr="00C919CB">
              <w:rPr>
                <w:spacing w:val="1"/>
                <w:sz w:val="20"/>
                <w:szCs w:val="20"/>
              </w:rPr>
              <w:t>n</w:t>
            </w:r>
            <w:r w:rsidRPr="00C919CB">
              <w:rPr>
                <w:sz w:val="20"/>
                <w:szCs w:val="20"/>
              </w:rPr>
              <w:t>str</w:t>
            </w:r>
            <w:r w:rsidRPr="00C919CB">
              <w:rPr>
                <w:spacing w:val="1"/>
                <w:sz w:val="20"/>
                <w:szCs w:val="20"/>
              </w:rPr>
              <w:t>u</w:t>
            </w:r>
            <w:r w:rsidRPr="00C919CB">
              <w:rPr>
                <w:sz w:val="20"/>
                <w:szCs w:val="20"/>
              </w:rPr>
              <w:t>cted</w:t>
            </w:r>
            <w:r w:rsidRPr="00C919CB">
              <w:rPr>
                <w:spacing w:val="35"/>
                <w:sz w:val="20"/>
                <w:szCs w:val="20"/>
              </w:rPr>
              <w:t xml:space="preserve"> </w:t>
            </w:r>
            <w:r w:rsidRPr="00C919CB">
              <w:rPr>
                <w:spacing w:val="-1"/>
                <w:sz w:val="20"/>
                <w:szCs w:val="20"/>
              </w:rPr>
              <w:t>o</w:t>
            </w:r>
            <w:r w:rsidRPr="00C919CB">
              <w:rPr>
                <w:sz w:val="20"/>
                <w:szCs w:val="20"/>
              </w:rPr>
              <w:t>f</w:t>
            </w:r>
            <w:r w:rsidRPr="00C919CB">
              <w:rPr>
                <w:spacing w:val="12"/>
                <w:sz w:val="20"/>
                <w:szCs w:val="20"/>
              </w:rPr>
              <w:t xml:space="preserve"> </w:t>
            </w:r>
            <w:r w:rsidRPr="00C919CB">
              <w:rPr>
                <w:sz w:val="20"/>
                <w:szCs w:val="20"/>
              </w:rPr>
              <w:t>bric</w:t>
            </w:r>
            <w:r w:rsidRPr="00C919CB">
              <w:rPr>
                <w:spacing w:val="-1"/>
                <w:sz w:val="20"/>
                <w:szCs w:val="20"/>
              </w:rPr>
              <w:t>k</w:t>
            </w:r>
            <w:r w:rsidRPr="00C919CB">
              <w:rPr>
                <w:sz w:val="20"/>
                <w:szCs w:val="20"/>
              </w:rPr>
              <w:t>,</w:t>
            </w:r>
            <w:r w:rsidRPr="00C919CB">
              <w:rPr>
                <w:spacing w:val="23"/>
                <w:sz w:val="20"/>
                <w:szCs w:val="20"/>
              </w:rPr>
              <w:t xml:space="preserve"> </w:t>
            </w:r>
            <w:r w:rsidRPr="00C919CB">
              <w:rPr>
                <w:spacing w:val="-2"/>
                <w:sz w:val="20"/>
                <w:szCs w:val="20"/>
              </w:rPr>
              <w:t>m</w:t>
            </w:r>
            <w:r w:rsidRPr="00C919CB">
              <w:rPr>
                <w:spacing w:val="2"/>
                <w:sz w:val="20"/>
                <w:szCs w:val="20"/>
              </w:rPr>
              <w:t>a</w:t>
            </w:r>
            <w:r w:rsidRPr="00C919CB">
              <w:rPr>
                <w:spacing w:val="-1"/>
                <w:sz w:val="20"/>
                <w:szCs w:val="20"/>
              </w:rPr>
              <w:t>s</w:t>
            </w:r>
            <w:r w:rsidRPr="00C919CB">
              <w:rPr>
                <w:spacing w:val="1"/>
                <w:sz w:val="20"/>
                <w:szCs w:val="20"/>
              </w:rPr>
              <w:t>o</w:t>
            </w:r>
            <w:r w:rsidRPr="00C919CB">
              <w:rPr>
                <w:sz w:val="20"/>
                <w:szCs w:val="20"/>
              </w:rPr>
              <w:t>nr</w:t>
            </w:r>
            <w:r w:rsidRPr="00C919CB">
              <w:rPr>
                <w:spacing w:val="3"/>
                <w:sz w:val="20"/>
                <w:szCs w:val="20"/>
              </w:rPr>
              <w:t>y</w:t>
            </w:r>
            <w:r w:rsidRPr="00C919CB">
              <w:rPr>
                <w:sz w:val="20"/>
                <w:szCs w:val="20"/>
              </w:rPr>
              <w:t>,</w:t>
            </w:r>
            <w:r w:rsidRPr="00C919CB">
              <w:rPr>
                <w:spacing w:val="29"/>
                <w:sz w:val="20"/>
                <w:szCs w:val="20"/>
              </w:rPr>
              <w:t xml:space="preserve"> </w:t>
            </w:r>
            <w:r w:rsidRPr="00C919CB">
              <w:rPr>
                <w:spacing w:val="-1"/>
                <w:w w:val="103"/>
                <w:sz w:val="20"/>
                <w:szCs w:val="20"/>
              </w:rPr>
              <w:t>o</w:t>
            </w:r>
            <w:r w:rsidRPr="00C919CB">
              <w:rPr>
                <w:w w:val="103"/>
                <w:sz w:val="20"/>
                <w:szCs w:val="20"/>
              </w:rPr>
              <w:t xml:space="preserve">r </w:t>
            </w:r>
            <w:r w:rsidRPr="00C919CB">
              <w:rPr>
                <w:sz w:val="20"/>
                <w:szCs w:val="20"/>
              </w:rPr>
              <w:t>co</w:t>
            </w:r>
            <w:r w:rsidRPr="00C919CB">
              <w:rPr>
                <w:spacing w:val="-1"/>
                <w:sz w:val="20"/>
                <w:szCs w:val="20"/>
              </w:rPr>
              <w:t>n</w:t>
            </w:r>
            <w:r w:rsidRPr="00C919CB">
              <w:rPr>
                <w:sz w:val="20"/>
                <w:szCs w:val="20"/>
              </w:rPr>
              <w:t>cre</w:t>
            </w:r>
            <w:r w:rsidRPr="00C919CB">
              <w:rPr>
                <w:spacing w:val="2"/>
                <w:sz w:val="20"/>
                <w:szCs w:val="20"/>
              </w:rPr>
              <w:t>t</w:t>
            </w:r>
            <w:r w:rsidRPr="00C919CB">
              <w:rPr>
                <w:sz w:val="20"/>
                <w:szCs w:val="20"/>
              </w:rPr>
              <w:t>e and is b</w:t>
            </w:r>
            <w:r w:rsidRPr="00C919CB">
              <w:rPr>
                <w:spacing w:val="-1"/>
                <w:sz w:val="20"/>
                <w:szCs w:val="20"/>
              </w:rPr>
              <w:t>u</w:t>
            </w:r>
            <w:r w:rsidRPr="00C919CB">
              <w:rPr>
                <w:sz w:val="20"/>
                <w:szCs w:val="20"/>
              </w:rPr>
              <w:t>ilt</w:t>
            </w:r>
            <w:r w:rsidRPr="00C919CB">
              <w:rPr>
                <w:spacing w:val="25"/>
                <w:sz w:val="20"/>
                <w:szCs w:val="20"/>
              </w:rPr>
              <w:t xml:space="preserve"> </w:t>
            </w:r>
            <w:r w:rsidRPr="00C919CB">
              <w:rPr>
                <w:sz w:val="20"/>
                <w:szCs w:val="20"/>
              </w:rPr>
              <w:t xml:space="preserve">around </w:t>
            </w:r>
            <w:r w:rsidRPr="00C919CB">
              <w:rPr>
                <w:spacing w:val="2"/>
                <w:sz w:val="20"/>
                <w:szCs w:val="20"/>
              </w:rPr>
              <w:t>t</w:t>
            </w:r>
            <w:r w:rsidRPr="00C919CB">
              <w:rPr>
                <w:sz w:val="20"/>
                <w:szCs w:val="20"/>
              </w:rPr>
              <w:t>he s</w:t>
            </w:r>
            <w:r w:rsidRPr="00C919CB">
              <w:rPr>
                <w:spacing w:val="-1"/>
                <w:sz w:val="20"/>
                <w:szCs w:val="20"/>
              </w:rPr>
              <w:t>p</w:t>
            </w:r>
            <w:r w:rsidRPr="00C919CB">
              <w:rPr>
                <w:sz w:val="20"/>
                <w:szCs w:val="20"/>
              </w:rPr>
              <w:t>r</w:t>
            </w:r>
            <w:r w:rsidRPr="00C919CB">
              <w:rPr>
                <w:spacing w:val="2"/>
                <w:sz w:val="20"/>
                <w:szCs w:val="20"/>
              </w:rPr>
              <w:t>i</w:t>
            </w:r>
            <w:r w:rsidRPr="00C919CB">
              <w:rPr>
                <w:spacing w:val="-1"/>
                <w:sz w:val="20"/>
                <w:szCs w:val="20"/>
              </w:rPr>
              <w:t>n</w:t>
            </w:r>
            <w:r w:rsidRPr="00C919CB">
              <w:rPr>
                <w:sz w:val="20"/>
                <w:szCs w:val="20"/>
              </w:rPr>
              <w:t>g so</w:t>
            </w:r>
            <w:r w:rsidRPr="00C919CB">
              <w:rPr>
                <w:spacing w:val="18"/>
                <w:sz w:val="20"/>
                <w:szCs w:val="20"/>
              </w:rPr>
              <w:t xml:space="preserve"> </w:t>
            </w:r>
            <w:r w:rsidRPr="00C919CB">
              <w:rPr>
                <w:spacing w:val="2"/>
                <w:sz w:val="20"/>
                <w:szCs w:val="20"/>
              </w:rPr>
              <w:t>t</w:t>
            </w:r>
            <w:r w:rsidRPr="00C919CB">
              <w:rPr>
                <w:sz w:val="20"/>
                <w:szCs w:val="20"/>
              </w:rPr>
              <w:t xml:space="preserve">hat water </w:t>
            </w:r>
            <w:r w:rsidRPr="00C919CB">
              <w:rPr>
                <w:w w:val="103"/>
                <w:sz w:val="20"/>
                <w:szCs w:val="20"/>
              </w:rPr>
              <w:t xml:space="preserve">flows </w:t>
            </w:r>
            <w:r w:rsidRPr="00C919CB">
              <w:rPr>
                <w:spacing w:val="-1"/>
                <w:sz w:val="20"/>
                <w:szCs w:val="20"/>
              </w:rPr>
              <w:t>d</w:t>
            </w:r>
            <w:r w:rsidRPr="00C919CB">
              <w:rPr>
                <w:sz w:val="20"/>
                <w:szCs w:val="20"/>
              </w:rPr>
              <w:t>irectly out</w:t>
            </w:r>
            <w:r w:rsidRPr="00C919CB">
              <w:rPr>
                <w:spacing w:val="5"/>
                <w:sz w:val="20"/>
                <w:szCs w:val="20"/>
              </w:rPr>
              <w:t xml:space="preserve"> </w:t>
            </w:r>
            <w:r w:rsidRPr="00C919CB">
              <w:rPr>
                <w:spacing w:val="-1"/>
                <w:sz w:val="20"/>
                <w:szCs w:val="20"/>
              </w:rPr>
              <w:t>o</w:t>
            </w:r>
            <w:r w:rsidRPr="00C919CB">
              <w:rPr>
                <w:sz w:val="20"/>
                <w:szCs w:val="20"/>
              </w:rPr>
              <w:t>f</w:t>
            </w:r>
            <w:r w:rsidRPr="00C919CB">
              <w:rPr>
                <w:spacing w:val="2"/>
                <w:sz w:val="20"/>
                <w:szCs w:val="20"/>
              </w:rPr>
              <w:t xml:space="preserve"> </w:t>
            </w:r>
            <w:r w:rsidRPr="00C919CB">
              <w:rPr>
                <w:sz w:val="20"/>
                <w:szCs w:val="20"/>
              </w:rPr>
              <w:t>the</w:t>
            </w:r>
            <w:r w:rsidRPr="00C919CB">
              <w:rPr>
                <w:spacing w:val="7"/>
                <w:sz w:val="20"/>
                <w:szCs w:val="20"/>
              </w:rPr>
              <w:t xml:space="preserve"> </w:t>
            </w:r>
            <w:r w:rsidRPr="00C919CB">
              <w:rPr>
                <w:spacing w:val="-1"/>
                <w:sz w:val="20"/>
                <w:szCs w:val="20"/>
              </w:rPr>
              <w:t>b</w:t>
            </w:r>
            <w:r w:rsidRPr="00C919CB">
              <w:rPr>
                <w:spacing w:val="1"/>
                <w:sz w:val="20"/>
                <w:szCs w:val="20"/>
              </w:rPr>
              <w:t>o</w:t>
            </w:r>
            <w:r w:rsidRPr="00C919CB">
              <w:rPr>
                <w:sz w:val="20"/>
                <w:szCs w:val="20"/>
              </w:rPr>
              <w:t>x into</w:t>
            </w:r>
            <w:r w:rsidRPr="00C919CB">
              <w:rPr>
                <w:spacing w:val="7"/>
                <w:sz w:val="20"/>
                <w:szCs w:val="20"/>
              </w:rPr>
              <w:t xml:space="preserve"> </w:t>
            </w:r>
            <w:r w:rsidRPr="00C919CB">
              <w:rPr>
                <w:sz w:val="20"/>
                <w:szCs w:val="20"/>
              </w:rPr>
              <w:t>a p</w:t>
            </w:r>
            <w:r w:rsidRPr="00C919CB">
              <w:rPr>
                <w:spacing w:val="2"/>
                <w:sz w:val="20"/>
                <w:szCs w:val="20"/>
              </w:rPr>
              <w:t>i</w:t>
            </w:r>
            <w:r w:rsidRPr="00C919CB">
              <w:rPr>
                <w:sz w:val="20"/>
                <w:szCs w:val="20"/>
              </w:rPr>
              <w:t>pe or cistern witho</w:t>
            </w:r>
            <w:r w:rsidRPr="00C919CB">
              <w:rPr>
                <w:spacing w:val="-1"/>
                <w:sz w:val="20"/>
                <w:szCs w:val="20"/>
              </w:rPr>
              <w:t>u</w:t>
            </w:r>
            <w:r w:rsidRPr="00C919CB">
              <w:rPr>
                <w:sz w:val="20"/>
                <w:szCs w:val="20"/>
              </w:rPr>
              <w:t>t being</w:t>
            </w:r>
            <w:r w:rsidRPr="00C919CB">
              <w:rPr>
                <w:spacing w:val="10"/>
                <w:sz w:val="20"/>
                <w:szCs w:val="20"/>
              </w:rPr>
              <w:t xml:space="preserve"> </w:t>
            </w:r>
            <w:r w:rsidRPr="00C919CB">
              <w:rPr>
                <w:sz w:val="20"/>
                <w:szCs w:val="20"/>
              </w:rPr>
              <w:t>exposed</w:t>
            </w:r>
            <w:r w:rsidRPr="00C919CB">
              <w:rPr>
                <w:spacing w:val="16"/>
                <w:sz w:val="20"/>
                <w:szCs w:val="20"/>
              </w:rPr>
              <w:t xml:space="preserve"> </w:t>
            </w:r>
            <w:r w:rsidRPr="00C919CB">
              <w:rPr>
                <w:w w:val="103"/>
                <w:sz w:val="20"/>
                <w:szCs w:val="20"/>
              </w:rPr>
              <w:t xml:space="preserve">to </w:t>
            </w:r>
            <w:r w:rsidRPr="00C919CB">
              <w:rPr>
                <w:spacing w:val="-1"/>
                <w:sz w:val="20"/>
                <w:szCs w:val="20"/>
              </w:rPr>
              <w:t>o</w:t>
            </w:r>
            <w:r w:rsidRPr="00C919CB">
              <w:rPr>
                <w:sz w:val="20"/>
                <w:szCs w:val="20"/>
              </w:rPr>
              <w:t>u</w:t>
            </w:r>
            <w:r w:rsidRPr="00C919CB">
              <w:rPr>
                <w:spacing w:val="1"/>
                <w:sz w:val="20"/>
                <w:szCs w:val="20"/>
              </w:rPr>
              <w:t>t</w:t>
            </w:r>
            <w:r w:rsidRPr="00C919CB">
              <w:rPr>
                <w:sz w:val="20"/>
                <w:szCs w:val="20"/>
              </w:rPr>
              <w:t>side</w:t>
            </w:r>
            <w:r w:rsidRPr="00C919CB">
              <w:rPr>
                <w:spacing w:val="19"/>
                <w:sz w:val="20"/>
                <w:szCs w:val="20"/>
              </w:rPr>
              <w:t xml:space="preserve"> </w:t>
            </w:r>
            <w:r w:rsidRPr="00C919CB">
              <w:rPr>
                <w:w w:val="103"/>
                <w:sz w:val="20"/>
                <w:szCs w:val="20"/>
              </w:rPr>
              <w:t>pollution.</w:t>
            </w:r>
          </w:p>
        </w:tc>
      </w:tr>
      <w:tr w:rsidR="00172954" w:rsidRPr="00C919CB" w14:paraId="0C6E91D7" w14:textId="77777777" w:rsidTr="00C919CB">
        <w:tc>
          <w:tcPr>
            <w:tcW w:w="2160" w:type="dxa"/>
            <w:tcBorders>
              <w:left w:val="single" w:sz="4" w:space="0" w:color="000000"/>
              <w:bottom w:val="single" w:sz="4" w:space="0" w:color="000000"/>
              <w:right w:val="single" w:sz="4" w:space="0" w:color="000000"/>
            </w:tcBorders>
            <w:tcMar>
              <w:top w:w="58" w:type="dxa"/>
              <w:left w:w="58" w:type="dxa"/>
              <w:bottom w:w="58" w:type="dxa"/>
              <w:right w:w="58" w:type="dxa"/>
            </w:tcMar>
            <w:hideMark/>
          </w:tcPr>
          <w:p w14:paraId="4C4BD1DA" w14:textId="77777777" w:rsidR="00172954" w:rsidRPr="00C919CB" w:rsidRDefault="00172954" w:rsidP="00C919CB">
            <w:pPr>
              <w:pStyle w:val="ListParagraph"/>
              <w:ind w:left="355" w:right="69"/>
              <w:jc w:val="right"/>
              <w:rPr>
                <w:b/>
                <w:i/>
                <w:sz w:val="20"/>
                <w:szCs w:val="20"/>
              </w:rPr>
            </w:pPr>
            <w:r w:rsidRPr="00C919CB">
              <w:rPr>
                <w:b/>
                <w:i/>
                <w:sz w:val="20"/>
                <w:szCs w:val="20"/>
              </w:rPr>
              <w:t>Unprotected spring</w:t>
            </w:r>
          </w:p>
        </w:tc>
        <w:tc>
          <w:tcPr>
            <w:tcW w:w="7290" w:type="dxa"/>
            <w:tcBorders>
              <w:left w:val="single" w:sz="4" w:space="0" w:color="000000"/>
              <w:bottom w:val="single" w:sz="4" w:space="0" w:color="000000"/>
              <w:right w:val="single" w:sz="4" w:space="0" w:color="000000"/>
            </w:tcBorders>
            <w:tcMar>
              <w:top w:w="58" w:type="dxa"/>
              <w:left w:w="58" w:type="dxa"/>
              <w:bottom w:w="58" w:type="dxa"/>
              <w:right w:w="58" w:type="dxa"/>
            </w:tcMar>
            <w:hideMark/>
          </w:tcPr>
          <w:p w14:paraId="13BE73D6" w14:textId="77777777" w:rsidR="00172954" w:rsidRPr="00C919CB" w:rsidRDefault="00172954" w:rsidP="00C919CB">
            <w:pPr>
              <w:ind w:right="43"/>
              <w:rPr>
                <w:sz w:val="20"/>
                <w:szCs w:val="20"/>
              </w:rPr>
            </w:pPr>
            <w:r w:rsidRPr="00C919CB">
              <w:rPr>
                <w:sz w:val="20"/>
                <w:szCs w:val="20"/>
              </w:rPr>
              <w:t xml:space="preserve">A </w:t>
            </w:r>
            <w:r w:rsidRPr="00C919CB">
              <w:rPr>
                <w:spacing w:val="1"/>
                <w:sz w:val="20"/>
                <w:szCs w:val="20"/>
              </w:rPr>
              <w:t>s</w:t>
            </w:r>
            <w:r w:rsidRPr="00C919CB">
              <w:rPr>
                <w:spacing w:val="-1"/>
                <w:sz w:val="20"/>
                <w:szCs w:val="20"/>
              </w:rPr>
              <w:t>p</w:t>
            </w:r>
            <w:r w:rsidRPr="00C919CB">
              <w:rPr>
                <w:sz w:val="20"/>
                <w:szCs w:val="20"/>
              </w:rPr>
              <w:t>r</w:t>
            </w:r>
            <w:r w:rsidRPr="00C919CB">
              <w:rPr>
                <w:spacing w:val="1"/>
                <w:sz w:val="20"/>
                <w:szCs w:val="20"/>
              </w:rPr>
              <w:t>i</w:t>
            </w:r>
            <w:r w:rsidRPr="00C919CB">
              <w:rPr>
                <w:spacing w:val="-1"/>
                <w:sz w:val="20"/>
                <w:szCs w:val="20"/>
              </w:rPr>
              <w:t>n</w:t>
            </w:r>
            <w:r w:rsidRPr="00C919CB">
              <w:rPr>
                <w:sz w:val="20"/>
                <w:szCs w:val="20"/>
              </w:rPr>
              <w:t>g that is sub</w:t>
            </w:r>
            <w:r w:rsidRPr="00C919CB">
              <w:rPr>
                <w:spacing w:val="1"/>
                <w:sz w:val="20"/>
                <w:szCs w:val="20"/>
              </w:rPr>
              <w:t>j</w:t>
            </w:r>
            <w:r w:rsidRPr="00C919CB">
              <w:rPr>
                <w:sz w:val="20"/>
                <w:szCs w:val="20"/>
              </w:rPr>
              <w:t>ect</w:t>
            </w:r>
            <w:r w:rsidRPr="00C919CB">
              <w:rPr>
                <w:spacing w:val="36"/>
                <w:sz w:val="20"/>
                <w:szCs w:val="20"/>
              </w:rPr>
              <w:t xml:space="preserve"> </w:t>
            </w:r>
            <w:r w:rsidRPr="00C919CB">
              <w:rPr>
                <w:sz w:val="20"/>
                <w:szCs w:val="20"/>
              </w:rPr>
              <w:t>to</w:t>
            </w:r>
            <w:r w:rsidRPr="00C919CB">
              <w:rPr>
                <w:spacing w:val="23"/>
                <w:sz w:val="20"/>
                <w:szCs w:val="20"/>
              </w:rPr>
              <w:t xml:space="preserve"> </w:t>
            </w:r>
            <w:r w:rsidRPr="00C919CB">
              <w:rPr>
                <w:sz w:val="20"/>
                <w:szCs w:val="20"/>
              </w:rPr>
              <w:t>ru</w:t>
            </w:r>
            <w:r w:rsidRPr="00C919CB">
              <w:rPr>
                <w:spacing w:val="1"/>
                <w:sz w:val="20"/>
                <w:szCs w:val="20"/>
              </w:rPr>
              <w:t>n</w:t>
            </w:r>
            <w:r w:rsidRPr="00C919CB">
              <w:rPr>
                <w:spacing w:val="-1"/>
                <w:sz w:val="20"/>
                <w:szCs w:val="20"/>
              </w:rPr>
              <w:t>o</w:t>
            </w:r>
            <w:r w:rsidRPr="00C919CB">
              <w:rPr>
                <w:sz w:val="20"/>
                <w:szCs w:val="20"/>
              </w:rPr>
              <w:t>ff,</w:t>
            </w:r>
            <w:r w:rsidRPr="00C919CB">
              <w:rPr>
                <w:spacing w:val="34"/>
                <w:sz w:val="20"/>
                <w:szCs w:val="20"/>
              </w:rPr>
              <w:t xml:space="preserve"> </w:t>
            </w:r>
            <w:r w:rsidRPr="00C919CB">
              <w:rPr>
                <w:sz w:val="20"/>
                <w:szCs w:val="20"/>
              </w:rPr>
              <w:t>bird</w:t>
            </w:r>
            <w:r w:rsidRPr="00C919CB">
              <w:rPr>
                <w:spacing w:val="28"/>
                <w:sz w:val="20"/>
                <w:szCs w:val="20"/>
              </w:rPr>
              <w:t xml:space="preserve"> </w:t>
            </w:r>
            <w:r w:rsidRPr="00C919CB">
              <w:rPr>
                <w:spacing w:val="1"/>
                <w:sz w:val="20"/>
                <w:szCs w:val="20"/>
              </w:rPr>
              <w:t>d</w:t>
            </w:r>
            <w:r w:rsidRPr="00C919CB">
              <w:rPr>
                <w:sz w:val="20"/>
                <w:szCs w:val="20"/>
              </w:rPr>
              <w:t>ropp</w:t>
            </w:r>
            <w:r w:rsidRPr="00C919CB">
              <w:rPr>
                <w:spacing w:val="1"/>
                <w:sz w:val="20"/>
                <w:szCs w:val="20"/>
              </w:rPr>
              <w:t>i</w:t>
            </w:r>
            <w:r w:rsidRPr="00C919CB">
              <w:rPr>
                <w:sz w:val="20"/>
                <w:szCs w:val="20"/>
              </w:rPr>
              <w:t>ngs,</w:t>
            </w:r>
            <w:r w:rsidRPr="00C919CB">
              <w:rPr>
                <w:spacing w:val="43"/>
                <w:sz w:val="20"/>
                <w:szCs w:val="20"/>
              </w:rPr>
              <w:t xml:space="preserve"> </w:t>
            </w:r>
            <w:r w:rsidRPr="00C919CB">
              <w:rPr>
                <w:spacing w:val="-1"/>
                <w:w w:val="103"/>
                <w:sz w:val="20"/>
                <w:szCs w:val="20"/>
              </w:rPr>
              <w:t>o</w:t>
            </w:r>
            <w:r w:rsidRPr="00C919CB">
              <w:rPr>
                <w:w w:val="103"/>
                <w:sz w:val="20"/>
                <w:szCs w:val="20"/>
              </w:rPr>
              <w:t xml:space="preserve">r the entry of </w:t>
            </w:r>
            <w:r w:rsidRPr="00C919CB">
              <w:rPr>
                <w:sz w:val="20"/>
                <w:szCs w:val="20"/>
              </w:rPr>
              <w:t>an</w:t>
            </w:r>
            <w:r w:rsidRPr="00C919CB">
              <w:rPr>
                <w:spacing w:val="3"/>
                <w:sz w:val="20"/>
                <w:szCs w:val="20"/>
              </w:rPr>
              <w:t>i</w:t>
            </w:r>
            <w:r w:rsidRPr="00C919CB">
              <w:rPr>
                <w:spacing w:val="-2"/>
                <w:sz w:val="20"/>
                <w:szCs w:val="20"/>
              </w:rPr>
              <w:t>m</w:t>
            </w:r>
            <w:r w:rsidRPr="00C919CB">
              <w:rPr>
                <w:sz w:val="20"/>
                <w:szCs w:val="20"/>
              </w:rPr>
              <w:t>als. It typically does not have a “spring box.”</w:t>
            </w:r>
          </w:p>
        </w:tc>
      </w:tr>
      <w:tr w:rsidR="00172954" w:rsidRPr="00C919CB" w14:paraId="1B6537E7" w14:textId="77777777" w:rsidTr="00C919CB">
        <w:tc>
          <w:tcPr>
            <w:tcW w:w="216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08DDA852" w14:textId="77777777" w:rsidR="00172954" w:rsidRPr="00C919CB" w:rsidRDefault="00172954" w:rsidP="00C919CB">
            <w:pPr>
              <w:ind w:right="-20"/>
              <w:rPr>
                <w:sz w:val="20"/>
                <w:szCs w:val="20"/>
              </w:rPr>
            </w:pPr>
            <w:r w:rsidRPr="00C919CB">
              <w:rPr>
                <w:b/>
                <w:bCs/>
                <w:spacing w:val="1"/>
                <w:w w:val="103"/>
                <w:sz w:val="20"/>
                <w:szCs w:val="20"/>
              </w:rPr>
              <w:t>R</w:t>
            </w:r>
            <w:r w:rsidRPr="00C919CB">
              <w:rPr>
                <w:b/>
                <w:bCs/>
                <w:spacing w:val="-1"/>
                <w:w w:val="103"/>
                <w:sz w:val="20"/>
                <w:szCs w:val="20"/>
              </w:rPr>
              <w:t>a</w:t>
            </w:r>
            <w:r w:rsidRPr="00C919CB">
              <w:rPr>
                <w:b/>
                <w:bCs/>
                <w:spacing w:val="1"/>
                <w:w w:val="103"/>
                <w:sz w:val="20"/>
                <w:szCs w:val="20"/>
              </w:rPr>
              <w:t>inwa</w:t>
            </w:r>
            <w:r w:rsidRPr="00C919CB">
              <w:rPr>
                <w:b/>
                <w:bCs/>
                <w:w w:val="103"/>
                <w:sz w:val="20"/>
                <w:szCs w:val="20"/>
              </w:rPr>
              <w:t>t</w:t>
            </w:r>
            <w:r w:rsidRPr="00C919CB">
              <w:rPr>
                <w:b/>
                <w:bCs/>
                <w:spacing w:val="2"/>
                <w:w w:val="103"/>
                <w:sz w:val="20"/>
                <w:szCs w:val="20"/>
              </w:rPr>
              <w:t>e</w:t>
            </w:r>
            <w:r w:rsidRPr="00C919CB">
              <w:rPr>
                <w:b/>
                <w:bCs/>
                <w:w w:val="103"/>
                <w:sz w:val="20"/>
                <w:szCs w:val="20"/>
              </w:rPr>
              <w:t>r</w:t>
            </w:r>
          </w:p>
        </w:tc>
        <w:tc>
          <w:tcPr>
            <w:tcW w:w="729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3A8F02A5" w14:textId="77777777" w:rsidR="00172954" w:rsidRPr="00C919CB" w:rsidRDefault="00172954" w:rsidP="00C919CB">
            <w:pPr>
              <w:ind w:right="46"/>
              <w:rPr>
                <w:sz w:val="20"/>
                <w:szCs w:val="20"/>
              </w:rPr>
            </w:pPr>
            <w:r w:rsidRPr="00C919CB">
              <w:rPr>
                <w:sz w:val="20"/>
                <w:szCs w:val="20"/>
              </w:rPr>
              <w:t>Rain</w:t>
            </w:r>
            <w:r w:rsidRPr="00C919CB">
              <w:rPr>
                <w:spacing w:val="18"/>
                <w:sz w:val="20"/>
                <w:szCs w:val="20"/>
              </w:rPr>
              <w:t xml:space="preserve"> </w:t>
            </w:r>
            <w:r w:rsidRPr="00C919CB">
              <w:rPr>
                <w:sz w:val="20"/>
                <w:szCs w:val="20"/>
              </w:rPr>
              <w:t>th</w:t>
            </w:r>
            <w:r w:rsidRPr="00C919CB">
              <w:rPr>
                <w:spacing w:val="1"/>
                <w:sz w:val="20"/>
                <w:szCs w:val="20"/>
              </w:rPr>
              <w:t>a</w:t>
            </w:r>
            <w:r w:rsidRPr="00C919CB">
              <w:rPr>
                <w:sz w:val="20"/>
                <w:szCs w:val="20"/>
              </w:rPr>
              <w:t>t</w:t>
            </w:r>
            <w:r w:rsidRPr="00C919CB">
              <w:rPr>
                <w:spacing w:val="15"/>
                <w:sz w:val="20"/>
                <w:szCs w:val="20"/>
              </w:rPr>
              <w:t xml:space="preserve"> </w:t>
            </w:r>
            <w:r w:rsidRPr="00C919CB">
              <w:rPr>
                <w:sz w:val="20"/>
                <w:szCs w:val="20"/>
              </w:rPr>
              <w:t>is</w:t>
            </w:r>
            <w:r w:rsidRPr="00C919CB">
              <w:rPr>
                <w:spacing w:val="11"/>
                <w:sz w:val="20"/>
                <w:szCs w:val="20"/>
              </w:rPr>
              <w:t xml:space="preserve"> </w:t>
            </w:r>
            <w:r w:rsidRPr="00C919CB">
              <w:rPr>
                <w:sz w:val="20"/>
                <w:szCs w:val="20"/>
              </w:rPr>
              <w:t>col</w:t>
            </w:r>
            <w:r w:rsidRPr="00C919CB">
              <w:rPr>
                <w:spacing w:val="1"/>
                <w:sz w:val="20"/>
                <w:szCs w:val="20"/>
              </w:rPr>
              <w:t>l</w:t>
            </w:r>
            <w:r w:rsidRPr="00C919CB">
              <w:rPr>
                <w:sz w:val="20"/>
                <w:szCs w:val="20"/>
              </w:rPr>
              <w:t>ect</w:t>
            </w:r>
            <w:r w:rsidRPr="00C919CB">
              <w:rPr>
                <w:spacing w:val="1"/>
                <w:sz w:val="20"/>
                <w:szCs w:val="20"/>
              </w:rPr>
              <w:t>e</w:t>
            </w:r>
            <w:r w:rsidRPr="00C919CB">
              <w:rPr>
                <w:sz w:val="20"/>
                <w:szCs w:val="20"/>
              </w:rPr>
              <w:t>d</w:t>
            </w:r>
            <w:r w:rsidRPr="00C919CB">
              <w:rPr>
                <w:spacing w:val="29"/>
                <w:sz w:val="20"/>
                <w:szCs w:val="20"/>
              </w:rPr>
              <w:t xml:space="preserve"> </w:t>
            </w:r>
            <w:r w:rsidRPr="00C919CB">
              <w:rPr>
                <w:sz w:val="20"/>
                <w:szCs w:val="20"/>
              </w:rPr>
              <w:t>or h</w:t>
            </w:r>
            <w:r w:rsidRPr="00C919CB">
              <w:rPr>
                <w:spacing w:val="1"/>
                <w:sz w:val="20"/>
                <w:szCs w:val="20"/>
              </w:rPr>
              <w:t>ar</w:t>
            </w:r>
            <w:r w:rsidRPr="00C919CB">
              <w:rPr>
                <w:sz w:val="20"/>
                <w:szCs w:val="20"/>
              </w:rPr>
              <w:t>v</w:t>
            </w:r>
            <w:r w:rsidRPr="00C919CB">
              <w:rPr>
                <w:spacing w:val="1"/>
                <w:sz w:val="20"/>
                <w:szCs w:val="20"/>
              </w:rPr>
              <w:t>e</w:t>
            </w:r>
            <w:r w:rsidRPr="00C919CB">
              <w:rPr>
                <w:sz w:val="20"/>
                <w:szCs w:val="20"/>
              </w:rPr>
              <w:t>st</w:t>
            </w:r>
            <w:r w:rsidRPr="00C919CB">
              <w:rPr>
                <w:spacing w:val="2"/>
                <w:sz w:val="20"/>
                <w:szCs w:val="20"/>
              </w:rPr>
              <w:t>e</w:t>
            </w:r>
            <w:r w:rsidRPr="00C919CB">
              <w:rPr>
                <w:sz w:val="20"/>
                <w:szCs w:val="20"/>
              </w:rPr>
              <w:t>d</w:t>
            </w:r>
            <w:r w:rsidRPr="00C919CB">
              <w:rPr>
                <w:spacing w:val="30"/>
                <w:sz w:val="20"/>
                <w:szCs w:val="20"/>
              </w:rPr>
              <w:t xml:space="preserve"> </w:t>
            </w:r>
            <w:r w:rsidRPr="00C919CB">
              <w:rPr>
                <w:sz w:val="20"/>
                <w:szCs w:val="20"/>
              </w:rPr>
              <w:t>f</w:t>
            </w:r>
            <w:r w:rsidRPr="00C919CB">
              <w:rPr>
                <w:spacing w:val="1"/>
                <w:sz w:val="20"/>
                <w:szCs w:val="20"/>
              </w:rPr>
              <w:t>ro</w:t>
            </w:r>
            <w:r w:rsidRPr="00C919CB">
              <w:rPr>
                <w:sz w:val="20"/>
                <w:szCs w:val="20"/>
              </w:rPr>
              <w:t xml:space="preserve">m </w:t>
            </w:r>
            <w:r w:rsidRPr="00C919CB">
              <w:rPr>
                <w:spacing w:val="1"/>
                <w:sz w:val="20"/>
                <w:szCs w:val="20"/>
              </w:rPr>
              <w:t>s</w:t>
            </w:r>
            <w:r w:rsidRPr="00C919CB">
              <w:rPr>
                <w:spacing w:val="-1"/>
                <w:sz w:val="20"/>
                <w:szCs w:val="20"/>
              </w:rPr>
              <w:t>u</w:t>
            </w:r>
            <w:r w:rsidRPr="00C919CB">
              <w:rPr>
                <w:spacing w:val="1"/>
                <w:sz w:val="20"/>
                <w:szCs w:val="20"/>
              </w:rPr>
              <w:t>r</w:t>
            </w:r>
            <w:r w:rsidRPr="00C919CB">
              <w:rPr>
                <w:sz w:val="20"/>
                <w:szCs w:val="20"/>
              </w:rPr>
              <w:t>fa</w:t>
            </w:r>
            <w:r w:rsidRPr="00C919CB">
              <w:rPr>
                <w:spacing w:val="2"/>
                <w:sz w:val="20"/>
                <w:szCs w:val="20"/>
              </w:rPr>
              <w:t>c</w:t>
            </w:r>
            <w:r w:rsidRPr="00C919CB">
              <w:rPr>
                <w:sz w:val="20"/>
                <w:szCs w:val="20"/>
              </w:rPr>
              <w:t>es</w:t>
            </w:r>
            <w:r w:rsidRPr="00C919CB">
              <w:rPr>
                <w:spacing w:val="27"/>
                <w:sz w:val="20"/>
                <w:szCs w:val="20"/>
              </w:rPr>
              <w:t xml:space="preserve"> </w:t>
            </w:r>
            <w:r w:rsidRPr="00C919CB">
              <w:rPr>
                <w:sz w:val="20"/>
                <w:szCs w:val="20"/>
              </w:rPr>
              <w:t>by</w:t>
            </w:r>
            <w:r w:rsidRPr="00C919CB">
              <w:rPr>
                <w:spacing w:val="14"/>
                <w:sz w:val="20"/>
                <w:szCs w:val="20"/>
              </w:rPr>
              <w:t xml:space="preserve"> </w:t>
            </w:r>
            <w:r w:rsidRPr="00C919CB">
              <w:rPr>
                <w:spacing w:val="1"/>
                <w:sz w:val="20"/>
                <w:szCs w:val="20"/>
              </w:rPr>
              <w:t>r</w:t>
            </w:r>
            <w:r w:rsidRPr="00C919CB">
              <w:rPr>
                <w:spacing w:val="-1"/>
                <w:sz w:val="20"/>
                <w:szCs w:val="20"/>
              </w:rPr>
              <w:t>o</w:t>
            </w:r>
            <w:r w:rsidRPr="00C919CB">
              <w:rPr>
                <w:sz w:val="20"/>
                <w:szCs w:val="20"/>
              </w:rPr>
              <w:t>of</w:t>
            </w:r>
            <w:r w:rsidRPr="00C919CB">
              <w:rPr>
                <w:spacing w:val="18"/>
                <w:sz w:val="20"/>
                <w:szCs w:val="20"/>
              </w:rPr>
              <w:t xml:space="preserve"> </w:t>
            </w:r>
            <w:r w:rsidRPr="00C919CB">
              <w:rPr>
                <w:w w:val="103"/>
                <w:sz w:val="20"/>
                <w:szCs w:val="20"/>
              </w:rPr>
              <w:t xml:space="preserve">or </w:t>
            </w:r>
            <w:r w:rsidRPr="00C919CB">
              <w:rPr>
                <w:spacing w:val="-1"/>
                <w:sz w:val="20"/>
                <w:szCs w:val="20"/>
              </w:rPr>
              <w:t>g</w:t>
            </w:r>
            <w:r w:rsidRPr="00C919CB">
              <w:rPr>
                <w:spacing w:val="1"/>
                <w:sz w:val="20"/>
                <w:szCs w:val="20"/>
              </w:rPr>
              <w:t>r</w:t>
            </w:r>
            <w:r w:rsidRPr="00C919CB">
              <w:rPr>
                <w:sz w:val="20"/>
                <w:szCs w:val="20"/>
              </w:rPr>
              <w:t>o</w:t>
            </w:r>
            <w:r w:rsidRPr="00C919CB">
              <w:rPr>
                <w:spacing w:val="1"/>
                <w:sz w:val="20"/>
                <w:szCs w:val="20"/>
              </w:rPr>
              <w:t>u</w:t>
            </w:r>
            <w:r w:rsidRPr="00C919CB">
              <w:rPr>
                <w:sz w:val="20"/>
                <w:szCs w:val="20"/>
              </w:rPr>
              <w:t>nd</w:t>
            </w:r>
            <w:r w:rsidRPr="00C919CB">
              <w:rPr>
                <w:spacing w:val="19"/>
                <w:sz w:val="20"/>
                <w:szCs w:val="20"/>
              </w:rPr>
              <w:t xml:space="preserve"> </w:t>
            </w:r>
            <w:r w:rsidRPr="00C919CB">
              <w:rPr>
                <w:sz w:val="20"/>
                <w:szCs w:val="20"/>
              </w:rPr>
              <w:t>catc</w:t>
            </w:r>
            <w:r w:rsidRPr="00C919CB">
              <w:rPr>
                <w:spacing w:val="1"/>
                <w:sz w:val="20"/>
                <w:szCs w:val="20"/>
              </w:rPr>
              <w:t>h</w:t>
            </w:r>
            <w:r w:rsidRPr="00C919CB">
              <w:rPr>
                <w:spacing w:val="-2"/>
                <w:sz w:val="20"/>
                <w:szCs w:val="20"/>
              </w:rPr>
              <w:t>m</w:t>
            </w:r>
            <w:r w:rsidRPr="00C919CB">
              <w:rPr>
                <w:sz w:val="20"/>
                <w:szCs w:val="20"/>
              </w:rPr>
              <w:t>e</w:t>
            </w:r>
            <w:r w:rsidRPr="00C919CB">
              <w:rPr>
                <w:spacing w:val="1"/>
                <w:sz w:val="20"/>
                <w:szCs w:val="20"/>
              </w:rPr>
              <w:t>n</w:t>
            </w:r>
            <w:r w:rsidRPr="00C919CB">
              <w:rPr>
                <w:sz w:val="20"/>
                <w:szCs w:val="20"/>
              </w:rPr>
              <w:t>t</w:t>
            </w:r>
            <w:r w:rsidRPr="00C919CB">
              <w:rPr>
                <w:spacing w:val="27"/>
                <w:sz w:val="20"/>
                <w:szCs w:val="20"/>
              </w:rPr>
              <w:t xml:space="preserve"> </w:t>
            </w:r>
            <w:r w:rsidRPr="00C919CB">
              <w:rPr>
                <w:sz w:val="20"/>
                <w:szCs w:val="20"/>
              </w:rPr>
              <w:t>a</w:t>
            </w:r>
            <w:r w:rsidRPr="00C919CB">
              <w:rPr>
                <w:spacing w:val="1"/>
                <w:sz w:val="20"/>
                <w:szCs w:val="20"/>
              </w:rPr>
              <w:t>n</w:t>
            </w:r>
            <w:r w:rsidRPr="00C919CB">
              <w:rPr>
                <w:sz w:val="20"/>
                <w:szCs w:val="20"/>
              </w:rPr>
              <w:t>d</w:t>
            </w:r>
            <w:r w:rsidRPr="00C919CB">
              <w:rPr>
                <w:spacing w:val="11"/>
                <w:sz w:val="20"/>
                <w:szCs w:val="20"/>
              </w:rPr>
              <w:t xml:space="preserve"> </w:t>
            </w:r>
            <w:r w:rsidRPr="00C919CB">
              <w:rPr>
                <w:sz w:val="20"/>
                <w:szCs w:val="20"/>
              </w:rPr>
              <w:t>s</w:t>
            </w:r>
            <w:r w:rsidRPr="00C919CB">
              <w:rPr>
                <w:spacing w:val="1"/>
                <w:sz w:val="20"/>
                <w:szCs w:val="20"/>
              </w:rPr>
              <w:t>t</w:t>
            </w:r>
            <w:r w:rsidRPr="00C919CB">
              <w:rPr>
                <w:spacing w:val="-1"/>
                <w:sz w:val="20"/>
                <w:szCs w:val="20"/>
              </w:rPr>
              <w:t>o</w:t>
            </w:r>
            <w:r w:rsidRPr="00C919CB">
              <w:rPr>
                <w:spacing w:val="1"/>
                <w:sz w:val="20"/>
                <w:szCs w:val="20"/>
              </w:rPr>
              <w:t>r</w:t>
            </w:r>
            <w:r w:rsidRPr="00C919CB">
              <w:rPr>
                <w:sz w:val="20"/>
                <w:szCs w:val="20"/>
              </w:rPr>
              <w:t>ed</w:t>
            </w:r>
            <w:r w:rsidRPr="00C919CB">
              <w:rPr>
                <w:spacing w:val="17"/>
                <w:sz w:val="20"/>
                <w:szCs w:val="20"/>
              </w:rPr>
              <w:t xml:space="preserve"> </w:t>
            </w:r>
            <w:r w:rsidRPr="00C919CB">
              <w:rPr>
                <w:sz w:val="20"/>
                <w:szCs w:val="20"/>
              </w:rPr>
              <w:t>in</w:t>
            </w:r>
            <w:r w:rsidRPr="00C919CB">
              <w:rPr>
                <w:spacing w:val="7"/>
                <w:sz w:val="20"/>
                <w:szCs w:val="20"/>
              </w:rPr>
              <w:t xml:space="preserve"> </w:t>
            </w:r>
            <w:r w:rsidRPr="00C919CB">
              <w:rPr>
                <w:sz w:val="20"/>
                <w:szCs w:val="20"/>
              </w:rPr>
              <w:t>a</w:t>
            </w:r>
            <w:r w:rsidRPr="00C919CB">
              <w:rPr>
                <w:spacing w:val="5"/>
                <w:sz w:val="20"/>
                <w:szCs w:val="20"/>
              </w:rPr>
              <w:t xml:space="preserve"> </w:t>
            </w:r>
            <w:r w:rsidRPr="00C919CB">
              <w:rPr>
                <w:sz w:val="20"/>
                <w:szCs w:val="20"/>
              </w:rPr>
              <w:t>co</w:t>
            </w:r>
            <w:r w:rsidRPr="00C919CB">
              <w:rPr>
                <w:spacing w:val="-1"/>
                <w:sz w:val="20"/>
                <w:szCs w:val="20"/>
              </w:rPr>
              <w:t>n</w:t>
            </w:r>
            <w:r w:rsidRPr="00C919CB">
              <w:rPr>
                <w:sz w:val="20"/>
                <w:szCs w:val="20"/>
              </w:rPr>
              <w:t>ta</w:t>
            </w:r>
            <w:r w:rsidRPr="00C919CB">
              <w:rPr>
                <w:spacing w:val="1"/>
                <w:sz w:val="20"/>
                <w:szCs w:val="20"/>
              </w:rPr>
              <w:t>i</w:t>
            </w:r>
            <w:r w:rsidRPr="00C919CB">
              <w:rPr>
                <w:sz w:val="20"/>
                <w:szCs w:val="20"/>
              </w:rPr>
              <w:t>ner,</w:t>
            </w:r>
            <w:r w:rsidRPr="00C919CB">
              <w:rPr>
                <w:spacing w:val="26"/>
                <w:sz w:val="20"/>
                <w:szCs w:val="20"/>
              </w:rPr>
              <w:t xml:space="preserve"> </w:t>
            </w:r>
            <w:r w:rsidRPr="00C919CB">
              <w:rPr>
                <w:sz w:val="20"/>
                <w:szCs w:val="20"/>
              </w:rPr>
              <w:t>tank</w:t>
            </w:r>
            <w:r w:rsidRPr="00C919CB">
              <w:rPr>
                <w:spacing w:val="13"/>
                <w:sz w:val="20"/>
                <w:szCs w:val="20"/>
              </w:rPr>
              <w:t xml:space="preserve"> </w:t>
            </w:r>
            <w:r w:rsidRPr="00C919CB">
              <w:rPr>
                <w:spacing w:val="-1"/>
                <w:sz w:val="20"/>
                <w:szCs w:val="20"/>
              </w:rPr>
              <w:t>o</w:t>
            </w:r>
            <w:r w:rsidRPr="00C919CB">
              <w:rPr>
                <w:sz w:val="20"/>
                <w:szCs w:val="20"/>
              </w:rPr>
              <w:t>r</w:t>
            </w:r>
            <w:r w:rsidRPr="00C919CB">
              <w:rPr>
                <w:spacing w:val="7"/>
                <w:sz w:val="20"/>
                <w:szCs w:val="20"/>
              </w:rPr>
              <w:t xml:space="preserve"> </w:t>
            </w:r>
            <w:r w:rsidRPr="00C919CB">
              <w:rPr>
                <w:w w:val="103"/>
                <w:sz w:val="20"/>
                <w:szCs w:val="20"/>
              </w:rPr>
              <w:t>c</w:t>
            </w:r>
            <w:r w:rsidRPr="00C919CB">
              <w:rPr>
                <w:spacing w:val="1"/>
                <w:w w:val="103"/>
                <w:sz w:val="20"/>
                <w:szCs w:val="20"/>
              </w:rPr>
              <w:t>i</w:t>
            </w:r>
            <w:r w:rsidRPr="00C919CB">
              <w:rPr>
                <w:w w:val="103"/>
                <w:sz w:val="20"/>
                <w:szCs w:val="20"/>
              </w:rPr>
              <w:t>ster</w:t>
            </w:r>
            <w:r w:rsidRPr="00C919CB">
              <w:rPr>
                <w:spacing w:val="-1"/>
                <w:w w:val="103"/>
                <w:sz w:val="20"/>
                <w:szCs w:val="20"/>
              </w:rPr>
              <w:t>n until used</w:t>
            </w:r>
            <w:r w:rsidRPr="00C919CB">
              <w:rPr>
                <w:w w:val="103"/>
                <w:sz w:val="20"/>
                <w:szCs w:val="20"/>
              </w:rPr>
              <w:t>.</w:t>
            </w:r>
          </w:p>
        </w:tc>
      </w:tr>
      <w:tr w:rsidR="00172954" w:rsidRPr="00C919CB" w14:paraId="3CB8854D" w14:textId="77777777" w:rsidTr="00C919CB">
        <w:tc>
          <w:tcPr>
            <w:tcW w:w="216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151E6918" w14:textId="77777777" w:rsidR="00172954" w:rsidRPr="00C919CB" w:rsidRDefault="00172954" w:rsidP="00C919CB">
            <w:pPr>
              <w:ind w:right="-20"/>
              <w:rPr>
                <w:sz w:val="20"/>
                <w:szCs w:val="20"/>
              </w:rPr>
            </w:pPr>
            <w:r w:rsidRPr="00C919CB">
              <w:rPr>
                <w:b/>
                <w:bCs/>
                <w:sz w:val="20"/>
                <w:szCs w:val="20"/>
              </w:rPr>
              <w:t>Tan</w:t>
            </w:r>
            <w:r w:rsidRPr="00C919CB">
              <w:rPr>
                <w:b/>
                <w:bCs/>
                <w:spacing w:val="2"/>
                <w:sz w:val="20"/>
                <w:szCs w:val="20"/>
              </w:rPr>
              <w:t>k</w:t>
            </w:r>
            <w:r w:rsidRPr="00C919CB">
              <w:rPr>
                <w:b/>
                <w:bCs/>
                <w:sz w:val="20"/>
                <w:szCs w:val="20"/>
              </w:rPr>
              <w:t>er</w:t>
            </w:r>
            <w:r w:rsidRPr="00C919CB">
              <w:rPr>
                <w:b/>
                <w:bCs/>
                <w:spacing w:val="21"/>
                <w:sz w:val="20"/>
                <w:szCs w:val="20"/>
              </w:rPr>
              <w:t xml:space="preserve"> </w:t>
            </w:r>
            <w:r w:rsidRPr="00C919CB">
              <w:rPr>
                <w:b/>
                <w:bCs/>
                <w:w w:val="103"/>
                <w:sz w:val="20"/>
                <w:szCs w:val="20"/>
              </w:rPr>
              <w:t>truck</w:t>
            </w:r>
          </w:p>
        </w:tc>
        <w:tc>
          <w:tcPr>
            <w:tcW w:w="729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4AB27ED5" w14:textId="77777777" w:rsidR="00172954" w:rsidRPr="00C919CB" w:rsidRDefault="00172954" w:rsidP="00C919CB">
            <w:pPr>
              <w:ind w:right="45"/>
              <w:rPr>
                <w:sz w:val="20"/>
                <w:szCs w:val="20"/>
              </w:rPr>
            </w:pPr>
            <w:r w:rsidRPr="00C919CB">
              <w:rPr>
                <w:sz w:val="20"/>
                <w:szCs w:val="20"/>
              </w:rPr>
              <w:t>Wa</w:t>
            </w:r>
            <w:r w:rsidRPr="00C919CB">
              <w:rPr>
                <w:spacing w:val="2"/>
                <w:sz w:val="20"/>
                <w:szCs w:val="20"/>
              </w:rPr>
              <w:t>t</w:t>
            </w:r>
            <w:r w:rsidRPr="00C919CB">
              <w:rPr>
                <w:sz w:val="20"/>
                <w:szCs w:val="20"/>
              </w:rPr>
              <w:t>er</w:t>
            </w:r>
            <w:r w:rsidRPr="00C919CB">
              <w:rPr>
                <w:spacing w:val="34"/>
                <w:sz w:val="20"/>
                <w:szCs w:val="20"/>
              </w:rPr>
              <w:t xml:space="preserve"> </w:t>
            </w:r>
            <w:r w:rsidRPr="00C919CB">
              <w:rPr>
                <w:sz w:val="20"/>
                <w:szCs w:val="20"/>
              </w:rPr>
              <w:t>is</w:t>
            </w:r>
            <w:r w:rsidRPr="00C919CB">
              <w:rPr>
                <w:spacing w:val="22"/>
                <w:sz w:val="20"/>
                <w:szCs w:val="20"/>
              </w:rPr>
              <w:t xml:space="preserve"> </w:t>
            </w:r>
            <w:r w:rsidRPr="00C919CB">
              <w:rPr>
                <w:sz w:val="20"/>
                <w:szCs w:val="20"/>
              </w:rPr>
              <w:t>trucked</w:t>
            </w:r>
            <w:r w:rsidRPr="00C919CB">
              <w:rPr>
                <w:spacing w:val="28"/>
                <w:sz w:val="20"/>
                <w:szCs w:val="20"/>
              </w:rPr>
              <w:t xml:space="preserve"> </w:t>
            </w:r>
            <w:r w:rsidRPr="00C919CB">
              <w:rPr>
                <w:sz w:val="20"/>
                <w:szCs w:val="20"/>
              </w:rPr>
              <w:t>in</w:t>
            </w:r>
            <w:r w:rsidRPr="00C919CB">
              <w:rPr>
                <w:spacing w:val="2"/>
                <w:sz w:val="20"/>
                <w:szCs w:val="20"/>
              </w:rPr>
              <w:t>t</w:t>
            </w:r>
            <w:r w:rsidRPr="00C919CB">
              <w:rPr>
                <w:sz w:val="20"/>
                <w:szCs w:val="20"/>
              </w:rPr>
              <w:t>o</w:t>
            </w:r>
            <w:r w:rsidRPr="00C919CB">
              <w:rPr>
                <w:spacing w:val="21"/>
                <w:sz w:val="20"/>
                <w:szCs w:val="20"/>
              </w:rPr>
              <w:t xml:space="preserve"> </w:t>
            </w:r>
            <w:r w:rsidRPr="00C919CB">
              <w:rPr>
                <w:sz w:val="20"/>
                <w:szCs w:val="20"/>
              </w:rPr>
              <w:t>a</w:t>
            </w:r>
            <w:r w:rsidRPr="00C919CB">
              <w:rPr>
                <w:spacing w:val="20"/>
                <w:sz w:val="20"/>
                <w:szCs w:val="20"/>
              </w:rPr>
              <w:t xml:space="preserve"> </w:t>
            </w:r>
            <w:r w:rsidRPr="00C919CB">
              <w:rPr>
                <w:sz w:val="20"/>
                <w:szCs w:val="20"/>
              </w:rPr>
              <w:t>c</w:t>
            </w:r>
            <w:r w:rsidRPr="00C919CB">
              <w:rPr>
                <w:spacing w:val="1"/>
                <w:sz w:val="20"/>
                <w:szCs w:val="20"/>
              </w:rPr>
              <w:t>o</w:t>
            </w:r>
            <w:r w:rsidRPr="00C919CB">
              <w:rPr>
                <w:sz w:val="20"/>
                <w:szCs w:val="20"/>
              </w:rPr>
              <w:t>mmunit</w:t>
            </w:r>
            <w:r w:rsidRPr="00C919CB">
              <w:rPr>
                <w:spacing w:val="3"/>
                <w:sz w:val="20"/>
                <w:szCs w:val="20"/>
              </w:rPr>
              <w:t>y and sold from the water truck</w:t>
            </w:r>
            <w:r w:rsidRPr="00C919CB">
              <w:rPr>
                <w:sz w:val="20"/>
                <w:szCs w:val="20"/>
              </w:rPr>
              <w:t>.</w:t>
            </w:r>
            <w:r w:rsidRPr="00C919CB">
              <w:rPr>
                <w:spacing w:val="41"/>
                <w:sz w:val="20"/>
                <w:szCs w:val="20"/>
              </w:rPr>
              <w:t xml:space="preserve"> </w:t>
            </w:r>
            <w:r w:rsidRPr="00C919CB">
              <w:rPr>
                <w:sz w:val="20"/>
                <w:szCs w:val="20"/>
              </w:rPr>
              <w:t>There is no assurance of the quality of the water.</w:t>
            </w:r>
          </w:p>
        </w:tc>
      </w:tr>
      <w:tr w:rsidR="00172954" w:rsidRPr="00C919CB" w14:paraId="0D26F3AE" w14:textId="77777777" w:rsidTr="00C919CB">
        <w:tc>
          <w:tcPr>
            <w:tcW w:w="216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0DDE9F3C" w14:textId="77777777" w:rsidR="00172954" w:rsidRPr="00C919CB" w:rsidRDefault="00172954" w:rsidP="00C919CB">
            <w:pPr>
              <w:ind w:right="-20"/>
              <w:rPr>
                <w:sz w:val="20"/>
                <w:szCs w:val="20"/>
              </w:rPr>
            </w:pPr>
            <w:r w:rsidRPr="00C919CB">
              <w:rPr>
                <w:b/>
                <w:bCs/>
                <w:spacing w:val="1"/>
                <w:sz w:val="20"/>
                <w:szCs w:val="20"/>
              </w:rPr>
              <w:t>C</w:t>
            </w:r>
            <w:r w:rsidRPr="00C919CB">
              <w:rPr>
                <w:b/>
                <w:bCs/>
                <w:spacing w:val="-1"/>
                <w:sz w:val="20"/>
                <w:szCs w:val="20"/>
              </w:rPr>
              <w:t>a</w:t>
            </w:r>
            <w:r w:rsidRPr="00C919CB">
              <w:rPr>
                <w:b/>
                <w:bCs/>
                <w:sz w:val="20"/>
                <w:szCs w:val="20"/>
              </w:rPr>
              <w:t>rt</w:t>
            </w:r>
            <w:r w:rsidRPr="00C919CB">
              <w:rPr>
                <w:b/>
                <w:bCs/>
                <w:spacing w:val="16"/>
                <w:sz w:val="20"/>
                <w:szCs w:val="20"/>
              </w:rPr>
              <w:t xml:space="preserve"> </w:t>
            </w:r>
            <w:r w:rsidRPr="00C919CB">
              <w:rPr>
                <w:b/>
                <w:bCs/>
                <w:sz w:val="20"/>
                <w:szCs w:val="20"/>
              </w:rPr>
              <w:t>wi</w:t>
            </w:r>
            <w:r w:rsidRPr="00C919CB">
              <w:rPr>
                <w:b/>
                <w:bCs/>
                <w:spacing w:val="1"/>
                <w:sz w:val="20"/>
                <w:szCs w:val="20"/>
              </w:rPr>
              <w:t>t</w:t>
            </w:r>
            <w:r w:rsidRPr="00C919CB">
              <w:rPr>
                <w:b/>
                <w:bCs/>
                <w:sz w:val="20"/>
                <w:szCs w:val="20"/>
              </w:rPr>
              <w:t>h</w:t>
            </w:r>
            <w:r w:rsidRPr="00C919CB">
              <w:rPr>
                <w:b/>
                <w:bCs/>
                <w:spacing w:val="13"/>
                <w:sz w:val="20"/>
                <w:szCs w:val="20"/>
              </w:rPr>
              <w:t xml:space="preserve"> </w:t>
            </w:r>
            <w:r w:rsidRPr="00C919CB">
              <w:rPr>
                <w:b/>
                <w:bCs/>
                <w:spacing w:val="1"/>
                <w:sz w:val="20"/>
                <w:szCs w:val="20"/>
              </w:rPr>
              <w:t>s</w:t>
            </w:r>
            <w:r w:rsidRPr="00C919CB">
              <w:rPr>
                <w:b/>
                <w:bCs/>
                <w:sz w:val="20"/>
                <w:szCs w:val="20"/>
              </w:rPr>
              <w:t>m</w:t>
            </w:r>
            <w:r w:rsidRPr="00C919CB">
              <w:rPr>
                <w:b/>
                <w:bCs/>
                <w:spacing w:val="-1"/>
                <w:sz w:val="20"/>
                <w:szCs w:val="20"/>
              </w:rPr>
              <w:t>a</w:t>
            </w:r>
            <w:r w:rsidRPr="00C919CB">
              <w:rPr>
                <w:b/>
                <w:bCs/>
                <w:spacing w:val="1"/>
                <w:sz w:val="20"/>
                <w:szCs w:val="20"/>
              </w:rPr>
              <w:t>l</w:t>
            </w:r>
            <w:r w:rsidRPr="00C919CB">
              <w:rPr>
                <w:b/>
                <w:bCs/>
                <w:sz w:val="20"/>
                <w:szCs w:val="20"/>
              </w:rPr>
              <w:t>l</w:t>
            </w:r>
            <w:r w:rsidRPr="00C919CB">
              <w:rPr>
                <w:b/>
                <w:bCs/>
                <w:spacing w:val="18"/>
                <w:sz w:val="20"/>
                <w:szCs w:val="20"/>
              </w:rPr>
              <w:t xml:space="preserve"> </w:t>
            </w:r>
            <w:r w:rsidRPr="00C919CB">
              <w:rPr>
                <w:b/>
                <w:bCs/>
                <w:spacing w:val="1"/>
                <w:w w:val="103"/>
                <w:sz w:val="20"/>
                <w:szCs w:val="20"/>
              </w:rPr>
              <w:t>t</w:t>
            </w:r>
            <w:r w:rsidRPr="00C919CB">
              <w:rPr>
                <w:b/>
                <w:bCs/>
                <w:spacing w:val="-1"/>
                <w:w w:val="103"/>
                <w:sz w:val="20"/>
                <w:szCs w:val="20"/>
              </w:rPr>
              <w:t>a</w:t>
            </w:r>
            <w:r w:rsidRPr="00C919CB">
              <w:rPr>
                <w:b/>
                <w:bCs/>
                <w:spacing w:val="1"/>
                <w:w w:val="103"/>
                <w:sz w:val="20"/>
                <w:szCs w:val="20"/>
              </w:rPr>
              <w:t>nk</w:t>
            </w:r>
          </w:p>
        </w:tc>
        <w:tc>
          <w:tcPr>
            <w:tcW w:w="729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308F867B" w14:textId="27A8B263" w:rsidR="00172954" w:rsidRPr="00C919CB" w:rsidRDefault="00172954" w:rsidP="00C919CB">
            <w:pPr>
              <w:ind w:right="43"/>
              <w:rPr>
                <w:sz w:val="20"/>
                <w:szCs w:val="20"/>
              </w:rPr>
            </w:pPr>
            <w:r w:rsidRPr="00C919CB">
              <w:rPr>
                <w:sz w:val="20"/>
                <w:szCs w:val="20"/>
              </w:rPr>
              <w:t>Wa</w:t>
            </w:r>
            <w:r w:rsidRPr="00C919CB">
              <w:rPr>
                <w:spacing w:val="2"/>
                <w:sz w:val="20"/>
                <w:szCs w:val="20"/>
              </w:rPr>
              <w:t>t</w:t>
            </w:r>
            <w:r w:rsidRPr="00C919CB">
              <w:rPr>
                <w:sz w:val="20"/>
                <w:szCs w:val="20"/>
              </w:rPr>
              <w:t>er</w:t>
            </w:r>
            <w:r w:rsidRPr="00C919CB">
              <w:rPr>
                <w:spacing w:val="11"/>
                <w:sz w:val="20"/>
                <w:szCs w:val="20"/>
              </w:rPr>
              <w:t xml:space="preserve"> </w:t>
            </w:r>
            <w:r w:rsidRPr="00C919CB">
              <w:rPr>
                <w:sz w:val="20"/>
                <w:szCs w:val="20"/>
              </w:rPr>
              <w:t>is ob</w:t>
            </w:r>
            <w:r w:rsidRPr="00C919CB">
              <w:rPr>
                <w:spacing w:val="2"/>
                <w:sz w:val="20"/>
                <w:szCs w:val="20"/>
              </w:rPr>
              <w:t>t</w:t>
            </w:r>
            <w:r w:rsidRPr="00C919CB">
              <w:rPr>
                <w:sz w:val="20"/>
                <w:szCs w:val="20"/>
              </w:rPr>
              <w:t>ai</w:t>
            </w:r>
            <w:r w:rsidRPr="00C919CB">
              <w:rPr>
                <w:spacing w:val="-1"/>
                <w:sz w:val="20"/>
                <w:szCs w:val="20"/>
              </w:rPr>
              <w:t>n</w:t>
            </w:r>
            <w:r w:rsidRPr="00C919CB">
              <w:rPr>
                <w:spacing w:val="2"/>
                <w:sz w:val="20"/>
                <w:szCs w:val="20"/>
              </w:rPr>
              <w:t>e</w:t>
            </w:r>
            <w:r w:rsidRPr="00C919CB">
              <w:rPr>
                <w:sz w:val="20"/>
                <w:szCs w:val="20"/>
              </w:rPr>
              <w:t>d</w:t>
            </w:r>
            <w:r w:rsidRPr="00C919CB">
              <w:rPr>
                <w:spacing w:val="16"/>
                <w:sz w:val="20"/>
                <w:szCs w:val="20"/>
              </w:rPr>
              <w:t xml:space="preserve"> </w:t>
            </w:r>
            <w:r w:rsidRPr="00C919CB">
              <w:rPr>
                <w:sz w:val="20"/>
                <w:szCs w:val="20"/>
              </w:rPr>
              <w:t>f</w:t>
            </w:r>
            <w:r w:rsidRPr="00C919CB">
              <w:rPr>
                <w:spacing w:val="2"/>
                <w:sz w:val="20"/>
                <w:szCs w:val="20"/>
              </w:rPr>
              <w:t>r</w:t>
            </w:r>
            <w:r w:rsidRPr="00C919CB">
              <w:rPr>
                <w:sz w:val="20"/>
                <w:szCs w:val="20"/>
              </w:rPr>
              <w:t>om</w:t>
            </w:r>
            <w:r w:rsidRPr="00C919CB">
              <w:rPr>
                <w:spacing w:val="8"/>
                <w:sz w:val="20"/>
                <w:szCs w:val="20"/>
              </w:rPr>
              <w:t xml:space="preserve"> </w:t>
            </w:r>
            <w:r w:rsidRPr="00C919CB">
              <w:rPr>
                <w:sz w:val="20"/>
                <w:szCs w:val="20"/>
              </w:rPr>
              <w:t>a pr</w:t>
            </w:r>
            <w:r w:rsidRPr="00C919CB">
              <w:rPr>
                <w:spacing w:val="1"/>
                <w:sz w:val="20"/>
                <w:szCs w:val="20"/>
              </w:rPr>
              <w:t>o</w:t>
            </w:r>
            <w:r w:rsidRPr="00C919CB">
              <w:rPr>
                <w:spacing w:val="-1"/>
                <w:sz w:val="20"/>
                <w:szCs w:val="20"/>
              </w:rPr>
              <w:t>v</w:t>
            </w:r>
            <w:r w:rsidRPr="00C919CB">
              <w:rPr>
                <w:spacing w:val="2"/>
                <w:sz w:val="20"/>
                <w:szCs w:val="20"/>
              </w:rPr>
              <w:t>i</w:t>
            </w:r>
            <w:r w:rsidRPr="00C919CB">
              <w:rPr>
                <w:sz w:val="20"/>
                <w:szCs w:val="20"/>
              </w:rPr>
              <w:t>der</w:t>
            </w:r>
            <w:r w:rsidRPr="00C919CB">
              <w:rPr>
                <w:spacing w:val="16"/>
                <w:sz w:val="20"/>
                <w:szCs w:val="20"/>
              </w:rPr>
              <w:t xml:space="preserve"> </w:t>
            </w:r>
            <w:r w:rsidRPr="00C919CB">
              <w:rPr>
                <w:sz w:val="20"/>
                <w:szCs w:val="20"/>
              </w:rPr>
              <w:t>w</w:t>
            </w:r>
            <w:r w:rsidRPr="00C919CB">
              <w:rPr>
                <w:spacing w:val="1"/>
                <w:sz w:val="20"/>
                <w:szCs w:val="20"/>
              </w:rPr>
              <w:t>h</w:t>
            </w:r>
            <w:r w:rsidRPr="00C919CB">
              <w:rPr>
                <w:sz w:val="20"/>
                <w:szCs w:val="20"/>
              </w:rPr>
              <w:t>o</w:t>
            </w:r>
            <w:r w:rsidRPr="00C919CB">
              <w:rPr>
                <w:spacing w:val="6"/>
                <w:sz w:val="20"/>
                <w:szCs w:val="20"/>
              </w:rPr>
              <w:t xml:space="preserve"> </w:t>
            </w:r>
            <w:r w:rsidRPr="00C919CB">
              <w:rPr>
                <w:sz w:val="20"/>
                <w:szCs w:val="20"/>
              </w:rPr>
              <w:t>tra</w:t>
            </w:r>
            <w:r w:rsidRPr="00C919CB">
              <w:rPr>
                <w:spacing w:val="-1"/>
                <w:sz w:val="20"/>
                <w:szCs w:val="20"/>
              </w:rPr>
              <w:t>n</w:t>
            </w:r>
            <w:r w:rsidRPr="00C919CB">
              <w:rPr>
                <w:spacing w:val="1"/>
                <w:sz w:val="20"/>
                <w:szCs w:val="20"/>
              </w:rPr>
              <w:t>s</w:t>
            </w:r>
            <w:r w:rsidRPr="00C919CB">
              <w:rPr>
                <w:sz w:val="20"/>
                <w:szCs w:val="20"/>
              </w:rPr>
              <w:t>p</w:t>
            </w:r>
            <w:r w:rsidRPr="00C919CB">
              <w:rPr>
                <w:spacing w:val="-1"/>
                <w:sz w:val="20"/>
                <w:szCs w:val="20"/>
              </w:rPr>
              <w:t>o</w:t>
            </w:r>
            <w:r w:rsidRPr="00C919CB">
              <w:rPr>
                <w:spacing w:val="1"/>
                <w:sz w:val="20"/>
                <w:szCs w:val="20"/>
              </w:rPr>
              <w:t>r</w:t>
            </w:r>
            <w:r w:rsidRPr="00C919CB">
              <w:rPr>
                <w:spacing w:val="2"/>
                <w:sz w:val="20"/>
                <w:szCs w:val="20"/>
              </w:rPr>
              <w:t>t</w:t>
            </w:r>
            <w:r w:rsidRPr="00C919CB">
              <w:rPr>
                <w:sz w:val="20"/>
                <w:szCs w:val="20"/>
              </w:rPr>
              <w:t>s</w:t>
            </w:r>
            <w:r w:rsidRPr="00C919CB">
              <w:rPr>
                <w:spacing w:val="20"/>
                <w:sz w:val="20"/>
                <w:szCs w:val="20"/>
              </w:rPr>
              <w:t xml:space="preserve"> </w:t>
            </w:r>
            <w:r w:rsidRPr="00C919CB">
              <w:rPr>
                <w:sz w:val="20"/>
                <w:szCs w:val="20"/>
              </w:rPr>
              <w:t>water</w:t>
            </w:r>
            <w:r w:rsidRPr="00C919CB">
              <w:rPr>
                <w:spacing w:val="10"/>
                <w:sz w:val="20"/>
                <w:szCs w:val="20"/>
              </w:rPr>
              <w:t xml:space="preserve"> </w:t>
            </w:r>
            <w:r w:rsidRPr="00C919CB">
              <w:rPr>
                <w:spacing w:val="2"/>
                <w:sz w:val="20"/>
                <w:szCs w:val="20"/>
              </w:rPr>
              <w:t>i</w:t>
            </w:r>
            <w:r w:rsidRPr="00C919CB">
              <w:rPr>
                <w:spacing w:val="-1"/>
                <w:sz w:val="20"/>
                <w:szCs w:val="20"/>
              </w:rPr>
              <w:t>n</w:t>
            </w:r>
            <w:r w:rsidRPr="00C919CB">
              <w:rPr>
                <w:sz w:val="20"/>
                <w:szCs w:val="20"/>
              </w:rPr>
              <w:t>to</w:t>
            </w:r>
            <w:r w:rsidRPr="00C919CB">
              <w:rPr>
                <w:spacing w:val="7"/>
                <w:sz w:val="20"/>
                <w:szCs w:val="20"/>
              </w:rPr>
              <w:t xml:space="preserve"> </w:t>
            </w:r>
            <w:r w:rsidRPr="00C919CB">
              <w:rPr>
                <w:w w:val="103"/>
                <w:sz w:val="20"/>
                <w:szCs w:val="20"/>
              </w:rPr>
              <w:t xml:space="preserve">a </w:t>
            </w:r>
            <w:r w:rsidRPr="00C919CB">
              <w:rPr>
                <w:sz w:val="20"/>
                <w:szCs w:val="20"/>
              </w:rPr>
              <w:t>c</w:t>
            </w:r>
            <w:r w:rsidRPr="00C919CB">
              <w:rPr>
                <w:spacing w:val="2"/>
                <w:sz w:val="20"/>
                <w:szCs w:val="20"/>
              </w:rPr>
              <w:t>o</w:t>
            </w:r>
            <w:r w:rsidRPr="00C919CB">
              <w:rPr>
                <w:spacing w:val="-1"/>
                <w:sz w:val="20"/>
                <w:szCs w:val="20"/>
              </w:rPr>
              <w:t>mm</w:t>
            </w:r>
            <w:r w:rsidRPr="00C919CB">
              <w:rPr>
                <w:sz w:val="20"/>
                <w:szCs w:val="20"/>
              </w:rPr>
              <w:t>unity</w:t>
            </w:r>
            <w:r w:rsidRPr="00C919CB">
              <w:rPr>
                <w:spacing w:val="48"/>
                <w:sz w:val="20"/>
                <w:szCs w:val="20"/>
              </w:rPr>
              <w:t xml:space="preserve"> </w:t>
            </w:r>
            <w:r w:rsidRPr="00C919CB">
              <w:rPr>
                <w:spacing w:val="-1"/>
                <w:sz w:val="20"/>
                <w:szCs w:val="20"/>
              </w:rPr>
              <w:t>u</w:t>
            </w:r>
            <w:r w:rsidRPr="00C919CB">
              <w:rPr>
                <w:sz w:val="20"/>
                <w:szCs w:val="20"/>
              </w:rPr>
              <w:t>sing</w:t>
            </w:r>
            <w:r w:rsidRPr="00C919CB">
              <w:rPr>
                <w:spacing w:val="30"/>
                <w:sz w:val="20"/>
                <w:szCs w:val="20"/>
              </w:rPr>
              <w:t xml:space="preserve"> </w:t>
            </w:r>
            <w:r w:rsidRPr="00C919CB">
              <w:rPr>
                <w:sz w:val="20"/>
                <w:szCs w:val="20"/>
              </w:rPr>
              <w:t>a</w:t>
            </w:r>
            <w:r w:rsidRPr="00C919CB">
              <w:rPr>
                <w:spacing w:val="20"/>
                <w:sz w:val="20"/>
                <w:szCs w:val="20"/>
              </w:rPr>
              <w:t xml:space="preserve"> </w:t>
            </w:r>
            <w:r w:rsidRPr="00C919CB">
              <w:rPr>
                <w:sz w:val="20"/>
                <w:szCs w:val="20"/>
              </w:rPr>
              <w:t>cart</w:t>
            </w:r>
            <w:r w:rsidRPr="00C919CB">
              <w:rPr>
                <w:spacing w:val="29"/>
                <w:sz w:val="20"/>
                <w:szCs w:val="20"/>
              </w:rPr>
              <w:t xml:space="preserve"> </w:t>
            </w:r>
            <w:r w:rsidRPr="00C919CB">
              <w:rPr>
                <w:sz w:val="20"/>
                <w:szCs w:val="20"/>
              </w:rPr>
              <w:t>and</w:t>
            </w:r>
            <w:r w:rsidRPr="00C919CB">
              <w:rPr>
                <w:spacing w:val="26"/>
                <w:sz w:val="20"/>
                <w:szCs w:val="20"/>
              </w:rPr>
              <w:t xml:space="preserve"> </w:t>
            </w:r>
            <w:r w:rsidRPr="00C919CB">
              <w:rPr>
                <w:spacing w:val="1"/>
                <w:sz w:val="20"/>
                <w:szCs w:val="20"/>
              </w:rPr>
              <w:t>t</w:t>
            </w:r>
            <w:r w:rsidRPr="00C919CB">
              <w:rPr>
                <w:sz w:val="20"/>
                <w:szCs w:val="20"/>
              </w:rPr>
              <w:t>hen</w:t>
            </w:r>
            <w:r w:rsidRPr="00C919CB">
              <w:rPr>
                <w:spacing w:val="27"/>
                <w:sz w:val="20"/>
                <w:szCs w:val="20"/>
              </w:rPr>
              <w:t xml:space="preserve"> </w:t>
            </w:r>
            <w:r w:rsidRPr="00C919CB">
              <w:rPr>
                <w:sz w:val="20"/>
                <w:szCs w:val="20"/>
              </w:rPr>
              <w:t>sells</w:t>
            </w:r>
            <w:r w:rsidRPr="00C919CB">
              <w:rPr>
                <w:spacing w:val="28"/>
                <w:sz w:val="20"/>
                <w:szCs w:val="20"/>
              </w:rPr>
              <w:t xml:space="preserve"> </w:t>
            </w:r>
            <w:r w:rsidRPr="00C919CB">
              <w:rPr>
                <w:spacing w:val="1"/>
                <w:sz w:val="20"/>
                <w:szCs w:val="20"/>
              </w:rPr>
              <w:t>t</w:t>
            </w:r>
            <w:r w:rsidRPr="00C919CB">
              <w:rPr>
                <w:sz w:val="20"/>
                <w:szCs w:val="20"/>
              </w:rPr>
              <w:t>he</w:t>
            </w:r>
            <w:r w:rsidRPr="00C919CB">
              <w:rPr>
                <w:spacing w:val="26"/>
                <w:sz w:val="20"/>
                <w:szCs w:val="20"/>
              </w:rPr>
              <w:t xml:space="preserve"> </w:t>
            </w:r>
            <w:r w:rsidRPr="00C919CB">
              <w:rPr>
                <w:sz w:val="20"/>
                <w:szCs w:val="20"/>
              </w:rPr>
              <w:t>water.</w:t>
            </w:r>
            <w:r w:rsidRPr="00C919CB">
              <w:rPr>
                <w:spacing w:val="35"/>
                <w:sz w:val="20"/>
                <w:szCs w:val="20"/>
              </w:rPr>
              <w:t xml:space="preserve"> </w:t>
            </w:r>
            <w:r w:rsidRPr="00C919CB">
              <w:rPr>
                <w:sz w:val="20"/>
                <w:szCs w:val="20"/>
              </w:rPr>
              <w:t>The</w:t>
            </w:r>
            <w:r w:rsidRPr="00C919CB">
              <w:rPr>
                <w:spacing w:val="29"/>
                <w:sz w:val="20"/>
                <w:szCs w:val="20"/>
              </w:rPr>
              <w:t xml:space="preserve"> </w:t>
            </w:r>
            <w:r w:rsidRPr="00C919CB">
              <w:rPr>
                <w:spacing w:val="-2"/>
                <w:sz w:val="20"/>
                <w:szCs w:val="20"/>
              </w:rPr>
              <w:t>m</w:t>
            </w:r>
            <w:r w:rsidRPr="00C919CB">
              <w:rPr>
                <w:spacing w:val="1"/>
                <w:sz w:val="20"/>
                <w:szCs w:val="20"/>
              </w:rPr>
              <w:t>e</w:t>
            </w:r>
            <w:r w:rsidRPr="00C919CB">
              <w:rPr>
                <w:spacing w:val="2"/>
                <w:sz w:val="20"/>
                <w:szCs w:val="20"/>
              </w:rPr>
              <w:t>a</w:t>
            </w:r>
            <w:r w:rsidRPr="00C919CB">
              <w:rPr>
                <w:spacing w:val="-1"/>
                <w:sz w:val="20"/>
                <w:szCs w:val="20"/>
              </w:rPr>
              <w:t>n</w:t>
            </w:r>
            <w:r w:rsidRPr="00C919CB">
              <w:rPr>
                <w:sz w:val="20"/>
                <w:szCs w:val="20"/>
              </w:rPr>
              <w:t>s</w:t>
            </w:r>
            <w:r w:rsidRPr="00C919CB">
              <w:rPr>
                <w:spacing w:val="32"/>
                <w:sz w:val="20"/>
                <w:szCs w:val="20"/>
              </w:rPr>
              <w:t xml:space="preserve"> </w:t>
            </w:r>
            <w:r w:rsidRPr="00C919CB">
              <w:rPr>
                <w:spacing w:val="2"/>
                <w:w w:val="103"/>
                <w:sz w:val="20"/>
                <w:szCs w:val="20"/>
              </w:rPr>
              <w:t>f</w:t>
            </w:r>
            <w:r w:rsidRPr="00C919CB">
              <w:rPr>
                <w:spacing w:val="-1"/>
                <w:w w:val="103"/>
                <w:sz w:val="20"/>
                <w:szCs w:val="20"/>
              </w:rPr>
              <w:t>o</w:t>
            </w:r>
            <w:r w:rsidRPr="00C919CB">
              <w:rPr>
                <w:w w:val="103"/>
                <w:sz w:val="20"/>
                <w:szCs w:val="20"/>
              </w:rPr>
              <w:t xml:space="preserve">r </w:t>
            </w:r>
            <w:r w:rsidRPr="00C919CB">
              <w:rPr>
                <w:spacing w:val="-1"/>
                <w:sz w:val="20"/>
                <w:szCs w:val="20"/>
              </w:rPr>
              <w:t>p</w:t>
            </w:r>
            <w:r w:rsidRPr="00C919CB">
              <w:rPr>
                <w:sz w:val="20"/>
                <w:szCs w:val="20"/>
              </w:rPr>
              <w:t>ull</w:t>
            </w:r>
            <w:r w:rsidRPr="00C919CB">
              <w:rPr>
                <w:spacing w:val="1"/>
                <w:sz w:val="20"/>
                <w:szCs w:val="20"/>
              </w:rPr>
              <w:t>i</w:t>
            </w:r>
            <w:r w:rsidRPr="00C919CB">
              <w:rPr>
                <w:sz w:val="20"/>
                <w:szCs w:val="20"/>
              </w:rPr>
              <w:t>ng</w:t>
            </w:r>
            <w:r w:rsidRPr="00C919CB">
              <w:rPr>
                <w:spacing w:val="10"/>
                <w:sz w:val="20"/>
                <w:szCs w:val="20"/>
              </w:rPr>
              <w:t xml:space="preserve"> </w:t>
            </w:r>
            <w:r w:rsidRPr="00C919CB">
              <w:rPr>
                <w:sz w:val="20"/>
                <w:szCs w:val="20"/>
              </w:rPr>
              <w:t>t</w:t>
            </w:r>
            <w:r w:rsidRPr="00C919CB">
              <w:rPr>
                <w:spacing w:val="1"/>
                <w:sz w:val="20"/>
                <w:szCs w:val="20"/>
              </w:rPr>
              <w:t>h</w:t>
            </w:r>
            <w:r w:rsidRPr="00C919CB">
              <w:rPr>
                <w:sz w:val="20"/>
                <w:szCs w:val="20"/>
              </w:rPr>
              <w:t>e</w:t>
            </w:r>
            <w:r w:rsidRPr="00C919CB">
              <w:rPr>
                <w:spacing w:val="2"/>
                <w:sz w:val="20"/>
                <w:szCs w:val="20"/>
              </w:rPr>
              <w:t xml:space="preserve"> c</w:t>
            </w:r>
            <w:r w:rsidRPr="00C919CB">
              <w:rPr>
                <w:sz w:val="20"/>
                <w:szCs w:val="20"/>
              </w:rPr>
              <w:t>art</w:t>
            </w:r>
            <w:r w:rsidRPr="00C919CB">
              <w:rPr>
                <w:spacing w:val="3"/>
                <w:sz w:val="20"/>
                <w:szCs w:val="20"/>
              </w:rPr>
              <w:t xml:space="preserve"> </w:t>
            </w:r>
            <w:r w:rsidRPr="00C919CB">
              <w:rPr>
                <w:sz w:val="20"/>
                <w:szCs w:val="20"/>
              </w:rPr>
              <w:t>may</w:t>
            </w:r>
            <w:r w:rsidRPr="00C919CB">
              <w:rPr>
                <w:spacing w:val="8"/>
                <w:sz w:val="20"/>
                <w:szCs w:val="20"/>
              </w:rPr>
              <w:t xml:space="preserve"> </w:t>
            </w:r>
            <w:r w:rsidRPr="00C919CB">
              <w:rPr>
                <w:sz w:val="20"/>
                <w:szCs w:val="20"/>
              </w:rPr>
              <w:t>be mo</w:t>
            </w:r>
            <w:r w:rsidRPr="00C919CB">
              <w:rPr>
                <w:spacing w:val="1"/>
                <w:sz w:val="20"/>
                <w:szCs w:val="20"/>
              </w:rPr>
              <w:t>t</w:t>
            </w:r>
            <w:r w:rsidRPr="00C919CB">
              <w:rPr>
                <w:sz w:val="20"/>
                <w:szCs w:val="20"/>
              </w:rPr>
              <w:t>orized</w:t>
            </w:r>
            <w:r w:rsidRPr="00C919CB">
              <w:rPr>
                <w:spacing w:val="19"/>
                <w:sz w:val="20"/>
                <w:szCs w:val="20"/>
              </w:rPr>
              <w:t xml:space="preserve"> </w:t>
            </w:r>
            <w:r w:rsidRPr="00C919CB">
              <w:rPr>
                <w:spacing w:val="-1"/>
                <w:sz w:val="20"/>
                <w:szCs w:val="20"/>
              </w:rPr>
              <w:t>o</w:t>
            </w:r>
            <w:r w:rsidRPr="00C919CB">
              <w:rPr>
                <w:sz w:val="20"/>
                <w:szCs w:val="20"/>
              </w:rPr>
              <w:t>r non</w:t>
            </w:r>
            <w:r w:rsidRPr="00C919CB">
              <w:rPr>
                <w:spacing w:val="2"/>
                <w:sz w:val="20"/>
                <w:szCs w:val="20"/>
              </w:rPr>
              <w:t>-</w:t>
            </w:r>
            <w:r w:rsidRPr="00C919CB">
              <w:rPr>
                <w:sz w:val="20"/>
                <w:szCs w:val="20"/>
              </w:rPr>
              <w:t>motor</w:t>
            </w:r>
            <w:r w:rsidRPr="00C919CB">
              <w:rPr>
                <w:spacing w:val="1"/>
                <w:sz w:val="20"/>
                <w:szCs w:val="20"/>
              </w:rPr>
              <w:t>i</w:t>
            </w:r>
            <w:r w:rsidRPr="00C919CB">
              <w:rPr>
                <w:sz w:val="20"/>
                <w:szCs w:val="20"/>
              </w:rPr>
              <w:t>zed</w:t>
            </w:r>
            <w:r w:rsidRPr="00C919CB">
              <w:rPr>
                <w:w w:val="103"/>
                <w:sz w:val="20"/>
                <w:szCs w:val="20"/>
              </w:rPr>
              <w:t>.</w:t>
            </w:r>
            <w:r w:rsidR="0094585A" w:rsidRPr="00C919CB">
              <w:rPr>
                <w:sz w:val="20"/>
                <w:szCs w:val="20"/>
              </w:rPr>
              <w:t xml:space="preserve"> There is no assurance of the quality of the water.</w:t>
            </w:r>
          </w:p>
        </w:tc>
      </w:tr>
      <w:tr w:rsidR="00172954" w:rsidRPr="00C919CB" w14:paraId="03A6D484" w14:textId="77777777" w:rsidTr="00C919CB">
        <w:tc>
          <w:tcPr>
            <w:tcW w:w="216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2A5F0944" w14:textId="77777777" w:rsidR="00172954" w:rsidRPr="00C919CB" w:rsidRDefault="00172954" w:rsidP="00C919CB">
            <w:pPr>
              <w:ind w:right="-20"/>
              <w:rPr>
                <w:sz w:val="20"/>
                <w:szCs w:val="20"/>
              </w:rPr>
            </w:pPr>
            <w:r w:rsidRPr="00C919CB">
              <w:rPr>
                <w:b/>
                <w:bCs/>
                <w:sz w:val="20"/>
                <w:szCs w:val="20"/>
              </w:rPr>
              <w:t>Su</w:t>
            </w:r>
            <w:r w:rsidRPr="00C919CB">
              <w:rPr>
                <w:b/>
                <w:bCs/>
                <w:spacing w:val="1"/>
                <w:sz w:val="20"/>
                <w:szCs w:val="20"/>
              </w:rPr>
              <w:t>r</w:t>
            </w:r>
            <w:r w:rsidRPr="00C919CB">
              <w:rPr>
                <w:b/>
                <w:bCs/>
                <w:sz w:val="20"/>
                <w:szCs w:val="20"/>
              </w:rPr>
              <w:t>fa</w:t>
            </w:r>
            <w:r w:rsidRPr="00C919CB">
              <w:rPr>
                <w:b/>
                <w:bCs/>
                <w:spacing w:val="1"/>
                <w:sz w:val="20"/>
                <w:szCs w:val="20"/>
              </w:rPr>
              <w:t>c</w:t>
            </w:r>
            <w:r w:rsidRPr="00C919CB">
              <w:rPr>
                <w:b/>
                <w:bCs/>
                <w:sz w:val="20"/>
                <w:szCs w:val="20"/>
              </w:rPr>
              <w:t>e</w:t>
            </w:r>
            <w:r w:rsidRPr="00C919CB">
              <w:rPr>
                <w:b/>
                <w:bCs/>
                <w:spacing w:val="21"/>
                <w:sz w:val="20"/>
                <w:szCs w:val="20"/>
              </w:rPr>
              <w:t xml:space="preserve"> </w:t>
            </w:r>
            <w:r w:rsidRPr="00C919CB">
              <w:rPr>
                <w:b/>
                <w:bCs/>
                <w:spacing w:val="1"/>
                <w:w w:val="103"/>
                <w:sz w:val="20"/>
                <w:szCs w:val="20"/>
              </w:rPr>
              <w:t>w</w:t>
            </w:r>
            <w:r w:rsidRPr="00C919CB">
              <w:rPr>
                <w:b/>
                <w:bCs/>
                <w:w w:val="103"/>
                <w:sz w:val="20"/>
                <w:szCs w:val="20"/>
              </w:rPr>
              <w:t>at</w:t>
            </w:r>
            <w:r w:rsidRPr="00C919CB">
              <w:rPr>
                <w:b/>
                <w:bCs/>
                <w:spacing w:val="2"/>
                <w:w w:val="103"/>
                <w:sz w:val="20"/>
                <w:szCs w:val="20"/>
              </w:rPr>
              <w:t>e</w:t>
            </w:r>
            <w:r w:rsidRPr="00C919CB">
              <w:rPr>
                <w:b/>
                <w:bCs/>
                <w:w w:val="103"/>
                <w:sz w:val="20"/>
                <w:szCs w:val="20"/>
              </w:rPr>
              <w:t>r</w:t>
            </w:r>
          </w:p>
        </w:tc>
        <w:tc>
          <w:tcPr>
            <w:tcW w:w="729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1AF3523E" w14:textId="721E6CC3" w:rsidR="00172954" w:rsidRPr="00C919CB" w:rsidRDefault="00172954" w:rsidP="00C919CB">
            <w:pPr>
              <w:ind w:right="44"/>
              <w:rPr>
                <w:sz w:val="20"/>
                <w:szCs w:val="20"/>
              </w:rPr>
            </w:pPr>
            <w:r w:rsidRPr="00C919CB">
              <w:rPr>
                <w:sz w:val="20"/>
                <w:szCs w:val="20"/>
              </w:rPr>
              <w:t>Surface wa</w:t>
            </w:r>
            <w:r w:rsidRPr="00C919CB">
              <w:rPr>
                <w:spacing w:val="2"/>
                <w:sz w:val="20"/>
                <w:szCs w:val="20"/>
              </w:rPr>
              <w:t>t</w:t>
            </w:r>
            <w:r w:rsidRPr="00C919CB">
              <w:rPr>
                <w:sz w:val="20"/>
                <w:szCs w:val="20"/>
              </w:rPr>
              <w:t xml:space="preserve">er is </w:t>
            </w:r>
            <w:r w:rsidR="0094585A">
              <w:rPr>
                <w:spacing w:val="2"/>
                <w:sz w:val="20"/>
                <w:szCs w:val="20"/>
              </w:rPr>
              <w:t>accessible</w:t>
            </w:r>
            <w:r w:rsidRPr="00C919CB">
              <w:rPr>
                <w:sz w:val="20"/>
                <w:szCs w:val="20"/>
              </w:rPr>
              <w:t xml:space="preserve"> a</w:t>
            </w:r>
            <w:r w:rsidR="0094585A">
              <w:rPr>
                <w:spacing w:val="1"/>
                <w:sz w:val="20"/>
                <w:szCs w:val="20"/>
              </w:rPr>
              <w:t>t</w:t>
            </w:r>
            <w:r w:rsidRPr="00C919CB">
              <w:rPr>
                <w:sz w:val="20"/>
                <w:szCs w:val="20"/>
              </w:rPr>
              <w:t xml:space="preserve"> gr</w:t>
            </w:r>
            <w:r w:rsidRPr="00C919CB">
              <w:rPr>
                <w:spacing w:val="1"/>
                <w:sz w:val="20"/>
                <w:szCs w:val="20"/>
              </w:rPr>
              <w:t>o</w:t>
            </w:r>
            <w:r w:rsidRPr="00C919CB">
              <w:rPr>
                <w:spacing w:val="-1"/>
                <w:sz w:val="20"/>
                <w:szCs w:val="20"/>
              </w:rPr>
              <w:t>u</w:t>
            </w:r>
            <w:r w:rsidRPr="00C919CB">
              <w:rPr>
                <w:spacing w:val="1"/>
                <w:sz w:val="20"/>
                <w:szCs w:val="20"/>
              </w:rPr>
              <w:t>n</w:t>
            </w:r>
            <w:r w:rsidRPr="00C919CB">
              <w:rPr>
                <w:sz w:val="20"/>
                <w:szCs w:val="20"/>
              </w:rPr>
              <w:t>d</w:t>
            </w:r>
            <w:r w:rsidR="0094585A">
              <w:rPr>
                <w:sz w:val="20"/>
                <w:szCs w:val="20"/>
              </w:rPr>
              <w:t>-level</w:t>
            </w:r>
            <w:r w:rsidRPr="00C919CB">
              <w:rPr>
                <w:sz w:val="20"/>
                <w:szCs w:val="20"/>
              </w:rPr>
              <w:t xml:space="preserve"> and </w:t>
            </w:r>
            <w:r w:rsidRPr="00C919CB">
              <w:rPr>
                <w:spacing w:val="2"/>
                <w:sz w:val="20"/>
                <w:szCs w:val="20"/>
              </w:rPr>
              <w:t>i</w:t>
            </w:r>
            <w:r w:rsidRPr="00C919CB">
              <w:rPr>
                <w:spacing w:val="-1"/>
                <w:sz w:val="20"/>
                <w:szCs w:val="20"/>
              </w:rPr>
              <w:t>n</w:t>
            </w:r>
            <w:r w:rsidRPr="00C919CB">
              <w:rPr>
                <w:sz w:val="20"/>
                <w:szCs w:val="20"/>
              </w:rPr>
              <w:t>c</w:t>
            </w:r>
            <w:r w:rsidRPr="00C919CB">
              <w:rPr>
                <w:spacing w:val="2"/>
                <w:sz w:val="20"/>
                <w:szCs w:val="20"/>
              </w:rPr>
              <w:t>l</w:t>
            </w:r>
            <w:r w:rsidRPr="00C919CB">
              <w:rPr>
                <w:spacing w:val="-1"/>
                <w:sz w:val="20"/>
                <w:szCs w:val="20"/>
              </w:rPr>
              <w:t>u</w:t>
            </w:r>
            <w:r w:rsidRPr="00C919CB">
              <w:rPr>
                <w:spacing w:val="1"/>
                <w:sz w:val="20"/>
                <w:szCs w:val="20"/>
              </w:rPr>
              <w:t>d</w:t>
            </w:r>
            <w:r w:rsidRPr="00C919CB">
              <w:rPr>
                <w:sz w:val="20"/>
                <w:szCs w:val="20"/>
              </w:rPr>
              <w:t>es r</w:t>
            </w:r>
            <w:r w:rsidRPr="00C919CB">
              <w:rPr>
                <w:spacing w:val="2"/>
                <w:sz w:val="20"/>
                <w:szCs w:val="20"/>
              </w:rPr>
              <w:t>i</w:t>
            </w:r>
            <w:r w:rsidRPr="00C919CB">
              <w:rPr>
                <w:sz w:val="20"/>
                <w:szCs w:val="20"/>
              </w:rPr>
              <w:t>vers, d</w:t>
            </w:r>
            <w:r w:rsidRPr="00C919CB">
              <w:rPr>
                <w:spacing w:val="2"/>
                <w:sz w:val="20"/>
                <w:szCs w:val="20"/>
              </w:rPr>
              <w:t>a</w:t>
            </w:r>
            <w:r w:rsidRPr="00C919CB">
              <w:rPr>
                <w:sz w:val="20"/>
                <w:szCs w:val="20"/>
              </w:rPr>
              <w:t>m</w:t>
            </w:r>
            <w:r w:rsidRPr="00C919CB">
              <w:rPr>
                <w:spacing w:val="-1"/>
                <w:sz w:val="20"/>
                <w:szCs w:val="20"/>
              </w:rPr>
              <w:t>s</w:t>
            </w:r>
            <w:r w:rsidRPr="00C919CB">
              <w:rPr>
                <w:sz w:val="20"/>
                <w:szCs w:val="20"/>
              </w:rPr>
              <w:t xml:space="preserve">, </w:t>
            </w:r>
            <w:r w:rsidRPr="00C919CB">
              <w:rPr>
                <w:w w:val="103"/>
                <w:sz w:val="20"/>
                <w:szCs w:val="20"/>
              </w:rPr>
              <w:t>la</w:t>
            </w:r>
            <w:r w:rsidRPr="00C919CB">
              <w:rPr>
                <w:spacing w:val="-1"/>
                <w:w w:val="103"/>
                <w:sz w:val="20"/>
                <w:szCs w:val="20"/>
              </w:rPr>
              <w:t>k</w:t>
            </w:r>
            <w:r w:rsidRPr="00C919CB">
              <w:rPr>
                <w:spacing w:val="2"/>
                <w:w w:val="103"/>
                <w:sz w:val="20"/>
                <w:szCs w:val="20"/>
              </w:rPr>
              <w:t>e</w:t>
            </w:r>
            <w:r w:rsidRPr="00C919CB">
              <w:rPr>
                <w:spacing w:val="-1"/>
                <w:w w:val="103"/>
                <w:sz w:val="20"/>
                <w:szCs w:val="20"/>
              </w:rPr>
              <w:t>s</w:t>
            </w:r>
            <w:r w:rsidRPr="00C919CB">
              <w:rPr>
                <w:w w:val="103"/>
                <w:sz w:val="20"/>
                <w:szCs w:val="20"/>
              </w:rPr>
              <w:t xml:space="preserve">, </w:t>
            </w:r>
            <w:r w:rsidRPr="00C919CB">
              <w:rPr>
                <w:spacing w:val="-1"/>
                <w:sz w:val="20"/>
                <w:szCs w:val="20"/>
              </w:rPr>
              <w:t>p</w:t>
            </w:r>
            <w:r w:rsidRPr="00C919CB">
              <w:rPr>
                <w:spacing w:val="1"/>
                <w:sz w:val="20"/>
                <w:szCs w:val="20"/>
              </w:rPr>
              <w:t>on</w:t>
            </w:r>
            <w:r w:rsidRPr="00C919CB">
              <w:rPr>
                <w:spacing w:val="-1"/>
                <w:sz w:val="20"/>
                <w:szCs w:val="20"/>
              </w:rPr>
              <w:t>d</w:t>
            </w:r>
            <w:r w:rsidRPr="00C919CB">
              <w:rPr>
                <w:spacing w:val="1"/>
                <w:sz w:val="20"/>
                <w:szCs w:val="20"/>
              </w:rPr>
              <w:t>s</w:t>
            </w:r>
            <w:r w:rsidRPr="00C919CB">
              <w:rPr>
                <w:sz w:val="20"/>
                <w:szCs w:val="20"/>
              </w:rPr>
              <w:t>,</w:t>
            </w:r>
            <w:r w:rsidRPr="00C919CB">
              <w:rPr>
                <w:spacing w:val="19"/>
                <w:sz w:val="20"/>
                <w:szCs w:val="20"/>
              </w:rPr>
              <w:t xml:space="preserve"> </w:t>
            </w:r>
            <w:r w:rsidRPr="00C919CB">
              <w:rPr>
                <w:spacing w:val="-1"/>
                <w:sz w:val="20"/>
                <w:szCs w:val="20"/>
              </w:rPr>
              <w:t>s</w:t>
            </w:r>
            <w:r w:rsidRPr="00C919CB">
              <w:rPr>
                <w:sz w:val="20"/>
                <w:szCs w:val="20"/>
              </w:rPr>
              <w:t>t</w:t>
            </w:r>
            <w:r w:rsidRPr="00C919CB">
              <w:rPr>
                <w:spacing w:val="1"/>
                <w:sz w:val="20"/>
                <w:szCs w:val="20"/>
              </w:rPr>
              <w:t>ream</w:t>
            </w:r>
            <w:r w:rsidRPr="00C919CB">
              <w:rPr>
                <w:spacing w:val="-1"/>
                <w:sz w:val="20"/>
                <w:szCs w:val="20"/>
              </w:rPr>
              <w:t>s</w:t>
            </w:r>
            <w:r w:rsidRPr="00C919CB">
              <w:rPr>
                <w:sz w:val="20"/>
                <w:szCs w:val="20"/>
              </w:rPr>
              <w:t>,</w:t>
            </w:r>
            <w:r w:rsidRPr="00C919CB">
              <w:rPr>
                <w:spacing w:val="23"/>
                <w:sz w:val="20"/>
                <w:szCs w:val="20"/>
              </w:rPr>
              <w:t xml:space="preserve"> </w:t>
            </w:r>
            <w:r w:rsidRPr="00C919CB">
              <w:rPr>
                <w:sz w:val="20"/>
                <w:szCs w:val="20"/>
              </w:rPr>
              <w:t>ca</w:t>
            </w:r>
            <w:r w:rsidRPr="00C919CB">
              <w:rPr>
                <w:spacing w:val="1"/>
                <w:sz w:val="20"/>
                <w:szCs w:val="20"/>
              </w:rPr>
              <w:t>n</w:t>
            </w:r>
            <w:r w:rsidRPr="00C919CB">
              <w:rPr>
                <w:sz w:val="20"/>
                <w:szCs w:val="20"/>
              </w:rPr>
              <w:t>al</w:t>
            </w:r>
            <w:r w:rsidRPr="00C919CB">
              <w:rPr>
                <w:spacing w:val="1"/>
                <w:sz w:val="20"/>
                <w:szCs w:val="20"/>
              </w:rPr>
              <w:t>s</w:t>
            </w:r>
            <w:r w:rsidRPr="00C919CB">
              <w:rPr>
                <w:sz w:val="20"/>
                <w:szCs w:val="20"/>
              </w:rPr>
              <w:t>,</w:t>
            </w:r>
            <w:r w:rsidRPr="00C919CB">
              <w:rPr>
                <w:spacing w:val="18"/>
                <w:sz w:val="20"/>
                <w:szCs w:val="20"/>
              </w:rPr>
              <w:t xml:space="preserve"> </w:t>
            </w:r>
            <w:r w:rsidRPr="00C919CB">
              <w:rPr>
                <w:spacing w:val="2"/>
                <w:sz w:val="20"/>
                <w:szCs w:val="20"/>
              </w:rPr>
              <w:t>a</w:t>
            </w:r>
            <w:r w:rsidRPr="00C919CB">
              <w:rPr>
                <w:spacing w:val="-1"/>
                <w:sz w:val="20"/>
                <w:szCs w:val="20"/>
              </w:rPr>
              <w:t>n</w:t>
            </w:r>
            <w:r w:rsidRPr="00C919CB">
              <w:rPr>
                <w:sz w:val="20"/>
                <w:szCs w:val="20"/>
              </w:rPr>
              <w:t>d</w:t>
            </w:r>
            <w:r w:rsidRPr="00C919CB">
              <w:rPr>
                <w:spacing w:val="12"/>
                <w:sz w:val="20"/>
                <w:szCs w:val="20"/>
              </w:rPr>
              <w:t xml:space="preserve"> </w:t>
            </w:r>
            <w:r w:rsidRPr="00C919CB">
              <w:rPr>
                <w:spacing w:val="1"/>
                <w:sz w:val="20"/>
                <w:szCs w:val="20"/>
              </w:rPr>
              <w:t>i</w:t>
            </w:r>
            <w:r w:rsidRPr="00C919CB">
              <w:rPr>
                <w:sz w:val="20"/>
                <w:szCs w:val="20"/>
              </w:rPr>
              <w:t>r</w:t>
            </w:r>
            <w:r w:rsidRPr="00C919CB">
              <w:rPr>
                <w:spacing w:val="1"/>
                <w:sz w:val="20"/>
                <w:szCs w:val="20"/>
              </w:rPr>
              <w:t>ri</w:t>
            </w:r>
            <w:r w:rsidRPr="00C919CB">
              <w:rPr>
                <w:spacing w:val="-1"/>
                <w:sz w:val="20"/>
                <w:szCs w:val="20"/>
              </w:rPr>
              <w:t>g</w:t>
            </w:r>
            <w:r w:rsidRPr="00C919CB">
              <w:rPr>
                <w:spacing w:val="1"/>
                <w:sz w:val="20"/>
                <w:szCs w:val="20"/>
              </w:rPr>
              <w:t>ati</w:t>
            </w:r>
            <w:r w:rsidRPr="00C919CB">
              <w:rPr>
                <w:spacing w:val="-1"/>
                <w:sz w:val="20"/>
                <w:szCs w:val="20"/>
              </w:rPr>
              <w:t>o</w:t>
            </w:r>
            <w:r w:rsidRPr="00C919CB">
              <w:rPr>
                <w:sz w:val="20"/>
                <w:szCs w:val="20"/>
              </w:rPr>
              <w:t>n</w:t>
            </w:r>
            <w:r w:rsidRPr="00C919CB">
              <w:rPr>
                <w:spacing w:val="24"/>
                <w:sz w:val="20"/>
                <w:szCs w:val="20"/>
              </w:rPr>
              <w:t xml:space="preserve"> </w:t>
            </w:r>
            <w:r w:rsidRPr="00C919CB">
              <w:rPr>
                <w:spacing w:val="1"/>
                <w:w w:val="103"/>
                <w:sz w:val="20"/>
                <w:szCs w:val="20"/>
              </w:rPr>
              <w:t>chann</w:t>
            </w:r>
            <w:r w:rsidRPr="00C919CB">
              <w:rPr>
                <w:w w:val="103"/>
                <w:sz w:val="20"/>
                <w:szCs w:val="20"/>
              </w:rPr>
              <w:t>e</w:t>
            </w:r>
            <w:r w:rsidRPr="00C919CB">
              <w:rPr>
                <w:spacing w:val="1"/>
                <w:w w:val="103"/>
                <w:sz w:val="20"/>
                <w:szCs w:val="20"/>
              </w:rPr>
              <w:t>ls.</w:t>
            </w:r>
          </w:p>
        </w:tc>
      </w:tr>
      <w:tr w:rsidR="00172954" w:rsidRPr="00C919CB" w14:paraId="33777577" w14:textId="77777777" w:rsidTr="00C919CB">
        <w:tc>
          <w:tcPr>
            <w:tcW w:w="216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32338413" w14:textId="77777777" w:rsidR="00172954" w:rsidRPr="00C919CB" w:rsidRDefault="00172954" w:rsidP="00C919CB">
            <w:pPr>
              <w:ind w:right="-20"/>
              <w:rPr>
                <w:sz w:val="20"/>
                <w:szCs w:val="20"/>
              </w:rPr>
            </w:pPr>
            <w:r w:rsidRPr="00C919CB">
              <w:rPr>
                <w:b/>
                <w:bCs/>
                <w:sz w:val="20"/>
                <w:szCs w:val="20"/>
              </w:rPr>
              <w:lastRenderedPageBreak/>
              <w:t>Bot</w:t>
            </w:r>
            <w:r w:rsidRPr="00C919CB">
              <w:rPr>
                <w:b/>
                <w:bCs/>
                <w:spacing w:val="1"/>
                <w:sz w:val="20"/>
                <w:szCs w:val="20"/>
              </w:rPr>
              <w:t>t</w:t>
            </w:r>
            <w:r w:rsidRPr="00C919CB">
              <w:rPr>
                <w:b/>
                <w:bCs/>
                <w:sz w:val="20"/>
                <w:szCs w:val="20"/>
              </w:rPr>
              <w:t>led</w:t>
            </w:r>
            <w:r w:rsidRPr="00C919CB">
              <w:rPr>
                <w:b/>
                <w:bCs/>
                <w:spacing w:val="22"/>
                <w:sz w:val="20"/>
                <w:szCs w:val="20"/>
              </w:rPr>
              <w:t xml:space="preserve"> </w:t>
            </w:r>
            <w:r w:rsidRPr="00C919CB">
              <w:rPr>
                <w:b/>
                <w:bCs/>
                <w:w w:val="103"/>
                <w:sz w:val="20"/>
                <w:szCs w:val="20"/>
              </w:rPr>
              <w:t>water</w:t>
            </w:r>
          </w:p>
        </w:tc>
        <w:tc>
          <w:tcPr>
            <w:tcW w:w="7290" w:type="dxa"/>
            <w:tcBorders>
              <w:top w:val="single" w:sz="4" w:space="0" w:color="000000"/>
              <w:left w:val="single" w:sz="4" w:space="0" w:color="000000"/>
              <w:bottom w:val="single" w:sz="4" w:space="0" w:color="000000"/>
              <w:right w:val="single" w:sz="4" w:space="0" w:color="000000"/>
            </w:tcBorders>
            <w:tcMar>
              <w:top w:w="58" w:type="dxa"/>
              <w:left w:w="58" w:type="dxa"/>
              <w:bottom w:w="58" w:type="dxa"/>
              <w:right w:w="58" w:type="dxa"/>
            </w:tcMar>
            <w:hideMark/>
          </w:tcPr>
          <w:p w14:paraId="7D5EA89C" w14:textId="25DDE7FC" w:rsidR="00172954" w:rsidRPr="00C919CB" w:rsidRDefault="00172954" w:rsidP="00C919CB">
            <w:pPr>
              <w:ind w:right="-20"/>
              <w:rPr>
                <w:sz w:val="20"/>
                <w:szCs w:val="20"/>
              </w:rPr>
            </w:pPr>
            <w:r w:rsidRPr="00C919CB">
              <w:rPr>
                <w:sz w:val="20"/>
                <w:szCs w:val="20"/>
              </w:rPr>
              <w:t>Wa</w:t>
            </w:r>
            <w:r w:rsidRPr="00C919CB">
              <w:rPr>
                <w:spacing w:val="1"/>
                <w:sz w:val="20"/>
                <w:szCs w:val="20"/>
              </w:rPr>
              <w:t>t</w:t>
            </w:r>
            <w:r w:rsidRPr="00C919CB">
              <w:rPr>
                <w:sz w:val="20"/>
                <w:szCs w:val="20"/>
              </w:rPr>
              <w:t>er</w:t>
            </w:r>
            <w:r w:rsidRPr="00C919CB">
              <w:rPr>
                <w:spacing w:val="18"/>
                <w:sz w:val="20"/>
                <w:szCs w:val="20"/>
              </w:rPr>
              <w:t xml:space="preserve"> </w:t>
            </w:r>
            <w:r w:rsidRPr="00C919CB">
              <w:rPr>
                <w:sz w:val="20"/>
                <w:szCs w:val="20"/>
              </w:rPr>
              <w:t>that</w:t>
            </w:r>
            <w:r w:rsidRPr="00C919CB">
              <w:rPr>
                <w:spacing w:val="12"/>
                <w:sz w:val="20"/>
                <w:szCs w:val="20"/>
              </w:rPr>
              <w:t xml:space="preserve"> </w:t>
            </w:r>
            <w:r w:rsidRPr="00C919CB">
              <w:rPr>
                <w:sz w:val="20"/>
                <w:szCs w:val="20"/>
              </w:rPr>
              <w:t>is</w:t>
            </w:r>
            <w:r w:rsidRPr="00C919CB">
              <w:rPr>
                <w:spacing w:val="6"/>
                <w:sz w:val="20"/>
                <w:szCs w:val="20"/>
              </w:rPr>
              <w:t xml:space="preserve"> </w:t>
            </w:r>
            <w:r w:rsidR="0094585A">
              <w:rPr>
                <w:spacing w:val="-1"/>
                <w:sz w:val="20"/>
                <w:szCs w:val="20"/>
              </w:rPr>
              <w:t>packag</w:t>
            </w:r>
            <w:r w:rsidRPr="00C919CB">
              <w:rPr>
                <w:sz w:val="20"/>
                <w:szCs w:val="20"/>
              </w:rPr>
              <w:t>ed</w:t>
            </w:r>
            <w:r w:rsidRPr="00C919CB">
              <w:rPr>
                <w:spacing w:val="19"/>
                <w:sz w:val="20"/>
                <w:szCs w:val="20"/>
              </w:rPr>
              <w:t xml:space="preserve"> </w:t>
            </w:r>
            <w:r w:rsidRPr="00C919CB">
              <w:rPr>
                <w:sz w:val="20"/>
                <w:szCs w:val="20"/>
              </w:rPr>
              <w:t>a</w:t>
            </w:r>
            <w:r w:rsidRPr="00C919CB">
              <w:rPr>
                <w:spacing w:val="1"/>
                <w:sz w:val="20"/>
                <w:szCs w:val="20"/>
              </w:rPr>
              <w:t>n</w:t>
            </w:r>
            <w:r w:rsidRPr="00C919CB">
              <w:rPr>
                <w:sz w:val="20"/>
                <w:szCs w:val="20"/>
              </w:rPr>
              <w:t>d</w:t>
            </w:r>
            <w:r w:rsidRPr="00C919CB">
              <w:rPr>
                <w:spacing w:val="11"/>
                <w:sz w:val="20"/>
                <w:szCs w:val="20"/>
              </w:rPr>
              <w:t xml:space="preserve"> </w:t>
            </w:r>
            <w:r w:rsidRPr="00C919CB">
              <w:rPr>
                <w:sz w:val="20"/>
                <w:szCs w:val="20"/>
              </w:rPr>
              <w:t>sold</w:t>
            </w:r>
            <w:r w:rsidRPr="00C919CB">
              <w:rPr>
                <w:spacing w:val="12"/>
                <w:sz w:val="20"/>
                <w:szCs w:val="20"/>
              </w:rPr>
              <w:t xml:space="preserve"> </w:t>
            </w:r>
            <w:r w:rsidRPr="00C919CB">
              <w:rPr>
                <w:sz w:val="20"/>
                <w:szCs w:val="20"/>
              </w:rPr>
              <w:t>in</w:t>
            </w:r>
            <w:r w:rsidRPr="00C919CB">
              <w:rPr>
                <w:spacing w:val="8"/>
                <w:sz w:val="20"/>
                <w:szCs w:val="20"/>
              </w:rPr>
              <w:t xml:space="preserve"> </w:t>
            </w:r>
            <w:r w:rsidRPr="00C919CB">
              <w:rPr>
                <w:w w:val="103"/>
                <w:sz w:val="20"/>
                <w:szCs w:val="20"/>
              </w:rPr>
              <w:t>b</w:t>
            </w:r>
            <w:r w:rsidRPr="00C919CB">
              <w:rPr>
                <w:spacing w:val="-1"/>
                <w:w w:val="103"/>
                <w:sz w:val="20"/>
                <w:szCs w:val="20"/>
              </w:rPr>
              <w:t>o</w:t>
            </w:r>
            <w:r w:rsidRPr="00C919CB">
              <w:rPr>
                <w:w w:val="103"/>
                <w:sz w:val="20"/>
                <w:szCs w:val="20"/>
              </w:rPr>
              <w:t>t</w:t>
            </w:r>
            <w:r w:rsidRPr="00C919CB">
              <w:rPr>
                <w:spacing w:val="1"/>
                <w:w w:val="103"/>
                <w:sz w:val="20"/>
                <w:szCs w:val="20"/>
              </w:rPr>
              <w:t>t</w:t>
            </w:r>
            <w:r w:rsidRPr="00C919CB">
              <w:rPr>
                <w:w w:val="103"/>
                <w:sz w:val="20"/>
                <w:szCs w:val="20"/>
              </w:rPr>
              <w:t>les. Bottled water is classified as an improved source, or not, on a case-by-case basis.</w:t>
            </w:r>
          </w:p>
        </w:tc>
      </w:tr>
    </w:tbl>
    <w:p w14:paraId="1777AC78" w14:textId="143F5FEA" w:rsidR="00654055" w:rsidRPr="00654055" w:rsidRDefault="00654055" w:rsidP="00C919CB">
      <w:pPr>
        <w:autoSpaceDE w:val="0"/>
        <w:autoSpaceDN w:val="0"/>
        <w:adjustRightInd w:val="0"/>
        <w:rPr>
          <w:sz w:val="18"/>
          <w:szCs w:val="18"/>
        </w:rPr>
      </w:pPr>
    </w:p>
    <w:p w14:paraId="18DCB3C5" w14:textId="77777777" w:rsidR="00172954" w:rsidRPr="00144B43" w:rsidRDefault="00172954" w:rsidP="00654055">
      <w:pPr>
        <w:pStyle w:val="Heading4"/>
      </w:pPr>
      <w:r>
        <w:t xml:space="preserve">Item 212, </w:t>
      </w:r>
      <w:r w:rsidRPr="00144B43">
        <w:t>“Where is that water source located?”</w:t>
      </w:r>
    </w:p>
    <w:p w14:paraId="4216A2FA" w14:textId="443DD512" w:rsidR="00172954" w:rsidRDefault="00BA4227" w:rsidP="00BA4227">
      <w:pPr>
        <w:pStyle w:val="BodyText0"/>
      </w:pPr>
      <w:r>
        <w:rPr>
          <w:b/>
        </w:rPr>
        <w:t>Purpose:</w:t>
      </w:r>
      <w:r w:rsidR="00172954">
        <w:t xml:space="preserve"> to determine the location of the household’s main source of drinking water, if it is not piped into the dwelling, yard, or plot.</w:t>
      </w:r>
    </w:p>
    <w:p w14:paraId="6A873441" w14:textId="07F43B35" w:rsidR="00172954" w:rsidRPr="00176F06" w:rsidRDefault="00172954" w:rsidP="00BA4227">
      <w:pPr>
        <w:pStyle w:val="BodyText0"/>
      </w:pPr>
      <w:r>
        <w:t xml:space="preserve">Ask the question and record ‘1’ if the source </w:t>
      </w:r>
      <w:r w:rsidR="002463E7">
        <w:t xml:space="preserve">is </w:t>
      </w:r>
      <w:r>
        <w:t xml:space="preserve">in the respondent’s dwelling; ‘2’ </w:t>
      </w:r>
      <w:r w:rsidR="0094585A">
        <w:t xml:space="preserve">if the source is </w:t>
      </w:r>
      <w:r>
        <w:t xml:space="preserve">not in the dwelling but in the respondent’s yard or plot; or ‘3’ if the source is elsewhere. </w:t>
      </w:r>
      <w:r w:rsidRPr="00176F06">
        <w:t xml:space="preserve">If necessary, probe to determine the water source </w:t>
      </w:r>
      <w:r>
        <w:t>location</w:t>
      </w:r>
      <w:r w:rsidRPr="00176F06">
        <w:t xml:space="preserve">, such as a well in the yard. If the water </w:t>
      </w:r>
      <w:r>
        <w:t xml:space="preserve">source is </w:t>
      </w:r>
      <w:r w:rsidRPr="00176F06">
        <w:t xml:space="preserve">from a tanker truck or cart with a small tank (response codes </w:t>
      </w:r>
      <w:r>
        <w:t>‘</w:t>
      </w:r>
      <w:r w:rsidRPr="00176F06">
        <w:t>61</w:t>
      </w:r>
      <w:r>
        <w:t>’</w:t>
      </w:r>
      <w:r w:rsidRPr="00176F06">
        <w:t xml:space="preserve"> and </w:t>
      </w:r>
      <w:r>
        <w:t>‘</w:t>
      </w:r>
      <w:r w:rsidRPr="00176F06">
        <w:t>71,</w:t>
      </w:r>
      <w:r>
        <w:t>’</w:t>
      </w:r>
      <w:r w:rsidRPr="00176F06">
        <w:t xml:space="preserve"> respectively, </w:t>
      </w:r>
      <w:r>
        <w:t>in</w:t>
      </w:r>
      <w:r w:rsidRPr="00176F06">
        <w:t xml:space="preserve"> item 211), record ‘3’ (ELSEWHERE) because the truck or cart does not reside in the dwelling or yard. If the response is in the respondent’s dwelling, yard</w:t>
      </w:r>
      <w:r>
        <w:t>,</w:t>
      </w:r>
      <w:r w:rsidRPr="00176F06">
        <w:t xml:space="preserve"> or plot, skip to item 214.</w:t>
      </w:r>
    </w:p>
    <w:p w14:paraId="13B82439" w14:textId="77777777" w:rsidR="00172954" w:rsidRPr="00144B43" w:rsidRDefault="00172954" w:rsidP="00654055">
      <w:pPr>
        <w:pStyle w:val="Heading4"/>
      </w:pPr>
      <w:r>
        <w:t>Item 213,</w:t>
      </w:r>
      <w:r w:rsidRPr="00144B43">
        <w:t xml:space="preserve"> “How long does it take to go there, get water, and come back?”</w:t>
      </w:r>
    </w:p>
    <w:p w14:paraId="6321E701" w14:textId="636ABE83" w:rsidR="00172954" w:rsidRDefault="00BA4227" w:rsidP="00BA4227">
      <w:pPr>
        <w:pStyle w:val="BodyText0"/>
      </w:pPr>
      <w:r>
        <w:rPr>
          <w:b/>
        </w:rPr>
        <w:t>Purpose:</w:t>
      </w:r>
      <w:r w:rsidR="00172954">
        <w:t xml:space="preserve"> to determine the total time it takes to get drinking water, including the time it takes to get to the source, get the water, and return from the source.</w:t>
      </w:r>
    </w:p>
    <w:p w14:paraId="1421EE1E" w14:textId="2744A6C2" w:rsidR="00172954" w:rsidRPr="00583FA5" w:rsidRDefault="00172954" w:rsidP="00BA4227">
      <w:pPr>
        <w:pStyle w:val="BodyText0"/>
      </w:pPr>
      <w:r w:rsidRPr="00583FA5">
        <w:t>Do not ask this question if the household’s source of drinking water is in the respondent’s dwelling</w:t>
      </w:r>
      <w:r>
        <w:t>,</w:t>
      </w:r>
      <w:r w:rsidRPr="00583FA5">
        <w:t xml:space="preserve"> yard</w:t>
      </w:r>
      <w:r>
        <w:t>,</w:t>
      </w:r>
      <w:r w:rsidRPr="00583FA5">
        <w:t xml:space="preserve"> or plot or if the household relies on rainwater. </w:t>
      </w:r>
      <w:r>
        <w:t>When you ask the respondent the question, i</w:t>
      </w:r>
      <w:r w:rsidRPr="00583FA5">
        <w:t xml:space="preserve">nclude the time it takes to get to the source, wait to get water if necessary, and </w:t>
      </w:r>
      <w:r>
        <w:t xml:space="preserve">return </w:t>
      </w:r>
      <w:r w:rsidRPr="00583FA5">
        <w:t xml:space="preserve">to the house. Record the time it takes to get water by whatever means of transportation the person generally uses, </w:t>
      </w:r>
      <w:r>
        <w:t>walking, riding a bicycle, or using</w:t>
      </w:r>
      <w:r w:rsidRPr="00583FA5">
        <w:t xml:space="preserve"> a motor vehicle.</w:t>
      </w:r>
      <w:r>
        <w:t xml:space="preserve"> Record the response in minutes. If the respondent is unsure, even after probing, select ‘998’ (DON’T KNOW). </w:t>
      </w:r>
    </w:p>
    <w:p w14:paraId="6A1208B4" w14:textId="77777777" w:rsidR="00172954" w:rsidRDefault="00172954" w:rsidP="00654055">
      <w:pPr>
        <w:pStyle w:val="BodyText0"/>
      </w:pPr>
      <w:r w:rsidRPr="00583FA5">
        <w:t xml:space="preserve">If the respondent </w:t>
      </w:r>
      <w:r>
        <w:t>says</w:t>
      </w:r>
      <w:r w:rsidRPr="00583FA5">
        <w:t xml:space="preserve"> that the water is delivered to the dwelling, </w:t>
      </w:r>
      <w:r>
        <w:t>it could indicate that</w:t>
      </w:r>
      <w:r w:rsidRPr="00583FA5">
        <w:t xml:space="preserve"> the water comes from a tanker truck or a small cart with a tank </w:t>
      </w:r>
      <w:r>
        <w:t>that</w:t>
      </w:r>
      <w:r w:rsidRPr="00583FA5">
        <w:t xml:space="preserve"> delivers to the dwelling</w:t>
      </w:r>
      <w:r>
        <w:t>. R</w:t>
      </w:r>
      <w:r w:rsidRPr="00583FA5">
        <w:t>ecord</w:t>
      </w:r>
      <w:r>
        <w:t xml:space="preserve"> the answer as</w:t>
      </w:r>
      <w:r w:rsidRPr="00583FA5">
        <w:t xml:space="preserve"> ‘000</w:t>
      </w:r>
      <w:r>
        <w:t>.</w:t>
      </w:r>
      <w:r w:rsidRPr="00583FA5">
        <w:t>’</w:t>
      </w:r>
      <w:r>
        <w:t xml:space="preserve"> </w:t>
      </w:r>
      <w:r w:rsidRPr="00583FA5">
        <w:t xml:space="preserve">Convert answers given in hours to minutes. </w:t>
      </w:r>
    </w:p>
    <w:p w14:paraId="726E126A" w14:textId="77777777" w:rsidR="00172954" w:rsidRPr="00583FA5" w:rsidRDefault="00172954" w:rsidP="00654055">
      <w:pPr>
        <w:pStyle w:val="BodyText0"/>
      </w:pPr>
      <w:r w:rsidRPr="00583FA5">
        <w:t xml:space="preserve">If </w:t>
      </w:r>
      <w:r>
        <w:t xml:space="preserve">you are </w:t>
      </w:r>
      <w:r w:rsidRPr="00583FA5">
        <w:t xml:space="preserve">using a paper questionnaire, put zeroes in front of the response if </w:t>
      </w:r>
      <w:r>
        <w:t xml:space="preserve">the time is </w:t>
      </w:r>
      <w:r w:rsidRPr="00583FA5">
        <w:t>less than 100 minutes; for example, “30 minutes” would be ‘030,’ and “one hour and a half” would be ‘090</w:t>
      </w:r>
      <w:r>
        <w:t>.</w:t>
      </w:r>
      <w:r w:rsidRPr="00583FA5">
        <w:t>’</w:t>
      </w:r>
    </w:p>
    <w:p w14:paraId="43A9C4C0" w14:textId="77777777" w:rsidR="00172954" w:rsidRPr="00144B43" w:rsidRDefault="00172954" w:rsidP="00654055">
      <w:pPr>
        <w:pStyle w:val="Heading4"/>
      </w:pPr>
      <w:r>
        <w:t xml:space="preserve">Item 214, </w:t>
      </w:r>
      <w:r w:rsidRPr="00144B43">
        <w:t>“Is water available from this source all year round?”</w:t>
      </w:r>
    </w:p>
    <w:p w14:paraId="57908866" w14:textId="6BD5F5DE" w:rsidR="00172954" w:rsidRDefault="00BA4227" w:rsidP="00BA4227">
      <w:pPr>
        <w:pStyle w:val="BodyText0"/>
      </w:pPr>
      <w:r>
        <w:rPr>
          <w:b/>
        </w:rPr>
        <w:t>Purpose:</w:t>
      </w:r>
      <w:r w:rsidR="00172954">
        <w:t xml:space="preserve"> to determine if water is available from the household’s main source of drinking water all year round. </w:t>
      </w:r>
    </w:p>
    <w:p w14:paraId="104D4E3C" w14:textId="5E7AAD51" w:rsidR="00172954" w:rsidRPr="00AA0980" w:rsidRDefault="00172954" w:rsidP="00BA4227">
      <w:pPr>
        <w:pStyle w:val="BodyText0"/>
      </w:pPr>
      <w:r w:rsidRPr="00815395">
        <w:t>Ask the question and record</w:t>
      </w:r>
      <w:r>
        <w:t xml:space="preserve"> the response.</w:t>
      </w:r>
    </w:p>
    <w:p w14:paraId="3C9DAD8F" w14:textId="77777777" w:rsidR="00172954" w:rsidRPr="00144B43" w:rsidRDefault="00172954" w:rsidP="00654055">
      <w:pPr>
        <w:pStyle w:val="Heading4"/>
      </w:pPr>
      <w:r>
        <w:t>Item 215,</w:t>
      </w:r>
      <w:r w:rsidRPr="00144B43">
        <w:t xml:space="preserve"> “In the past two weeks, was water available every day from this source?”</w:t>
      </w:r>
    </w:p>
    <w:p w14:paraId="1E337F1A" w14:textId="401E858D" w:rsidR="00172954" w:rsidRDefault="00BA4227" w:rsidP="00BA4227">
      <w:pPr>
        <w:pStyle w:val="BodyText0"/>
      </w:pPr>
      <w:r>
        <w:rPr>
          <w:b/>
        </w:rPr>
        <w:t>Purpose:</w:t>
      </w:r>
      <w:r w:rsidR="00172954">
        <w:t xml:space="preserve"> to determine if water was available from the household’s main source of drinking water every day for the past two weeks. </w:t>
      </w:r>
    </w:p>
    <w:p w14:paraId="65F5BC01" w14:textId="1E1947DE" w:rsidR="00172954" w:rsidRPr="00AA0980" w:rsidRDefault="00172954" w:rsidP="00BA4227">
      <w:pPr>
        <w:pStyle w:val="BodyText0"/>
      </w:pPr>
      <w:r w:rsidRPr="00815395">
        <w:t>Ask the question and record</w:t>
      </w:r>
      <w:r>
        <w:t xml:space="preserve"> the response.</w:t>
      </w:r>
    </w:p>
    <w:p w14:paraId="1CEB9D26" w14:textId="77777777" w:rsidR="00172954" w:rsidRPr="00144B43" w:rsidRDefault="00172954" w:rsidP="00654055">
      <w:pPr>
        <w:pStyle w:val="Heading4"/>
      </w:pPr>
      <w:r>
        <w:lastRenderedPageBreak/>
        <w:t xml:space="preserve">Item 216, </w:t>
      </w:r>
      <w:r w:rsidRPr="00144B43">
        <w:t xml:space="preserve">“Do you do anything to the water to make it safer to drink?” </w:t>
      </w:r>
    </w:p>
    <w:p w14:paraId="77E7C399" w14:textId="079282B0" w:rsidR="00172954" w:rsidRDefault="00BA4227" w:rsidP="00BA4227">
      <w:pPr>
        <w:pStyle w:val="BodyText0"/>
      </w:pPr>
      <w:r>
        <w:rPr>
          <w:b/>
        </w:rPr>
        <w:t>Purpose:</w:t>
      </w:r>
      <w:r w:rsidR="00172954">
        <w:t xml:space="preserve"> to determine if the household members do anything to their water to make it safer to drink. Treating drinking water to make it safer to drink</w:t>
      </w:r>
      <w:r w:rsidR="00151761">
        <w:t xml:space="preserve"> and</w:t>
      </w:r>
      <w:r w:rsidR="00172954">
        <w:t xml:space="preserve"> can protect household members</w:t>
      </w:r>
      <w:r w:rsidR="00172954" w:rsidRPr="00815395">
        <w:t xml:space="preserve"> from</w:t>
      </w:r>
      <w:r w:rsidR="00172954">
        <w:t xml:space="preserve"> water-borne</w:t>
      </w:r>
      <w:r w:rsidR="00172954" w:rsidRPr="00815395">
        <w:t xml:space="preserve"> disease</w:t>
      </w:r>
      <w:r w:rsidR="00172954">
        <w:t>s and other types of water contamination.</w:t>
      </w:r>
    </w:p>
    <w:p w14:paraId="0A521964" w14:textId="524FF6FE" w:rsidR="00172954" w:rsidRPr="00AA0980" w:rsidRDefault="00172954" w:rsidP="00BA4227">
      <w:pPr>
        <w:pStyle w:val="BodyText0"/>
      </w:pPr>
      <w:r w:rsidRPr="00815395">
        <w:t>Ask the question and record</w:t>
      </w:r>
      <w:r>
        <w:t xml:space="preserve"> the response.</w:t>
      </w:r>
      <w:r w:rsidRPr="00815395">
        <w:t xml:space="preserve"> If </w:t>
      </w:r>
      <w:r>
        <w:t>the response is ‘</w:t>
      </w:r>
      <w:r w:rsidRPr="00815395">
        <w:t>NO</w:t>
      </w:r>
      <w:r>
        <w:t>’ or ‘DON’T KNOW,’</w:t>
      </w:r>
      <w:r w:rsidRPr="00815395">
        <w:t xml:space="preserve"> skip to </w:t>
      </w:r>
      <w:r>
        <w:t>item 219</w:t>
      </w:r>
      <w:r w:rsidRPr="00815395">
        <w:t>.</w:t>
      </w:r>
    </w:p>
    <w:p w14:paraId="6C7E1742" w14:textId="77777777" w:rsidR="00172954" w:rsidRDefault="00172954" w:rsidP="00654055">
      <w:pPr>
        <w:pStyle w:val="Heading4"/>
      </w:pPr>
      <w:r>
        <w:t xml:space="preserve">Item 217, </w:t>
      </w:r>
      <w:r w:rsidRPr="00144B43">
        <w:t>“What do you usually do to make the water safer to drink?”</w:t>
      </w:r>
      <w:r>
        <w:t xml:space="preserve"> </w:t>
      </w:r>
    </w:p>
    <w:p w14:paraId="44B69639" w14:textId="696ED9F8" w:rsidR="00172954" w:rsidRDefault="00BA4227" w:rsidP="00BA4227">
      <w:pPr>
        <w:pStyle w:val="BodyText0"/>
      </w:pPr>
      <w:r>
        <w:rPr>
          <w:b/>
        </w:rPr>
        <w:t>Purpose:</w:t>
      </w:r>
      <w:r w:rsidR="00172954" w:rsidRPr="00CC38D6">
        <w:t xml:space="preserve"> </w:t>
      </w:r>
      <w:r w:rsidR="00172954">
        <w:t xml:space="preserve">to collect information on </w:t>
      </w:r>
      <w:r w:rsidR="00151761">
        <w:t>the</w:t>
      </w:r>
      <w:r w:rsidR="00172954" w:rsidRPr="00CC38D6">
        <w:t xml:space="preserve"> type of </w:t>
      </w:r>
      <w:r w:rsidR="00172954">
        <w:t xml:space="preserve">water </w:t>
      </w:r>
      <w:r w:rsidR="00172954" w:rsidRPr="00CC38D6">
        <w:t xml:space="preserve">treatment </w:t>
      </w:r>
      <w:r w:rsidR="00172954">
        <w:t xml:space="preserve">the household </w:t>
      </w:r>
      <w:r w:rsidR="00172954" w:rsidRPr="00CC38D6">
        <w:t>use</w:t>
      </w:r>
      <w:r w:rsidR="00172954">
        <w:t>s</w:t>
      </w:r>
      <w:r w:rsidR="00172954" w:rsidRPr="00CC38D6">
        <w:t>. The type of treatment used at the household level provides an indication of the quality of the drinking water used in the household.</w:t>
      </w:r>
    </w:p>
    <w:p w14:paraId="48858A48" w14:textId="24B67BB0" w:rsidR="00172954" w:rsidRPr="00654055" w:rsidRDefault="00172954" w:rsidP="00BA4227">
      <w:pPr>
        <w:pStyle w:val="BodyText0"/>
      </w:pPr>
      <w:r w:rsidRPr="00815395">
        <w:t>Ask the question</w:t>
      </w:r>
      <w:r>
        <w:t xml:space="preserve"> and enter the response</w:t>
      </w:r>
      <w:r w:rsidRPr="00815395">
        <w:t xml:space="preserve">. </w:t>
      </w:r>
      <w:r w:rsidRPr="0050330A">
        <w:t>Be sure to</w:t>
      </w:r>
      <w:r w:rsidRPr="00264B62">
        <w:rPr>
          <w:b/>
        </w:rPr>
        <w:t xml:space="preserve"> select all that apply</w:t>
      </w:r>
      <w:r>
        <w:rPr>
          <w:b/>
        </w:rPr>
        <w:t>;</w:t>
      </w:r>
      <w:r w:rsidRPr="00264B62">
        <w:rPr>
          <w:b/>
        </w:rPr>
        <w:t xml:space="preserve"> </w:t>
      </w:r>
      <w:r w:rsidRPr="0050330A">
        <w:t xml:space="preserve">the respondent </w:t>
      </w:r>
      <w:r>
        <w:t>may</w:t>
      </w:r>
      <w:r w:rsidRPr="0050330A">
        <w:t xml:space="preserve"> give more than one answer.</w:t>
      </w:r>
      <w:r>
        <w:t xml:space="preserve"> If the respondent uses a method not listed, select ‘X’ (OTHER) and specify the method. If the respondent cannot describe the method that the household </w:t>
      </w:r>
      <w:r w:rsidRPr="00654055">
        <w:t>uses, select ‘Z’ (DON’T KNOW). Table 2</w:t>
      </w:r>
      <w:r w:rsidR="00584703">
        <w:t>.6</w:t>
      </w:r>
      <w:r w:rsidRPr="00654055">
        <w:t xml:space="preserve"> lists definitions of common water treatment methods.</w:t>
      </w:r>
    </w:p>
    <w:p w14:paraId="452F165A" w14:textId="13FD5AC7" w:rsidR="00654055" w:rsidRPr="004E011E" w:rsidRDefault="00654055" w:rsidP="00654055">
      <w:pPr>
        <w:pStyle w:val="Tabletitle"/>
        <w:rPr>
          <w:rFonts w:eastAsia="Times New Roman" w:cs="Times New Roman"/>
          <w:color w:val="auto"/>
        </w:rPr>
      </w:pPr>
      <w:bookmarkStart w:id="60" w:name="_Toc527243230"/>
      <w:r w:rsidRPr="00654055">
        <w:t>Table 2</w:t>
      </w:r>
      <w:r w:rsidR="00584703">
        <w:t>.6</w:t>
      </w:r>
      <w:r w:rsidRPr="00654055">
        <w:t>: Definitions of Water Treatment Methods</w:t>
      </w:r>
      <w:bookmarkEnd w:id="60"/>
    </w:p>
    <w:tbl>
      <w:tblPr>
        <w:tblW w:w="5000" w:type="pct"/>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68" w:type="dxa"/>
          <w:right w:w="68" w:type="dxa"/>
        </w:tblCellMar>
        <w:tblLook w:val="01E0" w:firstRow="1" w:lastRow="1" w:firstColumn="1" w:lastColumn="1" w:noHBand="0" w:noVBand="0"/>
      </w:tblPr>
      <w:tblGrid>
        <w:gridCol w:w="2946"/>
        <w:gridCol w:w="6408"/>
      </w:tblGrid>
      <w:tr w:rsidR="00654055" w:rsidRPr="00654055" w14:paraId="25E333E7" w14:textId="77777777" w:rsidTr="00654055">
        <w:tc>
          <w:tcPr>
            <w:tcW w:w="2970" w:type="dxa"/>
            <w:tcBorders>
              <w:top w:val="single" w:sz="2" w:space="0" w:color="auto"/>
              <w:left w:val="single" w:sz="2" w:space="0" w:color="auto"/>
              <w:bottom w:val="single" w:sz="2" w:space="0" w:color="auto"/>
              <w:right w:val="single" w:sz="2" w:space="0" w:color="auto"/>
            </w:tcBorders>
            <w:shd w:val="clear" w:color="auto" w:fill="387990"/>
            <w:hideMark/>
          </w:tcPr>
          <w:p w14:paraId="5347EC7A" w14:textId="77777777" w:rsidR="00172954" w:rsidRPr="00654055" w:rsidRDefault="00172954" w:rsidP="00654055">
            <w:pPr>
              <w:rPr>
                <w:b/>
                <w:color w:val="FFFFFF" w:themeColor="background1"/>
                <w:sz w:val="20"/>
                <w:szCs w:val="20"/>
              </w:rPr>
            </w:pPr>
            <w:r w:rsidRPr="00654055">
              <w:rPr>
                <w:b/>
                <w:color w:val="FFFFFF" w:themeColor="background1"/>
                <w:sz w:val="20"/>
                <w:szCs w:val="20"/>
              </w:rPr>
              <w:t>Response Category</w:t>
            </w:r>
          </w:p>
        </w:tc>
        <w:tc>
          <w:tcPr>
            <w:tcW w:w="6480" w:type="dxa"/>
            <w:tcBorders>
              <w:top w:val="single" w:sz="2" w:space="0" w:color="auto"/>
              <w:left w:val="single" w:sz="2" w:space="0" w:color="auto"/>
              <w:bottom w:val="single" w:sz="2" w:space="0" w:color="auto"/>
              <w:right w:val="single" w:sz="2" w:space="0" w:color="auto"/>
            </w:tcBorders>
            <w:shd w:val="clear" w:color="auto" w:fill="387990"/>
            <w:hideMark/>
          </w:tcPr>
          <w:p w14:paraId="0947E32F" w14:textId="77777777" w:rsidR="00172954" w:rsidRPr="00654055" w:rsidRDefault="00172954" w:rsidP="00654055">
            <w:pPr>
              <w:rPr>
                <w:b/>
                <w:color w:val="FFFFFF" w:themeColor="background1"/>
                <w:sz w:val="20"/>
                <w:szCs w:val="20"/>
              </w:rPr>
            </w:pPr>
            <w:r w:rsidRPr="00654055">
              <w:rPr>
                <w:b/>
                <w:color w:val="FFFFFF" w:themeColor="background1"/>
                <w:sz w:val="20"/>
                <w:szCs w:val="20"/>
              </w:rPr>
              <w:t>Definition</w:t>
            </w:r>
          </w:p>
        </w:tc>
      </w:tr>
      <w:tr w:rsidR="00172954" w:rsidRPr="00654055" w14:paraId="0C1B8AE6" w14:textId="77777777" w:rsidTr="00F40B0C">
        <w:trPr>
          <w:trHeight w:val="328"/>
        </w:trPr>
        <w:tc>
          <w:tcPr>
            <w:tcW w:w="2970" w:type="dxa"/>
            <w:tcBorders>
              <w:top w:val="single" w:sz="2" w:space="0" w:color="auto"/>
              <w:left w:val="single" w:sz="2" w:space="0" w:color="auto"/>
              <w:bottom w:val="single" w:sz="2" w:space="0" w:color="auto"/>
              <w:right w:val="single" w:sz="2" w:space="0" w:color="auto"/>
            </w:tcBorders>
            <w:hideMark/>
          </w:tcPr>
          <w:p w14:paraId="184AF6BE" w14:textId="77777777" w:rsidR="00172954" w:rsidRPr="00654055" w:rsidRDefault="00172954" w:rsidP="00172954">
            <w:pPr>
              <w:rPr>
                <w:b/>
                <w:sz w:val="20"/>
                <w:szCs w:val="20"/>
              </w:rPr>
            </w:pPr>
            <w:r w:rsidRPr="00654055">
              <w:rPr>
                <w:b/>
                <w:sz w:val="20"/>
                <w:szCs w:val="20"/>
              </w:rPr>
              <w:t>Boil</w:t>
            </w:r>
          </w:p>
        </w:tc>
        <w:tc>
          <w:tcPr>
            <w:tcW w:w="6480" w:type="dxa"/>
            <w:tcBorders>
              <w:top w:val="single" w:sz="2" w:space="0" w:color="auto"/>
              <w:left w:val="single" w:sz="2" w:space="0" w:color="auto"/>
              <w:bottom w:val="single" w:sz="2" w:space="0" w:color="auto"/>
              <w:right w:val="single" w:sz="2" w:space="0" w:color="auto"/>
            </w:tcBorders>
            <w:hideMark/>
          </w:tcPr>
          <w:p w14:paraId="0EE897FD" w14:textId="1AC657FF" w:rsidR="00172954" w:rsidRPr="00654055" w:rsidRDefault="00172954" w:rsidP="00172954">
            <w:pPr>
              <w:rPr>
                <w:sz w:val="20"/>
                <w:szCs w:val="20"/>
              </w:rPr>
            </w:pPr>
            <w:r w:rsidRPr="00654055">
              <w:rPr>
                <w:sz w:val="20"/>
                <w:szCs w:val="20"/>
              </w:rPr>
              <w:t>B</w:t>
            </w:r>
            <w:r w:rsidR="00151761">
              <w:rPr>
                <w:sz w:val="20"/>
                <w:szCs w:val="20"/>
              </w:rPr>
              <w:t>ring the water to a rolling b</w:t>
            </w:r>
            <w:r w:rsidRPr="00654055">
              <w:rPr>
                <w:sz w:val="20"/>
                <w:szCs w:val="20"/>
              </w:rPr>
              <w:t>oil</w:t>
            </w:r>
            <w:r w:rsidR="00F40B0C">
              <w:rPr>
                <w:sz w:val="20"/>
                <w:szCs w:val="20"/>
              </w:rPr>
              <w:t xml:space="preserve"> for 1 minute</w:t>
            </w:r>
            <w:r w:rsidRPr="00654055">
              <w:rPr>
                <w:sz w:val="20"/>
                <w:szCs w:val="20"/>
              </w:rPr>
              <w:t xml:space="preserve"> </w:t>
            </w:r>
            <w:r w:rsidR="00151761">
              <w:rPr>
                <w:sz w:val="20"/>
                <w:szCs w:val="20"/>
              </w:rPr>
              <w:t>before consuming.</w:t>
            </w:r>
          </w:p>
        </w:tc>
      </w:tr>
      <w:tr w:rsidR="00172954" w:rsidRPr="00654055" w14:paraId="14FE4F9F" w14:textId="77777777" w:rsidTr="00F40B0C">
        <w:trPr>
          <w:trHeight w:val="355"/>
        </w:trPr>
        <w:tc>
          <w:tcPr>
            <w:tcW w:w="2970" w:type="dxa"/>
            <w:tcBorders>
              <w:top w:val="single" w:sz="2" w:space="0" w:color="auto"/>
              <w:left w:val="single" w:sz="2" w:space="0" w:color="auto"/>
              <w:bottom w:val="single" w:sz="2" w:space="0" w:color="auto"/>
              <w:right w:val="single" w:sz="2" w:space="0" w:color="auto"/>
            </w:tcBorders>
            <w:hideMark/>
          </w:tcPr>
          <w:p w14:paraId="17AC3FB2" w14:textId="77777777" w:rsidR="00172954" w:rsidRPr="00654055" w:rsidRDefault="00172954" w:rsidP="00172954">
            <w:pPr>
              <w:rPr>
                <w:b/>
                <w:sz w:val="20"/>
                <w:szCs w:val="20"/>
              </w:rPr>
            </w:pPr>
            <w:r w:rsidRPr="00654055">
              <w:rPr>
                <w:b/>
                <w:sz w:val="20"/>
                <w:szCs w:val="20"/>
              </w:rPr>
              <w:t>Add bleach or chlorine</w:t>
            </w:r>
          </w:p>
        </w:tc>
        <w:tc>
          <w:tcPr>
            <w:tcW w:w="6480" w:type="dxa"/>
            <w:tcBorders>
              <w:top w:val="single" w:sz="2" w:space="0" w:color="auto"/>
              <w:left w:val="single" w:sz="2" w:space="0" w:color="auto"/>
              <w:bottom w:val="single" w:sz="2" w:space="0" w:color="auto"/>
              <w:right w:val="single" w:sz="2" w:space="0" w:color="auto"/>
            </w:tcBorders>
            <w:hideMark/>
          </w:tcPr>
          <w:p w14:paraId="46145499" w14:textId="3E31FCAC" w:rsidR="00172954" w:rsidRPr="00654055" w:rsidRDefault="00172954" w:rsidP="00172954">
            <w:pPr>
              <w:rPr>
                <w:sz w:val="20"/>
                <w:szCs w:val="20"/>
              </w:rPr>
            </w:pPr>
            <w:r w:rsidRPr="00654055">
              <w:rPr>
                <w:sz w:val="20"/>
                <w:szCs w:val="20"/>
              </w:rPr>
              <w:t>Use</w:t>
            </w:r>
            <w:r w:rsidR="00F40B0C">
              <w:rPr>
                <w:sz w:val="20"/>
                <w:szCs w:val="20"/>
              </w:rPr>
              <w:t xml:space="preserve"> bleach or</w:t>
            </w:r>
            <w:r w:rsidRPr="00654055">
              <w:rPr>
                <w:sz w:val="20"/>
                <w:szCs w:val="20"/>
              </w:rPr>
              <w:t xml:space="preserve"> chlorine to treat water</w:t>
            </w:r>
            <w:r w:rsidR="00F40B0C">
              <w:rPr>
                <w:sz w:val="20"/>
                <w:szCs w:val="20"/>
              </w:rPr>
              <w:t>, 8 drops of bleach per gallon</w:t>
            </w:r>
            <w:r w:rsidRPr="00654055">
              <w:rPr>
                <w:sz w:val="20"/>
                <w:szCs w:val="20"/>
              </w:rPr>
              <w:t xml:space="preserve">. </w:t>
            </w:r>
          </w:p>
        </w:tc>
      </w:tr>
      <w:tr w:rsidR="00172954" w:rsidRPr="00654055" w14:paraId="5CC6A023" w14:textId="77777777" w:rsidTr="00F40B0C">
        <w:trPr>
          <w:trHeight w:val="625"/>
        </w:trPr>
        <w:tc>
          <w:tcPr>
            <w:tcW w:w="2970" w:type="dxa"/>
            <w:tcBorders>
              <w:top w:val="single" w:sz="2" w:space="0" w:color="auto"/>
              <w:left w:val="single" w:sz="2" w:space="0" w:color="auto"/>
              <w:bottom w:val="single" w:sz="2" w:space="0" w:color="auto"/>
              <w:right w:val="single" w:sz="2" w:space="0" w:color="auto"/>
            </w:tcBorders>
            <w:hideMark/>
          </w:tcPr>
          <w:p w14:paraId="7B4138A9" w14:textId="77777777" w:rsidR="00172954" w:rsidRPr="00654055" w:rsidRDefault="00172954" w:rsidP="00172954">
            <w:pPr>
              <w:rPr>
                <w:b/>
                <w:sz w:val="20"/>
                <w:szCs w:val="20"/>
              </w:rPr>
            </w:pPr>
            <w:r w:rsidRPr="00654055">
              <w:rPr>
                <w:b/>
                <w:sz w:val="20"/>
                <w:szCs w:val="20"/>
              </w:rPr>
              <w:t>Strain it through a cloth</w:t>
            </w:r>
          </w:p>
        </w:tc>
        <w:tc>
          <w:tcPr>
            <w:tcW w:w="6480" w:type="dxa"/>
            <w:tcBorders>
              <w:top w:val="single" w:sz="2" w:space="0" w:color="auto"/>
              <w:left w:val="single" w:sz="2" w:space="0" w:color="auto"/>
              <w:bottom w:val="single" w:sz="2" w:space="0" w:color="auto"/>
              <w:right w:val="single" w:sz="2" w:space="0" w:color="auto"/>
            </w:tcBorders>
            <w:hideMark/>
          </w:tcPr>
          <w:p w14:paraId="1027AA8D" w14:textId="77777777" w:rsidR="00172954" w:rsidRPr="00654055" w:rsidRDefault="00172954" w:rsidP="00172954">
            <w:pPr>
              <w:rPr>
                <w:sz w:val="20"/>
                <w:szCs w:val="20"/>
              </w:rPr>
            </w:pPr>
            <w:r w:rsidRPr="00654055">
              <w:rPr>
                <w:sz w:val="20"/>
                <w:szCs w:val="20"/>
              </w:rPr>
              <w:t>Pour water through a cloth that acts as a filter for collecting particulates from the water.</w:t>
            </w:r>
          </w:p>
        </w:tc>
      </w:tr>
      <w:tr w:rsidR="00172954" w:rsidRPr="00654055" w14:paraId="04E27EA6" w14:textId="77777777" w:rsidTr="00F40B0C">
        <w:trPr>
          <w:trHeight w:val="895"/>
        </w:trPr>
        <w:tc>
          <w:tcPr>
            <w:tcW w:w="2970" w:type="dxa"/>
            <w:tcBorders>
              <w:top w:val="single" w:sz="2" w:space="0" w:color="auto"/>
              <w:left w:val="single" w:sz="2" w:space="0" w:color="auto"/>
              <w:bottom w:val="single" w:sz="2" w:space="0" w:color="auto"/>
              <w:right w:val="single" w:sz="2" w:space="0" w:color="auto"/>
            </w:tcBorders>
            <w:hideMark/>
          </w:tcPr>
          <w:p w14:paraId="4AFA5267" w14:textId="12EB9092" w:rsidR="00172954" w:rsidRPr="00654055" w:rsidRDefault="00172954" w:rsidP="00172954">
            <w:pPr>
              <w:rPr>
                <w:b/>
                <w:sz w:val="20"/>
                <w:szCs w:val="20"/>
              </w:rPr>
            </w:pPr>
            <w:r w:rsidRPr="00654055">
              <w:rPr>
                <w:b/>
                <w:sz w:val="20"/>
                <w:szCs w:val="20"/>
              </w:rPr>
              <w:t>Use water filter (ceramic, sand, c</w:t>
            </w:r>
            <w:r w:rsidR="00F40B0C">
              <w:rPr>
                <w:b/>
                <w:sz w:val="20"/>
                <w:szCs w:val="20"/>
              </w:rPr>
              <w:t>harcoal</w:t>
            </w:r>
            <w:r w:rsidRPr="00654055">
              <w:rPr>
                <w:b/>
                <w:sz w:val="20"/>
                <w:szCs w:val="20"/>
              </w:rPr>
              <w:t>, etc.)</w:t>
            </w:r>
          </w:p>
        </w:tc>
        <w:tc>
          <w:tcPr>
            <w:tcW w:w="6480" w:type="dxa"/>
            <w:tcBorders>
              <w:top w:val="single" w:sz="2" w:space="0" w:color="auto"/>
              <w:left w:val="single" w:sz="2" w:space="0" w:color="auto"/>
              <w:bottom w:val="single" w:sz="2" w:space="0" w:color="auto"/>
              <w:right w:val="single" w:sz="2" w:space="0" w:color="auto"/>
            </w:tcBorders>
            <w:hideMark/>
          </w:tcPr>
          <w:p w14:paraId="003824A5" w14:textId="6FA7C989" w:rsidR="00172954" w:rsidRPr="00654055" w:rsidRDefault="00172954" w:rsidP="00172954">
            <w:pPr>
              <w:rPr>
                <w:sz w:val="20"/>
                <w:szCs w:val="20"/>
              </w:rPr>
            </w:pPr>
            <w:r w:rsidRPr="00654055">
              <w:rPr>
                <w:sz w:val="20"/>
                <w:szCs w:val="20"/>
              </w:rPr>
              <w:t xml:space="preserve">Allow water to flow through media to remove particles and some microbes from water. Media used in filtering systems </w:t>
            </w:r>
            <w:r w:rsidR="00B87429">
              <w:rPr>
                <w:sz w:val="20"/>
                <w:szCs w:val="20"/>
              </w:rPr>
              <w:t>can</w:t>
            </w:r>
            <w:r w:rsidRPr="00654055">
              <w:rPr>
                <w:sz w:val="20"/>
                <w:szCs w:val="20"/>
              </w:rPr>
              <w:t xml:space="preserve"> include ceramic, sand, and </w:t>
            </w:r>
            <w:r w:rsidR="00C40A2B">
              <w:rPr>
                <w:sz w:val="20"/>
                <w:szCs w:val="20"/>
              </w:rPr>
              <w:t>charcoal</w:t>
            </w:r>
            <w:r w:rsidRPr="00654055">
              <w:rPr>
                <w:sz w:val="20"/>
                <w:szCs w:val="20"/>
              </w:rPr>
              <w:t>.</w:t>
            </w:r>
          </w:p>
        </w:tc>
      </w:tr>
      <w:tr w:rsidR="00172954" w:rsidRPr="00654055" w14:paraId="1B062063" w14:textId="77777777" w:rsidTr="00F40B0C">
        <w:trPr>
          <w:trHeight w:val="445"/>
        </w:trPr>
        <w:tc>
          <w:tcPr>
            <w:tcW w:w="2970" w:type="dxa"/>
            <w:tcBorders>
              <w:top w:val="single" w:sz="2" w:space="0" w:color="auto"/>
              <w:left w:val="single" w:sz="2" w:space="0" w:color="auto"/>
              <w:bottom w:val="single" w:sz="2" w:space="0" w:color="auto"/>
              <w:right w:val="single" w:sz="2" w:space="0" w:color="auto"/>
            </w:tcBorders>
            <w:hideMark/>
          </w:tcPr>
          <w:p w14:paraId="00215C55" w14:textId="77777777" w:rsidR="00172954" w:rsidRPr="00654055" w:rsidRDefault="00172954" w:rsidP="00172954">
            <w:pPr>
              <w:rPr>
                <w:b/>
                <w:sz w:val="20"/>
                <w:szCs w:val="20"/>
              </w:rPr>
            </w:pPr>
            <w:r w:rsidRPr="00654055">
              <w:rPr>
                <w:b/>
                <w:sz w:val="20"/>
                <w:szCs w:val="20"/>
              </w:rPr>
              <w:t>Solar disinfection</w:t>
            </w:r>
          </w:p>
        </w:tc>
        <w:tc>
          <w:tcPr>
            <w:tcW w:w="6480" w:type="dxa"/>
            <w:tcBorders>
              <w:top w:val="single" w:sz="2" w:space="0" w:color="auto"/>
              <w:left w:val="single" w:sz="2" w:space="0" w:color="auto"/>
              <w:bottom w:val="single" w:sz="2" w:space="0" w:color="auto"/>
              <w:right w:val="single" w:sz="2" w:space="0" w:color="auto"/>
            </w:tcBorders>
            <w:hideMark/>
          </w:tcPr>
          <w:p w14:paraId="1ADFE94E" w14:textId="77777777" w:rsidR="00172954" w:rsidRPr="00654055" w:rsidRDefault="00172954" w:rsidP="00172954">
            <w:pPr>
              <w:rPr>
                <w:sz w:val="20"/>
                <w:szCs w:val="20"/>
              </w:rPr>
            </w:pPr>
            <w:r w:rsidRPr="00654055">
              <w:rPr>
                <w:sz w:val="20"/>
                <w:szCs w:val="20"/>
              </w:rPr>
              <w:t>Expose water stored in buckets, containers, or vessels to sunlight.</w:t>
            </w:r>
          </w:p>
        </w:tc>
      </w:tr>
      <w:tr w:rsidR="00172954" w:rsidRPr="00654055" w14:paraId="5F6C9E5C" w14:textId="77777777" w:rsidTr="00C40A2B">
        <w:trPr>
          <w:trHeight w:val="625"/>
        </w:trPr>
        <w:tc>
          <w:tcPr>
            <w:tcW w:w="2970" w:type="dxa"/>
            <w:tcBorders>
              <w:top w:val="single" w:sz="2" w:space="0" w:color="auto"/>
              <w:left w:val="single" w:sz="2" w:space="0" w:color="auto"/>
              <w:bottom w:val="single" w:sz="2" w:space="0" w:color="auto"/>
              <w:right w:val="single" w:sz="2" w:space="0" w:color="auto"/>
            </w:tcBorders>
            <w:hideMark/>
          </w:tcPr>
          <w:p w14:paraId="551528EA" w14:textId="77777777" w:rsidR="00172954" w:rsidRPr="00654055" w:rsidRDefault="00172954" w:rsidP="00172954">
            <w:pPr>
              <w:rPr>
                <w:b/>
                <w:sz w:val="20"/>
                <w:szCs w:val="20"/>
              </w:rPr>
            </w:pPr>
            <w:r w:rsidRPr="00654055">
              <w:rPr>
                <w:b/>
                <w:sz w:val="20"/>
                <w:szCs w:val="20"/>
              </w:rPr>
              <w:t>Let it stand and settle</w:t>
            </w:r>
          </w:p>
        </w:tc>
        <w:tc>
          <w:tcPr>
            <w:tcW w:w="6480" w:type="dxa"/>
            <w:tcBorders>
              <w:top w:val="single" w:sz="2" w:space="0" w:color="auto"/>
              <w:left w:val="single" w:sz="2" w:space="0" w:color="auto"/>
              <w:bottom w:val="single" w:sz="2" w:space="0" w:color="auto"/>
              <w:right w:val="single" w:sz="2" w:space="0" w:color="auto"/>
            </w:tcBorders>
            <w:hideMark/>
          </w:tcPr>
          <w:p w14:paraId="27CF86A1" w14:textId="77777777" w:rsidR="00172954" w:rsidRPr="00654055" w:rsidRDefault="00172954" w:rsidP="00172954">
            <w:pPr>
              <w:rPr>
                <w:sz w:val="20"/>
                <w:szCs w:val="20"/>
              </w:rPr>
            </w:pPr>
            <w:r w:rsidRPr="00654055">
              <w:rPr>
                <w:sz w:val="20"/>
                <w:szCs w:val="20"/>
              </w:rPr>
              <w:t>Hold or store water undisturbed and without mixing long enough for larger particles to settle out by gravity.</w:t>
            </w:r>
          </w:p>
        </w:tc>
      </w:tr>
    </w:tbl>
    <w:p w14:paraId="6A81B75E" w14:textId="77777777" w:rsidR="00172954" w:rsidRPr="00264B62" w:rsidRDefault="00172954" w:rsidP="00654055">
      <w:pPr>
        <w:pStyle w:val="Heading4"/>
        <w:rPr>
          <w:rFonts w:cstheme="minorBidi"/>
        </w:rPr>
      </w:pPr>
      <w:r w:rsidRPr="00815395">
        <w:t xml:space="preserve">Item </w:t>
      </w:r>
      <w:r>
        <w:t>219,</w:t>
      </w:r>
      <w:r w:rsidRPr="00815395">
        <w:t xml:space="preserve"> </w:t>
      </w:r>
      <w:r w:rsidRPr="00264B62">
        <w:t>“What is the main source of cooking fuel for your household?”</w:t>
      </w:r>
    </w:p>
    <w:p w14:paraId="62B3A333" w14:textId="04115F2E" w:rsidR="00172954" w:rsidRPr="00815395" w:rsidRDefault="00BA4227" w:rsidP="00BA4227">
      <w:pPr>
        <w:pStyle w:val="BodyText0"/>
      </w:pPr>
      <w:r>
        <w:rPr>
          <w:b/>
        </w:rPr>
        <w:t>Purpose:</w:t>
      </w:r>
      <w:r w:rsidR="00172954">
        <w:t xml:space="preserve"> to determine the main source of cooking fuel used by the household. </w:t>
      </w:r>
      <w:r w:rsidR="00172954" w:rsidRPr="00921FFC">
        <w:rPr>
          <w:b/>
        </w:rPr>
        <w:t xml:space="preserve">Cooking fuel </w:t>
      </w:r>
      <w:r w:rsidR="00172954" w:rsidRPr="00815395">
        <w:t>is a material that produces heat o</w:t>
      </w:r>
      <w:r w:rsidR="00172954">
        <w:t xml:space="preserve">r power to cook food. </w:t>
      </w:r>
      <w:r w:rsidR="00172954" w:rsidRPr="00815395">
        <w:rPr>
          <w:rFonts w:eastAsia="Times New Roman"/>
        </w:rPr>
        <w:t>The use of some types of cooking fuels can harm the health</w:t>
      </w:r>
      <w:r w:rsidR="00172954">
        <w:rPr>
          <w:rFonts w:eastAsia="Times New Roman"/>
        </w:rPr>
        <w:t xml:space="preserve"> </w:t>
      </w:r>
      <w:r w:rsidR="00172954" w:rsidRPr="00815395">
        <w:rPr>
          <w:rFonts w:eastAsia="Times New Roman"/>
        </w:rPr>
        <w:t>of household members</w:t>
      </w:r>
      <w:r w:rsidR="00172954">
        <w:rPr>
          <w:rFonts w:eastAsia="Times New Roman"/>
        </w:rPr>
        <w:t>, particularly when used for indoor cooking</w:t>
      </w:r>
      <w:r w:rsidR="00172954" w:rsidRPr="00815395">
        <w:rPr>
          <w:rFonts w:eastAsia="Times New Roman"/>
        </w:rPr>
        <w:t>.</w:t>
      </w:r>
      <w:r w:rsidR="00172954">
        <w:rPr>
          <w:rFonts w:eastAsia="Times New Roman"/>
        </w:rPr>
        <w:t xml:space="preserve"> </w:t>
      </w:r>
    </w:p>
    <w:p w14:paraId="380FE3E8" w14:textId="72F8A481" w:rsidR="00172954" w:rsidRPr="00B349E4" w:rsidRDefault="00172954" w:rsidP="00BA4227">
      <w:pPr>
        <w:pStyle w:val="BodyText0"/>
      </w:pPr>
      <w:r w:rsidRPr="0050330A">
        <w:t xml:space="preserve">This question asks </w:t>
      </w:r>
      <w:r w:rsidR="009E14EA" w:rsidRPr="0050330A">
        <w:t xml:space="preserve">only </w:t>
      </w:r>
      <w:r w:rsidRPr="0050330A">
        <w:t>about fuel used for cooking, not fuel for heating or lighting.</w:t>
      </w:r>
      <w:r>
        <w:t xml:space="preserve"> </w:t>
      </w:r>
      <w:r w:rsidRPr="0050330A">
        <w:t xml:space="preserve">If the respondent reports that the household uses more than one fuel for cooking, probe to identify the fuel used </w:t>
      </w:r>
      <w:r w:rsidRPr="0050330A">
        <w:rPr>
          <w:b/>
        </w:rPr>
        <w:t>most often</w:t>
      </w:r>
      <w:r w:rsidRPr="0050330A">
        <w:t xml:space="preserve"> for cooking. If the cooking fuel varies by season, record the </w:t>
      </w:r>
      <w:r w:rsidRPr="0050330A">
        <w:rPr>
          <w:b/>
        </w:rPr>
        <w:t>main source</w:t>
      </w:r>
      <w:r w:rsidRPr="0050330A">
        <w:t xml:space="preserve"> of cooking fuel that is being used currently, at the time of the interview. If the respondent reports a type of cooking fuel that is not listed on the questionnaire, record ‘96’ (OTHER) and specify the </w:t>
      </w:r>
      <w:r w:rsidR="009E14EA">
        <w:t xml:space="preserve">type of </w:t>
      </w:r>
      <w:r w:rsidRPr="0050330A">
        <w:t xml:space="preserve">cooking fuel used. If the </w:t>
      </w:r>
      <w:r w:rsidRPr="00B349E4">
        <w:t>household does not cook food, record ‘95’ (NO FOOD COOKED IN HOUSEHOLD) and skip to item 222. Definitions of common types of cooking fuel are listed in Table 2</w:t>
      </w:r>
      <w:r w:rsidR="00584703">
        <w:t>.7</w:t>
      </w:r>
      <w:r w:rsidRPr="00B349E4">
        <w:t>.</w:t>
      </w:r>
    </w:p>
    <w:p w14:paraId="78D86B91" w14:textId="71348511" w:rsidR="00B349E4" w:rsidRPr="00AA5B8C" w:rsidRDefault="00B349E4" w:rsidP="00B349E4">
      <w:pPr>
        <w:pStyle w:val="Tabletitle"/>
      </w:pPr>
      <w:bookmarkStart w:id="61" w:name="_Toc527243231"/>
      <w:r>
        <w:lastRenderedPageBreak/>
        <w:t>Table 2</w:t>
      </w:r>
      <w:r w:rsidR="00584703">
        <w:t>.7</w:t>
      </w:r>
      <w:r>
        <w:t>:</w:t>
      </w:r>
      <w:r w:rsidRPr="00B349E4">
        <w:t xml:space="preserve"> Types of Cooking Fuels</w:t>
      </w:r>
      <w:bookmarkEnd w:id="61"/>
    </w:p>
    <w:tbl>
      <w:tblPr>
        <w:tblW w:w="9360" w:type="dxa"/>
        <w:tblInd w:w="-5" w:type="dxa"/>
        <w:tblLook w:val="04A0" w:firstRow="1" w:lastRow="0" w:firstColumn="1" w:lastColumn="0" w:noHBand="0" w:noVBand="1"/>
      </w:tblPr>
      <w:tblGrid>
        <w:gridCol w:w="2430"/>
        <w:gridCol w:w="6930"/>
      </w:tblGrid>
      <w:tr w:rsidR="00B349E4" w:rsidRPr="00B349E4" w14:paraId="1672BB33" w14:textId="77777777" w:rsidTr="00B349E4">
        <w:trPr>
          <w:tblHeader/>
        </w:trPr>
        <w:tc>
          <w:tcPr>
            <w:tcW w:w="2430" w:type="dxa"/>
            <w:tcBorders>
              <w:top w:val="single" w:sz="4" w:space="0" w:color="auto"/>
              <w:left w:val="single" w:sz="4" w:space="0" w:color="auto"/>
              <w:bottom w:val="single" w:sz="4" w:space="0" w:color="auto"/>
              <w:right w:val="single" w:sz="4" w:space="0" w:color="auto"/>
            </w:tcBorders>
            <w:shd w:val="clear" w:color="auto" w:fill="387990"/>
            <w:tcMar>
              <w:top w:w="58" w:type="dxa"/>
              <w:left w:w="58" w:type="dxa"/>
              <w:bottom w:w="58" w:type="dxa"/>
              <w:right w:w="58" w:type="dxa"/>
            </w:tcMar>
            <w:hideMark/>
          </w:tcPr>
          <w:p w14:paraId="442ED379" w14:textId="77777777" w:rsidR="00172954" w:rsidRPr="00B349E4" w:rsidRDefault="00172954" w:rsidP="00172954">
            <w:pPr>
              <w:rPr>
                <w:b/>
                <w:color w:val="FFFFFF" w:themeColor="background1"/>
                <w:sz w:val="20"/>
                <w:szCs w:val="20"/>
              </w:rPr>
            </w:pPr>
            <w:r w:rsidRPr="00B349E4">
              <w:rPr>
                <w:b/>
                <w:color w:val="FFFFFF" w:themeColor="background1"/>
                <w:sz w:val="20"/>
                <w:szCs w:val="20"/>
              </w:rPr>
              <w:t>Response Category</w:t>
            </w:r>
          </w:p>
        </w:tc>
        <w:tc>
          <w:tcPr>
            <w:tcW w:w="6930" w:type="dxa"/>
            <w:tcBorders>
              <w:top w:val="single" w:sz="4" w:space="0" w:color="auto"/>
              <w:left w:val="single" w:sz="4" w:space="0" w:color="auto"/>
              <w:bottom w:val="single" w:sz="4" w:space="0" w:color="auto"/>
              <w:right w:val="single" w:sz="4" w:space="0" w:color="auto"/>
            </w:tcBorders>
            <w:shd w:val="clear" w:color="auto" w:fill="387990"/>
            <w:tcMar>
              <w:top w:w="58" w:type="dxa"/>
              <w:left w:w="58" w:type="dxa"/>
              <w:bottom w:w="58" w:type="dxa"/>
              <w:right w:w="58" w:type="dxa"/>
            </w:tcMar>
            <w:hideMark/>
          </w:tcPr>
          <w:p w14:paraId="5373A44B" w14:textId="77777777" w:rsidR="00172954" w:rsidRPr="00B349E4" w:rsidRDefault="00172954" w:rsidP="00172954">
            <w:pPr>
              <w:rPr>
                <w:b/>
                <w:color w:val="FFFFFF" w:themeColor="background1"/>
                <w:sz w:val="20"/>
                <w:szCs w:val="20"/>
              </w:rPr>
            </w:pPr>
            <w:r w:rsidRPr="00B349E4">
              <w:rPr>
                <w:b/>
                <w:color w:val="FFFFFF" w:themeColor="background1"/>
                <w:sz w:val="20"/>
                <w:szCs w:val="20"/>
              </w:rPr>
              <w:t>Definition</w:t>
            </w:r>
          </w:p>
        </w:tc>
      </w:tr>
      <w:tr w:rsidR="00172954" w:rsidRPr="00B349E4" w14:paraId="2C4D1EA0" w14:textId="77777777" w:rsidTr="00B349E4">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4A8440DC" w14:textId="77777777" w:rsidR="00172954" w:rsidRPr="00B349E4" w:rsidRDefault="00172954" w:rsidP="00172954">
            <w:pPr>
              <w:rPr>
                <w:b/>
                <w:sz w:val="20"/>
                <w:szCs w:val="20"/>
              </w:rPr>
            </w:pPr>
            <w:r w:rsidRPr="00B349E4">
              <w:rPr>
                <w:b/>
                <w:sz w:val="20"/>
                <w:szCs w:val="20"/>
              </w:rPr>
              <w:t>Electricity</w:t>
            </w:r>
          </w:p>
        </w:tc>
        <w:tc>
          <w:tcPr>
            <w:tcW w:w="69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4EB90DA4" w14:textId="77777777" w:rsidR="00172954" w:rsidRPr="00B349E4" w:rsidRDefault="00172954" w:rsidP="00172954">
            <w:pPr>
              <w:rPr>
                <w:sz w:val="20"/>
                <w:szCs w:val="20"/>
              </w:rPr>
            </w:pPr>
            <w:r w:rsidRPr="00B349E4">
              <w:rPr>
                <w:sz w:val="20"/>
                <w:szCs w:val="20"/>
              </w:rPr>
              <w:t xml:space="preserve">Electrical energy converted into heat to </w:t>
            </w:r>
            <w:r w:rsidRPr="00B349E4">
              <w:rPr>
                <w:bCs/>
                <w:sz w:val="20"/>
                <w:szCs w:val="20"/>
              </w:rPr>
              <w:t>cook</w:t>
            </w:r>
            <w:r w:rsidRPr="00B349E4">
              <w:rPr>
                <w:sz w:val="20"/>
                <w:szCs w:val="20"/>
              </w:rPr>
              <w:t xml:space="preserve"> and bake, as with an electric stove or range.</w:t>
            </w:r>
          </w:p>
        </w:tc>
      </w:tr>
      <w:tr w:rsidR="00172954" w:rsidRPr="00B349E4" w14:paraId="50E2FE9A" w14:textId="77777777" w:rsidTr="00B349E4">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259CB5FF" w14:textId="77777777" w:rsidR="00172954" w:rsidRPr="00B349E4" w:rsidRDefault="00172954" w:rsidP="00172954">
            <w:pPr>
              <w:rPr>
                <w:b/>
                <w:sz w:val="20"/>
                <w:szCs w:val="20"/>
              </w:rPr>
            </w:pPr>
            <w:r w:rsidRPr="00B349E4">
              <w:rPr>
                <w:b/>
                <w:sz w:val="20"/>
                <w:szCs w:val="20"/>
              </w:rPr>
              <w:t>Liquid propane gas</w:t>
            </w:r>
          </w:p>
        </w:tc>
        <w:tc>
          <w:tcPr>
            <w:tcW w:w="69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07FEB143" w14:textId="77777777" w:rsidR="00172954" w:rsidRPr="00B349E4" w:rsidRDefault="00172954" w:rsidP="00172954">
            <w:pPr>
              <w:rPr>
                <w:sz w:val="20"/>
                <w:szCs w:val="20"/>
              </w:rPr>
            </w:pPr>
            <w:r w:rsidRPr="00B349E4">
              <w:rPr>
                <w:sz w:val="20"/>
                <w:szCs w:val="20"/>
              </w:rPr>
              <w:t>A flammable mixture of hydrocarbon gases that is usually purchased in tanks.</w:t>
            </w:r>
          </w:p>
        </w:tc>
      </w:tr>
      <w:tr w:rsidR="00172954" w:rsidRPr="00B349E4" w14:paraId="67BBA8A1" w14:textId="77777777" w:rsidTr="00B349E4">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2F4E3AAE" w14:textId="77777777" w:rsidR="00172954" w:rsidRPr="00B349E4" w:rsidRDefault="00172954" w:rsidP="00172954">
            <w:pPr>
              <w:rPr>
                <w:b/>
                <w:sz w:val="20"/>
                <w:szCs w:val="20"/>
              </w:rPr>
            </w:pPr>
            <w:r w:rsidRPr="00B349E4">
              <w:rPr>
                <w:b/>
                <w:sz w:val="20"/>
                <w:szCs w:val="20"/>
              </w:rPr>
              <w:t>Natural gas</w:t>
            </w:r>
          </w:p>
        </w:tc>
        <w:tc>
          <w:tcPr>
            <w:tcW w:w="69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672DEBCB" w14:textId="77777777" w:rsidR="00172954" w:rsidRPr="00B349E4" w:rsidRDefault="00172954" w:rsidP="00172954">
            <w:pPr>
              <w:rPr>
                <w:sz w:val="20"/>
                <w:szCs w:val="20"/>
              </w:rPr>
            </w:pPr>
            <w:r w:rsidRPr="00B349E4">
              <w:rPr>
                <w:bCs/>
                <w:sz w:val="20"/>
                <w:szCs w:val="20"/>
              </w:rPr>
              <w:t>A</w:t>
            </w:r>
            <w:r w:rsidRPr="00B349E4">
              <w:rPr>
                <w:sz w:val="20"/>
                <w:szCs w:val="20"/>
              </w:rPr>
              <w:t xml:space="preserve"> gaseous fossil fuel that is </w:t>
            </w:r>
            <w:r w:rsidRPr="00B349E4">
              <w:rPr>
                <w:sz w:val="20"/>
                <w:szCs w:val="20"/>
                <w:lang w:val="en"/>
              </w:rPr>
              <w:t>usually piped into the house.</w:t>
            </w:r>
          </w:p>
        </w:tc>
      </w:tr>
      <w:tr w:rsidR="00172954" w:rsidRPr="00B349E4" w14:paraId="57278D7A" w14:textId="77777777" w:rsidTr="00B349E4">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2541192F" w14:textId="77777777" w:rsidR="00172954" w:rsidRPr="00B349E4" w:rsidRDefault="00172954" w:rsidP="00172954">
            <w:pPr>
              <w:rPr>
                <w:b/>
                <w:sz w:val="20"/>
                <w:szCs w:val="20"/>
              </w:rPr>
            </w:pPr>
            <w:r w:rsidRPr="00B349E4">
              <w:rPr>
                <w:b/>
                <w:sz w:val="20"/>
                <w:szCs w:val="20"/>
              </w:rPr>
              <w:t>Biogas</w:t>
            </w:r>
          </w:p>
        </w:tc>
        <w:tc>
          <w:tcPr>
            <w:tcW w:w="69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4D6FDABE" w14:textId="77777777" w:rsidR="00172954" w:rsidRPr="00B349E4" w:rsidRDefault="00172954" w:rsidP="00172954">
            <w:pPr>
              <w:rPr>
                <w:sz w:val="20"/>
                <w:szCs w:val="20"/>
              </w:rPr>
            </w:pPr>
            <w:r w:rsidRPr="00B349E4">
              <w:rPr>
                <w:sz w:val="20"/>
                <w:szCs w:val="20"/>
              </w:rPr>
              <w:t>A methane-rich gas produced through the anaerobic (without air) digestion of organic wastes. Biogas can be generated from animal and kitchen wastes, as well as some crop residues. It also includes gases produced by fermenting manure in an enclosed pit.</w:t>
            </w:r>
          </w:p>
        </w:tc>
      </w:tr>
      <w:tr w:rsidR="00172954" w:rsidRPr="00B349E4" w14:paraId="432E833C" w14:textId="77777777" w:rsidTr="00B349E4">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236B7516" w14:textId="77777777" w:rsidR="00172954" w:rsidRPr="00B349E4" w:rsidRDefault="00172954" w:rsidP="00172954">
            <w:pPr>
              <w:rPr>
                <w:b/>
                <w:sz w:val="20"/>
                <w:szCs w:val="20"/>
              </w:rPr>
            </w:pPr>
            <w:r w:rsidRPr="00B349E4">
              <w:rPr>
                <w:b/>
                <w:sz w:val="20"/>
                <w:szCs w:val="20"/>
              </w:rPr>
              <w:t>Kerosene</w:t>
            </w:r>
          </w:p>
        </w:tc>
        <w:tc>
          <w:tcPr>
            <w:tcW w:w="69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6C7798D1" w14:textId="77777777" w:rsidR="00172954" w:rsidRPr="00B349E4" w:rsidRDefault="00172954" w:rsidP="00172954">
            <w:pPr>
              <w:rPr>
                <w:sz w:val="20"/>
                <w:szCs w:val="20"/>
              </w:rPr>
            </w:pPr>
            <w:r w:rsidRPr="00B349E4">
              <w:rPr>
                <w:sz w:val="20"/>
                <w:szCs w:val="20"/>
              </w:rPr>
              <w:t>A liquid product of crude oil with a high energy density that is usually purchased in containers. Also called “paraffin” in some countries.</w:t>
            </w:r>
          </w:p>
        </w:tc>
      </w:tr>
      <w:tr w:rsidR="00172954" w:rsidRPr="00B349E4" w14:paraId="260C4D7C" w14:textId="77777777" w:rsidTr="00B349E4">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6A6D71A1" w14:textId="77777777" w:rsidR="00172954" w:rsidRPr="00B349E4" w:rsidRDefault="00172954" w:rsidP="00172954">
            <w:pPr>
              <w:rPr>
                <w:b/>
                <w:sz w:val="20"/>
                <w:szCs w:val="20"/>
              </w:rPr>
            </w:pPr>
            <w:r w:rsidRPr="00B349E4">
              <w:rPr>
                <w:b/>
                <w:sz w:val="20"/>
                <w:szCs w:val="20"/>
              </w:rPr>
              <w:t>Coal or lignite</w:t>
            </w:r>
          </w:p>
        </w:tc>
        <w:tc>
          <w:tcPr>
            <w:tcW w:w="69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03AD2FB8" w14:textId="77777777" w:rsidR="00172954" w:rsidRPr="00B349E4" w:rsidRDefault="00172954" w:rsidP="00172954">
            <w:pPr>
              <w:rPr>
                <w:sz w:val="20"/>
                <w:szCs w:val="20"/>
              </w:rPr>
            </w:pPr>
            <w:r w:rsidRPr="00B349E4">
              <w:rPr>
                <w:sz w:val="20"/>
                <w:szCs w:val="20"/>
              </w:rPr>
              <w:t xml:space="preserve">Coal is a black, solid, carbon-rich material found underground. </w:t>
            </w:r>
            <w:r w:rsidRPr="00B349E4">
              <w:rPr>
                <w:bCs/>
                <w:sz w:val="20"/>
                <w:szCs w:val="20"/>
                <w:lang w:val="en"/>
              </w:rPr>
              <w:t xml:space="preserve">Lignite </w:t>
            </w:r>
            <w:r w:rsidRPr="00B349E4">
              <w:rPr>
                <w:sz w:val="20"/>
                <w:szCs w:val="20"/>
                <w:lang w:val="en"/>
              </w:rPr>
              <w:t>is a soft brown combustible sedimentary rock that is formed from naturally compressed peat. Coal and lignite are usually purchased as lumps.</w:t>
            </w:r>
          </w:p>
        </w:tc>
      </w:tr>
      <w:tr w:rsidR="00172954" w:rsidRPr="00B349E4" w14:paraId="27AF8A2B" w14:textId="77777777" w:rsidTr="00B349E4">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410544E5" w14:textId="77777777" w:rsidR="00172954" w:rsidRPr="00B349E4" w:rsidRDefault="00172954" w:rsidP="00172954">
            <w:pPr>
              <w:rPr>
                <w:b/>
                <w:sz w:val="20"/>
                <w:szCs w:val="20"/>
              </w:rPr>
            </w:pPr>
            <w:r w:rsidRPr="00B349E4">
              <w:rPr>
                <w:b/>
                <w:sz w:val="20"/>
                <w:szCs w:val="20"/>
              </w:rPr>
              <w:t>Charcoal</w:t>
            </w:r>
          </w:p>
        </w:tc>
        <w:tc>
          <w:tcPr>
            <w:tcW w:w="69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0230DD89" w14:textId="77777777" w:rsidR="00172954" w:rsidRPr="00B349E4" w:rsidRDefault="00172954" w:rsidP="00172954">
            <w:pPr>
              <w:rPr>
                <w:sz w:val="20"/>
                <w:szCs w:val="20"/>
              </w:rPr>
            </w:pPr>
            <w:r w:rsidRPr="00B349E4">
              <w:rPr>
                <w:sz w:val="20"/>
                <w:szCs w:val="20"/>
              </w:rPr>
              <w:t>Charred wood that has lost all moisture and most volatile contents in the production process.</w:t>
            </w:r>
          </w:p>
        </w:tc>
      </w:tr>
      <w:tr w:rsidR="00172954" w:rsidRPr="00B349E4" w14:paraId="37D84126" w14:textId="77777777" w:rsidTr="00B349E4">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14544C59" w14:textId="77777777" w:rsidR="00172954" w:rsidRPr="00B349E4" w:rsidRDefault="00172954" w:rsidP="00172954">
            <w:pPr>
              <w:rPr>
                <w:b/>
                <w:sz w:val="20"/>
                <w:szCs w:val="20"/>
              </w:rPr>
            </w:pPr>
            <w:r w:rsidRPr="00B349E4">
              <w:rPr>
                <w:b/>
                <w:sz w:val="20"/>
                <w:szCs w:val="20"/>
              </w:rPr>
              <w:t>Wood</w:t>
            </w:r>
          </w:p>
        </w:tc>
        <w:tc>
          <w:tcPr>
            <w:tcW w:w="69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0101A9B5" w14:textId="0A5788B9" w:rsidR="00172954" w:rsidRPr="00B349E4" w:rsidRDefault="009E14EA" w:rsidP="00172954">
            <w:pPr>
              <w:rPr>
                <w:sz w:val="20"/>
                <w:szCs w:val="20"/>
              </w:rPr>
            </w:pPr>
            <w:r>
              <w:rPr>
                <w:sz w:val="20"/>
                <w:szCs w:val="20"/>
              </w:rPr>
              <w:t>Wood can be in the form of collected f</w:t>
            </w:r>
            <w:r w:rsidR="00172954" w:rsidRPr="00B349E4">
              <w:rPr>
                <w:sz w:val="20"/>
                <w:szCs w:val="20"/>
              </w:rPr>
              <w:t xml:space="preserve">irewood, chips, sheets, pellets, </w:t>
            </w:r>
            <w:r>
              <w:rPr>
                <w:sz w:val="20"/>
                <w:szCs w:val="20"/>
              </w:rPr>
              <w:t>or</w:t>
            </w:r>
            <w:r w:rsidR="00172954" w:rsidRPr="00B349E4">
              <w:rPr>
                <w:sz w:val="20"/>
                <w:szCs w:val="20"/>
              </w:rPr>
              <w:t xml:space="preserve"> sawdust. </w:t>
            </w:r>
          </w:p>
        </w:tc>
      </w:tr>
      <w:tr w:rsidR="00172954" w:rsidRPr="00B349E4" w14:paraId="0026812D" w14:textId="77777777" w:rsidTr="00B349E4">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7E4811B7" w14:textId="77777777" w:rsidR="00172954" w:rsidRPr="00B349E4" w:rsidRDefault="00172954" w:rsidP="00172954">
            <w:pPr>
              <w:rPr>
                <w:b/>
                <w:sz w:val="20"/>
                <w:szCs w:val="20"/>
              </w:rPr>
            </w:pPr>
            <w:r w:rsidRPr="00B349E4">
              <w:rPr>
                <w:b/>
                <w:sz w:val="20"/>
                <w:szCs w:val="20"/>
              </w:rPr>
              <w:t>Straw, shrubs, grass</w:t>
            </w:r>
          </w:p>
        </w:tc>
        <w:tc>
          <w:tcPr>
            <w:tcW w:w="69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2DDC86A7" w14:textId="2A805C4B" w:rsidR="00172954" w:rsidRPr="00B349E4" w:rsidRDefault="009E14EA" w:rsidP="00172954">
            <w:pPr>
              <w:rPr>
                <w:sz w:val="20"/>
                <w:szCs w:val="20"/>
              </w:rPr>
            </w:pPr>
            <w:r>
              <w:rPr>
                <w:sz w:val="20"/>
                <w:szCs w:val="20"/>
              </w:rPr>
              <w:t>Straw is a</w:t>
            </w:r>
            <w:r w:rsidR="00172954" w:rsidRPr="00B349E4">
              <w:rPr>
                <w:sz w:val="20"/>
                <w:szCs w:val="20"/>
              </w:rPr>
              <w:t>n agricultural by-product—the dry stalks of cereal plants—after the grain and chaff have been removed. Shrubs or grass may also be gathered and dried for use as a cooking fuel.</w:t>
            </w:r>
          </w:p>
        </w:tc>
      </w:tr>
      <w:tr w:rsidR="00172954" w:rsidRPr="00B349E4" w14:paraId="3859DE6F" w14:textId="77777777" w:rsidTr="00B349E4">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603639EB" w14:textId="77777777" w:rsidR="00172954" w:rsidRPr="00B349E4" w:rsidRDefault="00172954" w:rsidP="00172954">
            <w:pPr>
              <w:rPr>
                <w:b/>
                <w:sz w:val="20"/>
                <w:szCs w:val="20"/>
              </w:rPr>
            </w:pPr>
            <w:r w:rsidRPr="00B349E4">
              <w:rPr>
                <w:b/>
                <w:sz w:val="20"/>
                <w:szCs w:val="20"/>
              </w:rPr>
              <w:t>Agricultural crop residue</w:t>
            </w:r>
          </w:p>
        </w:tc>
        <w:tc>
          <w:tcPr>
            <w:tcW w:w="69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1B58CA69" w14:textId="77777777" w:rsidR="00172954" w:rsidRPr="00B349E4" w:rsidRDefault="00172954" w:rsidP="00172954">
            <w:pPr>
              <w:rPr>
                <w:sz w:val="20"/>
                <w:szCs w:val="20"/>
              </w:rPr>
            </w:pPr>
            <w:r w:rsidRPr="00B349E4">
              <w:rPr>
                <w:sz w:val="20"/>
                <w:szCs w:val="20"/>
              </w:rPr>
              <w:t>There are two types of agricultural crop residues. 1) Field residues are materials left in an agricultural field or orchard after the crop has been harvested. These residues include stalks and stubble (stems), leaves, and seed pods. 2) Process residues are materials left after the crop is processed into a usable resource. These residues include husks, seeds, bagasse, molasses, and roots.</w:t>
            </w:r>
          </w:p>
        </w:tc>
      </w:tr>
      <w:tr w:rsidR="00172954" w:rsidRPr="00B349E4" w14:paraId="09B91E62" w14:textId="77777777" w:rsidTr="00B349E4">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6AB71C51" w14:textId="77777777" w:rsidR="00172954" w:rsidRPr="00B349E4" w:rsidRDefault="00172954" w:rsidP="00172954">
            <w:pPr>
              <w:rPr>
                <w:b/>
                <w:sz w:val="20"/>
                <w:szCs w:val="20"/>
              </w:rPr>
            </w:pPr>
            <w:r w:rsidRPr="00B349E4">
              <w:rPr>
                <w:b/>
                <w:sz w:val="20"/>
                <w:szCs w:val="20"/>
              </w:rPr>
              <w:t>Animal dung</w:t>
            </w:r>
          </w:p>
        </w:tc>
        <w:tc>
          <w:tcPr>
            <w:tcW w:w="69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0DC64105" w14:textId="77777777" w:rsidR="00172954" w:rsidRPr="00B349E4" w:rsidRDefault="00172954" w:rsidP="00172954">
            <w:pPr>
              <w:rPr>
                <w:sz w:val="20"/>
                <w:szCs w:val="20"/>
              </w:rPr>
            </w:pPr>
            <w:r w:rsidRPr="00B349E4">
              <w:rPr>
                <w:sz w:val="20"/>
                <w:szCs w:val="20"/>
              </w:rPr>
              <w:t>Dried animal feces can serve as an inexpensive cooking fuel.</w:t>
            </w:r>
          </w:p>
        </w:tc>
      </w:tr>
    </w:tbl>
    <w:p w14:paraId="33D47A35" w14:textId="77777777" w:rsidR="00172954" w:rsidRPr="00264B62" w:rsidRDefault="00172954" w:rsidP="00B349E4">
      <w:pPr>
        <w:pStyle w:val="Heading4"/>
      </w:pPr>
      <w:r>
        <w:t xml:space="preserve">Item 220, </w:t>
      </w:r>
      <w:r w:rsidRPr="00264B62">
        <w:t>“Is the cooking usually done in the house, in a separate building, or outdoors?”</w:t>
      </w:r>
    </w:p>
    <w:p w14:paraId="1AF6F24D" w14:textId="7F579465" w:rsidR="00172954" w:rsidRDefault="00BA4227" w:rsidP="00BA4227">
      <w:pPr>
        <w:pStyle w:val="BodyText0"/>
      </w:pPr>
      <w:r>
        <w:rPr>
          <w:b/>
        </w:rPr>
        <w:t>Purpose:</w:t>
      </w:r>
      <w:r w:rsidR="00172954" w:rsidRPr="00CC38D6">
        <w:t xml:space="preserve"> to collect information on where food</w:t>
      </w:r>
      <w:r w:rsidR="00172954">
        <w:t xml:space="preserve"> for the household</w:t>
      </w:r>
      <w:r w:rsidR="00172954" w:rsidRPr="00CC38D6">
        <w:t xml:space="preserve"> is prepared</w:t>
      </w:r>
      <w:r w:rsidR="00172954">
        <w:t xml:space="preserve">. </w:t>
      </w:r>
      <w:r w:rsidR="00172954" w:rsidRPr="00CC38D6">
        <w:t xml:space="preserve">This information is important </w:t>
      </w:r>
      <w:r w:rsidR="00172954">
        <w:t>because it indicates</w:t>
      </w:r>
      <w:r w:rsidR="00172954" w:rsidRPr="00CC38D6">
        <w:t xml:space="preserve"> the air quality inside and around the dwelling. </w:t>
      </w:r>
    </w:p>
    <w:p w14:paraId="1A598C7B" w14:textId="52144134" w:rsidR="00172954" w:rsidRDefault="00172954" w:rsidP="00BA4227">
      <w:pPr>
        <w:pStyle w:val="BodyText0"/>
      </w:pPr>
      <w:r>
        <w:t xml:space="preserve">Ask the question and record ‘1’ if the cooking is done </w:t>
      </w:r>
      <w:r w:rsidRPr="00CC38D6">
        <w:t xml:space="preserve">in the house, </w:t>
      </w:r>
      <w:r>
        <w:t xml:space="preserve">‘2’ if the cooking is done </w:t>
      </w:r>
      <w:r w:rsidRPr="00CC38D6">
        <w:t xml:space="preserve">in a separate building, or </w:t>
      </w:r>
      <w:r>
        <w:t xml:space="preserve">‘3’ if the cooking is done </w:t>
      </w:r>
      <w:r w:rsidRPr="00CC38D6">
        <w:t>outdoors.</w:t>
      </w:r>
      <w:r>
        <w:t xml:space="preserve"> If the cooking is done somewhere else, record ‘6’ (OTHER) and specify the location. If </w:t>
      </w:r>
      <w:r w:rsidR="009E14EA">
        <w:t>cooking is</w:t>
      </w:r>
      <w:r>
        <w:t xml:space="preserve"> not</w:t>
      </w:r>
      <w:r w:rsidR="009E14EA">
        <w:t xml:space="preserve"> done</w:t>
      </w:r>
      <w:r>
        <w:t xml:space="preserve"> in the house, skip to item 222.</w:t>
      </w:r>
    </w:p>
    <w:p w14:paraId="57C55DC9" w14:textId="77777777" w:rsidR="00172954" w:rsidRPr="00264B62" w:rsidRDefault="00172954" w:rsidP="00B349E4">
      <w:pPr>
        <w:pStyle w:val="Heading4"/>
      </w:pPr>
      <w:r>
        <w:t xml:space="preserve">Item 221, </w:t>
      </w:r>
      <w:r w:rsidRPr="00264B62">
        <w:t>“Do you have a separate room that is used as a kitchen?”</w:t>
      </w:r>
    </w:p>
    <w:p w14:paraId="5FA5CAA8" w14:textId="123CA393" w:rsidR="00172954" w:rsidRDefault="00BA4227" w:rsidP="00BA4227">
      <w:pPr>
        <w:pStyle w:val="BodyText0"/>
      </w:pPr>
      <w:r>
        <w:rPr>
          <w:b/>
        </w:rPr>
        <w:t>Purpose:</w:t>
      </w:r>
      <w:r w:rsidR="00172954">
        <w:t xml:space="preserve"> to provide</w:t>
      </w:r>
      <w:r w:rsidR="00172954" w:rsidRPr="00CC38D6">
        <w:t xml:space="preserve"> additional information on</w:t>
      </w:r>
      <w:r w:rsidR="009E14EA">
        <w:t xml:space="preserve"> both</w:t>
      </w:r>
      <w:r w:rsidR="00172954" w:rsidRPr="00CC38D6">
        <w:t xml:space="preserve"> the</w:t>
      </w:r>
      <w:r w:rsidR="009E14EA">
        <w:t xml:space="preserve"> economic and the health </w:t>
      </w:r>
      <w:r w:rsidR="00172954">
        <w:t xml:space="preserve">status of </w:t>
      </w:r>
      <w:r w:rsidR="00172954" w:rsidRPr="00CC38D6">
        <w:t>the household</w:t>
      </w:r>
      <w:r w:rsidR="00172954">
        <w:t>.</w:t>
      </w:r>
      <w:r w:rsidR="00172954" w:rsidRPr="00B05FAF">
        <w:t xml:space="preserve"> </w:t>
      </w:r>
      <w:r w:rsidR="00172954">
        <w:t xml:space="preserve">This item is asked only if cooking is usually done </w:t>
      </w:r>
      <w:r w:rsidR="00172954" w:rsidRPr="00747215">
        <w:rPr>
          <w:b/>
        </w:rPr>
        <w:t>inside the house</w:t>
      </w:r>
      <w:r w:rsidR="00172954" w:rsidRPr="00CC38D6">
        <w:t>.</w:t>
      </w:r>
    </w:p>
    <w:p w14:paraId="56B390B2" w14:textId="61EC47F5" w:rsidR="00172954" w:rsidRPr="00FB5D9E" w:rsidRDefault="00172954" w:rsidP="00BA4227">
      <w:pPr>
        <w:pStyle w:val="BodyText0"/>
      </w:pPr>
      <w:r>
        <w:lastRenderedPageBreak/>
        <w:t>Ask the question and record the response.</w:t>
      </w:r>
    </w:p>
    <w:p w14:paraId="698C7177" w14:textId="77777777" w:rsidR="00172954" w:rsidRPr="00264B62" w:rsidRDefault="00172954" w:rsidP="00B349E4">
      <w:pPr>
        <w:pStyle w:val="Heading4"/>
      </w:pPr>
      <w:r>
        <w:t xml:space="preserve">Item 222, </w:t>
      </w:r>
      <w:r w:rsidRPr="00264B62">
        <w:t>“Does your household have [ITEM]?”</w:t>
      </w:r>
    </w:p>
    <w:p w14:paraId="6513DFD7" w14:textId="3B5BEF68" w:rsidR="00172954" w:rsidRDefault="00BA4227" w:rsidP="00BA4227">
      <w:pPr>
        <w:pStyle w:val="BodyText0"/>
      </w:pPr>
      <w:r>
        <w:rPr>
          <w:b/>
        </w:rPr>
        <w:t>Purpose:</w:t>
      </w:r>
      <w:r w:rsidR="00172954">
        <w:t xml:space="preserve"> to determine if the household owns the listed items. </w:t>
      </w:r>
      <w:r w:rsidR="00172954" w:rsidRPr="00CC38D6">
        <w:t xml:space="preserve">The answers to these questions on ownership of certain items </w:t>
      </w:r>
      <w:r w:rsidR="00172954">
        <w:t>provide</w:t>
      </w:r>
      <w:r w:rsidR="00172954" w:rsidRPr="00CC38D6">
        <w:t xml:space="preserve"> a measure of the socioeconomic status of the household. </w:t>
      </w:r>
    </w:p>
    <w:p w14:paraId="18FF23CA" w14:textId="50FC3AAD" w:rsidR="00172954" w:rsidRDefault="00172954" w:rsidP="00BA4227">
      <w:pPr>
        <w:pStyle w:val="BodyText0"/>
      </w:pPr>
      <w:r>
        <w:t xml:space="preserve">Ask the question for </w:t>
      </w:r>
      <w:r w:rsidRPr="00747215">
        <w:rPr>
          <w:b/>
        </w:rPr>
        <w:t>each item</w:t>
      </w:r>
      <w:r w:rsidRPr="00CC38D6">
        <w:t xml:space="preserve"> </w:t>
      </w:r>
      <w:r>
        <w:t>listed (sub-</w:t>
      </w:r>
      <w:r w:rsidRPr="000E4FC8">
        <w:t>items a–f) and</w:t>
      </w:r>
      <w:r w:rsidRPr="00CC38D6">
        <w:t xml:space="preserve"> </w:t>
      </w:r>
      <w:r>
        <w:t>select</w:t>
      </w:r>
      <w:r w:rsidRPr="00CC38D6">
        <w:t xml:space="preserve"> </w:t>
      </w:r>
      <w:r>
        <w:t>‘1’ (YES) or ‘2’ (NO)</w:t>
      </w:r>
      <w:r w:rsidRPr="00CC38D6">
        <w:t>. Do not leave any item blank.</w:t>
      </w:r>
      <w:r>
        <w:t xml:space="preserve"> </w:t>
      </w:r>
      <w:r w:rsidRPr="00CC38D6">
        <w:t xml:space="preserve">If the respondent reports that a household item such as a radio is broken, try to find out how long it has been broken and whether it will be fixed. If the item appears to be out of use only temporarily, </w:t>
      </w:r>
      <w:r>
        <w:t>select ‘</w:t>
      </w:r>
      <w:r w:rsidRPr="00CC38D6">
        <w:t>1</w:t>
      </w:r>
      <w:r>
        <w:t>’</w:t>
      </w:r>
      <w:r w:rsidRPr="00CC38D6">
        <w:t xml:space="preserve"> </w:t>
      </w:r>
      <w:r>
        <w:t>(</w:t>
      </w:r>
      <w:r w:rsidRPr="00CC38D6">
        <w:t>YES</w:t>
      </w:r>
      <w:r>
        <w:t>)</w:t>
      </w:r>
      <w:r w:rsidRPr="00CC38D6">
        <w:t xml:space="preserve">. Otherwise, </w:t>
      </w:r>
      <w:r>
        <w:t>select ‘</w:t>
      </w:r>
      <w:r w:rsidRPr="00CC38D6">
        <w:t>2</w:t>
      </w:r>
      <w:r>
        <w:t>’</w:t>
      </w:r>
      <w:r w:rsidRPr="00CC38D6">
        <w:t xml:space="preserve"> </w:t>
      </w:r>
      <w:r>
        <w:t>(</w:t>
      </w:r>
      <w:r w:rsidRPr="00CC38D6">
        <w:t>NO</w:t>
      </w:r>
      <w:r>
        <w:t>)</w:t>
      </w:r>
      <w:r w:rsidRPr="00CC38D6">
        <w:t>.</w:t>
      </w:r>
    </w:p>
    <w:p w14:paraId="767E08AD" w14:textId="04BE5932" w:rsidR="00172954" w:rsidRPr="00264B62" w:rsidRDefault="00172954" w:rsidP="00B349E4">
      <w:pPr>
        <w:pStyle w:val="Heading4"/>
      </w:pPr>
      <w:r>
        <w:t xml:space="preserve">Item 223, </w:t>
      </w:r>
      <w:r w:rsidRPr="00264B62">
        <w:t xml:space="preserve">“Does </w:t>
      </w:r>
      <w:r w:rsidR="009E14EA">
        <w:t>any mem</w:t>
      </w:r>
      <w:r w:rsidR="00591E0F">
        <w:t>ber of this</w:t>
      </w:r>
      <w:r w:rsidRPr="00264B62">
        <w:t xml:space="preserve"> household own [ITEM]?”</w:t>
      </w:r>
    </w:p>
    <w:p w14:paraId="490CCA33" w14:textId="15707DF3" w:rsidR="00172954" w:rsidRPr="00CC38D6" w:rsidRDefault="00BA4227" w:rsidP="00BA4227">
      <w:pPr>
        <w:pStyle w:val="BodyText0"/>
      </w:pPr>
      <w:r>
        <w:rPr>
          <w:b/>
        </w:rPr>
        <w:t>Purpose:</w:t>
      </w:r>
      <w:r w:rsidR="00172954">
        <w:t xml:space="preserve"> to determine if any household members own the items listed. </w:t>
      </w:r>
      <w:r w:rsidR="009E14EA" w:rsidRPr="00CC38D6">
        <w:t xml:space="preserve">The answers to these questions on ownership of certain items </w:t>
      </w:r>
      <w:r w:rsidR="009E14EA">
        <w:t>provide</w:t>
      </w:r>
      <w:r w:rsidR="009E14EA" w:rsidRPr="00CC38D6">
        <w:t xml:space="preserve"> a measure of the socioeconomic status of the household.</w:t>
      </w:r>
      <w:r w:rsidR="009E14EA">
        <w:t xml:space="preserve"> </w:t>
      </w:r>
    </w:p>
    <w:p w14:paraId="7C92FD28" w14:textId="4BCE4122" w:rsidR="00172954" w:rsidRDefault="00172954" w:rsidP="00BA4227">
      <w:pPr>
        <w:pStyle w:val="BodyText0"/>
      </w:pPr>
      <w:r>
        <w:t xml:space="preserve">Ask the question using </w:t>
      </w:r>
      <w:r w:rsidRPr="00747215">
        <w:rPr>
          <w:b/>
        </w:rPr>
        <w:t>each item</w:t>
      </w:r>
      <w:r w:rsidRPr="00CC38D6">
        <w:t xml:space="preserve"> </w:t>
      </w:r>
      <w:r>
        <w:t xml:space="preserve">listed (sub-items </w:t>
      </w:r>
      <w:r w:rsidRPr="000E4FC8">
        <w:t>a–g</w:t>
      </w:r>
      <w:proofErr w:type="gramStart"/>
      <w:r w:rsidRPr="000E4FC8">
        <w:t>),</w:t>
      </w:r>
      <w:r>
        <w:t xml:space="preserve"> </w:t>
      </w:r>
      <w:r w:rsidRPr="00CC38D6">
        <w:t>and</w:t>
      </w:r>
      <w:proofErr w:type="gramEnd"/>
      <w:r w:rsidRPr="00CC38D6">
        <w:t xml:space="preserve"> </w:t>
      </w:r>
      <w:r>
        <w:t>select ‘1’ (YES) or ‘2’ (NO)</w:t>
      </w:r>
      <w:r w:rsidRPr="00CC38D6">
        <w:t>. Do not leave any item blank.</w:t>
      </w:r>
      <w:r>
        <w:t xml:space="preserve"> I</w:t>
      </w:r>
      <w:r w:rsidRPr="00CC38D6">
        <w:t xml:space="preserve">f the respondent reports that an item is broken, try to find out how long it has been broken and whether it will be fixed. If the item appears to be out of use only temporarily, </w:t>
      </w:r>
      <w:r>
        <w:t>select ‘</w:t>
      </w:r>
      <w:r w:rsidRPr="00CC38D6">
        <w:t>1</w:t>
      </w:r>
      <w:r>
        <w:t>’</w:t>
      </w:r>
      <w:r w:rsidRPr="00CC38D6">
        <w:t xml:space="preserve"> </w:t>
      </w:r>
      <w:r>
        <w:t>(</w:t>
      </w:r>
      <w:r w:rsidRPr="00CC38D6">
        <w:t>YES</w:t>
      </w:r>
      <w:r>
        <w:t>)</w:t>
      </w:r>
      <w:r w:rsidRPr="00CC38D6">
        <w:t xml:space="preserve">. Otherwise, </w:t>
      </w:r>
      <w:r>
        <w:t>select ‘</w:t>
      </w:r>
      <w:r w:rsidRPr="00CC38D6">
        <w:t>2</w:t>
      </w:r>
      <w:r>
        <w:t>’</w:t>
      </w:r>
      <w:r w:rsidRPr="00CC38D6">
        <w:t xml:space="preserve"> </w:t>
      </w:r>
      <w:r>
        <w:t>(</w:t>
      </w:r>
      <w:r w:rsidRPr="00CC38D6">
        <w:t>NO</w:t>
      </w:r>
      <w:r>
        <w:t>)</w:t>
      </w:r>
      <w:r w:rsidRPr="00CC38D6">
        <w:t>.</w:t>
      </w:r>
      <w:r>
        <w:t xml:space="preserve"> </w:t>
      </w:r>
    </w:p>
    <w:p w14:paraId="584E5BFA" w14:textId="77777777" w:rsidR="00172954" w:rsidRPr="00264B62" w:rsidRDefault="00172954" w:rsidP="00B349E4">
      <w:pPr>
        <w:pStyle w:val="Heading4"/>
      </w:pPr>
      <w:r>
        <w:t xml:space="preserve">Item 224, </w:t>
      </w:r>
      <w:r w:rsidRPr="00264B62">
        <w:t>“Does any member of this household have a bank account?”</w:t>
      </w:r>
    </w:p>
    <w:p w14:paraId="0C7C9478" w14:textId="76435714" w:rsidR="00172954" w:rsidRDefault="00BA4227" w:rsidP="00BA4227">
      <w:pPr>
        <w:pStyle w:val="BodyText0"/>
      </w:pPr>
      <w:r>
        <w:rPr>
          <w:b/>
        </w:rPr>
        <w:t>Purpose:</w:t>
      </w:r>
      <w:r w:rsidR="00172954">
        <w:t xml:space="preserve"> to determine if any member of the household has a bank account.</w:t>
      </w:r>
      <w:r w:rsidR="00172954" w:rsidRPr="00920A83">
        <w:t xml:space="preserve"> </w:t>
      </w:r>
      <w:r w:rsidR="00172954" w:rsidRPr="00CC38D6">
        <w:t>The bank account may be held at a bank, credit union, microfinance institution, a cooperative, the post office, or [</w:t>
      </w:r>
      <w:r w:rsidR="00172954" w:rsidRPr="00182D5E">
        <w:rPr>
          <w:highlight w:val="yellow"/>
        </w:rPr>
        <w:t>country-specific financial institutions</w:t>
      </w:r>
      <w:r w:rsidR="00172954" w:rsidRPr="00CC38D6">
        <w:t xml:space="preserve">]. The account allows the person to deposit and withdraw funds. </w:t>
      </w:r>
      <w:r w:rsidR="00172954">
        <w:t xml:space="preserve">A bank account does not </w:t>
      </w:r>
      <w:r w:rsidR="00172954" w:rsidRPr="00CC38D6">
        <w:t xml:space="preserve">include </w:t>
      </w:r>
      <w:r w:rsidR="00591E0F">
        <w:t xml:space="preserve">informal community-based </w:t>
      </w:r>
      <w:r w:rsidR="00172954" w:rsidRPr="00CC38D6">
        <w:t>savings programs.</w:t>
      </w:r>
    </w:p>
    <w:p w14:paraId="36FE22CE" w14:textId="6A2C97F3" w:rsidR="00172954" w:rsidRDefault="00591E0F" w:rsidP="00BA4227">
      <w:pPr>
        <w:pStyle w:val="BodyText0"/>
      </w:pPr>
      <w:r>
        <w:t xml:space="preserve">Ask the question using </w:t>
      </w:r>
      <w:r w:rsidRPr="00747215">
        <w:rPr>
          <w:b/>
        </w:rPr>
        <w:t>each item</w:t>
      </w:r>
      <w:r w:rsidRPr="00CC38D6">
        <w:t xml:space="preserve"> </w:t>
      </w:r>
      <w:r>
        <w:t xml:space="preserve">listed (sub-items </w:t>
      </w:r>
      <w:r w:rsidRPr="000E4FC8">
        <w:t>a–g</w:t>
      </w:r>
      <w:proofErr w:type="gramStart"/>
      <w:r w:rsidRPr="000E4FC8">
        <w:t>),</w:t>
      </w:r>
      <w:r>
        <w:t xml:space="preserve"> </w:t>
      </w:r>
      <w:r w:rsidRPr="00CC38D6">
        <w:t>and</w:t>
      </w:r>
      <w:proofErr w:type="gramEnd"/>
      <w:r w:rsidRPr="00CC38D6">
        <w:t xml:space="preserve"> </w:t>
      </w:r>
      <w:r>
        <w:t>select ‘1’ (YES) or ‘2’ (NO)</w:t>
      </w:r>
      <w:r w:rsidRPr="00CC38D6">
        <w:t>. Do not leave any item blank.</w:t>
      </w:r>
      <w:r>
        <w:t xml:space="preserve"> I</w:t>
      </w:r>
      <w:r w:rsidRPr="00CC38D6">
        <w:t xml:space="preserve">f the respondent reports that an item is broken, try to find out how long it has been broken and whether it will be fixed. If the item appears to be out of use only temporarily, </w:t>
      </w:r>
      <w:r>
        <w:t>select ‘</w:t>
      </w:r>
      <w:r w:rsidRPr="00CC38D6">
        <w:t>1</w:t>
      </w:r>
      <w:r>
        <w:t>’</w:t>
      </w:r>
      <w:r w:rsidRPr="00CC38D6">
        <w:t xml:space="preserve"> </w:t>
      </w:r>
      <w:r>
        <w:t>(</w:t>
      </w:r>
      <w:r w:rsidRPr="00CC38D6">
        <w:t>YES</w:t>
      </w:r>
      <w:r>
        <w:t>)</w:t>
      </w:r>
      <w:r w:rsidRPr="00CC38D6">
        <w:t xml:space="preserve">. Otherwise, </w:t>
      </w:r>
      <w:r>
        <w:t>select ‘</w:t>
      </w:r>
      <w:r w:rsidRPr="00CC38D6">
        <w:t>2</w:t>
      </w:r>
      <w:r>
        <w:t>’</w:t>
      </w:r>
      <w:r w:rsidRPr="00CC38D6">
        <w:t xml:space="preserve"> </w:t>
      </w:r>
      <w:r>
        <w:t>(</w:t>
      </w:r>
      <w:r w:rsidRPr="00CC38D6">
        <w:t>NO</w:t>
      </w:r>
      <w:r>
        <w:t>)</w:t>
      </w:r>
      <w:r w:rsidRPr="00CC38D6">
        <w:t>.</w:t>
      </w:r>
      <w:r w:rsidR="00172954">
        <w:t xml:space="preserve"> </w:t>
      </w:r>
    </w:p>
    <w:p w14:paraId="2203E822" w14:textId="77777777" w:rsidR="00172954" w:rsidRPr="00264B62" w:rsidRDefault="00172954" w:rsidP="00B349E4">
      <w:pPr>
        <w:pStyle w:val="Heading4"/>
      </w:pPr>
      <w:r>
        <w:t xml:space="preserve">Item 225, </w:t>
      </w:r>
      <w:r w:rsidRPr="00264B62">
        <w:t>“Does this household own any livestock, such as cattle, swine, poultry, fish, or other farm animals?”</w:t>
      </w:r>
    </w:p>
    <w:p w14:paraId="47F2B196" w14:textId="3CBE23BC" w:rsidR="00172954" w:rsidRDefault="00BA4227" w:rsidP="00BA4227">
      <w:pPr>
        <w:pStyle w:val="BodyText0"/>
      </w:pPr>
      <w:r>
        <w:rPr>
          <w:b/>
        </w:rPr>
        <w:t>Purpose:</w:t>
      </w:r>
      <w:r w:rsidR="00172954">
        <w:t xml:space="preserve"> to determine if the household owns any livestock. This i</w:t>
      </w:r>
      <w:r w:rsidR="00172954" w:rsidRPr="00CC38D6">
        <w:t xml:space="preserve">nformation is an additional indicator of the socioeconomic status of the household. </w:t>
      </w:r>
    </w:p>
    <w:p w14:paraId="70AF13E2" w14:textId="39D229D7" w:rsidR="00172954" w:rsidRPr="00CC38D6" w:rsidRDefault="00172954" w:rsidP="00BA4227">
      <w:pPr>
        <w:pStyle w:val="BodyText0"/>
      </w:pPr>
      <w:r>
        <w:t xml:space="preserve">Ask the question and record the response. If the response is ‘NO,’ skip to item 233. </w:t>
      </w:r>
    </w:p>
    <w:p w14:paraId="53B61F5E" w14:textId="77777777" w:rsidR="00172954" w:rsidRPr="00264B62" w:rsidRDefault="00172954" w:rsidP="00B349E4">
      <w:pPr>
        <w:pStyle w:val="Heading4"/>
      </w:pPr>
      <w:r>
        <w:t>Item 226,</w:t>
      </w:r>
      <w:r>
        <w:tab/>
      </w:r>
      <w:r w:rsidRPr="00264B62">
        <w:t xml:space="preserve"> “How many of the following animals does this household own?”</w:t>
      </w:r>
    </w:p>
    <w:p w14:paraId="42629093" w14:textId="3E3736CD" w:rsidR="00172954" w:rsidRDefault="00BA4227" w:rsidP="00BA4227">
      <w:pPr>
        <w:pStyle w:val="BodyText0"/>
      </w:pPr>
      <w:r>
        <w:rPr>
          <w:b/>
        </w:rPr>
        <w:t>Purpose:</w:t>
      </w:r>
      <w:r w:rsidR="00172954">
        <w:t xml:space="preserve"> </w:t>
      </w:r>
      <w:r w:rsidR="00172954" w:rsidRPr="00CC38D6">
        <w:t xml:space="preserve">to </w:t>
      </w:r>
      <w:r w:rsidR="00172954">
        <w:t xml:space="preserve">determine the type and number of </w:t>
      </w:r>
      <w:r w:rsidR="00172954" w:rsidRPr="00CC38D6">
        <w:t>animals the household owns.</w:t>
      </w:r>
    </w:p>
    <w:p w14:paraId="788A414E" w14:textId="452F3676" w:rsidR="00172954" w:rsidRDefault="00172954" w:rsidP="00BA4227">
      <w:pPr>
        <w:pStyle w:val="BodyText0"/>
      </w:pPr>
      <w:r w:rsidRPr="00CC38D6">
        <w:t xml:space="preserve">Read out </w:t>
      </w:r>
      <w:r w:rsidRPr="006D65A1">
        <w:rPr>
          <w:b/>
        </w:rPr>
        <w:t>each animal</w:t>
      </w:r>
      <w:r>
        <w:t xml:space="preserve"> listed in sub-items a–g </w:t>
      </w:r>
      <w:r w:rsidRPr="00CC38D6">
        <w:t xml:space="preserve">and record the number in the respective </w:t>
      </w:r>
      <w:r>
        <w:t>field</w:t>
      </w:r>
      <w:r w:rsidRPr="00CC38D6">
        <w:t xml:space="preserve">. Do not leave any </w:t>
      </w:r>
      <w:r>
        <w:t xml:space="preserve">fields </w:t>
      </w:r>
      <w:r w:rsidRPr="00CC38D6">
        <w:t>blank.</w:t>
      </w:r>
      <w:r>
        <w:t xml:space="preserve"> If the household does not own a certain type of animal, record ‘00.’ After you ask about each animal listed, ask the respondent if the household owns any other livestock not already </w:t>
      </w:r>
      <w:r>
        <w:lastRenderedPageBreak/>
        <w:t>mentioned. If the respondent says, “Yes,” specify the animal in sub-item h (OTHER) and record the number.</w:t>
      </w:r>
    </w:p>
    <w:p w14:paraId="4F84BE54" w14:textId="77777777" w:rsidR="00172954" w:rsidRDefault="00172954" w:rsidP="00B349E4">
      <w:pPr>
        <w:pStyle w:val="BodyText0"/>
      </w:pPr>
      <w:r w:rsidRPr="00CC38D6">
        <w:t>Note</w:t>
      </w:r>
      <w:r>
        <w:t xml:space="preserve"> that</w:t>
      </w:r>
      <w:r w:rsidRPr="00CC38D6">
        <w:t xml:space="preserve"> </w:t>
      </w:r>
      <w:r w:rsidRPr="004F04A8">
        <w:rPr>
          <w:b/>
        </w:rPr>
        <w:t>item 226</w:t>
      </w:r>
      <w:r w:rsidRPr="00CC38D6">
        <w:t xml:space="preserve"> </w:t>
      </w:r>
      <w:r w:rsidRPr="004F04A8">
        <w:t>asks</w:t>
      </w:r>
      <w:r w:rsidRPr="005A69B7">
        <w:rPr>
          <w:b/>
        </w:rPr>
        <w:t xml:space="preserve"> separately</w:t>
      </w:r>
      <w:r w:rsidRPr="00CC38D6">
        <w:t xml:space="preserve"> for the number of milk cows or bulls</w:t>
      </w:r>
      <w:r>
        <w:t xml:space="preserve"> </w:t>
      </w:r>
      <w:r w:rsidRPr="00CC38D6">
        <w:t xml:space="preserve">and </w:t>
      </w:r>
      <w:r>
        <w:t xml:space="preserve">other </w:t>
      </w:r>
      <w:r w:rsidRPr="00CC38D6">
        <w:t>cattle</w:t>
      </w:r>
      <w:r>
        <w:t xml:space="preserve"> </w:t>
      </w:r>
      <w:r w:rsidRPr="00CC38D6">
        <w:t>the household owns. Be sure not to double-count these animals. For example, if the respondent says that the household has 10 cattle, one of which is a milk cow and one of which is a bull, record two milk cow or bulls</w:t>
      </w:r>
      <w:r>
        <w:t xml:space="preserve"> as</w:t>
      </w:r>
      <w:r w:rsidRPr="00CC38D6">
        <w:t xml:space="preserve"> </w:t>
      </w:r>
      <w:r>
        <w:t xml:space="preserve">(a) </w:t>
      </w:r>
      <w:r w:rsidRPr="00CC38D6">
        <w:t xml:space="preserve">and eight </w:t>
      </w:r>
      <w:r>
        <w:t xml:space="preserve">other </w:t>
      </w:r>
      <w:r w:rsidRPr="00CC38D6">
        <w:t>cattle</w:t>
      </w:r>
      <w:r>
        <w:t xml:space="preserve"> as</w:t>
      </w:r>
      <w:r w:rsidRPr="00CC38D6">
        <w:t xml:space="preserve"> </w:t>
      </w:r>
      <w:r>
        <w:t>(b) because</w:t>
      </w:r>
      <w:r w:rsidRPr="00CC38D6">
        <w:t xml:space="preserve"> the household owns a total of 10 animals not 12.</w:t>
      </w:r>
    </w:p>
    <w:p w14:paraId="6DC1B858" w14:textId="278E4C79" w:rsidR="00172954" w:rsidRDefault="00172954" w:rsidP="00B349E4">
      <w:pPr>
        <w:pStyle w:val="BodyText0"/>
      </w:pPr>
      <w:r w:rsidRPr="004F04A8">
        <w:rPr>
          <w:b/>
        </w:rPr>
        <w:t>Item 226i</w:t>
      </w:r>
      <w:r>
        <w:t xml:space="preserve"> is a check for </w:t>
      </w:r>
      <w:r w:rsidRPr="004F04A8">
        <w:rPr>
          <w:b/>
        </w:rPr>
        <w:t>items 226a and b</w:t>
      </w:r>
      <w:r>
        <w:t xml:space="preserve">, and </w:t>
      </w:r>
      <w:r w:rsidRPr="004F04A8">
        <w:rPr>
          <w:b/>
        </w:rPr>
        <w:t>items 226d</w:t>
      </w:r>
      <w:r w:rsidR="00591E0F">
        <w:rPr>
          <w:b/>
        </w:rPr>
        <w:t xml:space="preserve"> and </w:t>
      </w:r>
      <w:r w:rsidRPr="004F04A8">
        <w:rPr>
          <w:b/>
        </w:rPr>
        <w:t>e</w:t>
      </w:r>
      <w:r w:rsidR="00591E0F">
        <w:t>, ownership of</w:t>
      </w:r>
      <w:r>
        <w:t xml:space="preserve"> milk cows or bulls, other cattle, goats, or sheep</w:t>
      </w:r>
      <w:r w:rsidR="00591E0F">
        <w:t>, all of which may be taken out and away from the home for purposes of grazing</w:t>
      </w:r>
      <w:r>
        <w:t>.</w:t>
      </w:r>
      <w:r w:rsidR="00591E0F">
        <w:t xml:space="preserve"> </w:t>
      </w:r>
      <w:r>
        <w:t xml:space="preserve">If the respondent </w:t>
      </w:r>
      <w:r w:rsidR="00591E0F">
        <w:t>did not report owning these types of animals</w:t>
      </w:r>
      <w:r>
        <w:t xml:space="preserve">, skip to item 227. </w:t>
      </w:r>
      <w:r w:rsidRPr="004F04A8">
        <w:rPr>
          <w:b/>
        </w:rPr>
        <w:t>Item 226j</w:t>
      </w:r>
      <w:r>
        <w:t xml:space="preserve"> asks the respondent if the herd (cows or bulls, other cattle, goats or sheep) has spent at least one night away from home for </w:t>
      </w:r>
      <w:r w:rsidR="004C28DB">
        <w:t xml:space="preserve">purposes of </w:t>
      </w:r>
      <w:r>
        <w:t>grazing in the past year. Th</w:t>
      </w:r>
      <w:r w:rsidR="004C28DB">
        <w:t>is answer to this question helps</w:t>
      </w:r>
      <w:r>
        <w:t xml:space="preserve"> to determine </w:t>
      </w:r>
      <w:r w:rsidR="004C28DB">
        <w:t>the type of livestock production system the household is part of</w:t>
      </w:r>
      <w:r>
        <w:t xml:space="preserve">. </w:t>
      </w:r>
    </w:p>
    <w:p w14:paraId="51158CD1" w14:textId="77777777" w:rsidR="00172954" w:rsidRDefault="00172954" w:rsidP="00B349E4">
      <w:pPr>
        <w:pStyle w:val="Heading4"/>
      </w:pPr>
      <w:commentRangeStart w:id="62"/>
      <w:r>
        <w:t xml:space="preserve">Items </w:t>
      </w:r>
      <w:r w:rsidRPr="008C5EE0">
        <w:rPr>
          <w:highlight w:val="yellow"/>
        </w:rPr>
        <w:t>227</w:t>
      </w:r>
      <w:r>
        <w:rPr>
          <w:highlight w:val="yellow"/>
        </w:rPr>
        <w:t>–2</w:t>
      </w:r>
      <w:r w:rsidRPr="008C5EE0">
        <w:rPr>
          <w:highlight w:val="yellow"/>
        </w:rPr>
        <w:t>32</w:t>
      </w:r>
      <w:commentRangeEnd w:id="62"/>
      <w:r>
        <w:rPr>
          <w:rStyle w:val="CommentReference"/>
        </w:rPr>
        <w:commentReference w:id="62"/>
      </w:r>
      <w:r>
        <w:t xml:space="preserve">, Livestock as key value chain commodities. </w:t>
      </w:r>
    </w:p>
    <w:p w14:paraId="42C80B23" w14:textId="5676E70E" w:rsidR="00172954" w:rsidRDefault="00172954" w:rsidP="00B349E4">
      <w:pPr>
        <w:pStyle w:val="BodyText0"/>
      </w:pPr>
      <w:r>
        <w:t xml:space="preserve">These questions </w:t>
      </w:r>
      <w:r w:rsidRPr="000B1436">
        <w:t xml:space="preserve">collect information on </w:t>
      </w:r>
      <w:r>
        <w:t xml:space="preserve">whether </w:t>
      </w:r>
      <w:r w:rsidRPr="000B1436">
        <w:t xml:space="preserve">household members </w:t>
      </w:r>
      <w:r>
        <w:t xml:space="preserve">raised </w:t>
      </w:r>
      <w:r w:rsidR="004C28DB">
        <w:t>animals that have been designated by Feed the Future as</w:t>
      </w:r>
      <w:r>
        <w:t xml:space="preserve"> key value chain commodities. You will ask </w:t>
      </w:r>
      <w:r w:rsidR="004C28DB">
        <w:t xml:space="preserve">detailed questions </w:t>
      </w:r>
      <w:r>
        <w:t xml:space="preserve">about these </w:t>
      </w:r>
      <w:r w:rsidR="004C28DB">
        <w:t>animals</w:t>
      </w:r>
      <w:r>
        <w:t xml:space="preserve"> in Module 7 on agriculture. These questions also identify which household members </w:t>
      </w:r>
      <w:proofErr w:type="gramStart"/>
      <w:r>
        <w:t>were in charge of</w:t>
      </w:r>
      <w:proofErr w:type="gramEnd"/>
      <w:r>
        <w:t xml:space="preserve"> raising the animals</w:t>
      </w:r>
      <w:r w:rsidR="004C28DB">
        <w:t>; this person is the one who is eligible to be</w:t>
      </w:r>
      <w:r>
        <w:t xml:space="preserve"> interview</w:t>
      </w:r>
      <w:r w:rsidR="004C28DB">
        <w:t>ed</w:t>
      </w:r>
      <w:r>
        <w:t xml:space="preserve"> for the </w:t>
      </w:r>
      <w:r w:rsidR="004C28DB">
        <w:t>Module 7 livestock</w:t>
      </w:r>
      <w:r>
        <w:t xml:space="preserve"> module. Raising these animals </w:t>
      </w:r>
      <w:r w:rsidRPr="000B1436">
        <w:t>for household use or for sale</w:t>
      </w:r>
      <w:r>
        <w:t xml:space="preserve"> </w:t>
      </w:r>
      <w:r w:rsidRPr="000B1436">
        <w:t>can influence the health and nutritional status of household members and the socioeconomic status of the household.</w:t>
      </w:r>
      <w:r>
        <w:t xml:space="preserve"> </w:t>
      </w:r>
    </w:p>
    <w:p w14:paraId="743AF6D7" w14:textId="77777777" w:rsidR="00172954" w:rsidRPr="00340CCF" w:rsidRDefault="00172954" w:rsidP="00B349E4">
      <w:pPr>
        <w:pStyle w:val="Heading4"/>
      </w:pPr>
      <w:r>
        <w:t xml:space="preserve">Item 227, (Check item </w:t>
      </w:r>
      <w:r w:rsidRPr="00264B62">
        <w:rPr>
          <w:highlight w:val="yellow"/>
        </w:rPr>
        <w:t>226xx, L-VCC1</w:t>
      </w:r>
      <w:r w:rsidRPr="00340CCF">
        <w:t>): Does this household have any [</w:t>
      </w:r>
      <w:r w:rsidRPr="00340CCF">
        <w:rPr>
          <w:highlight w:val="yellow"/>
        </w:rPr>
        <w:t>L-VCC1</w:t>
      </w:r>
      <w:r w:rsidRPr="00340CCF">
        <w:t xml:space="preserve">]? </w:t>
      </w:r>
    </w:p>
    <w:p w14:paraId="05885D66" w14:textId="2CD4984D" w:rsidR="00172954" w:rsidRDefault="00172954" w:rsidP="00BA4227">
      <w:pPr>
        <w:pStyle w:val="BodyText0"/>
      </w:pPr>
      <w:r>
        <w:t>If you are using a paper questionnaire, check item 226[</w:t>
      </w:r>
      <w:r w:rsidRPr="00A03495">
        <w:rPr>
          <w:highlight w:val="yellow"/>
        </w:rPr>
        <w:t>XX</w:t>
      </w:r>
      <w:r>
        <w:t>] to see if the household owns any [</w:t>
      </w:r>
      <w:r w:rsidRPr="00A03495">
        <w:rPr>
          <w:highlight w:val="yellow"/>
        </w:rPr>
        <w:t>L-V</w:t>
      </w:r>
      <w:r>
        <w:rPr>
          <w:highlight w:val="yellow"/>
        </w:rPr>
        <w:t>C</w:t>
      </w:r>
      <w:r w:rsidRPr="00A03495">
        <w:rPr>
          <w:highlight w:val="yellow"/>
        </w:rPr>
        <w:t>C1</w:t>
      </w:r>
      <w:r>
        <w:t>]. If the household does not own any [</w:t>
      </w:r>
      <w:r w:rsidRPr="00A03495">
        <w:rPr>
          <w:highlight w:val="yellow"/>
        </w:rPr>
        <w:t>L-VCC1</w:t>
      </w:r>
      <w:r>
        <w:t>], skip to item 229. If you are using a tablet program, the check will be performed automatically, and you will be prompted with the next applicable questionnaire item.</w:t>
      </w:r>
    </w:p>
    <w:p w14:paraId="016B3B3B" w14:textId="77777777" w:rsidR="00172954" w:rsidRDefault="00172954" w:rsidP="00B349E4">
      <w:pPr>
        <w:pStyle w:val="Heading4"/>
      </w:pPr>
      <w:r>
        <w:t xml:space="preserve">Item 228, </w:t>
      </w:r>
      <w:r w:rsidRPr="00264B62">
        <w:t>“Who in the household was responsible for raising [</w:t>
      </w:r>
      <w:r w:rsidRPr="00264B62">
        <w:rPr>
          <w:highlight w:val="yellow"/>
        </w:rPr>
        <w:t>L-VCC1</w:t>
      </w:r>
      <w:r w:rsidRPr="00264B62">
        <w:t>]?”</w:t>
      </w:r>
      <w:r>
        <w:t xml:space="preserve"> </w:t>
      </w:r>
    </w:p>
    <w:p w14:paraId="727E42F6" w14:textId="5425601B" w:rsidR="00172954" w:rsidRDefault="00172954" w:rsidP="00BA4227">
      <w:pPr>
        <w:pStyle w:val="BodyText0"/>
      </w:pPr>
      <w:r>
        <w:t xml:space="preserve">Ask the question and select the name of each household member responsible for raising </w:t>
      </w:r>
      <w:r w:rsidRPr="005B0DB8">
        <w:rPr>
          <w:highlight w:val="yellow"/>
        </w:rPr>
        <w:t>[L-V</w:t>
      </w:r>
      <w:r>
        <w:rPr>
          <w:highlight w:val="yellow"/>
        </w:rPr>
        <w:t>C</w:t>
      </w:r>
      <w:r w:rsidRPr="005B0DB8">
        <w:rPr>
          <w:highlight w:val="yellow"/>
        </w:rPr>
        <w:t>C1</w:t>
      </w:r>
      <w:r>
        <w:t>]</w:t>
      </w:r>
      <w:r w:rsidR="007D3052" w:rsidRPr="007D3052">
        <w:t xml:space="preserve"> </w:t>
      </w:r>
      <w:r w:rsidR="007D3052">
        <w:t>from a drop-down list</w:t>
      </w:r>
      <w:r>
        <w:t>. The line number of the selected respondent will appear in the tablet program.</w:t>
      </w:r>
      <w:r w:rsidRPr="00F631F6">
        <w:t xml:space="preserve"> </w:t>
      </w:r>
      <w:r>
        <w:t>If multiple people ma</w:t>
      </w:r>
      <w:r w:rsidR="007D3052">
        <w:t>k</w:t>
      </w:r>
      <w:r>
        <w:t>e decisions about raising</w:t>
      </w:r>
      <w:r w:rsidR="007D3052">
        <w:t xml:space="preserve"> a single</w:t>
      </w:r>
      <w:r>
        <w:t xml:space="preserve"> [</w:t>
      </w:r>
      <w:r w:rsidRPr="008419CC">
        <w:rPr>
          <w:highlight w:val="yellow"/>
        </w:rPr>
        <w:t>HERD</w:t>
      </w:r>
      <w:r>
        <w:t>], li</w:t>
      </w:r>
      <w:r w:rsidR="007D3052">
        <w:t>ke what to feed the animals, or how to care for them, li</w:t>
      </w:r>
      <w:r>
        <w:t>st the household member who usually ma</w:t>
      </w:r>
      <w:r w:rsidR="007D3052">
        <w:t>kes</w:t>
      </w:r>
      <w:r>
        <w:t xml:space="preserve"> the decisions. You can record up to four household members</w:t>
      </w:r>
      <w:r w:rsidR="00706D5B">
        <w:t xml:space="preserve"> as lead managers of separate herds</w:t>
      </w:r>
      <w:r>
        <w:t>. If there were more than four household members responsible for raising separate [</w:t>
      </w:r>
      <w:r w:rsidRPr="008419CC">
        <w:rPr>
          <w:highlight w:val="yellow"/>
        </w:rPr>
        <w:t>HERD</w:t>
      </w:r>
      <w:r>
        <w:t>] of [</w:t>
      </w:r>
      <w:r w:rsidRPr="00F631F6">
        <w:rPr>
          <w:highlight w:val="yellow"/>
        </w:rPr>
        <w:t>L-VCC1</w:t>
      </w:r>
      <w:r>
        <w:t>], consult your field supervisor.</w:t>
      </w:r>
    </w:p>
    <w:p w14:paraId="394227D8" w14:textId="77777777" w:rsidR="00172954" w:rsidRDefault="00172954" w:rsidP="00B349E4">
      <w:pPr>
        <w:pStyle w:val="Heading4"/>
      </w:pPr>
      <w:r>
        <w:t xml:space="preserve">Item 229, </w:t>
      </w:r>
      <w:r w:rsidRPr="00CC270D">
        <w:t xml:space="preserve">(Check item </w:t>
      </w:r>
      <w:r w:rsidRPr="00CC270D">
        <w:rPr>
          <w:highlight w:val="yellow"/>
        </w:rPr>
        <w:t>226[xx L-VCC2</w:t>
      </w:r>
      <w:r w:rsidRPr="00CC270D">
        <w:t>]):</w:t>
      </w:r>
      <w:r w:rsidRPr="00A03495">
        <w:t xml:space="preserve"> </w:t>
      </w:r>
      <w:r w:rsidRPr="00CC270D">
        <w:t>Does this household have any [L-VCC2]?</w:t>
      </w:r>
    </w:p>
    <w:p w14:paraId="15D69C45" w14:textId="113C9E2D" w:rsidR="00172954" w:rsidRDefault="00172954" w:rsidP="00BA4227">
      <w:pPr>
        <w:pStyle w:val="BodyText0"/>
      </w:pPr>
      <w:r>
        <w:t>If you are using a paper questionnaire, check item 226[</w:t>
      </w:r>
      <w:r w:rsidRPr="00A03495">
        <w:rPr>
          <w:highlight w:val="yellow"/>
        </w:rPr>
        <w:t>XX</w:t>
      </w:r>
      <w:r>
        <w:t>] to see if the household owns any [</w:t>
      </w:r>
      <w:r w:rsidRPr="00A03495">
        <w:rPr>
          <w:highlight w:val="yellow"/>
        </w:rPr>
        <w:t>L-VVC</w:t>
      </w:r>
      <w:r>
        <w:rPr>
          <w:highlight w:val="yellow"/>
        </w:rPr>
        <w:t>2</w:t>
      </w:r>
      <w:r>
        <w:t>]. If the household does not own any [</w:t>
      </w:r>
      <w:r w:rsidRPr="00A03495">
        <w:rPr>
          <w:highlight w:val="yellow"/>
        </w:rPr>
        <w:t>L-VCC</w:t>
      </w:r>
      <w:r>
        <w:rPr>
          <w:highlight w:val="yellow"/>
        </w:rPr>
        <w:t>2</w:t>
      </w:r>
      <w:r>
        <w:t>], skip to item 231. If you are using a tablet program, the check will be performed automatically, and you will be prompted with the next applicable questionnaire item.</w:t>
      </w:r>
    </w:p>
    <w:p w14:paraId="5B046902" w14:textId="77777777" w:rsidR="00172954" w:rsidRDefault="00172954" w:rsidP="00B349E4">
      <w:pPr>
        <w:pStyle w:val="Heading4"/>
      </w:pPr>
      <w:r>
        <w:lastRenderedPageBreak/>
        <w:t xml:space="preserve">Item 230, </w:t>
      </w:r>
      <w:r w:rsidRPr="00CC270D">
        <w:t>“Who in the household was responsible for raising [</w:t>
      </w:r>
      <w:r w:rsidRPr="00CC270D">
        <w:rPr>
          <w:highlight w:val="yellow"/>
        </w:rPr>
        <w:t>L-VCC2</w:t>
      </w:r>
      <w:r w:rsidRPr="00CC270D">
        <w:t>]?”</w:t>
      </w:r>
      <w:r>
        <w:t xml:space="preserve"> </w:t>
      </w:r>
    </w:p>
    <w:p w14:paraId="74012EE5" w14:textId="5A0DCB28" w:rsidR="00172954" w:rsidRDefault="000841FC" w:rsidP="00BA4227">
      <w:pPr>
        <w:pStyle w:val="BodyText0"/>
      </w:pPr>
      <w:r>
        <w:t xml:space="preserve">Ask the question and select the name of each household member responsible for raising </w:t>
      </w:r>
      <w:r w:rsidRPr="005B0DB8">
        <w:rPr>
          <w:highlight w:val="yellow"/>
        </w:rPr>
        <w:t>[L-V</w:t>
      </w:r>
      <w:r>
        <w:rPr>
          <w:highlight w:val="yellow"/>
        </w:rPr>
        <w:t>C</w:t>
      </w:r>
      <w:r w:rsidRPr="005B0DB8">
        <w:rPr>
          <w:highlight w:val="yellow"/>
        </w:rPr>
        <w:t>C</w:t>
      </w:r>
      <w:r>
        <w:rPr>
          <w:highlight w:val="yellow"/>
        </w:rPr>
        <w:t>2</w:t>
      </w:r>
      <w:r>
        <w:t>]</w:t>
      </w:r>
      <w:r w:rsidRPr="007D3052">
        <w:t xml:space="preserve"> </w:t>
      </w:r>
      <w:r>
        <w:t>from a drop-down list. The line number of the selected respondent will appear in the tablet program.</w:t>
      </w:r>
      <w:r w:rsidRPr="00F631F6">
        <w:t xml:space="preserve"> </w:t>
      </w:r>
      <w:r>
        <w:t>If multiple people make decisions about raising a single [</w:t>
      </w:r>
      <w:r w:rsidRPr="008419CC">
        <w:rPr>
          <w:highlight w:val="yellow"/>
        </w:rPr>
        <w:t>HERD</w:t>
      </w:r>
      <w:r>
        <w:t>], like what to feed the animals, or how to care for them, list the household member who usually makes the decisions. You can record up to four household members as lead managers of separate herds. If there were more than four household members responsible for raising separate [</w:t>
      </w:r>
      <w:r w:rsidRPr="008419CC">
        <w:rPr>
          <w:highlight w:val="yellow"/>
        </w:rPr>
        <w:t>HERD</w:t>
      </w:r>
      <w:r>
        <w:t>] of [</w:t>
      </w:r>
      <w:r w:rsidRPr="00F631F6">
        <w:rPr>
          <w:highlight w:val="yellow"/>
        </w:rPr>
        <w:t>L-VCC</w:t>
      </w:r>
      <w:r>
        <w:rPr>
          <w:highlight w:val="yellow"/>
        </w:rPr>
        <w:t>2</w:t>
      </w:r>
      <w:r>
        <w:t>], consult your field supervisor.</w:t>
      </w:r>
    </w:p>
    <w:p w14:paraId="4380EA1E" w14:textId="77777777" w:rsidR="00172954" w:rsidRDefault="00172954" w:rsidP="00B349E4">
      <w:pPr>
        <w:pStyle w:val="Heading4"/>
      </w:pPr>
      <w:r>
        <w:t xml:space="preserve">Item 231, (Check item </w:t>
      </w:r>
      <w:r w:rsidRPr="00CC270D">
        <w:rPr>
          <w:highlight w:val="yellow"/>
        </w:rPr>
        <w:t>226xx L-VCC3</w:t>
      </w:r>
      <w:r>
        <w:t>)</w:t>
      </w:r>
      <w:r w:rsidRPr="00CC270D">
        <w:t>:</w:t>
      </w:r>
      <w:r>
        <w:t xml:space="preserve"> Does this household have any [</w:t>
      </w:r>
      <w:r w:rsidRPr="00CC270D">
        <w:rPr>
          <w:highlight w:val="yellow"/>
        </w:rPr>
        <w:t>L-VCC3</w:t>
      </w:r>
      <w:r>
        <w:t>]</w:t>
      </w:r>
      <w:r w:rsidRPr="00A03495">
        <w:t xml:space="preserve"> </w:t>
      </w:r>
    </w:p>
    <w:p w14:paraId="44522F6C" w14:textId="54A4C8B0" w:rsidR="00172954" w:rsidRDefault="00172954" w:rsidP="00BA4227">
      <w:pPr>
        <w:pStyle w:val="BodyText0"/>
      </w:pPr>
      <w:r>
        <w:t>If you are using a paper questionnaire, check item 226[</w:t>
      </w:r>
      <w:r w:rsidRPr="00A03495">
        <w:rPr>
          <w:highlight w:val="yellow"/>
        </w:rPr>
        <w:t>XX</w:t>
      </w:r>
      <w:r>
        <w:t>] to see if the household owns any [</w:t>
      </w:r>
      <w:r w:rsidRPr="00A03495">
        <w:rPr>
          <w:highlight w:val="yellow"/>
        </w:rPr>
        <w:t>L-V</w:t>
      </w:r>
      <w:r>
        <w:rPr>
          <w:highlight w:val="yellow"/>
        </w:rPr>
        <w:t>C</w:t>
      </w:r>
      <w:r w:rsidRPr="00A03495">
        <w:rPr>
          <w:highlight w:val="yellow"/>
        </w:rPr>
        <w:t>C</w:t>
      </w:r>
      <w:r>
        <w:rPr>
          <w:highlight w:val="yellow"/>
        </w:rPr>
        <w:t>3</w:t>
      </w:r>
      <w:r>
        <w:t>]. If the household does not own any [</w:t>
      </w:r>
      <w:r w:rsidRPr="00A03495">
        <w:rPr>
          <w:highlight w:val="yellow"/>
        </w:rPr>
        <w:t>L-VCC</w:t>
      </w:r>
      <w:r>
        <w:rPr>
          <w:highlight w:val="yellow"/>
        </w:rPr>
        <w:t>3</w:t>
      </w:r>
      <w:r>
        <w:t>], skip to item 233. If you are using a tablet program, the check will be performed automatically, and you will be prompted with the next applicable questionnaire item.</w:t>
      </w:r>
    </w:p>
    <w:p w14:paraId="252EE1F5" w14:textId="77777777" w:rsidR="00172954" w:rsidRDefault="00172954" w:rsidP="00B349E4">
      <w:pPr>
        <w:pStyle w:val="Heading4"/>
      </w:pPr>
      <w:r>
        <w:t xml:space="preserve">Item 232. </w:t>
      </w:r>
      <w:r w:rsidRPr="009625D6">
        <w:t>“Who in the household was responsible for raising [</w:t>
      </w:r>
      <w:r w:rsidRPr="009625D6">
        <w:rPr>
          <w:highlight w:val="yellow"/>
        </w:rPr>
        <w:t>L-VCC3</w:t>
      </w:r>
      <w:r w:rsidRPr="009625D6">
        <w:t>]?”</w:t>
      </w:r>
      <w:r>
        <w:t xml:space="preserve"> </w:t>
      </w:r>
    </w:p>
    <w:p w14:paraId="129F386B" w14:textId="41795E74" w:rsidR="00172954" w:rsidRDefault="000841FC" w:rsidP="00BA4227">
      <w:pPr>
        <w:pStyle w:val="BodyText0"/>
      </w:pPr>
      <w:r>
        <w:t xml:space="preserve">Ask the question and select the name of each household member responsible for raising </w:t>
      </w:r>
      <w:r w:rsidRPr="005B0DB8">
        <w:rPr>
          <w:highlight w:val="yellow"/>
        </w:rPr>
        <w:t>[L-V</w:t>
      </w:r>
      <w:r>
        <w:rPr>
          <w:highlight w:val="yellow"/>
        </w:rPr>
        <w:t>C</w:t>
      </w:r>
      <w:r w:rsidRPr="005B0DB8">
        <w:rPr>
          <w:highlight w:val="yellow"/>
        </w:rPr>
        <w:t>C</w:t>
      </w:r>
      <w:r>
        <w:rPr>
          <w:highlight w:val="yellow"/>
        </w:rPr>
        <w:t>3</w:t>
      </w:r>
      <w:r>
        <w:t>]</w:t>
      </w:r>
      <w:r w:rsidRPr="007D3052">
        <w:t xml:space="preserve"> </w:t>
      </w:r>
      <w:r>
        <w:t>from a drop-down list. The line number of the selected respondent will appear in the tablet program.</w:t>
      </w:r>
      <w:r w:rsidRPr="00F631F6">
        <w:t xml:space="preserve"> </w:t>
      </w:r>
      <w:r>
        <w:t>If multiple people make decisions about raising a single [</w:t>
      </w:r>
      <w:r w:rsidRPr="008419CC">
        <w:rPr>
          <w:highlight w:val="yellow"/>
        </w:rPr>
        <w:t>HERD</w:t>
      </w:r>
      <w:r>
        <w:t>], like what to feed the animals, or how to care for them, list the household member who usually makes the decisions. You can record up to four household members as lead managers of separate herds. If there were more than four household members responsible for raising separate [</w:t>
      </w:r>
      <w:r w:rsidRPr="008419CC">
        <w:rPr>
          <w:highlight w:val="yellow"/>
        </w:rPr>
        <w:t>HERD</w:t>
      </w:r>
      <w:r>
        <w:t>] of [</w:t>
      </w:r>
      <w:r w:rsidRPr="00F631F6">
        <w:rPr>
          <w:highlight w:val="yellow"/>
        </w:rPr>
        <w:t>L-VCC</w:t>
      </w:r>
      <w:r>
        <w:rPr>
          <w:highlight w:val="yellow"/>
        </w:rPr>
        <w:t>3</w:t>
      </w:r>
      <w:r>
        <w:t>], consult your field supervisor.</w:t>
      </w:r>
    </w:p>
    <w:p w14:paraId="2ADED6BD" w14:textId="77777777" w:rsidR="00172954" w:rsidRDefault="00172954" w:rsidP="00B349E4">
      <w:pPr>
        <w:pStyle w:val="Heading4"/>
      </w:pPr>
      <w:r>
        <w:t xml:space="preserve">Items </w:t>
      </w:r>
      <w:commentRangeStart w:id="63"/>
      <w:r w:rsidRPr="008C5EE0">
        <w:rPr>
          <w:highlight w:val="yellow"/>
        </w:rPr>
        <w:t>2</w:t>
      </w:r>
      <w:r>
        <w:rPr>
          <w:highlight w:val="yellow"/>
        </w:rPr>
        <w:t>33–</w:t>
      </w:r>
      <w:r w:rsidRPr="008C5EE0">
        <w:rPr>
          <w:highlight w:val="yellow"/>
        </w:rPr>
        <w:t>23</w:t>
      </w:r>
      <w:r>
        <w:rPr>
          <w:highlight w:val="yellow"/>
        </w:rPr>
        <w:t>9</w:t>
      </w:r>
      <w:commentRangeEnd w:id="63"/>
      <w:r>
        <w:rPr>
          <w:rStyle w:val="CommentReference"/>
        </w:rPr>
        <w:commentReference w:id="63"/>
      </w:r>
      <w:r>
        <w:t xml:space="preserve">, Cultivated crops as key value chain commodities. </w:t>
      </w:r>
    </w:p>
    <w:p w14:paraId="41E0E6D4" w14:textId="77777777" w:rsidR="00172954" w:rsidRPr="00B349E4" w:rsidRDefault="00172954" w:rsidP="00B349E4">
      <w:pPr>
        <w:pStyle w:val="BodyText0"/>
      </w:pPr>
      <w:r w:rsidRPr="00B349E4">
        <w:t xml:space="preserve">These questions collect information on whether household members cultivated crops considered to be key value chain commodities that you will ask about in Module 7 on agriculture. These questions will also identify which household members </w:t>
      </w:r>
      <w:proofErr w:type="gramStart"/>
      <w:r w:rsidRPr="00B349E4">
        <w:t>were in charge of</w:t>
      </w:r>
      <w:proofErr w:type="gramEnd"/>
      <w:r w:rsidRPr="00B349E4">
        <w:t xml:space="preserve"> cultivating the crops, so that you know which household members to interview for the agricultural module. Cultivating these crops for household use or for sale can influence the health and nutritional status of household members and the socioeconomic status of the household. </w:t>
      </w:r>
    </w:p>
    <w:p w14:paraId="784C22EA" w14:textId="77777777" w:rsidR="00172954" w:rsidRDefault="00172954" w:rsidP="00B349E4">
      <w:pPr>
        <w:pStyle w:val="Heading4"/>
      </w:pPr>
      <w:commentRangeStart w:id="64"/>
      <w:r>
        <w:t xml:space="preserve">Item 233. </w:t>
      </w:r>
      <w:commentRangeEnd w:id="64"/>
      <w:r>
        <w:rPr>
          <w:rStyle w:val="CommentReference"/>
        </w:rPr>
        <w:commentReference w:id="64"/>
      </w:r>
      <w:r w:rsidRPr="009625D6">
        <w:t>“Did you or anyone in your household cultivate any crops in the past one year?”</w:t>
      </w:r>
    </w:p>
    <w:p w14:paraId="23E95444" w14:textId="62431A8D" w:rsidR="00172954" w:rsidRDefault="00172954" w:rsidP="00BA4227">
      <w:pPr>
        <w:pStyle w:val="BodyText0"/>
      </w:pPr>
      <w:r>
        <w:t>Ask the question and record the response. If the response is ‘NO,’ skip to item 240</w:t>
      </w:r>
      <w:r w:rsidR="009A0126">
        <w:t>A</w:t>
      </w:r>
      <w:r>
        <w:t>.</w:t>
      </w:r>
    </w:p>
    <w:p w14:paraId="79C11AE3" w14:textId="77777777" w:rsidR="00172954" w:rsidRPr="009625D6" w:rsidRDefault="00172954" w:rsidP="00172954">
      <w:pPr>
        <w:rPr>
          <w:b/>
        </w:rPr>
      </w:pPr>
      <w:r>
        <w:rPr>
          <w:b/>
        </w:rPr>
        <w:t xml:space="preserve">Item 234, </w:t>
      </w:r>
      <w:r w:rsidRPr="009625D6">
        <w:rPr>
          <w:b/>
        </w:rPr>
        <w:t>“Did anyone in your household cultivate [</w:t>
      </w:r>
      <w:r w:rsidRPr="009625D6">
        <w:rPr>
          <w:b/>
          <w:highlight w:val="yellow"/>
        </w:rPr>
        <w:t>C-VCC1</w:t>
      </w:r>
      <w:r w:rsidRPr="009625D6">
        <w:rPr>
          <w:b/>
        </w:rPr>
        <w:t>] in the past one year?”</w:t>
      </w:r>
    </w:p>
    <w:p w14:paraId="0523A9FA" w14:textId="3A317C66" w:rsidR="00172954" w:rsidRDefault="00172954" w:rsidP="00BA4227">
      <w:pPr>
        <w:pStyle w:val="BodyText0"/>
      </w:pPr>
      <w:r>
        <w:t>Ask the question and record the response. If no one in the household cultivated [</w:t>
      </w:r>
      <w:r w:rsidR="00B349E4">
        <w:rPr>
          <w:highlight w:val="yellow"/>
        </w:rPr>
        <w:t>C</w:t>
      </w:r>
      <w:r w:rsidR="00B349E4">
        <w:rPr>
          <w:highlight w:val="yellow"/>
        </w:rPr>
        <w:noBreakHyphen/>
      </w:r>
      <w:r w:rsidRPr="005A4B39">
        <w:rPr>
          <w:highlight w:val="yellow"/>
        </w:rPr>
        <w:t>VCC1</w:t>
      </w:r>
      <w:r>
        <w:t xml:space="preserve">], skip to item 236. </w:t>
      </w:r>
    </w:p>
    <w:p w14:paraId="63354C6F" w14:textId="77777777" w:rsidR="00172954" w:rsidRDefault="00172954" w:rsidP="00B349E4">
      <w:pPr>
        <w:pStyle w:val="Heading4"/>
      </w:pPr>
      <w:r>
        <w:t xml:space="preserve">Item 235, </w:t>
      </w:r>
      <w:r w:rsidRPr="009625D6">
        <w:t>“Who in your household was responsible for cultivating [</w:t>
      </w:r>
      <w:r w:rsidRPr="009625D6">
        <w:rPr>
          <w:highlight w:val="yellow"/>
        </w:rPr>
        <w:t>C-VCC1</w:t>
      </w:r>
      <w:r w:rsidRPr="009625D6">
        <w:t>] in the past one year?”</w:t>
      </w:r>
    </w:p>
    <w:p w14:paraId="4BA3A133" w14:textId="1F857850" w:rsidR="00172954" w:rsidRDefault="00172954" w:rsidP="00BA4227">
      <w:pPr>
        <w:pStyle w:val="BodyText0"/>
      </w:pPr>
      <w:r>
        <w:t>Ask the question and select the name of each household member responsible for cultivating [</w:t>
      </w:r>
      <w:r>
        <w:rPr>
          <w:highlight w:val="yellow"/>
        </w:rPr>
        <w:t>C-V</w:t>
      </w:r>
      <w:r w:rsidRPr="0032323A">
        <w:rPr>
          <w:highlight w:val="yellow"/>
        </w:rPr>
        <w:t>CC1</w:t>
      </w:r>
      <w:r>
        <w:t>]. The line number of the selected respondent will appear on the tablet. List only one household member per plot. If multiple household members were responsible for cultivating [</w:t>
      </w:r>
      <w:r w:rsidR="00B349E4">
        <w:rPr>
          <w:highlight w:val="yellow"/>
        </w:rPr>
        <w:t>C</w:t>
      </w:r>
      <w:r w:rsidR="00B349E4">
        <w:rPr>
          <w:highlight w:val="yellow"/>
        </w:rPr>
        <w:noBreakHyphen/>
      </w:r>
      <w:r w:rsidRPr="00E3418F">
        <w:rPr>
          <w:highlight w:val="yellow"/>
        </w:rPr>
        <w:t>VCC1</w:t>
      </w:r>
      <w:r>
        <w:t xml:space="preserve">] in a plot, list only </w:t>
      </w:r>
      <w:r>
        <w:lastRenderedPageBreak/>
        <w:t>the household member who was mainly responsible for cultivating [</w:t>
      </w:r>
      <w:r w:rsidR="00B349E4">
        <w:rPr>
          <w:highlight w:val="yellow"/>
        </w:rPr>
        <w:t>C</w:t>
      </w:r>
      <w:r w:rsidR="00B349E4">
        <w:rPr>
          <w:highlight w:val="yellow"/>
        </w:rPr>
        <w:noBreakHyphen/>
      </w:r>
      <w:r w:rsidRPr="00E3418F">
        <w:rPr>
          <w:highlight w:val="yellow"/>
        </w:rPr>
        <w:t>VCC1</w:t>
      </w:r>
      <w:r>
        <w:t>] in the plot. If different household members were mainly responsible for cultivating [</w:t>
      </w:r>
      <w:r w:rsidRPr="00E3418F">
        <w:rPr>
          <w:highlight w:val="yellow"/>
        </w:rPr>
        <w:t>C-VCC1</w:t>
      </w:r>
      <w:r>
        <w:t>] in different plots, list each of these household members. You can record up to four household members. If there were more than four household members mainly responsible for cultivating separate plots of [</w:t>
      </w:r>
      <w:r>
        <w:rPr>
          <w:highlight w:val="yellow"/>
        </w:rPr>
        <w:t>C-V</w:t>
      </w:r>
      <w:r w:rsidRPr="00704661">
        <w:rPr>
          <w:highlight w:val="yellow"/>
        </w:rPr>
        <w:t>CC1</w:t>
      </w:r>
      <w:r>
        <w:t xml:space="preserve">], consult your field supervisor. </w:t>
      </w:r>
    </w:p>
    <w:p w14:paraId="4CB3D587" w14:textId="77777777" w:rsidR="00172954" w:rsidRPr="009625D6" w:rsidRDefault="00172954" w:rsidP="00B349E4">
      <w:pPr>
        <w:pStyle w:val="Heading4"/>
      </w:pPr>
      <w:r>
        <w:t>Item 236,</w:t>
      </w:r>
      <w:r w:rsidRPr="009625D6">
        <w:t xml:space="preserve"> “Did anyone in your household cultivate [</w:t>
      </w:r>
      <w:r w:rsidRPr="009625D6">
        <w:rPr>
          <w:highlight w:val="yellow"/>
        </w:rPr>
        <w:t>C-VCC2</w:t>
      </w:r>
      <w:r w:rsidRPr="009625D6">
        <w:t>] in the past one year?”</w:t>
      </w:r>
    </w:p>
    <w:p w14:paraId="471FB677" w14:textId="5B796EBF" w:rsidR="00172954" w:rsidRDefault="00172954" w:rsidP="00BA4227">
      <w:pPr>
        <w:pStyle w:val="BodyText0"/>
      </w:pPr>
      <w:r>
        <w:t>Ask the question and record the response. If no one in the household cultivated [</w:t>
      </w:r>
      <w:r w:rsidR="00B349E4">
        <w:rPr>
          <w:highlight w:val="yellow"/>
        </w:rPr>
        <w:t>C</w:t>
      </w:r>
      <w:r w:rsidR="00B349E4">
        <w:rPr>
          <w:highlight w:val="yellow"/>
        </w:rPr>
        <w:noBreakHyphen/>
      </w:r>
      <w:r w:rsidRPr="005A4B39">
        <w:rPr>
          <w:highlight w:val="yellow"/>
        </w:rPr>
        <w:t>VCC</w:t>
      </w:r>
      <w:r>
        <w:rPr>
          <w:highlight w:val="yellow"/>
        </w:rPr>
        <w:t>2</w:t>
      </w:r>
      <w:r>
        <w:t>], skip to item 238.</w:t>
      </w:r>
    </w:p>
    <w:p w14:paraId="0CCF5019" w14:textId="32A0EA23" w:rsidR="00172954" w:rsidRDefault="00172954" w:rsidP="00B349E4">
      <w:pPr>
        <w:pStyle w:val="Heading4"/>
      </w:pPr>
      <w:r>
        <w:t>Item 237,</w:t>
      </w:r>
      <w:r w:rsidRPr="009625D6">
        <w:t xml:space="preserve"> “Who in your household was responsible for cultivating [</w:t>
      </w:r>
      <w:r w:rsidR="009A0126" w:rsidRPr="009A0126">
        <w:rPr>
          <w:highlight w:val="yellow"/>
        </w:rPr>
        <w:t>C-</w:t>
      </w:r>
      <w:r w:rsidRPr="009625D6">
        <w:rPr>
          <w:highlight w:val="yellow"/>
        </w:rPr>
        <w:t>VCC2</w:t>
      </w:r>
      <w:r w:rsidRPr="009625D6">
        <w:t>] in the past one year?”</w:t>
      </w:r>
    </w:p>
    <w:p w14:paraId="2BFA8F59" w14:textId="3742A0B6" w:rsidR="00172954" w:rsidRDefault="00172954" w:rsidP="00BA4227">
      <w:pPr>
        <w:pStyle w:val="BodyText0"/>
      </w:pPr>
      <w:r>
        <w:t>Ask the question and select the name of each household member responsible for cultivating [</w:t>
      </w:r>
      <w:r>
        <w:rPr>
          <w:highlight w:val="yellow"/>
        </w:rPr>
        <w:t>C-V</w:t>
      </w:r>
      <w:r w:rsidRPr="0032323A">
        <w:rPr>
          <w:highlight w:val="yellow"/>
        </w:rPr>
        <w:t>CC1</w:t>
      </w:r>
      <w:r>
        <w:t>]. The line number of the selected respondent will appear on the tablet. List only one household member per plot. If multiple household members were responsible for cultivating [</w:t>
      </w:r>
      <w:r w:rsidR="00B349E4">
        <w:rPr>
          <w:highlight w:val="yellow"/>
        </w:rPr>
        <w:t>C</w:t>
      </w:r>
      <w:r w:rsidR="00B349E4">
        <w:rPr>
          <w:highlight w:val="yellow"/>
        </w:rPr>
        <w:noBreakHyphen/>
      </w:r>
      <w:r>
        <w:rPr>
          <w:highlight w:val="yellow"/>
        </w:rPr>
        <w:t>VCC2</w:t>
      </w:r>
      <w:r>
        <w:t>] in a plot, list only the household member who was mainly responsible for cultivating [</w:t>
      </w:r>
      <w:r>
        <w:rPr>
          <w:highlight w:val="yellow"/>
        </w:rPr>
        <w:t>C-VCC2</w:t>
      </w:r>
      <w:r>
        <w:t>] in the plot. If different household members were mainly responsible for cultivating [</w:t>
      </w:r>
      <w:r>
        <w:rPr>
          <w:highlight w:val="yellow"/>
        </w:rPr>
        <w:t>C-VCC2</w:t>
      </w:r>
      <w:r>
        <w:t>] in different plots, list each of these household members. You can record up to four household members. If there were more than four household members mainly responsible for cultivating separate plots of [</w:t>
      </w:r>
      <w:r w:rsidR="00B349E4">
        <w:rPr>
          <w:highlight w:val="yellow"/>
        </w:rPr>
        <w:t>C</w:t>
      </w:r>
      <w:r w:rsidR="00B349E4">
        <w:rPr>
          <w:highlight w:val="yellow"/>
        </w:rPr>
        <w:noBreakHyphen/>
      </w:r>
      <w:r>
        <w:rPr>
          <w:highlight w:val="yellow"/>
        </w:rPr>
        <w:t>VCC2</w:t>
      </w:r>
      <w:r>
        <w:t>], consult your field supervisor.</w:t>
      </w:r>
    </w:p>
    <w:p w14:paraId="0B37DE55" w14:textId="77777777" w:rsidR="00172954" w:rsidRPr="009625D6" w:rsidRDefault="00172954" w:rsidP="00B349E4">
      <w:pPr>
        <w:pStyle w:val="Heading4"/>
      </w:pPr>
      <w:r>
        <w:t>Item 238,</w:t>
      </w:r>
      <w:r w:rsidRPr="009625D6">
        <w:t xml:space="preserve"> “Did anyone in your household cultivate [</w:t>
      </w:r>
      <w:r w:rsidRPr="009625D6">
        <w:rPr>
          <w:highlight w:val="yellow"/>
        </w:rPr>
        <w:t>C-VCC3</w:t>
      </w:r>
      <w:r w:rsidRPr="009625D6">
        <w:t>] in the past one year?”</w:t>
      </w:r>
    </w:p>
    <w:p w14:paraId="6A0BEF1B" w14:textId="247430DF" w:rsidR="00172954" w:rsidRDefault="00172954" w:rsidP="00BA4227">
      <w:pPr>
        <w:pStyle w:val="BodyText0"/>
      </w:pPr>
      <w:r>
        <w:t>Ask the question and record the response. If no one in the household cultivated [</w:t>
      </w:r>
      <w:r w:rsidR="00B349E4">
        <w:rPr>
          <w:highlight w:val="yellow"/>
        </w:rPr>
        <w:t>C</w:t>
      </w:r>
      <w:r w:rsidR="00B349E4">
        <w:rPr>
          <w:highlight w:val="yellow"/>
        </w:rPr>
        <w:noBreakHyphen/>
      </w:r>
      <w:r w:rsidRPr="005A4B39">
        <w:rPr>
          <w:highlight w:val="yellow"/>
        </w:rPr>
        <w:t>VCC</w:t>
      </w:r>
      <w:r>
        <w:rPr>
          <w:highlight w:val="yellow"/>
        </w:rPr>
        <w:t>3</w:t>
      </w:r>
      <w:r>
        <w:t>], skip to item 240A.</w:t>
      </w:r>
    </w:p>
    <w:p w14:paraId="5BC148CB" w14:textId="77777777" w:rsidR="00172954" w:rsidRPr="009625D6" w:rsidRDefault="00172954" w:rsidP="00B349E4">
      <w:pPr>
        <w:pStyle w:val="Heading4"/>
      </w:pPr>
      <w:r>
        <w:t>Item 239,</w:t>
      </w:r>
      <w:r w:rsidRPr="009625D6">
        <w:t xml:space="preserve"> “Who in your household was responsible for cultivating [</w:t>
      </w:r>
      <w:r w:rsidRPr="009625D6">
        <w:rPr>
          <w:highlight w:val="yellow"/>
        </w:rPr>
        <w:t>C-VCC3]</w:t>
      </w:r>
      <w:r w:rsidRPr="009625D6">
        <w:t xml:space="preserve"> in the past one year?”</w:t>
      </w:r>
    </w:p>
    <w:p w14:paraId="5FE26D09" w14:textId="496F3E68" w:rsidR="00172954" w:rsidRDefault="00172954" w:rsidP="00BA4227">
      <w:pPr>
        <w:pStyle w:val="BodyText0"/>
      </w:pPr>
      <w:r>
        <w:t>Ask the question and select the name of each household member responsible for cultivating [</w:t>
      </w:r>
      <w:r>
        <w:rPr>
          <w:highlight w:val="yellow"/>
        </w:rPr>
        <w:t>C-V</w:t>
      </w:r>
      <w:r w:rsidRPr="0032323A">
        <w:rPr>
          <w:highlight w:val="yellow"/>
        </w:rPr>
        <w:t>CC1</w:t>
      </w:r>
      <w:r>
        <w:t>]. The line number of the selected respondent will appear on the tablet. List only one household member per plot. If multiple household members were responsible for cultivating [</w:t>
      </w:r>
      <w:r w:rsidR="00B349E4">
        <w:rPr>
          <w:highlight w:val="yellow"/>
        </w:rPr>
        <w:t>C</w:t>
      </w:r>
      <w:r w:rsidR="00B349E4">
        <w:rPr>
          <w:highlight w:val="yellow"/>
        </w:rPr>
        <w:noBreakHyphen/>
      </w:r>
      <w:r>
        <w:rPr>
          <w:highlight w:val="yellow"/>
        </w:rPr>
        <w:t>VCC3</w:t>
      </w:r>
      <w:r>
        <w:t>] in a plot, list only the household member who was mainly responsible for cultivating [</w:t>
      </w:r>
      <w:r>
        <w:rPr>
          <w:highlight w:val="yellow"/>
        </w:rPr>
        <w:t>C-VCC3</w:t>
      </w:r>
      <w:r>
        <w:t>] in the plot. If different household members were mainly responsible for cultivating [</w:t>
      </w:r>
      <w:r>
        <w:rPr>
          <w:highlight w:val="yellow"/>
        </w:rPr>
        <w:t>C-VCC3</w:t>
      </w:r>
      <w:r>
        <w:t>] in different plots, list each of these household members. You can record up to four household members. If there were more than four household members mainly responsible for cultivating separate plots of [</w:t>
      </w:r>
      <w:r w:rsidR="00B349E4">
        <w:rPr>
          <w:highlight w:val="yellow"/>
        </w:rPr>
        <w:t>C</w:t>
      </w:r>
      <w:r w:rsidR="00B349E4">
        <w:rPr>
          <w:highlight w:val="yellow"/>
        </w:rPr>
        <w:noBreakHyphen/>
      </w:r>
      <w:r>
        <w:rPr>
          <w:highlight w:val="yellow"/>
        </w:rPr>
        <w:t>VCC3</w:t>
      </w:r>
      <w:r>
        <w:t>], consult your field supervisor.</w:t>
      </w:r>
    </w:p>
    <w:p w14:paraId="53288788" w14:textId="77777777" w:rsidR="00172954" w:rsidRPr="009625D6" w:rsidRDefault="00172954" w:rsidP="00B349E4">
      <w:pPr>
        <w:pStyle w:val="Heading4"/>
      </w:pPr>
      <w:r>
        <w:t>Item 240A,</w:t>
      </w:r>
      <w:r w:rsidRPr="009625D6">
        <w:t xml:space="preserve"> “Some households have rights to use agricultural land but do not own it. Some households own their agricultural land. Does any member of this household own any agricultural land?”</w:t>
      </w:r>
    </w:p>
    <w:p w14:paraId="5336FE44" w14:textId="0D2664DB" w:rsidR="00172954" w:rsidRDefault="00BA4227" w:rsidP="00BA4227">
      <w:pPr>
        <w:pStyle w:val="BodyText0"/>
      </w:pPr>
      <w:r>
        <w:rPr>
          <w:b/>
        </w:rPr>
        <w:t>Purpose:</w:t>
      </w:r>
      <w:r w:rsidR="00172954">
        <w:t xml:space="preserve"> to determine if any household member owns agricultural land. </w:t>
      </w:r>
      <w:r w:rsidR="00172954" w:rsidRPr="00CC38D6">
        <w:t>Ownership of agricultur</w:t>
      </w:r>
      <w:r w:rsidR="00172954">
        <w:t>al</w:t>
      </w:r>
      <w:r w:rsidR="00172954" w:rsidRPr="00CC38D6">
        <w:t xml:space="preserve"> land is another important indicator of the socioeconomic status of the household. </w:t>
      </w:r>
      <w:r w:rsidR="00172954" w:rsidRPr="0032323A">
        <w:rPr>
          <w:b/>
        </w:rPr>
        <w:t>Agricultural land</w:t>
      </w:r>
      <w:r w:rsidR="00172954" w:rsidRPr="00CC38D6">
        <w:t xml:space="preserve"> refers to land that is used.</w:t>
      </w:r>
      <w:r w:rsidR="009A0126" w:rsidRPr="009A0126">
        <w:t xml:space="preserve"> </w:t>
      </w:r>
      <w:r w:rsidR="009A0126" w:rsidRPr="00CC38D6">
        <w:t>for growing crops (the crops may be food for people, food for animals, or other non-food crops), raising animals, and grazing animals</w:t>
      </w:r>
    </w:p>
    <w:p w14:paraId="51D79D56" w14:textId="03214F85" w:rsidR="00172954" w:rsidRDefault="00BA4227" w:rsidP="00BA4227">
      <w:pPr>
        <w:pStyle w:val="BodyText0"/>
      </w:pPr>
      <w:r>
        <w:rPr>
          <w:b/>
        </w:rPr>
        <w:lastRenderedPageBreak/>
        <w:t>Instructions:</w:t>
      </w:r>
      <w:r w:rsidR="00172954">
        <w:t xml:space="preserve"> Ask this question and record the response. If the response is ‘NO,’ skip to item 241A. C</w:t>
      </w:r>
      <w:r w:rsidR="00172954" w:rsidRPr="00CC38D6">
        <w:t>ommon land used to graze animals but not owned by the household should not be included</w:t>
      </w:r>
      <w:r w:rsidR="00172954">
        <w:t xml:space="preserve"> as land owned by the household</w:t>
      </w:r>
      <w:r w:rsidR="00172954" w:rsidRPr="00CC38D6">
        <w:t>.</w:t>
      </w:r>
    </w:p>
    <w:p w14:paraId="5BC74CFC" w14:textId="77777777" w:rsidR="00172954" w:rsidRPr="009625D6" w:rsidRDefault="00172954" w:rsidP="00B349E4">
      <w:pPr>
        <w:pStyle w:val="Heading4"/>
      </w:pPr>
      <w:commentRangeStart w:id="65"/>
      <w:r>
        <w:t xml:space="preserve">Item 240B, </w:t>
      </w:r>
      <w:commentRangeEnd w:id="65"/>
      <w:r w:rsidRPr="009625D6">
        <w:rPr>
          <w:rStyle w:val="CommentReference"/>
          <w:b w:val="0"/>
        </w:rPr>
        <w:commentReference w:id="65"/>
      </w:r>
      <w:r w:rsidRPr="009625D6">
        <w:t>“How many hectares of agricultural land do members of this household own?”</w:t>
      </w:r>
    </w:p>
    <w:p w14:paraId="6AF26821" w14:textId="3ED7C4DC" w:rsidR="00172954" w:rsidRDefault="00BA4227" w:rsidP="00BA4227">
      <w:pPr>
        <w:pStyle w:val="BodyText0"/>
      </w:pPr>
      <w:r>
        <w:rPr>
          <w:b/>
        </w:rPr>
        <w:t>Instructions:</w:t>
      </w:r>
      <w:r w:rsidR="00172954">
        <w:t xml:space="preserve"> </w:t>
      </w:r>
      <w:r w:rsidR="00172954" w:rsidRPr="00CC38D6">
        <w:t xml:space="preserve">If the answer to </w:t>
      </w:r>
      <w:r w:rsidR="00172954">
        <w:t xml:space="preserve">item 240A </w:t>
      </w:r>
      <w:r w:rsidR="00172954" w:rsidRPr="00CC38D6">
        <w:t xml:space="preserve">is </w:t>
      </w:r>
      <w:r w:rsidR="00172954">
        <w:t>‘</w:t>
      </w:r>
      <w:r w:rsidR="00172954" w:rsidRPr="00CC38D6">
        <w:t>YES,</w:t>
      </w:r>
      <w:r w:rsidR="00172954">
        <w:t>’</w:t>
      </w:r>
      <w:r w:rsidR="00172954" w:rsidRPr="00CC38D6">
        <w:t xml:space="preserve"> ask </w:t>
      </w:r>
      <w:r w:rsidR="00172954">
        <w:t xml:space="preserve">this question and record </w:t>
      </w:r>
      <w:r w:rsidR="001A4063">
        <w:t>to one decimal place</w:t>
      </w:r>
      <w:r w:rsidR="001A4063" w:rsidRPr="00CC38D6">
        <w:t xml:space="preserve"> </w:t>
      </w:r>
      <w:r w:rsidR="00172954" w:rsidRPr="00CC38D6">
        <w:t xml:space="preserve">the </w:t>
      </w:r>
      <w:r w:rsidR="001A4063">
        <w:t xml:space="preserve">total </w:t>
      </w:r>
      <w:r w:rsidR="00172954" w:rsidRPr="00CC38D6">
        <w:t xml:space="preserve">number of hectares owned by the members of the household. If the household owns more than 95 hectares, </w:t>
      </w:r>
      <w:r w:rsidR="00172954">
        <w:t>record</w:t>
      </w:r>
      <w:r w:rsidR="00172954" w:rsidRPr="00CC38D6">
        <w:t xml:space="preserve"> </w:t>
      </w:r>
      <w:r w:rsidR="00172954">
        <w:t>‘</w:t>
      </w:r>
      <w:r w:rsidR="00172954" w:rsidRPr="00CC38D6">
        <w:t>950</w:t>
      </w:r>
      <w:r w:rsidR="00172954">
        <w:t>’ (95 OR MORE HECTARES)</w:t>
      </w:r>
      <w:r w:rsidR="00172954" w:rsidRPr="00CC38D6">
        <w:t xml:space="preserve">; if the number of hectares is unknown, </w:t>
      </w:r>
      <w:r w:rsidR="00172954">
        <w:t>record</w:t>
      </w:r>
      <w:r w:rsidR="00172954" w:rsidRPr="00CC38D6">
        <w:t xml:space="preserve"> </w:t>
      </w:r>
      <w:r w:rsidR="00172954">
        <w:t>‘</w:t>
      </w:r>
      <w:r w:rsidR="00172954" w:rsidRPr="00CC38D6">
        <w:t>998</w:t>
      </w:r>
      <w:r w:rsidR="00172954">
        <w:t>’ (DON’T KNOW)</w:t>
      </w:r>
      <w:r w:rsidR="00172954" w:rsidRPr="00CC38D6">
        <w:t>.</w:t>
      </w:r>
    </w:p>
    <w:p w14:paraId="1E08E4EF" w14:textId="77777777" w:rsidR="00172954" w:rsidRDefault="00172954" w:rsidP="00B349E4">
      <w:pPr>
        <w:pStyle w:val="Heading4"/>
      </w:pPr>
      <w:r>
        <w:t>Item 241A,</w:t>
      </w:r>
      <w:r w:rsidRPr="009625D6">
        <w:t xml:space="preserve"> “Does any member of this household have rights to use agricultural land that they do not own?”</w:t>
      </w:r>
    </w:p>
    <w:p w14:paraId="73C42F6E" w14:textId="435E8B42" w:rsidR="00172954" w:rsidRDefault="00BA4227" w:rsidP="00BA4227">
      <w:pPr>
        <w:pStyle w:val="BodyText0"/>
      </w:pPr>
      <w:r>
        <w:rPr>
          <w:b/>
        </w:rPr>
        <w:t>Purpose:</w:t>
      </w:r>
      <w:r w:rsidR="00172954">
        <w:t xml:space="preserve"> to determine if any household members have rights to use agricultural land that they do not own. Use</w:t>
      </w:r>
      <w:r w:rsidR="00172954" w:rsidRPr="00CC38D6">
        <w:t xml:space="preserve"> of agriculture land </w:t>
      </w:r>
      <w:r w:rsidR="00172954">
        <w:t xml:space="preserve">that is not owned </w:t>
      </w:r>
      <w:r w:rsidR="00172954" w:rsidRPr="00CC38D6">
        <w:t xml:space="preserve">is another important indicator of the socioeconomic status of the household. </w:t>
      </w:r>
    </w:p>
    <w:p w14:paraId="2168D5F5" w14:textId="73F7808C" w:rsidR="00172954" w:rsidRDefault="00172954" w:rsidP="00BA4227">
      <w:pPr>
        <w:pStyle w:val="BodyText0"/>
      </w:pPr>
      <w:r>
        <w:t xml:space="preserve"> Ask this question and record the response. If the response is ‘NO,’ skip to item 242. </w:t>
      </w:r>
    </w:p>
    <w:p w14:paraId="5E02D7FB" w14:textId="77777777" w:rsidR="00172954" w:rsidRDefault="00172954" w:rsidP="00B349E4">
      <w:pPr>
        <w:pStyle w:val="Heading4"/>
      </w:pPr>
      <w:commentRangeStart w:id="66"/>
      <w:r>
        <w:t>Item 241B</w:t>
      </w:r>
      <w:commentRangeEnd w:id="66"/>
      <w:r w:rsidR="001A4063">
        <w:rPr>
          <w:rStyle w:val="CommentReference"/>
          <w:b w:val="0"/>
        </w:rPr>
        <w:commentReference w:id="66"/>
      </w:r>
      <w:r>
        <w:t>,</w:t>
      </w:r>
      <w:r w:rsidRPr="009625D6">
        <w:t xml:space="preserve"> “How many hectares of agricultural land do members of this household have the right to use, but do not own?”</w:t>
      </w:r>
    </w:p>
    <w:p w14:paraId="50FC288F" w14:textId="6098B1B1" w:rsidR="00172954" w:rsidRDefault="00172954" w:rsidP="00BA4227">
      <w:pPr>
        <w:pStyle w:val="BodyText0"/>
      </w:pPr>
      <w:r w:rsidRPr="00CC38D6">
        <w:t xml:space="preserve">If the answer to </w:t>
      </w:r>
      <w:r>
        <w:t xml:space="preserve">item 241A </w:t>
      </w:r>
      <w:r w:rsidRPr="00CC38D6">
        <w:t xml:space="preserve">is </w:t>
      </w:r>
      <w:r>
        <w:t>‘</w:t>
      </w:r>
      <w:r w:rsidRPr="00CC38D6">
        <w:t>YES,</w:t>
      </w:r>
      <w:r>
        <w:t>’</w:t>
      </w:r>
      <w:r w:rsidRPr="00CC38D6">
        <w:t xml:space="preserve"> ask </w:t>
      </w:r>
      <w:r>
        <w:t>this question and record</w:t>
      </w:r>
      <w:r w:rsidR="001A4063">
        <w:t xml:space="preserve"> to one decimal place</w:t>
      </w:r>
      <w:r>
        <w:t xml:space="preserve"> </w:t>
      </w:r>
      <w:r w:rsidRPr="00CC38D6">
        <w:t xml:space="preserve">the number of hectares </w:t>
      </w:r>
      <w:r>
        <w:t xml:space="preserve">used but not owned </w:t>
      </w:r>
      <w:r w:rsidRPr="00CC38D6">
        <w:t xml:space="preserve">by the members of the household. If the household owns more than 95 hectares, </w:t>
      </w:r>
      <w:r>
        <w:t>record</w:t>
      </w:r>
      <w:r w:rsidRPr="00CC38D6">
        <w:t xml:space="preserve"> </w:t>
      </w:r>
      <w:r>
        <w:t>‘</w:t>
      </w:r>
      <w:r w:rsidRPr="00CC38D6">
        <w:t>950</w:t>
      </w:r>
      <w:r>
        <w:t>’ (95 OR MORE HECTARES)</w:t>
      </w:r>
      <w:r w:rsidRPr="00CC38D6">
        <w:t xml:space="preserve">; if the number of hectares is unknown, </w:t>
      </w:r>
      <w:r>
        <w:t>record</w:t>
      </w:r>
      <w:r w:rsidRPr="00CC38D6">
        <w:t xml:space="preserve"> </w:t>
      </w:r>
      <w:r>
        <w:t>‘</w:t>
      </w:r>
      <w:r w:rsidRPr="00CC38D6">
        <w:t>998</w:t>
      </w:r>
      <w:r>
        <w:t>’ (DON’T KNOW)</w:t>
      </w:r>
      <w:r w:rsidRPr="00CC38D6">
        <w:t>.</w:t>
      </w:r>
    </w:p>
    <w:p w14:paraId="26F98F8B" w14:textId="77777777" w:rsidR="00172954" w:rsidRPr="009625D6" w:rsidRDefault="00172954" w:rsidP="00B349E4">
      <w:pPr>
        <w:pStyle w:val="Heading4"/>
      </w:pPr>
      <w:r>
        <w:t>Item 242,</w:t>
      </w:r>
      <w:r w:rsidRPr="009625D6">
        <w:t xml:space="preserve"> “Is any of the land you own cultivated using irrigation other than rainfall?”</w:t>
      </w:r>
    </w:p>
    <w:p w14:paraId="7F8033FB" w14:textId="7BB907CB" w:rsidR="00172954" w:rsidRPr="00DF2C09" w:rsidRDefault="00BA4227" w:rsidP="00BA4227">
      <w:pPr>
        <w:pStyle w:val="BodyText0"/>
      </w:pPr>
      <w:r>
        <w:rPr>
          <w:b/>
        </w:rPr>
        <w:t>Purpose:</w:t>
      </w:r>
      <w:r w:rsidR="00172954">
        <w:t xml:space="preserve"> to determine if a household uses irrigation to cultivate their land. I</w:t>
      </w:r>
      <w:r w:rsidR="00172954" w:rsidRPr="00DF2C09">
        <w:t xml:space="preserve">rrigation </w:t>
      </w:r>
      <w:r w:rsidR="00172954">
        <w:t xml:space="preserve">can </w:t>
      </w:r>
      <w:r w:rsidR="00172954" w:rsidRPr="00DF2C09">
        <w:t>improve crop growth and quality</w:t>
      </w:r>
      <w:r w:rsidR="00172954">
        <w:t xml:space="preserve"> by </w:t>
      </w:r>
      <w:r w:rsidR="00172954" w:rsidRPr="00DF2C09">
        <w:t xml:space="preserve">allowing </w:t>
      </w:r>
      <w:r w:rsidR="006F0BB3">
        <w:t>farm</w:t>
      </w:r>
      <w:r w:rsidR="000E4FC8">
        <w:t>ers</w:t>
      </w:r>
      <w:r w:rsidR="00172954" w:rsidRPr="00DF2C09">
        <w:t xml:space="preserve"> to grow crops on a consistent schedule</w:t>
      </w:r>
      <w:r w:rsidR="00172954">
        <w:t>, particularly during times when rainfall is not regular or adequate.</w:t>
      </w:r>
      <w:r w:rsidR="00172954" w:rsidRPr="00DF2C09">
        <w:t xml:space="preserve"> </w:t>
      </w:r>
      <w:r w:rsidR="00172954">
        <w:t>I</w:t>
      </w:r>
      <w:r w:rsidR="00172954" w:rsidRPr="00DF2C09">
        <w:t xml:space="preserve">rrigation </w:t>
      </w:r>
      <w:r w:rsidR="00172954">
        <w:t xml:space="preserve">helps </w:t>
      </w:r>
      <w:r w:rsidR="00172954" w:rsidRPr="00DF2C09">
        <w:t>create more reliable food supplies.</w:t>
      </w:r>
    </w:p>
    <w:p w14:paraId="4C6C8F1C" w14:textId="5F245D82" w:rsidR="00172954" w:rsidRDefault="00172954" w:rsidP="00BA4227">
      <w:pPr>
        <w:pStyle w:val="BodyText0"/>
      </w:pPr>
      <w:r>
        <w:t>Ask the question and record the response. If the response is ‘NO’, skip to item 244.</w:t>
      </w:r>
    </w:p>
    <w:p w14:paraId="517994E1" w14:textId="77777777" w:rsidR="00172954" w:rsidRPr="00BF3BB3" w:rsidRDefault="00172954" w:rsidP="00B349E4">
      <w:pPr>
        <w:pStyle w:val="Heading4"/>
      </w:pPr>
      <w:r>
        <w:t>Item 243,</w:t>
      </w:r>
      <w:r w:rsidRPr="009625D6">
        <w:t xml:space="preserve"> “What type of irrigation do you usually use?”</w:t>
      </w:r>
      <w:r>
        <w:t xml:space="preserve"> </w:t>
      </w:r>
    </w:p>
    <w:p w14:paraId="0D0D4C44" w14:textId="5E33F12A" w:rsidR="00172954" w:rsidRPr="00BF3BB3" w:rsidRDefault="00BA4227" w:rsidP="00BA4227">
      <w:pPr>
        <w:pStyle w:val="BodyText0"/>
      </w:pPr>
      <w:r>
        <w:rPr>
          <w:b/>
        </w:rPr>
        <w:t>Purpose:</w:t>
      </w:r>
      <w:r w:rsidR="00172954" w:rsidRPr="00BF3BB3">
        <w:rPr>
          <w:b/>
        </w:rPr>
        <w:t xml:space="preserve"> </w:t>
      </w:r>
      <w:r w:rsidR="00172954" w:rsidRPr="00BF3BB3">
        <w:t>to collect information on how the household irrigates its agricultural land to provide crops with water to increase their yield when rainfall is inadequate.</w:t>
      </w:r>
    </w:p>
    <w:p w14:paraId="42ACF617" w14:textId="715CB547" w:rsidR="00172954" w:rsidRPr="00724B9F" w:rsidRDefault="00172954" w:rsidP="00BA4227">
      <w:pPr>
        <w:pStyle w:val="BodyText0"/>
      </w:pPr>
      <w:r>
        <w:t xml:space="preserve">Ask the question and record the response. </w:t>
      </w:r>
      <w:r w:rsidRPr="00D0473D">
        <w:t>Be sure to</w:t>
      </w:r>
      <w:r w:rsidRPr="009625D6">
        <w:rPr>
          <w:b/>
        </w:rPr>
        <w:t xml:space="preserve"> select all responses that apply</w:t>
      </w:r>
      <w:r>
        <w:rPr>
          <w:b/>
        </w:rPr>
        <w:t xml:space="preserve"> </w:t>
      </w:r>
      <w:r w:rsidRPr="00D0473D">
        <w:t>because the respondent may give more than one answer.</w:t>
      </w:r>
      <w:r>
        <w:t xml:space="preserve"> If the respondent reports using a type of irrigation not listed, select ‘X’ (</w:t>
      </w:r>
      <w:r w:rsidRPr="00724B9F">
        <w:t>OTHER) and enter the type of irrigation reported. Definitions of common types of irrigation are listed in Table 2</w:t>
      </w:r>
      <w:r w:rsidR="00584703">
        <w:t>.8</w:t>
      </w:r>
      <w:r w:rsidRPr="00724B9F">
        <w:t>.</w:t>
      </w:r>
    </w:p>
    <w:p w14:paraId="18D5F1A3" w14:textId="3EBA9A9C" w:rsidR="00724B9F" w:rsidRPr="00AA5B8C" w:rsidRDefault="00724B9F" w:rsidP="00724B9F">
      <w:pPr>
        <w:pStyle w:val="Tabletitle"/>
      </w:pPr>
      <w:bookmarkStart w:id="67" w:name="_Toc527243232"/>
      <w:r w:rsidRPr="00724B9F">
        <w:lastRenderedPageBreak/>
        <w:t xml:space="preserve">Table </w:t>
      </w:r>
      <w:r w:rsidR="00584703">
        <w:t>2.8</w:t>
      </w:r>
      <w:r>
        <w:t>:</w:t>
      </w:r>
      <w:r w:rsidRPr="00724B9F">
        <w:t xml:space="preserve"> Types of Irrigation</w:t>
      </w:r>
      <w:bookmarkEnd w:id="67"/>
    </w:p>
    <w:tbl>
      <w:tblPr>
        <w:tblW w:w="5000" w:type="pct"/>
        <w:tblInd w:w="-5" w:type="dxa"/>
        <w:tblLook w:val="04A0" w:firstRow="1" w:lastRow="0" w:firstColumn="1" w:lastColumn="0" w:noHBand="0" w:noVBand="1"/>
      </w:tblPr>
      <w:tblGrid>
        <w:gridCol w:w="2412"/>
        <w:gridCol w:w="6938"/>
      </w:tblGrid>
      <w:tr w:rsidR="00724B9F" w:rsidRPr="00724B9F" w14:paraId="0D197F5A" w14:textId="77777777" w:rsidTr="00724B9F">
        <w:trPr>
          <w:trHeight w:val="20"/>
          <w:tblHeader/>
        </w:trPr>
        <w:tc>
          <w:tcPr>
            <w:tcW w:w="2430" w:type="dxa"/>
            <w:tcBorders>
              <w:top w:val="single" w:sz="4" w:space="0" w:color="auto"/>
              <w:left w:val="single" w:sz="4" w:space="0" w:color="auto"/>
              <w:bottom w:val="single" w:sz="4" w:space="0" w:color="auto"/>
              <w:right w:val="single" w:sz="4" w:space="0" w:color="auto"/>
            </w:tcBorders>
            <w:shd w:val="clear" w:color="auto" w:fill="387990"/>
            <w:tcMar>
              <w:top w:w="58" w:type="dxa"/>
              <w:left w:w="58" w:type="dxa"/>
              <w:bottom w:w="58" w:type="dxa"/>
              <w:right w:w="58" w:type="dxa"/>
            </w:tcMar>
            <w:hideMark/>
          </w:tcPr>
          <w:p w14:paraId="75923E8D" w14:textId="77777777" w:rsidR="00172954" w:rsidRPr="00724B9F" w:rsidRDefault="00172954" w:rsidP="00172954">
            <w:pPr>
              <w:rPr>
                <w:b/>
                <w:color w:val="FFFFFF" w:themeColor="background1"/>
                <w:sz w:val="20"/>
                <w:szCs w:val="20"/>
              </w:rPr>
            </w:pPr>
            <w:r w:rsidRPr="00724B9F">
              <w:rPr>
                <w:b/>
                <w:color w:val="FFFFFF" w:themeColor="background1"/>
                <w:sz w:val="20"/>
                <w:szCs w:val="20"/>
              </w:rPr>
              <w:t>Response Categories</w:t>
            </w:r>
          </w:p>
        </w:tc>
        <w:tc>
          <w:tcPr>
            <w:tcW w:w="7020" w:type="dxa"/>
            <w:tcBorders>
              <w:top w:val="single" w:sz="4" w:space="0" w:color="auto"/>
              <w:left w:val="single" w:sz="4" w:space="0" w:color="auto"/>
              <w:bottom w:val="single" w:sz="4" w:space="0" w:color="auto"/>
              <w:right w:val="single" w:sz="4" w:space="0" w:color="auto"/>
            </w:tcBorders>
            <w:shd w:val="clear" w:color="auto" w:fill="387990"/>
            <w:tcMar>
              <w:top w:w="58" w:type="dxa"/>
              <w:left w:w="58" w:type="dxa"/>
              <w:bottom w:w="58" w:type="dxa"/>
              <w:right w:w="58" w:type="dxa"/>
            </w:tcMar>
            <w:hideMark/>
          </w:tcPr>
          <w:p w14:paraId="06768D5B" w14:textId="77777777" w:rsidR="00172954" w:rsidRPr="00724B9F" w:rsidRDefault="00172954" w:rsidP="00172954">
            <w:pPr>
              <w:rPr>
                <w:b/>
                <w:color w:val="FFFFFF" w:themeColor="background1"/>
                <w:sz w:val="20"/>
                <w:szCs w:val="20"/>
              </w:rPr>
            </w:pPr>
            <w:r w:rsidRPr="00724B9F">
              <w:rPr>
                <w:b/>
                <w:color w:val="FFFFFF" w:themeColor="background1"/>
                <w:sz w:val="20"/>
                <w:szCs w:val="20"/>
              </w:rPr>
              <w:t>Definition</w:t>
            </w:r>
          </w:p>
        </w:tc>
      </w:tr>
      <w:tr w:rsidR="00172954" w:rsidRPr="00724B9F" w14:paraId="0157657C" w14:textId="77777777" w:rsidTr="00724B9F">
        <w:trPr>
          <w:trHeight w:val="20"/>
        </w:trPr>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26376861" w14:textId="77777777" w:rsidR="00172954" w:rsidRPr="00724B9F" w:rsidRDefault="00172954" w:rsidP="00172954">
            <w:pPr>
              <w:rPr>
                <w:b/>
                <w:sz w:val="20"/>
                <w:szCs w:val="20"/>
              </w:rPr>
            </w:pPr>
            <w:r w:rsidRPr="00724B9F">
              <w:rPr>
                <w:b/>
                <w:sz w:val="20"/>
                <w:szCs w:val="20"/>
              </w:rPr>
              <w:t>By hand</w:t>
            </w:r>
          </w:p>
        </w:tc>
        <w:tc>
          <w:tcPr>
            <w:tcW w:w="702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36AC0C0F" w14:textId="77777777" w:rsidR="00172954" w:rsidRPr="00724B9F" w:rsidRDefault="00172954" w:rsidP="00172954">
            <w:pPr>
              <w:rPr>
                <w:sz w:val="20"/>
                <w:szCs w:val="20"/>
              </w:rPr>
            </w:pPr>
            <w:r w:rsidRPr="00724B9F">
              <w:rPr>
                <w:sz w:val="20"/>
                <w:szCs w:val="20"/>
                <w:shd w:val="clear" w:color="auto" w:fill="FFFFFF"/>
              </w:rPr>
              <w:t>Water is distributed across land through manual labor and watering cans</w:t>
            </w:r>
          </w:p>
        </w:tc>
      </w:tr>
      <w:tr w:rsidR="00172954" w:rsidRPr="00724B9F" w14:paraId="1C9C46C4" w14:textId="77777777" w:rsidTr="00724B9F">
        <w:trPr>
          <w:trHeight w:val="20"/>
        </w:trPr>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10DCE4D8" w14:textId="77777777" w:rsidR="00172954" w:rsidRPr="00724B9F" w:rsidRDefault="00172954" w:rsidP="00172954">
            <w:pPr>
              <w:rPr>
                <w:b/>
                <w:sz w:val="20"/>
                <w:szCs w:val="20"/>
              </w:rPr>
            </w:pPr>
            <w:r w:rsidRPr="00724B9F">
              <w:rPr>
                <w:b/>
                <w:sz w:val="20"/>
                <w:szCs w:val="20"/>
              </w:rPr>
              <w:t>Canals, gates, ditches</w:t>
            </w:r>
          </w:p>
        </w:tc>
        <w:tc>
          <w:tcPr>
            <w:tcW w:w="702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tcPr>
          <w:p w14:paraId="0543FF0D" w14:textId="004149C1" w:rsidR="00172954" w:rsidRPr="00724B9F" w:rsidRDefault="00172954" w:rsidP="00172954">
            <w:pPr>
              <w:rPr>
                <w:sz w:val="20"/>
                <w:szCs w:val="20"/>
              </w:rPr>
            </w:pPr>
            <w:r w:rsidRPr="00724B9F">
              <w:rPr>
                <w:sz w:val="20"/>
                <w:szCs w:val="20"/>
              </w:rPr>
              <w:t xml:space="preserve">Canals, gates, </w:t>
            </w:r>
            <w:r w:rsidR="009A768E">
              <w:rPr>
                <w:sz w:val="20"/>
                <w:szCs w:val="20"/>
              </w:rPr>
              <w:t xml:space="preserve">and </w:t>
            </w:r>
            <w:r w:rsidRPr="00724B9F">
              <w:rPr>
                <w:sz w:val="20"/>
                <w:szCs w:val="20"/>
              </w:rPr>
              <w:t xml:space="preserve">ditches are human-made channels, or artificial waterways, for water conveyance. </w:t>
            </w:r>
          </w:p>
        </w:tc>
      </w:tr>
      <w:tr w:rsidR="00172954" w:rsidRPr="00724B9F" w14:paraId="0C435303" w14:textId="77777777" w:rsidTr="00724B9F">
        <w:trPr>
          <w:trHeight w:val="20"/>
        </w:trPr>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32538F67" w14:textId="77777777" w:rsidR="00172954" w:rsidRPr="00724B9F" w:rsidRDefault="00172954" w:rsidP="00172954">
            <w:pPr>
              <w:rPr>
                <w:b/>
                <w:sz w:val="20"/>
                <w:szCs w:val="20"/>
              </w:rPr>
            </w:pPr>
            <w:r w:rsidRPr="00724B9F">
              <w:rPr>
                <w:b/>
                <w:sz w:val="20"/>
                <w:szCs w:val="20"/>
              </w:rPr>
              <w:t>Permanent hose</w:t>
            </w:r>
          </w:p>
        </w:tc>
        <w:tc>
          <w:tcPr>
            <w:tcW w:w="702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tcPr>
          <w:p w14:paraId="4AB13B78" w14:textId="77777777" w:rsidR="00172954" w:rsidRPr="00724B9F" w:rsidRDefault="00172954" w:rsidP="00172954">
            <w:pPr>
              <w:rPr>
                <w:sz w:val="20"/>
                <w:szCs w:val="20"/>
              </w:rPr>
            </w:pPr>
            <w:r w:rsidRPr="00724B9F">
              <w:rPr>
                <w:sz w:val="20"/>
                <w:szCs w:val="20"/>
              </w:rPr>
              <w:t xml:space="preserve">Water is distributed under pressure through a piped network. </w:t>
            </w:r>
          </w:p>
        </w:tc>
      </w:tr>
      <w:tr w:rsidR="00172954" w:rsidRPr="00724B9F" w14:paraId="46C90443" w14:textId="77777777" w:rsidTr="00724B9F">
        <w:trPr>
          <w:trHeight w:val="20"/>
        </w:trPr>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0DD43ECF" w14:textId="77777777" w:rsidR="00172954" w:rsidRPr="00724B9F" w:rsidRDefault="00172954" w:rsidP="00172954">
            <w:pPr>
              <w:rPr>
                <w:b/>
                <w:sz w:val="20"/>
                <w:szCs w:val="20"/>
              </w:rPr>
            </w:pPr>
            <w:r w:rsidRPr="00724B9F">
              <w:rPr>
                <w:b/>
                <w:sz w:val="20"/>
                <w:szCs w:val="20"/>
              </w:rPr>
              <w:t>Pumps</w:t>
            </w:r>
          </w:p>
        </w:tc>
        <w:tc>
          <w:tcPr>
            <w:tcW w:w="702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tcPr>
          <w:p w14:paraId="227A3ED4" w14:textId="77777777" w:rsidR="00172954" w:rsidRPr="00724B9F" w:rsidRDefault="00172954" w:rsidP="00172954">
            <w:pPr>
              <w:rPr>
                <w:color w:val="auto"/>
                <w:sz w:val="20"/>
                <w:szCs w:val="20"/>
              </w:rPr>
            </w:pPr>
            <w:r w:rsidRPr="00724B9F">
              <w:rPr>
                <w:color w:val="auto"/>
                <w:sz w:val="20"/>
                <w:szCs w:val="20"/>
                <w:shd w:val="clear" w:color="auto" w:fill="FFFFFF"/>
              </w:rPr>
              <w:t>Irrigation pumps are used to pump water from a lower to a higher level from which the water then flows through channels to the fields requiring irrigation (lift operation) or to raise it to the required pressure head so that it can be sprayed on the fields via piping systems (sprinkling). </w:t>
            </w:r>
          </w:p>
        </w:tc>
      </w:tr>
      <w:tr w:rsidR="00172954" w:rsidRPr="00724B9F" w14:paraId="66BAC3AC" w14:textId="77777777" w:rsidTr="00724B9F">
        <w:trPr>
          <w:trHeight w:val="20"/>
        </w:trPr>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28B54F7D" w14:textId="0E9B6F4C" w:rsidR="00172954" w:rsidRPr="00724B9F" w:rsidRDefault="00172954" w:rsidP="00172954">
            <w:pPr>
              <w:rPr>
                <w:b/>
                <w:sz w:val="20"/>
                <w:szCs w:val="20"/>
              </w:rPr>
            </w:pPr>
            <w:r w:rsidRPr="00724B9F">
              <w:rPr>
                <w:b/>
                <w:sz w:val="20"/>
                <w:szCs w:val="20"/>
              </w:rPr>
              <w:t>Flood</w:t>
            </w:r>
            <w:r w:rsidR="00667670">
              <w:rPr>
                <w:b/>
                <w:sz w:val="20"/>
                <w:szCs w:val="20"/>
              </w:rPr>
              <w:t>, surface irrigation</w:t>
            </w:r>
          </w:p>
        </w:tc>
        <w:tc>
          <w:tcPr>
            <w:tcW w:w="702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tcPr>
          <w:p w14:paraId="4EB73D62" w14:textId="36012A1E" w:rsidR="00172954" w:rsidRPr="00724B9F" w:rsidRDefault="00667670" w:rsidP="00172954">
            <w:pPr>
              <w:rPr>
                <w:sz w:val="20"/>
                <w:szCs w:val="20"/>
              </w:rPr>
            </w:pPr>
            <w:r>
              <w:rPr>
                <w:sz w:val="20"/>
                <w:szCs w:val="20"/>
              </w:rPr>
              <w:t>W</w:t>
            </w:r>
            <w:r w:rsidRPr="00667670">
              <w:rPr>
                <w:sz w:val="20"/>
                <w:szCs w:val="20"/>
              </w:rPr>
              <w:t xml:space="preserve">ater is applied to </w:t>
            </w:r>
            <w:r w:rsidR="00B340E9">
              <w:rPr>
                <w:sz w:val="20"/>
                <w:szCs w:val="20"/>
              </w:rPr>
              <w:t>a</w:t>
            </w:r>
            <w:r w:rsidRPr="00667670">
              <w:rPr>
                <w:sz w:val="20"/>
                <w:szCs w:val="20"/>
              </w:rPr>
              <w:t xml:space="preserve"> field</w:t>
            </w:r>
            <w:r w:rsidR="000F66F6">
              <w:rPr>
                <w:sz w:val="20"/>
                <w:szCs w:val="20"/>
              </w:rPr>
              <w:t xml:space="preserve">. </w:t>
            </w:r>
            <w:r w:rsidR="00B340E9">
              <w:rPr>
                <w:sz w:val="20"/>
                <w:szCs w:val="20"/>
              </w:rPr>
              <w:t>The water</w:t>
            </w:r>
            <w:r w:rsidRPr="00667670">
              <w:rPr>
                <w:sz w:val="20"/>
                <w:szCs w:val="20"/>
              </w:rPr>
              <w:t xml:space="preserve"> advances across the </w:t>
            </w:r>
            <w:r>
              <w:rPr>
                <w:sz w:val="20"/>
                <w:szCs w:val="20"/>
              </w:rPr>
              <w:t xml:space="preserve">field’s </w:t>
            </w:r>
            <w:r w:rsidRPr="00667670">
              <w:rPr>
                <w:sz w:val="20"/>
                <w:szCs w:val="20"/>
              </w:rPr>
              <w:t xml:space="preserve">surface until </w:t>
            </w:r>
            <w:r w:rsidR="00B340E9">
              <w:rPr>
                <w:sz w:val="20"/>
                <w:szCs w:val="20"/>
              </w:rPr>
              <w:t>it</w:t>
            </w:r>
            <w:r w:rsidRPr="00667670">
              <w:rPr>
                <w:sz w:val="20"/>
                <w:szCs w:val="20"/>
              </w:rPr>
              <w:t xml:space="preserve"> extends over the entire area</w:t>
            </w:r>
            <w:r>
              <w:rPr>
                <w:sz w:val="20"/>
                <w:szCs w:val="20"/>
              </w:rPr>
              <w:t>.</w:t>
            </w:r>
            <w:r w:rsidRPr="00667670">
              <w:rPr>
                <w:sz w:val="20"/>
                <w:szCs w:val="20"/>
              </w:rPr>
              <w:t xml:space="preserve"> </w:t>
            </w:r>
            <w:r>
              <w:rPr>
                <w:sz w:val="20"/>
                <w:szCs w:val="20"/>
              </w:rPr>
              <w:t>Flood/surface irrigation systems include b</w:t>
            </w:r>
            <w:r w:rsidR="00172954" w:rsidRPr="00724B9F">
              <w:rPr>
                <w:sz w:val="20"/>
                <w:szCs w:val="20"/>
              </w:rPr>
              <w:t>asin</w:t>
            </w:r>
            <w:r w:rsidR="00B340E9">
              <w:rPr>
                <w:sz w:val="20"/>
                <w:szCs w:val="20"/>
              </w:rPr>
              <w:t xml:space="preserve"> and border systems</w:t>
            </w:r>
            <w:r>
              <w:rPr>
                <w:sz w:val="20"/>
                <w:szCs w:val="20"/>
              </w:rPr>
              <w:t xml:space="preserve"> (where</w:t>
            </w:r>
            <w:r w:rsidRPr="00667670">
              <w:rPr>
                <w:sz w:val="20"/>
                <w:szCs w:val="20"/>
              </w:rPr>
              <w:t xml:space="preserve"> an undirected flow of water </w:t>
            </w:r>
            <w:r>
              <w:rPr>
                <w:sz w:val="20"/>
                <w:szCs w:val="20"/>
              </w:rPr>
              <w:t xml:space="preserve">is released </w:t>
            </w:r>
            <w:r w:rsidRPr="00667670">
              <w:rPr>
                <w:sz w:val="20"/>
                <w:szCs w:val="20"/>
              </w:rPr>
              <w:t>onto the field</w:t>
            </w:r>
            <w:r>
              <w:rPr>
                <w:sz w:val="20"/>
                <w:szCs w:val="20"/>
              </w:rPr>
              <w:t>, and contained within the field by a dyke)</w:t>
            </w:r>
            <w:r w:rsidR="00172954" w:rsidRPr="00724B9F">
              <w:rPr>
                <w:sz w:val="20"/>
                <w:szCs w:val="20"/>
              </w:rPr>
              <w:t>,</w:t>
            </w:r>
            <w:r w:rsidR="00B340E9">
              <w:rPr>
                <w:sz w:val="20"/>
                <w:szCs w:val="20"/>
              </w:rPr>
              <w:t xml:space="preserve"> and</w:t>
            </w:r>
            <w:r w:rsidR="00172954" w:rsidRPr="00724B9F">
              <w:rPr>
                <w:sz w:val="20"/>
                <w:szCs w:val="20"/>
              </w:rPr>
              <w:t xml:space="preserve"> furrow</w:t>
            </w:r>
            <w:r w:rsidR="00B340E9">
              <w:rPr>
                <w:sz w:val="20"/>
                <w:szCs w:val="20"/>
              </w:rPr>
              <w:t xml:space="preserve"> systems (</w:t>
            </w:r>
            <w:r w:rsidR="00B340E9" w:rsidRPr="00B340E9">
              <w:rPr>
                <w:sz w:val="20"/>
                <w:szCs w:val="20"/>
              </w:rPr>
              <w:t>the flow</w:t>
            </w:r>
            <w:r w:rsidR="00B340E9">
              <w:rPr>
                <w:sz w:val="20"/>
                <w:szCs w:val="20"/>
              </w:rPr>
              <w:t xml:space="preserve"> of water is channeled</w:t>
            </w:r>
            <w:r w:rsidR="00B340E9" w:rsidRPr="00B340E9">
              <w:rPr>
                <w:sz w:val="20"/>
                <w:szCs w:val="20"/>
              </w:rPr>
              <w:t xml:space="preserve"> along the primary direction of the field using 'furrows,' 'creases,' or 'corrugations'</w:t>
            </w:r>
            <w:r w:rsidR="00B340E9">
              <w:rPr>
                <w:sz w:val="20"/>
                <w:szCs w:val="20"/>
              </w:rPr>
              <w:t>)</w:t>
            </w:r>
            <w:r>
              <w:rPr>
                <w:sz w:val="20"/>
                <w:szCs w:val="20"/>
              </w:rPr>
              <w:t>.</w:t>
            </w:r>
          </w:p>
        </w:tc>
      </w:tr>
      <w:tr w:rsidR="00172954" w:rsidRPr="00724B9F" w14:paraId="08EE0E72" w14:textId="77777777" w:rsidTr="00724B9F">
        <w:trPr>
          <w:trHeight w:val="20"/>
        </w:trPr>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25F18CFB" w14:textId="77777777" w:rsidR="00172954" w:rsidRPr="00724B9F" w:rsidRDefault="00172954" w:rsidP="00172954">
            <w:pPr>
              <w:rPr>
                <w:b/>
                <w:sz w:val="20"/>
                <w:szCs w:val="20"/>
              </w:rPr>
            </w:pPr>
            <w:r w:rsidRPr="00724B9F">
              <w:rPr>
                <w:b/>
                <w:sz w:val="20"/>
                <w:szCs w:val="20"/>
              </w:rPr>
              <w:t>Drip</w:t>
            </w:r>
          </w:p>
        </w:tc>
        <w:tc>
          <w:tcPr>
            <w:tcW w:w="702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tcPr>
          <w:p w14:paraId="3EBA3773" w14:textId="77777777" w:rsidR="00172954" w:rsidRPr="00724B9F" w:rsidRDefault="00172954" w:rsidP="00172954">
            <w:pPr>
              <w:rPr>
                <w:sz w:val="20"/>
                <w:szCs w:val="20"/>
              </w:rPr>
            </w:pPr>
            <w:r w:rsidRPr="00724B9F">
              <w:rPr>
                <w:sz w:val="20"/>
                <w:szCs w:val="20"/>
                <w:shd w:val="clear" w:color="auto" w:fill="FFFFFF"/>
              </w:rPr>
              <w:t>A type of localized irrigation in which drops of water are delivered at or near the root of plants. In this type of irrigation, evaporation and runoff are minimized.</w:t>
            </w:r>
          </w:p>
        </w:tc>
      </w:tr>
      <w:tr w:rsidR="00172954" w:rsidRPr="00724B9F" w14:paraId="3A63E8CE" w14:textId="77777777" w:rsidTr="00724B9F">
        <w:trPr>
          <w:trHeight w:val="20"/>
        </w:trPr>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2FACF2D2" w14:textId="77777777" w:rsidR="00172954" w:rsidRPr="00724B9F" w:rsidRDefault="00172954" w:rsidP="00172954">
            <w:pPr>
              <w:rPr>
                <w:b/>
                <w:sz w:val="20"/>
                <w:szCs w:val="20"/>
              </w:rPr>
            </w:pPr>
            <w:r w:rsidRPr="00724B9F">
              <w:rPr>
                <w:b/>
                <w:sz w:val="20"/>
                <w:szCs w:val="20"/>
              </w:rPr>
              <w:t>Traveling gun, moving sprinkler</w:t>
            </w:r>
          </w:p>
        </w:tc>
        <w:tc>
          <w:tcPr>
            <w:tcW w:w="702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tcPr>
          <w:p w14:paraId="18EC401A" w14:textId="77777777" w:rsidR="00172954" w:rsidRPr="00724B9F" w:rsidRDefault="00172954" w:rsidP="00172954">
            <w:pPr>
              <w:rPr>
                <w:sz w:val="20"/>
                <w:szCs w:val="20"/>
              </w:rPr>
            </w:pPr>
            <w:r w:rsidRPr="00724B9F">
              <w:rPr>
                <w:sz w:val="20"/>
                <w:szCs w:val="20"/>
                <w:shd w:val="clear" w:color="auto" w:fill="FFFFFF"/>
              </w:rPr>
              <w:t>Water is distributed by overhead high-pressure sprinklers or guns from sprinklers on moving platforms.</w:t>
            </w:r>
          </w:p>
        </w:tc>
      </w:tr>
      <w:tr w:rsidR="00172954" w:rsidRPr="00724B9F" w14:paraId="114F4333" w14:textId="77777777" w:rsidTr="00724B9F">
        <w:trPr>
          <w:trHeight w:val="20"/>
        </w:trPr>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tcPr>
          <w:p w14:paraId="25E70BFE" w14:textId="77777777" w:rsidR="00172954" w:rsidRPr="00724B9F" w:rsidRDefault="00172954" w:rsidP="00172954">
            <w:pPr>
              <w:rPr>
                <w:b/>
                <w:sz w:val="20"/>
                <w:szCs w:val="20"/>
              </w:rPr>
            </w:pPr>
            <w:r w:rsidRPr="00724B9F">
              <w:rPr>
                <w:b/>
                <w:sz w:val="20"/>
                <w:szCs w:val="20"/>
              </w:rPr>
              <w:t>Sprinkler</w:t>
            </w:r>
          </w:p>
        </w:tc>
        <w:tc>
          <w:tcPr>
            <w:tcW w:w="702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tcPr>
          <w:p w14:paraId="2BC3CAFE" w14:textId="77777777" w:rsidR="00172954" w:rsidRPr="00724B9F" w:rsidRDefault="00172954" w:rsidP="00172954">
            <w:pPr>
              <w:rPr>
                <w:sz w:val="20"/>
                <w:szCs w:val="20"/>
              </w:rPr>
            </w:pPr>
            <w:r w:rsidRPr="00724B9F">
              <w:rPr>
                <w:sz w:val="20"/>
                <w:szCs w:val="20"/>
                <w:shd w:val="clear" w:color="auto" w:fill="FFFFFF"/>
              </w:rPr>
              <w:t>Water is distributed by overhead high-pressure sprinklers or guns from a central location in the field.</w:t>
            </w:r>
          </w:p>
        </w:tc>
      </w:tr>
      <w:tr w:rsidR="00172954" w:rsidRPr="00724B9F" w14:paraId="2F9E180A" w14:textId="77777777" w:rsidTr="00724B9F">
        <w:trPr>
          <w:trHeight w:val="20"/>
        </w:trPr>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tcPr>
          <w:p w14:paraId="28D1B599" w14:textId="77777777" w:rsidR="00172954" w:rsidRPr="00724B9F" w:rsidRDefault="00172954" w:rsidP="00172954">
            <w:pPr>
              <w:rPr>
                <w:b/>
                <w:sz w:val="20"/>
                <w:szCs w:val="20"/>
              </w:rPr>
            </w:pPr>
            <w:r w:rsidRPr="00724B9F">
              <w:rPr>
                <w:b/>
                <w:sz w:val="20"/>
                <w:szCs w:val="20"/>
              </w:rPr>
              <w:t>Center pivot</w:t>
            </w:r>
          </w:p>
        </w:tc>
        <w:tc>
          <w:tcPr>
            <w:tcW w:w="702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tcPr>
          <w:p w14:paraId="10307FA8" w14:textId="77777777" w:rsidR="00172954" w:rsidRPr="00724B9F" w:rsidRDefault="00172954" w:rsidP="00172954">
            <w:pPr>
              <w:rPr>
                <w:sz w:val="20"/>
                <w:szCs w:val="20"/>
              </w:rPr>
            </w:pPr>
            <w:r w:rsidRPr="00724B9F">
              <w:rPr>
                <w:sz w:val="20"/>
                <w:szCs w:val="20"/>
                <w:shd w:val="clear" w:color="auto" w:fill="FFFFFF"/>
              </w:rPr>
              <w:t>Water is distributed by a system of sprinklers that move on wheeled towers in a circular pattern. This system is common in flat areas.</w:t>
            </w:r>
          </w:p>
        </w:tc>
      </w:tr>
    </w:tbl>
    <w:p w14:paraId="10D79DFD" w14:textId="77777777" w:rsidR="00172954" w:rsidRDefault="00172954" w:rsidP="00724B9F">
      <w:pPr>
        <w:pStyle w:val="Heading4"/>
      </w:pPr>
      <w:r>
        <w:t>Item 244, Enter time module finished</w:t>
      </w:r>
    </w:p>
    <w:p w14:paraId="0D24FCF0" w14:textId="02532700" w:rsidR="00172954" w:rsidRPr="00D0473D" w:rsidRDefault="00172954" w:rsidP="00BA4227">
      <w:pPr>
        <w:pStyle w:val="BodyText0"/>
      </w:pPr>
      <w:r>
        <w:t>If you are using a paper questionnaire, enter the time as hour and minutes that you completed the module.</w:t>
      </w:r>
      <w:r w:rsidRPr="00863D2C">
        <w:t xml:space="preserve"> </w:t>
      </w:r>
      <w:r>
        <w:t>If you are using a tablet program, you will not see this question; the time will be automatically recorded for you.</w:t>
      </w:r>
    </w:p>
    <w:p w14:paraId="5BDAAA43" w14:textId="77777777" w:rsidR="00172954" w:rsidRDefault="00172954" w:rsidP="00724B9F">
      <w:pPr>
        <w:pStyle w:val="Heading4"/>
      </w:pPr>
      <w:r>
        <w:t>Item 245, Outcome of the module</w:t>
      </w:r>
    </w:p>
    <w:p w14:paraId="3D009DCA" w14:textId="4B409396" w:rsidR="00172954" w:rsidRDefault="00172954" w:rsidP="00BA4227">
      <w:pPr>
        <w:pStyle w:val="BodyText0"/>
      </w:pPr>
      <w:r>
        <w:t>Record the appropriate outcome of the module, or if the outcome is not listed as a response option, record ‘96’ (OTHER) and specify the outcome.</w:t>
      </w:r>
    </w:p>
    <w:p w14:paraId="59EF44B6" w14:textId="77777777" w:rsidR="00172954" w:rsidRPr="00724B9F" w:rsidRDefault="00172954" w:rsidP="00724B9F">
      <w:pPr>
        <w:pStyle w:val="Heading3"/>
      </w:pPr>
      <w:bookmarkStart w:id="68" w:name="_Toc527243172"/>
      <w:r w:rsidRPr="00724B9F">
        <w:t>4.3.5</w:t>
      </w:r>
      <w:r w:rsidRPr="00724B9F">
        <w:tab/>
        <w:t>Module 3—Food Security and Resilience</w:t>
      </w:r>
      <w:bookmarkEnd w:id="68"/>
      <w:r w:rsidRPr="00724B9F">
        <w:t xml:space="preserve"> </w:t>
      </w:r>
    </w:p>
    <w:p w14:paraId="6A893A05" w14:textId="53847A05" w:rsidR="00172954" w:rsidRPr="0066058B" w:rsidRDefault="00BA4227" w:rsidP="00BA4227">
      <w:pPr>
        <w:pStyle w:val="BodyText0"/>
      </w:pPr>
      <w:r>
        <w:rPr>
          <w:b/>
        </w:rPr>
        <w:t>Purpose:</w:t>
      </w:r>
      <w:r w:rsidR="00172954">
        <w:rPr>
          <w:b/>
        </w:rPr>
        <w:t xml:space="preserve"> </w:t>
      </w:r>
      <w:r w:rsidR="00172954">
        <w:t>to gather data to serve three</w:t>
      </w:r>
      <w:r w:rsidR="00172954" w:rsidRPr="0066058B">
        <w:t xml:space="preserve"> purposes:</w:t>
      </w:r>
      <w:r w:rsidR="00172954">
        <w:t xml:space="preserve"> (1) to identify whether the household experienced food insecurity in the past year or past month (2) t</w:t>
      </w:r>
      <w:r w:rsidR="00172954" w:rsidRPr="0066058B">
        <w:t xml:space="preserve">o identify the </w:t>
      </w:r>
      <w:r w:rsidR="00B82649">
        <w:t>kinds of difficult times</w:t>
      </w:r>
      <w:r w:rsidR="00172954" w:rsidRPr="0066058B">
        <w:t xml:space="preserve"> that </w:t>
      </w:r>
      <w:r w:rsidR="005F47CD">
        <w:t>people face</w:t>
      </w:r>
      <w:r w:rsidR="00172954" w:rsidRPr="0066058B">
        <w:t xml:space="preserve"> </w:t>
      </w:r>
      <w:r w:rsidR="00172954">
        <w:t>(</w:t>
      </w:r>
      <w:r w:rsidR="005F47CD">
        <w:t xml:space="preserve">for </w:t>
      </w:r>
      <w:r w:rsidR="00172954">
        <w:t>e</w:t>
      </w:r>
      <w:r w:rsidR="00172954" w:rsidRPr="0066058B">
        <w:t>xample</w:t>
      </w:r>
      <w:r w:rsidR="005F47CD">
        <w:t>,</w:t>
      </w:r>
      <w:r w:rsidR="00172954" w:rsidRPr="0066058B">
        <w:t xml:space="preserve"> flooding, drought, land degradation</w:t>
      </w:r>
      <w:r w:rsidR="005F47CD">
        <w:t>, conflict, or especially severe economic hardship</w:t>
      </w:r>
      <w:r w:rsidR="00172954">
        <w:t>), and (3) t</w:t>
      </w:r>
      <w:r w:rsidR="00172954" w:rsidRPr="0066058B">
        <w:t xml:space="preserve">o identify </w:t>
      </w:r>
      <w:r w:rsidR="005F47CD">
        <w:t>the strategies people use to deal with</w:t>
      </w:r>
      <w:r w:rsidR="00172954" w:rsidRPr="0066058B">
        <w:t xml:space="preserve"> </w:t>
      </w:r>
      <w:r w:rsidR="005F47CD">
        <w:t>difficult times</w:t>
      </w:r>
      <w:r w:rsidR="00172954" w:rsidRPr="0066058B">
        <w:t>.</w:t>
      </w:r>
    </w:p>
    <w:p w14:paraId="32B5B72A" w14:textId="1C49F0F1" w:rsidR="00172954" w:rsidRPr="00815395" w:rsidRDefault="00172954" w:rsidP="009C50AE">
      <w:pPr>
        <w:pStyle w:val="BodyText0"/>
        <w:rPr>
          <w:rFonts w:cstheme="minorBidi"/>
        </w:rPr>
      </w:pPr>
      <w:r w:rsidRPr="00BF3BB3">
        <w:rPr>
          <w:b/>
        </w:rPr>
        <w:lastRenderedPageBreak/>
        <w:t>Definitions:</w:t>
      </w:r>
      <w:r>
        <w:t xml:space="preserve"> </w:t>
      </w:r>
      <w:r w:rsidRPr="00BF3BB3">
        <w:rPr>
          <w:i/>
        </w:rPr>
        <w:t>Food</w:t>
      </w:r>
      <w:r w:rsidRPr="00815395">
        <w:t xml:space="preserve"> means </w:t>
      </w:r>
      <w:r w:rsidRPr="00BF3BB3">
        <w:rPr>
          <w:b/>
        </w:rPr>
        <w:t>all foods</w:t>
      </w:r>
      <w:r>
        <w:t xml:space="preserve"> (fruits, vegetables, grains, meats, dairy, eggs, fish), not only the staple food or foods</w:t>
      </w:r>
      <w:r w:rsidRPr="00815395">
        <w:t>.</w:t>
      </w:r>
      <w:r>
        <w:t xml:space="preserve"> </w:t>
      </w:r>
    </w:p>
    <w:p w14:paraId="4A28324E" w14:textId="2F2C09D8" w:rsidR="00172954" w:rsidRPr="00815395" w:rsidRDefault="00EB6692" w:rsidP="009C50AE">
      <w:pPr>
        <w:pStyle w:val="BodyText0"/>
        <w:rPr>
          <w:b/>
          <w:i/>
        </w:rPr>
      </w:pPr>
      <w:r>
        <w:rPr>
          <w:b/>
          <w:i/>
        </w:rPr>
        <w:t>Who responds to this m</w:t>
      </w:r>
      <w:r w:rsidR="00172954" w:rsidRPr="00815395">
        <w:rPr>
          <w:b/>
          <w:i/>
        </w:rPr>
        <w:t>odule</w:t>
      </w:r>
      <w:r w:rsidR="00172954">
        <w:rPr>
          <w:b/>
          <w:i/>
        </w:rPr>
        <w:t>?</w:t>
      </w:r>
    </w:p>
    <w:p w14:paraId="031EBED2" w14:textId="0450333A" w:rsidR="00172954" w:rsidRPr="00815395" w:rsidRDefault="00172954" w:rsidP="009C50AE">
      <w:pPr>
        <w:pStyle w:val="BodyText0"/>
      </w:pPr>
      <w:r w:rsidRPr="00815395">
        <w:t xml:space="preserve">The respondent should be the person in the household who is most involved with the food preparation and meals </w:t>
      </w:r>
      <w:proofErr w:type="gramStart"/>
      <w:r>
        <w:t>and also</w:t>
      </w:r>
      <w:proofErr w:type="gramEnd"/>
      <w:r>
        <w:t xml:space="preserve"> most familiar with </w:t>
      </w:r>
      <w:r w:rsidR="005F47CD">
        <w:t>the difficult times</w:t>
      </w:r>
      <w:r>
        <w:t xml:space="preserve"> that the household may have experienced in the past year</w:t>
      </w:r>
      <w:r w:rsidRPr="00815395">
        <w:t>.</w:t>
      </w:r>
      <w:r w:rsidRPr="00815395">
        <w:rPr>
          <w:lang w:val="en"/>
        </w:rPr>
        <w:t xml:space="preserve"> </w:t>
      </w:r>
    </w:p>
    <w:p w14:paraId="039D0305" w14:textId="77777777" w:rsidR="00A77798" w:rsidRPr="00815395" w:rsidRDefault="00A77798" w:rsidP="00A77798">
      <w:pPr>
        <w:pStyle w:val="BodyText0"/>
        <w:rPr>
          <w:b/>
          <w:i/>
        </w:rPr>
      </w:pPr>
      <w:r>
        <w:rPr>
          <w:b/>
          <w:i/>
        </w:rPr>
        <w:t>Instructions for administering the module with item-by-item g</w:t>
      </w:r>
      <w:r w:rsidRPr="00815395">
        <w:rPr>
          <w:b/>
          <w:i/>
        </w:rPr>
        <w:t>uidance</w:t>
      </w:r>
    </w:p>
    <w:p w14:paraId="6FBEE0D9" w14:textId="43EC9E92" w:rsidR="00172954" w:rsidRPr="004E3E48" w:rsidRDefault="00172954" w:rsidP="009C50AE">
      <w:pPr>
        <w:pStyle w:val="BodyText0"/>
      </w:pPr>
      <w:r w:rsidRPr="004E3E48">
        <w:t xml:space="preserve">Interview this respondent </w:t>
      </w:r>
      <w:r w:rsidRPr="009343A7">
        <w:rPr>
          <w:b/>
        </w:rPr>
        <w:t>in private</w:t>
      </w:r>
      <w:r w:rsidRPr="004E3E48">
        <w:t xml:space="preserve"> where neighbors, including neighbors</w:t>
      </w:r>
      <w:r>
        <w:t>’</w:t>
      </w:r>
      <w:r w:rsidRPr="004E3E48">
        <w:t xml:space="preserve"> children, cannot overhear. Sometimes it is challenging to ensure privacy, but you should use some of the techniques practiced in training to establish privacy with the respondent. If respondents do not feel free to speak honestly about this topic because neighbors are trying to overhear the discussion, the information you collect will not be reliable. It is therefore very important to </w:t>
      </w:r>
      <w:r w:rsidRPr="009343A7">
        <w:rPr>
          <w:b/>
        </w:rPr>
        <w:t>establish privacy</w:t>
      </w:r>
      <w:r w:rsidRPr="004E3E48">
        <w:t xml:space="preserve"> for these questions.</w:t>
      </w:r>
    </w:p>
    <w:p w14:paraId="04E99824" w14:textId="77777777" w:rsidR="00172954" w:rsidRDefault="00172954" w:rsidP="009C50AE">
      <w:pPr>
        <w:pStyle w:val="Heading4"/>
      </w:pPr>
      <w:r>
        <w:t xml:space="preserve">Item 300A, </w:t>
      </w:r>
      <w:proofErr w:type="gramStart"/>
      <w:r>
        <w:t>Insert</w:t>
      </w:r>
      <w:proofErr w:type="gramEnd"/>
      <w:r>
        <w:t xml:space="preserve"> time module started</w:t>
      </w:r>
    </w:p>
    <w:p w14:paraId="58978CC0" w14:textId="034670D5" w:rsidR="00172954" w:rsidRDefault="00172954" w:rsidP="00BA4227">
      <w:pPr>
        <w:pStyle w:val="BodyText0"/>
      </w:pPr>
      <w:r>
        <w:t>If you are using a paper questionnaire, record the time as hour and minutes that you start the module. If you are using a tablet program, you will not see this question; the time will automatically be recorded for you.</w:t>
      </w:r>
    </w:p>
    <w:p w14:paraId="0B9148E7" w14:textId="77777777" w:rsidR="00172954" w:rsidRDefault="00172954" w:rsidP="009C50AE">
      <w:pPr>
        <w:pStyle w:val="Heading4"/>
      </w:pPr>
      <w:r>
        <w:t>Item 300B, Cluster and household number</w:t>
      </w:r>
    </w:p>
    <w:p w14:paraId="112FC1FF" w14:textId="7D8B3F39" w:rsidR="00172954" w:rsidRDefault="00172954" w:rsidP="00BA4227">
      <w:pPr>
        <w:pStyle w:val="BodyText0"/>
      </w:pPr>
      <w:r>
        <w:t>If you are using a paper questionnaire, record the cluster number and household number. This information is on the questionnaire cover sheet. If you are using a tablet program, you will not see this question; the information will automatically be recorded for you.</w:t>
      </w:r>
    </w:p>
    <w:p w14:paraId="47F5156A" w14:textId="7E88C7AB" w:rsidR="00FB3C86" w:rsidRDefault="00FB3C86" w:rsidP="00FB3C86">
      <w:pPr>
        <w:pStyle w:val="Heading4"/>
      </w:pPr>
      <w:r>
        <w:t>Item 300C, Introductory statement</w:t>
      </w:r>
    </w:p>
    <w:p w14:paraId="2EFAB7BF" w14:textId="61CC80AB" w:rsidR="00FB3C86" w:rsidRPr="00FB3C86" w:rsidRDefault="00FB3C86" w:rsidP="00FB3C86">
      <w:pPr>
        <w:pStyle w:val="Heading4"/>
        <w:rPr>
          <w:b w:val="0"/>
          <w:sz w:val="22"/>
        </w:rPr>
      </w:pPr>
      <w:r>
        <w:rPr>
          <w:b w:val="0"/>
          <w:sz w:val="22"/>
        </w:rPr>
        <w:t>Say, “</w:t>
      </w:r>
      <w:r w:rsidRPr="00FB3C86">
        <w:rPr>
          <w:b w:val="0"/>
          <w:sz w:val="22"/>
        </w:rPr>
        <w:t>Now I would like to ask you some questions about your food consumption in the past 12 months</w:t>
      </w:r>
      <w:r>
        <w:rPr>
          <w:b w:val="0"/>
          <w:sz w:val="22"/>
        </w:rPr>
        <w:t xml:space="preserve">.” Emphasizing the reference period for this set of questions is important, because there are similar questions that ask about food consumption in the past </w:t>
      </w:r>
      <w:r w:rsidRPr="00FB3C86">
        <w:rPr>
          <w:b w:val="0"/>
          <w:i/>
          <w:sz w:val="22"/>
        </w:rPr>
        <w:t>one month</w:t>
      </w:r>
      <w:r>
        <w:rPr>
          <w:b w:val="0"/>
          <w:sz w:val="22"/>
        </w:rPr>
        <w:t xml:space="preserve"> later in the survey; it is very important that people have a good understanding of the times that they are being asked about.</w:t>
      </w:r>
    </w:p>
    <w:p w14:paraId="26B21F80" w14:textId="77777777" w:rsidR="00FB3C86" w:rsidRDefault="00FB3C86" w:rsidP="00FB3C86">
      <w:pPr>
        <w:pStyle w:val="Heading4"/>
      </w:pPr>
    </w:p>
    <w:p w14:paraId="49815E21" w14:textId="6367F86B" w:rsidR="00172954" w:rsidRPr="00AB37D2" w:rsidRDefault="00172954" w:rsidP="00FB3C86">
      <w:pPr>
        <w:pStyle w:val="Heading4"/>
      </w:pPr>
      <w:r>
        <w:t xml:space="preserve">Item 300D, Line number of the respondent to this module, preferably the person responsible for food preparation in the household. </w:t>
      </w:r>
    </w:p>
    <w:p w14:paraId="720E490B" w14:textId="3BDA922F" w:rsidR="00172954" w:rsidRPr="00AB37D2" w:rsidRDefault="00172954" w:rsidP="00BA4227">
      <w:pPr>
        <w:pStyle w:val="BodyText0"/>
      </w:pPr>
      <w:r>
        <w:t xml:space="preserve">If you are using a paper questionnaire, record the line number of the respondent to this module. If you are using a tablet, select the respondent from a dropdown menu of household members. Refer to Module 1, </w:t>
      </w:r>
      <w:r w:rsidRPr="000433C2">
        <w:t>Household Roster and Demographics</w:t>
      </w:r>
      <w:r>
        <w:t>, if needed.</w:t>
      </w:r>
    </w:p>
    <w:p w14:paraId="2B583584" w14:textId="77777777" w:rsidR="00172954" w:rsidRDefault="00172954" w:rsidP="009C50AE">
      <w:pPr>
        <w:pStyle w:val="Heading4"/>
      </w:pPr>
      <w:r>
        <w:t xml:space="preserve">Item 300E, Obtain consent. Does [NAME] agree to participate in the survey? </w:t>
      </w:r>
    </w:p>
    <w:p w14:paraId="7D5A596D" w14:textId="6D4B9846" w:rsidR="00172954" w:rsidRDefault="00172954" w:rsidP="00BA4227">
      <w:pPr>
        <w:pStyle w:val="BodyText0"/>
      </w:pPr>
      <w:r>
        <w:t xml:space="preserve">If you are using a paper questionnaire, consult the Informed Consent Module to determine if the respondent has already agreed to participate in the survey. If the respondent has not yet provided consent, </w:t>
      </w:r>
      <w:r w:rsidR="00FB3C86">
        <w:t>go through</w:t>
      </w:r>
      <w:r>
        <w:t xml:space="preserve"> the informed consent procedure with this respondent. If you are using a tablet program, this question will appear only if the respondent has not yet provided informed consent. If the question appears, follow the informed consent procedure. Select ‘1’ (YES) if the respondent agrees to </w:t>
      </w:r>
      <w:r>
        <w:lastRenderedPageBreak/>
        <w:t>participate or ‘2’ (NO) if the respondent does not agree to participate. If the response is ‘NO,’ skip to item 36</w:t>
      </w:r>
      <w:r w:rsidR="00FB3C86">
        <w:t>3</w:t>
      </w:r>
      <w:r>
        <w:t xml:space="preserve">. </w:t>
      </w:r>
    </w:p>
    <w:p w14:paraId="577ABC2F" w14:textId="77777777" w:rsidR="00172954" w:rsidRPr="004E3E48" w:rsidRDefault="00172954" w:rsidP="009C50AE">
      <w:pPr>
        <w:pStyle w:val="BodyText0"/>
      </w:pPr>
      <w:r>
        <w:t xml:space="preserve">After </w:t>
      </w:r>
      <w:r w:rsidRPr="004E3E48">
        <w:t>you ascertain or obtain consent to interview the respondent, read the introductory statement for Module 3 to the respondent before asking questions: “Now, I would like to ask you some questions about your food consumption in the past 12 months.”</w:t>
      </w:r>
      <w:r>
        <w:t xml:space="preserve"> </w:t>
      </w:r>
    </w:p>
    <w:p w14:paraId="1A922B25" w14:textId="0CB2FF1C" w:rsidR="00172954" w:rsidRPr="004E3E48" w:rsidRDefault="00172954" w:rsidP="009C50AE">
      <w:pPr>
        <w:pStyle w:val="BodyText0"/>
      </w:pPr>
      <w:r w:rsidRPr="004E3E48">
        <w:t xml:space="preserve">For each questionnaire item, make sure the respondent understands the </w:t>
      </w:r>
      <w:r w:rsidRPr="000433C2">
        <w:rPr>
          <w:b/>
        </w:rPr>
        <w:t>time period</w:t>
      </w:r>
      <w:r w:rsidRPr="004E3E48">
        <w:t xml:space="preserve"> being questioned about. </w:t>
      </w:r>
      <w:r>
        <w:t xml:space="preserve">There are different ways to refer to the 12-month period preceding the interview including “the past year.” The period of 12 months does not refer to the calendar year 2017, religious calendar year, or an agricultural season. </w:t>
      </w:r>
      <w:r w:rsidRPr="004E3E48">
        <w:t xml:space="preserve">To define 12 months, begin from today, count backwards 12 months, and tell the respondent that </w:t>
      </w:r>
      <w:r>
        <w:t>date and month. For example, “from 17 May 201</w:t>
      </w:r>
      <w:r w:rsidR="00FB3C86">
        <w:t>8</w:t>
      </w:r>
      <w:r>
        <w:t xml:space="preserve"> until today” (assuming today is 17 </w:t>
      </w:r>
      <w:proofErr w:type="gramStart"/>
      <w:r>
        <w:t>May,</w:t>
      </w:r>
      <w:proofErr w:type="gramEnd"/>
      <w:r>
        <w:t xml:space="preserve"> 201</w:t>
      </w:r>
      <w:r w:rsidR="00FB3C86">
        <w:t>9</w:t>
      </w:r>
      <w:r>
        <w:t>).</w:t>
      </w:r>
    </w:p>
    <w:p w14:paraId="0621DD06" w14:textId="77777777" w:rsidR="00172954" w:rsidRPr="004E3E48" w:rsidRDefault="00172954" w:rsidP="009C50AE">
      <w:pPr>
        <w:pStyle w:val="Heading4"/>
      </w:pPr>
      <w:r w:rsidRPr="004E3E48">
        <w:t>Item 301</w:t>
      </w:r>
      <w:r w:rsidRPr="00101362">
        <w:t>, “During the past 12 months, was there a time when you or others in your household were worried you would not have enough food to eat because of a lack of money or other resources?”</w:t>
      </w:r>
    </w:p>
    <w:p w14:paraId="5C28E08E" w14:textId="6EED2E6A" w:rsidR="00172954" w:rsidRPr="00E20130" w:rsidRDefault="00172954" w:rsidP="009C50AE">
      <w:pPr>
        <w:pStyle w:val="BodyText0"/>
      </w:pPr>
      <w:r w:rsidRPr="00E20130">
        <w:t>Th</w:t>
      </w:r>
      <w:r>
        <w:t>is</w:t>
      </w:r>
      <w:r w:rsidRPr="00E20130">
        <w:t xml:space="preserve"> question refers to a state of being </w:t>
      </w:r>
      <w:r w:rsidRPr="00B5005D">
        <w:rPr>
          <w:b/>
        </w:rPr>
        <w:t>worried, anxious, apprehensive, afraid</w:t>
      </w:r>
      <w:r>
        <w:rPr>
          <w:b/>
        </w:rPr>
        <w:t>,</w:t>
      </w:r>
      <w:r w:rsidRPr="00B5005D">
        <w:rPr>
          <w:b/>
        </w:rPr>
        <w:t xml:space="preserve"> or concerned</w:t>
      </w:r>
      <w:r w:rsidRPr="00E20130">
        <w:t xml:space="preserve"> that there might not be enough food or that the household would run out of food because there</w:t>
      </w:r>
      <w:r w:rsidRPr="00204F1A">
        <w:rPr>
          <w:rFonts w:cs="Times New Roman"/>
        </w:rPr>
        <w:t xml:space="preserve"> was not enough </w:t>
      </w:r>
      <w:r w:rsidRPr="00E20130">
        <w:t>money or other resources to get food.</w:t>
      </w:r>
      <w:r>
        <w:t xml:space="preserve"> </w:t>
      </w:r>
      <w:r w:rsidRPr="00E20130">
        <w:t xml:space="preserve">The worry or anxiety could be due to circumstances affecting their ability to </w:t>
      </w:r>
      <w:r w:rsidR="00FB3C86">
        <w:t>obtain</w:t>
      </w:r>
      <w:r w:rsidRPr="00E20130">
        <w:t xml:space="preserve"> food, such as loss of employment or other source of income, or other reasons </w:t>
      </w:r>
      <w:r>
        <w:t>such as</w:t>
      </w:r>
      <w:r w:rsidR="00FB3C86">
        <w:t xml:space="preserve"> a poor harvest</w:t>
      </w:r>
      <w:r>
        <w:t>,</w:t>
      </w:r>
      <w:r w:rsidRPr="00E20130">
        <w:t xml:space="preserve"> disrupted social relationships</w:t>
      </w:r>
      <w:r>
        <w:t>,</w:t>
      </w:r>
      <w:r w:rsidRPr="00E20130">
        <w:t xml:space="preserve"> loss of customary benefits or food assistance</w:t>
      </w:r>
      <w:r>
        <w:t>,</w:t>
      </w:r>
      <w:r w:rsidRPr="00E20130">
        <w:t xml:space="preserve"> </w:t>
      </w:r>
      <w:r>
        <w:t xml:space="preserve">or </w:t>
      </w:r>
      <w:r w:rsidRPr="00E20130">
        <w:t>environmental or political crises.</w:t>
      </w:r>
    </w:p>
    <w:p w14:paraId="273B9C53" w14:textId="3B3357AB" w:rsidR="00172954" w:rsidRPr="00E20130" w:rsidRDefault="00172954" w:rsidP="009C50AE">
      <w:pPr>
        <w:pStyle w:val="BodyText0"/>
      </w:pPr>
      <w:r w:rsidRPr="00E20130">
        <w:t xml:space="preserve">It is not necessary for the household to have </w:t>
      </w:r>
      <w:proofErr w:type="gramStart"/>
      <w:r w:rsidRPr="00E20130">
        <w:t>actually run</w:t>
      </w:r>
      <w:proofErr w:type="gramEnd"/>
      <w:r w:rsidRPr="00E20130">
        <w:t xml:space="preserve"> out of food to answer affirmatively to this question</w:t>
      </w:r>
      <w:r w:rsidR="00AF4265">
        <w:t>. J</w:t>
      </w:r>
      <w:r w:rsidRPr="00E20130">
        <w:t>ust the concern and the consequent possible coping strategies are manifestations of food insecurity, even in cases when the actual food consumption is not compromised.</w:t>
      </w:r>
    </w:p>
    <w:p w14:paraId="34E8F5D8" w14:textId="34F9606F" w:rsidR="00172954" w:rsidRDefault="00172954" w:rsidP="00BA4227">
      <w:pPr>
        <w:pStyle w:val="BodyText0"/>
      </w:pPr>
      <w:r w:rsidRPr="004E3E48">
        <w:t>Ask the question</w:t>
      </w:r>
      <w:r>
        <w:t xml:space="preserve"> and record the respondent’s answer: ‘</w:t>
      </w:r>
      <w:r w:rsidRPr="004E3E48">
        <w:t>1</w:t>
      </w:r>
      <w:r>
        <w:t>’</w:t>
      </w:r>
      <w:r w:rsidRPr="004E3E48">
        <w:t xml:space="preserve"> </w:t>
      </w:r>
      <w:r>
        <w:t>(YES) or ‘2’ (NO), or i</w:t>
      </w:r>
      <w:r w:rsidRPr="004E3E48">
        <w:t xml:space="preserve">f the </w:t>
      </w:r>
      <w:r>
        <w:t>respondent refuses to answer, record ‘7’ (REFUSED)</w:t>
      </w:r>
      <w:r w:rsidRPr="004E3E48">
        <w:t>.</w:t>
      </w:r>
      <w:r>
        <w:t xml:space="preserve"> </w:t>
      </w:r>
      <w:r w:rsidRPr="004E3E48">
        <w:t xml:space="preserve">Remember that this question may be </w:t>
      </w:r>
      <w:r w:rsidRPr="00257548">
        <w:rPr>
          <w:b/>
        </w:rPr>
        <w:t>sensitive</w:t>
      </w:r>
      <w:r w:rsidRPr="004E3E48">
        <w:t xml:space="preserve"> if there is food insecurity in the household, so make sure to remain neutral while asking the question and recording the respondent</w:t>
      </w:r>
      <w:r>
        <w:t>’</w:t>
      </w:r>
      <w:r w:rsidRPr="004E3E48">
        <w:t>s answer.</w:t>
      </w:r>
    </w:p>
    <w:p w14:paraId="004F6387" w14:textId="77777777" w:rsidR="00172954" w:rsidRDefault="00172954" w:rsidP="009C50AE">
      <w:pPr>
        <w:pStyle w:val="Heading4"/>
      </w:pPr>
      <w:r w:rsidRPr="00B5005D">
        <w:t>Item 302</w:t>
      </w:r>
      <w:r>
        <w:t>,</w:t>
      </w:r>
      <w:r w:rsidRPr="004E3E48">
        <w:t xml:space="preserve"> </w:t>
      </w:r>
      <w:r w:rsidRPr="00101362">
        <w:t>“During the past 12 months, was there a time when you or others in your household were unable to eat healthy and nutritious food because of a lack of money or other resources?”</w:t>
      </w:r>
    </w:p>
    <w:p w14:paraId="00A9D929" w14:textId="117F0FB7" w:rsidR="00172954" w:rsidRPr="00442546" w:rsidRDefault="00172954" w:rsidP="009C50AE">
      <w:pPr>
        <w:pStyle w:val="BodyText0"/>
      </w:pPr>
      <w:r w:rsidRPr="00E20130">
        <w:t xml:space="preserve">This question asks the respondent whether the household was not able to get foods they considered </w:t>
      </w:r>
      <w:r w:rsidRPr="00B5005D">
        <w:rPr>
          <w:b/>
        </w:rPr>
        <w:t>healthy</w:t>
      </w:r>
      <w:r w:rsidRPr="00E20130">
        <w:t xml:space="preserve"> or those that make </w:t>
      </w:r>
      <w:r w:rsidRPr="00B5005D">
        <w:rPr>
          <w:b/>
        </w:rPr>
        <w:t>a nutritious or balanced diet</w:t>
      </w:r>
      <w:r w:rsidRPr="00E20130">
        <w:t xml:space="preserve"> because there was not enough money or other resources to get food.</w:t>
      </w:r>
      <w:r>
        <w:t xml:space="preserve"> </w:t>
      </w:r>
      <w:r w:rsidRPr="00E20130">
        <w:t xml:space="preserve">The answer depends on the </w:t>
      </w:r>
      <w:r w:rsidRPr="00257548">
        <w:t xml:space="preserve">respondent’s own </w:t>
      </w:r>
      <w:r w:rsidRPr="00257548">
        <w:rPr>
          <w:b/>
        </w:rPr>
        <w:t>opinion</w:t>
      </w:r>
      <w:r w:rsidRPr="00E20130">
        <w:t xml:space="preserve"> of what </w:t>
      </w:r>
      <w:r w:rsidR="00AF4265">
        <w:t>ar</w:t>
      </w:r>
      <w:r w:rsidRPr="00E20130">
        <w:t xml:space="preserve">e healthy and nutritious foods. In general, healthy and nutritious diets are diets including different kinds of food. This question refers to the </w:t>
      </w:r>
      <w:r w:rsidRPr="00257548">
        <w:rPr>
          <w:b/>
        </w:rPr>
        <w:t>quality</w:t>
      </w:r>
      <w:r w:rsidRPr="00E20130">
        <w:t xml:space="preserve"> of the diet and </w:t>
      </w:r>
      <w:r w:rsidRPr="00257548">
        <w:rPr>
          <w:b/>
        </w:rPr>
        <w:t>not quantity</w:t>
      </w:r>
      <w:r w:rsidRPr="00E20130">
        <w:t xml:space="preserve"> of foods eaten.</w:t>
      </w:r>
    </w:p>
    <w:p w14:paraId="0D85C1B8" w14:textId="0A59372D" w:rsidR="00172954" w:rsidRPr="00442546" w:rsidRDefault="00172954" w:rsidP="00BA4227">
      <w:pPr>
        <w:pStyle w:val="BodyText0"/>
      </w:pPr>
      <w:r w:rsidRPr="004E3E48">
        <w:t>Ask the question</w:t>
      </w:r>
      <w:r>
        <w:t xml:space="preserve"> and record the respondent’s answer, or i</w:t>
      </w:r>
      <w:r w:rsidRPr="004E3E48">
        <w:t xml:space="preserve">f the </w:t>
      </w:r>
      <w:r>
        <w:t>respondent refuses to answer, record ‘7’ (REFUSED)</w:t>
      </w:r>
      <w:r w:rsidRPr="004E3E48">
        <w:t>.</w:t>
      </w:r>
    </w:p>
    <w:p w14:paraId="4DB1A8B4" w14:textId="77777777" w:rsidR="00172954" w:rsidRPr="004E3E48" w:rsidRDefault="00172954" w:rsidP="009C50AE">
      <w:pPr>
        <w:pStyle w:val="Heading4"/>
      </w:pPr>
      <w:r w:rsidRPr="002C11F4">
        <w:lastRenderedPageBreak/>
        <w:t>Item 303</w:t>
      </w:r>
      <w:r>
        <w:t>,</w:t>
      </w:r>
      <w:r w:rsidRPr="004E3E48">
        <w:t xml:space="preserve"> </w:t>
      </w:r>
      <w:r w:rsidRPr="00101362">
        <w:t>“During the past 12 months, was there a time when you or others in your household ate only a few kinds of foods because of a lack of money or other resources?”</w:t>
      </w:r>
    </w:p>
    <w:p w14:paraId="33A1ED10" w14:textId="49801666" w:rsidR="00172954" w:rsidRDefault="00172954" w:rsidP="009C50AE">
      <w:pPr>
        <w:pStyle w:val="BodyText0"/>
      </w:pPr>
      <w:r w:rsidRPr="00E20130">
        <w:t>Th</w:t>
      </w:r>
      <w:r>
        <w:t>is</w:t>
      </w:r>
      <w:r w:rsidRPr="00E20130">
        <w:t xml:space="preserve"> question asks if the household had a diet with a limited variety of foods or whether they had to eat the same foods or just a few kinds o</w:t>
      </w:r>
      <w:r>
        <w:t xml:space="preserve">f foods every day </w:t>
      </w:r>
      <w:r w:rsidRPr="00E20130">
        <w:t xml:space="preserve">because there was not enough money or other resources to get food. The implication is that the </w:t>
      </w:r>
      <w:r w:rsidRPr="00257548">
        <w:rPr>
          <w:b/>
        </w:rPr>
        <w:t>diversity</w:t>
      </w:r>
      <w:r w:rsidRPr="00E20130">
        <w:t xml:space="preserve"> of foods consumed </w:t>
      </w:r>
      <w:r w:rsidRPr="00257548">
        <w:t>would likely increase</w:t>
      </w:r>
      <w:r w:rsidRPr="00E20130">
        <w:t xml:space="preserve"> if the household had better access to food.</w:t>
      </w:r>
      <w:r>
        <w:t xml:space="preserve"> T</w:t>
      </w:r>
      <w:r w:rsidRPr="00E20130">
        <w:t xml:space="preserve">his question refers to </w:t>
      </w:r>
      <w:r w:rsidRPr="00257548">
        <w:rPr>
          <w:b/>
        </w:rPr>
        <w:t>quality</w:t>
      </w:r>
      <w:r w:rsidRPr="00E20130">
        <w:t xml:space="preserve"> of the diet and </w:t>
      </w:r>
      <w:r w:rsidRPr="00257548">
        <w:rPr>
          <w:b/>
        </w:rPr>
        <w:t>not quantity</w:t>
      </w:r>
      <w:r w:rsidRPr="00E20130">
        <w:t xml:space="preserve"> eaten. It is important to stress the link to lack of money, to identify conditions of food insecurity, rather than customary habits to limit the variety of food</w:t>
      </w:r>
      <w:r w:rsidR="00AF4265">
        <w:t>s eaten</w:t>
      </w:r>
      <w:r w:rsidRPr="00E20130">
        <w:t xml:space="preserve"> for other </w:t>
      </w:r>
      <w:r w:rsidR="00AF4265">
        <w:t>reason</w:t>
      </w:r>
      <w:r w:rsidRPr="00E20130">
        <w:t>s</w:t>
      </w:r>
      <w:r>
        <w:t>, such as</w:t>
      </w:r>
      <w:r w:rsidRPr="00E20130">
        <w:t xml:space="preserve"> health or religion.</w:t>
      </w:r>
    </w:p>
    <w:p w14:paraId="1C3FAF2E" w14:textId="244CD106" w:rsidR="00172954" w:rsidRPr="00442546" w:rsidRDefault="00172954" w:rsidP="00BA4227">
      <w:pPr>
        <w:pStyle w:val="BodyText0"/>
      </w:pPr>
      <w:r w:rsidRPr="004E3E48">
        <w:t>Ask the question</w:t>
      </w:r>
      <w:r>
        <w:t xml:space="preserve"> and record the respondent’s answer, or i</w:t>
      </w:r>
      <w:r w:rsidRPr="004E3E48">
        <w:t xml:space="preserve">f the </w:t>
      </w:r>
      <w:r>
        <w:t>respondent refuses to answer, record ‘7’ (REFUSED)</w:t>
      </w:r>
      <w:r w:rsidRPr="004E3E48">
        <w:t>.</w:t>
      </w:r>
    </w:p>
    <w:p w14:paraId="1D1540B0" w14:textId="77777777" w:rsidR="00172954" w:rsidRPr="00101362" w:rsidRDefault="00172954" w:rsidP="009C50AE">
      <w:pPr>
        <w:pStyle w:val="Heading4"/>
      </w:pPr>
      <w:r w:rsidRPr="002C11F4">
        <w:t>Item 304</w:t>
      </w:r>
      <w:r>
        <w:t>,</w:t>
      </w:r>
      <w:r w:rsidRPr="00101362">
        <w:t xml:space="preserve"> “During the past 12 months, was there a time when you or others in your household had to skip a meal because there was not enough money or other resources to get food?”</w:t>
      </w:r>
    </w:p>
    <w:p w14:paraId="535F725C" w14:textId="4D2165CE" w:rsidR="00172954" w:rsidRDefault="00172954" w:rsidP="009C50AE">
      <w:pPr>
        <w:pStyle w:val="BodyText0"/>
      </w:pPr>
      <w:r w:rsidRPr="00E20130">
        <w:t xml:space="preserve">This question </w:t>
      </w:r>
      <w:r>
        <w:t>asks</w:t>
      </w:r>
      <w:r w:rsidRPr="00E20130">
        <w:t xml:space="preserve"> about the experience of having to </w:t>
      </w:r>
      <w:r w:rsidRPr="002C11F4">
        <w:rPr>
          <w:b/>
        </w:rPr>
        <w:t>miss</w:t>
      </w:r>
      <w:r w:rsidRPr="00E20130">
        <w:t xml:space="preserve"> or </w:t>
      </w:r>
      <w:r w:rsidRPr="002C11F4">
        <w:rPr>
          <w:b/>
        </w:rPr>
        <w:t>skip</w:t>
      </w:r>
      <w:r w:rsidRPr="00E20130">
        <w:t xml:space="preserve"> a meal that would normally have been eaten because there was not enough money or other resources to get food.</w:t>
      </w:r>
      <w:r>
        <w:t xml:space="preserve"> I</w:t>
      </w:r>
      <w:r w:rsidRPr="00E20130">
        <w:t xml:space="preserve">n some languages, no single term </w:t>
      </w:r>
      <w:r>
        <w:t>means</w:t>
      </w:r>
      <w:r w:rsidRPr="00E20130">
        <w:t xml:space="preserve"> </w:t>
      </w:r>
      <w:r>
        <w:t>“</w:t>
      </w:r>
      <w:r w:rsidRPr="00E20130">
        <w:t>meal</w:t>
      </w:r>
      <w:r>
        <w:t>”</w:t>
      </w:r>
      <w:r w:rsidRPr="00E20130">
        <w:t xml:space="preserve"> or express</w:t>
      </w:r>
      <w:r>
        <w:t>es</w:t>
      </w:r>
      <w:r w:rsidRPr="00E20130">
        <w:t xml:space="preserve"> </w:t>
      </w:r>
      <w:r>
        <w:t>“</w:t>
      </w:r>
      <w:r w:rsidRPr="00E20130">
        <w:t>skip a meal.</w:t>
      </w:r>
      <w:r>
        <w:t>”</w:t>
      </w:r>
      <w:r w:rsidRPr="00E20130">
        <w:t xml:space="preserve"> Therefore, ask if food was skipped in the morning, afternoon</w:t>
      </w:r>
      <w:r>
        <w:t>,</w:t>
      </w:r>
      <w:r w:rsidRPr="00E20130">
        <w:t xml:space="preserve"> or evening, depending on the interval that </w:t>
      </w:r>
      <w:r>
        <w:t>the</w:t>
      </w:r>
      <w:r w:rsidRPr="00E20130">
        <w:t xml:space="preserve"> communit</w:t>
      </w:r>
      <w:r>
        <w:t>y usually</w:t>
      </w:r>
      <w:r w:rsidRPr="00E20130">
        <w:t xml:space="preserve"> take</w:t>
      </w:r>
      <w:r>
        <w:t>s</w:t>
      </w:r>
      <w:r w:rsidRPr="00E20130">
        <w:t xml:space="preserve"> meals. This question refers to </w:t>
      </w:r>
      <w:r w:rsidRPr="00257548">
        <w:t xml:space="preserve">insufficient </w:t>
      </w:r>
      <w:r w:rsidRPr="000B6865">
        <w:rPr>
          <w:b/>
        </w:rPr>
        <w:t>quantity</w:t>
      </w:r>
      <w:r w:rsidRPr="00E20130">
        <w:t xml:space="preserve"> of food.</w:t>
      </w:r>
    </w:p>
    <w:p w14:paraId="61F121F1" w14:textId="0D1B9349" w:rsidR="00172954" w:rsidRPr="004E3E48" w:rsidRDefault="00172954" w:rsidP="00BA4227">
      <w:pPr>
        <w:pStyle w:val="BodyText0"/>
      </w:pPr>
      <w:r w:rsidRPr="004E3E48">
        <w:t>Ask the question</w:t>
      </w:r>
      <w:r>
        <w:t xml:space="preserve"> and record the respondent’s answer, or i</w:t>
      </w:r>
      <w:r w:rsidRPr="004E3E48">
        <w:t xml:space="preserve">f the </w:t>
      </w:r>
      <w:r>
        <w:t>respondent refuses to answer, record ‘7’ (REFUSED)</w:t>
      </w:r>
      <w:r w:rsidRPr="004E3E48">
        <w:t>.</w:t>
      </w:r>
      <w:r>
        <w:t xml:space="preserve"> </w:t>
      </w:r>
      <w:r w:rsidRPr="004E3E48">
        <w:t xml:space="preserve">Make sure that you give the respondent enough time to remember back over the past </w:t>
      </w:r>
      <w:r>
        <w:t>year</w:t>
      </w:r>
      <w:r w:rsidRPr="004E3E48">
        <w:t xml:space="preserve"> and </w:t>
      </w:r>
      <w:r>
        <w:t>think of the</w:t>
      </w:r>
      <w:r w:rsidRPr="004E3E48">
        <w:t xml:space="preserve"> times that household members </w:t>
      </w:r>
      <w:r>
        <w:t>skipped a meal</w:t>
      </w:r>
      <w:r w:rsidRPr="004E3E48">
        <w:t>.</w:t>
      </w:r>
      <w:r>
        <w:t xml:space="preserve"> </w:t>
      </w:r>
    </w:p>
    <w:p w14:paraId="4F7281A2" w14:textId="77777777" w:rsidR="00172954" w:rsidRDefault="00172954" w:rsidP="009C50AE">
      <w:pPr>
        <w:pStyle w:val="Heading4"/>
      </w:pPr>
      <w:r w:rsidRPr="002C11F4">
        <w:t>Item 305</w:t>
      </w:r>
      <w:r>
        <w:t>,</w:t>
      </w:r>
      <w:r w:rsidRPr="004E3E48">
        <w:t xml:space="preserve"> </w:t>
      </w:r>
      <w:r w:rsidRPr="00101362">
        <w:t>“During the past 12 months, was there a time when you or others in your household ate less than you thought you should because of a lack of money or other resources?”</w:t>
      </w:r>
    </w:p>
    <w:p w14:paraId="76E3F67F" w14:textId="35057EC7" w:rsidR="00172954" w:rsidRDefault="00172954" w:rsidP="009C50AE">
      <w:pPr>
        <w:pStyle w:val="BodyText0"/>
      </w:pPr>
      <w:r w:rsidRPr="004C25A0">
        <w:t xml:space="preserve">This question </w:t>
      </w:r>
      <w:r>
        <w:t>asks</w:t>
      </w:r>
      <w:r w:rsidRPr="004C25A0">
        <w:t xml:space="preserve"> about eating </w:t>
      </w:r>
      <w:r w:rsidRPr="00AF4265">
        <w:rPr>
          <w:i/>
        </w:rPr>
        <w:t>less</w:t>
      </w:r>
      <w:r w:rsidRPr="004C25A0">
        <w:t xml:space="preserve"> than what the respondent </w:t>
      </w:r>
      <w:r w:rsidR="00321BA0">
        <w:t>thought</w:t>
      </w:r>
      <w:r w:rsidRPr="004C25A0">
        <w:t xml:space="preserve"> should</w:t>
      </w:r>
      <w:r w:rsidR="00321BA0">
        <w:t xml:space="preserve"> be eaten</w:t>
      </w:r>
      <w:r w:rsidRPr="004C25A0">
        <w:t xml:space="preserve">, </w:t>
      </w:r>
      <w:r w:rsidRPr="000B6865">
        <w:t xml:space="preserve">even if </w:t>
      </w:r>
      <w:r w:rsidR="00321BA0">
        <w:t>a meal was</w:t>
      </w:r>
      <w:r w:rsidRPr="000B6865">
        <w:t xml:space="preserve"> not </w:t>
      </w:r>
      <w:r w:rsidR="00AF4265">
        <w:t xml:space="preserve">entirely </w:t>
      </w:r>
      <w:r w:rsidRPr="000B6865">
        <w:t>skip</w:t>
      </w:r>
      <w:r w:rsidR="00321BA0">
        <w:t>ped</w:t>
      </w:r>
      <w:r w:rsidR="00AF4265">
        <w:t>,</w:t>
      </w:r>
      <w:r w:rsidRPr="00E20130">
        <w:t xml:space="preserve"> </w:t>
      </w:r>
      <w:r w:rsidRPr="004C25A0">
        <w:t>because the household did not have</w:t>
      </w:r>
      <w:r>
        <w:t xml:space="preserve"> </w:t>
      </w:r>
      <w:r w:rsidRPr="004C25A0">
        <w:t>money or other resources to get food.</w:t>
      </w:r>
      <w:r>
        <w:t xml:space="preserve"> Therefore, eating less than expected could be maintaining the same frequency of meals but cutting down on portion</w:t>
      </w:r>
      <w:r w:rsidR="00321BA0">
        <w:t xml:space="preserve"> size</w:t>
      </w:r>
      <w:r>
        <w:t>, and thus eating less. For example, following the harvest</w:t>
      </w:r>
      <w:r w:rsidR="00321BA0">
        <w:t>,</w:t>
      </w:r>
      <w:r>
        <w:t xml:space="preserve"> households may take three meals a day, but during the lean season, the frequency may decrease to one to two meals a day, and when the crops fail, the number of meals is further reduced to one meal a day. </w:t>
      </w:r>
      <w:r w:rsidRPr="004C25A0">
        <w:t xml:space="preserve">The answer depends on the </w:t>
      </w:r>
      <w:r w:rsidRPr="00257548">
        <w:t xml:space="preserve">respondent’s own </w:t>
      </w:r>
      <w:r w:rsidRPr="000B6865">
        <w:rPr>
          <w:b/>
        </w:rPr>
        <w:t>opinion or perception</w:t>
      </w:r>
      <w:r w:rsidRPr="004C25A0">
        <w:t xml:space="preserve"> of how much</w:t>
      </w:r>
      <w:r>
        <w:t xml:space="preserve"> </w:t>
      </w:r>
      <w:r w:rsidRPr="00257548">
        <w:t>they</w:t>
      </w:r>
      <w:r w:rsidRPr="00E20130">
        <w:t xml:space="preserve"> </w:t>
      </w:r>
      <w:r w:rsidRPr="004C25A0">
        <w:t>think they should be eating.</w:t>
      </w:r>
      <w:r>
        <w:t xml:space="preserve"> </w:t>
      </w:r>
      <w:r w:rsidRPr="004C25A0">
        <w:t xml:space="preserve">This question refers to </w:t>
      </w:r>
      <w:r>
        <w:t xml:space="preserve">the </w:t>
      </w:r>
      <w:r w:rsidRPr="000B6865">
        <w:rPr>
          <w:b/>
        </w:rPr>
        <w:t>quantity</w:t>
      </w:r>
      <w:r w:rsidRPr="004C25A0">
        <w:t xml:space="preserve"> of foods eaten and not the </w:t>
      </w:r>
      <w:r w:rsidRPr="000B6865">
        <w:rPr>
          <w:b/>
        </w:rPr>
        <w:t>quality</w:t>
      </w:r>
      <w:r w:rsidRPr="004C25A0">
        <w:t xml:space="preserve"> of the diet.</w:t>
      </w:r>
      <w:r>
        <w:t xml:space="preserve"> </w:t>
      </w:r>
      <w:r w:rsidRPr="004C25A0">
        <w:t xml:space="preserve">This question </w:t>
      </w:r>
      <w:r>
        <w:t>does not</w:t>
      </w:r>
      <w:r w:rsidRPr="00E20130">
        <w:t xml:space="preserve"> </w:t>
      </w:r>
      <w:r w:rsidRPr="004C25A0">
        <w:t xml:space="preserve">refer to special diets to lose weight or for health or </w:t>
      </w:r>
      <w:r>
        <w:t xml:space="preserve">for </w:t>
      </w:r>
      <w:r w:rsidRPr="004C25A0">
        <w:t>religious</w:t>
      </w:r>
      <w:r>
        <w:t xml:space="preserve"> </w:t>
      </w:r>
      <w:r w:rsidRPr="004C25A0">
        <w:t>reasons.</w:t>
      </w:r>
    </w:p>
    <w:p w14:paraId="62C9B47E" w14:textId="5DDCE8AC" w:rsidR="00172954" w:rsidRPr="004E3E48" w:rsidRDefault="00172954" w:rsidP="00BA4227">
      <w:pPr>
        <w:pStyle w:val="BodyText0"/>
      </w:pPr>
      <w:r w:rsidRPr="004E3E48">
        <w:t>Ask the question</w:t>
      </w:r>
      <w:r>
        <w:t xml:space="preserve"> and record the respondent’s answer, or i</w:t>
      </w:r>
      <w:r w:rsidRPr="004E3E48">
        <w:t xml:space="preserve">f the </w:t>
      </w:r>
      <w:r>
        <w:t>respondent refuses to answer, record ‘7’ (REFUSED)</w:t>
      </w:r>
      <w:r w:rsidRPr="004E3E48">
        <w:t>.</w:t>
      </w:r>
    </w:p>
    <w:p w14:paraId="7264B38F" w14:textId="77777777" w:rsidR="00172954" w:rsidRPr="00101362" w:rsidRDefault="00172954" w:rsidP="009C50AE">
      <w:pPr>
        <w:pStyle w:val="Heading4"/>
      </w:pPr>
      <w:r w:rsidRPr="002C11F4">
        <w:lastRenderedPageBreak/>
        <w:t>Item 306</w:t>
      </w:r>
      <w:r w:rsidRPr="00101362">
        <w:t>, “During the past 12 months, was there a time when your household did not have food because of a lack of money or other resources”?</w:t>
      </w:r>
    </w:p>
    <w:p w14:paraId="1C495755" w14:textId="78449265" w:rsidR="00172954" w:rsidRDefault="00172954" w:rsidP="009C50AE">
      <w:pPr>
        <w:pStyle w:val="BodyText0"/>
      </w:pPr>
      <w:r>
        <w:t>This question refers</w:t>
      </w:r>
      <w:r w:rsidRPr="004C25A0">
        <w:t xml:space="preserve"> to any experiences when there was </w:t>
      </w:r>
      <w:proofErr w:type="gramStart"/>
      <w:r w:rsidRPr="004C25A0">
        <w:t xml:space="preserve">actually </w:t>
      </w:r>
      <w:r w:rsidRPr="002C11F4">
        <w:rPr>
          <w:b/>
        </w:rPr>
        <w:t>no</w:t>
      </w:r>
      <w:proofErr w:type="gramEnd"/>
      <w:r w:rsidRPr="002C11F4">
        <w:rPr>
          <w:b/>
        </w:rPr>
        <w:t xml:space="preserve"> food in the household</w:t>
      </w:r>
      <w:r>
        <w:t xml:space="preserve"> </w:t>
      </w:r>
      <w:r w:rsidRPr="004C25A0">
        <w:t xml:space="preserve">because they did not have money or other </w:t>
      </w:r>
      <w:r w:rsidR="00321BA0">
        <w:t>way</w:t>
      </w:r>
      <w:r w:rsidRPr="004C25A0">
        <w:t>s</w:t>
      </w:r>
      <w:r w:rsidR="00321BA0">
        <w:t xml:space="preserve"> to get food</w:t>
      </w:r>
      <w:r>
        <w:t>, such as</w:t>
      </w:r>
      <w:r w:rsidRPr="004C25A0">
        <w:t xml:space="preserve"> the household</w:t>
      </w:r>
      <w:r>
        <w:t>’</w:t>
      </w:r>
      <w:r w:rsidRPr="004C25A0">
        <w:t>s</w:t>
      </w:r>
      <w:r>
        <w:t xml:space="preserve"> </w:t>
      </w:r>
      <w:r w:rsidRPr="004C25A0">
        <w:t xml:space="preserve">own production </w:t>
      </w:r>
      <w:r>
        <w:t xml:space="preserve">of food </w:t>
      </w:r>
      <w:r w:rsidRPr="004C25A0">
        <w:t>or bartering to get food.</w:t>
      </w:r>
    </w:p>
    <w:p w14:paraId="00A292E3" w14:textId="38F2D4B5" w:rsidR="00172954" w:rsidRDefault="00172954" w:rsidP="00BA4227">
      <w:pPr>
        <w:pStyle w:val="BodyText0"/>
      </w:pPr>
      <w:r w:rsidRPr="004E3E48">
        <w:t>Ask the question</w:t>
      </w:r>
      <w:r>
        <w:t xml:space="preserve"> and record the respondent’s answer, or i</w:t>
      </w:r>
      <w:r w:rsidRPr="004E3E48">
        <w:t xml:space="preserve">f the </w:t>
      </w:r>
      <w:r>
        <w:t>respondent refuses to answer, record ‘7’ (REFUSED)</w:t>
      </w:r>
      <w:r w:rsidRPr="004E3E48">
        <w:t>.</w:t>
      </w:r>
    </w:p>
    <w:p w14:paraId="5C0D1FE1" w14:textId="77777777" w:rsidR="00172954" w:rsidRDefault="00172954" w:rsidP="009C50AE">
      <w:pPr>
        <w:pStyle w:val="Heading4"/>
      </w:pPr>
      <w:r w:rsidRPr="002C11F4">
        <w:t>Item 307</w:t>
      </w:r>
      <w:r w:rsidRPr="00101362">
        <w:t>, “During the past 12 months, was there a time when you or others in your household were hungry but did not eat because there was not enough money or other resources for food?”</w:t>
      </w:r>
    </w:p>
    <w:p w14:paraId="7E8CEC40" w14:textId="77777777" w:rsidR="00172954" w:rsidRDefault="00172954" w:rsidP="009C50AE">
      <w:pPr>
        <w:pStyle w:val="BodyText0"/>
      </w:pPr>
      <w:r w:rsidRPr="004C25A0">
        <w:t xml:space="preserve">This question asks about the </w:t>
      </w:r>
      <w:r w:rsidRPr="000B6865">
        <w:t>physical experience of</w:t>
      </w:r>
      <w:r w:rsidRPr="002C11F4">
        <w:rPr>
          <w:b/>
        </w:rPr>
        <w:t xml:space="preserve"> feeling hungry</w:t>
      </w:r>
      <w:r w:rsidRPr="004C25A0">
        <w:t>, and</w:t>
      </w:r>
      <w:r>
        <w:t xml:space="preserve"> </w:t>
      </w:r>
      <w:r w:rsidRPr="004C25A0">
        <w:t>specifically, feeling hungry and not being able to eat enough because of a lack of</w:t>
      </w:r>
      <w:r>
        <w:t xml:space="preserve"> </w:t>
      </w:r>
      <w:r w:rsidRPr="004C25A0">
        <w:t>money or resources to get enough food.</w:t>
      </w:r>
      <w:r>
        <w:t xml:space="preserve"> </w:t>
      </w:r>
      <w:r w:rsidRPr="004C25A0">
        <w:t>It does not refer to dieting to lose weight or fasting for health or religious reasons</w:t>
      </w:r>
      <w:r>
        <w:t>.</w:t>
      </w:r>
    </w:p>
    <w:p w14:paraId="48AF6EAD" w14:textId="78852B45" w:rsidR="00172954" w:rsidRDefault="00172954" w:rsidP="00BA4227">
      <w:pPr>
        <w:pStyle w:val="BodyText0"/>
      </w:pPr>
      <w:r w:rsidRPr="004E3E48">
        <w:t>Ask the question</w:t>
      </w:r>
      <w:r>
        <w:t xml:space="preserve"> and record the respondent’s answer, or i</w:t>
      </w:r>
      <w:r w:rsidRPr="004E3E48">
        <w:t xml:space="preserve">f the </w:t>
      </w:r>
      <w:r>
        <w:t>respondent refuses to answer, record ‘7’ (REFUSED)</w:t>
      </w:r>
      <w:r w:rsidRPr="004E3E48">
        <w:t>.</w:t>
      </w:r>
    </w:p>
    <w:p w14:paraId="626EF3C7" w14:textId="77777777" w:rsidR="00172954" w:rsidRDefault="00172954" w:rsidP="009C50AE">
      <w:pPr>
        <w:pStyle w:val="Heading4"/>
      </w:pPr>
      <w:r w:rsidRPr="002C11F4">
        <w:t>Item 308</w:t>
      </w:r>
      <w:r>
        <w:t>,</w:t>
      </w:r>
      <w:r w:rsidRPr="00E20130">
        <w:t xml:space="preserve"> </w:t>
      </w:r>
      <w:r w:rsidRPr="00101362">
        <w:t>“During the past 12 months, was there a time when you or others in your household went without eating for a whole day because of a lack of money or other resources”?</w:t>
      </w:r>
    </w:p>
    <w:p w14:paraId="558B12C0" w14:textId="77777777" w:rsidR="00172954" w:rsidRDefault="00172954" w:rsidP="009C50AE">
      <w:pPr>
        <w:pStyle w:val="BodyText0"/>
      </w:pPr>
      <w:r>
        <w:t>T</w:t>
      </w:r>
      <w:r w:rsidRPr="004C25A0">
        <w:t>his questio</w:t>
      </w:r>
      <w:r>
        <w:t>n asks about a specific behavior—</w:t>
      </w:r>
      <w:r w:rsidRPr="004C25A0">
        <w:t>not eating anything all day</w:t>
      </w:r>
      <w:r>
        <w:t>—</w:t>
      </w:r>
      <w:r w:rsidRPr="004C25A0">
        <w:t>because</w:t>
      </w:r>
      <w:r>
        <w:t xml:space="preserve"> </w:t>
      </w:r>
      <w:r w:rsidRPr="004C25A0">
        <w:t>of a lack of money and other resources to get food</w:t>
      </w:r>
      <w:r>
        <w:t xml:space="preserve">. </w:t>
      </w:r>
      <w:r w:rsidRPr="004C25A0">
        <w:t>It does not mean dieting to lose weight or fasting for health or religious reasons.</w:t>
      </w:r>
    </w:p>
    <w:p w14:paraId="6DDE1A6D" w14:textId="28EA4F0D" w:rsidR="00172954" w:rsidRDefault="00172954" w:rsidP="00BA4227">
      <w:pPr>
        <w:pStyle w:val="BodyText0"/>
      </w:pPr>
      <w:r>
        <w:t>Ask</w:t>
      </w:r>
      <w:r w:rsidRPr="004E3E48">
        <w:t xml:space="preserve"> the question</w:t>
      </w:r>
      <w:r>
        <w:t xml:space="preserve"> and record the respondent’s answer: ‘</w:t>
      </w:r>
      <w:r w:rsidRPr="004E3E48">
        <w:t>1</w:t>
      </w:r>
      <w:r>
        <w:t>’</w:t>
      </w:r>
      <w:r w:rsidRPr="004E3E48">
        <w:t xml:space="preserve"> </w:t>
      </w:r>
      <w:r>
        <w:t>(YES) or ‘2’ (NO), or i</w:t>
      </w:r>
      <w:r w:rsidRPr="004E3E48">
        <w:t xml:space="preserve">f the </w:t>
      </w:r>
      <w:r>
        <w:t>respondent refuses to answer, record ‘7’ (REFUSED)</w:t>
      </w:r>
      <w:r w:rsidRPr="004E3E48">
        <w:t>.</w:t>
      </w:r>
      <w:r>
        <w:t xml:space="preserve"> </w:t>
      </w:r>
      <w:r w:rsidRPr="004E3E48">
        <w:t xml:space="preserve">Make sure that you give the respondent enough time to remember back over the past </w:t>
      </w:r>
      <w:r>
        <w:t>12 months</w:t>
      </w:r>
      <w:r w:rsidRPr="004E3E48">
        <w:t xml:space="preserve"> </w:t>
      </w:r>
      <w:r>
        <w:t>to think of</w:t>
      </w:r>
      <w:r w:rsidRPr="004E3E48">
        <w:t xml:space="preserve"> times that household members went an </w:t>
      </w:r>
      <w:r w:rsidRPr="000B6865">
        <w:t>entire day and night</w:t>
      </w:r>
      <w:r w:rsidRPr="004E3E48">
        <w:t xml:space="preserve"> without eating.</w:t>
      </w:r>
      <w:r>
        <w:t xml:space="preserve"> </w:t>
      </w:r>
    </w:p>
    <w:p w14:paraId="3FE77B71" w14:textId="001D2F8C" w:rsidR="00D26B94" w:rsidRDefault="00D26B94" w:rsidP="00BA4227">
      <w:pPr>
        <w:pStyle w:val="BodyText0"/>
      </w:pPr>
    </w:p>
    <w:p w14:paraId="7AB5CEE5" w14:textId="4B2809D2" w:rsidR="00515754" w:rsidRPr="00515754" w:rsidRDefault="00515754" w:rsidP="00BA4227">
      <w:pPr>
        <w:pStyle w:val="BodyText0"/>
        <w:rPr>
          <w:b/>
          <w:sz w:val="24"/>
        </w:rPr>
      </w:pPr>
      <w:r w:rsidRPr="00515754">
        <w:rPr>
          <w:b/>
          <w:sz w:val="24"/>
        </w:rPr>
        <w:t>Item 308h, “Now I would like to ask you some more questions about the availability of food in your home in the past [4 weeks/30 days].”</w:t>
      </w:r>
    </w:p>
    <w:p w14:paraId="70FA8152" w14:textId="77777777" w:rsidR="00172954" w:rsidRDefault="00172954" w:rsidP="009C50AE">
      <w:pPr>
        <w:pStyle w:val="BodyText0"/>
      </w:pPr>
      <w:r>
        <w:t xml:space="preserve">You will now transition from asking the respondent questions about the past 12 months to questions about the past </w:t>
      </w:r>
      <w:r w:rsidRPr="00515754">
        <w:rPr>
          <w:b/>
        </w:rPr>
        <w:t>1 month</w:t>
      </w:r>
      <w:r>
        <w:t>.</w:t>
      </w:r>
    </w:p>
    <w:p w14:paraId="155EDB7A" w14:textId="66BA0D82" w:rsidR="00172954" w:rsidRDefault="00172954" w:rsidP="00BA4227">
      <w:pPr>
        <w:pStyle w:val="BodyText0"/>
      </w:pPr>
      <w:r>
        <w:t>R</w:t>
      </w:r>
      <w:r w:rsidRPr="00815395">
        <w:t xml:space="preserve">ead the </w:t>
      </w:r>
      <w:r>
        <w:t xml:space="preserve">transition </w:t>
      </w:r>
      <w:r w:rsidRPr="00815395">
        <w:t xml:space="preserve">statement to the respondent before asking </w:t>
      </w:r>
      <w:r>
        <w:t xml:space="preserve">the next </w:t>
      </w:r>
      <w:r w:rsidRPr="00815395">
        <w:t>questions</w:t>
      </w:r>
      <w:r>
        <w:t xml:space="preserve">: </w:t>
      </w:r>
      <w:r w:rsidRPr="00815395">
        <w:t>“</w:t>
      </w:r>
      <w:r w:rsidRPr="00307DD5">
        <w:t xml:space="preserve">Now I would like to ask you some more questions about the availability of food in your home in the past </w:t>
      </w:r>
      <w:r w:rsidR="009C50AE">
        <w:rPr>
          <w:highlight w:val="yellow"/>
        </w:rPr>
        <w:t>4 </w:t>
      </w:r>
      <w:r w:rsidRPr="000B6865">
        <w:rPr>
          <w:highlight w:val="yellow"/>
        </w:rPr>
        <w:t>weeks/30 days</w:t>
      </w:r>
      <w:r w:rsidRPr="00307DD5">
        <w:t>.</w:t>
      </w:r>
      <w:r w:rsidRPr="00815395">
        <w:t>”</w:t>
      </w:r>
      <w:r>
        <w:t xml:space="preserve"> </w:t>
      </w:r>
    </w:p>
    <w:p w14:paraId="445B9453" w14:textId="2AF6FC26" w:rsidR="00172954" w:rsidRDefault="00172954" w:rsidP="009C50AE">
      <w:pPr>
        <w:pStyle w:val="BodyText0"/>
      </w:pPr>
      <w:r w:rsidRPr="00815395">
        <w:t xml:space="preserve">To define </w:t>
      </w:r>
      <w:r w:rsidRPr="005F7775">
        <w:rPr>
          <w:highlight w:val="yellow"/>
        </w:rPr>
        <w:t>4 weeks</w:t>
      </w:r>
      <w:commentRangeStart w:id="69"/>
      <w:r w:rsidRPr="005F7775">
        <w:rPr>
          <w:highlight w:val="yellow"/>
        </w:rPr>
        <w:t>/</w:t>
      </w:r>
      <w:commentRangeEnd w:id="69"/>
      <w:r>
        <w:rPr>
          <w:rStyle w:val="CommentReference"/>
        </w:rPr>
        <w:commentReference w:id="69"/>
      </w:r>
      <w:r w:rsidRPr="005F7775">
        <w:rPr>
          <w:highlight w:val="yellow"/>
        </w:rPr>
        <w:t>30 days</w:t>
      </w:r>
      <w:r>
        <w:t>, begin from today,</w:t>
      </w:r>
      <w:r w:rsidRPr="00815395">
        <w:t xml:space="preserve"> count backwards 30 days</w:t>
      </w:r>
      <w:r>
        <w:t>, and tell the respondent that day and date</w:t>
      </w:r>
      <w:r w:rsidRPr="00815395">
        <w:t>. Allow the respondent to answer each question in his</w:t>
      </w:r>
      <w:r>
        <w:t xml:space="preserve"> or </w:t>
      </w:r>
      <w:r w:rsidRPr="00815395">
        <w:t xml:space="preserve">her own words. You then will record the most appropriate response. </w:t>
      </w:r>
      <w:r>
        <w:t xml:space="preserve">Remember that these questions may be </w:t>
      </w:r>
      <w:r w:rsidRPr="009E138B">
        <w:rPr>
          <w:b/>
        </w:rPr>
        <w:t>sensitive</w:t>
      </w:r>
      <w:r>
        <w:t xml:space="preserve"> if there is food </w:t>
      </w:r>
      <w:r>
        <w:lastRenderedPageBreak/>
        <w:t xml:space="preserve">insecurity in the household, so </w:t>
      </w:r>
      <w:r w:rsidR="00515754">
        <w:t>b</w:t>
      </w:r>
      <w:r>
        <w:t>e sure to remain neutral while asking the questions and recording the respondent’s answers.</w:t>
      </w:r>
    </w:p>
    <w:p w14:paraId="65727CD4" w14:textId="77777777" w:rsidR="00172954" w:rsidRPr="009C50AE" w:rsidRDefault="00172954" w:rsidP="009C50AE">
      <w:pPr>
        <w:pStyle w:val="Heading4"/>
      </w:pPr>
      <w:r w:rsidRPr="009C50AE">
        <w:rPr>
          <w:rStyle w:val="Heading4Char"/>
          <w:b/>
        </w:rPr>
        <w:t>Item 308a, “In the past [</w:t>
      </w:r>
      <w:r w:rsidRPr="009C50AE">
        <w:rPr>
          <w:rStyle w:val="Heading4Char"/>
          <w:b/>
          <w:highlight w:val="yellow"/>
        </w:rPr>
        <w:t>4 weeks</w:t>
      </w:r>
      <w:commentRangeStart w:id="70"/>
      <w:r w:rsidRPr="009C50AE">
        <w:rPr>
          <w:rStyle w:val="Heading4Char"/>
          <w:b/>
          <w:highlight w:val="yellow"/>
        </w:rPr>
        <w:t>/</w:t>
      </w:r>
      <w:commentRangeEnd w:id="70"/>
      <w:r w:rsidRPr="009C50AE">
        <w:rPr>
          <w:rStyle w:val="Heading4Char"/>
          <w:b/>
        </w:rPr>
        <w:commentReference w:id="70"/>
      </w:r>
      <w:r w:rsidRPr="009C50AE">
        <w:rPr>
          <w:rStyle w:val="Heading4Char"/>
          <w:b/>
          <w:highlight w:val="yellow"/>
        </w:rPr>
        <w:t>30 days</w:t>
      </w:r>
      <w:r w:rsidRPr="009C50AE">
        <w:rPr>
          <w:rStyle w:val="Heading4Char"/>
          <w:b/>
        </w:rPr>
        <w:t>] was there ever no food to eat of any kind</w:t>
      </w:r>
      <w:r w:rsidRPr="009C50AE">
        <w:rPr>
          <w:b w:val="0"/>
        </w:rPr>
        <w:t xml:space="preserve"> </w:t>
      </w:r>
      <w:r w:rsidRPr="009C50AE">
        <w:t>in your house because of lack of resources to get food?”</w:t>
      </w:r>
    </w:p>
    <w:p w14:paraId="4B09DC70" w14:textId="77777777" w:rsidR="00172954" w:rsidRDefault="00172954" w:rsidP="009C50AE">
      <w:pPr>
        <w:pStyle w:val="BodyText0"/>
      </w:pPr>
      <w:r w:rsidRPr="009E138B">
        <w:t>Lack of resources</w:t>
      </w:r>
      <w:r w:rsidRPr="00815395">
        <w:t xml:space="preserve"> refers to the lack of money to buy food or the inability to produce or trade something for food.</w:t>
      </w:r>
      <w:r>
        <w:t xml:space="preserve"> </w:t>
      </w:r>
      <w:r w:rsidRPr="009E138B">
        <w:t>No food to eat</w:t>
      </w:r>
      <w:r w:rsidRPr="00815395">
        <w:t xml:space="preserve"> means that the food was not available in the house and could not be gotten in the usual way through purchase or trade, from the garden or field, or from storage.</w:t>
      </w:r>
      <w:r>
        <w:t xml:space="preserve"> </w:t>
      </w:r>
    </w:p>
    <w:p w14:paraId="2F4EB769" w14:textId="2A32ADB4" w:rsidR="00172954" w:rsidRDefault="00172954" w:rsidP="00BA4227">
      <w:pPr>
        <w:pStyle w:val="BodyText0"/>
      </w:pPr>
      <w:r w:rsidRPr="004E3E48">
        <w:t>Ask the question</w:t>
      </w:r>
      <w:r>
        <w:t xml:space="preserve"> and record the respondent’s answer, or i</w:t>
      </w:r>
      <w:r w:rsidRPr="004E3E48">
        <w:t xml:space="preserve">f the </w:t>
      </w:r>
      <w:r>
        <w:t>respondent refuses to answer, record ‘7’ (REFUSED) and skip to item 308c.</w:t>
      </w:r>
    </w:p>
    <w:p w14:paraId="78DE5BCB" w14:textId="77777777" w:rsidR="00172954" w:rsidRPr="00815395" w:rsidRDefault="00172954" w:rsidP="009C50AE">
      <w:pPr>
        <w:pStyle w:val="Heading4"/>
      </w:pPr>
      <w:r w:rsidRPr="00815395">
        <w:t xml:space="preserve">Item </w:t>
      </w:r>
      <w:r>
        <w:t>308b,</w:t>
      </w:r>
      <w:r w:rsidRPr="00815395">
        <w:t xml:space="preserve"> </w:t>
      </w:r>
      <w:r w:rsidRPr="006E3FC6">
        <w:t>“How often did this happen in the past [</w:t>
      </w:r>
      <w:r w:rsidRPr="006E3FC6">
        <w:rPr>
          <w:highlight w:val="yellow"/>
        </w:rPr>
        <w:t>4 weeks</w:t>
      </w:r>
      <w:commentRangeStart w:id="71"/>
      <w:r w:rsidRPr="006E3FC6">
        <w:rPr>
          <w:highlight w:val="yellow"/>
        </w:rPr>
        <w:t>/</w:t>
      </w:r>
      <w:commentRangeEnd w:id="71"/>
      <w:r w:rsidRPr="006E3FC6">
        <w:rPr>
          <w:rStyle w:val="CommentReference"/>
          <w:b w:val="0"/>
        </w:rPr>
        <w:commentReference w:id="71"/>
      </w:r>
      <w:r w:rsidRPr="006E3FC6">
        <w:rPr>
          <w:highlight w:val="yellow"/>
        </w:rPr>
        <w:t>30 days</w:t>
      </w:r>
      <w:r w:rsidRPr="006E3FC6">
        <w:t>]?”</w:t>
      </w:r>
    </w:p>
    <w:p w14:paraId="057460E1" w14:textId="77777777" w:rsidR="00172954" w:rsidRDefault="00172954" w:rsidP="009C50AE">
      <w:pPr>
        <w:pStyle w:val="BodyText0"/>
      </w:pPr>
      <w:r>
        <w:t xml:space="preserve">This question asks how frequently the household suffered from having no food at all to eat. </w:t>
      </w:r>
    </w:p>
    <w:p w14:paraId="2FA66A97" w14:textId="066058D4" w:rsidR="00172954" w:rsidRPr="00815395" w:rsidRDefault="00172954" w:rsidP="00BA4227">
      <w:pPr>
        <w:pStyle w:val="BodyText0"/>
      </w:pPr>
      <w:r>
        <w:t>Ask the question. Make sure that you g</w:t>
      </w:r>
      <w:r w:rsidRPr="00815395">
        <w:t xml:space="preserve">ive the respondent enough time to </w:t>
      </w:r>
      <w:r>
        <w:t xml:space="preserve">remember back over the past </w:t>
      </w:r>
      <w:r w:rsidRPr="005F7775">
        <w:rPr>
          <w:highlight w:val="yellow"/>
        </w:rPr>
        <w:t>4 weeks</w:t>
      </w:r>
      <w:commentRangeStart w:id="72"/>
      <w:r w:rsidRPr="005F7775">
        <w:rPr>
          <w:highlight w:val="yellow"/>
        </w:rPr>
        <w:t>/</w:t>
      </w:r>
      <w:commentRangeEnd w:id="72"/>
      <w:r>
        <w:rPr>
          <w:rStyle w:val="CommentReference"/>
        </w:rPr>
        <w:commentReference w:id="72"/>
      </w:r>
      <w:r w:rsidRPr="005F7775">
        <w:rPr>
          <w:highlight w:val="yellow"/>
        </w:rPr>
        <w:t>30 days</w:t>
      </w:r>
      <w:r>
        <w:t xml:space="preserve"> and </w:t>
      </w:r>
      <w:r w:rsidRPr="00815395">
        <w:t>count the number of times th</w:t>
      </w:r>
      <w:r>
        <w:t>e household suffered from lack of food during that period. Select the response category that matches the number of times the respondent tells you, or if the respondent refuses to answer, record ‘7’ (REFUSED)</w:t>
      </w:r>
      <w:r w:rsidRPr="00815395">
        <w:t>.</w:t>
      </w:r>
    </w:p>
    <w:p w14:paraId="126BFFE1" w14:textId="77777777" w:rsidR="00172954" w:rsidRPr="00815395" w:rsidRDefault="00172954" w:rsidP="009C50AE">
      <w:pPr>
        <w:pStyle w:val="Heading4"/>
        <w:rPr>
          <w:rFonts w:cstheme="minorBidi"/>
        </w:rPr>
      </w:pPr>
      <w:r w:rsidRPr="00815395">
        <w:t xml:space="preserve">Item </w:t>
      </w:r>
      <w:r>
        <w:t>308c,</w:t>
      </w:r>
      <w:r w:rsidRPr="00815395">
        <w:t xml:space="preserve"> </w:t>
      </w:r>
      <w:r w:rsidRPr="006E3FC6">
        <w:t>“In the past [</w:t>
      </w:r>
      <w:r w:rsidRPr="006E3FC6">
        <w:rPr>
          <w:highlight w:val="yellow"/>
        </w:rPr>
        <w:t>4 weeks</w:t>
      </w:r>
      <w:commentRangeStart w:id="73"/>
      <w:r w:rsidRPr="006E3FC6">
        <w:rPr>
          <w:highlight w:val="yellow"/>
        </w:rPr>
        <w:t>/</w:t>
      </w:r>
      <w:commentRangeEnd w:id="73"/>
      <w:r w:rsidRPr="006E3FC6">
        <w:rPr>
          <w:rStyle w:val="CommentReference"/>
          <w:b w:val="0"/>
        </w:rPr>
        <w:commentReference w:id="73"/>
      </w:r>
      <w:r w:rsidRPr="006E3FC6">
        <w:rPr>
          <w:highlight w:val="yellow"/>
        </w:rPr>
        <w:t>30 days</w:t>
      </w:r>
      <w:r w:rsidRPr="006E3FC6">
        <w:t>] did you or any household member go to sleep at night hungry because there was not enough food?”</w:t>
      </w:r>
    </w:p>
    <w:p w14:paraId="54888721" w14:textId="77777777" w:rsidR="00172954" w:rsidRDefault="00172954" w:rsidP="009C50AE">
      <w:pPr>
        <w:pStyle w:val="BodyText0"/>
      </w:pPr>
      <w:r>
        <w:t>T</w:t>
      </w:r>
      <w:r w:rsidRPr="00815395">
        <w:t xml:space="preserve">o be </w:t>
      </w:r>
      <w:r w:rsidRPr="00815395">
        <w:rPr>
          <w:b/>
        </w:rPr>
        <w:t>hungry</w:t>
      </w:r>
      <w:r w:rsidRPr="00815395">
        <w:t xml:space="preserve"> is to have a great need or desire for food, to have a painful sensation, or to be in a state of weakness caused by the need for food.</w:t>
      </w:r>
      <w:r>
        <w:t xml:space="preserve"> </w:t>
      </w:r>
      <w:r w:rsidRPr="00815395">
        <w:t>A hungry person is not necessarily one who has not eaten at all.</w:t>
      </w:r>
      <w:r>
        <w:t xml:space="preserve"> A hungry person</w:t>
      </w:r>
      <w:r w:rsidRPr="00815395">
        <w:t xml:space="preserve"> may still be hungry if </w:t>
      </w:r>
      <w:r>
        <w:t>he or she has</w:t>
      </w:r>
      <w:r w:rsidRPr="00815395">
        <w:t xml:space="preserve"> not eaten enough to fill the belly.</w:t>
      </w:r>
    </w:p>
    <w:p w14:paraId="7C4B6A86" w14:textId="773EEF9C" w:rsidR="00172954" w:rsidRPr="00815395" w:rsidRDefault="00172954" w:rsidP="00BA4227">
      <w:pPr>
        <w:pStyle w:val="BodyText0"/>
      </w:pPr>
      <w:r w:rsidRPr="004E3E48">
        <w:t>Ask the question</w:t>
      </w:r>
      <w:r>
        <w:t xml:space="preserve"> and record the respondent’s answer, or i</w:t>
      </w:r>
      <w:r w:rsidRPr="004E3E48">
        <w:t xml:space="preserve">f the </w:t>
      </w:r>
      <w:r>
        <w:t>respondent refuses to answer, record ‘7’ (REFUSED)</w:t>
      </w:r>
      <w:r w:rsidRPr="004E3E48">
        <w:t>.</w:t>
      </w:r>
      <w:r>
        <w:t xml:space="preserve"> Make sure that you g</w:t>
      </w:r>
      <w:r w:rsidRPr="00815395">
        <w:t xml:space="preserve">ive the respondent enough time to </w:t>
      </w:r>
      <w:r>
        <w:t xml:space="preserve">remember back over the past month. </w:t>
      </w:r>
      <w:r w:rsidRPr="00815395">
        <w:t>I</w:t>
      </w:r>
      <w:r>
        <w:t>f the response is ‘NO’ or ‘REFUSED,’ skip to item 308e.</w:t>
      </w:r>
    </w:p>
    <w:p w14:paraId="39752FEB" w14:textId="77777777" w:rsidR="00172954" w:rsidRPr="006E3FC6" w:rsidRDefault="00172954" w:rsidP="009C50AE">
      <w:pPr>
        <w:pStyle w:val="Heading4"/>
      </w:pPr>
      <w:r w:rsidRPr="00815395">
        <w:t xml:space="preserve">Item </w:t>
      </w:r>
      <w:r>
        <w:t>308d,</w:t>
      </w:r>
      <w:r w:rsidRPr="00815395">
        <w:t xml:space="preserve"> </w:t>
      </w:r>
      <w:r w:rsidRPr="006E3FC6">
        <w:t>“How often did this happen in the past [</w:t>
      </w:r>
      <w:r w:rsidRPr="006E3FC6">
        <w:rPr>
          <w:highlight w:val="yellow"/>
        </w:rPr>
        <w:t>4 weeks</w:t>
      </w:r>
      <w:commentRangeStart w:id="74"/>
      <w:r w:rsidRPr="006E3FC6">
        <w:rPr>
          <w:highlight w:val="yellow"/>
        </w:rPr>
        <w:t>/</w:t>
      </w:r>
      <w:commentRangeEnd w:id="74"/>
      <w:r w:rsidRPr="006E3FC6">
        <w:rPr>
          <w:rStyle w:val="CommentReference"/>
          <w:b w:val="0"/>
        </w:rPr>
        <w:commentReference w:id="74"/>
      </w:r>
      <w:r w:rsidRPr="006E3FC6">
        <w:rPr>
          <w:highlight w:val="yellow"/>
        </w:rPr>
        <w:t>30 days</w:t>
      </w:r>
      <w:r w:rsidRPr="006E3FC6">
        <w:t>]?”</w:t>
      </w:r>
    </w:p>
    <w:p w14:paraId="4F250488" w14:textId="77777777" w:rsidR="00172954" w:rsidRDefault="00172954" w:rsidP="009C50AE">
      <w:pPr>
        <w:pStyle w:val="BodyText0"/>
      </w:pPr>
      <w:r>
        <w:t>This question asks</w:t>
      </w:r>
      <w:r w:rsidRPr="00815395">
        <w:t xml:space="preserve"> </w:t>
      </w:r>
      <w:r>
        <w:t xml:space="preserve">how frequently members of the household suffer from hunger. The respondent should tell us the number of days in the past </w:t>
      </w:r>
      <w:r w:rsidRPr="009E138B">
        <w:rPr>
          <w:highlight w:val="yellow"/>
        </w:rPr>
        <w:t>4 weeks</w:t>
      </w:r>
      <w:commentRangeStart w:id="75"/>
      <w:r w:rsidRPr="009E138B">
        <w:rPr>
          <w:highlight w:val="yellow"/>
        </w:rPr>
        <w:t>/</w:t>
      </w:r>
      <w:commentRangeEnd w:id="75"/>
      <w:r w:rsidRPr="009E138B">
        <w:rPr>
          <w:highlight w:val="yellow"/>
        </w:rPr>
        <w:commentReference w:id="75"/>
      </w:r>
      <w:r w:rsidRPr="009E138B">
        <w:rPr>
          <w:highlight w:val="yellow"/>
        </w:rPr>
        <w:t>30 days</w:t>
      </w:r>
      <w:r>
        <w:t xml:space="preserve"> that anyone in the household went to bed hungry.</w:t>
      </w:r>
    </w:p>
    <w:p w14:paraId="58F4954C" w14:textId="10D67AB6" w:rsidR="00172954" w:rsidRPr="00815395" w:rsidRDefault="00172954" w:rsidP="00BA4227">
      <w:pPr>
        <w:pStyle w:val="BodyText0"/>
      </w:pPr>
      <w:r>
        <w:t>Ask the question and select the response category that matches the number of times the respondent tells you, or i</w:t>
      </w:r>
      <w:r w:rsidRPr="004E3E48">
        <w:t xml:space="preserve">f the </w:t>
      </w:r>
      <w:r>
        <w:t>respondent refuses to answer, record ‘7’ (REFUSED)</w:t>
      </w:r>
      <w:r w:rsidRPr="004E3E48">
        <w:t>.</w:t>
      </w:r>
      <w:r>
        <w:t xml:space="preserve"> Make sure that you g</w:t>
      </w:r>
      <w:r w:rsidRPr="00815395">
        <w:t xml:space="preserve">ive the respondent enough time to </w:t>
      </w:r>
      <w:r>
        <w:t xml:space="preserve">remember back over the past month and </w:t>
      </w:r>
      <w:r w:rsidRPr="00815395">
        <w:t>count the number of times th</w:t>
      </w:r>
      <w:r>
        <w:t xml:space="preserve">at household members went to sleep hungry during that period. </w:t>
      </w:r>
    </w:p>
    <w:p w14:paraId="2576803D" w14:textId="77777777" w:rsidR="00172954" w:rsidRPr="00815395" w:rsidRDefault="00172954" w:rsidP="009C50AE">
      <w:pPr>
        <w:pStyle w:val="Heading4"/>
        <w:rPr>
          <w:rFonts w:cstheme="minorBidi"/>
        </w:rPr>
      </w:pPr>
      <w:r w:rsidRPr="00815395">
        <w:lastRenderedPageBreak/>
        <w:t xml:space="preserve">Item </w:t>
      </w:r>
      <w:r>
        <w:t>308e,</w:t>
      </w:r>
      <w:r w:rsidRPr="00815395">
        <w:t xml:space="preserve"> </w:t>
      </w:r>
      <w:r w:rsidRPr="006E3FC6">
        <w:t>“In the past [</w:t>
      </w:r>
      <w:r w:rsidRPr="006E3FC6">
        <w:rPr>
          <w:highlight w:val="yellow"/>
        </w:rPr>
        <w:t>4 weeks</w:t>
      </w:r>
      <w:commentRangeStart w:id="76"/>
      <w:r w:rsidRPr="006E3FC6">
        <w:rPr>
          <w:highlight w:val="yellow"/>
        </w:rPr>
        <w:t>/</w:t>
      </w:r>
      <w:commentRangeEnd w:id="76"/>
      <w:r w:rsidRPr="006E3FC6">
        <w:rPr>
          <w:rStyle w:val="CommentReference"/>
          <w:b w:val="0"/>
        </w:rPr>
        <w:commentReference w:id="76"/>
      </w:r>
      <w:r w:rsidRPr="006E3FC6">
        <w:rPr>
          <w:highlight w:val="yellow"/>
        </w:rPr>
        <w:t>30 days</w:t>
      </w:r>
      <w:r w:rsidRPr="006E3FC6">
        <w:t>] did you or any household member go a whole day and night without eating anything at all because there was not enough food?”</w:t>
      </w:r>
    </w:p>
    <w:p w14:paraId="2E5ED5B5" w14:textId="347FC1F3" w:rsidR="00172954" w:rsidRDefault="00172954" w:rsidP="009C50AE">
      <w:pPr>
        <w:pStyle w:val="BodyText0"/>
      </w:pPr>
      <w:r w:rsidRPr="009E138B">
        <w:t>Go a whole day and night without eating</w:t>
      </w:r>
      <w:r w:rsidRPr="00815395">
        <w:t xml:space="preserve"> refers to not eating from the time a person woke in the morning to the time they woke the following morning because there was not enough food.</w:t>
      </w:r>
      <w:r>
        <w:t xml:space="preserve"> </w:t>
      </w:r>
      <w:r w:rsidRPr="00815395">
        <w:t>It does not refer to times when the person chose not to eat for a whole day</w:t>
      </w:r>
      <w:r>
        <w:t>, such as for</w:t>
      </w:r>
      <w:r w:rsidRPr="00815395">
        <w:t xml:space="preserve"> fasting or dieting.</w:t>
      </w:r>
      <w:r>
        <w:t xml:space="preserve"> </w:t>
      </w:r>
    </w:p>
    <w:p w14:paraId="0739586C" w14:textId="12C98CE8" w:rsidR="00172954" w:rsidRPr="00815395" w:rsidRDefault="00172954" w:rsidP="00BA4227">
      <w:pPr>
        <w:pStyle w:val="BodyText0"/>
      </w:pPr>
      <w:r w:rsidRPr="004E3E48">
        <w:t>Ask the question</w:t>
      </w:r>
      <w:r>
        <w:t xml:space="preserve"> and record the respondent’s answer, or i</w:t>
      </w:r>
      <w:r w:rsidRPr="004E3E48">
        <w:t xml:space="preserve">f the </w:t>
      </w:r>
      <w:r>
        <w:t>respondent refuses to answer, record ‘7’ (REFUSED)</w:t>
      </w:r>
      <w:r w:rsidRPr="004E3E48">
        <w:t>.</w:t>
      </w:r>
      <w:r>
        <w:t xml:space="preserve"> </w:t>
      </w:r>
      <w:r w:rsidRPr="00815395">
        <w:t xml:space="preserve">If </w:t>
      </w:r>
      <w:r>
        <w:t>the response is ‘</w:t>
      </w:r>
      <w:r w:rsidRPr="00815395">
        <w:t>NO</w:t>
      </w:r>
      <w:r>
        <w:t>’ or ‘REFUSED’</w:t>
      </w:r>
      <w:r w:rsidRPr="00815395">
        <w:t xml:space="preserve">, </w:t>
      </w:r>
      <w:r>
        <w:t>skip to item 309</w:t>
      </w:r>
      <w:r w:rsidRPr="00815395">
        <w:t>.</w:t>
      </w:r>
      <w:r>
        <w:t xml:space="preserve"> </w:t>
      </w:r>
    </w:p>
    <w:p w14:paraId="6B2CE763" w14:textId="77777777" w:rsidR="00172954" w:rsidRDefault="00172954" w:rsidP="009C50AE">
      <w:pPr>
        <w:pStyle w:val="Heading4"/>
      </w:pPr>
      <w:r w:rsidRPr="00815395">
        <w:t xml:space="preserve">Item </w:t>
      </w:r>
      <w:r>
        <w:t>308f,</w:t>
      </w:r>
      <w:r w:rsidRPr="00815395">
        <w:t xml:space="preserve"> </w:t>
      </w:r>
      <w:r w:rsidRPr="006E3FC6">
        <w:t>“How often did this happen in the past [</w:t>
      </w:r>
      <w:r w:rsidRPr="006E3FC6">
        <w:rPr>
          <w:highlight w:val="yellow"/>
        </w:rPr>
        <w:t>4 weeks</w:t>
      </w:r>
      <w:commentRangeStart w:id="77"/>
      <w:r w:rsidRPr="006E3FC6">
        <w:rPr>
          <w:highlight w:val="yellow"/>
        </w:rPr>
        <w:t>/</w:t>
      </w:r>
      <w:commentRangeEnd w:id="77"/>
      <w:r w:rsidRPr="006E3FC6">
        <w:rPr>
          <w:rStyle w:val="CommentReference"/>
          <w:b w:val="0"/>
        </w:rPr>
        <w:commentReference w:id="77"/>
      </w:r>
      <w:r w:rsidRPr="006E3FC6">
        <w:rPr>
          <w:highlight w:val="yellow"/>
        </w:rPr>
        <w:t>30 days</w:t>
      </w:r>
      <w:r w:rsidRPr="006E3FC6">
        <w:t>]?”</w:t>
      </w:r>
    </w:p>
    <w:p w14:paraId="3862072B" w14:textId="77777777" w:rsidR="00172954" w:rsidRDefault="00172954" w:rsidP="00466128">
      <w:pPr>
        <w:pStyle w:val="BodyText0"/>
      </w:pPr>
      <w:r>
        <w:t xml:space="preserve">This question seeks </w:t>
      </w:r>
      <w:r w:rsidRPr="00815395">
        <w:t xml:space="preserve">to find out </w:t>
      </w:r>
      <w:r>
        <w:t xml:space="preserve">how frequently members of the household go an entire day and night without eating. </w:t>
      </w:r>
    </w:p>
    <w:p w14:paraId="27ED0681" w14:textId="308F6AD5" w:rsidR="00172954" w:rsidRPr="00815395" w:rsidRDefault="00172954" w:rsidP="00BA4227">
      <w:pPr>
        <w:pStyle w:val="BodyText0"/>
      </w:pPr>
      <w:r>
        <w:t>Ask the question and select the response category that matches the number of times the respondent tells you, or i</w:t>
      </w:r>
      <w:r w:rsidRPr="004E3E48">
        <w:t xml:space="preserve">f the </w:t>
      </w:r>
      <w:r>
        <w:t>respondent refuses to answer, record ‘7’ (REFUSED)</w:t>
      </w:r>
      <w:r w:rsidRPr="004E3E48">
        <w:t>.</w:t>
      </w:r>
      <w:r>
        <w:t xml:space="preserve"> Make sure that you g</w:t>
      </w:r>
      <w:r w:rsidRPr="00815395">
        <w:t xml:space="preserve">ive the respondent enough time to </w:t>
      </w:r>
      <w:r>
        <w:t xml:space="preserve">remember back over the past month and </w:t>
      </w:r>
      <w:r w:rsidRPr="00815395">
        <w:t>count the number of times th</w:t>
      </w:r>
      <w:r>
        <w:t xml:space="preserve">at household members went to sleep hungry during that period. </w:t>
      </w:r>
    </w:p>
    <w:p w14:paraId="087FCD41" w14:textId="77777777" w:rsidR="00172954" w:rsidRDefault="00172954" w:rsidP="00466128">
      <w:pPr>
        <w:pStyle w:val="BodyText0"/>
      </w:pPr>
      <w:r>
        <w:t xml:space="preserve">Next, you will transition to asking about other difficult times that the household might have faced in the past year. </w:t>
      </w:r>
    </w:p>
    <w:p w14:paraId="40AB6628" w14:textId="39126424" w:rsidR="00172954" w:rsidRDefault="00172954" w:rsidP="009C50AE">
      <w:pPr>
        <w:pStyle w:val="Heading4"/>
      </w:pPr>
      <w:r>
        <w:t xml:space="preserve">Items 309–357, </w:t>
      </w:r>
      <w:r w:rsidR="00515754">
        <w:t>Difficult times</w:t>
      </w:r>
      <w:r w:rsidR="00EB6692">
        <w:t xml:space="preserve"> in the past 12 months</w:t>
      </w:r>
    </w:p>
    <w:p w14:paraId="6E448EF6" w14:textId="77777777" w:rsidR="00AA486C" w:rsidRDefault="00172954" w:rsidP="00466128">
      <w:pPr>
        <w:pStyle w:val="BodyText0"/>
      </w:pPr>
      <w:r>
        <w:t xml:space="preserve">This set of questions asks about 16 </w:t>
      </w:r>
      <w:r w:rsidR="00515754">
        <w:t>kinds of difficult times</w:t>
      </w:r>
      <w:r>
        <w:t xml:space="preserve"> that the household may have experienced during the 12 months preceding the survey. There are three questions about each </w:t>
      </w:r>
      <w:r w:rsidR="00515754">
        <w:t>kind of difficulty</w:t>
      </w:r>
      <w:r>
        <w:t xml:space="preserve">: (1) Did the household experience it, and if yes, (2) what </w:t>
      </w:r>
      <w:proofErr w:type="gramStart"/>
      <w:r>
        <w:t xml:space="preserve">was the impact on the household’s </w:t>
      </w:r>
      <w:r w:rsidRPr="00AA486C">
        <w:rPr>
          <w:b/>
        </w:rPr>
        <w:t>economic situation</w:t>
      </w:r>
      <w:proofErr w:type="gramEnd"/>
      <w:r>
        <w:t xml:space="preserve">, and (3) what was the impact on the household’s </w:t>
      </w:r>
      <w:r w:rsidRPr="00AA486C">
        <w:rPr>
          <w:b/>
        </w:rPr>
        <w:t>food consumption</w:t>
      </w:r>
      <w:r>
        <w:t xml:space="preserve">. </w:t>
      </w:r>
    </w:p>
    <w:p w14:paraId="0A7AEA0C" w14:textId="11AE7ED6" w:rsidR="00172954" w:rsidRPr="00C377FB" w:rsidRDefault="00172954" w:rsidP="00466128">
      <w:pPr>
        <w:pStyle w:val="BodyText0"/>
      </w:pPr>
      <w:r>
        <w:t xml:space="preserve">Each of the three questions has the same response options and skip pattern for </w:t>
      </w:r>
      <w:r w:rsidRPr="00783559">
        <w:rPr>
          <w:b/>
        </w:rPr>
        <w:t xml:space="preserve">each </w:t>
      </w:r>
      <w:r w:rsidR="00880A16">
        <w:rPr>
          <w:b/>
        </w:rPr>
        <w:t>kind of difficulty</w:t>
      </w:r>
      <w:r>
        <w:t xml:space="preserve">. The </w:t>
      </w:r>
      <w:r w:rsidR="00880A16">
        <w:t>kinds of difficulties</w:t>
      </w:r>
      <w:r>
        <w:t xml:space="preserve"> </w:t>
      </w:r>
      <w:r w:rsidR="00880A16">
        <w:t>asked about</w:t>
      </w:r>
      <w:r>
        <w:t xml:space="preserve"> in the questionnaire are: (1) too much rain, (2) too little rain, (3) land erosion, (4) losing land, (5) sharp increases in the price of food, (6) stolen or destroyed household members’ belongings, (7) not being able to access inputs for crops, (8) disease affecting crops, (9) pests affecting crops, (10) stolen crops, (11) not being able to access inputs for livestock, (12) disease affecting livestock, (13) theft of household animals, (14) not being able to sell household products for a fair price, (15) household member experienced a severe illness, and (16) household member died.</w:t>
      </w:r>
    </w:p>
    <w:p w14:paraId="23C2D51C" w14:textId="1F8D153D" w:rsidR="00172954" w:rsidRDefault="00172954" w:rsidP="00BA4227">
      <w:pPr>
        <w:pStyle w:val="BodyText0"/>
      </w:pPr>
      <w:r>
        <w:t>R</w:t>
      </w:r>
      <w:r w:rsidRPr="00815395">
        <w:t xml:space="preserve">ead the </w:t>
      </w:r>
      <w:r>
        <w:t xml:space="preserve">transition </w:t>
      </w:r>
      <w:r w:rsidRPr="00815395">
        <w:t xml:space="preserve">statement to the respondent before asking </w:t>
      </w:r>
      <w:r>
        <w:t xml:space="preserve">the next </w:t>
      </w:r>
      <w:r w:rsidRPr="00815395">
        <w:t>questions</w:t>
      </w:r>
      <w:r>
        <w:t xml:space="preserve">: </w:t>
      </w:r>
      <w:r w:rsidRPr="00815395">
        <w:t>“</w:t>
      </w:r>
      <w:r w:rsidRPr="001D7195">
        <w:t>Next I will ask you some questions about other kinds of difficult times that people face.</w:t>
      </w:r>
      <w:r w:rsidRPr="00815395">
        <w:t>”</w:t>
      </w:r>
      <w:r>
        <w:t xml:space="preserve"> </w:t>
      </w:r>
    </w:p>
    <w:p w14:paraId="4983D456" w14:textId="77777777" w:rsidR="00172954" w:rsidRPr="006E3FC6" w:rsidRDefault="00172954" w:rsidP="009C50AE">
      <w:pPr>
        <w:pStyle w:val="Heading4"/>
      </w:pPr>
      <w:r>
        <w:t xml:space="preserve">Item 309, </w:t>
      </w:r>
      <w:r w:rsidRPr="006E3FC6">
        <w:t>“Thinking again about the past 12 months, did your household face difficult times as a result of having too much rain?”</w:t>
      </w:r>
    </w:p>
    <w:p w14:paraId="7F547F16" w14:textId="544A1DC0" w:rsidR="00172954" w:rsidRDefault="00172954" w:rsidP="00BA4227">
      <w:pPr>
        <w:pStyle w:val="BodyText0"/>
      </w:pPr>
      <w:r>
        <w:t>Ask the question and record the respondent’s answer. If t</w:t>
      </w:r>
      <w:r w:rsidR="00466128">
        <w:t>he answer is ‘NO’, skip to item </w:t>
      </w:r>
      <w:r>
        <w:t>312.</w:t>
      </w:r>
    </w:p>
    <w:p w14:paraId="7984CA56" w14:textId="77777777" w:rsidR="00172954" w:rsidRPr="006E3FC6" w:rsidRDefault="00172954" w:rsidP="009C50AE">
      <w:pPr>
        <w:pStyle w:val="Heading4"/>
      </w:pPr>
      <w:r>
        <w:lastRenderedPageBreak/>
        <w:t xml:space="preserve">Item 310, </w:t>
      </w:r>
      <w:r w:rsidRPr="006E3FC6">
        <w:t>“How severe would you say the impact of having too much rain was on your household’s economic situation?”</w:t>
      </w:r>
    </w:p>
    <w:p w14:paraId="723A67FE" w14:textId="481E1E8A" w:rsidR="00172954" w:rsidRDefault="00172954" w:rsidP="00BA4227">
      <w:pPr>
        <w:pStyle w:val="BodyText0"/>
      </w:pPr>
      <w:r>
        <w:t xml:space="preserve">Ask the question and select </w:t>
      </w:r>
      <w:r w:rsidRPr="005E26B8">
        <w:t xml:space="preserve">the most accurate </w:t>
      </w:r>
      <w:r>
        <w:t xml:space="preserve">response: ‘1’ (NOT SEVERE), ‘2’ (SOMEWHAT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335CFDD5" w14:textId="77777777" w:rsidR="00172954" w:rsidRPr="006E3FC6" w:rsidRDefault="00172954" w:rsidP="00466128">
      <w:pPr>
        <w:pStyle w:val="Heading4"/>
      </w:pPr>
      <w:r>
        <w:t xml:space="preserve">Item 311, </w:t>
      </w:r>
      <w:r w:rsidRPr="006E3FC6">
        <w:t>“How severe would you say the impact of having too much rain was on your household’s food consumption?”</w:t>
      </w:r>
    </w:p>
    <w:p w14:paraId="5D5F8C25" w14:textId="46867264"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7AB2127D" w14:textId="77777777" w:rsidR="00172954" w:rsidRDefault="00172954" w:rsidP="00466128">
      <w:pPr>
        <w:pStyle w:val="Heading4"/>
      </w:pPr>
      <w:r>
        <w:t xml:space="preserve">Item 312, </w:t>
      </w:r>
      <w:r w:rsidRPr="006E3FC6">
        <w:t>“In the past 12 months, did your household face difficult times as a result of having too little rain?”</w:t>
      </w:r>
    </w:p>
    <w:p w14:paraId="64F21C17" w14:textId="6BDB4E79" w:rsidR="00172954" w:rsidRDefault="00172954" w:rsidP="00BA4227">
      <w:pPr>
        <w:pStyle w:val="BodyText0"/>
      </w:pPr>
      <w:r>
        <w:t>Ask the question and record the respondent’s answer. If th</w:t>
      </w:r>
      <w:r w:rsidR="00466128">
        <w:t>e answer is ‘NO’, skip to item </w:t>
      </w:r>
      <w:r>
        <w:t>315.</w:t>
      </w:r>
    </w:p>
    <w:p w14:paraId="42E8E6DC" w14:textId="77777777" w:rsidR="00172954" w:rsidRDefault="00172954" w:rsidP="00466128">
      <w:pPr>
        <w:pStyle w:val="Heading4"/>
      </w:pPr>
      <w:r>
        <w:t xml:space="preserve">Item 313, </w:t>
      </w:r>
      <w:r w:rsidRPr="006E3FC6">
        <w:t>“How severe would you say the impact of having too little rain was on your household’s economic situation?”</w:t>
      </w:r>
    </w:p>
    <w:p w14:paraId="5A2C8848" w14:textId="2EDF5380" w:rsidR="00172954" w:rsidRDefault="00172954" w:rsidP="00BA4227">
      <w:pPr>
        <w:pStyle w:val="BodyText0"/>
      </w:pPr>
      <w:r>
        <w:t xml:space="preserve">Ask the question and select </w:t>
      </w:r>
      <w:r w:rsidRPr="005E26B8">
        <w:t xml:space="preserve">the most accurate </w:t>
      </w:r>
      <w:r>
        <w:t xml:space="preserve">response: ‘1’ (NOT SEVERE), ‘2’ (SOMEWHAT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1BA7784F" w14:textId="77777777" w:rsidR="00172954" w:rsidRDefault="00172954" w:rsidP="00466128">
      <w:pPr>
        <w:pStyle w:val="Heading4"/>
      </w:pPr>
      <w:r>
        <w:t xml:space="preserve">Item 314, </w:t>
      </w:r>
      <w:r w:rsidRPr="006E3FC6">
        <w:t>“How severe would you say the impact of having too little rain was on your household’s food consumption?”</w:t>
      </w:r>
    </w:p>
    <w:p w14:paraId="7C9CC6D7" w14:textId="489321ED" w:rsidR="00172954" w:rsidRDefault="00172954" w:rsidP="00BA4227">
      <w:pPr>
        <w:pStyle w:val="BodyText0"/>
      </w:pPr>
      <w:r>
        <w:t xml:space="preserve">Ask the question and select </w:t>
      </w:r>
      <w:r w:rsidRPr="005E26B8">
        <w:t xml:space="preserve">the most accurate </w:t>
      </w:r>
      <w:r>
        <w:t xml:space="preserve">response: ‘1’ (NOT SEVERE), ‘2’ (SOMEWHAT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7EC85CA2" w14:textId="77777777" w:rsidR="00172954" w:rsidRDefault="00172954" w:rsidP="00466128">
      <w:pPr>
        <w:pStyle w:val="Heading4"/>
      </w:pPr>
      <w:r>
        <w:t xml:space="preserve">Item 315, </w:t>
      </w:r>
      <w:r w:rsidRPr="006E3FC6">
        <w:t>“In the past 12 months, did your household face difficult times as a result of erosion of your land?”</w:t>
      </w:r>
    </w:p>
    <w:p w14:paraId="1815B7CE" w14:textId="64FDC01E" w:rsidR="00172954" w:rsidRDefault="00172954" w:rsidP="00BA4227">
      <w:pPr>
        <w:pStyle w:val="BodyText0"/>
      </w:pPr>
      <w:r>
        <w:t>Ask the question and record the respondent’s answer. If t</w:t>
      </w:r>
      <w:r w:rsidR="00466128">
        <w:t>he answer is ‘NO’, skip to item </w:t>
      </w:r>
      <w:r>
        <w:t>318.</w:t>
      </w:r>
    </w:p>
    <w:p w14:paraId="6AC0B33E" w14:textId="34735EAD" w:rsidR="00172954" w:rsidRDefault="00172954" w:rsidP="00466128">
      <w:pPr>
        <w:pStyle w:val="Heading4"/>
      </w:pPr>
      <w:r>
        <w:t xml:space="preserve">Item 316, </w:t>
      </w:r>
      <w:r w:rsidRPr="006E3FC6">
        <w:t>“How severe would you say the impact of erosion of your land</w:t>
      </w:r>
      <w:r w:rsidR="00880A16">
        <w:t xml:space="preserve"> was</w:t>
      </w:r>
      <w:r w:rsidRPr="006E3FC6">
        <w:t xml:space="preserve"> on your household’s economic situation?”</w:t>
      </w:r>
    </w:p>
    <w:p w14:paraId="61191C1D" w14:textId="5865210E"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w:t>
      </w:r>
      <w:r w:rsidRPr="00783559">
        <w:t xml:space="preserve">Probe if </w:t>
      </w:r>
      <w:proofErr w:type="gramStart"/>
      <w:r w:rsidRPr="00783559">
        <w:t>necessary</w:t>
      </w:r>
      <w:proofErr w:type="gramEnd"/>
      <w:r>
        <w:t xml:space="preserve"> to determine which response option to choose. Record the respondent’s answer, or if the respondent refuses to answer, record ‘7’ (REFUSED).</w:t>
      </w:r>
    </w:p>
    <w:p w14:paraId="2CC9A544" w14:textId="37D74454" w:rsidR="00172954" w:rsidRDefault="00172954" w:rsidP="00466128">
      <w:pPr>
        <w:pStyle w:val="Heading4"/>
      </w:pPr>
      <w:r>
        <w:lastRenderedPageBreak/>
        <w:t xml:space="preserve">Item 317, </w:t>
      </w:r>
      <w:r w:rsidRPr="006E3FC6">
        <w:t xml:space="preserve">“How severe would you say the impact of erosion of your land </w:t>
      </w:r>
      <w:r w:rsidR="00880A16">
        <w:t xml:space="preserve">was </w:t>
      </w:r>
      <w:r w:rsidRPr="006E3FC6">
        <w:t>on your household’s food consumption?”</w:t>
      </w:r>
    </w:p>
    <w:p w14:paraId="00932705" w14:textId="3AB20E6C"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1D4D8156" w14:textId="77777777" w:rsidR="00172954" w:rsidRPr="006E3FC6" w:rsidRDefault="00172954" w:rsidP="00466128">
      <w:pPr>
        <w:pStyle w:val="Heading4"/>
      </w:pPr>
      <w:r>
        <w:t xml:space="preserve">Item 318, </w:t>
      </w:r>
      <w:r w:rsidRPr="006E3FC6">
        <w:t>“In the past 12 months, did your household face difficult times as a result of losing your household’s land?”</w:t>
      </w:r>
    </w:p>
    <w:p w14:paraId="3C4313C0" w14:textId="5D08B97D" w:rsidR="00172954" w:rsidRDefault="00172954" w:rsidP="00BA4227">
      <w:pPr>
        <w:pStyle w:val="BodyText0"/>
      </w:pPr>
      <w:r>
        <w:t>Ask the question and record the respondent’s answer. If t</w:t>
      </w:r>
      <w:r w:rsidR="00466128">
        <w:t>he answer is ‘NO’, skip to item </w:t>
      </w:r>
      <w:r>
        <w:t>321.</w:t>
      </w:r>
    </w:p>
    <w:p w14:paraId="266B249C" w14:textId="77777777" w:rsidR="00172954" w:rsidRPr="006E3FC6" w:rsidRDefault="00172954" w:rsidP="00466128">
      <w:pPr>
        <w:pStyle w:val="Heading4"/>
      </w:pPr>
      <w:r>
        <w:t xml:space="preserve">Item 319, </w:t>
      </w:r>
      <w:r w:rsidRPr="006E3FC6">
        <w:t>“How severe would you say the impact of losing your household’s land was on your household’s economic situation?”</w:t>
      </w:r>
    </w:p>
    <w:p w14:paraId="775F4BD8" w14:textId="5BE01422"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409597EC" w14:textId="77777777" w:rsidR="00172954" w:rsidRDefault="00172954" w:rsidP="00466128">
      <w:pPr>
        <w:pStyle w:val="Heading4"/>
      </w:pPr>
      <w:r>
        <w:t xml:space="preserve">Item 320, </w:t>
      </w:r>
      <w:r w:rsidRPr="006E3FC6">
        <w:t>“How severe would you say the impact of losing your household’s land was on your household’s food consumption?”</w:t>
      </w:r>
    </w:p>
    <w:p w14:paraId="6F80A872" w14:textId="3E714075"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4C6CE5DF" w14:textId="77777777" w:rsidR="00172954" w:rsidRPr="006E3FC6" w:rsidRDefault="00172954" w:rsidP="00466128">
      <w:pPr>
        <w:pStyle w:val="Heading4"/>
      </w:pPr>
      <w:r>
        <w:t xml:space="preserve">Item 321, </w:t>
      </w:r>
      <w:r w:rsidRPr="006E3FC6">
        <w:t>“In the past 12 months, did your household face difficult times as a result of sharp increases in the price of food?”</w:t>
      </w:r>
    </w:p>
    <w:p w14:paraId="1B939323" w14:textId="43AF3A8F" w:rsidR="00172954" w:rsidRDefault="00172954" w:rsidP="00BA4227">
      <w:pPr>
        <w:pStyle w:val="BodyText0"/>
      </w:pPr>
      <w:r>
        <w:t>Ask the question and record the respondent’s answer. If t</w:t>
      </w:r>
      <w:r w:rsidR="00466128">
        <w:t>he answer is ‘NO’, skip to item </w:t>
      </w:r>
      <w:r>
        <w:t>324.</w:t>
      </w:r>
    </w:p>
    <w:p w14:paraId="6254D9B0" w14:textId="77777777" w:rsidR="00172954" w:rsidRPr="006E3FC6" w:rsidRDefault="00172954" w:rsidP="00466128">
      <w:pPr>
        <w:pStyle w:val="Heading4"/>
      </w:pPr>
      <w:r>
        <w:t xml:space="preserve">Item 322, </w:t>
      </w:r>
      <w:r w:rsidRPr="006E3FC6">
        <w:t>“How severe would you say the impact of sharp increases in the price of food was on your household’s economic situation?”</w:t>
      </w:r>
    </w:p>
    <w:p w14:paraId="0AC7D910" w14:textId="19C295C2"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17C70EC8" w14:textId="77777777" w:rsidR="00172954" w:rsidRPr="006E3FC6" w:rsidRDefault="00172954" w:rsidP="00466128">
      <w:pPr>
        <w:pStyle w:val="Heading4"/>
      </w:pPr>
      <w:r>
        <w:t xml:space="preserve">Item 323, </w:t>
      </w:r>
      <w:r w:rsidRPr="006E3FC6">
        <w:t>“How severe would you say the impact of sharp increases in the price of food was on your household’s food consumption?”</w:t>
      </w:r>
    </w:p>
    <w:p w14:paraId="610DEBC8" w14:textId="58F7F15E"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26C4CA1A" w14:textId="77777777" w:rsidR="00172954" w:rsidRPr="006E3FC6" w:rsidRDefault="00172954" w:rsidP="00466128">
      <w:pPr>
        <w:pStyle w:val="Heading4"/>
      </w:pPr>
      <w:r>
        <w:t xml:space="preserve">Item 324, </w:t>
      </w:r>
      <w:r w:rsidRPr="006E3FC6">
        <w:t>“In the past 12 months, did your household face difficult times as a result of someone stealing or destroying household members’ belongings?”</w:t>
      </w:r>
    </w:p>
    <w:p w14:paraId="573AF818" w14:textId="3F82CB62" w:rsidR="00172954" w:rsidRDefault="00172954" w:rsidP="00BA4227">
      <w:pPr>
        <w:pStyle w:val="BodyText0"/>
      </w:pPr>
      <w:r>
        <w:t>Ask the question and record the respondent’s answer. If t</w:t>
      </w:r>
      <w:r w:rsidR="00466128">
        <w:t>he answer is ‘NO’, skip to item </w:t>
      </w:r>
      <w:r>
        <w:t>327.</w:t>
      </w:r>
    </w:p>
    <w:p w14:paraId="2BABAFF0" w14:textId="7E76FEC1" w:rsidR="00172954" w:rsidRDefault="00172954" w:rsidP="00466128">
      <w:pPr>
        <w:pStyle w:val="Heading4"/>
      </w:pPr>
      <w:r>
        <w:lastRenderedPageBreak/>
        <w:t xml:space="preserve">Item 325, </w:t>
      </w:r>
      <w:r w:rsidRPr="006E3FC6">
        <w:t>“How severe would you say the impact of the theft or destruction of your household members’ belongings was on your household’s economic situation?”</w:t>
      </w:r>
    </w:p>
    <w:p w14:paraId="748962D3" w14:textId="3AF37E56"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245FA345" w14:textId="77777777" w:rsidR="00172954" w:rsidRPr="006E3FC6" w:rsidRDefault="00172954" w:rsidP="00466128">
      <w:pPr>
        <w:pStyle w:val="Heading4"/>
      </w:pPr>
      <w:r>
        <w:t xml:space="preserve">Item 326, </w:t>
      </w:r>
      <w:r w:rsidRPr="006E3FC6">
        <w:t>“How severe would you say the impact of the theft or destruction of your household members’ belongings was on your household’s food consumption?”</w:t>
      </w:r>
    </w:p>
    <w:p w14:paraId="2A9D274B" w14:textId="2A428541"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161C2933" w14:textId="77777777" w:rsidR="00172954" w:rsidRPr="00F90850" w:rsidRDefault="00172954" w:rsidP="00466128">
      <w:pPr>
        <w:pStyle w:val="Heading4"/>
      </w:pPr>
      <w:r>
        <w:t xml:space="preserve">Item 327, (Check Q 233: Did the household cultivate any crops in the past year? If yes, continue.) </w:t>
      </w:r>
    </w:p>
    <w:p w14:paraId="34A2B85F" w14:textId="34D2B96E" w:rsidR="00172954" w:rsidRPr="00385640" w:rsidRDefault="00172954" w:rsidP="00BA4227">
      <w:pPr>
        <w:pStyle w:val="BodyText0"/>
      </w:pPr>
      <w:r>
        <w:t xml:space="preserve">If using a paper questionnaire, check item 233 in Module 2, </w:t>
      </w:r>
      <w:r w:rsidRPr="00783559">
        <w:t>Dwelling Characteristics</w:t>
      </w:r>
      <w:r>
        <w:t>, to see if anyone in the household cultivated any crops within the past one year. If the item is marked ‘YES’, select ‘1’ (YES) and continue. Otherwise, select ‘2’ (NO) and skip to item 340A. If using a tablet, the tablet program will perform the check automatically, and you will be prompted with the next applicable question.</w:t>
      </w:r>
    </w:p>
    <w:p w14:paraId="359C3235" w14:textId="77777777" w:rsidR="00172954" w:rsidRPr="006E3FC6" w:rsidRDefault="00172954" w:rsidP="00466128">
      <w:pPr>
        <w:pStyle w:val="Heading4"/>
      </w:pPr>
      <w:r>
        <w:t xml:space="preserve">Item 328, </w:t>
      </w:r>
      <w:r w:rsidRPr="006E3FC6">
        <w:t>“Still thinking about the past 12 months, did your household face difficult times as a result of not being able to access inputs for your crops?"</w:t>
      </w:r>
    </w:p>
    <w:p w14:paraId="3B53ADAA" w14:textId="714AAFD0" w:rsidR="00172954" w:rsidRDefault="00172954" w:rsidP="00BA4227">
      <w:pPr>
        <w:pStyle w:val="BodyText0"/>
      </w:pPr>
      <w:r>
        <w:t>Ask the question and record the respondent’s answer. If t</w:t>
      </w:r>
      <w:r w:rsidR="00466128">
        <w:t>he answer is ‘NO’, skip to item </w:t>
      </w:r>
      <w:r>
        <w:t>331.</w:t>
      </w:r>
    </w:p>
    <w:p w14:paraId="13ABBF57" w14:textId="77777777" w:rsidR="00172954" w:rsidRPr="00DA46C6" w:rsidRDefault="00172954" w:rsidP="00172954">
      <w:pPr>
        <w:rPr>
          <w:b/>
        </w:rPr>
      </w:pPr>
      <w:r>
        <w:rPr>
          <w:b/>
        </w:rPr>
        <w:t xml:space="preserve">Item 329, </w:t>
      </w:r>
      <w:r w:rsidRPr="00DA46C6">
        <w:rPr>
          <w:b/>
        </w:rPr>
        <w:t>“How severe would you say the impact of not being able to access inputs for your crops was on your household’s economic situation?”</w:t>
      </w:r>
    </w:p>
    <w:p w14:paraId="04173A05" w14:textId="3E087E0D"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1182AFC1" w14:textId="77777777" w:rsidR="00172954" w:rsidRPr="00DA46C6" w:rsidRDefault="00172954" w:rsidP="00466128">
      <w:pPr>
        <w:pStyle w:val="Heading4"/>
      </w:pPr>
      <w:r>
        <w:t xml:space="preserve">Item 330, </w:t>
      </w:r>
      <w:r w:rsidRPr="00DA46C6">
        <w:t>“How severe would you say the impact of not being able to access inputs for your crops was on your household’s food consumption?”</w:t>
      </w:r>
    </w:p>
    <w:p w14:paraId="75E39768" w14:textId="66D896AE"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72C81ABE" w14:textId="77777777" w:rsidR="00172954" w:rsidRPr="00DA46C6" w:rsidRDefault="00172954" w:rsidP="00466128">
      <w:pPr>
        <w:pStyle w:val="Heading4"/>
      </w:pPr>
      <w:r>
        <w:t xml:space="preserve">Item 331, </w:t>
      </w:r>
      <w:r w:rsidRPr="00DA46C6">
        <w:t>“In the past 12 months, did your household face difficult times as a result of disease affecting your crops?”</w:t>
      </w:r>
    </w:p>
    <w:p w14:paraId="5D51B118" w14:textId="7D7B6185" w:rsidR="00172954" w:rsidRDefault="00172954" w:rsidP="00BA4227">
      <w:pPr>
        <w:pStyle w:val="BodyText0"/>
      </w:pPr>
      <w:r>
        <w:t>Ask the question and record the respondent’s answer. If t</w:t>
      </w:r>
      <w:r w:rsidR="00466128">
        <w:t>he answer is ‘NO’, skip to item </w:t>
      </w:r>
      <w:r>
        <w:t>334.</w:t>
      </w:r>
    </w:p>
    <w:p w14:paraId="0811B483" w14:textId="77777777" w:rsidR="00172954" w:rsidRPr="00DA46C6" w:rsidRDefault="00172954" w:rsidP="00466128">
      <w:pPr>
        <w:pStyle w:val="Heading4"/>
      </w:pPr>
      <w:r>
        <w:lastRenderedPageBreak/>
        <w:t xml:space="preserve">Item 332, </w:t>
      </w:r>
      <w:r w:rsidRPr="00DA46C6">
        <w:t>“How severe would you say the impact of disease affecting your crops was on your household’s economic situation?”</w:t>
      </w:r>
    </w:p>
    <w:p w14:paraId="75C39805" w14:textId="1E1988E0"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3B3A98E6" w14:textId="77777777" w:rsidR="00172954" w:rsidRPr="00DA46C6" w:rsidRDefault="00172954" w:rsidP="00466128">
      <w:pPr>
        <w:pStyle w:val="Heading4"/>
      </w:pPr>
      <w:r>
        <w:t xml:space="preserve">Item 333, </w:t>
      </w:r>
      <w:r w:rsidRPr="00DA46C6">
        <w:t>“How severe would you say the impact of disease affecting your crops was on your household’s food consumption?”</w:t>
      </w:r>
    </w:p>
    <w:p w14:paraId="299A9B40" w14:textId="54A4AFEC"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35D3BD73" w14:textId="77777777" w:rsidR="00172954" w:rsidRPr="00DA46C6" w:rsidRDefault="00172954" w:rsidP="00466128">
      <w:pPr>
        <w:pStyle w:val="Heading4"/>
      </w:pPr>
      <w:r>
        <w:t xml:space="preserve">Item 334, </w:t>
      </w:r>
      <w:r w:rsidRPr="00DA46C6">
        <w:t>“In the past 12 months, did your household face difficult times as a result of pests affecting your crops?”</w:t>
      </w:r>
    </w:p>
    <w:p w14:paraId="0326DA06" w14:textId="21F93419" w:rsidR="00172954" w:rsidRDefault="00172954" w:rsidP="00BA4227">
      <w:pPr>
        <w:pStyle w:val="BodyText0"/>
      </w:pPr>
      <w:r>
        <w:t>Ask the question and record the respondent’s answer. If t</w:t>
      </w:r>
      <w:r w:rsidR="00466128">
        <w:t>he answer is ‘NO’, skip to item </w:t>
      </w:r>
      <w:r>
        <w:t>337.</w:t>
      </w:r>
    </w:p>
    <w:p w14:paraId="447EA3D7" w14:textId="77777777" w:rsidR="00172954" w:rsidRPr="00DA46C6" w:rsidRDefault="00172954" w:rsidP="00466128">
      <w:pPr>
        <w:pStyle w:val="Heading4"/>
      </w:pPr>
      <w:r>
        <w:t xml:space="preserve">Item 335, </w:t>
      </w:r>
      <w:r w:rsidRPr="00DA46C6">
        <w:t>“How severe would you say the impact of pests affecting your crops was on your household’s economic situation?”</w:t>
      </w:r>
    </w:p>
    <w:p w14:paraId="0E733AB9" w14:textId="4CFDD390"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2A8A6157" w14:textId="77777777" w:rsidR="00172954" w:rsidRPr="00DA46C6" w:rsidRDefault="00172954" w:rsidP="00466128">
      <w:pPr>
        <w:pStyle w:val="Heading4"/>
      </w:pPr>
      <w:r>
        <w:t xml:space="preserve">Item 336, </w:t>
      </w:r>
      <w:r w:rsidRPr="00DA46C6">
        <w:t>“How severe would you say the impact of pests affecting your crops was on your household’s food consumption?”</w:t>
      </w:r>
    </w:p>
    <w:p w14:paraId="3932D5D4" w14:textId="40AA2B8E" w:rsidR="00172954" w:rsidRDefault="00172954" w:rsidP="00BA4227">
      <w:pPr>
        <w:pStyle w:val="BodyText0"/>
      </w:pPr>
      <w:r>
        <w:t xml:space="preserve">Ask the question and select </w:t>
      </w:r>
      <w:r w:rsidRPr="005E26B8">
        <w:t xml:space="preserve">the most accurate </w:t>
      </w:r>
      <w:r>
        <w:t xml:space="preserve">response: ‘1’ (NOT SEVERE), ‘2’ (SOMEWHAT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765A36B5" w14:textId="77777777" w:rsidR="00172954" w:rsidRPr="00DA46C6" w:rsidRDefault="00172954" w:rsidP="00466128">
      <w:pPr>
        <w:pStyle w:val="Heading4"/>
      </w:pPr>
      <w:r>
        <w:t xml:space="preserve">Item 337, </w:t>
      </w:r>
      <w:r w:rsidRPr="00DA46C6">
        <w:t>“In the past 12 months, did your household face difficult times as a result of someone stealing crops from your household?”</w:t>
      </w:r>
    </w:p>
    <w:p w14:paraId="3EA6AB07" w14:textId="025118D0" w:rsidR="00172954" w:rsidRDefault="00172954" w:rsidP="00BA4227">
      <w:pPr>
        <w:pStyle w:val="BodyText0"/>
      </w:pPr>
      <w:r>
        <w:t>Ask the question and record the respondent’s answer. If t</w:t>
      </w:r>
      <w:r w:rsidR="00466128">
        <w:t>he answer is ‘NO’, skip to item </w:t>
      </w:r>
      <w:r>
        <w:t>340.</w:t>
      </w:r>
    </w:p>
    <w:p w14:paraId="4F05EDB1" w14:textId="77777777" w:rsidR="00172954" w:rsidRPr="00DA46C6" w:rsidRDefault="00172954" w:rsidP="00466128">
      <w:pPr>
        <w:pStyle w:val="Heading4"/>
      </w:pPr>
      <w:r>
        <w:t xml:space="preserve">Item 338, </w:t>
      </w:r>
      <w:r w:rsidRPr="00DA46C6">
        <w:t>“How severe would you say the impact of the theft of your household’s crops was on your household’s economic situation?”</w:t>
      </w:r>
    </w:p>
    <w:p w14:paraId="0DE17B88" w14:textId="5B55C42C" w:rsidR="00172954" w:rsidRDefault="00172954" w:rsidP="00BA4227">
      <w:pPr>
        <w:pStyle w:val="BodyText0"/>
      </w:pPr>
      <w:r>
        <w:t xml:space="preserve">Ask the question and select </w:t>
      </w:r>
      <w:r w:rsidRPr="005E26B8">
        <w:t xml:space="preserve">the most accurate </w:t>
      </w:r>
      <w:r>
        <w:t xml:space="preserve">response: ‘1’ (NOT SEVERE), ‘2’ (SOMEWHAT SEVERE), ‘3’ (SEVERE), or ‘4’ (EXTREMELY SEVERE). </w:t>
      </w:r>
      <w:r w:rsidR="00466128">
        <w:t xml:space="preserve">Probe if </w:t>
      </w:r>
      <w:proofErr w:type="gramStart"/>
      <w:r w:rsidR="00466128">
        <w:t>necessary</w:t>
      </w:r>
      <w:proofErr w:type="gramEnd"/>
      <w:r w:rsidR="00466128">
        <w:t xml:space="preserve"> to determine </w:t>
      </w:r>
      <w:r>
        <w:t>which response option to choose. Record the respondent’s answer, or if the respondent refuses to answer, record ‘7’ (REFUSED).</w:t>
      </w:r>
    </w:p>
    <w:p w14:paraId="028D8092" w14:textId="77777777" w:rsidR="00172954" w:rsidRPr="00DA46C6" w:rsidRDefault="00172954" w:rsidP="00466128">
      <w:pPr>
        <w:pStyle w:val="Heading4"/>
      </w:pPr>
      <w:r>
        <w:lastRenderedPageBreak/>
        <w:t xml:space="preserve">Item 339, </w:t>
      </w:r>
      <w:r w:rsidRPr="00DA46C6">
        <w:t>“How severe would you say the impact of the theft of your household’s crops was on your household’s food consumption?”</w:t>
      </w:r>
    </w:p>
    <w:p w14:paraId="104AA8C1" w14:textId="0453A0CF"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6681ED10" w14:textId="77777777" w:rsidR="00172954" w:rsidRPr="00F90850" w:rsidRDefault="00172954" w:rsidP="00466128">
      <w:pPr>
        <w:pStyle w:val="Heading4"/>
      </w:pPr>
      <w:r>
        <w:t xml:space="preserve">Item 340A, (Check Q.225: Is there at least one “YES” response?) </w:t>
      </w:r>
    </w:p>
    <w:p w14:paraId="6E82DAC0" w14:textId="2EA4B8A6" w:rsidR="00172954" w:rsidRPr="00385640" w:rsidRDefault="00172954" w:rsidP="00BA4227">
      <w:pPr>
        <w:pStyle w:val="BodyText0"/>
      </w:pPr>
      <w:r>
        <w:t xml:space="preserve">If using a paper questionnaire, check item 225 in Module 2, </w:t>
      </w:r>
      <w:r w:rsidRPr="00783559">
        <w:t>Dwelling Characteristics</w:t>
      </w:r>
      <w:r>
        <w:t>, to see if anyone in the household owns any livestock. If the item is marked ‘YES’, select ‘1’ (YES) and continue. Otherwise, select ‘2’ (NO) and skip to item 349A. If using a tablet, the tablet program will perform the check automatically, and you will be prompted with the next applicable question.</w:t>
      </w:r>
    </w:p>
    <w:p w14:paraId="2EE144B4" w14:textId="77777777" w:rsidR="00172954" w:rsidRPr="00DA46C6" w:rsidRDefault="00172954" w:rsidP="00466128">
      <w:pPr>
        <w:pStyle w:val="Heading4"/>
      </w:pPr>
      <w:r>
        <w:t xml:space="preserve">Item 340, </w:t>
      </w:r>
      <w:r w:rsidRPr="00DA46C6">
        <w:t xml:space="preserve">“In the past 12 months, did your household face difficult times as a result of not being able to access inputs for your livestock?” </w:t>
      </w:r>
    </w:p>
    <w:p w14:paraId="3AF1DF9E" w14:textId="113135B4" w:rsidR="00172954" w:rsidRDefault="00172954" w:rsidP="00BA4227">
      <w:pPr>
        <w:pStyle w:val="BodyText0"/>
      </w:pPr>
      <w:r>
        <w:t>Ask the question and record the respondent’s answer. If t</w:t>
      </w:r>
      <w:r w:rsidR="00466128">
        <w:t>he answer is ‘NO’, skip to item </w:t>
      </w:r>
      <w:r>
        <w:t>343.</w:t>
      </w:r>
    </w:p>
    <w:p w14:paraId="1B5815B5" w14:textId="77777777" w:rsidR="00172954" w:rsidRDefault="00172954" w:rsidP="00466128">
      <w:pPr>
        <w:pStyle w:val="Heading4"/>
      </w:pPr>
      <w:r>
        <w:t xml:space="preserve">Item 341, </w:t>
      </w:r>
      <w:r w:rsidRPr="00DA46C6">
        <w:t>“How severe would you say the impact of not being able to access inputs for your livestock was on your household’s economic situation?”</w:t>
      </w:r>
    </w:p>
    <w:p w14:paraId="7083C926" w14:textId="174CC9FE" w:rsidR="00172954" w:rsidRPr="00F90850"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w:t>
      </w:r>
      <w:r w:rsidR="00466128">
        <w:t>o answer, record ‘7’ (REFUSED).</w:t>
      </w:r>
    </w:p>
    <w:p w14:paraId="0AC8AC4C" w14:textId="77777777" w:rsidR="00172954" w:rsidRPr="00DA46C6" w:rsidRDefault="00172954" w:rsidP="00466128">
      <w:pPr>
        <w:pStyle w:val="Heading4"/>
      </w:pPr>
      <w:r>
        <w:t xml:space="preserve">Item 342, </w:t>
      </w:r>
      <w:r w:rsidRPr="00DA46C6">
        <w:t>“How severe would you say the impact of not being able to access inputs for your livestock was on your household’s food consumption?”</w:t>
      </w:r>
    </w:p>
    <w:p w14:paraId="77B19114" w14:textId="77EDCFDD"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0D3B37A5" w14:textId="77777777" w:rsidR="00172954" w:rsidRPr="00DA46C6" w:rsidRDefault="00172954" w:rsidP="00466128">
      <w:pPr>
        <w:pStyle w:val="Heading4"/>
      </w:pPr>
      <w:r>
        <w:t xml:space="preserve">Item 343, </w:t>
      </w:r>
      <w:r w:rsidRPr="00DA46C6">
        <w:t>“In the past 12 months, did your household face difficult times as a result of disease affecting your livestock?”</w:t>
      </w:r>
    </w:p>
    <w:p w14:paraId="27DA7B1E" w14:textId="11761F56" w:rsidR="00172954" w:rsidRDefault="00172954" w:rsidP="00BA4227">
      <w:pPr>
        <w:pStyle w:val="BodyText0"/>
      </w:pPr>
      <w:r>
        <w:t>Ask the question and record the respondent’s answer. If the answe</w:t>
      </w:r>
      <w:r w:rsidR="00466128">
        <w:t>r is ‘NO’, skip to item </w:t>
      </w:r>
      <w:r>
        <w:t>346.</w:t>
      </w:r>
    </w:p>
    <w:p w14:paraId="5C6A572A" w14:textId="77777777" w:rsidR="00172954" w:rsidRPr="00DA46C6" w:rsidRDefault="00172954" w:rsidP="00466128">
      <w:pPr>
        <w:pStyle w:val="Heading4"/>
      </w:pPr>
      <w:r>
        <w:t>Item 344,</w:t>
      </w:r>
      <w:r w:rsidRPr="00DA46C6">
        <w:t xml:space="preserve"> “How severe would you say the impact of disease affecting your livestock was on your household’s economic situation?”</w:t>
      </w:r>
    </w:p>
    <w:p w14:paraId="43A98BD7" w14:textId="794C5322"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2B496BCC" w14:textId="77777777" w:rsidR="00172954" w:rsidRPr="00DA46C6" w:rsidRDefault="00172954" w:rsidP="00466128">
      <w:pPr>
        <w:pStyle w:val="Heading4"/>
      </w:pPr>
      <w:r>
        <w:lastRenderedPageBreak/>
        <w:t xml:space="preserve">Item 345, </w:t>
      </w:r>
      <w:r w:rsidRPr="00DA46C6">
        <w:t>“How severe would you say the impact of disease affecting your livestock was on your household’s food consumption?”</w:t>
      </w:r>
    </w:p>
    <w:p w14:paraId="6C921697" w14:textId="001E3751"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4411519C" w14:textId="77777777" w:rsidR="00172954" w:rsidRPr="00DA46C6" w:rsidRDefault="00172954" w:rsidP="00466128">
      <w:pPr>
        <w:pStyle w:val="Heading4"/>
      </w:pPr>
      <w:r>
        <w:t xml:space="preserve">Item 346, </w:t>
      </w:r>
      <w:r w:rsidRPr="00DA46C6">
        <w:t>“In the past 12 months, did your household face difficult times as a result of someone stealing animals from your household?”</w:t>
      </w:r>
    </w:p>
    <w:p w14:paraId="016ABCD8" w14:textId="3804E2DA" w:rsidR="00172954" w:rsidRDefault="00172954" w:rsidP="00BA4227">
      <w:pPr>
        <w:pStyle w:val="BodyText0"/>
      </w:pPr>
      <w:r>
        <w:t>Ask the question and record the respondent’s answer. If t</w:t>
      </w:r>
      <w:r w:rsidR="00466128">
        <w:t>he answer is ‘NO’, skip to item </w:t>
      </w:r>
      <w:r>
        <w:t>349.</w:t>
      </w:r>
    </w:p>
    <w:p w14:paraId="57934B64" w14:textId="77777777" w:rsidR="00172954" w:rsidRDefault="00172954" w:rsidP="00466128">
      <w:pPr>
        <w:pStyle w:val="Heading4"/>
      </w:pPr>
      <w:r>
        <w:t xml:space="preserve">Item 347, </w:t>
      </w:r>
      <w:r w:rsidRPr="00DA46C6">
        <w:t>“How severe would you say the impact of the theft of your household’s animals was on your household’s economic situation?”</w:t>
      </w:r>
    </w:p>
    <w:p w14:paraId="0B8BA936" w14:textId="223CCA90"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4B9455BC" w14:textId="77777777" w:rsidR="00172954" w:rsidRPr="00DA46C6" w:rsidRDefault="00172954" w:rsidP="00466128">
      <w:pPr>
        <w:pStyle w:val="Heading4"/>
      </w:pPr>
      <w:r>
        <w:t xml:space="preserve">Item 348, </w:t>
      </w:r>
      <w:r w:rsidRPr="00DA46C6">
        <w:t>“How severe would you say the impact of the theft of your household’s animals was on your household’s food consumption?”</w:t>
      </w:r>
    </w:p>
    <w:p w14:paraId="55C7335E" w14:textId="1133A945" w:rsidR="00172954" w:rsidRDefault="00172954" w:rsidP="00BA4227">
      <w:pPr>
        <w:pStyle w:val="BodyText0"/>
      </w:pPr>
      <w:r>
        <w:t xml:space="preserve">Ask the question and select </w:t>
      </w:r>
      <w:r w:rsidRPr="005E26B8">
        <w:t xml:space="preserve">the most accurate </w:t>
      </w:r>
      <w:r w:rsidR="00466128">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42C63B66" w14:textId="77777777" w:rsidR="00172954" w:rsidRPr="00DA46C6" w:rsidRDefault="00172954" w:rsidP="00466128">
      <w:pPr>
        <w:pStyle w:val="Heading4"/>
      </w:pPr>
      <w:r>
        <w:t xml:space="preserve">Item 349, </w:t>
      </w:r>
      <w:r w:rsidRPr="00DA46C6">
        <w:t>“In the past 12 months, did your household face difficult times as a result of not being able to sell the crops, livestock, or other products your household produces for a fair price?”</w:t>
      </w:r>
    </w:p>
    <w:p w14:paraId="6FEE559C" w14:textId="4BD6D41A" w:rsidR="00172954" w:rsidRDefault="00172954" w:rsidP="00BA4227">
      <w:pPr>
        <w:pStyle w:val="BodyText0"/>
      </w:pPr>
      <w:r>
        <w:t>Ask the question and record the respondent’s answer. If t</w:t>
      </w:r>
      <w:r w:rsidR="00414910">
        <w:t>he answer is ‘NO’, skip to item </w:t>
      </w:r>
      <w:r>
        <w:t>352.</w:t>
      </w:r>
    </w:p>
    <w:p w14:paraId="1AD2963D" w14:textId="77777777" w:rsidR="00172954" w:rsidRPr="00DA46C6" w:rsidRDefault="00172954" w:rsidP="00466128">
      <w:pPr>
        <w:pStyle w:val="Heading4"/>
      </w:pPr>
      <w:r>
        <w:t xml:space="preserve">Item 350, </w:t>
      </w:r>
      <w:r w:rsidRPr="00DA46C6">
        <w:t>“How severe would you say the impact of not being able to sell your household’s products at a fair price was on your household’s economic situation?”</w:t>
      </w:r>
    </w:p>
    <w:p w14:paraId="22114005" w14:textId="0E51EFC9" w:rsidR="00172954" w:rsidRDefault="00172954" w:rsidP="00BA4227">
      <w:pPr>
        <w:pStyle w:val="BodyText0"/>
      </w:pPr>
      <w:r>
        <w:t xml:space="preserve">Ask the question and select </w:t>
      </w:r>
      <w:r w:rsidRPr="005E26B8">
        <w:t xml:space="preserve">the most accurate </w:t>
      </w:r>
      <w:r w:rsidR="00414910">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2A64EF95" w14:textId="77777777" w:rsidR="00172954" w:rsidRPr="00DA46C6" w:rsidRDefault="00172954" w:rsidP="00466128">
      <w:pPr>
        <w:pStyle w:val="Heading4"/>
      </w:pPr>
      <w:r>
        <w:t xml:space="preserve">Item 351, </w:t>
      </w:r>
      <w:r w:rsidRPr="00DA46C6">
        <w:t>“How severe would you say the impact of not being able to sell your household’s products at a fair price was on your household’s food consumption?”</w:t>
      </w:r>
    </w:p>
    <w:p w14:paraId="4CC4AE00" w14:textId="7868A5F1" w:rsidR="00172954" w:rsidRDefault="00172954" w:rsidP="00BA4227">
      <w:pPr>
        <w:pStyle w:val="BodyText0"/>
      </w:pPr>
      <w:r>
        <w:t xml:space="preserve">Ask the question and select </w:t>
      </w:r>
      <w:r w:rsidRPr="005E26B8">
        <w:t xml:space="preserve">the most accurate </w:t>
      </w:r>
      <w:r>
        <w:t>response: ‘1’ (NOT SEV</w:t>
      </w:r>
      <w:r w:rsidR="00414910">
        <w:t>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24B9B3BA" w14:textId="77777777" w:rsidR="00172954" w:rsidRPr="00DA46C6" w:rsidRDefault="00172954" w:rsidP="00466128">
      <w:pPr>
        <w:pStyle w:val="Heading4"/>
      </w:pPr>
      <w:r>
        <w:lastRenderedPageBreak/>
        <w:t xml:space="preserve">Item 352, </w:t>
      </w:r>
      <w:r w:rsidRPr="00DA46C6">
        <w:t>“Has anyone in your household experienced a severe illness in the past 12 months?</w:t>
      </w:r>
    </w:p>
    <w:p w14:paraId="7D4470FD" w14:textId="43E19948" w:rsidR="00172954" w:rsidRDefault="00AA486C" w:rsidP="00BA4227">
      <w:pPr>
        <w:pStyle w:val="BodyText0"/>
      </w:pPr>
      <w:r>
        <w:t xml:space="preserve">Households that experience the illness of a family member can be severely affected in terms of the household’s ability to </w:t>
      </w:r>
      <w:r w:rsidR="00FD4618">
        <w:t>obtain food and money; the illness of household members can also be emotionally draining.</w:t>
      </w:r>
      <w:r>
        <w:t xml:space="preserve"> </w:t>
      </w:r>
      <w:r w:rsidR="00172954">
        <w:t>Ask the question</w:t>
      </w:r>
      <w:r w:rsidR="00FD4618">
        <w:t xml:space="preserve"> in a sensitive manner</w:t>
      </w:r>
      <w:r w:rsidR="00172954">
        <w:t xml:space="preserve"> and record the respondent’s answer. If t</w:t>
      </w:r>
      <w:r w:rsidR="00414910">
        <w:t>he answer is ‘NO’, skip to item </w:t>
      </w:r>
      <w:r w:rsidR="00172954">
        <w:t>355.</w:t>
      </w:r>
    </w:p>
    <w:p w14:paraId="7DE8E57F" w14:textId="77777777" w:rsidR="00172954" w:rsidRPr="00DA46C6" w:rsidRDefault="00172954" w:rsidP="00466128">
      <w:pPr>
        <w:pStyle w:val="Heading4"/>
      </w:pPr>
      <w:r>
        <w:t xml:space="preserve">Item 353, </w:t>
      </w:r>
      <w:r w:rsidRPr="00DA46C6">
        <w:t>“How severe would you say the impact of this person’s illness was on your household’s economic situation?”</w:t>
      </w:r>
    </w:p>
    <w:p w14:paraId="60F3183E" w14:textId="61B30A08" w:rsidR="00172954" w:rsidRDefault="00172954" w:rsidP="00BA4227">
      <w:pPr>
        <w:pStyle w:val="BodyText0"/>
      </w:pPr>
      <w:r>
        <w:t xml:space="preserve">Ask the question and select </w:t>
      </w:r>
      <w:r w:rsidRPr="005E26B8">
        <w:t xml:space="preserve">the most accurate </w:t>
      </w:r>
      <w:r w:rsidR="00414910">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3C97BC00" w14:textId="77777777" w:rsidR="00172954" w:rsidRPr="00DA46C6" w:rsidRDefault="00172954" w:rsidP="00466128">
      <w:pPr>
        <w:pStyle w:val="Heading4"/>
      </w:pPr>
      <w:r>
        <w:t xml:space="preserve">Item 354, </w:t>
      </w:r>
      <w:r w:rsidRPr="00DA46C6">
        <w:t>“How severe would you say the impact of this person’s illness was on your household’s food consumption?”</w:t>
      </w:r>
    </w:p>
    <w:p w14:paraId="31087CCB" w14:textId="2C94BBEF" w:rsidR="00172954" w:rsidRDefault="00172954" w:rsidP="00BA4227">
      <w:pPr>
        <w:pStyle w:val="BodyText0"/>
      </w:pPr>
      <w:r>
        <w:t xml:space="preserve">Ask the question and select </w:t>
      </w:r>
      <w:r w:rsidRPr="005E26B8">
        <w:t xml:space="preserve">the most accurate </w:t>
      </w:r>
      <w:r w:rsidR="00414910">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28F08B79" w14:textId="77777777" w:rsidR="00172954" w:rsidRPr="00DA46C6" w:rsidRDefault="00172954" w:rsidP="00466128">
      <w:pPr>
        <w:pStyle w:val="Heading4"/>
      </w:pPr>
      <w:r>
        <w:t xml:space="preserve">Item 355, </w:t>
      </w:r>
      <w:r w:rsidRPr="00DA46C6">
        <w:t>“Has your household experienced the death of a family member in the past 12 months?”</w:t>
      </w:r>
    </w:p>
    <w:p w14:paraId="7DE024A6" w14:textId="54A89E51" w:rsidR="00172954" w:rsidRDefault="00FD4618" w:rsidP="00BA4227">
      <w:pPr>
        <w:pStyle w:val="BodyText0"/>
      </w:pPr>
      <w:r>
        <w:t>Households that experience the death of a family member can be severely affected in terms of the household’s ability to obtain food and money, especially if the death comes after a long illness. Ask the question in a sensitive manner and record the respondent’s answer.</w:t>
      </w:r>
      <w:r w:rsidR="00172954">
        <w:t xml:space="preserve"> If the answer is ‘NO’, skip to item 358.</w:t>
      </w:r>
    </w:p>
    <w:p w14:paraId="44A9FA6B" w14:textId="77777777" w:rsidR="00172954" w:rsidRPr="00DA46C6" w:rsidRDefault="00172954" w:rsidP="00466128">
      <w:pPr>
        <w:pStyle w:val="Heading4"/>
      </w:pPr>
      <w:r>
        <w:t xml:space="preserve">Item 356, </w:t>
      </w:r>
      <w:r w:rsidRPr="00DA46C6">
        <w:t>“How severe would you say the impact of this person’s death was on your household’s economic situation?”</w:t>
      </w:r>
    </w:p>
    <w:p w14:paraId="28A73968" w14:textId="60FA904C" w:rsidR="00172954" w:rsidRDefault="00172954" w:rsidP="00BA4227">
      <w:pPr>
        <w:pStyle w:val="BodyText0"/>
      </w:pPr>
      <w:r>
        <w:t xml:space="preserve">Ask the question and select </w:t>
      </w:r>
      <w:r w:rsidRPr="005E26B8">
        <w:t xml:space="preserve">the most accurate </w:t>
      </w:r>
      <w:r w:rsidR="00414910">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11F534B9" w14:textId="77777777" w:rsidR="00172954" w:rsidRPr="00DA46C6" w:rsidRDefault="00172954" w:rsidP="00466128">
      <w:pPr>
        <w:pStyle w:val="Heading4"/>
      </w:pPr>
      <w:r>
        <w:t xml:space="preserve">Item 357, </w:t>
      </w:r>
      <w:r w:rsidRPr="00DA46C6">
        <w:t>“How severe would you say the impact of this person’s death was on your household’s food consumption?”</w:t>
      </w:r>
    </w:p>
    <w:p w14:paraId="698B0FEB" w14:textId="077E9099" w:rsidR="00172954" w:rsidRDefault="00172954" w:rsidP="00BA4227">
      <w:pPr>
        <w:pStyle w:val="BodyText0"/>
      </w:pPr>
      <w:r>
        <w:t xml:space="preserve">Ask the question and select </w:t>
      </w:r>
      <w:r w:rsidRPr="005E26B8">
        <w:t xml:space="preserve">the most accurate </w:t>
      </w:r>
      <w:r w:rsidR="00414910">
        <w:t>response: ‘1’ (NOT SEVERE), ‘2’ </w:t>
      </w:r>
      <w:r>
        <w:t xml:space="preserve">(SOMEWHAT SEVERE), ‘3’ (SEVERE), or ‘4’ (EXTREMELY SEVERE). Probe if </w:t>
      </w:r>
      <w:proofErr w:type="gramStart"/>
      <w:r>
        <w:t>necessary</w:t>
      </w:r>
      <w:proofErr w:type="gramEnd"/>
      <w:r>
        <w:t xml:space="preserve"> to determine which response option to choose. Record the respondent’s answer, or if the respondent refuses to answer, record ‘7’ (REFUSED).</w:t>
      </w:r>
    </w:p>
    <w:p w14:paraId="5D157AF2" w14:textId="77777777" w:rsidR="00172954" w:rsidRDefault="00172954" w:rsidP="00466128">
      <w:pPr>
        <w:pStyle w:val="Heading4"/>
      </w:pPr>
      <w:r>
        <w:t xml:space="preserve">Item 358, (Check Questions </w:t>
      </w:r>
      <w:r w:rsidRPr="00DA46C6">
        <w:t>309, 312, 315, 318, 321, 324, 328, 331, 334, 337, 340, 343, 346, 349, 352, and 355</w:t>
      </w:r>
      <w:r>
        <w:t>)</w:t>
      </w:r>
      <w:r w:rsidRPr="00DA46C6">
        <w:t>:</w:t>
      </w:r>
      <w:r>
        <w:t xml:space="preserve"> </w:t>
      </w:r>
      <w:r w:rsidRPr="00DA46C6">
        <w:t>Is there at least one "YES" response?</w:t>
      </w:r>
    </w:p>
    <w:p w14:paraId="3C8EB8AD" w14:textId="2E660E5A" w:rsidR="00172954" w:rsidRDefault="00172954" w:rsidP="00BA4227">
      <w:pPr>
        <w:pStyle w:val="BodyText0"/>
      </w:pPr>
      <w:r>
        <w:t xml:space="preserve">If using a paper questionnaire, check the items in this module that ask about all the difficult times that a household could have experienced in the past 12 months. There are 16 of them. If any of them are marked ‘YES’, select ‘1’ (YES) and continue. Otherwise, select ‘2’ (NO) and skip to item 361. If using a </w:t>
      </w:r>
      <w:r>
        <w:lastRenderedPageBreak/>
        <w:t>tablet, the tablet program will perform the check automatically, and you will be prompted with the next applicable question.</w:t>
      </w:r>
    </w:p>
    <w:p w14:paraId="68E41600" w14:textId="77777777" w:rsidR="00172954" w:rsidRPr="00F90850" w:rsidRDefault="00172954" w:rsidP="00466128">
      <w:pPr>
        <w:pStyle w:val="Heading4"/>
      </w:pPr>
      <w:r>
        <w:t xml:space="preserve">Item 359, </w:t>
      </w:r>
      <w:r w:rsidRPr="00DA46C6">
        <w:t xml:space="preserve">“Thank you for sharing your experiences. I’d like to ask you just a few more questions about these difficult times. Would you say that right now, your household’s ability to meet your food needs </w:t>
      </w:r>
      <w:proofErr w:type="gramStart"/>
      <w:r w:rsidRPr="00DA46C6">
        <w:t>is:</w:t>
      </w:r>
      <w:proofErr w:type="gramEnd"/>
    </w:p>
    <w:p w14:paraId="01B73564" w14:textId="5C23A970" w:rsidR="00172954" w:rsidRDefault="00172954" w:rsidP="00414910">
      <w:pPr>
        <w:pStyle w:val="BodyText0"/>
      </w:pPr>
      <w:r w:rsidRPr="00F90850">
        <w:t>Better than before these difficult times?</w:t>
      </w:r>
      <w:r>
        <w:t xml:space="preserve"> </w:t>
      </w:r>
      <w:r w:rsidRPr="00F90850">
        <w:t>The same as before these difficult times?</w:t>
      </w:r>
      <w:r>
        <w:t xml:space="preserve"> </w:t>
      </w:r>
      <w:r w:rsidRPr="00F90850">
        <w:t>Or worse tha</w:t>
      </w:r>
      <w:r>
        <w:t xml:space="preserve">n before these difficult times?” This question gathers information to help assess the household’s </w:t>
      </w:r>
      <w:r w:rsidRPr="0063610A">
        <w:t xml:space="preserve">ability to recover from </w:t>
      </w:r>
      <w:r w:rsidR="009D2CB6">
        <w:t>commonly-experienced problems</w:t>
      </w:r>
      <w:r w:rsidRPr="0063610A">
        <w:t xml:space="preserve"> </w:t>
      </w:r>
      <w:r>
        <w:t>that occur in the program areas</w:t>
      </w:r>
      <w:r w:rsidRPr="0063610A">
        <w:t xml:space="preserve">. </w:t>
      </w:r>
      <w:r>
        <w:t>It asks about the household’s current situation.</w:t>
      </w:r>
    </w:p>
    <w:p w14:paraId="6C87F8AB" w14:textId="48F5919F" w:rsidR="00172954" w:rsidRDefault="00172954" w:rsidP="00BA4227">
      <w:pPr>
        <w:pStyle w:val="BodyText0"/>
      </w:pPr>
      <w:r>
        <w:t xml:space="preserve">Read the introductory statement and then ask the question. Record the respondent’s answer using one of the response categories listed: ‘1’ (BETTER), ‘2’ (SAME), or ‘3’ (WORSE), or if the respondent refuses to answer, record ‘7’ (REFUSED). </w:t>
      </w:r>
    </w:p>
    <w:p w14:paraId="53EC3A23" w14:textId="77777777" w:rsidR="00172954" w:rsidRPr="00F90850" w:rsidRDefault="00172954" w:rsidP="00466128">
      <w:pPr>
        <w:pStyle w:val="Heading4"/>
      </w:pPr>
      <w:r>
        <w:t xml:space="preserve">Item 360 </w:t>
      </w:r>
      <w:r w:rsidRPr="00DA46C6">
        <w:t>“Looking ahead over the next year, do you believe your household’s ability to meet your food needs will be:</w:t>
      </w:r>
    </w:p>
    <w:p w14:paraId="287F3D36" w14:textId="662A8484" w:rsidR="00172954" w:rsidRDefault="00172954" w:rsidP="00414910">
      <w:pPr>
        <w:pStyle w:val="BodyText0"/>
      </w:pPr>
      <w:r w:rsidRPr="00F90850">
        <w:t>Better than before these difficult times?</w:t>
      </w:r>
      <w:r>
        <w:t xml:space="preserve"> </w:t>
      </w:r>
      <w:r w:rsidRPr="00F90850">
        <w:t>The same as before these difficult times?</w:t>
      </w:r>
      <w:r>
        <w:t xml:space="preserve"> </w:t>
      </w:r>
      <w:r w:rsidRPr="00F90850">
        <w:t>Or worse tha</w:t>
      </w:r>
      <w:r>
        <w:t xml:space="preserve">n before these difficult times?” This question also gathers information to help assess the household’s </w:t>
      </w:r>
      <w:r w:rsidRPr="0063610A">
        <w:t xml:space="preserve">ability to recover from </w:t>
      </w:r>
      <w:r w:rsidR="009D2CB6">
        <w:t>common problems</w:t>
      </w:r>
      <w:r w:rsidRPr="0063610A">
        <w:t xml:space="preserve"> </w:t>
      </w:r>
      <w:r>
        <w:t>that occur in the program areas</w:t>
      </w:r>
      <w:r w:rsidRPr="0063610A">
        <w:t xml:space="preserve">. </w:t>
      </w:r>
      <w:r>
        <w:t>It asks about the household’s anticipated future situation.</w:t>
      </w:r>
    </w:p>
    <w:p w14:paraId="4C86CB24" w14:textId="29578EBE" w:rsidR="00172954" w:rsidRDefault="00172954" w:rsidP="00BA4227">
      <w:pPr>
        <w:pStyle w:val="BodyText0"/>
      </w:pPr>
      <w:r>
        <w:t xml:space="preserve">Ask the question and record the respondent’s answer using one of the response categories listed: ‘1’ (BETTER), ‘2’ (SAME), or ‘3’ (WORSE), or if the respondent refuses to answer, record ‘7’ (REFUSED). </w:t>
      </w:r>
    </w:p>
    <w:p w14:paraId="5F9E8578" w14:textId="7D5B0E76" w:rsidR="00466128" w:rsidRDefault="00172954" w:rsidP="00414910">
      <w:pPr>
        <w:pStyle w:val="Heading4"/>
      </w:pPr>
      <w:r>
        <w:t xml:space="preserve">Item 361, </w:t>
      </w:r>
      <w:r w:rsidRPr="000A4A84">
        <w:t>Read the statements</w:t>
      </w:r>
      <w:r w:rsidR="00414910">
        <w:t xml:space="preserve"> in item 361 and ask items 361a–</w:t>
      </w:r>
      <w:r w:rsidR="00EB6692">
        <w:t>h</w:t>
      </w:r>
    </w:p>
    <w:p w14:paraId="0B501D98" w14:textId="630074D6" w:rsidR="00D650F7" w:rsidRPr="00D650F7" w:rsidRDefault="00D650F7" w:rsidP="00414910">
      <w:pPr>
        <w:pStyle w:val="BodyText0"/>
      </w:pPr>
      <w:r>
        <w:t>Remember that people who have faced difficult times may find discussing them difficult or painful, so it is important to have empathy when asking about their circumstances.</w:t>
      </w:r>
    </w:p>
    <w:p w14:paraId="1B5776CA" w14:textId="59F4D670" w:rsidR="0011377C" w:rsidRPr="0011377C" w:rsidRDefault="00D650F7" w:rsidP="00414910">
      <w:pPr>
        <w:pStyle w:val="BodyText0"/>
        <w:rPr>
          <w:i/>
        </w:rPr>
      </w:pPr>
      <w:r w:rsidRPr="00D650F7">
        <w:t xml:space="preserve">Say: </w:t>
      </w:r>
      <w:r w:rsidR="00466128" w:rsidRPr="0011377C">
        <w:rPr>
          <w:i/>
        </w:rPr>
        <w:t>“</w:t>
      </w:r>
      <w:r w:rsidR="00172954" w:rsidRPr="0011377C">
        <w:rPr>
          <w:i/>
        </w:rPr>
        <w:t>Thank you for sharing your experiences.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r w:rsidR="0011377C" w:rsidRPr="0011377C">
        <w:rPr>
          <w:i/>
        </w:rPr>
        <w:t>”</w:t>
      </w:r>
    </w:p>
    <w:p w14:paraId="1315600E" w14:textId="77777777" w:rsidR="0011377C" w:rsidRDefault="00172954" w:rsidP="00414910">
      <w:pPr>
        <w:pStyle w:val="BodyText0"/>
      </w:pPr>
      <w:r>
        <w:t xml:space="preserve">This question asks about </w:t>
      </w:r>
      <w:r w:rsidRPr="0070300B">
        <w:t xml:space="preserve">the ability of </w:t>
      </w:r>
      <w:r>
        <w:t xml:space="preserve">a </w:t>
      </w:r>
      <w:r w:rsidRPr="0070300B">
        <w:t>household</w:t>
      </w:r>
      <w:r>
        <w:t xml:space="preserve"> </w:t>
      </w:r>
      <w:r w:rsidRPr="0070300B">
        <w:t xml:space="preserve">to draw on </w:t>
      </w:r>
      <w:r w:rsidR="0011377C">
        <w:t>their relationships with other people, both inside and outside their immediate communities,</w:t>
      </w:r>
      <w:r w:rsidRPr="0070300B">
        <w:t xml:space="preserve"> to get support </w:t>
      </w:r>
      <w:r w:rsidR="0011377C">
        <w:t>during</w:t>
      </w:r>
      <w:r w:rsidRPr="0070300B">
        <w:t xml:space="preserve"> </w:t>
      </w:r>
      <w:r w:rsidR="009D2CB6">
        <w:t>especially difficult times</w:t>
      </w:r>
      <w:r w:rsidRPr="0070300B">
        <w:t xml:space="preserve">. </w:t>
      </w:r>
    </w:p>
    <w:p w14:paraId="275FD2EF" w14:textId="77777777" w:rsidR="0011377C" w:rsidRDefault="00172954" w:rsidP="00414910">
      <w:pPr>
        <w:pStyle w:val="BodyText0"/>
      </w:pPr>
      <w:r w:rsidRPr="00813956">
        <w:rPr>
          <w:b/>
        </w:rPr>
        <w:t xml:space="preserve">Relatives </w:t>
      </w:r>
      <w:r w:rsidRPr="00813956">
        <w:t>are people related to members of your household by blood or marriage.</w:t>
      </w:r>
      <w:r>
        <w:t xml:space="preserve"> </w:t>
      </w:r>
    </w:p>
    <w:p w14:paraId="3576A982" w14:textId="52A1E1CA" w:rsidR="00172954" w:rsidRDefault="00172954" w:rsidP="00414910">
      <w:pPr>
        <w:pStyle w:val="BodyText0"/>
      </w:pPr>
      <w:r w:rsidRPr="00667710">
        <w:rPr>
          <w:b/>
        </w:rPr>
        <w:t>Community</w:t>
      </w:r>
      <w:r>
        <w:t xml:space="preserve"> is defined as a </w:t>
      </w:r>
      <w:r w:rsidR="0011377C">
        <w:t>grouping</w:t>
      </w:r>
      <w:r>
        <w:t xml:space="preserve"> of individuals</w:t>
      </w:r>
      <w:r w:rsidR="0011377C">
        <w:t>,</w:t>
      </w:r>
      <w:r>
        <w:t xml:space="preserve"> such as people with common interests living in a </w:t>
      </w:r>
      <w:proofErr w:type="gramStart"/>
      <w:r>
        <w:t>particular area</w:t>
      </w:r>
      <w:proofErr w:type="gramEnd"/>
      <w:r w:rsidR="0011377C">
        <w:t>, like a village or a neighborhood.</w:t>
      </w:r>
    </w:p>
    <w:p w14:paraId="6DC67692" w14:textId="652E21EF" w:rsidR="00172954" w:rsidRDefault="00172954" w:rsidP="00BA4227">
      <w:pPr>
        <w:pStyle w:val="BodyText0"/>
      </w:pPr>
      <w:r>
        <w:t xml:space="preserve">Read the transition statements and then ask the question, reading one sub-item (361a–h) at a time and recording the respondent’s answer for each one. </w:t>
      </w:r>
    </w:p>
    <w:p w14:paraId="61A5DB76" w14:textId="77777777" w:rsidR="00172954" w:rsidRPr="000A4A84" w:rsidRDefault="00172954" w:rsidP="00414910">
      <w:pPr>
        <w:pStyle w:val="Heading4"/>
      </w:pPr>
      <w:r w:rsidRPr="000A4A84">
        <w:lastRenderedPageBreak/>
        <w:t>Item 361a</w:t>
      </w:r>
      <w:r>
        <w:t>,</w:t>
      </w:r>
      <w:r w:rsidRPr="000A4A84">
        <w:t xml:space="preserve"> “During difficult times, will your household be able to lean on relatives living in your community?”</w:t>
      </w:r>
    </w:p>
    <w:p w14:paraId="03BB6560" w14:textId="3DF24C0E" w:rsidR="00172954" w:rsidRDefault="00172954" w:rsidP="00BA4227">
      <w:pPr>
        <w:pStyle w:val="BodyText0"/>
      </w:pPr>
      <w:r>
        <w:t>Ask the question and record the respondent’s answer. If t</w:t>
      </w:r>
      <w:r w:rsidR="00414910">
        <w:t>he answer is ‘NO’, skip to item </w:t>
      </w:r>
      <w:r>
        <w:t>361c.</w:t>
      </w:r>
    </w:p>
    <w:p w14:paraId="194DB760" w14:textId="77777777" w:rsidR="00172954" w:rsidRPr="000A4A84" w:rsidRDefault="00172954" w:rsidP="00414910">
      <w:pPr>
        <w:pStyle w:val="Heading4"/>
      </w:pPr>
      <w:r w:rsidRPr="000A4A84">
        <w:t>Item 361b</w:t>
      </w:r>
      <w:r>
        <w:t>,</w:t>
      </w:r>
      <w:r w:rsidRPr="000A4A84">
        <w:t xml:space="preserve"> “Will the same relatives living in your community that you will be able to lean on during your difficult times also be able to lean on you for financial or food support during their difficult times?”</w:t>
      </w:r>
    </w:p>
    <w:p w14:paraId="3FD0C151" w14:textId="3EDD074E" w:rsidR="00172954" w:rsidRDefault="00172954" w:rsidP="00BA4227">
      <w:pPr>
        <w:pStyle w:val="BodyText0"/>
      </w:pPr>
      <w:r>
        <w:t>Ask the question and record the respondent’s answer using one of the response categories listed: ‘1’ (YES), ‘2’ (NO, THEY WON’T NEED TO), or ‘3’ (NO, THEY WON’T BE ABLE TO).</w:t>
      </w:r>
    </w:p>
    <w:p w14:paraId="60B5F907" w14:textId="77777777" w:rsidR="00172954" w:rsidRPr="000A4A84" w:rsidRDefault="00172954" w:rsidP="00414910">
      <w:pPr>
        <w:pStyle w:val="Heading4"/>
      </w:pPr>
      <w:r w:rsidRPr="000A4A84">
        <w:t>Item 361c</w:t>
      </w:r>
      <w:r>
        <w:t>,</w:t>
      </w:r>
      <w:r w:rsidRPr="000A4A84">
        <w:t xml:space="preserve"> “During difficult times, will your household be able to lean on relatives living outside your community?”</w:t>
      </w:r>
    </w:p>
    <w:p w14:paraId="12EC97A2" w14:textId="395108F3" w:rsidR="00172954" w:rsidRDefault="00172954" w:rsidP="00BA4227">
      <w:pPr>
        <w:pStyle w:val="BodyText0"/>
      </w:pPr>
      <w:r>
        <w:t>Ask the question and record the respondent’s answer. If t</w:t>
      </w:r>
      <w:r w:rsidR="005366CE">
        <w:t>he answer is ‘NO’, skip to item </w:t>
      </w:r>
      <w:r>
        <w:t>361e.</w:t>
      </w:r>
    </w:p>
    <w:p w14:paraId="2485CD54" w14:textId="77777777" w:rsidR="00172954" w:rsidRPr="000A4A84" w:rsidRDefault="00172954" w:rsidP="005366CE">
      <w:pPr>
        <w:pStyle w:val="Heading4"/>
      </w:pPr>
      <w:r w:rsidRPr="000A4A84">
        <w:t>Item 361d</w:t>
      </w:r>
      <w:r>
        <w:t>,</w:t>
      </w:r>
      <w:r w:rsidRPr="000A4A84">
        <w:t xml:space="preserve"> “Will the same relatives living outside your community that you will be able to lean on during your difficult times also be able to lean on you for financial or food support during their difficult times?”</w:t>
      </w:r>
    </w:p>
    <w:p w14:paraId="1F11FFC1" w14:textId="060206C5" w:rsidR="00172954" w:rsidRDefault="00172954" w:rsidP="00BA4227">
      <w:pPr>
        <w:pStyle w:val="BodyText0"/>
      </w:pPr>
      <w:r>
        <w:t>Ask the question and record the respondent’s answer using one of the response categories listed: ‘1’ (YES), ‘2’ (NO, THEY WON’T NEED TO), or ‘3’ (NO, THEY WON’T BE ABLE TO).</w:t>
      </w:r>
    </w:p>
    <w:p w14:paraId="1987C6C4" w14:textId="77777777" w:rsidR="00172954" w:rsidRPr="000A4A84" w:rsidRDefault="00172954" w:rsidP="005366CE">
      <w:pPr>
        <w:pStyle w:val="Heading4"/>
      </w:pPr>
      <w:r w:rsidRPr="000A4A84">
        <w:t>Item 361e, “During difficult times, will your household be able to lean on non-relatives living in your community?”</w:t>
      </w:r>
    </w:p>
    <w:p w14:paraId="3E75FBC2" w14:textId="00A32A7F" w:rsidR="00172954" w:rsidRDefault="00172954" w:rsidP="00BA4227">
      <w:pPr>
        <w:pStyle w:val="BodyText0"/>
      </w:pPr>
      <w:r>
        <w:t>Ask the question and record the respondent’s answer. If t</w:t>
      </w:r>
      <w:r w:rsidR="005366CE">
        <w:t>he answer is ‘NO’, skip to item </w:t>
      </w:r>
      <w:r>
        <w:t>361g.</w:t>
      </w:r>
    </w:p>
    <w:p w14:paraId="1B4FCF7B" w14:textId="77777777" w:rsidR="00172954" w:rsidRPr="000A4A84" w:rsidRDefault="00172954" w:rsidP="005366CE">
      <w:pPr>
        <w:pStyle w:val="Heading4"/>
      </w:pPr>
      <w:r w:rsidRPr="000A4A84">
        <w:t>Item 361f, “Will the same non-relatives living in your community that you will be able to lean on during your difficult times also be able to lean on you for financial or food support during their difficult times?”</w:t>
      </w:r>
    </w:p>
    <w:p w14:paraId="65747A56" w14:textId="44ABAAF2" w:rsidR="00172954" w:rsidRDefault="00172954" w:rsidP="00BA4227">
      <w:pPr>
        <w:pStyle w:val="BodyText0"/>
      </w:pPr>
      <w:r>
        <w:t>Ask the question and record the respondent’s answer using one of the response categories listed: ‘1’ (YES), ‘2’ (NO, THEY WON’T NEED TO), or ‘3’ (NO, THEY WON’T BE ABLE TO).</w:t>
      </w:r>
    </w:p>
    <w:p w14:paraId="7613BB39" w14:textId="77777777" w:rsidR="00172954" w:rsidRPr="000A4A84" w:rsidRDefault="00172954" w:rsidP="005366CE">
      <w:pPr>
        <w:pStyle w:val="Heading4"/>
      </w:pPr>
      <w:r w:rsidRPr="000A4A84">
        <w:t>Item 316g, “During difficult times, will your household be able to lean on non-relatives living outside your community?”</w:t>
      </w:r>
    </w:p>
    <w:p w14:paraId="6F64F8E4" w14:textId="05BFD0A3" w:rsidR="00172954" w:rsidRDefault="00172954" w:rsidP="00BA4227">
      <w:pPr>
        <w:pStyle w:val="BodyText0"/>
      </w:pPr>
      <w:r>
        <w:t>Ask the question and record the respondent’s answer. If the</w:t>
      </w:r>
      <w:r w:rsidR="005366CE">
        <w:t xml:space="preserve"> answer is ‘NO’, skip to item </w:t>
      </w:r>
      <w:r>
        <w:t>362.</w:t>
      </w:r>
    </w:p>
    <w:p w14:paraId="0181C33B" w14:textId="77777777" w:rsidR="00172954" w:rsidRPr="000A4A84" w:rsidRDefault="00172954" w:rsidP="005366CE">
      <w:pPr>
        <w:pStyle w:val="Heading4"/>
      </w:pPr>
      <w:r w:rsidRPr="000A4A84">
        <w:t>Item 361h, “Will the same non-relatives living outside your community that you will be able to lean on during your difficult times also be able to lean on you for financial or food support during their difficult times?”</w:t>
      </w:r>
    </w:p>
    <w:p w14:paraId="1D94569B" w14:textId="60B49C0C" w:rsidR="00172954" w:rsidRDefault="00172954" w:rsidP="00BA4227">
      <w:pPr>
        <w:pStyle w:val="BodyText0"/>
      </w:pPr>
      <w:r>
        <w:t>Ask the question and record the respondent’s answer using one of the response categories listed: ‘1’ (YES), ‘2’ (NO, THEY WON’T NEED TO), or ‘3’ (NO, THEY WON’T BE ABLE TO).</w:t>
      </w:r>
    </w:p>
    <w:p w14:paraId="69F6977A" w14:textId="0D58A525" w:rsidR="00172954" w:rsidRPr="00A75F36" w:rsidRDefault="00172954" w:rsidP="005366CE">
      <w:pPr>
        <w:pStyle w:val="Heading4"/>
      </w:pPr>
      <w:r>
        <w:lastRenderedPageBreak/>
        <w:t>Item 36</w:t>
      </w:r>
      <w:r w:rsidR="00925328">
        <w:t>2</w:t>
      </w:r>
      <w:r>
        <w:t xml:space="preserve">, </w:t>
      </w:r>
      <w:r w:rsidRPr="000A4A84">
        <w:t>“Do you believe your local government will help the community cope with difficult times in the future, for example during [</w:t>
      </w:r>
      <w:r w:rsidRPr="000A4A84">
        <w:rPr>
          <w:highlight w:val="yellow"/>
        </w:rPr>
        <w:t xml:space="preserve">INSERT COUNTRY-SPECIFIC </w:t>
      </w:r>
      <w:r w:rsidR="009D2CB6" w:rsidRPr="009D2CB6">
        <w:rPr>
          <w:highlight w:val="yellow"/>
        </w:rPr>
        <w:t>PROBLEM</w:t>
      </w:r>
      <w:r w:rsidRPr="000A4A84">
        <w:t>]?”</w:t>
      </w:r>
    </w:p>
    <w:p w14:paraId="7F464B63" w14:textId="0F3D346B" w:rsidR="00172954" w:rsidRPr="009729D7" w:rsidRDefault="00172954" w:rsidP="005366CE">
      <w:pPr>
        <w:pStyle w:val="BodyText0"/>
      </w:pPr>
      <w:r>
        <w:t xml:space="preserve">This question </w:t>
      </w:r>
      <w:r w:rsidRPr="009729D7">
        <w:t xml:space="preserve">asks respondents whether they believe the government will respond quickly and effectively during the next </w:t>
      </w:r>
      <w:r w:rsidR="009D2CB6">
        <w:t>difficult time</w:t>
      </w:r>
      <w:r w:rsidRPr="009729D7">
        <w:t>. Believing in the ability of one</w:t>
      </w:r>
      <w:r>
        <w:t>’</w:t>
      </w:r>
      <w:r w:rsidRPr="009729D7">
        <w:t xml:space="preserve">s local government to respond to </w:t>
      </w:r>
      <w:r w:rsidR="009D2CB6">
        <w:t>difficulties experienced by the community</w:t>
      </w:r>
      <w:r w:rsidRPr="009729D7">
        <w:t xml:space="preserve"> is a proxy for trust, legitimacy, and effectiveness of local institutions and leadership. Such belief and trust contribute to people</w:t>
      </w:r>
      <w:r>
        <w:t>’</w:t>
      </w:r>
      <w:r w:rsidRPr="009729D7">
        <w:t>s ability to prevent or m</w:t>
      </w:r>
      <w:r w:rsidR="00D650F7">
        <w:t>anage</w:t>
      </w:r>
      <w:r w:rsidRPr="009729D7">
        <w:t xml:space="preserve"> and recover from </w:t>
      </w:r>
      <w:r w:rsidR="009D2CB6">
        <w:t>difficult times</w:t>
      </w:r>
      <w:r w:rsidRPr="009729D7">
        <w:t>.</w:t>
      </w:r>
    </w:p>
    <w:p w14:paraId="5FD7151B" w14:textId="76AAE6A5" w:rsidR="00172954" w:rsidRDefault="00172954" w:rsidP="00BA4227">
      <w:pPr>
        <w:pStyle w:val="BodyText0"/>
      </w:pPr>
      <w:r>
        <w:t>Ask the question and record the respondent’s answer. If the respondent replies that they will not need support, record ‘3’ (NO, SUPPORT NOT NEEDED).</w:t>
      </w:r>
    </w:p>
    <w:p w14:paraId="2A7E9F42" w14:textId="0DC32DFF" w:rsidR="00172954" w:rsidRDefault="00172954" w:rsidP="005366CE">
      <w:pPr>
        <w:pStyle w:val="Heading4"/>
      </w:pPr>
      <w:r>
        <w:t xml:space="preserve">Item </w:t>
      </w:r>
      <w:r w:rsidR="00EB6692">
        <w:t>36</w:t>
      </w:r>
      <w:r w:rsidR="00925328">
        <w:t>3</w:t>
      </w:r>
      <w:r w:rsidR="00EB6692">
        <w:t>, Enter time module finished</w:t>
      </w:r>
    </w:p>
    <w:p w14:paraId="4B33D024" w14:textId="72201FF6" w:rsidR="00172954" w:rsidRDefault="00172954" w:rsidP="00BA4227">
      <w:pPr>
        <w:pStyle w:val="BodyText0"/>
      </w:pPr>
      <w:r>
        <w:t>If using a paper questionnaire, record the time as hour and minutes that you completed the module. If using a tablet, you will not see this question; the time will be automatically recorded for you.</w:t>
      </w:r>
    </w:p>
    <w:p w14:paraId="249BA404" w14:textId="2EE22136" w:rsidR="00172954" w:rsidRDefault="00EB6692" w:rsidP="005366CE">
      <w:pPr>
        <w:pStyle w:val="Heading4"/>
      </w:pPr>
      <w:r>
        <w:t>Item 36</w:t>
      </w:r>
      <w:r w:rsidR="00925328">
        <w:t>4</w:t>
      </w:r>
      <w:r>
        <w:t>, Outcome of the module</w:t>
      </w:r>
    </w:p>
    <w:p w14:paraId="6DAB5891" w14:textId="6857AF40" w:rsidR="00172954" w:rsidRPr="00FC4E50" w:rsidRDefault="00172954" w:rsidP="00BA4227">
      <w:pPr>
        <w:pStyle w:val="BodyText0"/>
      </w:pPr>
      <w:r>
        <w:t>Record the appropriate outcome of the module, or if the outcome is not listed as a response option, record ‘96’ (OTHER) and specify the outcome.</w:t>
      </w:r>
    </w:p>
    <w:p w14:paraId="64E2F724" w14:textId="5780510C" w:rsidR="00755FA0" w:rsidRPr="0024436D" w:rsidRDefault="00755FA0" w:rsidP="0024436D">
      <w:pPr>
        <w:pStyle w:val="Heading3"/>
      </w:pPr>
      <w:bookmarkStart w:id="78" w:name="h.30j0zll" w:colFirst="0" w:colLast="0"/>
      <w:bookmarkStart w:id="79" w:name="_Toc524008089"/>
      <w:bookmarkStart w:id="80" w:name="_Toc527243173"/>
      <w:bookmarkStart w:id="81" w:name="_Toc391569253"/>
      <w:bookmarkStart w:id="82" w:name="_Toc391569252"/>
      <w:bookmarkStart w:id="83" w:name="_Toc387751347"/>
      <w:bookmarkEnd w:id="78"/>
      <w:r w:rsidRPr="0024436D">
        <w:t>4.3.6</w:t>
      </w:r>
      <w:r w:rsidRPr="0024436D">
        <w:tab/>
        <w:t>Module 4</w:t>
      </w:r>
      <w:r w:rsidR="0024436D">
        <w:t>—</w:t>
      </w:r>
      <w:r w:rsidRPr="0024436D">
        <w:t>Women’s Nutrition</w:t>
      </w:r>
      <w:bookmarkEnd w:id="79"/>
      <w:bookmarkEnd w:id="80"/>
      <w:r w:rsidRPr="0024436D">
        <w:t xml:space="preserve"> </w:t>
      </w:r>
      <w:bookmarkEnd w:id="81"/>
    </w:p>
    <w:p w14:paraId="6387B0CD" w14:textId="4CA73968" w:rsidR="00755FA0" w:rsidRPr="00815395" w:rsidRDefault="00BA4227" w:rsidP="00BA4227">
      <w:pPr>
        <w:pStyle w:val="BodyText0"/>
      </w:pPr>
      <w:r>
        <w:rPr>
          <w:b/>
        </w:rPr>
        <w:t>Purpose:</w:t>
      </w:r>
      <w:r w:rsidR="00172954">
        <w:t xml:space="preserve"> </w:t>
      </w:r>
      <w:r w:rsidR="00755FA0" w:rsidRPr="00815395">
        <w:t xml:space="preserve">to </w:t>
      </w:r>
      <w:r w:rsidR="00E15A5C">
        <w:t>understand</w:t>
      </w:r>
      <w:r w:rsidR="00755FA0" w:rsidRPr="00815395">
        <w:t xml:space="preserve"> the nutritional statu</w:t>
      </w:r>
      <w:r w:rsidR="00755FA0">
        <w:t>s of women age</w:t>
      </w:r>
      <w:r w:rsidR="00172954">
        <w:t>s</w:t>
      </w:r>
      <w:r w:rsidR="00755FA0">
        <w:t xml:space="preserve"> </w:t>
      </w:r>
      <w:r w:rsidR="00172954">
        <w:t>15-49</w:t>
      </w:r>
      <w:r w:rsidR="00755FA0" w:rsidRPr="00815395">
        <w:t xml:space="preserve"> years old by gathering dietary information. </w:t>
      </w:r>
    </w:p>
    <w:p w14:paraId="1A260DBF" w14:textId="2BD3B60F" w:rsidR="00755FA0" w:rsidRPr="0024436D" w:rsidRDefault="0024436D" w:rsidP="0024436D">
      <w:pPr>
        <w:pStyle w:val="BodyText0"/>
        <w:rPr>
          <w:b/>
        </w:rPr>
      </w:pPr>
      <w:r w:rsidRPr="0024436D">
        <w:rPr>
          <w:b/>
        </w:rPr>
        <w:t>Who responds to this m</w:t>
      </w:r>
      <w:r w:rsidR="00755FA0" w:rsidRPr="0024436D">
        <w:rPr>
          <w:b/>
        </w:rPr>
        <w:t>odule</w:t>
      </w:r>
      <w:r w:rsidR="00172954" w:rsidRPr="0024436D">
        <w:rPr>
          <w:b/>
        </w:rPr>
        <w:t>?</w:t>
      </w:r>
    </w:p>
    <w:p w14:paraId="40EA1C93" w14:textId="23B4C097" w:rsidR="00755FA0" w:rsidRPr="00815395" w:rsidRDefault="00755FA0" w:rsidP="0024436D">
      <w:pPr>
        <w:pStyle w:val="BodyText0"/>
      </w:pPr>
      <w:r>
        <w:t xml:space="preserve">All women in the household between </w:t>
      </w:r>
      <w:r w:rsidR="00172954">
        <w:t>15-49</w:t>
      </w:r>
      <w:r>
        <w:t xml:space="preserve"> years old are eligible for this module</w:t>
      </w:r>
      <w:r w:rsidRPr="00815395">
        <w:t>.</w:t>
      </w:r>
    </w:p>
    <w:p w14:paraId="66057BBD" w14:textId="77777777" w:rsidR="00492658" w:rsidRPr="00815395" w:rsidRDefault="00492658" w:rsidP="00492658">
      <w:pPr>
        <w:pStyle w:val="BodyText0"/>
        <w:rPr>
          <w:b/>
          <w:i/>
        </w:rPr>
      </w:pPr>
      <w:r>
        <w:rPr>
          <w:b/>
          <w:i/>
        </w:rPr>
        <w:t>Instructions for administering the module with item-by-item g</w:t>
      </w:r>
      <w:r w:rsidRPr="00815395">
        <w:rPr>
          <w:b/>
          <w:i/>
        </w:rPr>
        <w:t>uidance</w:t>
      </w:r>
    </w:p>
    <w:p w14:paraId="3515F8A5" w14:textId="10DC145A" w:rsidR="00755FA0" w:rsidRDefault="00755FA0" w:rsidP="0024436D">
      <w:pPr>
        <w:pStyle w:val="BodyText0"/>
        <w:rPr>
          <w:rFonts w:eastAsiaTheme="minorHAnsi"/>
        </w:rPr>
      </w:pPr>
      <w:r>
        <w:t xml:space="preserve">Particularly when administering the interview on paper, but also as back-up when administering the interview </w:t>
      </w:r>
      <w:r w:rsidR="00133AE0">
        <w:t xml:space="preserve">with the </w:t>
      </w:r>
      <w:r>
        <w:t>tablet</w:t>
      </w:r>
      <w:r w:rsidR="00133AE0">
        <w:t xml:space="preserve"> program</w:t>
      </w:r>
      <w:r>
        <w:t xml:space="preserve">, you should </w:t>
      </w:r>
      <w:r w:rsidR="00133AE0">
        <w:t xml:space="preserve">have multiple </w:t>
      </w:r>
      <w:r>
        <w:t xml:space="preserve">copies of Module 4 in case </w:t>
      </w:r>
      <w:r w:rsidR="00172954">
        <w:t>the household has</w:t>
      </w:r>
      <w:r>
        <w:t xml:space="preserve"> more than five women between the ages of 15-49.</w:t>
      </w:r>
      <w:r w:rsidR="00143A16">
        <w:t xml:space="preserve"> </w:t>
      </w:r>
      <w:r>
        <w:t>Complete all questions for Module 4</w:t>
      </w:r>
      <w:r w:rsidR="00143A16">
        <w:t xml:space="preserve"> </w:t>
      </w:r>
      <w:r>
        <w:t xml:space="preserve">for </w:t>
      </w:r>
      <w:r w:rsidR="00117C63">
        <w:t>the first respondent</w:t>
      </w:r>
      <w:r>
        <w:t xml:space="preserve"> before you interview the next woman.</w:t>
      </w:r>
      <w:r w:rsidR="00143A16">
        <w:t xml:space="preserve"> </w:t>
      </w:r>
    </w:p>
    <w:p w14:paraId="69EF4174" w14:textId="0F2F1A55" w:rsidR="00CD2FAE" w:rsidRDefault="0024436D" w:rsidP="0024436D">
      <w:pPr>
        <w:pStyle w:val="Heading4"/>
      </w:pPr>
      <w:r>
        <w:t>Item 400A,</w:t>
      </w:r>
      <w:r w:rsidR="00CD2FAE">
        <w:t xml:space="preserve"> </w:t>
      </w:r>
      <w:proofErr w:type="gramStart"/>
      <w:r w:rsidR="00A77798">
        <w:t>E</w:t>
      </w:r>
      <w:r>
        <w:t>nter</w:t>
      </w:r>
      <w:proofErr w:type="gramEnd"/>
      <w:r>
        <w:t xml:space="preserve"> time module started</w:t>
      </w:r>
    </w:p>
    <w:p w14:paraId="4267B41A" w14:textId="1223A5EC" w:rsidR="00CD2FAE" w:rsidRDefault="00CD2FAE" w:rsidP="00BA4227">
      <w:pPr>
        <w:pStyle w:val="BodyText0"/>
      </w:pPr>
      <w:r>
        <w:t xml:space="preserve">If </w:t>
      </w:r>
      <w:r w:rsidR="00133AE0">
        <w:t xml:space="preserve">you are </w:t>
      </w:r>
      <w:r>
        <w:t xml:space="preserve">using a paper questionnaire, record the time </w:t>
      </w:r>
      <w:r w:rsidR="00133AE0">
        <w:t xml:space="preserve">as </w:t>
      </w:r>
      <w:r>
        <w:t xml:space="preserve">hour and minutes that you start the module for </w:t>
      </w:r>
      <w:r w:rsidRPr="00631518">
        <w:rPr>
          <w:b/>
        </w:rPr>
        <w:t>each woman</w:t>
      </w:r>
      <w:r>
        <w:t xml:space="preserve"> interviewed. If </w:t>
      </w:r>
      <w:r w:rsidR="00133AE0">
        <w:t xml:space="preserve">you are </w:t>
      </w:r>
      <w:r>
        <w:t xml:space="preserve">using </w:t>
      </w:r>
      <w:r w:rsidR="00133AE0">
        <w:t xml:space="preserve">the </w:t>
      </w:r>
      <w:r>
        <w:t>tablet</w:t>
      </w:r>
      <w:r w:rsidR="00133AE0">
        <w:t xml:space="preserve"> program</w:t>
      </w:r>
      <w:r>
        <w:t>, you will not see this question; the time will automatically be recorded for you.</w:t>
      </w:r>
    </w:p>
    <w:p w14:paraId="6E35FDE7" w14:textId="703AF9FA" w:rsidR="00CD2FAE" w:rsidRDefault="0024436D" w:rsidP="0024436D">
      <w:pPr>
        <w:pStyle w:val="Heading4"/>
      </w:pPr>
      <w:r>
        <w:t>Item 400B,</w:t>
      </w:r>
      <w:r w:rsidR="00873334">
        <w:t xml:space="preserve"> </w:t>
      </w:r>
      <w:r w:rsidR="00A77798">
        <w:t>C</w:t>
      </w:r>
      <w:r w:rsidRPr="00631518">
        <w:t>luster and household number</w:t>
      </w:r>
    </w:p>
    <w:p w14:paraId="30190ED0" w14:textId="2BA3BF32" w:rsidR="00CD2FAE" w:rsidRDefault="00CD2FAE" w:rsidP="00BA4227">
      <w:pPr>
        <w:pStyle w:val="BodyText0"/>
      </w:pPr>
      <w:r>
        <w:t xml:space="preserve">If </w:t>
      </w:r>
      <w:r w:rsidR="00133AE0">
        <w:t xml:space="preserve">you are </w:t>
      </w:r>
      <w:r>
        <w:t>using a paper questionnaire, record the cluster number and household number. You will do this just one time</w:t>
      </w:r>
      <w:r w:rsidR="00133AE0">
        <w:t>,</w:t>
      </w:r>
      <w:r>
        <w:t xml:space="preserve"> not for each woman. </w:t>
      </w:r>
      <w:r w:rsidR="00133AE0">
        <w:t>T</w:t>
      </w:r>
      <w:r>
        <w:t xml:space="preserve">his information </w:t>
      </w:r>
      <w:r w:rsidR="00133AE0">
        <w:t xml:space="preserve">is </w:t>
      </w:r>
      <w:r>
        <w:t xml:space="preserve">on the questionnaire cover sheet. If </w:t>
      </w:r>
      <w:r w:rsidR="00133AE0">
        <w:t xml:space="preserve">you are </w:t>
      </w:r>
      <w:r>
        <w:lastRenderedPageBreak/>
        <w:t xml:space="preserve">using </w:t>
      </w:r>
      <w:r w:rsidR="00133AE0">
        <w:t xml:space="preserve">the </w:t>
      </w:r>
      <w:r>
        <w:t>tablet</w:t>
      </w:r>
      <w:r w:rsidR="00032954">
        <w:t xml:space="preserve"> </w:t>
      </w:r>
      <w:r w:rsidR="00133AE0">
        <w:t>program</w:t>
      </w:r>
      <w:r>
        <w:t>, you will not see this question; the information will automatically be recorded for you.</w:t>
      </w:r>
    </w:p>
    <w:p w14:paraId="339E60D9" w14:textId="2B9F858E" w:rsidR="00CD2FAE" w:rsidRPr="00AB37D2" w:rsidRDefault="0024436D" w:rsidP="0024436D">
      <w:pPr>
        <w:pStyle w:val="Heading4"/>
      </w:pPr>
      <w:r>
        <w:t>Item 400C,</w:t>
      </w:r>
      <w:r w:rsidR="00CD2FAE">
        <w:t xml:space="preserve"> </w:t>
      </w:r>
      <w:r w:rsidR="00A77798">
        <w:t>I</w:t>
      </w:r>
      <w:r>
        <w:t>ntroductory statement</w:t>
      </w:r>
    </w:p>
    <w:p w14:paraId="47DB202B" w14:textId="0EA2B26A" w:rsidR="00CD2FAE" w:rsidRPr="00AB37D2" w:rsidRDefault="00CD2FAE" w:rsidP="00BA4227">
      <w:pPr>
        <w:pStyle w:val="BodyText0"/>
      </w:pPr>
      <w:r>
        <w:t xml:space="preserve">Read the </w:t>
      </w:r>
      <w:r w:rsidR="00133AE0">
        <w:t xml:space="preserve">module </w:t>
      </w:r>
      <w:r>
        <w:t xml:space="preserve">introduction to </w:t>
      </w:r>
      <w:r w:rsidR="003D49D5" w:rsidRPr="00631518">
        <w:rPr>
          <w:b/>
        </w:rPr>
        <w:t>each woman</w:t>
      </w:r>
      <w:r w:rsidR="003D49D5">
        <w:t xml:space="preserve"> interviewed for this module</w:t>
      </w:r>
      <w:r w:rsidR="000345AB">
        <w:t>.</w:t>
      </w:r>
      <w:r w:rsidR="00133AE0">
        <w:t xml:space="preserve"> </w:t>
      </w:r>
      <w:r w:rsidR="000345AB">
        <w:t xml:space="preserve">Read it </w:t>
      </w:r>
      <w:r w:rsidR="00133AE0">
        <w:t xml:space="preserve">just </w:t>
      </w:r>
      <w:r>
        <w:t xml:space="preserve">as </w:t>
      </w:r>
      <w:r w:rsidR="00133AE0">
        <w:t xml:space="preserve">it is </w:t>
      </w:r>
      <w:r>
        <w:t xml:space="preserve">written on the paper questionnaire or </w:t>
      </w:r>
      <w:r w:rsidR="003D49D5">
        <w:t xml:space="preserve">in the </w:t>
      </w:r>
      <w:r>
        <w:t>tablet</w:t>
      </w:r>
      <w:r w:rsidR="000345AB">
        <w:t xml:space="preserve"> program</w:t>
      </w:r>
      <w:r>
        <w:t>.</w:t>
      </w:r>
    </w:p>
    <w:p w14:paraId="0E157710" w14:textId="7EFE339A" w:rsidR="00E01BBA" w:rsidRDefault="00E01BBA" w:rsidP="0024436D">
      <w:pPr>
        <w:pStyle w:val="Heading4"/>
      </w:pPr>
      <w:r w:rsidRPr="00815395">
        <w:t xml:space="preserve">Item </w:t>
      </w:r>
      <w:r>
        <w:rPr>
          <w:bCs/>
        </w:rPr>
        <w:t>400D</w:t>
      </w:r>
      <w:r w:rsidR="0024436D">
        <w:rPr>
          <w:bCs/>
        </w:rPr>
        <w:t>,</w:t>
      </w:r>
      <w:r w:rsidRPr="00815395">
        <w:t xml:space="preserve"> </w:t>
      </w:r>
      <w:r w:rsidR="00A77798">
        <w:t>W</w:t>
      </w:r>
      <w:r w:rsidR="0024436D" w:rsidRPr="00815395">
        <w:t xml:space="preserve">oman’s </w:t>
      </w:r>
      <w:r w:rsidR="0024436D">
        <w:t xml:space="preserve">line number </w:t>
      </w:r>
      <w:r w:rsidR="0024436D" w:rsidRPr="00815395">
        <w:t>and name from the household roster</w:t>
      </w:r>
    </w:p>
    <w:p w14:paraId="054EB46A" w14:textId="463DB3FE" w:rsidR="00E01BBA" w:rsidRDefault="00E01BBA" w:rsidP="00BA4227">
      <w:pPr>
        <w:pStyle w:val="BodyText0"/>
      </w:pPr>
      <w:r>
        <w:t xml:space="preserve">If you are </w:t>
      </w:r>
      <w:r w:rsidR="00B53B56">
        <w:t xml:space="preserve">conducting the interview </w:t>
      </w:r>
      <w:r>
        <w:t>with a paper questionnaire, c</w:t>
      </w:r>
      <w:r w:rsidRPr="001B0539">
        <w:t xml:space="preserve">heck </w:t>
      </w:r>
      <w:r>
        <w:t>Module 1</w:t>
      </w:r>
      <w:r w:rsidR="00C364BB">
        <w:t>,</w:t>
      </w:r>
      <w:r>
        <w:t xml:space="preserve"> </w:t>
      </w:r>
      <w:r w:rsidRPr="00631518">
        <w:t>Household Roster and Demographics</w:t>
      </w:r>
      <w:r w:rsidR="00C364BB">
        <w:rPr>
          <w:i/>
        </w:rPr>
        <w:t>,</w:t>
      </w:r>
      <w:r>
        <w:t xml:space="preserve"> </w:t>
      </w:r>
      <w:r w:rsidRPr="00815395">
        <w:t xml:space="preserve">for the respondent’s name and </w:t>
      </w:r>
      <w:r>
        <w:t>line number and record both</w:t>
      </w:r>
      <w:r w:rsidR="004504AF">
        <w:t xml:space="preserve"> for each woman interviewed</w:t>
      </w:r>
      <w:r w:rsidRPr="00815395">
        <w:t xml:space="preserve">. </w:t>
      </w:r>
      <w:r>
        <w:t xml:space="preserve">If you are using a tablet, select the name of the eligible woman you are interviewing from </w:t>
      </w:r>
      <w:r w:rsidR="00D650F7">
        <w:t>the</w:t>
      </w:r>
      <w:r>
        <w:t xml:space="preserve"> list </w:t>
      </w:r>
      <w:r w:rsidR="00B53B56">
        <w:t>presented</w:t>
      </w:r>
      <w:r>
        <w:t xml:space="preserve"> on the screen.</w:t>
      </w:r>
    </w:p>
    <w:p w14:paraId="435CFB4B" w14:textId="40D2ED95" w:rsidR="00E01BBA" w:rsidRDefault="00417952" w:rsidP="00417952">
      <w:pPr>
        <w:pStyle w:val="Heading4"/>
      </w:pPr>
      <w:r>
        <w:t>Item 400E,</w:t>
      </w:r>
      <w:r w:rsidR="00E01BBA">
        <w:t xml:space="preserve"> </w:t>
      </w:r>
      <w:r w:rsidR="00A77798">
        <w:t>O</w:t>
      </w:r>
      <w:r w:rsidRPr="00E01BBA">
        <w:t>btain consent. Does the woman agree to participate in the survey?</w:t>
      </w:r>
      <w:r w:rsidR="00E01BBA">
        <w:t xml:space="preserve"> </w:t>
      </w:r>
    </w:p>
    <w:p w14:paraId="7D5285C3" w14:textId="163C829C" w:rsidR="00417952" w:rsidRDefault="00CD2FAE" w:rsidP="00BA4227">
      <w:pPr>
        <w:pStyle w:val="BodyText0"/>
      </w:pPr>
      <w:r>
        <w:t xml:space="preserve">If </w:t>
      </w:r>
      <w:r w:rsidR="003D49D5">
        <w:t xml:space="preserve">you are </w:t>
      </w:r>
      <w:r>
        <w:t xml:space="preserve">using a paper questionnaire, consult the Informed Consent Module to determine if the respondent has already agreed to participate in the survey. If the respondent has not yet provided consent, </w:t>
      </w:r>
      <w:r w:rsidR="003D49D5">
        <w:t xml:space="preserve">follow </w:t>
      </w:r>
      <w:r>
        <w:t xml:space="preserve">the informed consent procedure. If </w:t>
      </w:r>
      <w:r w:rsidR="003D49D5">
        <w:t xml:space="preserve">you are </w:t>
      </w:r>
      <w:r>
        <w:t xml:space="preserve">using a tablet, this question will appear only if the respondent has not yet provided informed consent. If the question appears, </w:t>
      </w:r>
      <w:r w:rsidR="003D49D5">
        <w:t xml:space="preserve">follow </w:t>
      </w:r>
      <w:r>
        <w:t>the informed consent procedure. Select ‘1’ (YES) if the respondent agrees to participate or ‘2’ (NO) if the respondent does not agree to participate. If the response is ‘NO</w:t>
      </w:r>
      <w:r w:rsidR="003D49D5">
        <w:t>,</w:t>
      </w:r>
      <w:r>
        <w:t>’ skip to item 43</w:t>
      </w:r>
      <w:r w:rsidR="00EE5C48">
        <w:t>1</w:t>
      </w:r>
      <w:r>
        <w:t xml:space="preserve">. </w:t>
      </w:r>
    </w:p>
    <w:p w14:paraId="3D77422D" w14:textId="2A6B47DB" w:rsidR="00755FA0" w:rsidRPr="00600219" w:rsidRDefault="00E16353" w:rsidP="00417952">
      <w:pPr>
        <w:pStyle w:val="BodyText0"/>
      </w:pPr>
      <w:r>
        <w:t>After</w:t>
      </w:r>
      <w:r w:rsidRPr="00300A02">
        <w:t xml:space="preserve"> </w:t>
      </w:r>
      <w:r w:rsidR="003D49D5">
        <w:t>you verify</w:t>
      </w:r>
      <w:r w:rsidR="00CD2FAE">
        <w:t xml:space="preserve"> </w:t>
      </w:r>
      <w:r w:rsidR="00755FA0" w:rsidRPr="00300A02">
        <w:t xml:space="preserve">consent, continue with Module </w:t>
      </w:r>
      <w:r>
        <w:t>4</w:t>
      </w:r>
      <w:r w:rsidR="00755FA0" w:rsidRPr="00300A02">
        <w:t xml:space="preserve"> </w:t>
      </w:r>
      <w:r w:rsidR="003D49D5">
        <w:t xml:space="preserve">by </w:t>
      </w:r>
      <w:r w:rsidR="00755FA0" w:rsidRPr="00300A02">
        <w:t xml:space="preserve">asking </w:t>
      </w:r>
      <w:r w:rsidR="003D49D5">
        <w:t xml:space="preserve">the respondent </w:t>
      </w:r>
      <w:r w:rsidR="00755FA0" w:rsidRPr="00300A02">
        <w:t xml:space="preserve">all the questions and recording </w:t>
      </w:r>
      <w:r w:rsidR="003D49D5">
        <w:t>her answers</w:t>
      </w:r>
      <w:r w:rsidR="00755FA0" w:rsidRPr="00746B95">
        <w:t xml:space="preserve">. This process of ensuring informed consent from an eligible woman and asking the questions for </w:t>
      </w:r>
      <w:r w:rsidR="003D49D5">
        <w:t>all</w:t>
      </w:r>
      <w:r w:rsidR="00755FA0" w:rsidRPr="00746B95">
        <w:t xml:space="preserve"> of Module </w:t>
      </w:r>
      <w:r>
        <w:t>4</w:t>
      </w:r>
      <w:r w:rsidR="00755FA0" w:rsidRPr="00746B95">
        <w:t xml:space="preserve"> will be repeated for each eligible woman in the household.</w:t>
      </w:r>
      <w:r w:rsidR="00755FA0" w:rsidRPr="00380673">
        <w:t xml:space="preserve"> </w:t>
      </w:r>
    </w:p>
    <w:p w14:paraId="0BC3C49E" w14:textId="0C46051A" w:rsidR="00755FA0" w:rsidRDefault="00417952" w:rsidP="00755FA0">
      <w:pPr>
        <w:rPr>
          <w:highlight w:val="yellow"/>
        </w:rPr>
      </w:pPr>
      <w:r w:rsidRPr="00F54EB9">
        <w:rPr>
          <w:noProof/>
        </w:rPr>
        <mc:AlternateContent>
          <mc:Choice Requires="wps">
            <w:drawing>
              <wp:inline distT="0" distB="0" distL="0" distR="0" wp14:anchorId="753E5FE1" wp14:editId="7CB4A9B3">
                <wp:extent cx="5943600" cy="2154803"/>
                <wp:effectExtent l="133350" t="95250" r="133350" b="93345"/>
                <wp:docPr id="673"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154803"/>
                        </a:xfrm>
                        <a:prstGeom prst="rect">
                          <a:avLst/>
                        </a:prstGeom>
                        <a:solidFill>
                          <a:srgbClr val="FFFFFF"/>
                        </a:solidFill>
                        <a:effectLst>
                          <a:outerShdw blurRad="63500" sx="102000" sy="102000" algn="ctr" rotWithShape="0">
                            <a:prstClr val="black">
                              <a:alpha val="40000"/>
                            </a:prst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14:paraId="7B69688D" w14:textId="77777777" w:rsidR="00C0425D" w:rsidRDefault="00C0425D" w:rsidP="00417952">
                            <w:pPr>
                              <w:jc w:val="center"/>
                              <w:rPr>
                                <w:color w:val="9BBB59" w:themeColor="accent3"/>
                              </w:rPr>
                            </w:pPr>
                            <w:r>
                              <w:rPr>
                                <w:color w:val="9BBB59" w:themeColor="accent3"/>
                                <w:spacing w:val="320"/>
                                <w:sz w:val="26"/>
                                <w:szCs w:val="26"/>
                              </w:rPr>
                              <w:t>●●</w:t>
                            </w:r>
                            <w:r>
                              <w:rPr>
                                <w:color w:val="9BBB59" w:themeColor="accent3"/>
                                <w:sz w:val="26"/>
                                <w:szCs w:val="26"/>
                              </w:rPr>
                              <w:t>●</w:t>
                            </w:r>
                          </w:p>
                          <w:p w14:paraId="15DCD7AB" w14:textId="77777777" w:rsidR="00C0425D" w:rsidRPr="00417952" w:rsidRDefault="00C0425D" w:rsidP="00417952">
                            <w:pPr>
                              <w:spacing w:after="120"/>
                              <w:jc w:val="center"/>
                              <w:rPr>
                                <w:i/>
                                <w:sz w:val="20"/>
                                <w:szCs w:val="20"/>
                                <w:u w:val="single"/>
                              </w:rPr>
                            </w:pPr>
                            <w:r w:rsidRPr="00417952">
                              <w:rPr>
                                <w:i/>
                                <w:sz w:val="20"/>
                                <w:szCs w:val="20"/>
                                <w:u w:val="single"/>
                              </w:rPr>
                              <w:t>Obtaining Informed Consent from Women Ages 15-17:</w:t>
                            </w:r>
                          </w:p>
                          <w:p w14:paraId="544A8B12" w14:textId="77777777" w:rsidR="00C0425D" w:rsidRPr="00417952" w:rsidRDefault="00C0425D" w:rsidP="00417952">
                            <w:pPr>
                              <w:spacing w:after="120"/>
                              <w:rPr>
                                <w:sz w:val="20"/>
                                <w:szCs w:val="20"/>
                              </w:rPr>
                            </w:pPr>
                            <w:r w:rsidRPr="00417952">
                              <w:rPr>
                                <w:sz w:val="20"/>
                                <w:szCs w:val="20"/>
                              </w:rPr>
                              <w:t xml:space="preserve">People under the age of 18 are considered minors who generally do not have the legal authority to provide informed consent by themselves. </w:t>
                            </w:r>
                          </w:p>
                          <w:p w14:paraId="4AC6041C" w14:textId="77777777" w:rsidR="00C0425D" w:rsidRPr="00417952" w:rsidRDefault="00C0425D" w:rsidP="00417952">
                            <w:pPr>
                              <w:spacing w:after="120"/>
                              <w:rPr>
                                <w:sz w:val="20"/>
                                <w:szCs w:val="20"/>
                              </w:rPr>
                            </w:pPr>
                            <w:r w:rsidRPr="00417952">
                              <w:rPr>
                                <w:sz w:val="20"/>
                                <w:szCs w:val="20"/>
                              </w:rPr>
                              <w:t>However, if a woman is between ages 15–17 and has been married, she does have the right to provide her own informed consent.</w:t>
                            </w:r>
                          </w:p>
                          <w:p w14:paraId="29988675" w14:textId="77777777" w:rsidR="00C0425D" w:rsidRPr="00417952" w:rsidRDefault="00C0425D" w:rsidP="00417952">
                            <w:pPr>
                              <w:spacing w:after="120"/>
                              <w:rPr>
                                <w:rFonts w:asciiTheme="majorHAnsi" w:eastAsiaTheme="majorEastAsia" w:hAnsiTheme="majorHAnsi" w:cstheme="majorBidi"/>
                                <w:color w:val="E36C0A" w:themeColor="accent6" w:themeShade="BF"/>
                                <w:sz w:val="20"/>
                                <w:szCs w:val="20"/>
                              </w:rPr>
                            </w:pPr>
                            <w:r w:rsidRPr="00417952">
                              <w:rPr>
                                <w:sz w:val="20"/>
                                <w:szCs w:val="20"/>
                              </w:rPr>
                              <w:t xml:space="preserve">If a woman is between age 15–17 and has </w:t>
                            </w:r>
                            <w:r w:rsidRPr="00417952">
                              <w:rPr>
                                <w:b/>
                                <w:sz w:val="20"/>
                                <w:szCs w:val="20"/>
                              </w:rPr>
                              <w:t>not</w:t>
                            </w:r>
                            <w:r w:rsidRPr="00417952">
                              <w:rPr>
                                <w:sz w:val="20"/>
                                <w:szCs w:val="20"/>
                              </w:rPr>
                              <w:t xml:space="preserve"> been married, a parent or primary caregiver must give consent for her. This should be noted on the </w:t>
                            </w:r>
                            <w:r w:rsidRPr="00417952">
                              <w:rPr>
                                <w:color w:val="auto"/>
                                <w:sz w:val="20"/>
                                <w:szCs w:val="20"/>
                                <w:highlight w:val="yellow"/>
                              </w:rPr>
                              <w:t>Informed Consent</w:t>
                            </w:r>
                            <w:r w:rsidRPr="00417952">
                              <w:rPr>
                                <w:color w:val="auto"/>
                                <w:sz w:val="20"/>
                                <w:szCs w:val="20"/>
                              </w:rPr>
                              <w:t xml:space="preserve"> </w:t>
                            </w:r>
                            <w:r w:rsidRPr="00417952">
                              <w:rPr>
                                <w:color w:val="auto"/>
                                <w:sz w:val="20"/>
                                <w:szCs w:val="20"/>
                                <w:highlight w:val="yellow"/>
                              </w:rPr>
                              <w:t>sheet</w:t>
                            </w:r>
                            <w:r w:rsidRPr="00417952">
                              <w:rPr>
                                <w:sz w:val="20"/>
                                <w:szCs w:val="20"/>
                              </w:rPr>
                              <w:t xml:space="preserve">. In this case, the young woman must also provide </w:t>
                            </w:r>
                            <w:r w:rsidRPr="00417952">
                              <w:rPr>
                                <w:iCs/>
                                <w:sz w:val="20"/>
                                <w:szCs w:val="20"/>
                              </w:rPr>
                              <w:t>assent</w:t>
                            </w:r>
                            <w:r w:rsidRPr="00417952">
                              <w:rPr>
                                <w:i/>
                                <w:iCs/>
                                <w:sz w:val="20"/>
                                <w:szCs w:val="20"/>
                              </w:rPr>
                              <w:t>,</w:t>
                            </w:r>
                            <w:r w:rsidRPr="00417952">
                              <w:rPr>
                                <w:sz w:val="20"/>
                                <w:szCs w:val="20"/>
                              </w:rPr>
                              <w:t xml:space="preserve"> that is, she must agree to participate. If she does not agree, she cannot be compelled to participate.</w:t>
                            </w:r>
                          </w:p>
                          <w:p w14:paraId="5B6AF9A3" w14:textId="77777777" w:rsidR="00C0425D" w:rsidRDefault="00C0425D" w:rsidP="00417952">
                            <w:pPr>
                              <w:jc w:val="center"/>
                              <w:rPr>
                                <w:color w:val="9BBB59" w:themeColor="accent3"/>
                              </w:rPr>
                            </w:pPr>
                            <w:r>
                              <w:rPr>
                                <w:color w:val="9BBB59" w:themeColor="accent3"/>
                                <w:spacing w:val="320"/>
                                <w:sz w:val="26"/>
                                <w:szCs w:val="26"/>
                              </w:rPr>
                              <w:t>●●</w:t>
                            </w:r>
                            <w:r>
                              <w:rPr>
                                <w:color w:val="9BBB59" w:themeColor="accent3"/>
                                <w:sz w:val="26"/>
                                <w:szCs w:val="26"/>
                              </w:rPr>
                              <w:t>●</w:t>
                            </w:r>
                          </w:p>
                          <w:p w14:paraId="31F7D8D4" w14:textId="77777777" w:rsidR="00C0425D" w:rsidRDefault="00C0425D" w:rsidP="00417952">
                            <w:pPr>
                              <w:spacing w:line="240" w:lineRule="auto"/>
                              <w:rPr>
                                <w:sz w:val="2"/>
                                <w:szCs w:val="2"/>
                              </w:rPr>
                            </w:pPr>
                          </w:p>
                        </w:txbxContent>
                      </wps:txbx>
                      <wps:bodyPr rot="0" vert="horz" wrap="square" lIns="91440" tIns="45720" rIns="91440" bIns="45720" anchor="t" anchorCtr="0" upright="1">
                        <a:noAutofit/>
                      </wps:bodyPr>
                    </wps:wsp>
                  </a:graphicData>
                </a:graphic>
              </wp:inline>
            </w:drawing>
          </mc:Choice>
          <mc:Fallback>
            <w:pict>
              <v:rect w14:anchorId="753E5FE1" id="_x0000_s1048" style="width:468pt;height:16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" stroked="f">
                <v:shadow on="t" type="perspective" color="black" opacity="26214f" offset="0,0" matrix="66847f,,,66847f"/>
                <v:textbox>
                  <w:txbxContent>
                    <w:p w14:paraId="7B69688D" w14:textId="77777777" w:rsidR="00C0425D" w:rsidRDefault="00C0425D" w:rsidP="00417952">
                      <w:pPr>
                        <w:jc w:val="center"/>
                        <w:rPr>
                          <w:color w:val="9BBB59" w:themeColor="accent3"/>
                        </w:rPr>
                      </w:pPr>
                      <w:r>
                        <w:rPr>
                          <w:color w:val="9BBB59" w:themeColor="accent3"/>
                          <w:spacing w:val="320"/>
                          <w:sz w:val="26"/>
                          <w:szCs w:val="26"/>
                        </w:rPr>
                        <w:t>●●</w:t>
                      </w:r>
                      <w:r>
                        <w:rPr>
                          <w:color w:val="9BBB59" w:themeColor="accent3"/>
                          <w:sz w:val="26"/>
                          <w:szCs w:val="26"/>
                        </w:rPr>
                        <w:t>●</w:t>
                      </w:r>
                    </w:p>
                    <w:p w14:paraId="15DCD7AB" w14:textId="77777777" w:rsidR="00C0425D" w:rsidRPr="00417952" w:rsidRDefault="00C0425D" w:rsidP="00417952">
                      <w:pPr>
                        <w:spacing w:after="120"/>
                        <w:jc w:val="center"/>
                        <w:rPr>
                          <w:i/>
                          <w:sz w:val="20"/>
                          <w:szCs w:val="20"/>
                          <w:u w:val="single"/>
                        </w:rPr>
                      </w:pPr>
                      <w:r w:rsidRPr="00417952">
                        <w:rPr>
                          <w:i/>
                          <w:sz w:val="20"/>
                          <w:szCs w:val="20"/>
                          <w:u w:val="single"/>
                        </w:rPr>
                        <w:t>Obtaining Informed Consent from Women Ages 15-17:</w:t>
                      </w:r>
                    </w:p>
                    <w:p w14:paraId="544A8B12" w14:textId="77777777" w:rsidR="00C0425D" w:rsidRPr="00417952" w:rsidRDefault="00C0425D" w:rsidP="00417952">
                      <w:pPr>
                        <w:spacing w:after="120"/>
                        <w:rPr>
                          <w:sz w:val="20"/>
                          <w:szCs w:val="20"/>
                        </w:rPr>
                      </w:pPr>
                      <w:r w:rsidRPr="00417952">
                        <w:rPr>
                          <w:sz w:val="20"/>
                          <w:szCs w:val="20"/>
                        </w:rPr>
                        <w:t xml:space="preserve">People under the age of 18 are considered minors who generally do not have the legal authority to provide informed consent by themselves. </w:t>
                      </w:r>
                    </w:p>
                    <w:p w14:paraId="4AC6041C" w14:textId="77777777" w:rsidR="00C0425D" w:rsidRPr="00417952" w:rsidRDefault="00C0425D" w:rsidP="00417952">
                      <w:pPr>
                        <w:spacing w:after="120"/>
                        <w:rPr>
                          <w:sz w:val="20"/>
                          <w:szCs w:val="20"/>
                        </w:rPr>
                      </w:pPr>
                      <w:r w:rsidRPr="00417952">
                        <w:rPr>
                          <w:sz w:val="20"/>
                          <w:szCs w:val="20"/>
                        </w:rPr>
                        <w:t>However, if a woman is between ages 15–17 and has been married, she does have the right to provide her own informed consent.</w:t>
                      </w:r>
                    </w:p>
                    <w:p w14:paraId="29988675" w14:textId="77777777" w:rsidR="00C0425D" w:rsidRPr="00417952" w:rsidRDefault="00C0425D" w:rsidP="00417952">
                      <w:pPr>
                        <w:spacing w:after="120"/>
                        <w:rPr>
                          <w:rFonts w:asciiTheme="majorHAnsi" w:eastAsiaTheme="majorEastAsia" w:hAnsiTheme="majorHAnsi" w:cstheme="majorBidi"/>
                          <w:color w:val="E36C0A" w:themeColor="accent6" w:themeShade="BF"/>
                          <w:sz w:val="20"/>
                          <w:szCs w:val="20"/>
                        </w:rPr>
                      </w:pPr>
                      <w:r w:rsidRPr="00417952">
                        <w:rPr>
                          <w:sz w:val="20"/>
                          <w:szCs w:val="20"/>
                        </w:rPr>
                        <w:t xml:space="preserve">If a woman is between age 15–17 and has </w:t>
                      </w:r>
                      <w:r w:rsidRPr="00417952">
                        <w:rPr>
                          <w:b/>
                          <w:sz w:val="20"/>
                          <w:szCs w:val="20"/>
                        </w:rPr>
                        <w:t>not</w:t>
                      </w:r>
                      <w:r w:rsidRPr="00417952">
                        <w:rPr>
                          <w:sz w:val="20"/>
                          <w:szCs w:val="20"/>
                        </w:rPr>
                        <w:t xml:space="preserve"> been married, a parent or primary caregiver must give consent for her. This should be noted on the </w:t>
                      </w:r>
                      <w:r w:rsidRPr="00417952">
                        <w:rPr>
                          <w:color w:val="auto"/>
                          <w:sz w:val="20"/>
                          <w:szCs w:val="20"/>
                          <w:highlight w:val="yellow"/>
                        </w:rPr>
                        <w:t>Informed Consent</w:t>
                      </w:r>
                      <w:r w:rsidRPr="00417952">
                        <w:rPr>
                          <w:color w:val="auto"/>
                          <w:sz w:val="20"/>
                          <w:szCs w:val="20"/>
                        </w:rPr>
                        <w:t xml:space="preserve"> </w:t>
                      </w:r>
                      <w:r w:rsidRPr="00417952">
                        <w:rPr>
                          <w:color w:val="auto"/>
                          <w:sz w:val="20"/>
                          <w:szCs w:val="20"/>
                          <w:highlight w:val="yellow"/>
                        </w:rPr>
                        <w:t>sheet</w:t>
                      </w:r>
                      <w:r w:rsidRPr="00417952">
                        <w:rPr>
                          <w:sz w:val="20"/>
                          <w:szCs w:val="20"/>
                        </w:rPr>
                        <w:t xml:space="preserve">. In this case, the young woman must also provide </w:t>
                      </w:r>
                      <w:r w:rsidRPr="00417952">
                        <w:rPr>
                          <w:iCs/>
                          <w:sz w:val="20"/>
                          <w:szCs w:val="20"/>
                        </w:rPr>
                        <w:t>assent</w:t>
                      </w:r>
                      <w:r w:rsidRPr="00417952">
                        <w:rPr>
                          <w:i/>
                          <w:iCs/>
                          <w:sz w:val="20"/>
                          <w:szCs w:val="20"/>
                        </w:rPr>
                        <w:t>,</w:t>
                      </w:r>
                      <w:r w:rsidRPr="00417952">
                        <w:rPr>
                          <w:sz w:val="20"/>
                          <w:szCs w:val="20"/>
                        </w:rPr>
                        <w:t xml:space="preserve"> that is, she must agree to participate. If she does not agree, she cannot be compelled to participate.</w:t>
                      </w:r>
                    </w:p>
                    <w:p w14:paraId="5B6AF9A3" w14:textId="77777777" w:rsidR="00C0425D" w:rsidRDefault="00C0425D" w:rsidP="00417952">
                      <w:pPr>
                        <w:jc w:val="center"/>
                        <w:rPr>
                          <w:color w:val="9BBB59" w:themeColor="accent3"/>
                        </w:rPr>
                      </w:pPr>
                      <w:r>
                        <w:rPr>
                          <w:color w:val="9BBB59" w:themeColor="accent3"/>
                          <w:spacing w:val="320"/>
                          <w:sz w:val="26"/>
                          <w:szCs w:val="26"/>
                        </w:rPr>
                        <w:t>●●</w:t>
                      </w:r>
                      <w:r>
                        <w:rPr>
                          <w:color w:val="9BBB59" w:themeColor="accent3"/>
                          <w:sz w:val="26"/>
                          <w:szCs w:val="26"/>
                        </w:rPr>
                        <w:t>●</w:t>
                      </w:r>
                    </w:p>
                    <w:p w14:paraId="31F7D8D4" w14:textId="77777777" w:rsidR="00C0425D" w:rsidRDefault="00C0425D" w:rsidP="00417952">
                      <w:pPr>
                        <w:spacing w:line="240" w:lineRule="auto"/>
                        <w:rPr>
                          <w:sz w:val="2"/>
                          <w:szCs w:val="2"/>
                        </w:rPr>
                      </w:pPr>
                    </w:p>
                  </w:txbxContent>
                </v:textbox>
                <w10:anchorlock/>
              </v:rect>
            </w:pict>
          </mc:Fallback>
        </mc:AlternateContent>
      </w:r>
    </w:p>
    <w:p w14:paraId="1FA80CD3" w14:textId="3EB6F35D" w:rsidR="00755FA0" w:rsidRDefault="00755FA0" w:rsidP="00417952">
      <w:pPr>
        <w:pStyle w:val="Heading4"/>
      </w:pPr>
      <w:r w:rsidRPr="00815395">
        <w:t xml:space="preserve">Item </w:t>
      </w:r>
      <w:r w:rsidR="00E01BBA">
        <w:t>401</w:t>
      </w:r>
      <w:r w:rsidR="00417952">
        <w:t>,</w:t>
      </w:r>
      <w:r w:rsidRPr="00815395">
        <w:t xml:space="preserve"> </w:t>
      </w:r>
      <w:r>
        <w:t>“</w:t>
      </w:r>
      <w:r w:rsidRPr="00815395">
        <w:t xml:space="preserve">In what month and year </w:t>
      </w:r>
      <w:proofErr w:type="gramStart"/>
      <w:r w:rsidRPr="00815395">
        <w:t>were</w:t>
      </w:r>
      <w:proofErr w:type="gramEnd"/>
      <w:r w:rsidRPr="00815395">
        <w:t xml:space="preserve"> you born?</w:t>
      </w:r>
      <w:r>
        <w:t>”</w:t>
      </w:r>
    </w:p>
    <w:p w14:paraId="0D00CA4E" w14:textId="1081B8E5" w:rsidR="00755FA0" w:rsidRDefault="00755FA0" w:rsidP="00BA4227">
      <w:pPr>
        <w:pStyle w:val="BodyText0"/>
      </w:pPr>
      <w:r w:rsidRPr="00815395">
        <w:t xml:space="preserve">Ask </w:t>
      </w:r>
      <w:r>
        <w:t xml:space="preserve">for </w:t>
      </w:r>
      <w:r w:rsidRPr="00815395">
        <w:t xml:space="preserve">the month and year the respondent was born. Enter </w:t>
      </w:r>
      <w:r>
        <w:t xml:space="preserve">the </w:t>
      </w:r>
      <w:r w:rsidRPr="00815395">
        <w:t>month as two digits</w:t>
      </w:r>
      <w:r w:rsidR="00D379CF" w:rsidRPr="00815395">
        <w:t xml:space="preserve">, using </w:t>
      </w:r>
      <w:r w:rsidR="00DB3E49">
        <w:t>a ‘</w:t>
      </w:r>
      <w:r w:rsidR="00D379CF" w:rsidRPr="00815395">
        <w:t>0</w:t>
      </w:r>
      <w:r w:rsidR="00DB3E49">
        <w:t>’</w:t>
      </w:r>
      <w:r w:rsidR="00D379CF" w:rsidRPr="00815395">
        <w:t xml:space="preserve"> before </w:t>
      </w:r>
      <w:r w:rsidR="00DD77C8">
        <w:t xml:space="preserve">months </w:t>
      </w:r>
      <w:r w:rsidR="00D379CF" w:rsidRPr="00815395">
        <w:t>1 through 9</w:t>
      </w:r>
      <w:r w:rsidR="00D379CF">
        <w:t>,</w:t>
      </w:r>
      <w:r w:rsidRPr="00815395">
        <w:t xml:space="preserve"> and year as four digits. For example, </w:t>
      </w:r>
      <w:r w:rsidR="00DB3E49">
        <w:t xml:space="preserve">if the respondent was born in February 1990, </w:t>
      </w:r>
      <w:r w:rsidRPr="00815395">
        <w:t xml:space="preserve">enter February as ‘02’ and </w:t>
      </w:r>
      <w:r w:rsidR="00DB3E49">
        <w:t xml:space="preserve">the </w:t>
      </w:r>
      <w:r w:rsidRPr="00815395">
        <w:t>year as ‘1990’.</w:t>
      </w:r>
      <w:r w:rsidR="00143A16">
        <w:t xml:space="preserve"> </w:t>
      </w:r>
      <w:r w:rsidRPr="00815395">
        <w:t xml:space="preserve">If </w:t>
      </w:r>
      <w:r>
        <w:t xml:space="preserve">the </w:t>
      </w:r>
      <w:r w:rsidR="00DD77C8">
        <w:t xml:space="preserve">respondent does not know her birth </w:t>
      </w:r>
      <w:r w:rsidRPr="00815395">
        <w:t>month</w:t>
      </w:r>
      <w:r w:rsidR="00DD77C8">
        <w:t>,</w:t>
      </w:r>
      <w:r w:rsidRPr="00815395">
        <w:t xml:space="preserve"> enter ‘98’</w:t>
      </w:r>
      <w:r w:rsidR="00DD77C8">
        <w:t xml:space="preserve"> (</w:t>
      </w:r>
      <w:r w:rsidR="0052716C">
        <w:t>DON’T KNOW MONTH</w:t>
      </w:r>
      <w:r w:rsidR="00DD77C8">
        <w:t>)</w:t>
      </w:r>
      <w:r w:rsidR="0052716C">
        <w:t xml:space="preserve"> for the month</w:t>
      </w:r>
      <w:r w:rsidRPr="00815395">
        <w:t xml:space="preserve">. If </w:t>
      </w:r>
      <w:r>
        <w:t xml:space="preserve">the </w:t>
      </w:r>
      <w:r w:rsidR="00DD77C8">
        <w:t xml:space="preserve">respondent does not know her birth </w:t>
      </w:r>
      <w:r w:rsidRPr="00815395">
        <w:t>year</w:t>
      </w:r>
      <w:r w:rsidR="00DD77C8">
        <w:t>,</w:t>
      </w:r>
      <w:r w:rsidRPr="00815395">
        <w:t xml:space="preserve"> enter ‘9998’ </w:t>
      </w:r>
      <w:r w:rsidR="00DD77C8">
        <w:t>(</w:t>
      </w:r>
      <w:r w:rsidR="0052716C">
        <w:t>DON’T KNOW YEAR</w:t>
      </w:r>
      <w:r w:rsidR="00DD77C8">
        <w:t>)</w:t>
      </w:r>
      <w:r w:rsidR="0052716C">
        <w:t xml:space="preserve"> for the year</w:t>
      </w:r>
      <w:r w:rsidRPr="00815395">
        <w:t xml:space="preserve">. </w:t>
      </w:r>
    </w:p>
    <w:p w14:paraId="12F628AD" w14:textId="179021FE" w:rsidR="00755FA0" w:rsidRDefault="00755FA0" w:rsidP="00417952">
      <w:pPr>
        <w:pStyle w:val="Heading4"/>
      </w:pPr>
      <w:r w:rsidRPr="00815395">
        <w:lastRenderedPageBreak/>
        <w:t xml:space="preserve">Item </w:t>
      </w:r>
      <w:r w:rsidR="00E01BBA">
        <w:t>402</w:t>
      </w:r>
      <w:r w:rsidR="00417952">
        <w:t>,</w:t>
      </w:r>
      <w:r w:rsidRPr="00815395">
        <w:t xml:space="preserve"> </w:t>
      </w:r>
      <w:r>
        <w:t>“</w:t>
      </w:r>
      <w:r w:rsidRPr="00815395">
        <w:t>Please tell me how old you are. What was your age at your last birthday?</w:t>
      </w:r>
      <w:r>
        <w:t>”</w:t>
      </w:r>
    </w:p>
    <w:p w14:paraId="08833690" w14:textId="63F19EF5" w:rsidR="00755FA0" w:rsidRPr="00815395" w:rsidRDefault="00DB3E49" w:rsidP="00BA4227">
      <w:pPr>
        <w:pStyle w:val="BodyText0"/>
      </w:pPr>
      <w:r>
        <w:t>Ask the question and then</w:t>
      </w:r>
      <w:r w:rsidR="00755FA0" w:rsidRPr="00815395">
        <w:t xml:space="preserve"> to verify </w:t>
      </w:r>
      <w:r>
        <w:t xml:space="preserve">that the respondent provided </w:t>
      </w:r>
      <w:r w:rsidR="00755FA0" w:rsidRPr="00815395">
        <w:t>the correct age</w:t>
      </w:r>
      <w:r w:rsidR="00755FA0">
        <w:t xml:space="preserve">, probe further to </w:t>
      </w:r>
      <w:r>
        <w:t xml:space="preserve">find out </w:t>
      </w:r>
      <w:r w:rsidR="00755FA0">
        <w:t>what he</w:t>
      </w:r>
      <w:r w:rsidR="00755FA0" w:rsidRPr="00815395">
        <w:t xml:space="preserve">r age was at </w:t>
      </w:r>
      <w:r w:rsidR="0052716C">
        <w:t xml:space="preserve">her </w:t>
      </w:r>
      <w:r w:rsidR="00755FA0" w:rsidRPr="00815395">
        <w:t xml:space="preserve">last birthday. Always record ages in completed years. For example, if a </w:t>
      </w:r>
      <w:r w:rsidR="0052716C">
        <w:t>woman</w:t>
      </w:r>
      <w:r w:rsidR="00755FA0" w:rsidRPr="00815395">
        <w:t>’s age is 1</w:t>
      </w:r>
      <w:r w:rsidR="00755FA0">
        <w:t>5</w:t>
      </w:r>
      <w:r w:rsidR="00755FA0" w:rsidRPr="00815395">
        <w:t xml:space="preserve"> years and 4 months, </w:t>
      </w:r>
      <w:r>
        <w:t>you would record the woman’s age as 15</w:t>
      </w:r>
      <w:r w:rsidR="00755FA0" w:rsidRPr="00815395">
        <w:t>. Similarly</w:t>
      </w:r>
      <w:r w:rsidR="00E01BBA">
        <w:t>,</w:t>
      </w:r>
      <w:r w:rsidR="00755FA0" w:rsidRPr="00815395">
        <w:t xml:space="preserve"> if </w:t>
      </w:r>
      <w:r>
        <w:t>a woman’s</w:t>
      </w:r>
      <w:r w:rsidR="00755FA0">
        <w:t xml:space="preserve"> </w:t>
      </w:r>
      <w:r w:rsidR="00755FA0" w:rsidRPr="00815395">
        <w:t>age is 1</w:t>
      </w:r>
      <w:r w:rsidR="00755FA0">
        <w:t>5</w:t>
      </w:r>
      <w:r w:rsidR="00755FA0" w:rsidRPr="00815395">
        <w:t xml:space="preserve"> years </w:t>
      </w:r>
      <w:r>
        <w:t xml:space="preserve">and 11 months, you would still record her age as </w:t>
      </w:r>
      <w:r w:rsidR="00755FA0" w:rsidRPr="00815395">
        <w:t>15.</w:t>
      </w:r>
    </w:p>
    <w:p w14:paraId="0B4A63C0" w14:textId="2A3E96B4" w:rsidR="00755FA0" w:rsidRPr="00815395" w:rsidRDefault="00755FA0" w:rsidP="00417952">
      <w:pPr>
        <w:pStyle w:val="BodyText0"/>
      </w:pPr>
      <w:r w:rsidRPr="00815395">
        <w:t xml:space="preserve">If the respondent knows her age, </w:t>
      </w:r>
      <w:r>
        <w:t xml:space="preserve">record her response and </w:t>
      </w:r>
      <w:r w:rsidRPr="00815395">
        <w:t xml:space="preserve">skip to </w:t>
      </w:r>
      <w:r w:rsidR="00B76CDB">
        <w:t>i</w:t>
      </w:r>
      <w:r w:rsidR="0052716C">
        <w:t xml:space="preserve">tem </w:t>
      </w:r>
      <w:r w:rsidR="00E01BBA">
        <w:t>404</w:t>
      </w:r>
      <w:r w:rsidRPr="00815395">
        <w:t>.</w:t>
      </w:r>
      <w:r w:rsidR="0052716C">
        <w:t xml:space="preserve"> </w:t>
      </w:r>
      <w:r w:rsidRPr="00815395">
        <w:t xml:space="preserve">If the respondent </w:t>
      </w:r>
      <w:r w:rsidR="00DB3E49">
        <w:t xml:space="preserve">does not know </w:t>
      </w:r>
      <w:r w:rsidRPr="00815395">
        <w:t xml:space="preserve">how old she is, enter ‘98’ </w:t>
      </w:r>
      <w:r w:rsidR="0052716C">
        <w:t xml:space="preserve">(DON’T KNOW AGE) </w:t>
      </w:r>
      <w:r w:rsidRPr="00815395">
        <w:t xml:space="preserve">and </w:t>
      </w:r>
      <w:proofErr w:type="gramStart"/>
      <w:r w:rsidR="00DB3E49">
        <w:t>continue on</w:t>
      </w:r>
      <w:proofErr w:type="gramEnd"/>
      <w:r w:rsidR="00DB3E49">
        <w:t xml:space="preserve"> to i</w:t>
      </w:r>
      <w:r w:rsidR="0052716C">
        <w:t xml:space="preserve">tem </w:t>
      </w:r>
      <w:r w:rsidR="00E01BBA">
        <w:t>403</w:t>
      </w:r>
      <w:r w:rsidRPr="00815395">
        <w:t>.</w:t>
      </w:r>
    </w:p>
    <w:p w14:paraId="47B4E611" w14:textId="10DEEBB7" w:rsidR="00755FA0" w:rsidRDefault="00755FA0" w:rsidP="00417952">
      <w:pPr>
        <w:pStyle w:val="Heading4"/>
      </w:pPr>
      <w:r w:rsidRPr="00815395">
        <w:t xml:space="preserve">Item </w:t>
      </w:r>
      <w:r w:rsidR="00E01BBA">
        <w:t>40</w:t>
      </w:r>
      <w:r w:rsidR="008E7610">
        <w:t>3</w:t>
      </w:r>
      <w:r w:rsidR="00417952">
        <w:t>,</w:t>
      </w:r>
      <w:r w:rsidRPr="00815395">
        <w:t xml:space="preserve"> </w:t>
      </w:r>
      <w:r>
        <w:t>“</w:t>
      </w:r>
      <w:r w:rsidRPr="00815395">
        <w:t>Are you between the ages of 15 and 49 years old?</w:t>
      </w:r>
      <w:r>
        <w:t>”</w:t>
      </w:r>
    </w:p>
    <w:p w14:paraId="01EB05B4" w14:textId="1DD12EAA" w:rsidR="00755FA0" w:rsidRPr="00815395" w:rsidRDefault="00755FA0" w:rsidP="00BA4227">
      <w:pPr>
        <w:pStyle w:val="BodyText0"/>
      </w:pPr>
      <w:r w:rsidRPr="00815395">
        <w:t xml:space="preserve">Ask the </w:t>
      </w:r>
      <w:r w:rsidR="00E01BBA">
        <w:t>question</w:t>
      </w:r>
      <w:r w:rsidR="00E01BBA" w:rsidRPr="00815395">
        <w:t xml:space="preserve"> </w:t>
      </w:r>
      <w:r w:rsidRPr="00815395">
        <w:t xml:space="preserve">and record </w:t>
      </w:r>
      <w:r w:rsidR="0052716C">
        <w:t>the respondent’s answer</w:t>
      </w:r>
      <w:r w:rsidRPr="00815395">
        <w:t xml:space="preserve">. </w:t>
      </w:r>
    </w:p>
    <w:p w14:paraId="195AB637" w14:textId="1DD1EF66" w:rsidR="00755FA0" w:rsidRDefault="00755FA0" w:rsidP="00417952">
      <w:pPr>
        <w:pStyle w:val="Heading4"/>
      </w:pPr>
      <w:r w:rsidRPr="00815395">
        <w:t xml:space="preserve">Item </w:t>
      </w:r>
      <w:r w:rsidR="008E7610">
        <w:t>404</w:t>
      </w:r>
      <w:r w:rsidR="00417952">
        <w:t>,</w:t>
      </w:r>
      <w:r w:rsidRPr="00815395">
        <w:t xml:space="preserve"> </w:t>
      </w:r>
      <w:r w:rsidR="00830D17">
        <w:t>(</w:t>
      </w:r>
      <w:r w:rsidR="00417952">
        <w:t>FILTER</w:t>
      </w:r>
      <w:r w:rsidR="00830D17">
        <w:t>)</w:t>
      </w:r>
      <w:r w:rsidR="0052716C">
        <w:t xml:space="preserve"> </w:t>
      </w:r>
      <w:r w:rsidR="00417952">
        <w:t>C</w:t>
      </w:r>
      <w:r w:rsidR="00417952" w:rsidRPr="00815395">
        <w:t xml:space="preserve">heck </w:t>
      </w:r>
      <w:r w:rsidR="00E01BBA">
        <w:t>4</w:t>
      </w:r>
      <w:r w:rsidRPr="00815395">
        <w:t>0</w:t>
      </w:r>
      <w:r w:rsidR="00240969">
        <w:t>1</w:t>
      </w:r>
      <w:r w:rsidRPr="00815395">
        <w:t xml:space="preserve">, </w:t>
      </w:r>
      <w:r w:rsidR="00E01BBA">
        <w:t>4</w:t>
      </w:r>
      <w:r w:rsidRPr="00815395">
        <w:t>0</w:t>
      </w:r>
      <w:r w:rsidR="00240969">
        <w:t>2</w:t>
      </w:r>
      <w:r w:rsidR="00417952">
        <w:t>,</w:t>
      </w:r>
      <w:r w:rsidR="00417952" w:rsidRPr="00815395">
        <w:t xml:space="preserve"> and </w:t>
      </w:r>
      <w:r w:rsidR="00E01BBA">
        <w:t>4</w:t>
      </w:r>
      <w:r w:rsidRPr="00815395">
        <w:t>0</w:t>
      </w:r>
      <w:r w:rsidR="00240969">
        <w:t>3</w:t>
      </w:r>
      <w:r w:rsidR="00417952">
        <w:t xml:space="preserve"> (if applicable): I</w:t>
      </w:r>
      <w:r w:rsidR="00417952" w:rsidRPr="00815395">
        <w:t>s the respondent between the ages of 15 and 49 years?</w:t>
      </w:r>
      <w:r w:rsidR="00143A16">
        <w:t xml:space="preserve"> </w:t>
      </w:r>
    </w:p>
    <w:p w14:paraId="480D2689" w14:textId="5B3C37F0" w:rsidR="00755FA0" w:rsidRDefault="00BA4227" w:rsidP="00BA4227">
      <w:pPr>
        <w:pStyle w:val="BodyText0"/>
      </w:pPr>
      <w:r>
        <w:rPr>
          <w:b/>
        </w:rPr>
        <w:t>Purpose:</w:t>
      </w:r>
      <w:r w:rsidR="00755FA0" w:rsidRPr="00815395">
        <w:t xml:space="preserve"> </w:t>
      </w:r>
      <w:r w:rsidR="00755FA0">
        <w:t xml:space="preserve">to verify </w:t>
      </w:r>
      <w:r w:rsidR="00755FA0" w:rsidRPr="00815395">
        <w:t>the respondent</w:t>
      </w:r>
      <w:r w:rsidR="00755FA0">
        <w:t>’s</w:t>
      </w:r>
      <w:r w:rsidR="00755FA0" w:rsidRPr="00815395">
        <w:t xml:space="preserve"> </w:t>
      </w:r>
      <w:r w:rsidR="00755FA0">
        <w:t>age by cross-</w:t>
      </w:r>
      <w:r w:rsidR="00755FA0" w:rsidRPr="00815395">
        <w:t>checking the respondent’</w:t>
      </w:r>
      <w:r w:rsidR="00755FA0">
        <w:t>s answer</w:t>
      </w:r>
      <w:r w:rsidR="00DB3E49">
        <w:t>s</w:t>
      </w:r>
      <w:r w:rsidR="00755FA0">
        <w:t xml:space="preserve"> for </w:t>
      </w:r>
      <w:r w:rsidR="006160BB">
        <w:t xml:space="preserve">items </w:t>
      </w:r>
      <w:r w:rsidR="008E7610">
        <w:t>4</w:t>
      </w:r>
      <w:r w:rsidR="00755FA0">
        <w:t>0</w:t>
      </w:r>
      <w:r w:rsidR="00240969">
        <w:t>1</w:t>
      </w:r>
      <w:r w:rsidR="00755FA0">
        <w:t xml:space="preserve">, </w:t>
      </w:r>
      <w:r w:rsidR="008E7610">
        <w:t>4</w:t>
      </w:r>
      <w:r w:rsidR="00755FA0">
        <w:t>0</w:t>
      </w:r>
      <w:r w:rsidR="00240969">
        <w:t>2</w:t>
      </w:r>
      <w:r w:rsidR="00755FA0">
        <w:t xml:space="preserve"> and </w:t>
      </w:r>
      <w:r w:rsidR="008E7610">
        <w:t>4</w:t>
      </w:r>
      <w:r w:rsidR="00240969">
        <w:t>03</w:t>
      </w:r>
      <w:r w:rsidR="00755FA0">
        <w:t xml:space="preserve">. </w:t>
      </w:r>
    </w:p>
    <w:p w14:paraId="0A817711" w14:textId="3F87ACB9" w:rsidR="00755FA0" w:rsidRDefault="002E6BF8" w:rsidP="00BA4227">
      <w:pPr>
        <w:pStyle w:val="BodyText0"/>
      </w:pPr>
      <w:r>
        <w:t>C</w:t>
      </w:r>
      <w:r w:rsidR="00755FA0" w:rsidRPr="00815395">
        <w:t>ompare the respondent’s answer</w:t>
      </w:r>
      <w:r w:rsidR="00755FA0">
        <w:t>s</w:t>
      </w:r>
      <w:r w:rsidR="00755FA0" w:rsidRPr="00815395">
        <w:t xml:space="preserve"> for </w:t>
      </w:r>
      <w:r>
        <w:t xml:space="preserve">items </w:t>
      </w:r>
      <w:r w:rsidR="008E7610">
        <w:t>4</w:t>
      </w:r>
      <w:r w:rsidR="00755FA0" w:rsidRPr="00815395">
        <w:t>0</w:t>
      </w:r>
      <w:r w:rsidR="00240969">
        <w:t>1</w:t>
      </w:r>
      <w:r w:rsidR="00755FA0" w:rsidRPr="00815395">
        <w:t xml:space="preserve">, </w:t>
      </w:r>
      <w:r w:rsidR="008E7610">
        <w:t>4</w:t>
      </w:r>
      <w:r w:rsidR="00755FA0" w:rsidRPr="00815395">
        <w:t>0</w:t>
      </w:r>
      <w:r w:rsidR="00240969">
        <w:t>2</w:t>
      </w:r>
      <w:r w:rsidR="00755FA0" w:rsidRPr="00815395">
        <w:t xml:space="preserve"> and </w:t>
      </w:r>
      <w:r w:rsidR="008E7610">
        <w:t>4</w:t>
      </w:r>
      <w:r w:rsidR="00755FA0" w:rsidRPr="00815395">
        <w:t>0</w:t>
      </w:r>
      <w:r w:rsidR="00240969">
        <w:t>3</w:t>
      </w:r>
      <w:r w:rsidR="00755FA0" w:rsidRPr="00815395">
        <w:t xml:space="preserve"> to </w:t>
      </w:r>
      <w:r w:rsidR="00755FA0">
        <w:t>confirm that the responses are consistent</w:t>
      </w:r>
      <w:r w:rsidR="00755FA0" w:rsidRPr="00815395">
        <w:t xml:space="preserve">. If there is conflicting information or difference between </w:t>
      </w:r>
      <w:r>
        <w:t>them</w:t>
      </w:r>
      <w:r w:rsidR="00755FA0" w:rsidRPr="00815395">
        <w:t>, try to determine which</w:t>
      </w:r>
      <w:r>
        <w:t xml:space="preserve"> answer is the most </w:t>
      </w:r>
      <w:r w:rsidRPr="00023C53">
        <w:t>accurate</w:t>
      </w:r>
      <w:r w:rsidR="00755FA0" w:rsidRPr="00023C53">
        <w:t xml:space="preserve">, by using </w:t>
      </w:r>
      <w:r w:rsidR="00A60A94">
        <w:rPr>
          <w:iCs/>
          <w:spacing w:val="1"/>
        </w:rPr>
        <w:t>Appendix D,</w:t>
      </w:r>
      <w:r w:rsidR="00755FA0" w:rsidRPr="00023C53">
        <w:rPr>
          <w:iCs/>
          <w:spacing w:val="1"/>
        </w:rPr>
        <w:t xml:space="preserve"> Age</w:t>
      </w:r>
      <w:r w:rsidR="007626BB" w:rsidRPr="00023C53">
        <w:rPr>
          <w:iCs/>
          <w:spacing w:val="1"/>
        </w:rPr>
        <w:t xml:space="preserve"> and </w:t>
      </w:r>
      <w:r w:rsidR="00755FA0" w:rsidRPr="00023C53">
        <w:rPr>
          <w:iCs/>
          <w:spacing w:val="1"/>
        </w:rPr>
        <w:t>Birth</w:t>
      </w:r>
      <w:r w:rsidR="006F208D">
        <w:rPr>
          <w:iCs/>
          <w:spacing w:val="1"/>
        </w:rPr>
        <w:t>d</w:t>
      </w:r>
      <w:r w:rsidR="00755FA0" w:rsidRPr="00023C53">
        <w:rPr>
          <w:iCs/>
          <w:spacing w:val="1"/>
        </w:rPr>
        <w:t>ate Consistency Chart for Survey in 201</w:t>
      </w:r>
      <w:r w:rsidR="0037733A" w:rsidRPr="00023C53">
        <w:rPr>
          <w:iCs/>
          <w:spacing w:val="1"/>
        </w:rPr>
        <w:t xml:space="preserve">8 and 2019. </w:t>
      </w:r>
      <w:r w:rsidR="00755FA0" w:rsidRPr="00023C53">
        <w:t>After</w:t>
      </w:r>
      <w:r w:rsidR="00755FA0" w:rsidRPr="00815395">
        <w:t xml:space="preserve"> verifying that the respondent is between </w:t>
      </w:r>
      <w:r w:rsidR="00240969">
        <w:t xml:space="preserve">the </w:t>
      </w:r>
      <w:r w:rsidR="00755FA0" w:rsidRPr="00815395">
        <w:t>ages</w:t>
      </w:r>
      <w:r w:rsidR="00830D17">
        <w:t xml:space="preserve"> of</w:t>
      </w:r>
      <w:r w:rsidR="00755FA0" w:rsidRPr="00815395">
        <w:t xml:space="preserve"> </w:t>
      </w:r>
      <w:r w:rsidR="00E72259">
        <w:t>15-49</w:t>
      </w:r>
      <w:r w:rsidR="00755FA0" w:rsidRPr="00815395">
        <w:t xml:space="preserve">, record </w:t>
      </w:r>
      <w:r w:rsidR="00755FA0">
        <w:t>‘</w:t>
      </w:r>
      <w:r w:rsidR="00755FA0" w:rsidRPr="00815395">
        <w:t>1</w:t>
      </w:r>
      <w:r w:rsidR="00755FA0">
        <w:t>’</w:t>
      </w:r>
      <w:r w:rsidR="00755FA0" w:rsidRPr="00815395">
        <w:t xml:space="preserve"> </w:t>
      </w:r>
      <w:r w:rsidR="00755FA0">
        <w:t>(</w:t>
      </w:r>
      <w:r w:rsidR="00755FA0" w:rsidRPr="00815395">
        <w:t>YES</w:t>
      </w:r>
      <w:r w:rsidR="00755FA0">
        <w:t>)</w:t>
      </w:r>
      <w:r w:rsidR="00755FA0" w:rsidRPr="00815395">
        <w:t>.</w:t>
      </w:r>
      <w:r w:rsidR="00143A16">
        <w:t xml:space="preserve"> </w:t>
      </w:r>
    </w:p>
    <w:p w14:paraId="4ED91DDE" w14:textId="4987A8EC" w:rsidR="00755FA0" w:rsidRDefault="00755FA0" w:rsidP="00417952">
      <w:pPr>
        <w:pStyle w:val="BodyText0"/>
      </w:pPr>
      <w:r w:rsidRPr="00815395">
        <w:t xml:space="preserve">If </w:t>
      </w:r>
      <w:r>
        <w:t xml:space="preserve">you confirm that the </w:t>
      </w:r>
      <w:r w:rsidRPr="00815395">
        <w:t xml:space="preserve">respondent is </w:t>
      </w:r>
      <w:r w:rsidR="00240969">
        <w:t xml:space="preserve">not </w:t>
      </w:r>
      <w:r w:rsidRPr="00815395">
        <w:t xml:space="preserve">between the ages of </w:t>
      </w:r>
      <w:r w:rsidR="00E72259">
        <w:t>15-49</w:t>
      </w:r>
      <w:r w:rsidR="00240969">
        <w:t xml:space="preserve">, enter </w:t>
      </w:r>
      <w:r>
        <w:t>‘</w:t>
      </w:r>
      <w:r w:rsidRPr="00815395">
        <w:t>2</w:t>
      </w:r>
      <w:r>
        <w:t>’</w:t>
      </w:r>
      <w:r w:rsidRPr="00815395">
        <w:t xml:space="preserve"> </w:t>
      </w:r>
      <w:r>
        <w:t>(</w:t>
      </w:r>
      <w:r w:rsidRPr="00815395">
        <w:t>NO</w:t>
      </w:r>
      <w:r>
        <w:t>)</w:t>
      </w:r>
      <w:r w:rsidR="00240969">
        <w:t xml:space="preserve">, or if you are still not sure if the respondent is between the ages of </w:t>
      </w:r>
      <w:r w:rsidR="00E72259">
        <w:t>15-49</w:t>
      </w:r>
      <w:r w:rsidR="00240969">
        <w:t>, enter</w:t>
      </w:r>
      <w:r w:rsidRPr="00815395">
        <w:t xml:space="preserve"> </w:t>
      </w:r>
      <w:r>
        <w:t>‘8’</w:t>
      </w:r>
      <w:r w:rsidRPr="00815395">
        <w:t xml:space="preserve"> </w:t>
      </w:r>
      <w:r>
        <w:t>(DONT’ KNOW)</w:t>
      </w:r>
      <w:r w:rsidR="00240969">
        <w:t xml:space="preserve">. In both cases, </w:t>
      </w:r>
      <w:r>
        <w:t xml:space="preserve">thank the respondent for her valuable time and end the interview with that respondent. </w:t>
      </w:r>
    </w:p>
    <w:p w14:paraId="2A68CA3F" w14:textId="23A80669" w:rsidR="00755FA0" w:rsidRDefault="00755FA0" w:rsidP="00417952">
      <w:pPr>
        <w:pStyle w:val="BodyText0"/>
      </w:pPr>
      <w:r>
        <w:t>Enter the INELIGIBLE AGE response code on your tablet.</w:t>
      </w:r>
      <w:r w:rsidR="00143A16">
        <w:t xml:space="preserve"> </w:t>
      </w:r>
      <w:r>
        <w:t xml:space="preserve">This will return you to the beginning of Module </w:t>
      </w:r>
      <w:r w:rsidR="008E7610">
        <w:t>4</w:t>
      </w:r>
      <w:r>
        <w:t>, where you can c</w:t>
      </w:r>
      <w:r w:rsidRPr="00815395">
        <w:t xml:space="preserve">heck </w:t>
      </w:r>
      <w:r>
        <w:t>to see if there are</w:t>
      </w:r>
      <w:r w:rsidRPr="00815395">
        <w:t xml:space="preserve"> other women between the ages of </w:t>
      </w:r>
      <w:r w:rsidR="00E72259">
        <w:t xml:space="preserve">15-49 </w:t>
      </w:r>
      <w:r>
        <w:t xml:space="preserve">who are eligible </w:t>
      </w:r>
      <w:r w:rsidR="00240969">
        <w:t xml:space="preserve">to be </w:t>
      </w:r>
      <w:r>
        <w:t>interview</w:t>
      </w:r>
      <w:r w:rsidR="00240969">
        <w:t>ed</w:t>
      </w:r>
      <w:r>
        <w:t xml:space="preserve"> </w:t>
      </w:r>
      <w:r w:rsidR="00240969">
        <w:t xml:space="preserve">for </w:t>
      </w:r>
      <w:r>
        <w:t xml:space="preserve">Module </w:t>
      </w:r>
      <w:r w:rsidR="008E7610">
        <w:t>4</w:t>
      </w:r>
      <w:r w:rsidRPr="00815395">
        <w:t xml:space="preserve">. </w:t>
      </w:r>
    </w:p>
    <w:p w14:paraId="1DC08E9C" w14:textId="3F1F368D" w:rsidR="00755FA0" w:rsidRDefault="00755FA0" w:rsidP="00417952">
      <w:pPr>
        <w:pStyle w:val="BodyText0"/>
      </w:pPr>
      <w:r w:rsidRPr="00815395">
        <w:t xml:space="preserve">If there are additional women </w:t>
      </w:r>
      <w:r>
        <w:t>age</w:t>
      </w:r>
      <w:r w:rsidR="00095397">
        <w:t>s</w:t>
      </w:r>
      <w:r w:rsidRPr="00815395">
        <w:t xml:space="preserve"> 15-49</w:t>
      </w:r>
      <w:r w:rsidR="00505472" w:rsidRPr="00505472">
        <w:t xml:space="preserve"> </w:t>
      </w:r>
      <w:r w:rsidR="00505472">
        <w:t>in the household</w:t>
      </w:r>
      <w:r w:rsidRPr="00815395">
        <w:t xml:space="preserve">, </w:t>
      </w:r>
      <w:r>
        <w:t xml:space="preserve">select the next eligible respondent from the drop-down menu </w:t>
      </w:r>
      <w:r w:rsidR="0052716C">
        <w:t xml:space="preserve">on the tablet </w:t>
      </w:r>
      <w:r>
        <w:t xml:space="preserve">and </w:t>
      </w:r>
      <w:r w:rsidR="00505472">
        <w:t>ensure</w:t>
      </w:r>
      <w:r>
        <w:t xml:space="preserve"> informed consent</w:t>
      </w:r>
      <w:r w:rsidRPr="00815395">
        <w:t xml:space="preserve">. </w:t>
      </w:r>
      <w:r w:rsidR="0052716C">
        <w:t>If you are conducting the interview with a paper questionnaire, c</w:t>
      </w:r>
      <w:r w:rsidR="0052716C" w:rsidRPr="001B0539">
        <w:t xml:space="preserve">heck </w:t>
      </w:r>
      <w:r w:rsidR="0052716C">
        <w:t xml:space="preserve">Module 1, </w:t>
      </w:r>
      <w:r w:rsidR="0052716C" w:rsidRPr="00182D5E">
        <w:rPr>
          <w:i/>
        </w:rPr>
        <w:t>Household Roster and Demographics</w:t>
      </w:r>
      <w:r w:rsidR="0052716C">
        <w:rPr>
          <w:i/>
        </w:rPr>
        <w:t>,</w:t>
      </w:r>
      <w:r w:rsidR="0052716C">
        <w:t xml:space="preserve"> </w:t>
      </w:r>
      <w:r w:rsidR="0052716C" w:rsidRPr="00815395">
        <w:t xml:space="preserve">for the </w:t>
      </w:r>
      <w:r w:rsidR="0052716C">
        <w:t xml:space="preserve">next eligible </w:t>
      </w:r>
      <w:r w:rsidR="0052716C" w:rsidRPr="00815395">
        <w:t xml:space="preserve">respondent’s name and </w:t>
      </w:r>
      <w:r w:rsidR="0052716C">
        <w:t>line number, record both, and ensur</w:t>
      </w:r>
      <w:r w:rsidR="00505472">
        <w:t>e</w:t>
      </w:r>
      <w:r w:rsidR="0052716C">
        <w:t xml:space="preserve"> informed consent</w:t>
      </w:r>
      <w:r w:rsidR="0052716C" w:rsidRPr="00815395">
        <w:t xml:space="preserve">. </w:t>
      </w:r>
      <w:r w:rsidRPr="00815395">
        <w:t xml:space="preserve">If there are no additional </w:t>
      </w:r>
      <w:r w:rsidR="00505472">
        <w:t xml:space="preserve">eligible </w:t>
      </w:r>
      <w:r w:rsidRPr="00815395">
        <w:t xml:space="preserve">women in the household, </w:t>
      </w:r>
      <w:r w:rsidR="00505472">
        <w:t xml:space="preserve">go </w:t>
      </w:r>
      <w:r w:rsidRPr="00815395">
        <w:t xml:space="preserve">to Module </w:t>
      </w:r>
      <w:r w:rsidR="008E7610">
        <w:t>5</w:t>
      </w:r>
      <w:r w:rsidRPr="00815395">
        <w:t xml:space="preserve">. </w:t>
      </w:r>
    </w:p>
    <w:p w14:paraId="3580D003" w14:textId="54CD1C8F" w:rsidR="00755FA0" w:rsidRDefault="00755FA0" w:rsidP="00417952">
      <w:pPr>
        <w:pStyle w:val="Heading4"/>
      </w:pPr>
      <w:r w:rsidRPr="00815395">
        <w:t xml:space="preserve">Items </w:t>
      </w:r>
      <w:r w:rsidR="008E7610">
        <w:t>408</w:t>
      </w:r>
      <w:r w:rsidRPr="00815395">
        <w:t xml:space="preserve"> through </w:t>
      </w:r>
      <w:r w:rsidR="008E7610">
        <w:t>4</w:t>
      </w:r>
      <w:r w:rsidR="00417952">
        <w:t>30,</w:t>
      </w:r>
      <w:r w:rsidRPr="00815395">
        <w:t xml:space="preserve"> </w:t>
      </w:r>
      <w:r w:rsidR="00A77798">
        <w:t>W</w:t>
      </w:r>
      <w:r w:rsidR="00417952">
        <w:t>omen’s dietary diversity</w:t>
      </w:r>
    </w:p>
    <w:p w14:paraId="29B8CF25" w14:textId="5BA64F39" w:rsidR="00755FA0" w:rsidRPr="00815395" w:rsidRDefault="00BA4227" w:rsidP="00BA4227">
      <w:pPr>
        <w:pStyle w:val="BodyText0"/>
      </w:pPr>
      <w:r>
        <w:rPr>
          <w:b/>
        </w:rPr>
        <w:t>Purpose:</w:t>
      </w:r>
      <w:r w:rsidR="00755FA0" w:rsidRPr="00815395">
        <w:t xml:space="preserve"> to obtain information on the dietary intake of the respondent from the time </w:t>
      </w:r>
      <w:r w:rsidR="00755FA0">
        <w:t>she</w:t>
      </w:r>
      <w:r w:rsidR="00755FA0" w:rsidRPr="00815395">
        <w:t xml:space="preserve"> first woke up yesterday until the time </w:t>
      </w:r>
      <w:r w:rsidR="00755FA0">
        <w:t>she</w:t>
      </w:r>
      <w:r w:rsidR="00755FA0" w:rsidRPr="00815395">
        <w:t xml:space="preserve"> went to sleep </w:t>
      </w:r>
      <w:r w:rsidR="00755FA0">
        <w:t xml:space="preserve">for the night. </w:t>
      </w:r>
      <w:r w:rsidR="00BC2815">
        <w:t>We will do this by</w:t>
      </w:r>
      <w:r w:rsidR="00BC2815" w:rsidRPr="00815395">
        <w:t xml:space="preserve"> recording any </w:t>
      </w:r>
      <w:r w:rsidR="00BC2815">
        <w:t xml:space="preserve">foods </w:t>
      </w:r>
      <w:r w:rsidR="00BC2815" w:rsidRPr="00815395">
        <w:t xml:space="preserve">that </w:t>
      </w:r>
      <w:r w:rsidR="00BC2815">
        <w:t>she</w:t>
      </w:r>
      <w:r w:rsidR="00BC2815" w:rsidRPr="00815395">
        <w:t xml:space="preserve"> ate during this period.</w:t>
      </w:r>
    </w:p>
    <w:p w14:paraId="16A66020" w14:textId="3C391531" w:rsidR="002D76F3" w:rsidRPr="00417952" w:rsidRDefault="00BA4227" w:rsidP="00BA4227">
      <w:pPr>
        <w:pStyle w:val="BodyText0"/>
      </w:pPr>
      <w:r>
        <w:rPr>
          <w:b/>
        </w:rPr>
        <w:t>Instructions:</w:t>
      </w:r>
      <w:r w:rsidR="00755FA0" w:rsidRPr="00417952">
        <w:rPr>
          <w:b/>
        </w:rPr>
        <w:t xml:space="preserve"> </w:t>
      </w:r>
    </w:p>
    <w:p w14:paraId="4C0B9DDC" w14:textId="02EE9A69" w:rsidR="00755FA0" w:rsidRDefault="000A7E44" w:rsidP="00417952">
      <w:pPr>
        <w:pStyle w:val="BodyText0"/>
      </w:pPr>
      <w:r w:rsidRPr="002D76F3">
        <w:rPr>
          <w:b/>
        </w:rPr>
        <w:lastRenderedPageBreak/>
        <w:t>STEP 1.</w:t>
      </w:r>
      <w:r>
        <w:t xml:space="preserve"> </w:t>
      </w:r>
      <w:r w:rsidR="00755FA0" w:rsidRPr="00815395">
        <w:t xml:space="preserve">Read the introductory statement to this section of questions on </w:t>
      </w:r>
      <w:r w:rsidR="00EC4822">
        <w:t>w</w:t>
      </w:r>
      <w:r w:rsidR="00755FA0" w:rsidRPr="00815395">
        <w:t xml:space="preserve">omen’s </w:t>
      </w:r>
      <w:r w:rsidR="00EC4822">
        <w:t>d</w:t>
      </w:r>
      <w:r w:rsidR="00755FA0" w:rsidRPr="00815395">
        <w:t xml:space="preserve">ietary </w:t>
      </w:r>
      <w:r w:rsidR="00EC4822">
        <w:t>d</w:t>
      </w:r>
      <w:r w:rsidR="00755FA0" w:rsidRPr="00815395">
        <w:t>iversity</w:t>
      </w:r>
      <w:r w:rsidR="00755FA0">
        <w:t>:</w:t>
      </w:r>
      <w:r w:rsidR="00143A16">
        <w:t xml:space="preserve"> </w:t>
      </w:r>
      <w:r w:rsidR="00755FA0" w:rsidRPr="00815395">
        <w:t>“Now I</w:t>
      </w:r>
      <w:r w:rsidR="00266231">
        <w:t xml:space="preserve"> woul</w:t>
      </w:r>
      <w:r w:rsidR="00755FA0" w:rsidRPr="00815395">
        <w:t xml:space="preserve">d like to ask you to </w:t>
      </w:r>
      <w:r w:rsidR="00266231">
        <w:t xml:space="preserve">tell me about all the foods and drinks </w:t>
      </w:r>
      <w:r w:rsidR="00755FA0" w:rsidRPr="00815395">
        <w:t xml:space="preserve">that you </w:t>
      </w:r>
      <w:r w:rsidR="00266231">
        <w:t xml:space="preserve">consumed </w:t>
      </w:r>
      <w:r w:rsidR="00755FA0" w:rsidRPr="00815395">
        <w:t xml:space="preserve">yesterday during the day or night, whether you ate it while you were at home or </w:t>
      </w:r>
      <w:r w:rsidR="00266231">
        <w:t>any</w:t>
      </w:r>
      <w:r w:rsidR="00755FA0" w:rsidRPr="00815395">
        <w:t>where else.</w:t>
      </w:r>
      <w:r w:rsidR="00266231">
        <w:t xml:space="preserve"> Please include all foods and drinks, any snacks or small meals, as well as any main meals.”</w:t>
      </w:r>
      <w:r w:rsidR="00143A16">
        <w:t xml:space="preserve"> </w:t>
      </w:r>
    </w:p>
    <w:p w14:paraId="3249A31C" w14:textId="394FB748" w:rsidR="00755FA0" w:rsidRDefault="00755FA0" w:rsidP="00417952">
      <w:pPr>
        <w:pStyle w:val="BodyText0"/>
      </w:pPr>
      <w:r w:rsidRPr="00815395">
        <w:t xml:space="preserve">Begin by asking the respondent to think back </w:t>
      </w:r>
      <w:r>
        <w:t xml:space="preserve">to </w:t>
      </w:r>
      <w:r w:rsidRPr="00815395">
        <w:t xml:space="preserve">when </w:t>
      </w:r>
      <w:r>
        <w:t>she</w:t>
      </w:r>
      <w:r w:rsidRPr="00815395">
        <w:t xml:space="preserve"> first woke up the previous day and if she ate anything.</w:t>
      </w:r>
      <w:r w:rsidR="00143A16">
        <w:t xml:space="preserve"> </w:t>
      </w:r>
      <w:r w:rsidR="005E5830">
        <w:t>Say</w:t>
      </w:r>
      <w:r w:rsidR="00BC2815">
        <w:t>:</w:t>
      </w:r>
      <w:r w:rsidR="005E5830">
        <w:t xml:space="preserve"> </w:t>
      </w:r>
      <w:r w:rsidRPr="00815395">
        <w:t xml:space="preserve">“Think about when you first woke up </w:t>
      </w:r>
      <w:r w:rsidRPr="002D76F3">
        <w:rPr>
          <w:b/>
        </w:rPr>
        <w:t>yesterday</w:t>
      </w:r>
      <w:r w:rsidRPr="00815395">
        <w:t xml:space="preserve">. Did you eat </w:t>
      </w:r>
      <w:r w:rsidR="0054498E">
        <w:t xml:space="preserve">or drink </w:t>
      </w:r>
      <w:r w:rsidRPr="00815395">
        <w:t>anything at that time?”</w:t>
      </w:r>
      <w:r w:rsidR="00143A16">
        <w:t xml:space="preserve"> </w:t>
      </w:r>
      <w:r w:rsidRPr="00815395">
        <w:t>If the respondent answers</w:t>
      </w:r>
      <w:r w:rsidR="000D234C">
        <w:t>,</w:t>
      </w:r>
      <w:r w:rsidRPr="00815395">
        <w:t xml:space="preserve"> </w:t>
      </w:r>
      <w:r w:rsidR="00BC2815">
        <w:t>“Yes</w:t>
      </w:r>
      <w:r w:rsidRPr="00815395">
        <w:t>,</w:t>
      </w:r>
      <w:r w:rsidR="00BC2815">
        <w:t>”</w:t>
      </w:r>
      <w:r w:rsidRPr="00815395">
        <w:t xml:space="preserve"> ask her to list all the items she ate</w:t>
      </w:r>
      <w:r w:rsidR="0054498E">
        <w:t xml:space="preserve"> or drank</w:t>
      </w:r>
      <w:r w:rsidRPr="00815395">
        <w:t xml:space="preserve"> at that time.</w:t>
      </w:r>
      <w:r w:rsidR="00143A16">
        <w:t xml:space="preserve"> </w:t>
      </w:r>
      <w:r w:rsidRPr="00815395">
        <w:t xml:space="preserve">Continue </w:t>
      </w:r>
      <w:r w:rsidR="000A7E44">
        <w:t xml:space="preserve">to probe </w:t>
      </w:r>
      <w:r>
        <w:t>by asking</w:t>
      </w:r>
      <w:r w:rsidR="00BC2815">
        <w:t>:</w:t>
      </w:r>
      <w:r w:rsidRPr="00815395">
        <w:t xml:space="preserve"> “Anything else</w:t>
      </w:r>
      <w:r>
        <w:t>?</w:t>
      </w:r>
      <w:r w:rsidRPr="00815395">
        <w:t>” until the respondent says there is nothing else.</w:t>
      </w:r>
      <w:r w:rsidR="002D76F3">
        <w:t xml:space="preserve"> </w:t>
      </w:r>
    </w:p>
    <w:p w14:paraId="6B20BEF0" w14:textId="0B96435F" w:rsidR="00755FA0" w:rsidRDefault="00755FA0" w:rsidP="00417952">
      <w:pPr>
        <w:pStyle w:val="BodyText0"/>
      </w:pPr>
      <w:r w:rsidRPr="00815395">
        <w:t xml:space="preserve">As the respondent recalls the foods eaten, </w:t>
      </w:r>
      <w:r>
        <w:t>select</w:t>
      </w:r>
      <w:r w:rsidRPr="00815395">
        <w:t xml:space="preserve"> </w:t>
      </w:r>
      <w:r>
        <w:t>‘</w:t>
      </w:r>
      <w:r w:rsidR="000D234C">
        <w:t>1’ (YES)</w:t>
      </w:r>
      <w:r>
        <w:t xml:space="preserve"> for </w:t>
      </w:r>
      <w:r w:rsidRPr="00815395">
        <w:t xml:space="preserve">the corresponding food </w:t>
      </w:r>
      <w:r w:rsidR="000A7E44">
        <w:t xml:space="preserve">categories </w:t>
      </w:r>
      <w:r w:rsidRPr="00815395">
        <w:t xml:space="preserve">among items </w:t>
      </w:r>
      <w:r w:rsidR="00BC752E">
        <w:t>409</w:t>
      </w:r>
      <w:r w:rsidRPr="00815395">
        <w:t xml:space="preserve"> through </w:t>
      </w:r>
      <w:r w:rsidR="00BC752E">
        <w:t>4</w:t>
      </w:r>
      <w:r w:rsidR="002B7FD6">
        <w:t>29</w:t>
      </w:r>
      <w:r w:rsidRPr="00815395">
        <w:t>.</w:t>
      </w:r>
      <w:r w:rsidR="00143A16">
        <w:t xml:space="preserve"> </w:t>
      </w:r>
    </w:p>
    <w:p w14:paraId="6249DEF8" w14:textId="084BD35C" w:rsidR="00755FA0" w:rsidRPr="00FC2FA2" w:rsidRDefault="00755FA0" w:rsidP="00417952">
      <w:pPr>
        <w:pStyle w:val="Bulletedlist"/>
      </w:pPr>
      <w:r>
        <w:t xml:space="preserve">A respondent may mention foods from the same food </w:t>
      </w:r>
      <w:r w:rsidR="000A7E44">
        <w:t xml:space="preserve">category </w:t>
      </w:r>
      <w:r>
        <w:t xml:space="preserve">more than once; ‘YES’ only needs to be entered for the first mention. For example, a respondent may report that she ate mango for breakfast; you would record ‘YES’ for that </w:t>
      </w:r>
      <w:r w:rsidR="000A7E44">
        <w:t>category</w:t>
      </w:r>
      <w:r>
        <w:t xml:space="preserve">. She may later report that she ate some papaya as a snack in the afternoon. Because you have already entered ‘YES’ for the mango for the vitamin A-rich fruits </w:t>
      </w:r>
      <w:r w:rsidR="000A7E44">
        <w:t>category</w:t>
      </w:r>
      <w:r>
        <w:t>, you do not need enter ‘YES’ again for the papaya.</w:t>
      </w:r>
      <w:r w:rsidR="00143A16">
        <w:t xml:space="preserve"> </w:t>
      </w:r>
    </w:p>
    <w:p w14:paraId="46FBAB95" w14:textId="7B5F0902" w:rsidR="00755FA0" w:rsidRDefault="00755FA0" w:rsidP="00417952">
      <w:pPr>
        <w:pStyle w:val="Bulletedlist"/>
      </w:pPr>
      <w:r w:rsidRPr="00FC2FA2">
        <w:t xml:space="preserve">If any food mentioned by the respondent is not listed in any of the food </w:t>
      </w:r>
      <w:r w:rsidR="000A7E44">
        <w:t>categories</w:t>
      </w:r>
      <w:r w:rsidRPr="00FC2FA2">
        <w:t xml:space="preserve">, select </w:t>
      </w:r>
      <w:r w:rsidR="00BC2815">
        <w:t xml:space="preserve">item </w:t>
      </w:r>
      <w:r w:rsidR="000D234C">
        <w:t>430 (</w:t>
      </w:r>
      <w:r w:rsidR="00BC752E">
        <w:t xml:space="preserve">ANY </w:t>
      </w:r>
      <w:r w:rsidRPr="00FC2FA2">
        <w:t>OTHER FOODS</w:t>
      </w:r>
      <w:r w:rsidR="00BC752E">
        <w:t xml:space="preserve">) </w:t>
      </w:r>
      <w:r w:rsidRPr="00FC2FA2">
        <w:t xml:space="preserve">and </w:t>
      </w:r>
      <w:r w:rsidR="00BC752E">
        <w:t xml:space="preserve">enter </w:t>
      </w:r>
      <w:r w:rsidRPr="00FC2FA2">
        <w:t xml:space="preserve">the </w:t>
      </w:r>
      <w:r w:rsidR="000D234C">
        <w:t xml:space="preserve">name of the </w:t>
      </w:r>
      <w:r w:rsidRPr="00FC2FA2">
        <w:t>food</w:t>
      </w:r>
      <w:r w:rsidR="000D234C">
        <w:t xml:space="preserve"> in the field</w:t>
      </w:r>
      <w:r w:rsidRPr="00FC2FA2">
        <w:t>.</w:t>
      </w:r>
    </w:p>
    <w:p w14:paraId="729FF7ED" w14:textId="7C99DADE" w:rsidR="005E5830" w:rsidRDefault="005E5830" w:rsidP="00417952">
      <w:pPr>
        <w:pStyle w:val="Bulletedlist"/>
      </w:pPr>
      <w:r w:rsidRPr="005E5830">
        <w:t>If the respondent mentions a mixed dish like porridge, sauce, or stew, ask her about the ingredients in that mixed dish.</w:t>
      </w:r>
      <w:r w:rsidR="00143A16">
        <w:t xml:space="preserve"> </w:t>
      </w:r>
      <w:r w:rsidRPr="005E5830">
        <w:t>Ask</w:t>
      </w:r>
      <w:r w:rsidR="00BC2815">
        <w:t>:</w:t>
      </w:r>
      <w:r w:rsidRPr="005E5830">
        <w:t xml:space="preserve"> “What ingredients were in that [mixed dish]?” Probe further</w:t>
      </w:r>
      <w:r w:rsidR="00BC2815">
        <w:t>:</w:t>
      </w:r>
      <w:r w:rsidR="00830432">
        <w:t xml:space="preserve"> “Anything else</w:t>
      </w:r>
      <w:r w:rsidR="00BC2815">
        <w:t>?</w:t>
      </w:r>
      <w:r w:rsidR="00830432">
        <w:t>”</w:t>
      </w:r>
      <w:r w:rsidRPr="005E5830">
        <w:t xml:space="preserve"> and select ‘</w:t>
      </w:r>
      <w:r w:rsidR="000D234C">
        <w:t>1’ (</w:t>
      </w:r>
      <w:r w:rsidRPr="005E5830">
        <w:t>YES</w:t>
      </w:r>
      <w:r w:rsidR="000D234C">
        <w:t>)</w:t>
      </w:r>
      <w:r w:rsidRPr="005E5830">
        <w:t xml:space="preserve"> next to the food </w:t>
      </w:r>
      <w:r w:rsidR="000A7E44">
        <w:t xml:space="preserve">category </w:t>
      </w:r>
      <w:r w:rsidRPr="005E5830">
        <w:t>with each ingredient. Continue to probe for all foods and seasonings until the respondent says there is nothing else.</w:t>
      </w:r>
      <w:r w:rsidR="00143A16">
        <w:t xml:space="preserve"> </w:t>
      </w:r>
    </w:p>
    <w:p w14:paraId="6A975DA3" w14:textId="02B76DA4" w:rsidR="000A7E44" w:rsidRDefault="00120251" w:rsidP="00417952">
      <w:pPr>
        <w:pStyle w:val="Bulletedlist"/>
        <w:rPr>
          <w:bCs/>
        </w:rPr>
      </w:pPr>
      <w:r w:rsidRPr="00120251">
        <w:rPr>
          <w:bCs/>
        </w:rPr>
        <w:t>Foods in small amounts (less than a teaspoon) or used as seasonings should be listed as condiments</w:t>
      </w:r>
      <w:r w:rsidR="000A7E44">
        <w:rPr>
          <w:bCs/>
        </w:rPr>
        <w:t xml:space="preserve"> (item 427)</w:t>
      </w:r>
      <w:r w:rsidRPr="00120251">
        <w:rPr>
          <w:bCs/>
        </w:rPr>
        <w:t>.</w:t>
      </w:r>
      <w:r w:rsidR="00143A16">
        <w:rPr>
          <w:bCs/>
        </w:rPr>
        <w:t xml:space="preserve"> </w:t>
      </w:r>
    </w:p>
    <w:p w14:paraId="56B0DB31" w14:textId="19083B53" w:rsidR="00967DF5" w:rsidRPr="00BC2815" w:rsidRDefault="000A7E44" w:rsidP="00417952">
      <w:pPr>
        <w:pStyle w:val="Bulletedlist"/>
        <w:rPr>
          <w:bCs/>
        </w:rPr>
      </w:pPr>
      <w:r>
        <w:rPr>
          <w:bCs/>
        </w:rPr>
        <w:t>F</w:t>
      </w:r>
      <w:r w:rsidR="00967DF5">
        <w:rPr>
          <w:bCs/>
        </w:rPr>
        <w:t>or item 424</w:t>
      </w:r>
      <w:r>
        <w:rPr>
          <w:bCs/>
        </w:rPr>
        <w:t xml:space="preserve"> (milk, cheese, yogurt, or other milk products)</w:t>
      </w:r>
      <w:r w:rsidR="00967DF5">
        <w:rPr>
          <w:bCs/>
        </w:rPr>
        <w:t xml:space="preserve">, </w:t>
      </w:r>
      <w:r>
        <w:rPr>
          <w:bCs/>
        </w:rPr>
        <w:t xml:space="preserve">small amounts (for example, </w:t>
      </w:r>
      <w:r w:rsidR="00967DF5">
        <w:rPr>
          <w:bCs/>
        </w:rPr>
        <w:t xml:space="preserve">a teaspoon of </w:t>
      </w:r>
      <w:r w:rsidR="00967DF5" w:rsidRPr="00BC2815">
        <w:t>milk that is added to coffee</w:t>
      </w:r>
      <w:r>
        <w:t>)</w:t>
      </w:r>
      <w:r w:rsidR="00967DF5" w:rsidRPr="00BC2815">
        <w:t xml:space="preserve"> should not be counted.</w:t>
      </w:r>
    </w:p>
    <w:p w14:paraId="5D8564A9" w14:textId="4B7E5989" w:rsidR="00BC2815" w:rsidRPr="00BC2815" w:rsidRDefault="00BC2815" w:rsidP="00417952">
      <w:pPr>
        <w:pStyle w:val="Bulletedlist"/>
        <w:rPr>
          <w:bCs/>
        </w:rPr>
      </w:pPr>
      <w:r>
        <w:t>I</w:t>
      </w:r>
      <w:r w:rsidR="00AE6AF1" w:rsidRPr="00BC2815">
        <w:t xml:space="preserve">tems 418 and 419 refer to ONLY </w:t>
      </w:r>
      <w:r>
        <w:t xml:space="preserve">local </w:t>
      </w:r>
      <w:r w:rsidR="00AE6AF1" w:rsidRPr="00BC2815">
        <w:t>wildlife</w:t>
      </w:r>
      <w:r>
        <w:t xml:space="preserve"> that is </w:t>
      </w:r>
      <w:r w:rsidRPr="00BC2815">
        <w:t>commonly</w:t>
      </w:r>
      <w:r>
        <w:t xml:space="preserve"> </w:t>
      </w:r>
      <w:r w:rsidRPr="00BC2815">
        <w:t>consumed</w:t>
      </w:r>
      <w:r w:rsidR="00AE6AF1" w:rsidRPr="00BC2815">
        <w:t xml:space="preserve">. </w:t>
      </w:r>
    </w:p>
    <w:p w14:paraId="5C2CCB7A" w14:textId="64BD9185" w:rsidR="00120251" w:rsidRDefault="00120251" w:rsidP="00417952">
      <w:pPr>
        <w:pStyle w:val="BodyText0"/>
      </w:pPr>
      <w:r>
        <w:t>Continue i</w:t>
      </w:r>
      <w:r w:rsidR="00BC2815">
        <w:t>n</w:t>
      </w:r>
      <w:r>
        <w:t xml:space="preserve"> a similar manner to ask about food or drink consumed throughout the rest of the day using the following questions:</w:t>
      </w:r>
    </w:p>
    <w:p w14:paraId="77481827" w14:textId="3218EA91" w:rsidR="00F2788F" w:rsidRDefault="00120251" w:rsidP="00417952">
      <w:pPr>
        <w:pStyle w:val="Bulletedlist"/>
      </w:pPr>
      <w:r>
        <w:t>“</w:t>
      </w:r>
      <w:r w:rsidR="00F2788F" w:rsidRPr="00815395">
        <w:t xml:space="preserve">Did you eat </w:t>
      </w:r>
      <w:r w:rsidR="00BC2815">
        <w:t xml:space="preserve">or drink </w:t>
      </w:r>
      <w:r w:rsidR="00F2788F" w:rsidRPr="00815395">
        <w:t xml:space="preserve">anything </w:t>
      </w:r>
      <w:r w:rsidR="00F2788F">
        <w:t xml:space="preserve">later in the </w:t>
      </w:r>
      <w:r w:rsidR="00F2788F" w:rsidRPr="002D76F3">
        <w:rPr>
          <w:b/>
        </w:rPr>
        <w:t>morning</w:t>
      </w:r>
      <w:r w:rsidR="00F2788F" w:rsidRPr="00815395">
        <w:t>?”</w:t>
      </w:r>
    </w:p>
    <w:p w14:paraId="4A6D41C9" w14:textId="4CA3D4BE" w:rsidR="00120251" w:rsidRDefault="00F2788F" w:rsidP="00417952">
      <w:pPr>
        <w:pStyle w:val="Bulletedlist"/>
      </w:pPr>
      <w:r>
        <w:t>“</w:t>
      </w:r>
      <w:r w:rsidR="00120251">
        <w:t xml:space="preserve">Did you eat or drink anything at </w:t>
      </w:r>
      <w:r w:rsidR="00120251" w:rsidRPr="002D76F3">
        <w:rPr>
          <w:b/>
        </w:rPr>
        <w:t>mid-day</w:t>
      </w:r>
      <w:r w:rsidR="00120251">
        <w:t>?”</w:t>
      </w:r>
    </w:p>
    <w:p w14:paraId="78074105" w14:textId="6784E1EC" w:rsidR="00120251" w:rsidRDefault="00120251" w:rsidP="00417952">
      <w:pPr>
        <w:pStyle w:val="Bulletedlist"/>
      </w:pPr>
      <w:r>
        <w:t xml:space="preserve">“Did you eat or drink anything during the </w:t>
      </w:r>
      <w:r w:rsidRPr="002D76F3">
        <w:rPr>
          <w:b/>
        </w:rPr>
        <w:t>afternoon</w:t>
      </w:r>
      <w:r>
        <w:t>?”</w:t>
      </w:r>
    </w:p>
    <w:p w14:paraId="6FDC1889" w14:textId="0146AEFA" w:rsidR="00120251" w:rsidRDefault="00120251" w:rsidP="00417952">
      <w:pPr>
        <w:pStyle w:val="Bulletedlist"/>
      </w:pPr>
      <w:r>
        <w:t xml:space="preserve">“Did you eat or drink anything in the </w:t>
      </w:r>
      <w:r w:rsidRPr="002D76F3">
        <w:rPr>
          <w:b/>
        </w:rPr>
        <w:t>evening</w:t>
      </w:r>
      <w:r>
        <w:t>?”</w:t>
      </w:r>
    </w:p>
    <w:p w14:paraId="0FB34F84" w14:textId="229B2CC0" w:rsidR="00120251" w:rsidRDefault="00120251" w:rsidP="00417952">
      <w:pPr>
        <w:pStyle w:val="Bulletedlist"/>
      </w:pPr>
      <w:r>
        <w:t xml:space="preserve">“Did you eat or drink anything in the </w:t>
      </w:r>
      <w:r w:rsidRPr="002D76F3">
        <w:rPr>
          <w:b/>
        </w:rPr>
        <w:t>evening before going to bed or during the night</w:t>
      </w:r>
      <w:r>
        <w:t>?”</w:t>
      </w:r>
    </w:p>
    <w:p w14:paraId="56D64215" w14:textId="63208DFB" w:rsidR="00120251" w:rsidRDefault="00120251" w:rsidP="00417952">
      <w:pPr>
        <w:pStyle w:val="BodyText0"/>
      </w:pPr>
      <w:r>
        <w:t>For each question, i</w:t>
      </w:r>
      <w:r w:rsidRPr="00815395">
        <w:t xml:space="preserve">f </w:t>
      </w:r>
      <w:r>
        <w:t>the respondent answers</w:t>
      </w:r>
      <w:r w:rsidR="005746E5">
        <w:t>,</w:t>
      </w:r>
      <w:r>
        <w:t xml:space="preserve"> </w:t>
      </w:r>
      <w:r w:rsidR="005746E5">
        <w:t>“Yes</w:t>
      </w:r>
      <w:r w:rsidRPr="00815395">
        <w:t>,</w:t>
      </w:r>
      <w:r w:rsidR="005746E5">
        <w:t>”</w:t>
      </w:r>
      <w:r w:rsidRPr="00815395">
        <w:t xml:space="preserve"> </w:t>
      </w:r>
      <w:r w:rsidR="00DB780F" w:rsidRPr="00815395">
        <w:t xml:space="preserve">ask her to list all the items she ate at that time. </w:t>
      </w:r>
      <w:r w:rsidRPr="00815395">
        <w:t xml:space="preserve">Continue </w:t>
      </w:r>
      <w:r w:rsidR="005746E5">
        <w:t xml:space="preserve">to probe </w:t>
      </w:r>
      <w:r>
        <w:t>by asking</w:t>
      </w:r>
      <w:r w:rsidR="005746E5">
        <w:t>:</w:t>
      </w:r>
      <w:r w:rsidRPr="00815395">
        <w:t xml:space="preserve"> “Anything else</w:t>
      </w:r>
      <w:r>
        <w:t>?</w:t>
      </w:r>
      <w:r w:rsidRPr="00815395">
        <w:t>” until the respondent says there is nothing else.</w:t>
      </w:r>
      <w:r>
        <w:t xml:space="preserve"> </w:t>
      </w:r>
    </w:p>
    <w:p w14:paraId="1643CBEB" w14:textId="1BDF3B50" w:rsidR="00DB780F" w:rsidRPr="00DB780F" w:rsidRDefault="00120251" w:rsidP="00417952">
      <w:pPr>
        <w:pStyle w:val="BodyText0"/>
      </w:pPr>
      <w:r w:rsidRPr="00DB780F">
        <w:t>If the respondent mentions any food items</w:t>
      </w:r>
      <w:r w:rsidR="000D234C">
        <w:t xml:space="preserve"> in any additional food categories </w:t>
      </w:r>
      <w:r w:rsidR="000D234C" w:rsidRPr="00DB780F">
        <w:t xml:space="preserve">(food </w:t>
      </w:r>
      <w:r w:rsidR="000D234C">
        <w:t xml:space="preserve">categories </w:t>
      </w:r>
      <w:r w:rsidR="000D234C" w:rsidRPr="00DB780F">
        <w:t>not mentioned previously)</w:t>
      </w:r>
      <w:r w:rsidRPr="00DB780F">
        <w:t xml:space="preserve">, </w:t>
      </w:r>
      <w:r w:rsidR="000D234C">
        <w:t xml:space="preserve">select ‘1’ (YES) for </w:t>
      </w:r>
      <w:r w:rsidRPr="00DB780F">
        <w:t xml:space="preserve">the corresponding food </w:t>
      </w:r>
      <w:r w:rsidR="000A7E44" w:rsidRPr="00DB780F">
        <w:t xml:space="preserve">category </w:t>
      </w:r>
      <w:r w:rsidRPr="00DB780F">
        <w:t xml:space="preserve">from among items 409 </w:t>
      </w:r>
      <w:r w:rsidRPr="00DB780F">
        <w:lastRenderedPageBreak/>
        <w:t xml:space="preserve">through </w:t>
      </w:r>
      <w:r w:rsidR="002B7FD6" w:rsidRPr="00DB780F">
        <w:t>429</w:t>
      </w:r>
      <w:r w:rsidRPr="00DB780F">
        <w:t xml:space="preserve">. </w:t>
      </w:r>
      <w:r w:rsidR="00DB780F" w:rsidRPr="00DB780F">
        <w:t>If any food mentioned by the respondent is not listed in any of the food categories, enter the name of the food</w:t>
      </w:r>
      <w:r w:rsidR="000D234C">
        <w:t xml:space="preserve"> in item 430 (ANY OTHER FOODS)</w:t>
      </w:r>
      <w:r w:rsidR="00DB780F" w:rsidRPr="00DB780F">
        <w:t>.</w:t>
      </w:r>
    </w:p>
    <w:p w14:paraId="797B80FF" w14:textId="6D3F2C2D" w:rsidR="00755FA0" w:rsidRDefault="00DB780F" w:rsidP="00417952">
      <w:pPr>
        <w:pStyle w:val="BodyText0"/>
      </w:pPr>
      <w:r w:rsidRPr="002D76F3">
        <w:rPr>
          <w:b/>
        </w:rPr>
        <w:t>STEP II.</w:t>
      </w:r>
      <w:r>
        <w:t xml:space="preserve"> </w:t>
      </w:r>
      <w:r w:rsidR="00755FA0" w:rsidRPr="00815395">
        <w:t xml:space="preserve">After the respondent finishes telling you what she ate, review the list of food </w:t>
      </w:r>
      <w:r>
        <w:t xml:space="preserve">categories </w:t>
      </w:r>
      <w:r w:rsidR="00755FA0" w:rsidRPr="00815395">
        <w:t xml:space="preserve">in items </w:t>
      </w:r>
      <w:r w:rsidR="00120251">
        <w:t>409</w:t>
      </w:r>
      <w:r w:rsidR="00755FA0" w:rsidRPr="00815395">
        <w:t xml:space="preserve"> through </w:t>
      </w:r>
      <w:r w:rsidR="00120251">
        <w:t>4</w:t>
      </w:r>
      <w:r w:rsidR="002B7FD6">
        <w:t>29</w:t>
      </w:r>
      <w:r w:rsidR="00755FA0" w:rsidRPr="00815395">
        <w:t xml:space="preserve"> to see what food </w:t>
      </w:r>
      <w:r>
        <w:t>categories the respondent did not name</w:t>
      </w:r>
      <w:r w:rsidR="00755FA0" w:rsidRPr="00815395">
        <w:t>.</w:t>
      </w:r>
      <w:r w:rsidR="00143A16">
        <w:t xml:space="preserve"> </w:t>
      </w:r>
      <w:r w:rsidR="00755FA0" w:rsidRPr="00815395">
        <w:t xml:space="preserve">For each food </w:t>
      </w:r>
      <w:r>
        <w:t xml:space="preserve">category </w:t>
      </w:r>
      <w:r w:rsidR="00755FA0" w:rsidRPr="00815395">
        <w:t xml:space="preserve">that does not have </w:t>
      </w:r>
      <w:r w:rsidR="00755FA0">
        <w:t>‘</w:t>
      </w:r>
      <w:r w:rsidR="00755FA0" w:rsidRPr="00815395">
        <w:t>YES</w:t>
      </w:r>
      <w:r w:rsidR="00755FA0">
        <w:t>’</w:t>
      </w:r>
      <w:r w:rsidR="00755FA0" w:rsidRPr="00815395">
        <w:t xml:space="preserve"> selected, ask the respondent if she ate any of that </w:t>
      </w:r>
      <w:proofErr w:type="gramStart"/>
      <w:r w:rsidR="00755FA0" w:rsidRPr="00815395">
        <w:t>particular type of food</w:t>
      </w:r>
      <w:proofErr w:type="gramEnd"/>
      <w:r w:rsidR="00755FA0" w:rsidRPr="00815395">
        <w:t xml:space="preserve"> yesterday</w:t>
      </w:r>
      <w:r w:rsidR="00755FA0">
        <w:t xml:space="preserve"> by a</w:t>
      </w:r>
      <w:r w:rsidR="00755FA0" w:rsidRPr="00815395">
        <w:t>sk</w:t>
      </w:r>
      <w:r w:rsidR="00755FA0">
        <w:t>ing</w:t>
      </w:r>
      <w:r w:rsidR="005746E5">
        <w:t>:</w:t>
      </w:r>
      <w:r w:rsidR="00755FA0" w:rsidRPr="00815395">
        <w:t xml:space="preserve"> “Yesterday during </w:t>
      </w:r>
      <w:r>
        <w:t xml:space="preserve">the day or night, did you </w:t>
      </w:r>
      <w:r w:rsidR="00755FA0" w:rsidRPr="00815395">
        <w:t>eat</w:t>
      </w:r>
      <w:r>
        <w:t xml:space="preserve"> or </w:t>
      </w:r>
      <w:r w:rsidR="00755FA0">
        <w:t>drink</w:t>
      </w:r>
      <w:r w:rsidR="00755FA0" w:rsidRPr="00815395">
        <w:t xml:space="preserve"> any [</w:t>
      </w:r>
      <w:r>
        <w:t>NAME OF FOOD GROUP</w:t>
      </w:r>
      <w:r w:rsidR="00755FA0" w:rsidRPr="00815395">
        <w:t>]?</w:t>
      </w:r>
      <w:r w:rsidR="0052716C">
        <w:t>”</w:t>
      </w:r>
      <w:r w:rsidR="00143A16">
        <w:t xml:space="preserve"> </w:t>
      </w:r>
      <w:r w:rsidR="00755FA0" w:rsidRPr="00815395">
        <w:t xml:space="preserve">Record </w:t>
      </w:r>
      <w:r w:rsidR="0052716C">
        <w:t xml:space="preserve">the respondent’s answer </w:t>
      </w:r>
      <w:r w:rsidR="00755FA0" w:rsidRPr="00815395">
        <w:t xml:space="preserve">for the food </w:t>
      </w:r>
      <w:r>
        <w:t>category</w:t>
      </w:r>
      <w:r w:rsidR="00755FA0" w:rsidRPr="00815395">
        <w:t>.</w:t>
      </w:r>
      <w:r w:rsidR="000D234C">
        <w:t xml:space="preserve"> Do not leave any food categories blank.</w:t>
      </w:r>
      <w:r w:rsidR="00755FA0" w:rsidRPr="00815395">
        <w:t xml:space="preserve"> </w:t>
      </w:r>
    </w:p>
    <w:p w14:paraId="1ADC995B" w14:textId="5A7DD044" w:rsidR="00DB780F" w:rsidRPr="00815395" w:rsidRDefault="00DB780F" w:rsidP="00417952">
      <w:pPr>
        <w:pStyle w:val="BodyText0"/>
      </w:pPr>
      <w:r w:rsidRPr="002D76F3">
        <w:rPr>
          <w:b/>
        </w:rPr>
        <w:t>STEP III.</w:t>
      </w:r>
      <w:r>
        <w:t xml:space="preserve"> Ask the respondent if she ate any other foods or drinks </w:t>
      </w:r>
      <w:r w:rsidR="00CE118E">
        <w:t xml:space="preserve">not already mentioned </w:t>
      </w:r>
      <w:r>
        <w:t>yesterday during the day or night. If the respondent answers, “Yes,”</w:t>
      </w:r>
      <w:r w:rsidRPr="00DB780F">
        <w:t xml:space="preserve"> </w:t>
      </w:r>
      <w:r w:rsidRPr="00815395">
        <w:t>ask her to list the items</w:t>
      </w:r>
      <w:r>
        <w:t xml:space="preserve"> and enter each one into item 430 (ANY OTHER FOODS).</w:t>
      </w:r>
    </w:p>
    <w:p w14:paraId="7F7289D3" w14:textId="278F5D26" w:rsidR="00A74BF7" w:rsidRDefault="00417952" w:rsidP="00417952">
      <w:pPr>
        <w:pStyle w:val="Heading4"/>
      </w:pPr>
      <w:bookmarkStart w:id="84" w:name="_Toc391569254"/>
      <w:r>
        <w:t>Item 431,</w:t>
      </w:r>
      <w:r w:rsidR="000574E7">
        <w:t xml:space="preserve"> </w:t>
      </w:r>
      <w:r w:rsidR="00A77798">
        <w:t>E</w:t>
      </w:r>
      <w:r>
        <w:t>nter time module finished</w:t>
      </w:r>
    </w:p>
    <w:p w14:paraId="681E7190" w14:textId="640E1ACC" w:rsidR="00A74BF7" w:rsidRPr="00800834" w:rsidRDefault="00A74BF7" w:rsidP="00BA4227">
      <w:pPr>
        <w:pStyle w:val="BodyText0"/>
      </w:pPr>
      <w:r>
        <w:t>If using a paper questionnaire, enter the time (hour and minutes) that you completed the module</w:t>
      </w:r>
      <w:r w:rsidR="003B01E5">
        <w:t xml:space="preserve"> for that woman</w:t>
      </w:r>
      <w:r>
        <w:t>.</w:t>
      </w:r>
      <w:r w:rsidRPr="00863D2C">
        <w:t xml:space="preserve"> </w:t>
      </w:r>
      <w:r>
        <w:t>If using a tablet, you will not see this question; the time will be automatically recorded for you.</w:t>
      </w:r>
    </w:p>
    <w:p w14:paraId="50197C58" w14:textId="7692CB1A" w:rsidR="000574E7" w:rsidRPr="00A74BF7" w:rsidRDefault="00A74BF7" w:rsidP="00417952">
      <w:pPr>
        <w:pStyle w:val="Heading4"/>
      </w:pPr>
      <w:r>
        <w:t>Item 432</w:t>
      </w:r>
      <w:r w:rsidR="00417952">
        <w:t>,</w:t>
      </w:r>
      <w:r>
        <w:t xml:space="preserve"> </w:t>
      </w:r>
      <w:r w:rsidR="00A77798">
        <w:t>C</w:t>
      </w:r>
      <w:r w:rsidR="00417952">
        <w:t>heck for other women ages 15-49 in the household; if none, go to 433.</w:t>
      </w:r>
    </w:p>
    <w:p w14:paraId="39DADF3C" w14:textId="58C63FB2" w:rsidR="00C75232" w:rsidRDefault="000574E7" w:rsidP="00BA4227">
      <w:pPr>
        <w:pStyle w:val="BodyText0"/>
      </w:pPr>
      <w:r>
        <w:t>Determine if there are any additional women age</w:t>
      </w:r>
      <w:r w:rsidR="00E72259">
        <w:t>s</w:t>
      </w:r>
      <w:r>
        <w:t xml:space="preserve"> </w:t>
      </w:r>
      <w:r w:rsidR="00E72259">
        <w:t>15-49</w:t>
      </w:r>
      <w:r>
        <w:t xml:space="preserve"> in the household. If there are, administer Module 4 to the next eligible woman. </w:t>
      </w:r>
      <w:r w:rsidR="00A74BF7">
        <w:t>If there aren’t, go to item 433.</w:t>
      </w:r>
    </w:p>
    <w:p w14:paraId="2394472C" w14:textId="24CCAE9D" w:rsidR="00C75232" w:rsidRDefault="00C75232" w:rsidP="00417952">
      <w:pPr>
        <w:pStyle w:val="Heading4"/>
      </w:pPr>
      <w:r>
        <w:t>I</w:t>
      </w:r>
      <w:r w:rsidR="00417952">
        <w:t>tem 433,</w:t>
      </w:r>
      <w:r>
        <w:t xml:space="preserve"> </w:t>
      </w:r>
      <w:r w:rsidR="00A77798">
        <w:t>O</w:t>
      </w:r>
      <w:r w:rsidR="00417952">
        <w:t>utcome of the module</w:t>
      </w:r>
    </w:p>
    <w:p w14:paraId="3388EB75" w14:textId="11CE9A61" w:rsidR="00C75232" w:rsidRPr="00863D2C" w:rsidRDefault="00C75232" w:rsidP="00BA4227">
      <w:pPr>
        <w:pStyle w:val="BodyText0"/>
      </w:pPr>
      <w:r>
        <w:t>Record the appropriate outcome of the module, or if the outcome is not listed as a response option, record ‘96’ (OTHER) and specify the outcome.</w:t>
      </w:r>
    </w:p>
    <w:p w14:paraId="42614599" w14:textId="4E76E531" w:rsidR="00371115" w:rsidRPr="00D3391E" w:rsidRDefault="00371115" w:rsidP="00D3391E">
      <w:pPr>
        <w:pStyle w:val="Heading3"/>
      </w:pPr>
      <w:bookmarkStart w:id="85" w:name="_Toc524008090"/>
      <w:bookmarkStart w:id="86" w:name="_Toc527243174"/>
      <w:r w:rsidRPr="00D3391E">
        <w:t>4.3.7</w:t>
      </w:r>
      <w:r w:rsidRPr="00D3391E">
        <w:tab/>
      </w:r>
      <w:r w:rsidR="00DF7D60" w:rsidRPr="00D3391E">
        <w:t>Module 4A</w:t>
      </w:r>
      <w:r w:rsidRPr="00D3391E">
        <w:t>–W</w:t>
      </w:r>
      <w:r w:rsidR="00DF7D60" w:rsidRPr="00D3391E">
        <w:t>omen’s Anthropometry</w:t>
      </w:r>
      <w:bookmarkEnd w:id="85"/>
      <w:bookmarkEnd w:id="86"/>
    </w:p>
    <w:p w14:paraId="3096A1A8" w14:textId="4CD450F9" w:rsidR="00371115" w:rsidRDefault="00BA4227" w:rsidP="00BA4227">
      <w:pPr>
        <w:pStyle w:val="BodyText0"/>
      </w:pPr>
      <w:r>
        <w:rPr>
          <w:b/>
        </w:rPr>
        <w:t>Purpose:</w:t>
      </w:r>
      <w:r w:rsidR="00140CE6">
        <w:rPr>
          <w:b/>
        </w:rPr>
        <w:t xml:space="preserve"> </w:t>
      </w:r>
      <w:r w:rsidR="00D679DE">
        <w:t>to gather information on the nutritional status of women age</w:t>
      </w:r>
      <w:r w:rsidR="00E72259">
        <w:t>s</w:t>
      </w:r>
      <w:r w:rsidR="00D679DE">
        <w:t xml:space="preserve"> 15-49 years old by measuring their height and weight.</w:t>
      </w:r>
    </w:p>
    <w:p w14:paraId="3F8DC451" w14:textId="794209B0" w:rsidR="00D679DE" w:rsidRDefault="00D679DE" w:rsidP="00D3391E">
      <w:pPr>
        <w:pStyle w:val="BodyText0"/>
      </w:pPr>
      <w:r>
        <w:rPr>
          <w:b/>
          <w:i/>
        </w:rPr>
        <w:t>Anthropometry</w:t>
      </w:r>
      <w:r>
        <w:t xml:space="preserve"> is the physical measure of a person’s size and proportions.</w:t>
      </w:r>
    </w:p>
    <w:p w14:paraId="1B16AF96" w14:textId="42F6762D" w:rsidR="00C72106" w:rsidRDefault="00D3391E" w:rsidP="00D3391E">
      <w:pPr>
        <w:pStyle w:val="BodyText0"/>
        <w:rPr>
          <w:i/>
        </w:rPr>
      </w:pPr>
      <w:r>
        <w:rPr>
          <w:b/>
          <w:i/>
        </w:rPr>
        <w:t>Who responds to this m</w:t>
      </w:r>
      <w:r w:rsidR="00C72106">
        <w:rPr>
          <w:b/>
          <w:i/>
        </w:rPr>
        <w:t>odule</w:t>
      </w:r>
      <w:r w:rsidR="00140CE6">
        <w:rPr>
          <w:b/>
          <w:i/>
        </w:rPr>
        <w:t>?</w:t>
      </w:r>
    </w:p>
    <w:p w14:paraId="2E1D66D8" w14:textId="33257962" w:rsidR="00C72106" w:rsidRPr="00815395" w:rsidRDefault="00C72106" w:rsidP="00D3391E">
      <w:pPr>
        <w:pStyle w:val="BodyText0"/>
      </w:pPr>
      <w:r>
        <w:t xml:space="preserve">All women in the household between ages </w:t>
      </w:r>
      <w:r w:rsidR="00140CE6">
        <w:t>15-49</w:t>
      </w:r>
      <w:r>
        <w:t xml:space="preserve"> years </w:t>
      </w:r>
      <w:r w:rsidR="00DF7D60">
        <w:t xml:space="preserve">who </w:t>
      </w:r>
      <w:r>
        <w:t>are eligible for this module</w:t>
      </w:r>
      <w:r w:rsidRPr="00815395">
        <w:t>.</w:t>
      </w:r>
    </w:p>
    <w:p w14:paraId="3FD6C943" w14:textId="0FC7C969" w:rsidR="00C72106" w:rsidRPr="00815395" w:rsidRDefault="00D3391E" w:rsidP="00D3391E">
      <w:pPr>
        <w:pStyle w:val="BodyText0"/>
        <w:rPr>
          <w:b/>
          <w:i/>
        </w:rPr>
      </w:pPr>
      <w:r>
        <w:rPr>
          <w:b/>
          <w:i/>
        </w:rPr>
        <w:t>Instructions for administering the module with item-by-item g</w:t>
      </w:r>
      <w:r w:rsidR="00C72106" w:rsidRPr="00815395">
        <w:rPr>
          <w:b/>
          <w:i/>
        </w:rPr>
        <w:t>uidance</w:t>
      </w:r>
    </w:p>
    <w:p w14:paraId="2DF3F10C" w14:textId="22FECECC" w:rsidR="00C72106" w:rsidRDefault="00FF287C" w:rsidP="00D3391E">
      <w:pPr>
        <w:pStyle w:val="BodyText0"/>
        <w:rPr>
          <w:rFonts w:eastAsiaTheme="minorHAnsi"/>
        </w:rPr>
      </w:pPr>
      <w:r>
        <w:t>Y</w:t>
      </w:r>
      <w:r w:rsidR="00C72106">
        <w:t xml:space="preserve">ou should carry </w:t>
      </w:r>
      <w:r>
        <w:t xml:space="preserve">several </w:t>
      </w:r>
      <w:r w:rsidR="00454570">
        <w:t xml:space="preserve">paper </w:t>
      </w:r>
      <w:r w:rsidR="00C72106">
        <w:t xml:space="preserve">copies of Module </w:t>
      </w:r>
      <w:r w:rsidR="005F30BC">
        <w:t>4A</w:t>
      </w:r>
      <w:r w:rsidR="00C72106">
        <w:t xml:space="preserve"> </w:t>
      </w:r>
      <w:r>
        <w:t xml:space="preserve">because you will administer this module using the paper questionnaire and then enter the information into Interviewer B’s tablet after you have measured the </w:t>
      </w:r>
      <w:r w:rsidR="00AA4417">
        <w:t xml:space="preserve">height and weight of all women in the household. The paper questionnaire can be used to measure up to five women. If </w:t>
      </w:r>
      <w:r w:rsidR="00C72106">
        <w:t>there are more than fi</w:t>
      </w:r>
      <w:r w:rsidR="00D73FB6">
        <w:t xml:space="preserve">ve women between the ages of </w:t>
      </w:r>
      <w:r w:rsidR="00E72259">
        <w:t>15-49</w:t>
      </w:r>
      <w:r w:rsidR="00C72106">
        <w:t xml:space="preserve"> years old in the household</w:t>
      </w:r>
      <w:r w:rsidR="00AA4417">
        <w:t xml:space="preserve">, you will need to use a second questionnaire </w:t>
      </w:r>
      <w:r w:rsidR="00432892">
        <w:t xml:space="preserve">for any </w:t>
      </w:r>
      <w:r w:rsidR="00AA4417">
        <w:t>additional women</w:t>
      </w:r>
      <w:r w:rsidR="00C72106">
        <w:t xml:space="preserve">. Complete Module </w:t>
      </w:r>
      <w:r w:rsidR="005F30BC">
        <w:t>4A</w:t>
      </w:r>
      <w:r w:rsidR="00C72106">
        <w:t xml:space="preserve"> for one woman before </w:t>
      </w:r>
      <w:r w:rsidR="00AA4417">
        <w:t xml:space="preserve">moving onto </w:t>
      </w:r>
      <w:r w:rsidR="00C72106">
        <w:t xml:space="preserve">the next woman. </w:t>
      </w:r>
    </w:p>
    <w:p w14:paraId="611D3670" w14:textId="77777777" w:rsidR="001A20A3" w:rsidRDefault="001A20A3" w:rsidP="00D3391E">
      <w:pPr>
        <w:pStyle w:val="BodyText0"/>
        <w:rPr>
          <w:rFonts w:eastAsiaTheme="minorHAnsi"/>
        </w:rPr>
      </w:pPr>
      <w:r>
        <w:rPr>
          <w:rFonts w:eastAsiaTheme="minorHAnsi"/>
        </w:rPr>
        <w:lastRenderedPageBreak/>
        <w:t>Refer to the Feed the Future ZOI Survey Anthropometry Manual for detailed information about correct anthropometrical preparation, measurement, and recording procedures.</w:t>
      </w:r>
    </w:p>
    <w:p w14:paraId="30A47870" w14:textId="325288D5" w:rsidR="00A74BF7" w:rsidRPr="00D1048A" w:rsidRDefault="00D3391E" w:rsidP="00D1048A">
      <w:pPr>
        <w:pStyle w:val="Heading4"/>
        <w:spacing w:after="200"/>
        <w:contextualSpacing w:val="0"/>
        <w:rPr>
          <w:b w:val="0"/>
        </w:rPr>
      </w:pPr>
      <w:r>
        <w:t>Item 4AA</w:t>
      </w:r>
      <w:r w:rsidR="00D1048A">
        <w:t>.</w:t>
      </w:r>
      <w:r>
        <w:t xml:space="preserve"> </w:t>
      </w:r>
      <w:r w:rsidRPr="00D1048A">
        <w:rPr>
          <w:b w:val="0"/>
        </w:rPr>
        <w:t>In the women’s nutrition module, check questions 403 and 404. If the woman is between 15 and 49 years old, transfer the information for each woman’s name and line number to item 400d below.</w:t>
      </w:r>
    </w:p>
    <w:p w14:paraId="244CDDA2" w14:textId="4B7E159A" w:rsidR="00CD2FAE" w:rsidRPr="00D1048A" w:rsidRDefault="00CD2FAE" w:rsidP="00D1048A">
      <w:pPr>
        <w:pStyle w:val="Heading4"/>
      </w:pPr>
      <w:r w:rsidRPr="00D1048A">
        <w:t>Item 4</w:t>
      </w:r>
      <w:r w:rsidR="00503A69" w:rsidRPr="00D1048A">
        <w:t>00</w:t>
      </w:r>
      <w:r w:rsidR="005216B2" w:rsidRPr="00D1048A">
        <w:t>A</w:t>
      </w:r>
      <w:r w:rsidR="00A74BF7" w:rsidRPr="00D1048A">
        <w:t>A</w:t>
      </w:r>
      <w:r w:rsidR="00D1048A">
        <w:t xml:space="preserve">, </w:t>
      </w:r>
      <w:proofErr w:type="gramStart"/>
      <w:r w:rsidR="00D1048A">
        <w:t>E</w:t>
      </w:r>
      <w:r w:rsidR="00D3391E" w:rsidRPr="00D1048A">
        <w:t>nter</w:t>
      </w:r>
      <w:proofErr w:type="gramEnd"/>
      <w:r w:rsidR="00D3391E" w:rsidRPr="00D1048A">
        <w:t xml:space="preserve"> time module started</w:t>
      </w:r>
    </w:p>
    <w:p w14:paraId="33DF5F80" w14:textId="50A77BC1" w:rsidR="00CD2FAE" w:rsidRDefault="005216B2" w:rsidP="00BA4227">
      <w:pPr>
        <w:pStyle w:val="BodyText0"/>
      </w:pPr>
      <w:r>
        <w:t>R</w:t>
      </w:r>
      <w:r w:rsidR="00CD2FAE">
        <w:t>ecord the time (hour and minutes) that you start the module for each woman interviewed</w:t>
      </w:r>
      <w:r>
        <w:t xml:space="preserve"> on the paper form</w:t>
      </w:r>
      <w:r w:rsidR="00CD2FAE">
        <w:t xml:space="preserve">. </w:t>
      </w:r>
      <w:r>
        <w:t>Later, transfer the information from the paper form to the tablet.</w:t>
      </w:r>
    </w:p>
    <w:p w14:paraId="3BECF4B8" w14:textId="03C4EF78" w:rsidR="00CD2FAE" w:rsidRDefault="00CD2FAE" w:rsidP="00D3391E">
      <w:pPr>
        <w:pStyle w:val="Heading4"/>
      </w:pPr>
      <w:r>
        <w:t>Item 400</w:t>
      </w:r>
      <w:r w:rsidR="005216B2">
        <w:t>A</w:t>
      </w:r>
      <w:r w:rsidR="00D3391E">
        <w:t>B,</w:t>
      </w:r>
      <w:r>
        <w:t xml:space="preserve"> </w:t>
      </w:r>
      <w:r w:rsidR="00D1048A">
        <w:t>C</w:t>
      </w:r>
      <w:r w:rsidR="00D3391E">
        <w:t>luster and household number</w:t>
      </w:r>
    </w:p>
    <w:p w14:paraId="7E6D6504" w14:textId="4EA7FF8A" w:rsidR="00CD2FAE" w:rsidRDefault="005216B2" w:rsidP="00BA4227">
      <w:pPr>
        <w:pStyle w:val="BodyText0"/>
      </w:pPr>
      <w:r>
        <w:t>R</w:t>
      </w:r>
      <w:r w:rsidR="00CD2FAE">
        <w:t xml:space="preserve">ecord the cluster number and household number. You will do this just one time (not for each woman). You can find this information on the questionnaire cover sheet. If </w:t>
      </w:r>
      <w:r w:rsidR="00FE7779">
        <w:t xml:space="preserve">entering data into </w:t>
      </w:r>
      <w:r w:rsidR="00CD2FAE">
        <w:t>a tablet, you will not see this question; the information will automatically be recorded for you.</w:t>
      </w:r>
    </w:p>
    <w:p w14:paraId="3752D49A" w14:textId="1EE7D2E1" w:rsidR="00C72106" w:rsidRDefault="00C72106" w:rsidP="00D3391E">
      <w:pPr>
        <w:pStyle w:val="Heading4"/>
      </w:pPr>
      <w:r w:rsidRPr="00815395">
        <w:t xml:space="preserve">Item </w:t>
      </w:r>
      <w:r>
        <w:rPr>
          <w:bCs/>
        </w:rPr>
        <w:t>400</w:t>
      </w:r>
      <w:r w:rsidR="005216B2">
        <w:rPr>
          <w:bCs/>
        </w:rPr>
        <w:t>A</w:t>
      </w:r>
      <w:r>
        <w:rPr>
          <w:bCs/>
        </w:rPr>
        <w:t>D</w:t>
      </w:r>
      <w:r w:rsidR="00D3391E">
        <w:rPr>
          <w:bCs/>
        </w:rPr>
        <w:t>,</w:t>
      </w:r>
      <w:r w:rsidRPr="00815395">
        <w:t xml:space="preserve"> </w:t>
      </w:r>
      <w:r w:rsidR="00D1048A">
        <w:t>W</w:t>
      </w:r>
      <w:r w:rsidR="00D3391E" w:rsidRPr="00815395">
        <w:t xml:space="preserve">oman’s </w:t>
      </w:r>
      <w:r w:rsidR="00D3391E">
        <w:t xml:space="preserve">line number </w:t>
      </w:r>
      <w:r w:rsidR="00D3391E" w:rsidRPr="00815395">
        <w:t>and name from the household roster</w:t>
      </w:r>
    </w:p>
    <w:p w14:paraId="7FB2E292" w14:textId="0E2F9438" w:rsidR="00C72106" w:rsidRDefault="00C72106" w:rsidP="00BA4227">
      <w:pPr>
        <w:pStyle w:val="BodyText0"/>
      </w:pPr>
      <w:r>
        <w:t xml:space="preserve">If </w:t>
      </w:r>
      <w:r w:rsidR="00FE7779">
        <w:t xml:space="preserve">using a </w:t>
      </w:r>
      <w:r>
        <w:t xml:space="preserve">paper questionnaire, copy the line number and name of each </w:t>
      </w:r>
      <w:r w:rsidR="00D73FB6">
        <w:t>woman 15-49 years from i</w:t>
      </w:r>
      <w:r>
        <w:t>tem 400D in Module 4</w:t>
      </w:r>
      <w:r w:rsidR="00FE7779">
        <w:t xml:space="preserve">, ensuring that the same line number and name are assigned to each woman </w:t>
      </w:r>
      <w:r w:rsidR="00FC17FA">
        <w:t xml:space="preserve">column </w:t>
      </w:r>
      <w:r w:rsidR="00FE7779">
        <w:t>(</w:t>
      </w:r>
      <w:r w:rsidR="00FC17FA">
        <w:t>titled, for example,</w:t>
      </w:r>
      <w:r w:rsidR="00FE7779">
        <w:t xml:space="preserve"> WOMAN 1, WOMAN 2, WOMAN 3)</w:t>
      </w:r>
      <w:r w:rsidRPr="00815395">
        <w:t xml:space="preserve">. </w:t>
      </w:r>
      <w:r>
        <w:t xml:space="preserve">If </w:t>
      </w:r>
      <w:r w:rsidR="00FE7779">
        <w:t xml:space="preserve">entering data into </w:t>
      </w:r>
      <w:r>
        <w:t>a tablet, you will select the name of the eligible woman you are interviewing from a list provided on the screen.</w:t>
      </w:r>
    </w:p>
    <w:p w14:paraId="3DAAE000" w14:textId="15C27E33" w:rsidR="00C72106" w:rsidRDefault="00C72106" w:rsidP="0022454D">
      <w:pPr>
        <w:pStyle w:val="Heading4"/>
      </w:pPr>
      <w:r w:rsidRPr="00815395">
        <w:t xml:space="preserve">Item </w:t>
      </w:r>
      <w:r>
        <w:t>405</w:t>
      </w:r>
      <w:r w:rsidR="0022454D">
        <w:t>,</w:t>
      </w:r>
      <w:r w:rsidRPr="00815395">
        <w:t xml:space="preserve"> </w:t>
      </w:r>
      <w:r>
        <w:t>“</w:t>
      </w:r>
      <w:r w:rsidRPr="00815395">
        <w:t>Are you currently pregnant?</w:t>
      </w:r>
      <w:r>
        <w:t>”</w:t>
      </w:r>
    </w:p>
    <w:p w14:paraId="5F603305" w14:textId="642B2234" w:rsidR="00C72106" w:rsidRDefault="00C72106" w:rsidP="00BA4227">
      <w:pPr>
        <w:pStyle w:val="BodyText0"/>
      </w:pPr>
      <w:r w:rsidRPr="00815395">
        <w:t xml:space="preserve">Ask the question and record </w:t>
      </w:r>
      <w:r>
        <w:t>the response.</w:t>
      </w:r>
      <w:r w:rsidR="00143A16">
        <w:t xml:space="preserve"> </w:t>
      </w:r>
      <w:r w:rsidRPr="00815395">
        <w:t xml:space="preserve">If </w:t>
      </w:r>
      <w:r w:rsidR="00D73FB6">
        <w:t xml:space="preserve">the response is </w:t>
      </w:r>
      <w:r>
        <w:t>‘</w:t>
      </w:r>
      <w:r w:rsidRPr="00815395">
        <w:t>1</w:t>
      </w:r>
      <w:r>
        <w:t>’ (YES),</w:t>
      </w:r>
      <w:r w:rsidRPr="00815395">
        <w:t xml:space="preserve"> </w:t>
      </w:r>
      <w:r>
        <w:t>end the module</w:t>
      </w:r>
      <w:r w:rsidR="001259DD">
        <w:t xml:space="preserve"> for that woman; you will not take the measurements of pregnant women</w:t>
      </w:r>
      <w:r>
        <w:t>.</w:t>
      </w:r>
      <w:r w:rsidR="00143A16">
        <w:t xml:space="preserve"> </w:t>
      </w:r>
      <w:r>
        <w:t>I</w:t>
      </w:r>
      <w:r w:rsidRPr="00815395">
        <w:t xml:space="preserve">f </w:t>
      </w:r>
      <w:r w:rsidR="00D73FB6">
        <w:t xml:space="preserve">the response is </w:t>
      </w:r>
      <w:r>
        <w:t>‘</w:t>
      </w:r>
      <w:r w:rsidRPr="00815395">
        <w:t>2</w:t>
      </w:r>
      <w:r>
        <w:t>’ (NO)</w:t>
      </w:r>
      <w:r w:rsidR="0040241D">
        <w:t xml:space="preserve"> or</w:t>
      </w:r>
      <w:r w:rsidRPr="00815395">
        <w:t xml:space="preserve"> </w:t>
      </w:r>
      <w:r>
        <w:t>‘8’</w:t>
      </w:r>
      <w:r w:rsidRPr="00815395">
        <w:t xml:space="preserve"> </w:t>
      </w:r>
      <w:r>
        <w:t>(DON’T KNOW)</w:t>
      </w:r>
      <w:r w:rsidRPr="00815395">
        <w:t xml:space="preserve">, </w:t>
      </w:r>
      <w:proofErr w:type="gramStart"/>
      <w:r w:rsidRPr="00815395">
        <w:t xml:space="preserve">continue </w:t>
      </w:r>
      <w:r w:rsidR="00E7697E">
        <w:t>on</w:t>
      </w:r>
      <w:proofErr w:type="gramEnd"/>
      <w:r w:rsidR="00E7697E">
        <w:t xml:space="preserve"> to</w:t>
      </w:r>
      <w:r w:rsidRPr="00815395">
        <w:t xml:space="preserve"> </w:t>
      </w:r>
      <w:r w:rsidR="00D73FB6">
        <w:t>i</w:t>
      </w:r>
      <w:r>
        <w:t>tem</w:t>
      </w:r>
      <w:r w:rsidRPr="00815395">
        <w:t xml:space="preserve"> </w:t>
      </w:r>
      <w:r w:rsidR="0040241D">
        <w:t>406</w:t>
      </w:r>
      <w:r w:rsidRPr="00815395">
        <w:t xml:space="preserve">. </w:t>
      </w:r>
    </w:p>
    <w:p w14:paraId="7EB39C8F" w14:textId="770FCE94" w:rsidR="00C72106" w:rsidRPr="00023C53" w:rsidRDefault="00C72106" w:rsidP="0022454D">
      <w:pPr>
        <w:pStyle w:val="Heading4"/>
      </w:pPr>
      <w:r w:rsidRPr="00815395">
        <w:t xml:space="preserve">Item </w:t>
      </w:r>
      <w:r w:rsidR="0040241D">
        <w:t>406</w:t>
      </w:r>
      <w:r w:rsidR="0022454D">
        <w:t>,</w:t>
      </w:r>
      <w:r w:rsidRPr="00815395">
        <w:t xml:space="preserve"> </w:t>
      </w:r>
      <w:r w:rsidR="00D1048A">
        <w:t>H</w:t>
      </w:r>
      <w:r w:rsidR="0022454D" w:rsidRPr="00815395">
        <w:t>eight in centimeters</w:t>
      </w:r>
      <w:r>
        <w:t>.</w:t>
      </w:r>
      <w:r w:rsidR="00143A16">
        <w:t xml:space="preserve"> </w:t>
      </w:r>
      <w:r w:rsidR="0022454D">
        <w:t xml:space="preserve">Measure the </w:t>
      </w:r>
      <w:r w:rsidR="0022454D" w:rsidRPr="00023C53">
        <w:t>woman</w:t>
      </w:r>
      <w:r w:rsidRPr="00023C53">
        <w:t>.</w:t>
      </w:r>
    </w:p>
    <w:p w14:paraId="4B8A1030" w14:textId="765F126D" w:rsidR="00C72106" w:rsidRPr="00023C53" w:rsidRDefault="00C72106" w:rsidP="00BA4227">
      <w:pPr>
        <w:pStyle w:val="BodyText0"/>
      </w:pPr>
      <w:r w:rsidRPr="00023C53">
        <w:t xml:space="preserve">Please refer to </w:t>
      </w:r>
      <w:r w:rsidR="001259DD" w:rsidRPr="00023C53">
        <w:t xml:space="preserve">section </w:t>
      </w:r>
      <w:r w:rsidR="00F84C38" w:rsidRPr="00023C53">
        <w:t>6.3</w:t>
      </w:r>
      <w:r w:rsidR="001259DD" w:rsidRPr="00023C53">
        <w:t xml:space="preserve"> of the Feed the Future ZOI Survey </w:t>
      </w:r>
      <w:r w:rsidRPr="00023C53">
        <w:t xml:space="preserve">Anthropometry </w:t>
      </w:r>
      <w:r w:rsidR="001259DD" w:rsidRPr="00023C53">
        <w:t>Manual</w:t>
      </w:r>
      <w:r w:rsidRPr="00023C53">
        <w:t>.</w:t>
      </w:r>
      <w:r w:rsidR="00143A16" w:rsidRPr="00023C53">
        <w:t xml:space="preserve"> </w:t>
      </w:r>
      <w:r w:rsidRPr="00023C53">
        <w:t xml:space="preserve">Record the </w:t>
      </w:r>
      <w:r w:rsidR="0040241D" w:rsidRPr="00023C53">
        <w:t xml:space="preserve">woman’s </w:t>
      </w:r>
      <w:r w:rsidRPr="00023C53">
        <w:t xml:space="preserve">height </w:t>
      </w:r>
      <w:r w:rsidR="0040241D" w:rsidRPr="00023C53">
        <w:t xml:space="preserve">in centimeters </w:t>
      </w:r>
      <w:r w:rsidRPr="00023C53">
        <w:t>or select the appropriate response</w:t>
      </w:r>
      <w:r w:rsidR="00F95E9C" w:rsidRPr="00023C53">
        <w:t xml:space="preserve"> if </w:t>
      </w:r>
      <w:r w:rsidR="004F06BF" w:rsidRPr="00023C53">
        <w:t xml:space="preserve">her </w:t>
      </w:r>
      <w:r w:rsidR="00F95E9C" w:rsidRPr="00023C53">
        <w:t>height could not be measured</w:t>
      </w:r>
      <w:r w:rsidR="0040241D" w:rsidRPr="00023C53">
        <w:t>: ‘9994’ (NOT PRESENT), ‘9995’ (REFUSED), or ‘9996’ (OTHER)</w:t>
      </w:r>
      <w:r w:rsidRPr="00023C53">
        <w:t>.</w:t>
      </w:r>
      <w:r w:rsidR="001259DD" w:rsidRPr="00023C53">
        <w:t xml:space="preserve"> Be sure to record the height to one decimal place. </w:t>
      </w:r>
    </w:p>
    <w:p w14:paraId="17A36712" w14:textId="09B2C0FF" w:rsidR="00365E3E" w:rsidRPr="00023C53" w:rsidRDefault="0040241D" w:rsidP="0022454D">
      <w:pPr>
        <w:pStyle w:val="Heading4"/>
      </w:pPr>
      <w:r w:rsidRPr="00023C53">
        <w:t>Item 407</w:t>
      </w:r>
      <w:r w:rsidR="0022454D" w:rsidRPr="00023C53">
        <w:t>,</w:t>
      </w:r>
      <w:r w:rsidRPr="00023C53">
        <w:t xml:space="preserve"> </w:t>
      </w:r>
      <w:r w:rsidR="00D1048A" w:rsidRPr="00023C53">
        <w:t>W</w:t>
      </w:r>
      <w:r w:rsidR="0022454D" w:rsidRPr="00023C53">
        <w:t>eight in kilograms</w:t>
      </w:r>
      <w:r w:rsidRPr="00023C53">
        <w:t>.</w:t>
      </w:r>
      <w:r w:rsidR="00143A16" w:rsidRPr="00023C53">
        <w:t xml:space="preserve"> </w:t>
      </w:r>
      <w:r w:rsidR="0022454D" w:rsidRPr="00023C53">
        <w:t>Weigh the woman.</w:t>
      </w:r>
    </w:p>
    <w:p w14:paraId="55346C8F" w14:textId="4B7ADCB8" w:rsidR="001259DD" w:rsidRPr="00815395" w:rsidRDefault="0040241D" w:rsidP="00BA4227">
      <w:pPr>
        <w:pStyle w:val="BodyText0"/>
      </w:pPr>
      <w:r w:rsidRPr="00023C53">
        <w:t xml:space="preserve">Please refer to </w:t>
      </w:r>
      <w:r w:rsidR="001259DD" w:rsidRPr="00023C53">
        <w:t xml:space="preserve">section </w:t>
      </w:r>
      <w:r w:rsidR="00F84C38" w:rsidRPr="00023C53">
        <w:t>6.2</w:t>
      </w:r>
      <w:r w:rsidR="001259DD" w:rsidRPr="00023C53">
        <w:t xml:space="preserve"> of the Feed the Future ZOI Survey </w:t>
      </w:r>
      <w:r w:rsidRPr="00023C53">
        <w:t xml:space="preserve">Anthropometry </w:t>
      </w:r>
      <w:r w:rsidR="001259DD" w:rsidRPr="00023C53">
        <w:t>Manual</w:t>
      </w:r>
      <w:r w:rsidRPr="00023C53">
        <w:t>. Record the woman’s weight in kilograms or select the appropriate response</w:t>
      </w:r>
      <w:r w:rsidR="00F95E9C" w:rsidRPr="00023C53">
        <w:t xml:space="preserve"> if </w:t>
      </w:r>
      <w:r w:rsidR="004F06BF" w:rsidRPr="00023C53">
        <w:t xml:space="preserve">her </w:t>
      </w:r>
      <w:r w:rsidR="00F95E9C" w:rsidRPr="00023C53">
        <w:t>weight</w:t>
      </w:r>
      <w:r w:rsidR="00F95E9C">
        <w:t xml:space="preserve"> could not be measured</w:t>
      </w:r>
      <w:r>
        <w:t>: ‘9994’ (NOT PRESENT), ‘9995’ (REFUSED), or ‘9996’ (OTHER).</w:t>
      </w:r>
      <w:r w:rsidR="001259DD">
        <w:t xml:space="preserve"> Be sure to record the weight to one decimal place. If the woman weighs less than 100 kg, be sure to record a ‘0’ into the first box on the paper questionnaire before recording the woman’s weight. For example, if the woman weighs 58.4 kg, enter ‘058’ in the boxes to the left of the decimal point and enter ‘4’ in the box to the right of the decimal point</w:t>
      </w:r>
      <w:r w:rsidR="005D74A2">
        <w:t>, as shown here:</w:t>
      </w:r>
    </w:p>
    <w:tbl>
      <w:tblPr>
        <w:tblW w:w="1980" w:type="dxa"/>
        <w:jc w:val="center"/>
        <w:tblLook w:val="04A0" w:firstRow="1" w:lastRow="0" w:firstColumn="1" w:lastColumn="0" w:noHBand="0" w:noVBand="1"/>
      </w:tblPr>
      <w:tblGrid>
        <w:gridCol w:w="440"/>
        <w:gridCol w:w="440"/>
        <w:gridCol w:w="440"/>
        <w:gridCol w:w="282"/>
        <w:gridCol w:w="440"/>
      </w:tblGrid>
      <w:tr w:rsidR="001259DD" w:rsidRPr="0022454D" w14:paraId="60A7F161" w14:textId="77777777" w:rsidTr="005D74A2">
        <w:trPr>
          <w:trHeight w:val="225"/>
          <w:jc w:val="center"/>
        </w:trPr>
        <w:tc>
          <w:tcPr>
            <w:tcW w:w="440"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5735952C" w14:textId="77777777" w:rsidR="001259DD" w:rsidRPr="0022454D" w:rsidRDefault="001259DD" w:rsidP="001259DD">
            <w:pPr>
              <w:widowControl/>
              <w:spacing w:line="240" w:lineRule="auto"/>
              <w:jc w:val="center"/>
              <w:rPr>
                <w:rFonts w:eastAsia="Times New Roman"/>
                <w:color w:val="auto"/>
                <w:sz w:val="22"/>
                <w:szCs w:val="22"/>
              </w:rPr>
            </w:pPr>
            <w:r w:rsidRPr="0022454D">
              <w:rPr>
                <w:rFonts w:eastAsia="Times New Roman"/>
                <w:color w:val="auto"/>
                <w:sz w:val="22"/>
                <w:szCs w:val="22"/>
              </w:rPr>
              <w:t>0</w:t>
            </w:r>
          </w:p>
        </w:tc>
        <w:tc>
          <w:tcPr>
            <w:tcW w:w="440"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DA8900D" w14:textId="77777777" w:rsidR="001259DD" w:rsidRPr="0022454D" w:rsidRDefault="001259DD" w:rsidP="001259DD">
            <w:pPr>
              <w:widowControl/>
              <w:spacing w:line="240" w:lineRule="auto"/>
              <w:jc w:val="center"/>
              <w:rPr>
                <w:rFonts w:eastAsia="Times New Roman"/>
                <w:color w:val="auto"/>
                <w:sz w:val="22"/>
                <w:szCs w:val="22"/>
              </w:rPr>
            </w:pPr>
            <w:r w:rsidRPr="0022454D">
              <w:rPr>
                <w:rFonts w:eastAsia="Times New Roman"/>
                <w:color w:val="auto"/>
                <w:sz w:val="22"/>
                <w:szCs w:val="22"/>
              </w:rPr>
              <w:t>5</w:t>
            </w:r>
          </w:p>
        </w:tc>
        <w:tc>
          <w:tcPr>
            <w:tcW w:w="440"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06AB1F1D" w14:textId="77777777" w:rsidR="001259DD" w:rsidRPr="0022454D" w:rsidRDefault="001259DD" w:rsidP="001259DD">
            <w:pPr>
              <w:widowControl/>
              <w:spacing w:line="240" w:lineRule="auto"/>
              <w:jc w:val="center"/>
              <w:rPr>
                <w:rFonts w:eastAsia="Times New Roman"/>
                <w:color w:val="auto"/>
                <w:sz w:val="22"/>
                <w:szCs w:val="22"/>
              </w:rPr>
            </w:pPr>
            <w:r w:rsidRPr="0022454D">
              <w:rPr>
                <w:rFonts w:eastAsia="Times New Roman"/>
                <w:color w:val="auto"/>
                <w:sz w:val="22"/>
                <w:szCs w:val="22"/>
              </w:rPr>
              <w:t>8</w:t>
            </w:r>
          </w:p>
        </w:tc>
        <w:tc>
          <w:tcPr>
            <w:tcW w:w="220" w:type="dxa"/>
            <w:tcBorders>
              <w:top w:val="nil"/>
              <w:left w:val="nil"/>
              <w:bottom w:val="nil"/>
              <w:right w:val="nil"/>
            </w:tcBorders>
            <w:shd w:val="clear" w:color="auto" w:fill="auto"/>
            <w:noWrap/>
            <w:vAlign w:val="center"/>
            <w:hideMark/>
          </w:tcPr>
          <w:p w14:paraId="6DD54D96" w14:textId="77777777" w:rsidR="001259DD" w:rsidRPr="0022454D" w:rsidRDefault="001259DD" w:rsidP="001259DD">
            <w:pPr>
              <w:widowControl/>
              <w:spacing w:line="240" w:lineRule="auto"/>
              <w:jc w:val="center"/>
              <w:rPr>
                <w:rFonts w:eastAsia="Times New Roman"/>
                <w:color w:val="auto"/>
                <w:sz w:val="22"/>
                <w:szCs w:val="22"/>
              </w:rPr>
            </w:pPr>
          </w:p>
        </w:tc>
        <w:tc>
          <w:tcPr>
            <w:tcW w:w="4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0E5A38" w14:textId="77777777" w:rsidR="001259DD" w:rsidRPr="0022454D" w:rsidRDefault="001259DD" w:rsidP="001259DD">
            <w:pPr>
              <w:widowControl/>
              <w:spacing w:line="240" w:lineRule="auto"/>
              <w:jc w:val="center"/>
              <w:rPr>
                <w:rFonts w:eastAsia="Times New Roman"/>
                <w:color w:val="auto"/>
                <w:sz w:val="22"/>
                <w:szCs w:val="22"/>
              </w:rPr>
            </w:pPr>
            <w:r w:rsidRPr="0022454D">
              <w:rPr>
                <w:rFonts w:eastAsia="Times New Roman"/>
                <w:color w:val="auto"/>
                <w:sz w:val="22"/>
                <w:szCs w:val="22"/>
              </w:rPr>
              <w:t>4</w:t>
            </w:r>
          </w:p>
        </w:tc>
      </w:tr>
      <w:tr w:rsidR="001259DD" w:rsidRPr="001259DD" w14:paraId="7D16AF4E" w14:textId="77777777" w:rsidTr="005D74A2">
        <w:trPr>
          <w:trHeight w:val="225"/>
          <w:jc w:val="center"/>
        </w:trPr>
        <w:tc>
          <w:tcPr>
            <w:tcW w:w="440" w:type="dxa"/>
            <w:vMerge/>
            <w:tcBorders>
              <w:top w:val="single" w:sz="4" w:space="0" w:color="auto"/>
              <w:left w:val="single" w:sz="4" w:space="0" w:color="auto"/>
              <w:bottom w:val="single" w:sz="4" w:space="0" w:color="000000"/>
              <w:right w:val="single" w:sz="4" w:space="0" w:color="000000"/>
            </w:tcBorders>
            <w:vAlign w:val="center"/>
            <w:hideMark/>
          </w:tcPr>
          <w:p w14:paraId="25E40AAE" w14:textId="77777777" w:rsidR="001259DD" w:rsidRPr="001259DD" w:rsidRDefault="001259DD" w:rsidP="001259DD">
            <w:pPr>
              <w:widowControl/>
              <w:spacing w:line="240" w:lineRule="auto"/>
              <w:rPr>
                <w:rFonts w:eastAsia="Times New Roman"/>
                <w:color w:val="auto"/>
              </w:rPr>
            </w:pPr>
          </w:p>
        </w:tc>
        <w:tc>
          <w:tcPr>
            <w:tcW w:w="440" w:type="dxa"/>
            <w:vMerge/>
            <w:tcBorders>
              <w:top w:val="single" w:sz="4" w:space="0" w:color="auto"/>
              <w:left w:val="single" w:sz="4" w:space="0" w:color="auto"/>
              <w:bottom w:val="single" w:sz="4" w:space="0" w:color="000000"/>
              <w:right w:val="single" w:sz="4" w:space="0" w:color="000000"/>
            </w:tcBorders>
            <w:vAlign w:val="center"/>
            <w:hideMark/>
          </w:tcPr>
          <w:p w14:paraId="387A7307" w14:textId="77777777" w:rsidR="001259DD" w:rsidRPr="001259DD" w:rsidRDefault="001259DD" w:rsidP="001259DD">
            <w:pPr>
              <w:widowControl/>
              <w:spacing w:line="240" w:lineRule="auto"/>
              <w:rPr>
                <w:rFonts w:eastAsia="Times New Roman"/>
                <w:color w:val="auto"/>
              </w:rPr>
            </w:pPr>
          </w:p>
        </w:tc>
        <w:tc>
          <w:tcPr>
            <w:tcW w:w="440" w:type="dxa"/>
            <w:vMerge/>
            <w:tcBorders>
              <w:top w:val="single" w:sz="4" w:space="0" w:color="auto"/>
              <w:left w:val="single" w:sz="4" w:space="0" w:color="auto"/>
              <w:bottom w:val="single" w:sz="4" w:space="0" w:color="000000"/>
              <w:right w:val="single" w:sz="4" w:space="0" w:color="000000"/>
            </w:tcBorders>
            <w:vAlign w:val="center"/>
            <w:hideMark/>
          </w:tcPr>
          <w:p w14:paraId="4C9BA7C3" w14:textId="77777777" w:rsidR="001259DD" w:rsidRPr="001259DD" w:rsidRDefault="001259DD" w:rsidP="001259DD">
            <w:pPr>
              <w:widowControl/>
              <w:spacing w:line="240" w:lineRule="auto"/>
              <w:rPr>
                <w:rFonts w:eastAsia="Times New Roman"/>
                <w:color w:val="auto"/>
              </w:rPr>
            </w:pPr>
          </w:p>
        </w:tc>
        <w:tc>
          <w:tcPr>
            <w:tcW w:w="220" w:type="dxa"/>
            <w:tcBorders>
              <w:top w:val="nil"/>
              <w:left w:val="nil"/>
              <w:bottom w:val="nil"/>
              <w:right w:val="single" w:sz="4" w:space="0" w:color="auto"/>
            </w:tcBorders>
            <w:shd w:val="clear" w:color="auto" w:fill="auto"/>
            <w:noWrap/>
            <w:vAlign w:val="center"/>
            <w:hideMark/>
          </w:tcPr>
          <w:p w14:paraId="0A7FC3FA" w14:textId="77777777" w:rsidR="001259DD" w:rsidRPr="001259DD" w:rsidRDefault="001259DD" w:rsidP="001259DD">
            <w:pPr>
              <w:widowControl/>
              <w:spacing w:line="240" w:lineRule="auto"/>
              <w:jc w:val="center"/>
              <w:rPr>
                <w:rFonts w:eastAsia="Times New Roman"/>
                <w:b/>
                <w:bCs/>
                <w:color w:val="auto"/>
              </w:rPr>
            </w:pPr>
            <w:r w:rsidRPr="001259DD">
              <w:rPr>
                <w:rFonts w:eastAsia="Times New Roman"/>
                <w:b/>
                <w:bCs/>
                <w:color w:val="auto"/>
              </w:rPr>
              <w:t>.</w:t>
            </w:r>
          </w:p>
        </w:tc>
        <w:tc>
          <w:tcPr>
            <w:tcW w:w="440" w:type="dxa"/>
            <w:vMerge/>
            <w:tcBorders>
              <w:top w:val="single" w:sz="4" w:space="0" w:color="auto"/>
              <w:left w:val="single" w:sz="4" w:space="0" w:color="auto"/>
              <w:bottom w:val="single" w:sz="4" w:space="0" w:color="auto"/>
              <w:right w:val="single" w:sz="4" w:space="0" w:color="auto"/>
            </w:tcBorders>
            <w:vAlign w:val="center"/>
            <w:hideMark/>
          </w:tcPr>
          <w:p w14:paraId="628E0305" w14:textId="77777777" w:rsidR="001259DD" w:rsidRPr="001259DD" w:rsidRDefault="001259DD" w:rsidP="001259DD">
            <w:pPr>
              <w:widowControl/>
              <w:spacing w:line="240" w:lineRule="auto"/>
              <w:rPr>
                <w:rFonts w:eastAsia="Times New Roman"/>
                <w:color w:val="auto"/>
              </w:rPr>
            </w:pPr>
          </w:p>
        </w:tc>
      </w:tr>
      <w:tr w:rsidR="001259DD" w:rsidRPr="001259DD" w14:paraId="2175D6C0" w14:textId="77777777" w:rsidTr="005D74A2">
        <w:trPr>
          <w:trHeight w:val="204"/>
          <w:jc w:val="center"/>
        </w:trPr>
        <w:tc>
          <w:tcPr>
            <w:tcW w:w="1980" w:type="dxa"/>
            <w:gridSpan w:val="5"/>
            <w:tcBorders>
              <w:top w:val="nil"/>
              <w:left w:val="nil"/>
              <w:bottom w:val="nil"/>
              <w:right w:val="nil"/>
            </w:tcBorders>
            <w:shd w:val="clear" w:color="auto" w:fill="auto"/>
            <w:vAlign w:val="center"/>
            <w:hideMark/>
          </w:tcPr>
          <w:p w14:paraId="6A503107" w14:textId="77777777" w:rsidR="001259DD" w:rsidRPr="001259DD" w:rsidRDefault="001259DD" w:rsidP="001259DD">
            <w:pPr>
              <w:widowControl/>
              <w:spacing w:line="240" w:lineRule="auto"/>
              <w:rPr>
                <w:rFonts w:eastAsia="Times New Roman"/>
                <w:color w:val="auto"/>
                <w:sz w:val="16"/>
                <w:szCs w:val="16"/>
              </w:rPr>
            </w:pPr>
            <w:r w:rsidRPr="001259DD">
              <w:rPr>
                <w:rFonts w:eastAsia="Times New Roman"/>
                <w:color w:val="auto"/>
                <w:sz w:val="16"/>
                <w:szCs w:val="16"/>
              </w:rPr>
              <w:lastRenderedPageBreak/>
              <w:t>(IN KG.)</w:t>
            </w:r>
          </w:p>
        </w:tc>
      </w:tr>
    </w:tbl>
    <w:p w14:paraId="282D5005" w14:textId="5975BD4A" w:rsidR="005D74A2" w:rsidRDefault="005D74A2" w:rsidP="0022454D">
      <w:pPr>
        <w:pStyle w:val="Heading4"/>
      </w:pPr>
      <w:r w:rsidRPr="00815395">
        <w:t xml:space="preserve">Item </w:t>
      </w:r>
      <w:r>
        <w:t>400N</w:t>
      </w:r>
      <w:r w:rsidR="0022454D">
        <w:t>,</w:t>
      </w:r>
      <w:r>
        <w:t xml:space="preserve"> </w:t>
      </w:r>
      <w:proofErr w:type="gramStart"/>
      <w:r w:rsidR="00D1048A">
        <w:t>E</w:t>
      </w:r>
      <w:r w:rsidR="0022454D">
        <w:t>nter</w:t>
      </w:r>
      <w:proofErr w:type="gramEnd"/>
      <w:r w:rsidR="0022454D">
        <w:t xml:space="preserve"> time module finished</w:t>
      </w:r>
    </w:p>
    <w:p w14:paraId="1E34DFF9" w14:textId="5071C7ED" w:rsidR="005D74A2" w:rsidRDefault="005D74A2" w:rsidP="00BA4227">
      <w:pPr>
        <w:pStyle w:val="BodyText0"/>
      </w:pPr>
      <w:r>
        <w:t xml:space="preserve">If using a paper questionnaire, record the time (hour and minutes) that you </w:t>
      </w:r>
      <w:r w:rsidR="00503A69">
        <w:t xml:space="preserve">finish </w:t>
      </w:r>
      <w:r>
        <w:t>the module for each woman interviewed. If entering data into a tablet, you will not see this question; the time will automatically be recorded for you.</w:t>
      </w:r>
    </w:p>
    <w:p w14:paraId="49FF4A27" w14:textId="230EADE5" w:rsidR="00503A69" w:rsidRDefault="00503A69" w:rsidP="0022454D">
      <w:pPr>
        <w:pStyle w:val="BodyText0"/>
      </w:pPr>
      <w:r>
        <w:t xml:space="preserve">If there are additional women eligible for Module 4A in the household, return to item 400M and use the next available column to record information for the next eligible woman. Continue like this until there are no more eligible women in the household. </w:t>
      </w:r>
    </w:p>
    <w:p w14:paraId="305E9FC4" w14:textId="1642B49D" w:rsidR="005216B2" w:rsidRDefault="005D74A2" w:rsidP="0022454D">
      <w:pPr>
        <w:pStyle w:val="BodyText0"/>
      </w:pPr>
      <w:r>
        <w:t xml:space="preserve">After measuring all eligible women in the household or completing the entire Module 4A questionnaire (if there are more than five women in the household), at the bottom of the paper questionnaire, record the names and interviewer numbers of the measurer and the assistant measurer. The field supervisor will record his or her name and sign the questionnaire after reviewing the questionnaire for accuracy and completeness when reviewing the data collected that day. </w:t>
      </w:r>
    </w:p>
    <w:p w14:paraId="2ECA92F8" w14:textId="7861483D" w:rsidR="00755FA0" w:rsidRPr="00EB6692" w:rsidRDefault="00755FA0" w:rsidP="00D1048A">
      <w:pPr>
        <w:pStyle w:val="Heading3"/>
        <w:keepNext/>
        <w:widowControl/>
      </w:pPr>
      <w:bookmarkStart w:id="87" w:name="_Toc524008091"/>
      <w:bookmarkStart w:id="88" w:name="_Toc527243175"/>
      <w:r w:rsidRPr="00EB6692">
        <w:t>4.3.</w:t>
      </w:r>
      <w:r w:rsidR="00371115" w:rsidRPr="00EB6692">
        <w:t>8</w:t>
      </w:r>
      <w:r w:rsidRPr="00EB6692">
        <w:tab/>
        <w:t xml:space="preserve">Module </w:t>
      </w:r>
      <w:r w:rsidR="00371115" w:rsidRPr="00EB6692">
        <w:t>5</w:t>
      </w:r>
      <w:r w:rsidR="00EB6692">
        <w:t>—</w:t>
      </w:r>
      <w:r w:rsidRPr="00EB6692">
        <w:t>Child</w:t>
      </w:r>
      <w:r w:rsidR="00DF7D60" w:rsidRPr="00EB6692">
        <w:t>ren’s Nutrition</w:t>
      </w:r>
      <w:bookmarkEnd w:id="87"/>
      <w:bookmarkEnd w:id="88"/>
      <w:r w:rsidRPr="00EB6692">
        <w:t xml:space="preserve"> </w:t>
      </w:r>
      <w:bookmarkEnd w:id="84"/>
    </w:p>
    <w:p w14:paraId="2A5E0A3B" w14:textId="2F563289" w:rsidR="00755FA0" w:rsidRPr="00815395" w:rsidRDefault="00BA4227" w:rsidP="00BA4227">
      <w:pPr>
        <w:pStyle w:val="BodyText0"/>
      </w:pPr>
      <w:r>
        <w:rPr>
          <w:b/>
        </w:rPr>
        <w:t>Purpose:</w:t>
      </w:r>
      <w:r w:rsidR="00140CE6">
        <w:rPr>
          <w:b/>
        </w:rPr>
        <w:t xml:space="preserve"> </w:t>
      </w:r>
      <w:r w:rsidR="00755FA0" w:rsidRPr="00815395">
        <w:t>to collect feeding information that indicate</w:t>
      </w:r>
      <w:r w:rsidR="002F1F07">
        <w:t>s</w:t>
      </w:r>
      <w:r w:rsidR="00755FA0" w:rsidRPr="00815395">
        <w:t xml:space="preserve"> the health and nutrition of the children in the household.</w:t>
      </w:r>
      <w:r w:rsidR="00143A16">
        <w:t xml:space="preserve"> </w:t>
      </w:r>
    </w:p>
    <w:p w14:paraId="4F402F94" w14:textId="0CBBD2B0" w:rsidR="00755FA0" w:rsidRPr="00815395" w:rsidRDefault="00EB6692" w:rsidP="00EB6692">
      <w:pPr>
        <w:pStyle w:val="BodyText0"/>
        <w:keepNext/>
        <w:rPr>
          <w:b/>
          <w:i/>
        </w:rPr>
      </w:pPr>
      <w:r>
        <w:rPr>
          <w:b/>
          <w:i/>
        </w:rPr>
        <w:t>Who responds to this m</w:t>
      </w:r>
      <w:r w:rsidR="00755FA0" w:rsidRPr="00815395">
        <w:rPr>
          <w:b/>
          <w:i/>
        </w:rPr>
        <w:t>odule</w:t>
      </w:r>
      <w:r w:rsidR="00140CE6">
        <w:rPr>
          <w:b/>
          <w:i/>
        </w:rPr>
        <w:t>?</w:t>
      </w:r>
    </w:p>
    <w:p w14:paraId="6C6E2072" w14:textId="3E91B6E5" w:rsidR="00755FA0" w:rsidRDefault="00755FA0" w:rsidP="00EB6692">
      <w:pPr>
        <w:pStyle w:val="BodyText0"/>
      </w:pPr>
      <w:r w:rsidRPr="00815395">
        <w:t xml:space="preserve">The respondent for the module should be the primary caregivers of each eligible child </w:t>
      </w:r>
      <w:r w:rsidR="00095397">
        <w:t xml:space="preserve">ages </w:t>
      </w:r>
      <w:r>
        <w:t>0-</w:t>
      </w:r>
      <w:r w:rsidR="00EC4452">
        <w:t>71</w:t>
      </w:r>
      <w:r w:rsidRPr="00815395">
        <w:t xml:space="preserve"> months in the household.</w:t>
      </w:r>
      <w:r w:rsidR="00143A16">
        <w:t xml:space="preserve"> </w:t>
      </w:r>
      <w:r>
        <w:t>There may be one primary caregiver for all children age</w:t>
      </w:r>
      <w:r w:rsidR="00095397">
        <w:t>s</w:t>
      </w:r>
      <w:r>
        <w:t xml:space="preserve"> 0-</w:t>
      </w:r>
      <w:r w:rsidR="00EC4452">
        <w:t>71</w:t>
      </w:r>
      <w:r>
        <w:t xml:space="preserve"> months in the household, or there may be different primary caregivers for different eligible children. If there are different primary caregivers for different eligible children, you will interview </w:t>
      </w:r>
      <w:r w:rsidRPr="00631518">
        <w:rPr>
          <w:b/>
        </w:rPr>
        <w:t>each</w:t>
      </w:r>
      <w:r>
        <w:t xml:space="preserve"> primary caregiver about the child</w:t>
      </w:r>
      <w:r w:rsidR="00095397">
        <w:t xml:space="preserve"> or children</w:t>
      </w:r>
      <w:r>
        <w:t xml:space="preserve"> in his</w:t>
      </w:r>
      <w:r w:rsidR="001212E7">
        <w:t xml:space="preserve"> or </w:t>
      </w:r>
      <w:r>
        <w:t>her care.</w:t>
      </w:r>
    </w:p>
    <w:p w14:paraId="3C05230C" w14:textId="1D194A6D" w:rsidR="00755FA0" w:rsidRPr="00815395" w:rsidRDefault="00503A69" w:rsidP="00EB6692">
      <w:pPr>
        <w:pStyle w:val="BodyText0"/>
      </w:pPr>
      <w:r>
        <w:t>T</w:t>
      </w:r>
      <w:r w:rsidR="00755FA0">
        <w:t xml:space="preserve">he primary caregiver must provide informed consent to collect information </w:t>
      </w:r>
      <w:r w:rsidR="001212E7">
        <w:t>about</w:t>
      </w:r>
      <w:r w:rsidR="00755FA0">
        <w:t xml:space="preserve"> the child. (The primary caregiver of the child may not always be the parent.)</w:t>
      </w:r>
      <w:r w:rsidR="00143A16">
        <w:t xml:space="preserve"> </w:t>
      </w:r>
      <w:r w:rsidR="00755FA0">
        <w:t>If the primary caregiver is not available to give consent, the data for that child cannot be collected at that time.</w:t>
      </w:r>
      <w:r w:rsidR="00143A16">
        <w:t xml:space="preserve"> </w:t>
      </w:r>
      <w:r w:rsidR="00755FA0">
        <w:t>You must return at another time to get consent from the primary caregiver before the interview for that child can take place.</w:t>
      </w:r>
    </w:p>
    <w:p w14:paraId="20CE0306" w14:textId="050F2EEE" w:rsidR="00755FA0" w:rsidRPr="00815395" w:rsidRDefault="00EB6692" w:rsidP="00EB6692">
      <w:pPr>
        <w:pStyle w:val="BodyText0"/>
        <w:rPr>
          <w:b/>
          <w:i/>
        </w:rPr>
      </w:pPr>
      <w:r>
        <w:rPr>
          <w:b/>
          <w:i/>
        </w:rPr>
        <w:t>Instructions for administering the module with item-by-item g</w:t>
      </w:r>
      <w:r w:rsidR="00755FA0" w:rsidRPr="00815395">
        <w:rPr>
          <w:b/>
          <w:i/>
        </w:rPr>
        <w:t>uidance</w:t>
      </w:r>
    </w:p>
    <w:p w14:paraId="1A56CD35" w14:textId="2C178255" w:rsidR="00755FA0" w:rsidRDefault="00755FA0" w:rsidP="00EB6692">
      <w:pPr>
        <w:pStyle w:val="BodyText0"/>
      </w:pPr>
      <w:r w:rsidRPr="00815395">
        <w:t xml:space="preserve">The paper </w:t>
      </w:r>
      <w:r w:rsidR="00BC502B">
        <w:t xml:space="preserve">questionnaire </w:t>
      </w:r>
      <w:r w:rsidRPr="00815395">
        <w:t xml:space="preserve">has only enough space </w:t>
      </w:r>
      <w:r w:rsidR="00BC502B">
        <w:t xml:space="preserve">in Module 5 </w:t>
      </w:r>
      <w:r w:rsidRPr="00815395">
        <w:t>to record information for up to five children 0-</w:t>
      </w:r>
      <w:r w:rsidR="00EC4452">
        <w:t>71</w:t>
      </w:r>
      <w:r w:rsidRPr="00815395">
        <w:t xml:space="preserve"> months old.</w:t>
      </w:r>
      <w:r w:rsidR="00143A16">
        <w:t xml:space="preserve"> </w:t>
      </w:r>
      <w:r w:rsidRPr="00815395">
        <w:t>Be sure to bring duplicate copies of this module in case there are more than five children 0-</w:t>
      </w:r>
      <w:r w:rsidR="00EC4452">
        <w:t>71</w:t>
      </w:r>
      <w:r w:rsidRPr="00815395">
        <w:t xml:space="preserve"> months old in the household.</w:t>
      </w:r>
      <w:r w:rsidR="00143A16">
        <w:t xml:space="preserve"> </w:t>
      </w:r>
      <w:r w:rsidRPr="00815395">
        <w:t xml:space="preserve">The children will be listed in Module </w:t>
      </w:r>
      <w:r w:rsidR="00BC502B">
        <w:t>1</w:t>
      </w:r>
      <w:r w:rsidRPr="00815395">
        <w:t xml:space="preserve">, </w:t>
      </w:r>
      <w:r w:rsidRPr="00D73FB6">
        <w:rPr>
          <w:i/>
        </w:rPr>
        <w:t>Household Roster and Demographics</w:t>
      </w:r>
      <w:r w:rsidRPr="00815395">
        <w:t>.</w:t>
      </w:r>
      <w:r w:rsidR="00143A16">
        <w:t xml:space="preserve"> </w:t>
      </w:r>
    </w:p>
    <w:p w14:paraId="02FCC381" w14:textId="2DCDE2E8" w:rsidR="00755FA0" w:rsidRPr="00815395" w:rsidRDefault="00755FA0" w:rsidP="00EB6692">
      <w:pPr>
        <w:pStyle w:val="BodyText0"/>
      </w:pPr>
      <w:r w:rsidRPr="00815395">
        <w:t xml:space="preserve">Ask all the questions </w:t>
      </w:r>
      <w:r>
        <w:t xml:space="preserve">in Module </w:t>
      </w:r>
      <w:r w:rsidR="00BC502B">
        <w:t>5</w:t>
      </w:r>
      <w:r>
        <w:t xml:space="preserve"> </w:t>
      </w:r>
      <w:r w:rsidRPr="00815395">
        <w:t>for each child before going to the next child.</w:t>
      </w:r>
      <w:r w:rsidR="00143A16">
        <w:t xml:space="preserve"> </w:t>
      </w:r>
      <w:r w:rsidRPr="00815395">
        <w:rPr>
          <w:rFonts w:eastAsiaTheme="minorHAnsi"/>
        </w:rPr>
        <w:t>Make sure to a</w:t>
      </w:r>
      <w:r w:rsidRPr="00815395">
        <w:t>sk each question exactly as it is written.</w:t>
      </w:r>
      <w:r w:rsidR="00143A16">
        <w:t xml:space="preserve"> </w:t>
      </w:r>
      <w:r w:rsidRPr="00815395">
        <w:t>Provide helpful explanations when necessary.</w:t>
      </w:r>
      <w:r w:rsidR="00143A16">
        <w:t xml:space="preserve"> </w:t>
      </w:r>
      <w:r w:rsidRPr="00815395">
        <w:rPr>
          <w:rFonts w:eastAsiaTheme="minorHAnsi"/>
        </w:rPr>
        <w:t xml:space="preserve">Module </w:t>
      </w:r>
      <w:r w:rsidR="00BC502B">
        <w:rPr>
          <w:rFonts w:eastAsiaTheme="minorHAnsi"/>
        </w:rPr>
        <w:t>5</w:t>
      </w:r>
      <w:r w:rsidRPr="00815395">
        <w:rPr>
          <w:rFonts w:eastAsiaTheme="minorHAnsi"/>
        </w:rPr>
        <w:t xml:space="preserve"> is a lengthy and detailed interview, so it is especially important to try to build a good relationship with the respondent </w:t>
      </w:r>
      <w:r>
        <w:rPr>
          <w:rFonts w:eastAsiaTheme="minorHAnsi"/>
        </w:rPr>
        <w:t>to encourage completion of</w:t>
      </w:r>
      <w:r w:rsidRPr="00815395">
        <w:rPr>
          <w:rFonts w:eastAsiaTheme="minorHAnsi"/>
        </w:rPr>
        <w:t xml:space="preserve"> the entire interview.</w:t>
      </w:r>
      <w:r w:rsidR="00143A16">
        <w:rPr>
          <w:rFonts w:eastAsiaTheme="minorHAnsi"/>
        </w:rPr>
        <w:t xml:space="preserve"> </w:t>
      </w:r>
    </w:p>
    <w:p w14:paraId="02182DE0" w14:textId="3C86DCDB" w:rsidR="00503A69" w:rsidRDefault="00EB6692" w:rsidP="00EB6692">
      <w:pPr>
        <w:pStyle w:val="Heading4"/>
      </w:pPr>
      <w:r>
        <w:lastRenderedPageBreak/>
        <w:t>Item 500A,</w:t>
      </w:r>
      <w:r w:rsidR="00503A69">
        <w:t xml:space="preserve"> </w:t>
      </w:r>
      <w:proofErr w:type="gramStart"/>
      <w:r w:rsidR="00D1048A">
        <w:t>E</w:t>
      </w:r>
      <w:r>
        <w:t>nter</w:t>
      </w:r>
      <w:proofErr w:type="gramEnd"/>
      <w:r>
        <w:t xml:space="preserve"> time module started</w:t>
      </w:r>
    </w:p>
    <w:p w14:paraId="6C08F1B1" w14:textId="034B8017" w:rsidR="00503A69" w:rsidRDefault="00503A69" w:rsidP="00BA4227">
      <w:pPr>
        <w:pStyle w:val="BodyText0"/>
      </w:pPr>
      <w:r>
        <w:t>If using a paper questionnaire, record the time (hour and minutes) that you start the module for each child included in the survey. If using a tablet, you will not see this question; the time will automatically be recorded for you.</w:t>
      </w:r>
    </w:p>
    <w:p w14:paraId="115AD8BC" w14:textId="6EEE3304" w:rsidR="00503A69" w:rsidRDefault="00EB6692" w:rsidP="00EB6692">
      <w:pPr>
        <w:pStyle w:val="Heading4"/>
      </w:pPr>
      <w:r>
        <w:t>Item 500B,</w:t>
      </w:r>
      <w:r w:rsidR="00503A69">
        <w:t xml:space="preserve"> </w:t>
      </w:r>
      <w:r w:rsidR="00D1048A">
        <w:t>C</w:t>
      </w:r>
      <w:r>
        <w:t>luster and household number</w:t>
      </w:r>
    </w:p>
    <w:p w14:paraId="6641DD92" w14:textId="263A086A" w:rsidR="00503A69" w:rsidRDefault="00503A69" w:rsidP="00BA4227">
      <w:pPr>
        <w:pStyle w:val="BodyText0"/>
      </w:pPr>
      <w:r>
        <w:t>If using a paper questionnaire, record the cluster number and household number. You will do this just one time (not for each child). You can find this information on the questionnaire cover sheet. If using a tablet, you will not see this question; the information will automatically be recorded for you.</w:t>
      </w:r>
    </w:p>
    <w:p w14:paraId="6E5E1CD8" w14:textId="0DBA8ACB" w:rsidR="00503A69" w:rsidRPr="00AB37D2" w:rsidRDefault="00503A69" w:rsidP="00EB6692">
      <w:pPr>
        <w:pStyle w:val="Heading4"/>
      </w:pPr>
      <w:r>
        <w:t xml:space="preserve">Item </w:t>
      </w:r>
      <w:r w:rsidR="00DC6BC3">
        <w:t>5</w:t>
      </w:r>
      <w:r w:rsidR="00EB6692">
        <w:t>00C,</w:t>
      </w:r>
      <w:r>
        <w:t xml:space="preserve"> </w:t>
      </w:r>
      <w:r w:rsidR="00D1048A">
        <w:t>I</w:t>
      </w:r>
      <w:r w:rsidR="00EB6692">
        <w:t>ntroductory statement</w:t>
      </w:r>
    </w:p>
    <w:p w14:paraId="39F83EC2" w14:textId="4774DED8" w:rsidR="00503A69" w:rsidRPr="00AB37D2" w:rsidRDefault="00503A69" w:rsidP="00BA4227">
      <w:pPr>
        <w:pStyle w:val="BodyText0"/>
      </w:pPr>
      <w:r>
        <w:t>Read the introduction to the module as written on the paper questionnaire or on your tablet</w:t>
      </w:r>
      <w:r w:rsidRPr="004504AF">
        <w:t xml:space="preserve"> </w:t>
      </w:r>
      <w:r>
        <w:t>to each primary caregiver interviewed.</w:t>
      </w:r>
    </w:p>
    <w:p w14:paraId="3A86A794" w14:textId="09BC1D64" w:rsidR="00503A69" w:rsidRDefault="00503A69" w:rsidP="00EB6692">
      <w:pPr>
        <w:pStyle w:val="Heading4"/>
      </w:pPr>
      <w:r w:rsidRPr="00815395">
        <w:t xml:space="preserve">Item </w:t>
      </w:r>
      <w:r w:rsidR="00DC6BC3">
        <w:t>5</w:t>
      </w:r>
      <w:r>
        <w:rPr>
          <w:bCs/>
        </w:rPr>
        <w:t>00D</w:t>
      </w:r>
      <w:r w:rsidR="00EB6692">
        <w:rPr>
          <w:bCs/>
        </w:rPr>
        <w:t>,</w:t>
      </w:r>
      <w:r w:rsidRPr="00815395">
        <w:t xml:space="preserve"> </w:t>
      </w:r>
      <w:r w:rsidR="00D1048A">
        <w:t>C</w:t>
      </w:r>
      <w:r w:rsidR="00EB6692">
        <w:t>hild</w:t>
      </w:r>
      <w:r w:rsidR="00EB6692" w:rsidRPr="00815395">
        <w:t xml:space="preserve">’s </w:t>
      </w:r>
      <w:r w:rsidR="00EB6692">
        <w:t xml:space="preserve">line number </w:t>
      </w:r>
      <w:r w:rsidR="00EB6692" w:rsidRPr="00815395">
        <w:t xml:space="preserve">and </w:t>
      </w:r>
      <w:r w:rsidR="00EB6692">
        <w:t xml:space="preserve">first </w:t>
      </w:r>
      <w:r w:rsidR="00EB6692" w:rsidRPr="00815395">
        <w:t>name from the household roster</w:t>
      </w:r>
    </w:p>
    <w:p w14:paraId="1DAFAFB8" w14:textId="647F48F0" w:rsidR="00503A69" w:rsidRDefault="00503A69" w:rsidP="00BA4227">
      <w:pPr>
        <w:pStyle w:val="BodyText0"/>
      </w:pPr>
      <w:r>
        <w:t>If you are conducting the interview with a paper questionnaire, c</w:t>
      </w:r>
      <w:r w:rsidRPr="001B0539">
        <w:t xml:space="preserve">heck </w:t>
      </w:r>
      <w:r w:rsidRPr="00815395">
        <w:t xml:space="preserve">the </w:t>
      </w:r>
      <w:r>
        <w:t xml:space="preserve">Module 1, </w:t>
      </w:r>
      <w:r w:rsidRPr="00182D5E">
        <w:rPr>
          <w:i/>
        </w:rPr>
        <w:t>Household Roster and Demographics</w:t>
      </w:r>
      <w:r>
        <w:rPr>
          <w:i/>
        </w:rPr>
        <w:t>,</w:t>
      </w:r>
      <w:r>
        <w:t xml:space="preserve"> </w:t>
      </w:r>
      <w:r w:rsidRPr="00815395">
        <w:t xml:space="preserve">for the </w:t>
      </w:r>
      <w:r>
        <w:t>child</w:t>
      </w:r>
      <w:r w:rsidRPr="00815395">
        <w:t xml:space="preserve">’s name and </w:t>
      </w:r>
      <w:r>
        <w:t>line number and record both for each child included in the survey</w:t>
      </w:r>
      <w:r w:rsidRPr="00815395">
        <w:t xml:space="preserve">. </w:t>
      </w:r>
      <w:r>
        <w:t>If you are using a tablet, you will select the name of the eligible child you are asking about from a list presented on the screen.</w:t>
      </w:r>
    </w:p>
    <w:p w14:paraId="16D6D20A" w14:textId="3E256F59" w:rsidR="00503A69" w:rsidRDefault="00503A69" w:rsidP="00D1048A">
      <w:pPr>
        <w:pStyle w:val="Heading4"/>
      </w:pPr>
      <w:r w:rsidRPr="00815395">
        <w:t xml:space="preserve">Item </w:t>
      </w:r>
      <w:r w:rsidR="00DC6BC3">
        <w:rPr>
          <w:bCs/>
        </w:rPr>
        <w:t>5</w:t>
      </w:r>
      <w:r>
        <w:rPr>
          <w:bCs/>
        </w:rPr>
        <w:t>00E</w:t>
      </w:r>
      <w:r w:rsidR="00D1048A">
        <w:rPr>
          <w:bCs/>
        </w:rPr>
        <w:t>,</w:t>
      </w:r>
      <w:r w:rsidRPr="00815395">
        <w:t xml:space="preserve"> </w:t>
      </w:r>
      <w:r w:rsidR="00D1048A">
        <w:t>Caregiver</w:t>
      </w:r>
      <w:r w:rsidR="00D1048A" w:rsidRPr="00815395">
        <w:t xml:space="preserve">’s </w:t>
      </w:r>
      <w:r w:rsidR="00D1048A">
        <w:t xml:space="preserve">line number </w:t>
      </w:r>
      <w:r w:rsidR="00D1048A" w:rsidRPr="00815395">
        <w:t>and name from the household roster</w:t>
      </w:r>
    </w:p>
    <w:p w14:paraId="44A23D40" w14:textId="4DFF2A51" w:rsidR="00503A69" w:rsidRDefault="00503A69" w:rsidP="00BA4227">
      <w:pPr>
        <w:pStyle w:val="BodyText0"/>
      </w:pPr>
      <w:r>
        <w:t>If you are conducting the interview with a paper questionnaire, c</w:t>
      </w:r>
      <w:r w:rsidRPr="001B0539">
        <w:t xml:space="preserve">heck </w:t>
      </w:r>
      <w:r w:rsidRPr="00815395">
        <w:t xml:space="preserve">the </w:t>
      </w:r>
      <w:r>
        <w:t xml:space="preserve">Module 1, </w:t>
      </w:r>
      <w:r w:rsidRPr="00182D5E">
        <w:rPr>
          <w:i/>
        </w:rPr>
        <w:t>Household Roster and Demographics</w:t>
      </w:r>
      <w:r>
        <w:rPr>
          <w:i/>
        </w:rPr>
        <w:t>,</w:t>
      </w:r>
      <w:r>
        <w:t xml:space="preserve"> </w:t>
      </w:r>
      <w:r w:rsidRPr="00815395">
        <w:t xml:space="preserve">for the </w:t>
      </w:r>
      <w:r>
        <w:t xml:space="preserve">caregiver’s </w:t>
      </w:r>
      <w:r w:rsidRPr="00815395">
        <w:t xml:space="preserve">name and </w:t>
      </w:r>
      <w:r>
        <w:t>line number and record both for each child included in the survey</w:t>
      </w:r>
      <w:r w:rsidRPr="00815395">
        <w:t xml:space="preserve">. </w:t>
      </w:r>
      <w:r>
        <w:t xml:space="preserve">If you are using a tablet, you will select the name of the </w:t>
      </w:r>
      <w:r w:rsidR="008976C3">
        <w:t xml:space="preserve">caregiver you are interviewing </w:t>
      </w:r>
      <w:r>
        <w:t>from a list presented on the screen.</w:t>
      </w:r>
    </w:p>
    <w:p w14:paraId="095B7848" w14:textId="2E3AFD3E" w:rsidR="00503A69" w:rsidRDefault="00DC6BC3" w:rsidP="00D1048A">
      <w:pPr>
        <w:pStyle w:val="Heading4"/>
      </w:pPr>
      <w:r>
        <w:t>Item 5</w:t>
      </w:r>
      <w:r w:rsidR="00503A69">
        <w:t>00</w:t>
      </w:r>
      <w:r w:rsidR="008976C3">
        <w:t>F</w:t>
      </w:r>
      <w:r w:rsidR="00D1048A">
        <w:t>,</w:t>
      </w:r>
      <w:r w:rsidR="00503A69">
        <w:t xml:space="preserve"> </w:t>
      </w:r>
      <w:r w:rsidR="00D1048A" w:rsidRPr="00E01BBA">
        <w:t xml:space="preserve">Obtain consent. Does </w:t>
      </w:r>
      <w:r w:rsidR="00D1048A">
        <w:t xml:space="preserve">[name] </w:t>
      </w:r>
      <w:r w:rsidR="00D1048A" w:rsidRPr="00E01BBA">
        <w:t>agree to participate in the survey?</w:t>
      </w:r>
      <w:r w:rsidR="00503A69">
        <w:t xml:space="preserve"> </w:t>
      </w:r>
    </w:p>
    <w:p w14:paraId="5714FFFD" w14:textId="6DEB8E04" w:rsidR="00503A69" w:rsidRDefault="008976C3" w:rsidP="00BA4227">
      <w:pPr>
        <w:pStyle w:val="BodyText0"/>
      </w:pPr>
      <w:r w:rsidRPr="00815395">
        <w:rPr>
          <w:lang w:val="en"/>
        </w:rPr>
        <w:t xml:space="preserve">Each child must have a parent or </w:t>
      </w:r>
      <w:r>
        <w:rPr>
          <w:lang w:val="en"/>
        </w:rPr>
        <w:t>primary caregiver</w:t>
      </w:r>
      <w:r w:rsidRPr="00815395">
        <w:rPr>
          <w:lang w:val="en"/>
        </w:rPr>
        <w:t xml:space="preserve"> who provides consent.</w:t>
      </w:r>
      <w:r>
        <w:rPr>
          <w:lang w:val="en"/>
        </w:rPr>
        <w:t xml:space="preserve"> </w:t>
      </w:r>
      <w:r w:rsidR="00503A69">
        <w:t xml:space="preserve">If using a paper questionnaire, consult the Informed Consent Module to determine if the </w:t>
      </w:r>
      <w:r w:rsidR="005216B2">
        <w:t>mother</w:t>
      </w:r>
      <w:r w:rsidR="007626BB">
        <w:t xml:space="preserve"> or </w:t>
      </w:r>
      <w:r w:rsidR="005216B2">
        <w:t>caregiver</w:t>
      </w:r>
      <w:r w:rsidR="00503A69">
        <w:t xml:space="preserve"> has already agreed to participate in the survey. If the </w:t>
      </w:r>
      <w:r w:rsidR="009842CD">
        <w:t>mother</w:t>
      </w:r>
      <w:r w:rsidR="007626BB">
        <w:t xml:space="preserve"> or </w:t>
      </w:r>
      <w:r w:rsidR="009842CD">
        <w:t xml:space="preserve">caregiver </w:t>
      </w:r>
      <w:r w:rsidR="00503A69">
        <w:t>has not yet provided consent</w:t>
      </w:r>
      <w:r>
        <w:t xml:space="preserve"> on behalf of his or her child</w:t>
      </w:r>
      <w:r w:rsidR="00503A69">
        <w:t>, implement the informed consent procedure. If using a tablet, this question will appear only if the respondent has not yet provided informed consent</w:t>
      </w:r>
      <w:r>
        <w:t xml:space="preserve"> on behalf of his or her child</w:t>
      </w:r>
      <w:r w:rsidR="00503A69">
        <w:t xml:space="preserve">. If the question appears, implement the informed consent procedure. Select ‘1’ (YES) if the respondent agrees to participate or ‘2’ (NO) if the respondent does not agree to participate. If the response is ‘NO’, skip to item </w:t>
      </w:r>
      <w:r>
        <w:t>564</w:t>
      </w:r>
      <w:r w:rsidR="00503A69">
        <w:t xml:space="preserve">. </w:t>
      </w:r>
    </w:p>
    <w:p w14:paraId="56F698D2" w14:textId="54F3F8D9" w:rsidR="00755FA0" w:rsidRDefault="00755FA0" w:rsidP="00D1048A">
      <w:pPr>
        <w:pStyle w:val="Heading4"/>
      </w:pPr>
      <w:r w:rsidRPr="00815395">
        <w:t xml:space="preserve">Item </w:t>
      </w:r>
      <w:r w:rsidR="00B53B56">
        <w:t>501</w:t>
      </w:r>
      <w:r w:rsidR="00D1048A">
        <w:t>,</w:t>
      </w:r>
      <w:r w:rsidRPr="00815395">
        <w:t xml:space="preserve"> </w:t>
      </w:r>
      <w:r>
        <w:t>“</w:t>
      </w:r>
      <w:r w:rsidRPr="00815395">
        <w:t>What is [CHILD’S NAME]’s sex?</w:t>
      </w:r>
      <w:r>
        <w:t>”</w:t>
      </w:r>
    </w:p>
    <w:p w14:paraId="4D519CB6" w14:textId="1E42D0D9" w:rsidR="00755FA0" w:rsidRPr="00815395" w:rsidRDefault="00755FA0" w:rsidP="00BA4227">
      <w:pPr>
        <w:pStyle w:val="BodyText0"/>
      </w:pPr>
      <w:r w:rsidRPr="00815395">
        <w:t>Ask the question using the child’s name and record the response</w:t>
      </w:r>
      <w:r w:rsidR="007638AA">
        <w:t>:</w:t>
      </w:r>
      <w:r w:rsidR="005A76B1">
        <w:t xml:space="preserve"> ‘1’ (MALE) or ‘2’ (FEMALE).</w:t>
      </w:r>
    </w:p>
    <w:p w14:paraId="45A9F2AB" w14:textId="119186C5" w:rsidR="00755FA0" w:rsidRDefault="00755FA0" w:rsidP="00D1048A">
      <w:pPr>
        <w:pStyle w:val="Heading4"/>
      </w:pPr>
      <w:r w:rsidRPr="00815395">
        <w:t xml:space="preserve">Item </w:t>
      </w:r>
      <w:r w:rsidR="005A76B1">
        <w:t>502</w:t>
      </w:r>
      <w:r w:rsidR="00D1048A">
        <w:t>,</w:t>
      </w:r>
      <w:r w:rsidRPr="00815395">
        <w:t xml:space="preserve"> </w:t>
      </w:r>
      <w:r>
        <w:t>“</w:t>
      </w:r>
      <w:r w:rsidRPr="00815395">
        <w:t>I would like to ask you some question</w:t>
      </w:r>
      <w:r w:rsidR="007638AA">
        <w:t>s</w:t>
      </w:r>
      <w:r w:rsidRPr="00815395">
        <w:t xml:space="preserve"> about [CHILD’S NAME].</w:t>
      </w:r>
      <w:r w:rsidR="00143A16">
        <w:t xml:space="preserve"> </w:t>
      </w:r>
      <w:r w:rsidRPr="00815395">
        <w:t>What is [his</w:t>
      </w:r>
      <w:r w:rsidR="007626BB">
        <w:t xml:space="preserve"> or </w:t>
      </w:r>
      <w:r w:rsidRPr="00815395">
        <w:t>her] birthday?</w:t>
      </w:r>
      <w:r w:rsidR="00143A16">
        <w:t xml:space="preserve"> </w:t>
      </w:r>
      <w:r w:rsidRPr="00815395">
        <w:t>In what month and year was [CHILD’S NAME] born?</w:t>
      </w:r>
      <w:r>
        <w:t>”</w:t>
      </w:r>
    </w:p>
    <w:p w14:paraId="71E9E03D" w14:textId="0452E9E1" w:rsidR="00E7697E" w:rsidRDefault="00755FA0" w:rsidP="00BA4227">
      <w:pPr>
        <w:pStyle w:val="BodyText0"/>
      </w:pPr>
      <w:r w:rsidRPr="00815395">
        <w:t>Ask the que</w:t>
      </w:r>
      <w:r>
        <w:t>stion using the child’s name</w:t>
      </w:r>
      <w:r w:rsidR="00E7697E">
        <w:t xml:space="preserve"> and record the response</w:t>
      </w:r>
      <w:r>
        <w:t>.</w:t>
      </w:r>
      <w:r w:rsidRPr="00815395">
        <w:t xml:space="preserve"> </w:t>
      </w:r>
    </w:p>
    <w:p w14:paraId="15358CBC" w14:textId="50E24F11" w:rsidR="00E7697E" w:rsidRDefault="00E7697E" w:rsidP="00D1048A">
      <w:pPr>
        <w:pStyle w:val="Bulletedlist"/>
      </w:pPr>
      <w:r>
        <w:lastRenderedPageBreak/>
        <w:t xml:space="preserve">Enter </w:t>
      </w:r>
      <w:r w:rsidR="00755FA0" w:rsidRPr="00E7697E">
        <w:t xml:space="preserve">the day </w:t>
      </w:r>
      <w:r w:rsidR="007638AA" w:rsidRPr="00E7697E">
        <w:t>as</w:t>
      </w:r>
      <w:r w:rsidR="00755FA0" w:rsidRPr="00E7697E">
        <w:t xml:space="preserve"> two digits, using </w:t>
      </w:r>
      <w:r w:rsidRPr="00E7697E">
        <w:t>‘</w:t>
      </w:r>
      <w:r w:rsidR="00755FA0" w:rsidRPr="00E7697E">
        <w:t>0</w:t>
      </w:r>
      <w:r w:rsidRPr="00E7697E">
        <w:t>’</w:t>
      </w:r>
      <w:r w:rsidR="00755FA0" w:rsidRPr="00E7697E">
        <w:t xml:space="preserve"> before 1 through 9</w:t>
      </w:r>
      <w:r w:rsidR="005A76B1" w:rsidRPr="00E7697E">
        <w:t xml:space="preserve"> (example</w:t>
      </w:r>
      <w:r w:rsidR="007638AA" w:rsidRPr="00E7697E">
        <w:t>:</w:t>
      </w:r>
      <w:r w:rsidR="005A76B1" w:rsidRPr="00E7697E">
        <w:t xml:space="preserve"> 5 is ‘05’)</w:t>
      </w:r>
      <w:r w:rsidR="00755FA0" w:rsidRPr="00E7697E">
        <w:t>.</w:t>
      </w:r>
      <w:r w:rsidR="00143A16" w:rsidRPr="00E7697E">
        <w:t xml:space="preserve"> </w:t>
      </w:r>
      <w:r w:rsidR="00755FA0" w:rsidRPr="00E7697E">
        <w:t xml:space="preserve">If the </w:t>
      </w:r>
      <w:r w:rsidRPr="00E7697E">
        <w:t>respondent does not know the day the child was born</w:t>
      </w:r>
      <w:r w:rsidR="00755FA0" w:rsidRPr="00E7697E">
        <w:t>, enter ‘98’</w:t>
      </w:r>
      <w:r w:rsidRPr="00E7697E">
        <w:t xml:space="preserve"> (</w:t>
      </w:r>
      <w:r w:rsidR="00755FA0" w:rsidRPr="00E7697E">
        <w:t>DON’T KNOW DAY</w:t>
      </w:r>
      <w:r w:rsidRPr="00E7697E">
        <w:t>)</w:t>
      </w:r>
      <w:r w:rsidR="00755FA0" w:rsidRPr="00E7697E">
        <w:t>.</w:t>
      </w:r>
      <w:r w:rsidR="00143A16" w:rsidRPr="00E7697E">
        <w:t xml:space="preserve"> </w:t>
      </w:r>
    </w:p>
    <w:p w14:paraId="1E0F0C21" w14:textId="77777777" w:rsidR="00E7697E" w:rsidRDefault="00755FA0" w:rsidP="00D1048A">
      <w:pPr>
        <w:pStyle w:val="Bulletedlist"/>
      </w:pPr>
      <w:r w:rsidRPr="00E7697E">
        <w:t xml:space="preserve">Enter the month </w:t>
      </w:r>
      <w:r w:rsidR="007638AA" w:rsidRPr="00E7697E">
        <w:t>as</w:t>
      </w:r>
      <w:r w:rsidRPr="00E7697E">
        <w:t xml:space="preserve"> two digits, using </w:t>
      </w:r>
      <w:r w:rsidR="00E7697E" w:rsidRPr="00E7697E">
        <w:t>‘</w:t>
      </w:r>
      <w:r w:rsidRPr="00E7697E">
        <w:t>0</w:t>
      </w:r>
      <w:r w:rsidR="00E7697E" w:rsidRPr="00E7697E">
        <w:t>’</w:t>
      </w:r>
      <w:r w:rsidRPr="00E7697E">
        <w:t xml:space="preserve"> before 1</w:t>
      </w:r>
      <w:r w:rsidR="005A76B1" w:rsidRPr="00E7697E">
        <w:t xml:space="preserve"> through </w:t>
      </w:r>
      <w:r w:rsidRPr="00E7697E">
        <w:t xml:space="preserve">9 (example: January is </w:t>
      </w:r>
      <w:r w:rsidR="005A76B1" w:rsidRPr="00E7697E">
        <w:t>‘</w:t>
      </w:r>
      <w:r w:rsidRPr="00E7697E">
        <w:t>01</w:t>
      </w:r>
      <w:r w:rsidR="005A76B1" w:rsidRPr="00E7697E">
        <w:t>’</w:t>
      </w:r>
      <w:r w:rsidRPr="00E7697E">
        <w:t>).</w:t>
      </w:r>
      <w:r w:rsidR="00143A16" w:rsidRPr="00E7697E">
        <w:t xml:space="preserve"> </w:t>
      </w:r>
      <w:r w:rsidRPr="00E7697E">
        <w:t xml:space="preserve">If the </w:t>
      </w:r>
      <w:r w:rsidR="00E7697E">
        <w:t xml:space="preserve">respondent does not know the </w:t>
      </w:r>
      <w:r w:rsidRPr="00E7697E">
        <w:t xml:space="preserve">month </w:t>
      </w:r>
      <w:r w:rsidR="00E7697E">
        <w:t>the child was born</w:t>
      </w:r>
      <w:r w:rsidRPr="00E7697E">
        <w:t>, enter ‘98’</w:t>
      </w:r>
      <w:r w:rsidR="00E7697E" w:rsidRPr="00E7697E">
        <w:t xml:space="preserve"> (</w:t>
      </w:r>
      <w:r w:rsidRPr="00E7697E">
        <w:t>DON’T KNOW MONTH</w:t>
      </w:r>
      <w:r w:rsidR="00E7697E" w:rsidRPr="00E7697E">
        <w:t>)</w:t>
      </w:r>
      <w:r w:rsidRPr="00E7697E">
        <w:t>.</w:t>
      </w:r>
      <w:r w:rsidR="00143A16" w:rsidRPr="00E7697E">
        <w:t xml:space="preserve"> </w:t>
      </w:r>
    </w:p>
    <w:p w14:paraId="2ADED8DF" w14:textId="77777777" w:rsidR="00E7697E" w:rsidRDefault="00755FA0" w:rsidP="00D1048A">
      <w:pPr>
        <w:pStyle w:val="Bulletedlist"/>
      </w:pPr>
      <w:r w:rsidRPr="00E7697E">
        <w:t xml:space="preserve">Enter the year </w:t>
      </w:r>
      <w:r w:rsidR="007638AA" w:rsidRPr="00E7697E">
        <w:t>as</w:t>
      </w:r>
      <w:r w:rsidRPr="00E7697E">
        <w:t xml:space="preserve"> four digits (example: </w:t>
      </w:r>
      <w:r w:rsidR="005A76B1" w:rsidRPr="00E7697E">
        <w:t>‘</w:t>
      </w:r>
      <w:r w:rsidRPr="00E7697E">
        <w:t>2011</w:t>
      </w:r>
      <w:r w:rsidR="005A76B1" w:rsidRPr="00E7697E">
        <w:t>’</w:t>
      </w:r>
      <w:r w:rsidRPr="00E7697E">
        <w:t>).</w:t>
      </w:r>
      <w:r w:rsidR="00143A16" w:rsidRPr="00E7697E">
        <w:t xml:space="preserve"> </w:t>
      </w:r>
      <w:r w:rsidRPr="00E7697E">
        <w:t xml:space="preserve">If the </w:t>
      </w:r>
      <w:r w:rsidR="00E7697E">
        <w:t xml:space="preserve">respondent does not know the </w:t>
      </w:r>
      <w:r w:rsidRPr="00E7697E">
        <w:t xml:space="preserve">year </w:t>
      </w:r>
      <w:r w:rsidR="00E7697E">
        <w:t>the child was born</w:t>
      </w:r>
      <w:r w:rsidRPr="00E7697E">
        <w:t xml:space="preserve">, enter </w:t>
      </w:r>
      <w:r w:rsidR="005A76B1" w:rsidRPr="00E7697E">
        <w:t>‘</w:t>
      </w:r>
      <w:r w:rsidRPr="00E7697E">
        <w:t>9998</w:t>
      </w:r>
      <w:r w:rsidR="005A76B1" w:rsidRPr="00E7697E">
        <w:t>’</w:t>
      </w:r>
      <w:r w:rsidRPr="00E7697E">
        <w:t xml:space="preserve"> </w:t>
      </w:r>
      <w:r w:rsidR="00E7697E" w:rsidRPr="00E7697E">
        <w:t>(</w:t>
      </w:r>
      <w:r w:rsidRPr="00E7697E">
        <w:t>DON’T KNOW YEAR</w:t>
      </w:r>
      <w:r w:rsidR="00E7697E" w:rsidRPr="00E7697E">
        <w:t>)</w:t>
      </w:r>
      <w:r w:rsidRPr="00E7697E">
        <w:t>.</w:t>
      </w:r>
      <w:r w:rsidR="00143A16" w:rsidRPr="00E7697E">
        <w:t xml:space="preserve"> </w:t>
      </w:r>
    </w:p>
    <w:p w14:paraId="39C7E25A" w14:textId="6494D368" w:rsidR="00755FA0" w:rsidRPr="00E7697E" w:rsidRDefault="00755FA0" w:rsidP="00D1048A">
      <w:pPr>
        <w:pStyle w:val="BodyText0"/>
      </w:pPr>
      <w:r w:rsidRPr="00E7697E">
        <w:t xml:space="preserve">You can use </w:t>
      </w:r>
      <w:r w:rsidR="00A60A94">
        <w:t>Appendix C</w:t>
      </w:r>
      <w:r w:rsidRPr="00E7697E">
        <w:t>. Country-Specific Event Calendar as an aid to prompt the respondent’s memory for the child’s birthdate.</w:t>
      </w:r>
      <w:r w:rsidR="00143A16" w:rsidRPr="00E7697E">
        <w:t xml:space="preserve"> </w:t>
      </w:r>
    </w:p>
    <w:p w14:paraId="6BF0360A" w14:textId="26C621F9" w:rsidR="00755FA0" w:rsidRDefault="00755FA0" w:rsidP="00D1048A">
      <w:pPr>
        <w:pStyle w:val="Heading4"/>
      </w:pPr>
      <w:r w:rsidRPr="00815395">
        <w:t xml:space="preserve">Item </w:t>
      </w:r>
      <w:r w:rsidR="005A76B1">
        <w:t>503</w:t>
      </w:r>
      <w:r w:rsidR="00D1048A">
        <w:t>,</w:t>
      </w:r>
      <w:r w:rsidRPr="00815395">
        <w:t xml:space="preserve"> </w:t>
      </w:r>
      <w:r w:rsidR="00D1048A" w:rsidRPr="00815395">
        <w:t xml:space="preserve">Check </w:t>
      </w:r>
      <w:r w:rsidR="005A76B1">
        <w:t>502</w:t>
      </w:r>
      <w:r w:rsidR="00D1048A">
        <w:t>: I</w:t>
      </w:r>
      <w:r w:rsidR="00D1048A" w:rsidRPr="00815395">
        <w:t>s the information on the child’s day, month, and year of birth complete?</w:t>
      </w:r>
    </w:p>
    <w:p w14:paraId="79561909" w14:textId="5C967A59" w:rsidR="00755FA0" w:rsidRPr="00815395" w:rsidRDefault="00BA4227" w:rsidP="00BA4227">
      <w:pPr>
        <w:pStyle w:val="BodyText0"/>
      </w:pPr>
      <w:r>
        <w:rPr>
          <w:b/>
        </w:rPr>
        <w:t>Purpose:</w:t>
      </w:r>
      <w:r w:rsidR="00755FA0" w:rsidRPr="00D1048A">
        <w:rPr>
          <w:b/>
        </w:rPr>
        <w:t xml:space="preserve"> </w:t>
      </w:r>
      <w:r w:rsidR="00755FA0" w:rsidRPr="00815395">
        <w:t>to double check the completeness of the birthdate information.</w:t>
      </w:r>
    </w:p>
    <w:p w14:paraId="0D8B5ED8" w14:textId="6114C3C8" w:rsidR="00755FA0" w:rsidRPr="00815395" w:rsidRDefault="00755FA0" w:rsidP="00BA4227">
      <w:pPr>
        <w:pStyle w:val="BodyText0"/>
      </w:pPr>
      <w:r w:rsidRPr="00815395">
        <w:t xml:space="preserve">Check </w:t>
      </w:r>
      <w:r w:rsidR="00D73FB6">
        <w:t>i</w:t>
      </w:r>
      <w:r w:rsidR="005A76B1">
        <w:t>tem 502</w:t>
      </w:r>
      <w:r w:rsidRPr="00815395">
        <w:t>.</w:t>
      </w:r>
      <w:r w:rsidR="00143A16">
        <w:t xml:space="preserve"> </w:t>
      </w:r>
      <w:r w:rsidR="005A76B1">
        <w:t xml:space="preserve">Enter </w:t>
      </w:r>
      <w:r>
        <w:t>‘</w:t>
      </w:r>
      <w:r w:rsidR="007638AA">
        <w:t>1’ (</w:t>
      </w:r>
      <w:r w:rsidRPr="00815395">
        <w:t>YES</w:t>
      </w:r>
      <w:r w:rsidR="007638AA">
        <w:t>)</w:t>
      </w:r>
      <w:r w:rsidR="005A76B1">
        <w:t xml:space="preserve"> if the </w:t>
      </w:r>
      <w:r w:rsidR="007638AA">
        <w:t xml:space="preserve">birthdate </w:t>
      </w:r>
      <w:r w:rsidR="005A76B1">
        <w:t xml:space="preserve">information is complete </w:t>
      </w:r>
      <w:r w:rsidR="00D73FB6">
        <w:t>and skip to i</w:t>
      </w:r>
      <w:r w:rsidR="005A76B1">
        <w:t>tem 507. Enter ‘</w:t>
      </w:r>
      <w:r w:rsidR="00E7697E">
        <w:t>2</w:t>
      </w:r>
      <w:r w:rsidR="007638AA">
        <w:t>’ (NO)</w:t>
      </w:r>
      <w:r w:rsidR="005A76B1">
        <w:t xml:space="preserve"> if ‘DON’T KNOW’ was entered for the child’s day, month, or year of birth.</w:t>
      </w:r>
    </w:p>
    <w:p w14:paraId="54C386C2" w14:textId="44860B46" w:rsidR="00755FA0" w:rsidRDefault="00755FA0" w:rsidP="00D1048A">
      <w:pPr>
        <w:pStyle w:val="Heading4"/>
      </w:pPr>
      <w:r w:rsidRPr="00815395">
        <w:t xml:space="preserve">Item </w:t>
      </w:r>
      <w:r w:rsidR="005A76B1">
        <w:t>504</w:t>
      </w:r>
      <w:r w:rsidR="00D1048A">
        <w:t>,</w:t>
      </w:r>
      <w:r w:rsidRPr="00815395">
        <w:t xml:space="preserve"> </w:t>
      </w:r>
      <w:r>
        <w:t>“</w:t>
      </w:r>
      <w:r w:rsidRPr="00815395">
        <w:t>Does [CHILD’S NAME] have a health or vaccination card with the birth date recorded?</w:t>
      </w:r>
      <w:r>
        <w:t>”</w:t>
      </w:r>
    </w:p>
    <w:p w14:paraId="5D0EC4DF" w14:textId="4581FE84" w:rsidR="007638AA" w:rsidRDefault="00BA4227" w:rsidP="00BA4227">
      <w:pPr>
        <w:pStyle w:val="BodyText0"/>
      </w:pPr>
      <w:r>
        <w:rPr>
          <w:b/>
        </w:rPr>
        <w:t>Purpose:</w:t>
      </w:r>
      <w:r w:rsidR="007638AA">
        <w:t xml:space="preserve"> to determine if there is a health </w:t>
      </w:r>
      <w:r w:rsidR="005836D5">
        <w:t>o</w:t>
      </w:r>
      <w:r w:rsidR="00153ABD">
        <w:t>r</w:t>
      </w:r>
      <w:r w:rsidR="005836D5">
        <w:t xml:space="preserve"> vaccination card </w:t>
      </w:r>
      <w:r w:rsidR="007638AA">
        <w:t>that has the child’s birthdate written on it</w:t>
      </w:r>
      <w:r w:rsidR="00596729">
        <w:t>; it is only necessary to check this card</w:t>
      </w:r>
      <w:r w:rsidR="007638AA">
        <w:t xml:space="preserve"> if the child’s birthdate, as told to you by the respondent, is incomplete.</w:t>
      </w:r>
    </w:p>
    <w:p w14:paraId="6C159392" w14:textId="295637BB" w:rsidR="00755FA0" w:rsidRDefault="00755FA0" w:rsidP="00BA4227">
      <w:pPr>
        <w:pStyle w:val="BodyText0"/>
      </w:pPr>
      <w:r w:rsidRPr="00815395">
        <w:t>Ask the question and record the response.</w:t>
      </w:r>
      <w:r w:rsidR="00143A16">
        <w:t xml:space="preserve"> </w:t>
      </w:r>
      <w:r w:rsidRPr="00815395">
        <w:t xml:space="preserve">If </w:t>
      </w:r>
      <w:r w:rsidR="00FD2E7D">
        <w:t xml:space="preserve">the response is </w:t>
      </w:r>
      <w:r>
        <w:t>‘</w:t>
      </w:r>
      <w:r w:rsidRPr="00815395">
        <w:t>NO</w:t>
      </w:r>
      <w:r>
        <w:t>’</w:t>
      </w:r>
      <w:r w:rsidRPr="00815395">
        <w:t xml:space="preserve"> or </w:t>
      </w:r>
      <w:r>
        <w:t>‘</w:t>
      </w:r>
      <w:r w:rsidRPr="00815395">
        <w:t>DON</w:t>
      </w:r>
      <w:r>
        <w:t>’</w:t>
      </w:r>
      <w:r w:rsidRPr="00815395">
        <w:t>T KNOW</w:t>
      </w:r>
      <w:r w:rsidR="005836D5">
        <w:t>,</w:t>
      </w:r>
      <w:r>
        <w:t>’</w:t>
      </w:r>
      <w:r w:rsidRPr="00815395">
        <w:t xml:space="preserve"> skip to </w:t>
      </w:r>
      <w:r w:rsidR="00FC0544">
        <w:t>i</w:t>
      </w:r>
      <w:r w:rsidR="005A76B1">
        <w:t>tem 507</w:t>
      </w:r>
      <w:r w:rsidRPr="00815395">
        <w:t>.</w:t>
      </w:r>
    </w:p>
    <w:p w14:paraId="12CB32BD" w14:textId="330E7562" w:rsidR="00755FA0" w:rsidRDefault="00755FA0" w:rsidP="00D1048A">
      <w:pPr>
        <w:pStyle w:val="Heading4"/>
      </w:pPr>
      <w:r w:rsidRPr="00815395">
        <w:t xml:space="preserve">Item </w:t>
      </w:r>
      <w:r w:rsidR="005A76B1">
        <w:t>505</w:t>
      </w:r>
      <w:r w:rsidR="00D1048A">
        <w:t xml:space="preserve">, </w:t>
      </w:r>
      <w:r>
        <w:t>“</w:t>
      </w:r>
      <w:r w:rsidRPr="00815395">
        <w:t>May I please see the card?</w:t>
      </w:r>
      <w:r>
        <w:t>”</w:t>
      </w:r>
    </w:p>
    <w:p w14:paraId="74172B2A" w14:textId="28401DA1" w:rsidR="005836D5" w:rsidRDefault="00BA4227" w:rsidP="00BA4227">
      <w:pPr>
        <w:pStyle w:val="BodyText0"/>
      </w:pPr>
      <w:r>
        <w:rPr>
          <w:b/>
        </w:rPr>
        <w:t>Purpose:</w:t>
      </w:r>
      <w:r w:rsidR="005836D5">
        <w:t xml:space="preserve"> to see the </w:t>
      </w:r>
      <w:r w:rsidR="00927BCF">
        <w:t xml:space="preserve">health or vaccination </w:t>
      </w:r>
      <w:r w:rsidR="005836D5">
        <w:t>card, if possible, to confirm the child’s birthdate.</w:t>
      </w:r>
    </w:p>
    <w:p w14:paraId="18664951" w14:textId="330DEE06" w:rsidR="00755FA0" w:rsidRPr="00815395" w:rsidRDefault="00755FA0" w:rsidP="00BA4227">
      <w:pPr>
        <w:pStyle w:val="BodyText0"/>
      </w:pPr>
      <w:r w:rsidRPr="00815395">
        <w:t>Ask the question and record the response</w:t>
      </w:r>
      <w:r w:rsidR="005836D5">
        <w:t>: ‘1’ (YES), ‘2’ (NO), or ‘8’ (CARD NOT AVAILABLE)</w:t>
      </w:r>
      <w:r w:rsidRPr="00815395">
        <w:t>.</w:t>
      </w:r>
      <w:r w:rsidR="00143A16">
        <w:t xml:space="preserve"> </w:t>
      </w:r>
      <w:r w:rsidRPr="00815395">
        <w:t xml:space="preserve">If </w:t>
      </w:r>
      <w:r w:rsidR="00FD2E7D">
        <w:t xml:space="preserve">the response is </w:t>
      </w:r>
      <w:r>
        <w:t>‘</w:t>
      </w:r>
      <w:r w:rsidRPr="00815395">
        <w:t>NO</w:t>
      </w:r>
      <w:r>
        <w:t>’</w:t>
      </w:r>
      <w:r w:rsidRPr="00815395">
        <w:t xml:space="preserve"> or </w:t>
      </w:r>
      <w:r>
        <w:t>‘</w:t>
      </w:r>
      <w:r w:rsidRPr="00815395">
        <w:t>CARD NOT AVAILABLE</w:t>
      </w:r>
      <w:r w:rsidR="005836D5">
        <w:t>,</w:t>
      </w:r>
      <w:r>
        <w:t>’</w:t>
      </w:r>
      <w:r w:rsidRPr="00815395">
        <w:t xml:space="preserve"> skip to </w:t>
      </w:r>
      <w:r w:rsidR="00D73FB6">
        <w:t>i</w:t>
      </w:r>
      <w:r w:rsidR="005A76B1">
        <w:t>tem 507</w:t>
      </w:r>
      <w:r w:rsidRPr="00815395">
        <w:t>.</w:t>
      </w:r>
    </w:p>
    <w:p w14:paraId="45222A9E" w14:textId="4B920D93" w:rsidR="00755FA0" w:rsidRPr="00815395" w:rsidRDefault="00755FA0" w:rsidP="002B0B2E">
      <w:pPr>
        <w:pStyle w:val="Heading4"/>
      </w:pPr>
      <w:proofErr w:type="gramStart"/>
      <w:r w:rsidRPr="00815395">
        <w:t xml:space="preserve">Item </w:t>
      </w:r>
      <w:r w:rsidR="005A76B1">
        <w:t>506</w:t>
      </w:r>
      <w:r w:rsidR="00D1048A">
        <w:t>,</w:t>
      </w:r>
      <w:proofErr w:type="gramEnd"/>
      <w:r w:rsidRPr="00815395">
        <w:t xml:space="preserve"> </w:t>
      </w:r>
      <w:r w:rsidR="002B0B2E">
        <w:t>C</w:t>
      </w:r>
      <w:r w:rsidR="002B0B2E" w:rsidRPr="00815395">
        <w:t>onfirm with the respondent that the information on the card is correct.</w:t>
      </w:r>
      <w:r w:rsidR="00143A16">
        <w:t xml:space="preserve"> </w:t>
      </w:r>
      <w:r w:rsidR="002B0B2E" w:rsidRPr="00815395">
        <w:t>If the health/vaccination card is shown and the respondent confirms the information is correct, record the date of birth as documented on the card</w:t>
      </w:r>
      <w:r w:rsidRPr="00815395">
        <w:t>.</w:t>
      </w:r>
    </w:p>
    <w:p w14:paraId="3A1A5C41" w14:textId="5ED243FA" w:rsidR="00755FA0" w:rsidRPr="00815395" w:rsidRDefault="00755FA0" w:rsidP="00BA4227">
      <w:pPr>
        <w:pStyle w:val="BodyText0"/>
      </w:pPr>
      <w:r w:rsidRPr="00815395">
        <w:t>If shown the card and the respondent confirms the information as correct, record the date of birth as documented on the card.</w:t>
      </w:r>
      <w:r w:rsidR="00143A16">
        <w:t xml:space="preserve"> </w:t>
      </w:r>
      <w:r w:rsidRPr="00815395">
        <w:t xml:space="preserve">If the day is not </w:t>
      </w:r>
      <w:r w:rsidR="00FC0544">
        <w:t>recorded on the card</w:t>
      </w:r>
      <w:r w:rsidRPr="00815395">
        <w:t xml:space="preserve">, enter </w:t>
      </w:r>
      <w:r>
        <w:t>‘</w:t>
      </w:r>
      <w:r w:rsidRPr="00815395">
        <w:t>98</w:t>
      </w:r>
      <w:r>
        <w:t>’</w:t>
      </w:r>
      <w:r w:rsidRPr="00815395">
        <w:t xml:space="preserve"> (DON’T KNOW DAY</w:t>
      </w:r>
      <w:r w:rsidR="00D401D0">
        <w:t>)</w:t>
      </w:r>
      <w:r w:rsidRPr="00815395">
        <w:t>.</w:t>
      </w:r>
      <w:r w:rsidR="00143A16">
        <w:t xml:space="preserve"> </w:t>
      </w:r>
      <w:r w:rsidRPr="00815395">
        <w:t xml:space="preserve">If the </w:t>
      </w:r>
      <w:r>
        <w:t>month</w:t>
      </w:r>
      <w:r w:rsidRPr="00815395">
        <w:t xml:space="preserve"> is not </w:t>
      </w:r>
      <w:r w:rsidR="00FC0544">
        <w:t>recorded on the card</w:t>
      </w:r>
      <w:r w:rsidRPr="00815395">
        <w:t xml:space="preserve">, enter </w:t>
      </w:r>
      <w:r>
        <w:t>‘</w:t>
      </w:r>
      <w:r w:rsidRPr="00815395">
        <w:t>98</w:t>
      </w:r>
      <w:r>
        <w:t>’</w:t>
      </w:r>
      <w:r w:rsidRPr="00815395">
        <w:t xml:space="preserve"> (DON’T KNOW </w:t>
      </w:r>
      <w:r>
        <w:t>MONTH</w:t>
      </w:r>
      <w:r w:rsidR="00D401D0">
        <w:t>)</w:t>
      </w:r>
      <w:r w:rsidRPr="00815395">
        <w:t>.</w:t>
      </w:r>
      <w:r w:rsidR="00143A16">
        <w:t xml:space="preserve"> </w:t>
      </w:r>
      <w:r w:rsidRPr="00815395">
        <w:t xml:space="preserve">If the </w:t>
      </w:r>
      <w:r>
        <w:t>year</w:t>
      </w:r>
      <w:r w:rsidRPr="00815395">
        <w:t xml:space="preserve"> is not </w:t>
      </w:r>
      <w:r w:rsidR="00FC0544">
        <w:t>recorded on the card</w:t>
      </w:r>
      <w:r w:rsidRPr="00815395">
        <w:t xml:space="preserve">, enter </w:t>
      </w:r>
      <w:r>
        <w:t>‘99</w:t>
      </w:r>
      <w:r w:rsidRPr="00815395">
        <w:t>98</w:t>
      </w:r>
      <w:r>
        <w:t>’</w:t>
      </w:r>
      <w:r w:rsidRPr="00815395">
        <w:t xml:space="preserve"> (DON’T KNOW </w:t>
      </w:r>
      <w:r>
        <w:t>YEAR</w:t>
      </w:r>
      <w:r w:rsidR="00D401D0">
        <w:t>)</w:t>
      </w:r>
      <w:r w:rsidRPr="00815395">
        <w:t>.</w:t>
      </w:r>
      <w:r w:rsidR="00143A16">
        <w:t xml:space="preserve"> </w:t>
      </w:r>
    </w:p>
    <w:p w14:paraId="73D022F9" w14:textId="77777777" w:rsidR="00E31493" w:rsidRDefault="00755FA0" w:rsidP="00E31493">
      <w:pPr>
        <w:pStyle w:val="Heading4"/>
      </w:pPr>
      <w:r w:rsidRPr="00815395">
        <w:t xml:space="preserve">Item </w:t>
      </w:r>
      <w:r w:rsidR="00600522">
        <w:t>507</w:t>
      </w:r>
      <w:r w:rsidR="002B0B2E">
        <w:t>,</w:t>
      </w:r>
      <w:r w:rsidRPr="00815395">
        <w:t xml:space="preserve"> </w:t>
      </w:r>
      <w:r w:rsidRPr="00631518">
        <w:t>“How old was [CHILD’S NAME] at [his</w:t>
      </w:r>
      <w:r w:rsidR="007626BB">
        <w:t xml:space="preserve"> or </w:t>
      </w:r>
      <w:r w:rsidRPr="00631518">
        <w:t>her] last birthday?”</w:t>
      </w:r>
      <w:r w:rsidRPr="00815395">
        <w:t xml:space="preserve"> </w:t>
      </w:r>
    </w:p>
    <w:p w14:paraId="06555F91" w14:textId="12DAAB09" w:rsidR="00755FA0" w:rsidRDefault="00755FA0" w:rsidP="00E31493">
      <w:pPr>
        <w:pStyle w:val="BodyText0"/>
      </w:pPr>
      <w:r w:rsidRPr="00815395">
        <w:t>RECORD AGE IN COMPLETED YEARS</w:t>
      </w:r>
      <w:r w:rsidR="00E31493">
        <w:t>.</w:t>
      </w:r>
    </w:p>
    <w:p w14:paraId="537E8841" w14:textId="04D49CAD" w:rsidR="00927BCF" w:rsidRDefault="00BA4227" w:rsidP="00BA4227">
      <w:pPr>
        <w:pStyle w:val="BodyText0"/>
      </w:pPr>
      <w:r>
        <w:rPr>
          <w:b/>
        </w:rPr>
        <w:t>Purpose:</w:t>
      </w:r>
      <w:r w:rsidR="00927BCF" w:rsidRPr="00E31493">
        <w:rPr>
          <w:b/>
        </w:rPr>
        <w:t xml:space="preserve"> </w:t>
      </w:r>
      <w:r w:rsidR="00927BCF">
        <w:t xml:space="preserve">to capture the child’s age in </w:t>
      </w:r>
      <w:r w:rsidR="00454570">
        <w:t xml:space="preserve">completed </w:t>
      </w:r>
      <w:r w:rsidR="00927BCF">
        <w:t>years</w:t>
      </w:r>
    </w:p>
    <w:p w14:paraId="143FE371" w14:textId="7BE3166E" w:rsidR="00755FA0" w:rsidRPr="00815395" w:rsidRDefault="00755FA0" w:rsidP="00BA4227">
      <w:pPr>
        <w:pStyle w:val="BodyText0"/>
      </w:pPr>
      <w:r w:rsidRPr="00815395">
        <w:lastRenderedPageBreak/>
        <w:t>Ask the question using the child’s name and record the response.</w:t>
      </w:r>
      <w:r w:rsidR="00143A16">
        <w:t xml:space="preserve"> </w:t>
      </w:r>
      <w:r w:rsidRPr="00815395">
        <w:t xml:space="preserve">If the child is under one year, </w:t>
      </w:r>
      <w:r w:rsidR="00600522">
        <w:t>enter ‘</w:t>
      </w:r>
      <w:r w:rsidRPr="00815395">
        <w:t>0</w:t>
      </w:r>
      <w:r w:rsidR="00600522">
        <w:t>’</w:t>
      </w:r>
      <w:r w:rsidRPr="00815395">
        <w:t xml:space="preserve"> for completed years.</w:t>
      </w:r>
    </w:p>
    <w:p w14:paraId="69E0466B" w14:textId="2247D685" w:rsidR="00E31493" w:rsidRDefault="00755FA0" w:rsidP="00E31493">
      <w:pPr>
        <w:pStyle w:val="Heading4"/>
      </w:pPr>
      <w:r w:rsidRPr="00815395">
        <w:t xml:space="preserve">Item </w:t>
      </w:r>
      <w:r w:rsidR="00600522">
        <w:t>508</w:t>
      </w:r>
      <w:r w:rsidR="00E31493">
        <w:t>,</w:t>
      </w:r>
      <w:r w:rsidRPr="00815395">
        <w:t xml:space="preserve"> </w:t>
      </w:r>
      <w:r>
        <w:t>“</w:t>
      </w:r>
      <w:r w:rsidRPr="00815395">
        <w:t>How many months old is [CHILD’S NAME]?</w:t>
      </w:r>
      <w:r>
        <w:t>”</w:t>
      </w:r>
      <w:r w:rsidRPr="00815395">
        <w:t xml:space="preserve"> </w:t>
      </w:r>
    </w:p>
    <w:p w14:paraId="4BD5FD81" w14:textId="5BFA6204" w:rsidR="00755FA0" w:rsidRDefault="00755FA0" w:rsidP="00E31493">
      <w:pPr>
        <w:pStyle w:val="BodyText0"/>
      </w:pPr>
      <w:r w:rsidRPr="00815395">
        <w:t>RECORD AGE IN COMPLETED MONTHS</w:t>
      </w:r>
    </w:p>
    <w:p w14:paraId="7FFCFFA3" w14:textId="5CBEFE02" w:rsidR="00927BCF" w:rsidRDefault="00BA4227" w:rsidP="00BA4227">
      <w:pPr>
        <w:pStyle w:val="BodyText0"/>
      </w:pPr>
      <w:r>
        <w:rPr>
          <w:b/>
        </w:rPr>
        <w:t>Purpose:</w:t>
      </w:r>
      <w:r w:rsidR="00927BCF">
        <w:t xml:space="preserve"> to capture the child’s age in </w:t>
      </w:r>
      <w:r w:rsidR="00454570">
        <w:t xml:space="preserve">completed </w:t>
      </w:r>
      <w:r w:rsidR="00927BCF">
        <w:t>months</w:t>
      </w:r>
    </w:p>
    <w:p w14:paraId="6B6B1467" w14:textId="2F6A4271" w:rsidR="00755FA0" w:rsidRPr="00E31493" w:rsidRDefault="00755FA0" w:rsidP="00BA4227">
      <w:pPr>
        <w:pStyle w:val="BodyText0"/>
      </w:pPr>
      <w:r w:rsidRPr="00815395">
        <w:t>Ask the question using the child’s name</w:t>
      </w:r>
      <w:r w:rsidR="00FC0544">
        <w:t xml:space="preserve"> and record the response</w:t>
      </w:r>
      <w:r w:rsidRPr="00815395">
        <w:t>.</w:t>
      </w:r>
      <w:r w:rsidR="00143A16">
        <w:t xml:space="preserve"> </w:t>
      </w:r>
      <w:r>
        <w:t xml:space="preserve">Help the respondent calculate the child’s age in completed months </w:t>
      </w:r>
      <w:r w:rsidRPr="00E31493">
        <w:t xml:space="preserve">using Table </w:t>
      </w:r>
      <w:r w:rsidR="00F2788F" w:rsidRPr="00E31493">
        <w:t>5</w:t>
      </w:r>
      <w:r w:rsidR="00584703">
        <w:t>.1</w:t>
      </w:r>
      <w:r w:rsidRPr="00E31493">
        <w:t>.</w:t>
      </w:r>
      <w:r w:rsidR="00143A16" w:rsidRPr="00E31493">
        <w:t xml:space="preserve"> </w:t>
      </w:r>
      <w:r w:rsidRPr="00E31493">
        <w:t xml:space="preserve">First, determine the child’s age in months on </w:t>
      </w:r>
      <w:r w:rsidR="005836D5" w:rsidRPr="00E31493">
        <w:t xml:space="preserve">his or her </w:t>
      </w:r>
      <w:r w:rsidRPr="00E31493">
        <w:t>last birthday. Then, determine the number of months that have passed since that last birthday. Add the two numbers to get the child’s age in completed months.</w:t>
      </w:r>
      <w:r w:rsidR="00143A16" w:rsidRPr="00E31493">
        <w:t xml:space="preserve"> </w:t>
      </w:r>
      <w:r w:rsidRPr="00E31493">
        <w:t>Record the child’s age in completed months.</w:t>
      </w:r>
      <w:r w:rsidR="00143A16" w:rsidRPr="00E31493">
        <w:t xml:space="preserve"> </w:t>
      </w:r>
      <w:r w:rsidR="005836D5" w:rsidRPr="00E31493">
        <w:t>R</w:t>
      </w:r>
      <w:r w:rsidRPr="00E31493">
        <w:t xml:space="preserve">ecord </w:t>
      </w:r>
      <w:r w:rsidR="00600522" w:rsidRPr="00E31493">
        <w:t>‘</w:t>
      </w:r>
      <w:r w:rsidRPr="00E31493">
        <w:t>0</w:t>
      </w:r>
      <w:r w:rsidR="00600522" w:rsidRPr="00E31493">
        <w:t>’</w:t>
      </w:r>
      <w:r w:rsidRPr="00E31493">
        <w:t xml:space="preserve"> in the first box if the </w:t>
      </w:r>
      <w:r w:rsidR="005836D5" w:rsidRPr="00E31493">
        <w:t xml:space="preserve">child’s </w:t>
      </w:r>
      <w:r w:rsidRPr="00E31493">
        <w:t xml:space="preserve">age is </w:t>
      </w:r>
      <w:r w:rsidR="00F2788F" w:rsidRPr="00E31493">
        <w:t xml:space="preserve">between </w:t>
      </w:r>
      <w:r w:rsidRPr="00E31493">
        <w:t>0</w:t>
      </w:r>
      <w:r w:rsidR="00095397" w:rsidRPr="00E31493">
        <w:t>-</w:t>
      </w:r>
      <w:r w:rsidRPr="00E31493">
        <w:t>9 months.</w:t>
      </w:r>
      <w:r w:rsidR="00095397" w:rsidRPr="00E31493">
        <w:t xml:space="preserve"> </w:t>
      </w:r>
    </w:p>
    <w:p w14:paraId="7C9BDA29" w14:textId="77777777" w:rsidR="00755FA0" w:rsidRPr="00E31493" w:rsidRDefault="00755FA0" w:rsidP="00755FA0"/>
    <w:p w14:paraId="16B60B53" w14:textId="08DCF884" w:rsidR="00E31493" w:rsidRPr="00B21649" w:rsidRDefault="00E31493" w:rsidP="00E31493">
      <w:pPr>
        <w:pStyle w:val="Tabletitle"/>
      </w:pPr>
      <w:bookmarkStart w:id="89" w:name="_Toc527243233"/>
      <w:r>
        <w:t>Table 5</w:t>
      </w:r>
      <w:r w:rsidR="00584703">
        <w:t>.1</w:t>
      </w:r>
      <w:r>
        <w:t>: Aid for Calculation o</w:t>
      </w:r>
      <w:r w:rsidRPr="00E31493">
        <w:t>f Child’s</w:t>
      </w:r>
      <w:r>
        <w:t xml:space="preserve"> Age in Completed Months</w:t>
      </w:r>
      <w:bookmarkEnd w:id="89"/>
    </w:p>
    <w:tbl>
      <w:tblPr>
        <w:tblW w:w="0" w:type="auto"/>
        <w:tblLayout w:type="fixed"/>
        <w:tblLook w:val="04A0" w:firstRow="1" w:lastRow="0" w:firstColumn="1" w:lastColumn="0" w:noHBand="0" w:noVBand="1"/>
      </w:tblPr>
      <w:tblGrid>
        <w:gridCol w:w="1638"/>
        <w:gridCol w:w="1800"/>
        <w:gridCol w:w="1890"/>
        <w:gridCol w:w="4050"/>
      </w:tblGrid>
      <w:tr w:rsidR="00E31493" w:rsidRPr="00E31493" w14:paraId="2EE225A8" w14:textId="77777777" w:rsidTr="00E31493">
        <w:trPr>
          <w:tblHeader/>
        </w:trPr>
        <w:tc>
          <w:tcPr>
            <w:tcW w:w="1638" w:type="dxa"/>
            <w:tcBorders>
              <w:top w:val="single" w:sz="4" w:space="0" w:color="auto"/>
              <w:left w:val="single" w:sz="4" w:space="0" w:color="auto"/>
              <w:bottom w:val="single" w:sz="24" w:space="0" w:color="auto"/>
              <w:right w:val="single" w:sz="4" w:space="0" w:color="auto"/>
            </w:tcBorders>
            <w:shd w:val="clear" w:color="auto" w:fill="387990"/>
            <w:hideMark/>
          </w:tcPr>
          <w:p w14:paraId="5A4BF6E9" w14:textId="6FBFD96B" w:rsidR="00755FA0" w:rsidRPr="001E3CCC" w:rsidRDefault="00E31493" w:rsidP="00755FA0">
            <w:pPr>
              <w:rPr>
                <w:b/>
                <w:color w:val="FFFFFF" w:themeColor="background1"/>
                <w:sz w:val="20"/>
                <w:szCs w:val="20"/>
              </w:rPr>
            </w:pPr>
            <w:r w:rsidRPr="001E3CCC">
              <w:rPr>
                <w:b/>
                <w:color w:val="FFFFFF" w:themeColor="background1"/>
                <w:sz w:val="20"/>
                <w:szCs w:val="20"/>
              </w:rPr>
              <w:t>Child’s Age on Last B</w:t>
            </w:r>
            <w:r w:rsidR="00755FA0" w:rsidRPr="001E3CCC">
              <w:rPr>
                <w:b/>
                <w:color w:val="FFFFFF" w:themeColor="background1"/>
                <w:sz w:val="20"/>
                <w:szCs w:val="20"/>
              </w:rPr>
              <w:t xml:space="preserve">irthday in Number of Years </w:t>
            </w:r>
          </w:p>
        </w:tc>
        <w:tc>
          <w:tcPr>
            <w:tcW w:w="1800" w:type="dxa"/>
            <w:tcBorders>
              <w:top w:val="single" w:sz="4" w:space="0" w:color="auto"/>
              <w:left w:val="single" w:sz="4" w:space="0" w:color="auto"/>
              <w:bottom w:val="single" w:sz="24" w:space="0" w:color="auto"/>
              <w:right w:val="single" w:sz="4" w:space="0" w:color="auto"/>
            </w:tcBorders>
            <w:shd w:val="clear" w:color="auto" w:fill="387990"/>
            <w:hideMark/>
          </w:tcPr>
          <w:p w14:paraId="2F4C2B8D" w14:textId="2DB8953C" w:rsidR="00755FA0" w:rsidRPr="001E3CCC" w:rsidRDefault="00E31493" w:rsidP="00755FA0">
            <w:pPr>
              <w:rPr>
                <w:b/>
                <w:color w:val="FFFFFF" w:themeColor="background1"/>
                <w:sz w:val="20"/>
                <w:szCs w:val="20"/>
              </w:rPr>
            </w:pPr>
            <w:r w:rsidRPr="001E3CCC">
              <w:rPr>
                <w:b/>
                <w:color w:val="FFFFFF" w:themeColor="background1"/>
                <w:sz w:val="20"/>
                <w:szCs w:val="20"/>
              </w:rPr>
              <w:t>Child’s Age on Last B</w:t>
            </w:r>
            <w:r w:rsidR="00755FA0" w:rsidRPr="001E3CCC">
              <w:rPr>
                <w:b/>
                <w:color w:val="FFFFFF" w:themeColor="background1"/>
                <w:sz w:val="20"/>
                <w:szCs w:val="20"/>
              </w:rPr>
              <w:t>irthday in Number of Months</w:t>
            </w:r>
          </w:p>
        </w:tc>
        <w:tc>
          <w:tcPr>
            <w:tcW w:w="1890" w:type="dxa"/>
            <w:tcBorders>
              <w:top w:val="single" w:sz="4" w:space="0" w:color="auto"/>
              <w:left w:val="single" w:sz="4" w:space="0" w:color="auto"/>
              <w:bottom w:val="single" w:sz="24" w:space="0" w:color="auto"/>
              <w:right w:val="single" w:sz="4" w:space="0" w:color="auto"/>
            </w:tcBorders>
            <w:shd w:val="clear" w:color="auto" w:fill="387990"/>
            <w:hideMark/>
          </w:tcPr>
          <w:p w14:paraId="182F9113" w14:textId="77777777" w:rsidR="00755FA0" w:rsidRPr="001E3CCC" w:rsidRDefault="00755FA0" w:rsidP="00755FA0">
            <w:pPr>
              <w:rPr>
                <w:b/>
                <w:color w:val="FFFFFF" w:themeColor="background1"/>
                <w:sz w:val="20"/>
                <w:szCs w:val="20"/>
              </w:rPr>
            </w:pPr>
            <w:r w:rsidRPr="001E3CCC">
              <w:rPr>
                <w:b/>
                <w:color w:val="FFFFFF" w:themeColor="background1"/>
                <w:sz w:val="20"/>
                <w:szCs w:val="20"/>
              </w:rPr>
              <w:t>Number of Additional Months Since Child’s Last Birthday</w:t>
            </w:r>
          </w:p>
        </w:tc>
        <w:tc>
          <w:tcPr>
            <w:tcW w:w="4050" w:type="dxa"/>
            <w:tcBorders>
              <w:top w:val="single" w:sz="4" w:space="0" w:color="auto"/>
              <w:left w:val="single" w:sz="4" w:space="0" w:color="auto"/>
              <w:bottom w:val="single" w:sz="24" w:space="0" w:color="auto"/>
              <w:right w:val="single" w:sz="4" w:space="0" w:color="auto"/>
            </w:tcBorders>
            <w:shd w:val="clear" w:color="auto" w:fill="387990"/>
            <w:hideMark/>
          </w:tcPr>
          <w:p w14:paraId="73DD3900" w14:textId="77777777" w:rsidR="00755FA0" w:rsidRPr="001E3CCC" w:rsidRDefault="00755FA0" w:rsidP="00755FA0">
            <w:pPr>
              <w:rPr>
                <w:b/>
                <w:color w:val="FFFFFF" w:themeColor="background1"/>
                <w:sz w:val="20"/>
                <w:szCs w:val="20"/>
              </w:rPr>
            </w:pPr>
            <w:r w:rsidRPr="001E3CCC">
              <w:rPr>
                <w:b/>
                <w:color w:val="FFFFFF" w:themeColor="background1"/>
                <w:sz w:val="20"/>
                <w:szCs w:val="20"/>
              </w:rPr>
              <w:t xml:space="preserve">Child’s Age in Completed Months </w:t>
            </w:r>
          </w:p>
          <w:p w14:paraId="08E0B08F" w14:textId="77777777" w:rsidR="00755FA0" w:rsidRPr="001E3CCC" w:rsidRDefault="00755FA0" w:rsidP="00755FA0">
            <w:pPr>
              <w:rPr>
                <w:b/>
                <w:color w:val="FFFFFF" w:themeColor="background1"/>
                <w:sz w:val="20"/>
                <w:szCs w:val="20"/>
              </w:rPr>
            </w:pPr>
            <w:r w:rsidRPr="001E3CCC">
              <w:rPr>
                <w:b/>
                <w:color w:val="FFFFFF" w:themeColor="background1"/>
                <w:sz w:val="20"/>
                <w:szCs w:val="20"/>
              </w:rPr>
              <w:t>(Add the Number of Months on Last Birthday and the Number of Additional Months)</w:t>
            </w:r>
          </w:p>
        </w:tc>
      </w:tr>
      <w:tr w:rsidR="00755FA0" w:rsidRPr="00B21649" w14:paraId="2A687366" w14:textId="77777777" w:rsidTr="00755FA0">
        <w:tc>
          <w:tcPr>
            <w:tcW w:w="1638" w:type="dxa"/>
            <w:tcBorders>
              <w:top w:val="single" w:sz="24" w:space="0" w:color="auto"/>
              <w:left w:val="single" w:sz="4" w:space="0" w:color="auto"/>
              <w:bottom w:val="single" w:sz="24" w:space="0" w:color="auto"/>
              <w:right w:val="single" w:sz="4" w:space="0" w:color="auto"/>
            </w:tcBorders>
            <w:hideMark/>
          </w:tcPr>
          <w:p w14:paraId="34CB715A" w14:textId="77777777" w:rsidR="00755FA0" w:rsidRPr="00B21649" w:rsidRDefault="00755FA0" w:rsidP="00755FA0">
            <w:pPr>
              <w:rPr>
                <w:sz w:val="20"/>
                <w:szCs w:val="20"/>
              </w:rPr>
            </w:pPr>
            <w:r w:rsidRPr="00B21649">
              <w:rPr>
                <w:sz w:val="20"/>
                <w:szCs w:val="20"/>
              </w:rPr>
              <w:t>Under 1 YEAR</w:t>
            </w:r>
          </w:p>
        </w:tc>
        <w:tc>
          <w:tcPr>
            <w:tcW w:w="1800" w:type="dxa"/>
            <w:tcBorders>
              <w:top w:val="single" w:sz="24" w:space="0" w:color="auto"/>
              <w:left w:val="single" w:sz="4" w:space="0" w:color="auto"/>
              <w:bottom w:val="single" w:sz="24" w:space="0" w:color="auto"/>
              <w:right w:val="single" w:sz="4" w:space="0" w:color="auto"/>
            </w:tcBorders>
            <w:hideMark/>
          </w:tcPr>
          <w:p w14:paraId="7BC862EE" w14:textId="77777777" w:rsidR="00755FA0" w:rsidRPr="00B21649" w:rsidRDefault="00755FA0" w:rsidP="00755FA0">
            <w:pPr>
              <w:rPr>
                <w:sz w:val="20"/>
                <w:szCs w:val="20"/>
              </w:rPr>
            </w:pPr>
            <w:r w:rsidRPr="00B21649">
              <w:rPr>
                <w:sz w:val="20"/>
                <w:szCs w:val="20"/>
              </w:rPr>
              <w:t>0-11 MONTHS</w:t>
            </w:r>
          </w:p>
        </w:tc>
        <w:tc>
          <w:tcPr>
            <w:tcW w:w="1890" w:type="dxa"/>
            <w:tcBorders>
              <w:top w:val="single" w:sz="24" w:space="0" w:color="auto"/>
              <w:left w:val="single" w:sz="4" w:space="0" w:color="auto"/>
              <w:bottom w:val="single" w:sz="24" w:space="0" w:color="auto"/>
              <w:right w:val="single" w:sz="4" w:space="0" w:color="auto"/>
            </w:tcBorders>
            <w:hideMark/>
          </w:tcPr>
          <w:p w14:paraId="5188517A" w14:textId="77777777" w:rsidR="00755FA0" w:rsidRPr="00B21649" w:rsidRDefault="00755FA0" w:rsidP="00755FA0">
            <w:pPr>
              <w:rPr>
                <w:sz w:val="20"/>
                <w:szCs w:val="20"/>
              </w:rPr>
            </w:pPr>
            <w:r w:rsidRPr="00B21649">
              <w:rPr>
                <w:sz w:val="20"/>
                <w:szCs w:val="20"/>
              </w:rPr>
              <w:t>----------------------</w:t>
            </w:r>
          </w:p>
        </w:tc>
        <w:tc>
          <w:tcPr>
            <w:tcW w:w="4050" w:type="dxa"/>
            <w:tcBorders>
              <w:top w:val="single" w:sz="24" w:space="0" w:color="auto"/>
              <w:left w:val="single" w:sz="4" w:space="0" w:color="auto"/>
              <w:bottom w:val="single" w:sz="24" w:space="0" w:color="auto"/>
              <w:right w:val="single" w:sz="4" w:space="0" w:color="auto"/>
            </w:tcBorders>
            <w:hideMark/>
          </w:tcPr>
          <w:p w14:paraId="75AA8976" w14:textId="77777777" w:rsidR="00755FA0" w:rsidRPr="00B21649" w:rsidRDefault="00755FA0" w:rsidP="00755FA0">
            <w:pPr>
              <w:rPr>
                <w:sz w:val="20"/>
                <w:szCs w:val="20"/>
              </w:rPr>
            </w:pPr>
            <w:r w:rsidRPr="00B21649">
              <w:rPr>
                <w:sz w:val="20"/>
                <w:szCs w:val="20"/>
              </w:rPr>
              <w:t>0-11 COMPLETED MONTHS</w:t>
            </w:r>
          </w:p>
        </w:tc>
      </w:tr>
      <w:tr w:rsidR="00755FA0" w:rsidRPr="00B21649" w14:paraId="4D31F640" w14:textId="77777777" w:rsidTr="00755FA0">
        <w:tc>
          <w:tcPr>
            <w:tcW w:w="1638" w:type="dxa"/>
            <w:tcBorders>
              <w:top w:val="single" w:sz="24" w:space="0" w:color="auto"/>
              <w:left w:val="single" w:sz="4" w:space="0" w:color="auto"/>
              <w:bottom w:val="single" w:sz="4" w:space="0" w:color="auto"/>
              <w:right w:val="single" w:sz="4" w:space="0" w:color="auto"/>
            </w:tcBorders>
            <w:hideMark/>
          </w:tcPr>
          <w:p w14:paraId="041FC987" w14:textId="77777777" w:rsidR="00755FA0" w:rsidRPr="00B21649" w:rsidRDefault="00755FA0" w:rsidP="00755FA0">
            <w:pPr>
              <w:rPr>
                <w:sz w:val="20"/>
                <w:szCs w:val="20"/>
              </w:rPr>
            </w:pPr>
            <w:r w:rsidRPr="00B21649">
              <w:rPr>
                <w:sz w:val="20"/>
                <w:szCs w:val="20"/>
              </w:rPr>
              <w:t>1 YEAR</w:t>
            </w:r>
          </w:p>
        </w:tc>
        <w:tc>
          <w:tcPr>
            <w:tcW w:w="1800" w:type="dxa"/>
            <w:tcBorders>
              <w:top w:val="single" w:sz="24" w:space="0" w:color="auto"/>
              <w:left w:val="single" w:sz="4" w:space="0" w:color="auto"/>
              <w:bottom w:val="single" w:sz="4" w:space="0" w:color="auto"/>
              <w:right w:val="single" w:sz="4" w:space="0" w:color="auto"/>
            </w:tcBorders>
            <w:hideMark/>
          </w:tcPr>
          <w:p w14:paraId="5282FFBB" w14:textId="77777777" w:rsidR="00755FA0" w:rsidRPr="00B21649" w:rsidRDefault="00755FA0" w:rsidP="00755FA0">
            <w:pPr>
              <w:rPr>
                <w:sz w:val="20"/>
                <w:szCs w:val="20"/>
              </w:rPr>
            </w:pPr>
            <w:r w:rsidRPr="00B21649">
              <w:rPr>
                <w:sz w:val="20"/>
                <w:szCs w:val="20"/>
              </w:rPr>
              <w:t>12 MONTHS</w:t>
            </w:r>
          </w:p>
        </w:tc>
        <w:tc>
          <w:tcPr>
            <w:tcW w:w="1890" w:type="dxa"/>
            <w:tcBorders>
              <w:top w:val="single" w:sz="24" w:space="0" w:color="auto"/>
              <w:left w:val="single" w:sz="4" w:space="0" w:color="auto"/>
              <w:bottom w:val="single" w:sz="4" w:space="0" w:color="auto"/>
              <w:right w:val="single" w:sz="4" w:space="0" w:color="auto"/>
            </w:tcBorders>
            <w:hideMark/>
          </w:tcPr>
          <w:p w14:paraId="069991E9" w14:textId="77777777" w:rsidR="00755FA0" w:rsidRPr="00B21649" w:rsidRDefault="00755FA0" w:rsidP="00755FA0">
            <w:pPr>
              <w:rPr>
                <w:sz w:val="20"/>
                <w:szCs w:val="20"/>
              </w:rPr>
            </w:pPr>
            <w:r w:rsidRPr="00B21649">
              <w:rPr>
                <w:sz w:val="20"/>
                <w:szCs w:val="20"/>
              </w:rPr>
              <w:t>0 MONTHS</w:t>
            </w:r>
          </w:p>
        </w:tc>
        <w:tc>
          <w:tcPr>
            <w:tcW w:w="4050" w:type="dxa"/>
            <w:tcBorders>
              <w:top w:val="single" w:sz="24" w:space="0" w:color="auto"/>
              <w:left w:val="single" w:sz="4" w:space="0" w:color="auto"/>
              <w:bottom w:val="single" w:sz="4" w:space="0" w:color="auto"/>
              <w:right w:val="single" w:sz="4" w:space="0" w:color="auto"/>
            </w:tcBorders>
            <w:hideMark/>
          </w:tcPr>
          <w:p w14:paraId="4C7F5D7A" w14:textId="77777777" w:rsidR="00755FA0" w:rsidRPr="00B21649" w:rsidRDefault="00755FA0" w:rsidP="00755FA0">
            <w:pPr>
              <w:rPr>
                <w:sz w:val="20"/>
                <w:szCs w:val="20"/>
              </w:rPr>
            </w:pPr>
            <w:r w:rsidRPr="00B21649">
              <w:rPr>
                <w:sz w:val="20"/>
                <w:szCs w:val="20"/>
              </w:rPr>
              <w:t>12 COMPLETED MONTHS</w:t>
            </w:r>
          </w:p>
        </w:tc>
      </w:tr>
      <w:tr w:rsidR="00755FA0" w:rsidRPr="00B21649" w14:paraId="17417431"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10C0C26E" w14:textId="77777777" w:rsidR="00755FA0" w:rsidRPr="00B21649" w:rsidRDefault="00755FA0" w:rsidP="00755FA0">
            <w:pPr>
              <w:rPr>
                <w:sz w:val="20"/>
                <w:szCs w:val="20"/>
              </w:rPr>
            </w:pPr>
            <w:r w:rsidRPr="00B21649">
              <w:rPr>
                <w:sz w:val="20"/>
                <w:szCs w:val="20"/>
              </w:rPr>
              <w:t>1 YEAR</w:t>
            </w:r>
          </w:p>
        </w:tc>
        <w:tc>
          <w:tcPr>
            <w:tcW w:w="1800" w:type="dxa"/>
            <w:tcBorders>
              <w:top w:val="single" w:sz="4" w:space="0" w:color="auto"/>
              <w:left w:val="single" w:sz="4" w:space="0" w:color="auto"/>
              <w:bottom w:val="single" w:sz="4" w:space="0" w:color="auto"/>
              <w:right w:val="single" w:sz="4" w:space="0" w:color="auto"/>
            </w:tcBorders>
            <w:hideMark/>
          </w:tcPr>
          <w:p w14:paraId="4DEFACE2" w14:textId="77777777" w:rsidR="00755FA0" w:rsidRPr="00B21649" w:rsidRDefault="00755FA0" w:rsidP="00755FA0">
            <w:pPr>
              <w:rPr>
                <w:sz w:val="20"/>
                <w:szCs w:val="20"/>
              </w:rPr>
            </w:pPr>
            <w:r w:rsidRPr="00B21649">
              <w:rPr>
                <w:sz w:val="20"/>
                <w:szCs w:val="20"/>
              </w:rPr>
              <w:t>12 MONTHS</w:t>
            </w:r>
          </w:p>
        </w:tc>
        <w:tc>
          <w:tcPr>
            <w:tcW w:w="1890" w:type="dxa"/>
            <w:tcBorders>
              <w:top w:val="single" w:sz="4" w:space="0" w:color="auto"/>
              <w:left w:val="single" w:sz="4" w:space="0" w:color="auto"/>
              <w:bottom w:val="single" w:sz="4" w:space="0" w:color="auto"/>
              <w:right w:val="single" w:sz="4" w:space="0" w:color="auto"/>
            </w:tcBorders>
            <w:hideMark/>
          </w:tcPr>
          <w:p w14:paraId="7EC83968" w14:textId="3B08FF33" w:rsidR="00755FA0" w:rsidRPr="00B21649" w:rsidRDefault="00755FA0" w:rsidP="00755FA0">
            <w:pPr>
              <w:rPr>
                <w:sz w:val="20"/>
                <w:szCs w:val="20"/>
              </w:rPr>
            </w:pPr>
            <w:r w:rsidRPr="00B21649">
              <w:rPr>
                <w:sz w:val="20"/>
                <w:szCs w:val="20"/>
              </w:rPr>
              <w:t>1 MONTH</w:t>
            </w:r>
          </w:p>
        </w:tc>
        <w:tc>
          <w:tcPr>
            <w:tcW w:w="4050" w:type="dxa"/>
            <w:tcBorders>
              <w:top w:val="single" w:sz="4" w:space="0" w:color="auto"/>
              <w:left w:val="single" w:sz="4" w:space="0" w:color="auto"/>
              <w:bottom w:val="single" w:sz="4" w:space="0" w:color="auto"/>
              <w:right w:val="single" w:sz="4" w:space="0" w:color="auto"/>
            </w:tcBorders>
            <w:hideMark/>
          </w:tcPr>
          <w:p w14:paraId="624F4CC8" w14:textId="77777777" w:rsidR="00755FA0" w:rsidRPr="00B21649" w:rsidRDefault="00755FA0" w:rsidP="00755FA0">
            <w:pPr>
              <w:rPr>
                <w:sz w:val="20"/>
                <w:szCs w:val="20"/>
              </w:rPr>
            </w:pPr>
            <w:r w:rsidRPr="00B21649">
              <w:rPr>
                <w:sz w:val="20"/>
                <w:szCs w:val="20"/>
              </w:rPr>
              <w:t xml:space="preserve">12 plus 1 </w:t>
            </w:r>
            <w:proofErr w:type="gramStart"/>
            <w:r w:rsidRPr="00B21649">
              <w:rPr>
                <w:sz w:val="20"/>
                <w:szCs w:val="20"/>
              </w:rPr>
              <w:t>equals</w:t>
            </w:r>
            <w:proofErr w:type="gramEnd"/>
            <w:r w:rsidRPr="00B21649">
              <w:rPr>
                <w:sz w:val="20"/>
                <w:szCs w:val="20"/>
              </w:rPr>
              <w:t xml:space="preserve"> 13 COMPLETED MONTHS</w:t>
            </w:r>
          </w:p>
        </w:tc>
      </w:tr>
      <w:tr w:rsidR="00755FA0" w:rsidRPr="00B21649" w14:paraId="49C26178"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451345FB" w14:textId="77777777" w:rsidR="00755FA0" w:rsidRPr="00B21649" w:rsidRDefault="00755FA0" w:rsidP="00755FA0">
            <w:pPr>
              <w:rPr>
                <w:sz w:val="20"/>
                <w:szCs w:val="20"/>
              </w:rPr>
            </w:pPr>
            <w:r w:rsidRPr="00B21649">
              <w:rPr>
                <w:sz w:val="20"/>
                <w:szCs w:val="20"/>
              </w:rPr>
              <w:t>1 YEAR</w:t>
            </w:r>
          </w:p>
        </w:tc>
        <w:tc>
          <w:tcPr>
            <w:tcW w:w="1800" w:type="dxa"/>
            <w:tcBorders>
              <w:top w:val="single" w:sz="4" w:space="0" w:color="auto"/>
              <w:left w:val="single" w:sz="4" w:space="0" w:color="auto"/>
              <w:bottom w:val="single" w:sz="4" w:space="0" w:color="auto"/>
              <w:right w:val="single" w:sz="4" w:space="0" w:color="auto"/>
            </w:tcBorders>
            <w:hideMark/>
          </w:tcPr>
          <w:p w14:paraId="0F708148" w14:textId="77777777" w:rsidR="00755FA0" w:rsidRPr="00B21649" w:rsidRDefault="00755FA0" w:rsidP="00755FA0">
            <w:pPr>
              <w:rPr>
                <w:sz w:val="20"/>
                <w:szCs w:val="20"/>
              </w:rPr>
            </w:pPr>
            <w:r w:rsidRPr="00B21649">
              <w:rPr>
                <w:sz w:val="20"/>
                <w:szCs w:val="20"/>
              </w:rPr>
              <w:t>12 MONTHS</w:t>
            </w:r>
          </w:p>
        </w:tc>
        <w:tc>
          <w:tcPr>
            <w:tcW w:w="1890" w:type="dxa"/>
            <w:tcBorders>
              <w:top w:val="single" w:sz="4" w:space="0" w:color="auto"/>
              <w:left w:val="single" w:sz="4" w:space="0" w:color="auto"/>
              <w:bottom w:val="single" w:sz="4" w:space="0" w:color="auto"/>
              <w:right w:val="single" w:sz="4" w:space="0" w:color="auto"/>
            </w:tcBorders>
            <w:hideMark/>
          </w:tcPr>
          <w:p w14:paraId="6A1C6B7D" w14:textId="77777777" w:rsidR="00755FA0" w:rsidRPr="00B21649" w:rsidRDefault="00755FA0" w:rsidP="00755FA0">
            <w:pPr>
              <w:rPr>
                <w:sz w:val="20"/>
                <w:szCs w:val="20"/>
              </w:rPr>
            </w:pPr>
            <w:r w:rsidRPr="00B21649">
              <w:rPr>
                <w:sz w:val="20"/>
                <w:szCs w:val="20"/>
              </w:rPr>
              <w:t>2 MONTHS</w:t>
            </w:r>
          </w:p>
        </w:tc>
        <w:tc>
          <w:tcPr>
            <w:tcW w:w="4050" w:type="dxa"/>
            <w:tcBorders>
              <w:top w:val="single" w:sz="4" w:space="0" w:color="auto"/>
              <w:left w:val="single" w:sz="4" w:space="0" w:color="auto"/>
              <w:bottom w:val="single" w:sz="4" w:space="0" w:color="auto"/>
              <w:right w:val="single" w:sz="4" w:space="0" w:color="auto"/>
            </w:tcBorders>
            <w:hideMark/>
          </w:tcPr>
          <w:p w14:paraId="5F548D6C" w14:textId="77777777" w:rsidR="00755FA0" w:rsidRPr="00B21649" w:rsidRDefault="00755FA0" w:rsidP="00755FA0">
            <w:pPr>
              <w:rPr>
                <w:sz w:val="20"/>
                <w:szCs w:val="20"/>
              </w:rPr>
            </w:pPr>
            <w:r w:rsidRPr="00B21649">
              <w:rPr>
                <w:sz w:val="20"/>
                <w:szCs w:val="20"/>
              </w:rPr>
              <w:t>12 plus 2 equals 14 COMPLETED MONTHS</w:t>
            </w:r>
          </w:p>
        </w:tc>
      </w:tr>
      <w:tr w:rsidR="00755FA0" w:rsidRPr="00B21649" w14:paraId="0A029666"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41220E63" w14:textId="77777777" w:rsidR="00755FA0" w:rsidRPr="00B21649" w:rsidRDefault="00755FA0" w:rsidP="00755FA0">
            <w:pPr>
              <w:rPr>
                <w:sz w:val="20"/>
                <w:szCs w:val="20"/>
              </w:rPr>
            </w:pPr>
            <w:r w:rsidRPr="00B21649">
              <w:rPr>
                <w:sz w:val="20"/>
                <w:szCs w:val="20"/>
              </w:rPr>
              <w:t>1 YEAR</w:t>
            </w:r>
          </w:p>
        </w:tc>
        <w:tc>
          <w:tcPr>
            <w:tcW w:w="1800" w:type="dxa"/>
            <w:tcBorders>
              <w:top w:val="single" w:sz="4" w:space="0" w:color="auto"/>
              <w:left w:val="single" w:sz="4" w:space="0" w:color="auto"/>
              <w:bottom w:val="single" w:sz="4" w:space="0" w:color="auto"/>
              <w:right w:val="single" w:sz="4" w:space="0" w:color="auto"/>
            </w:tcBorders>
            <w:hideMark/>
          </w:tcPr>
          <w:p w14:paraId="528EC4FB" w14:textId="77777777" w:rsidR="00755FA0" w:rsidRPr="00B21649" w:rsidRDefault="00755FA0" w:rsidP="00755FA0">
            <w:pPr>
              <w:rPr>
                <w:sz w:val="20"/>
                <w:szCs w:val="20"/>
              </w:rPr>
            </w:pPr>
            <w:r w:rsidRPr="00B21649">
              <w:rPr>
                <w:sz w:val="20"/>
                <w:szCs w:val="20"/>
              </w:rPr>
              <w:t>12 MONTHS</w:t>
            </w:r>
          </w:p>
        </w:tc>
        <w:tc>
          <w:tcPr>
            <w:tcW w:w="1890" w:type="dxa"/>
            <w:tcBorders>
              <w:top w:val="single" w:sz="4" w:space="0" w:color="auto"/>
              <w:left w:val="single" w:sz="4" w:space="0" w:color="auto"/>
              <w:bottom w:val="single" w:sz="4" w:space="0" w:color="auto"/>
              <w:right w:val="single" w:sz="4" w:space="0" w:color="auto"/>
            </w:tcBorders>
            <w:hideMark/>
          </w:tcPr>
          <w:p w14:paraId="4A27A2EE" w14:textId="77777777" w:rsidR="00755FA0" w:rsidRPr="00B21649" w:rsidRDefault="00755FA0" w:rsidP="00755FA0">
            <w:pPr>
              <w:rPr>
                <w:sz w:val="20"/>
                <w:szCs w:val="20"/>
              </w:rPr>
            </w:pPr>
            <w:r w:rsidRPr="00B21649">
              <w:rPr>
                <w:sz w:val="20"/>
                <w:szCs w:val="20"/>
              </w:rPr>
              <w:t>3 MONTHS</w:t>
            </w:r>
          </w:p>
        </w:tc>
        <w:tc>
          <w:tcPr>
            <w:tcW w:w="4050" w:type="dxa"/>
            <w:tcBorders>
              <w:top w:val="single" w:sz="4" w:space="0" w:color="auto"/>
              <w:left w:val="single" w:sz="4" w:space="0" w:color="auto"/>
              <w:bottom w:val="single" w:sz="4" w:space="0" w:color="auto"/>
              <w:right w:val="single" w:sz="4" w:space="0" w:color="auto"/>
            </w:tcBorders>
            <w:hideMark/>
          </w:tcPr>
          <w:p w14:paraId="6DA264D1" w14:textId="77777777" w:rsidR="00755FA0" w:rsidRPr="00B21649" w:rsidRDefault="00755FA0" w:rsidP="00755FA0">
            <w:pPr>
              <w:rPr>
                <w:sz w:val="20"/>
                <w:szCs w:val="20"/>
              </w:rPr>
            </w:pPr>
            <w:r w:rsidRPr="00B21649">
              <w:rPr>
                <w:sz w:val="20"/>
                <w:szCs w:val="20"/>
              </w:rPr>
              <w:t>12 plus 3 equals 15 COMPLETED MONTHS</w:t>
            </w:r>
          </w:p>
        </w:tc>
      </w:tr>
      <w:tr w:rsidR="00755FA0" w:rsidRPr="00B21649" w14:paraId="01FBF293"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20506CE5" w14:textId="77777777" w:rsidR="00755FA0" w:rsidRPr="00B21649" w:rsidRDefault="00755FA0" w:rsidP="00755FA0">
            <w:pPr>
              <w:rPr>
                <w:sz w:val="20"/>
                <w:szCs w:val="20"/>
              </w:rPr>
            </w:pPr>
            <w:r w:rsidRPr="00B21649">
              <w:rPr>
                <w:sz w:val="20"/>
                <w:szCs w:val="20"/>
              </w:rPr>
              <w:t>1 YEAR</w:t>
            </w:r>
          </w:p>
        </w:tc>
        <w:tc>
          <w:tcPr>
            <w:tcW w:w="1800" w:type="dxa"/>
            <w:tcBorders>
              <w:top w:val="single" w:sz="4" w:space="0" w:color="auto"/>
              <w:left w:val="single" w:sz="4" w:space="0" w:color="auto"/>
              <w:bottom w:val="single" w:sz="4" w:space="0" w:color="auto"/>
              <w:right w:val="single" w:sz="4" w:space="0" w:color="auto"/>
            </w:tcBorders>
            <w:hideMark/>
          </w:tcPr>
          <w:p w14:paraId="486E5C9D" w14:textId="77777777" w:rsidR="00755FA0" w:rsidRPr="00B21649" w:rsidRDefault="00755FA0" w:rsidP="00755FA0">
            <w:pPr>
              <w:rPr>
                <w:sz w:val="20"/>
                <w:szCs w:val="20"/>
              </w:rPr>
            </w:pPr>
            <w:r w:rsidRPr="00B21649">
              <w:rPr>
                <w:sz w:val="20"/>
                <w:szCs w:val="20"/>
              </w:rPr>
              <w:t>12 MONTHS</w:t>
            </w:r>
          </w:p>
        </w:tc>
        <w:tc>
          <w:tcPr>
            <w:tcW w:w="1890" w:type="dxa"/>
            <w:tcBorders>
              <w:top w:val="single" w:sz="4" w:space="0" w:color="auto"/>
              <w:left w:val="single" w:sz="4" w:space="0" w:color="auto"/>
              <w:bottom w:val="single" w:sz="4" w:space="0" w:color="auto"/>
              <w:right w:val="single" w:sz="4" w:space="0" w:color="auto"/>
            </w:tcBorders>
            <w:hideMark/>
          </w:tcPr>
          <w:p w14:paraId="4CE3E18E" w14:textId="77777777" w:rsidR="00755FA0" w:rsidRPr="00B21649" w:rsidRDefault="00755FA0" w:rsidP="00755FA0">
            <w:pPr>
              <w:rPr>
                <w:sz w:val="20"/>
                <w:szCs w:val="20"/>
              </w:rPr>
            </w:pPr>
            <w:r w:rsidRPr="00B21649">
              <w:rPr>
                <w:sz w:val="20"/>
                <w:szCs w:val="20"/>
              </w:rPr>
              <w:t>4 MONTHS</w:t>
            </w:r>
          </w:p>
        </w:tc>
        <w:tc>
          <w:tcPr>
            <w:tcW w:w="4050" w:type="dxa"/>
            <w:tcBorders>
              <w:top w:val="single" w:sz="4" w:space="0" w:color="auto"/>
              <w:left w:val="single" w:sz="4" w:space="0" w:color="auto"/>
              <w:bottom w:val="single" w:sz="4" w:space="0" w:color="auto"/>
              <w:right w:val="single" w:sz="4" w:space="0" w:color="auto"/>
            </w:tcBorders>
            <w:hideMark/>
          </w:tcPr>
          <w:p w14:paraId="5D50DB5A" w14:textId="77777777" w:rsidR="00755FA0" w:rsidRPr="00B21649" w:rsidRDefault="00755FA0" w:rsidP="00755FA0">
            <w:pPr>
              <w:rPr>
                <w:sz w:val="20"/>
                <w:szCs w:val="20"/>
              </w:rPr>
            </w:pPr>
            <w:r w:rsidRPr="00B21649">
              <w:rPr>
                <w:sz w:val="20"/>
                <w:szCs w:val="20"/>
              </w:rPr>
              <w:t>12 plus 4 equals 16 COMPLETED MONTHS</w:t>
            </w:r>
          </w:p>
        </w:tc>
      </w:tr>
      <w:tr w:rsidR="00755FA0" w:rsidRPr="00B21649" w14:paraId="703086FD"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3995B3F0" w14:textId="77777777" w:rsidR="00755FA0" w:rsidRPr="00B21649" w:rsidRDefault="00755FA0" w:rsidP="00755FA0">
            <w:pPr>
              <w:rPr>
                <w:sz w:val="20"/>
                <w:szCs w:val="20"/>
              </w:rPr>
            </w:pPr>
            <w:r w:rsidRPr="00B21649">
              <w:rPr>
                <w:sz w:val="20"/>
                <w:szCs w:val="20"/>
              </w:rPr>
              <w:t>1 YEAR</w:t>
            </w:r>
          </w:p>
        </w:tc>
        <w:tc>
          <w:tcPr>
            <w:tcW w:w="1800" w:type="dxa"/>
            <w:tcBorders>
              <w:top w:val="single" w:sz="4" w:space="0" w:color="auto"/>
              <w:left w:val="single" w:sz="4" w:space="0" w:color="auto"/>
              <w:bottom w:val="single" w:sz="4" w:space="0" w:color="auto"/>
              <w:right w:val="single" w:sz="4" w:space="0" w:color="auto"/>
            </w:tcBorders>
            <w:hideMark/>
          </w:tcPr>
          <w:p w14:paraId="3F24E36B" w14:textId="77777777" w:rsidR="00755FA0" w:rsidRPr="00B21649" w:rsidRDefault="00755FA0" w:rsidP="00755FA0">
            <w:pPr>
              <w:rPr>
                <w:sz w:val="20"/>
                <w:szCs w:val="20"/>
              </w:rPr>
            </w:pPr>
            <w:r w:rsidRPr="00B21649">
              <w:rPr>
                <w:sz w:val="20"/>
                <w:szCs w:val="20"/>
              </w:rPr>
              <w:t>12 MONTHS</w:t>
            </w:r>
          </w:p>
        </w:tc>
        <w:tc>
          <w:tcPr>
            <w:tcW w:w="1890" w:type="dxa"/>
            <w:tcBorders>
              <w:top w:val="single" w:sz="4" w:space="0" w:color="auto"/>
              <w:left w:val="single" w:sz="4" w:space="0" w:color="auto"/>
              <w:bottom w:val="single" w:sz="4" w:space="0" w:color="auto"/>
              <w:right w:val="single" w:sz="4" w:space="0" w:color="auto"/>
            </w:tcBorders>
            <w:hideMark/>
          </w:tcPr>
          <w:p w14:paraId="05355990" w14:textId="77777777" w:rsidR="00755FA0" w:rsidRPr="00B21649" w:rsidRDefault="00755FA0" w:rsidP="00755FA0">
            <w:pPr>
              <w:rPr>
                <w:sz w:val="20"/>
                <w:szCs w:val="20"/>
              </w:rPr>
            </w:pPr>
            <w:r w:rsidRPr="00B21649">
              <w:rPr>
                <w:sz w:val="20"/>
                <w:szCs w:val="20"/>
              </w:rPr>
              <w:t>5 MONTHS</w:t>
            </w:r>
          </w:p>
        </w:tc>
        <w:tc>
          <w:tcPr>
            <w:tcW w:w="4050" w:type="dxa"/>
            <w:tcBorders>
              <w:top w:val="single" w:sz="4" w:space="0" w:color="auto"/>
              <w:left w:val="single" w:sz="4" w:space="0" w:color="auto"/>
              <w:bottom w:val="single" w:sz="4" w:space="0" w:color="auto"/>
              <w:right w:val="single" w:sz="4" w:space="0" w:color="auto"/>
            </w:tcBorders>
            <w:hideMark/>
          </w:tcPr>
          <w:p w14:paraId="6AB9AD0C" w14:textId="77777777" w:rsidR="00755FA0" w:rsidRPr="00B21649" w:rsidRDefault="00755FA0" w:rsidP="00755FA0">
            <w:pPr>
              <w:rPr>
                <w:sz w:val="20"/>
                <w:szCs w:val="20"/>
              </w:rPr>
            </w:pPr>
            <w:r w:rsidRPr="00B21649">
              <w:rPr>
                <w:sz w:val="20"/>
                <w:szCs w:val="20"/>
              </w:rPr>
              <w:t>12 plus 5 equals 17 COMPLETED MONTHS</w:t>
            </w:r>
          </w:p>
        </w:tc>
      </w:tr>
      <w:tr w:rsidR="00755FA0" w:rsidRPr="00B21649" w14:paraId="2F7EB9B6"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10B78BC1" w14:textId="77777777" w:rsidR="00755FA0" w:rsidRPr="00B21649" w:rsidRDefault="00755FA0" w:rsidP="00755FA0">
            <w:pPr>
              <w:rPr>
                <w:sz w:val="20"/>
                <w:szCs w:val="20"/>
              </w:rPr>
            </w:pPr>
            <w:r w:rsidRPr="00B21649">
              <w:rPr>
                <w:sz w:val="20"/>
                <w:szCs w:val="20"/>
              </w:rPr>
              <w:t>1 YEAR</w:t>
            </w:r>
          </w:p>
        </w:tc>
        <w:tc>
          <w:tcPr>
            <w:tcW w:w="1800" w:type="dxa"/>
            <w:tcBorders>
              <w:top w:val="single" w:sz="4" w:space="0" w:color="auto"/>
              <w:left w:val="single" w:sz="4" w:space="0" w:color="auto"/>
              <w:bottom w:val="single" w:sz="4" w:space="0" w:color="auto"/>
              <w:right w:val="single" w:sz="4" w:space="0" w:color="auto"/>
            </w:tcBorders>
            <w:hideMark/>
          </w:tcPr>
          <w:p w14:paraId="6C7917B1" w14:textId="77777777" w:rsidR="00755FA0" w:rsidRPr="00B21649" w:rsidRDefault="00755FA0" w:rsidP="00755FA0">
            <w:pPr>
              <w:rPr>
                <w:sz w:val="20"/>
                <w:szCs w:val="20"/>
              </w:rPr>
            </w:pPr>
            <w:r w:rsidRPr="00B21649">
              <w:rPr>
                <w:sz w:val="20"/>
                <w:szCs w:val="20"/>
              </w:rPr>
              <w:t>12 MONTHS</w:t>
            </w:r>
          </w:p>
        </w:tc>
        <w:tc>
          <w:tcPr>
            <w:tcW w:w="1890" w:type="dxa"/>
            <w:tcBorders>
              <w:top w:val="single" w:sz="4" w:space="0" w:color="auto"/>
              <w:left w:val="single" w:sz="4" w:space="0" w:color="auto"/>
              <w:bottom w:val="single" w:sz="4" w:space="0" w:color="auto"/>
              <w:right w:val="single" w:sz="4" w:space="0" w:color="auto"/>
            </w:tcBorders>
            <w:hideMark/>
          </w:tcPr>
          <w:p w14:paraId="7C8EE46C" w14:textId="77777777" w:rsidR="00755FA0" w:rsidRPr="00B21649" w:rsidRDefault="00755FA0" w:rsidP="00755FA0">
            <w:pPr>
              <w:rPr>
                <w:sz w:val="20"/>
                <w:szCs w:val="20"/>
              </w:rPr>
            </w:pPr>
            <w:r w:rsidRPr="00B21649">
              <w:rPr>
                <w:sz w:val="20"/>
                <w:szCs w:val="20"/>
              </w:rPr>
              <w:t>6 MONTHS</w:t>
            </w:r>
          </w:p>
        </w:tc>
        <w:tc>
          <w:tcPr>
            <w:tcW w:w="4050" w:type="dxa"/>
            <w:tcBorders>
              <w:top w:val="single" w:sz="4" w:space="0" w:color="auto"/>
              <w:left w:val="single" w:sz="4" w:space="0" w:color="auto"/>
              <w:bottom w:val="single" w:sz="4" w:space="0" w:color="auto"/>
              <w:right w:val="single" w:sz="4" w:space="0" w:color="auto"/>
            </w:tcBorders>
            <w:hideMark/>
          </w:tcPr>
          <w:p w14:paraId="10DDFEA5" w14:textId="77777777" w:rsidR="00755FA0" w:rsidRPr="00B21649" w:rsidRDefault="00755FA0" w:rsidP="00755FA0">
            <w:pPr>
              <w:rPr>
                <w:sz w:val="20"/>
                <w:szCs w:val="20"/>
              </w:rPr>
            </w:pPr>
            <w:r w:rsidRPr="00B21649">
              <w:rPr>
                <w:sz w:val="20"/>
                <w:szCs w:val="20"/>
              </w:rPr>
              <w:t>12 plus 6 equals 18 COMPLETED MONTHS</w:t>
            </w:r>
          </w:p>
        </w:tc>
      </w:tr>
      <w:tr w:rsidR="00755FA0" w:rsidRPr="00B21649" w14:paraId="40B29734"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2BA756AE" w14:textId="77777777" w:rsidR="00755FA0" w:rsidRPr="00B21649" w:rsidRDefault="00755FA0" w:rsidP="00755FA0">
            <w:pPr>
              <w:rPr>
                <w:sz w:val="20"/>
                <w:szCs w:val="20"/>
              </w:rPr>
            </w:pPr>
            <w:r w:rsidRPr="00B21649">
              <w:rPr>
                <w:sz w:val="20"/>
                <w:szCs w:val="20"/>
              </w:rPr>
              <w:t>1 YEAR</w:t>
            </w:r>
          </w:p>
        </w:tc>
        <w:tc>
          <w:tcPr>
            <w:tcW w:w="1800" w:type="dxa"/>
            <w:tcBorders>
              <w:top w:val="single" w:sz="4" w:space="0" w:color="auto"/>
              <w:left w:val="single" w:sz="4" w:space="0" w:color="auto"/>
              <w:bottom w:val="single" w:sz="4" w:space="0" w:color="auto"/>
              <w:right w:val="single" w:sz="4" w:space="0" w:color="auto"/>
            </w:tcBorders>
            <w:hideMark/>
          </w:tcPr>
          <w:p w14:paraId="4DB529B3" w14:textId="77777777" w:rsidR="00755FA0" w:rsidRPr="00B21649" w:rsidRDefault="00755FA0" w:rsidP="00755FA0">
            <w:pPr>
              <w:rPr>
                <w:sz w:val="20"/>
                <w:szCs w:val="20"/>
              </w:rPr>
            </w:pPr>
            <w:r w:rsidRPr="00B21649">
              <w:rPr>
                <w:sz w:val="20"/>
                <w:szCs w:val="20"/>
              </w:rPr>
              <w:t>12 MONTHS</w:t>
            </w:r>
          </w:p>
        </w:tc>
        <w:tc>
          <w:tcPr>
            <w:tcW w:w="1890" w:type="dxa"/>
            <w:tcBorders>
              <w:top w:val="single" w:sz="4" w:space="0" w:color="auto"/>
              <w:left w:val="single" w:sz="4" w:space="0" w:color="auto"/>
              <w:bottom w:val="single" w:sz="4" w:space="0" w:color="auto"/>
              <w:right w:val="single" w:sz="4" w:space="0" w:color="auto"/>
            </w:tcBorders>
            <w:hideMark/>
          </w:tcPr>
          <w:p w14:paraId="3A0DA5B9" w14:textId="77777777" w:rsidR="00755FA0" w:rsidRPr="00B21649" w:rsidRDefault="00755FA0" w:rsidP="00755FA0">
            <w:pPr>
              <w:rPr>
                <w:sz w:val="20"/>
                <w:szCs w:val="20"/>
              </w:rPr>
            </w:pPr>
            <w:r w:rsidRPr="00B21649">
              <w:rPr>
                <w:sz w:val="20"/>
                <w:szCs w:val="20"/>
              </w:rPr>
              <w:t>7 MONTHS</w:t>
            </w:r>
          </w:p>
        </w:tc>
        <w:tc>
          <w:tcPr>
            <w:tcW w:w="4050" w:type="dxa"/>
            <w:tcBorders>
              <w:top w:val="single" w:sz="4" w:space="0" w:color="auto"/>
              <w:left w:val="single" w:sz="4" w:space="0" w:color="auto"/>
              <w:bottom w:val="single" w:sz="4" w:space="0" w:color="auto"/>
              <w:right w:val="single" w:sz="4" w:space="0" w:color="auto"/>
            </w:tcBorders>
            <w:hideMark/>
          </w:tcPr>
          <w:p w14:paraId="389B810D" w14:textId="77777777" w:rsidR="00755FA0" w:rsidRPr="00B21649" w:rsidRDefault="00755FA0" w:rsidP="00755FA0">
            <w:pPr>
              <w:rPr>
                <w:sz w:val="20"/>
                <w:szCs w:val="20"/>
              </w:rPr>
            </w:pPr>
            <w:r w:rsidRPr="00B21649">
              <w:rPr>
                <w:sz w:val="20"/>
                <w:szCs w:val="20"/>
              </w:rPr>
              <w:t>12 plus 7 equals 19 COMPLETED MONTHS</w:t>
            </w:r>
          </w:p>
        </w:tc>
      </w:tr>
      <w:tr w:rsidR="00755FA0" w:rsidRPr="00B21649" w14:paraId="7D4AA73C"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1E5F8AAC" w14:textId="77777777" w:rsidR="00755FA0" w:rsidRPr="00B21649" w:rsidRDefault="00755FA0" w:rsidP="00755FA0">
            <w:pPr>
              <w:rPr>
                <w:sz w:val="20"/>
                <w:szCs w:val="20"/>
              </w:rPr>
            </w:pPr>
            <w:r w:rsidRPr="00B21649">
              <w:rPr>
                <w:sz w:val="20"/>
                <w:szCs w:val="20"/>
              </w:rPr>
              <w:t>1 YEAR</w:t>
            </w:r>
          </w:p>
        </w:tc>
        <w:tc>
          <w:tcPr>
            <w:tcW w:w="1800" w:type="dxa"/>
            <w:tcBorders>
              <w:top w:val="single" w:sz="4" w:space="0" w:color="auto"/>
              <w:left w:val="single" w:sz="4" w:space="0" w:color="auto"/>
              <w:bottom w:val="single" w:sz="4" w:space="0" w:color="auto"/>
              <w:right w:val="single" w:sz="4" w:space="0" w:color="auto"/>
            </w:tcBorders>
            <w:hideMark/>
          </w:tcPr>
          <w:p w14:paraId="5257A7B9" w14:textId="77777777" w:rsidR="00755FA0" w:rsidRPr="00B21649" w:rsidRDefault="00755FA0" w:rsidP="00755FA0">
            <w:pPr>
              <w:rPr>
                <w:sz w:val="20"/>
                <w:szCs w:val="20"/>
              </w:rPr>
            </w:pPr>
            <w:r w:rsidRPr="00B21649">
              <w:rPr>
                <w:sz w:val="20"/>
                <w:szCs w:val="20"/>
              </w:rPr>
              <w:t>12 MONTHS</w:t>
            </w:r>
          </w:p>
        </w:tc>
        <w:tc>
          <w:tcPr>
            <w:tcW w:w="1890" w:type="dxa"/>
            <w:tcBorders>
              <w:top w:val="single" w:sz="4" w:space="0" w:color="auto"/>
              <w:left w:val="single" w:sz="4" w:space="0" w:color="auto"/>
              <w:bottom w:val="single" w:sz="4" w:space="0" w:color="auto"/>
              <w:right w:val="single" w:sz="4" w:space="0" w:color="auto"/>
            </w:tcBorders>
            <w:hideMark/>
          </w:tcPr>
          <w:p w14:paraId="07CA49BD" w14:textId="77777777" w:rsidR="00755FA0" w:rsidRPr="00B21649" w:rsidRDefault="00755FA0" w:rsidP="00755FA0">
            <w:pPr>
              <w:rPr>
                <w:sz w:val="20"/>
                <w:szCs w:val="20"/>
              </w:rPr>
            </w:pPr>
            <w:r w:rsidRPr="00B21649">
              <w:rPr>
                <w:sz w:val="20"/>
                <w:szCs w:val="20"/>
              </w:rPr>
              <w:t>8 MONTHS</w:t>
            </w:r>
          </w:p>
        </w:tc>
        <w:tc>
          <w:tcPr>
            <w:tcW w:w="4050" w:type="dxa"/>
            <w:tcBorders>
              <w:top w:val="single" w:sz="4" w:space="0" w:color="auto"/>
              <w:left w:val="single" w:sz="4" w:space="0" w:color="auto"/>
              <w:bottom w:val="single" w:sz="4" w:space="0" w:color="auto"/>
              <w:right w:val="single" w:sz="4" w:space="0" w:color="auto"/>
            </w:tcBorders>
            <w:hideMark/>
          </w:tcPr>
          <w:p w14:paraId="767B8FDA" w14:textId="77777777" w:rsidR="00755FA0" w:rsidRPr="00B21649" w:rsidRDefault="00755FA0" w:rsidP="00755FA0">
            <w:pPr>
              <w:rPr>
                <w:sz w:val="20"/>
                <w:szCs w:val="20"/>
              </w:rPr>
            </w:pPr>
            <w:r w:rsidRPr="00B21649">
              <w:rPr>
                <w:sz w:val="20"/>
                <w:szCs w:val="20"/>
              </w:rPr>
              <w:t>12 plus 8 equals 20 COMPLETED MONTHS</w:t>
            </w:r>
          </w:p>
        </w:tc>
      </w:tr>
      <w:tr w:rsidR="00755FA0" w:rsidRPr="00B21649" w14:paraId="20277FF8"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33FEB18B" w14:textId="77777777" w:rsidR="00755FA0" w:rsidRPr="00B21649" w:rsidRDefault="00755FA0" w:rsidP="00755FA0">
            <w:pPr>
              <w:rPr>
                <w:sz w:val="20"/>
                <w:szCs w:val="20"/>
              </w:rPr>
            </w:pPr>
            <w:r w:rsidRPr="00B21649">
              <w:rPr>
                <w:sz w:val="20"/>
                <w:szCs w:val="20"/>
              </w:rPr>
              <w:t>1 YEAR</w:t>
            </w:r>
          </w:p>
        </w:tc>
        <w:tc>
          <w:tcPr>
            <w:tcW w:w="1800" w:type="dxa"/>
            <w:tcBorders>
              <w:top w:val="single" w:sz="4" w:space="0" w:color="auto"/>
              <w:left w:val="single" w:sz="4" w:space="0" w:color="auto"/>
              <w:bottom w:val="single" w:sz="4" w:space="0" w:color="auto"/>
              <w:right w:val="single" w:sz="4" w:space="0" w:color="auto"/>
            </w:tcBorders>
            <w:hideMark/>
          </w:tcPr>
          <w:p w14:paraId="4CEDE801" w14:textId="77777777" w:rsidR="00755FA0" w:rsidRPr="00B21649" w:rsidRDefault="00755FA0" w:rsidP="00755FA0">
            <w:pPr>
              <w:rPr>
                <w:sz w:val="20"/>
                <w:szCs w:val="20"/>
              </w:rPr>
            </w:pPr>
            <w:r w:rsidRPr="00B21649">
              <w:rPr>
                <w:sz w:val="20"/>
                <w:szCs w:val="20"/>
              </w:rPr>
              <w:t>12 MONTHS</w:t>
            </w:r>
          </w:p>
        </w:tc>
        <w:tc>
          <w:tcPr>
            <w:tcW w:w="1890" w:type="dxa"/>
            <w:tcBorders>
              <w:top w:val="single" w:sz="4" w:space="0" w:color="auto"/>
              <w:left w:val="single" w:sz="4" w:space="0" w:color="auto"/>
              <w:bottom w:val="single" w:sz="4" w:space="0" w:color="auto"/>
              <w:right w:val="single" w:sz="4" w:space="0" w:color="auto"/>
            </w:tcBorders>
            <w:hideMark/>
          </w:tcPr>
          <w:p w14:paraId="5DEA4547" w14:textId="77777777" w:rsidR="00755FA0" w:rsidRPr="00B21649" w:rsidRDefault="00755FA0" w:rsidP="00755FA0">
            <w:pPr>
              <w:rPr>
                <w:sz w:val="20"/>
                <w:szCs w:val="20"/>
              </w:rPr>
            </w:pPr>
            <w:r w:rsidRPr="00B21649">
              <w:rPr>
                <w:sz w:val="20"/>
                <w:szCs w:val="20"/>
              </w:rPr>
              <w:t>9 MONTHS</w:t>
            </w:r>
          </w:p>
        </w:tc>
        <w:tc>
          <w:tcPr>
            <w:tcW w:w="4050" w:type="dxa"/>
            <w:tcBorders>
              <w:top w:val="single" w:sz="4" w:space="0" w:color="auto"/>
              <w:left w:val="single" w:sz="4" w:space="0" w:color="auto"/>
              <w:bottom w:val="single" w:sz="4" w:space="0" w:color="auto"/>
              <w:right w:val="single" w:sz="4" w:space="0" w:color="auto"/>
            </w:tcBorders>
            <w:hideMark/>
          </w:tcPr>
          <w:p w14:paraId="7F70A99A" w14:textId="77777777" w:rsidR="00755FA0" w:rsidRPr="00B21649" w:rsidRDefault="00755FA0" w:rsidP="00755FA0">
            <w:pPr>
              <w:rPr>
                <w:sz w:val="20"/>
                <w:szCs w:val="20"/>
              </w:rPr>
            </w:pPr>
            <w:r w:rsidRPr="00B21649">
              <w:rPr>
                <w:sz w:val="20"/>
                <w:szCs w:val="20"/>
              </w:rPr>
              <w:t>12 plus 9 equals 21 COMPLETED MONTHS</w:t>
            </w:r>
          </w:p>
        </w:tc>
      </w:tr>
      <w:tr w:rsidR="00755FA0" w:rsidRPr="00B21649" w14:paraId="664E7C68"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26650CDC" w14:textId="77777777" w:rsidR="00755FA0" w:rsidRPr="00B21649" w:rsidRDefault="00755FA0" w:rsidP="00755FA0">
            <w:pPr>
              <w:rPr>
                <w:sz w:val="20"/>
                <w:szCs w:val="20"/>
              </w:rPr>
            </w:pPr>
            <w:r w:rsidRPr="00B21649">
              <w:rPr>
                <w:sz w:val="20"/>
                <w:szCs w:val="20"/>
              </w:rPr>
              <w:t>1 YEAR</w:t>
            </w:r>
          </w:p>
        </w:tc>
        <w:tc>
          <w:tcPr>
            <w:tcW w:w="1800" w:type="dxa"/>
            <w:tcBorders>
              <w:top w:val="single" w:sz="4" w:space="0" w:color="auto"/>
              <w:left w:val="single" w:sz="4" w:space="0" w:color="auto"/>
              <w:bottom w:val="single" w:sz="4" w:space="0" w:color="auto"/>
              <w:right w:val="single" w:sz="4" w:space="0" w:color="auto"/>
            </w:tcBorders>
            <w:hideMark/>
          </w:tcPr>
          <w:p w14:paraId="0DAB1D81" w14:textId="77777777" w:rsidR="00755FA0" w:rsidRPr="00B21649" w:rsidRDefault="00755FA0" w:rsidP="00755FA0">
            <w:pPr>
              <w:rPr>
                <w:sz w:val="20"/>
                <w:szCs w:val="20"/>
              </w:rPr>
            </w:pPr>
            <w:r w:rsidRPr="00B21649">
              <w:rPr>
                <w:sz w:val="20"/>
                <w:szCs w:val="20"/>
              </w:rPr>
              <w:t>12 MONTHS</w:t>
            </w:r>
          </w:p>
        </w:tc>
        <w:tc>
          <w:tcPr>
            <w:tcW w:w="1890" w:type="dxa"/>
            <w:tcBorders>
              <w:top w:val="single" w:sz="4" w:space="0" w:color="auto"/>
              <w:left w:val="single" w:sz="4" w:space="0" w:color="auto"/>
              <w:bottom w:val="single" w:sz="4" w:space="0" w:color="auto"/>
              <w:right w:val="single" w:sz="4" w:space="0" w:color="auto"/>
            </w:tcBorders>
            <w:hideMark/>
          </w:tcPr>
          <w:p w14:paraId="78979F93" w14:textId="77777777" w:rsidR="00755FA0" w:rsidRPr="00B21649" w:rsidRDefault="00755FA0" w:rsidP="00755FA0">
            <w:pPr>
              <w:rPr>
                <w:sz w:val="20"/>
                <w:szCs w:val="20"/>
              </w:rPr>
            </w:pPr>
            <w:r w:rsidRPr="00B21649">
              <w:rPr>
                <w:sz w:val="20"/>
                <w:szCs w:val="20"/>
              </w:rPr>
              <w:t>10 MONTHS</w:t>
            </w:r>
          </w:p>
        </w:tc>
        <w:tc>
          <w:tcPr>
            <w:tcW w:w="4050" w:type="dxa"/>
            <w:tcBorders>
              <w:top w:val="single" w:sz="4" w:space="0" w:color="auto"/>
              <w:left w:val="single" w:sz="4" w:space="0" w:color="auto"/>
              <w:bottom w:val="single" w:sz="4" w:space="0" w:color="auto"/>
              <w:right w:val="single" w:sz="4" w:space="0" w:color="auto"/>
            </w:tcBorders>
            <w:hideMark/>
          </w:tcPr>
          <w:p w14:paraId="6BD1AFB4" w14:textId="77777777" w:rsidR="00755FA0" w:rsidRPr="00B21649" w:rsidRDefault="00755FA0" w:rsidP="00755FA0">
            <w:pPr>
              <w:rPr>
                <w:sz w:val="20"/>
                <w:szCs w:val="20"/>
              </w:rPr>
            </w:pPr>
            <w:r w:rsidRPr="00B21649">
              <w:rPr>
                <w:sz w:val="20"/>
                <w:szCs w:val="20"/>
              </w:rPr>
              <w:t>12 plus 10 equals 22 COMPLETED MONTHS</w:t>
            </w:r>
          </w:p>
        </w:tc>
      </w:tr>
      <w:tr w:rsidR="00755FA0" w:rsidRPr="00B21649" w14:paraId="378BD4F4" w14:textId="77777777" w:rsidTr="00E31493">
        <w:tc>
          <w:tcPr>
            <w:tcW w:w="1638" w:type="dxa"/>
            <w:tcBorders>
              <w:top w:val="single" w:sz="4" w:space="0" w:color="auto"/>
              <w:left w:val="single" w:sz="4" w:space="0" w:color="auto"/>
              <w:bottom w:val="single" w:sz="24" w:space="0" w:color="auto"/>
              <w:right w:val="single" w:sz="4" w:space="0" w:color="auto"/>
            </w:tcBorders>
            <w:hideMark/>
          </w:tcPr>
          <w:p w14:paraId="6C0790E6" w14:textId="77777777" w:rsidR="00755FA0" w:rsidRPr="00B21649" w:rsidRDefault="00755FA0" w:rsidP="00755FA0">
            <w:pPr>
              <w:rPr>
                <w:sz w:val="20"/>
                <w:szCs w:val="20"/>
              </w:rPr>
            </w:pPr>
            <w:r w:rsidRPr="00B21649">
              <w:rPr>
                <w:sz w:val="20"/>
                <w:szCs w:val="20"/>
              </w:rPr>
              <w:t>1 YEAR</w:t>
            </w:r>
          </w:p>
        </w:tc>
        <w:tc>
          <w:tcPr>
            <w:tcW w:w="1800" w:type="dxa"/>
            <w:tcBorders>
              <w:top w:val="single" w:sz="4" w:space="0" w:color="auto"/>
              <w:left w:val="single" w:sz="4" w:space="0" w:color="auto"/>
              <w:bottom w:val="single" w:sz="24" w:space="0" w:color="auto"/>
              <w:right w:val="single" w:sz="4" w:space="0" w:color="auto"/>
            </w:tcBorders>
            <w:hideMark/>
          </w:tcPr>
          <w:p w14:paraId="794EAFB4" w14:textId="77777777" w:rsidR="00755FA0" w:rsidRPr="00B21649" w:rsidRDefault="00755FA0" w:rsidP="00755FA0">
            <w:pPr>
              <w:rPr>
                <w:sz w:val="20"/>
                <w:szCs w:val="20"/>
              </w:rPr>
            </w:pPr>
            <w:r w:rsidRPr="00B21649">
              <w:rPr>
                <w:sz w:val="20"/>
                <w:szCs w:val="20"/>
              </w:rPr>
              <w:t>12 MONTHS</w:t>
            </w:r>
          </w:p>
        </w:tc>
        <w:tc>
          <w:tcPr>
            <w:tcW w:w="1890" w:type="dxa"/>
            <w:tcBorders>
              <w:top w:val="single" w:sz="4" w:space="0" w:color="auto"/>
              <w:left w:val="single" w:sz="4" w:space="0" w:color="auto"/>
              <w:bottom w:val="single" w:sz="24" w:space="0" w:color="auto"/>
              <w:right w:val="single" w:sz="4" w:space="0" w:color="auto"/>
            </w:tcBorders>
            <w:hideMark/>
          </w:tcPr>
          <w:p w14:paraId="5AB778D0" w14:textId="77777777" w:rsidR="00755FA0" w:rsidRPr="00B21649" w:rsidRDefault="00755FA0" w:rsidP="00755FA0">
            <w:pPr>
              <w:rPr>
                <w:sz w:val="20"/>
                <w:szCs w:val="20"/>
              </w:rPr>
            </w:pPr>
            <w:r w:rsidRPr="00B21649">
              <w:rPr>
                <w:sz w:val="20"/>
                <w:szCs w:val="20"/>
              </w:rPr>
              <w:t>11 MONTHS</w:t>
            </w:r>
          </w:p>
        </w:tc>
        <w:tc>
          <w:tcPr>
            <w:tcW w:w="4050" w:type="dxa"/>
            <w:tcBorders>
              <w:top w:val="single" w:sz="4" w:space="0" w:color="auto"/>
              <w:left w:val="single" w:sz="4" w:space="0" w:color="auto"/>
              <w:bottom w:val="single" w:sz="24" w:space="0" w:color="auto"/>
              <w:right w:val="single" w:sz="4" w:space="0" w:color="auto"/>
            </w:tcBorders>
            <w:hideMark/>
          </w:tcPr>
          <w:p w14:paraId="4BA2971B" w14:textId="77777777" w:rsidR="00755FA0" w:rsidRPr="00B21649" w:rsidRDefault="00755FA0" w:rsidP="00755FA0">
            <w:pPr>
              <w:rPr>
                <w:sz w:val="20"/>
                <w:szCs w:val="20"/>
              </w:rPr>
            </w:pPr>
            <w:r w:rsidRPr="00B21649">
              <w:rPr>
                <w:sz w:val="20"/>
                <w:szCs w:val="20"/>
              </w:rPr>
              <w:t>12 plus 11 equals 23 COMPLETED MONTHS</w:t>
            </w:r>
          </w:p>
        </w:tc>
      </w:tr>
      <w:tr w:rsidR="00755FA0" w:rsidRPr="00B21649" w14:paraId="264C0A55" w14:textId="77777777" w:rsidTr="00E31493">
        <w:tc>
          <w:tcPr>
            <w:tcW w:w="1638" w:type="dxa"/>
            <w:tcBorders>
              <w:top w:val="single" w:sz="24" w:space="0" w:color="auto"/>
              <w:left w:val="single" w:sz="4" w:space="0" w:color="auto"/>
              <w:bottom w:val="single" w:sz="4" w:space="0" w:color="auto"/>
              <w:right w:val="single" w:sz="4" w:space="0" w:color="auto"/>
            </w:tcBorders>
            <w:hideMark/>
          </w:tcPr>
          <w:p w14:paraId="0A756EEF" w14:textId="77777777" w:rsidR="00755FA0" w:rsidRPr="00B21649" w:rsidRDefault="00755FA0" w:rsidP="00755FA0">
            <w:pPr>
              <w:rPr>
                <w:sz w:val="20"/>
                <w:szCs w:val="20"/>
              </w:rPr>
            </w:pPr>
            <w:r w:rsidRPr="00B21649">
              <w:rPr>
                <w:sz w:val="20"/>
                <w:szCs w:val="20"/>
              </w:rPr>
              <w:t>2 YEARS</w:t>
            </w:r>
          </w:p>
        </w:tc>
        <w:tc>
          <w:tcPr>
            <w:tcW w:w="1800" w:type="dxa"/>
            <w:tcBorders>
              <w:top w:val="single" w:sz="24" w:space="0" w:color="auto"/>
              <w:left w:val="single" w:sz="4" w:space="0" w:color="auto"/>
              <w:bottom w:val="single" w:sz="4" w:space="0" w:color="auto"/>
              <w:right w:val="single" w:sz="4" w:space="0" w:color="auto"/>
            </w:tcBorders>
            <w:hideMark/>
          </w:tcPr>
          <w:p w14:paraId="562D7594" w14:textId="77777777" w:rsidR="00755FA0" w:rsidRPr="00B21649" w:rsidRDefault="00755FA0" w:rsidP="00755FA0">
            <w:pPr>
              <w:rPr>
                <w:sz w:val="20"/>
                <w:szCs w:val="20"/>
              </w:rPr>
            </w:pPr>
            <w:r w:rsidRPr="00B21649">
              <w:rPr>
                <w:sz w:val="20"/>
                <w:szCs w:val="20"/>
              </w:rPr>
              <w:t>24 MONTHS</w:t>
            </w:r>
          </w:p>
        </w:tc>
        <w:tc>
          <w:tcPr>
            <w:tcW w:w="1890" w:type="dxa"/>
            <w:tcBorders>
              <w:top w:val="single" w:sz="24" w:space="0" w:color="auto"/>
              <w:left w:val="single" w:sz="4" w:space="0" w:color="auto"/>
              <w:bottom w:val="single" w:sz="4" w:space="0" w:color="auto"/>
              <w:right w:val="single" w:sz="4" w:space="0" w:color="auto"/>
            </w:tcBorders>
            <w:hideMark/>
          </w:tcPr>
          <w:p w14:paraId="290495CB" w14:textId="77777777" w:rsidR="00755FA0" w:rsidRPr="00B21649" w:rsidRDefault="00755FA0" w:rsidP="00755FA0">
            <w:pPr>
              <w:rPr>
                <w:sz w:val="20"/>
                <w:szCs w:val="20"/>
              </w:rPr>
            </w:pPr>
            <w:r w:rsidRPr="00B21649">
              <w:rPr>
                <w:sz w:val="20"/>
                <w:szCs w:val="20"/>
              </w:rPr>
              <w:t>0 MONTHS</w:t>
            </w:r>
          </w:p>
        </w:tc>
        <w:tc>
          <w:tcPr>
            <w:tcW w:w="4050" w:type="dxa"/>
            <w:tcBorders>
              <w:top w:val="single" w:sz="24" w:space="0" w:color="auto"/>
              <w:left w:val="single" w:sz="4" w:space="0" w:color="auto"/>
              <w:bottom w:val="single" w:sz="4" w:space="0" w:color="auto"/>
              <w:right w:val="single" w:sz="4" w:space="0" w:color="auto"/>
            </w:tcBorders>
            <w:hideMark/>
          </w:tcPr>
          <w:p w14:paraId="2FF35D38" w14:textId="77777777" w:rsidR="00755FA0" w:rsidRPr="00B21649" w:rsidRDefault="00755FA0" w:rsidP="00755FA0">
            <w:pPr>
              <w:rPr>
                <w:sz w:val="20"/>
                <w:szCs w:val="20"/>
              </w:rPr>
            </w:pPr>
            <w:r w:rsidRPr="00B21649">
              <w:rPr>
                <w:sz w:val="20"/>
                <w:szCs w:val="20"/>
              </w:rPr>
              <w:t>24 COMPLETED MONTHS</w:t>
            </w:r>
          </w:p>
        </w:tc>
      </w:tr>
      <w:tr w:rsidR="00755FA0" w:rsidRPr="00B21649" w14:paraId="58BE1996" w14:textId="77777777" w:rsidTr="00E31493">
        <w:tc>
          <w:tcPr>
            <w:tcW w:w="1638" w:type="dxa"/>
            <w:tcBorders>
              <w:top w:val="single" w:sz="4" w:space="0" w:color="auto"/>
              <w:left w:val="single" w:sz="4" w:space="0" w:color="auto"/>
              <w:bottom w:val="single" w:sz="4" w:space="0" w:color="auto"/>
              <w:right w:val="single" w:sz="4" w:space="0" w:color="auto"/>
            </w:tcBorders>
            <w:hideMark/>
          </w:tcPr>
          <w:p w14:paraId="4E352250" w14:textId="77777777" w:rsidR="00755FA0" w:rsidRPr="00B21649" w:rsidRDefault="00755FA0" w:rsidP="00755FA0">
            <w:pPr>
              <w:rPr>
                <w:sz w:val="20"/>
                <w:szCs w:val="20"/>
              </w:rPr>
            </w:pPr>
            <w:r w:rsidRPr="00B21649">
              <w:rPr>
                <w:sz w:val="20"/>
                <w:szCs w:val="20"/>
              </w:rPr>
              <w:t>2 YEARS</w:t>
            </w:r>
          </w:p>
        </w:tc>
        <w:tc>
          <w:tcPr>
            <w:tcW w:w="1800" w:type="dxa"/>
            <w:tcBorders>
              <w:top w:val="single" w:sz="4" w:space="0" w:color="auto"/>
              <w:left w:val="single" w:sz="4" w:space="0" w:color="auto"/>
              <w:bottom w:val="single" w:sz="4" w:space="0" w:color="auto"/>
              <w:right w:val="single" w:sz="4" w:space="0" w:color="auto"/>
            </w:tcBorders>
            <w:hideMark/>
          </w:tcPr>
          <w:p w14:paraId="6772432F" w14:textId="77777777" w:rsidR="00755FA0" w:rsidRPr="00B21649" w:rsidRDefault="00755FA0" w:rsidP="00755FA0">
            <w:pPr>
              <w:rPr>
                <w:sz w:val="20"/>
                <w:szCs w:val="20"/>
              </w:rPr>
            </w:pPr>
            <w:r w:rsidRPr="00B21649">
              <w:rPr>
                <w:sz w:val="20"/>
                <w:szCs w:val="20"/>
              </w:rPr>
              <w:t>24 MONTHS</w:t>
            </w:r>
          </w:p>
        </w:tc>
        <w:tc>
          <w:tcPr>
            <w:tcW w:w="1890" w:type="dxa"/>
            <w:tcBorders>
              <w:top w:val="single" w:sz="4" w:space="0" w:color="auto"/>
              <w:left w:val="single" w:sz="4" w:space="0" w:color="auto"/>
              <w:bottom w:val="single" w:sz="4" w:space="0" w:color="auto"/>
              <w:right w:val="single" w:sz="4" w:space="0" w:color="auto"/>
            </w:tcBorders>
            <w:hideMark/>
          </w:tcPr>
          <w:p w14:paraId="25884009" w14:textId="6333203E" w:rsidR="00755FA0" w:rsidRPr="00B21649" w:rsidRDefault="00755FA0" w:rsidP="00755FA0">
            <w:pPr>
              <w:rPr>
                <w:sz w:val="20"/>
                <w:szCs w:val="20"/>
              </w:rPr>
            </w:pPr>
            <w:r w:rsidRPr="00B21649">
              <w:rPr>
                <w:sz w:val="20"/>
                <w:szCs w:val="20"/>
              </w:rPr>
              <w:t>1 MONTH</w:t>
            </w:r>
          </w:p>
        </w:tc>
        <w:tc>
          <w:tcPr>
            <w:tcW w:w="4050" w:type="dxa"/>
            <w:tcBorders>
              <w:top w:val="single" w:sz="4" w:space="0" w:color="auto"/>
              <w:left w:val="single" w:sz="4" w:space="0" w:color="auto"/>
              <w:bottom w:val="single" w:sz="4" w:space="0" w:color="auto"/>
              <w:right w:val="single" w:sz="4" w:space="0" w:color="auto"/>
            </w:tcBorders>
            <w:hideMark/>
          </w:tcPr>
          <w:p w14:paraId="770D6A90" w14:textId="77777777" w:rsidR="00755FA0" w:rsidRPr="00B21649" w:rsidRDefault="00755FA0" w:rsidP="00755FA0">
            <w:pPr>
              <w:rPr>
                <w:sz w:val="20"/>
                <w:szCs w:val="20"/>
              </w:rPr>
            </w:pPr>
            <w:r w:rsidRPr="00B21649">
              <w:rPr>
                <w:sz w:val="20"/>
                <w:szCs w:val="20"/>
              </w:rPr>
              <w:t xml:space="preserve">24 plus 1 </w:t>
            </w:r>
            <w:proofErr w:type="gramStart"/>
            <w:r w:rsidRPr="00B21649">
              <w:rPr>
                <w:sz w:val="20"/>
                <w:szCs w:val="20"/>
              </w:rPr>
              <w:t>equals</w:t>
            </w:r>
            <w:proofErr w:type="gramEnd"/>
            <w:r w:rsidRPr="00B21649">
              <w:rPr>
                <w:sz w:val="20"/>
                <w:szCs w:val="20"/>
              </w:rPr>
              <w:t xml:space="preserve"> 25 COMPLETED MONTHS</w:t>
            </w:r>
          </w:p>
        </w:tc>
      </w:tr>
      <w:tr w:rsidR="00755FA0" w:rsidRPr="00B21649" w14:paraId="07F87460"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0FE87253" w14:textId="77777777" w:rsidR="00755FA0" w:rsidRPr="00B21649" w:rsidRDefault="00755FA0" w:rsidP="00755FA0">
            <w:pPr>
              <w:rPr>
                <w:sz w:val="20"/>
                <w:szCs w:val="20"/>
              </w:rPr>
            </w:pPr>
            <w:r w:rsidRPr="00B21649">
              <w:rPr>
                <w:sz w:val="20"/>
                <w:szCs w:val="20"/>
              </w:rPr>
              <w:t>2 YEARS</w:t>
            </w:r>
          </w:p>
        </w:tc>
        <w:tc>
          <w:tcPr>
            <w:tcW w:w="1800" w:type="dxa"/>
            <w:tcBorders>
              <w:top w:val="single" w:sz="4" w:space="0" w:color="auto"/>
              <w:left w:val="single" w:sz="4" w:space="0" w:color="auto"/>
              <w:bottom w:val="single" w:sz="4" w:space="0" w:color="auto"/>
              <w:right w:val="single" w:sz="4" w:space="0" w:color="auto"/>
            </w:tcBorders>
            <w:hideMark/>
          </w:tcPr>
          <w:p w14:paraId="6376A408" w14:textId="77777777" w:rsidR="00755FA0" w:rsidRPr="00B21649" w:rsidRDefault="00755FA0" w:rsidP="00755FA0">
            <w:pPr>
              <w:rPr>
                <w:sz w:val="20"/>
                <w:szCs w:val="20"/>
              </w:rPr>
            </w:pPr>
            <w:r w:rsidRPr="00B21649">
              <w:rPr>
                <w:sz w:val="20"/>
                <w:szCs w:val="20"/>
              </w:rPr>
              <w:t>24 MONTHS</w:t>
            </w:r>
          </w:p>
        </w:tc>
        <w:tc>
          <w:tcPr>
            <w:tcW w:w="1890" w:type="dxa"/>
            <w:tcBorders>
              <w:top w:val="single" w:sz="4" w:space="0" w:color="auto"/>
              <w:left w:val="single" w:sz="4" w:space="0" w:color="auto"/>
              <w:bottom w:val="single" w:sz="4" w:space="0" w:color="auto"/>
              <w:right w:val="single" w:sz="4" w:space="0" w:color="auto"/>
            </w:tcBorders>
            <w:hideMark/>
          </w:tcPr>
          <w:p w14:paraId="597FA47E" w14:textId="77777777" w:rsidR="00755FA0" w:rsidRPr="00B21649" w:rsidRDefault="00755FA0" w:rsidP="00755FA0">
            <w:pPr>
              <w:rPr>
                <w:sz w:val="20"/>
                <w:szCs w:val="20"/>
              </w:rPr>
            </w:pPr>
            <w:r w:rsidRPr="00B21649">
              <w:rPr>
                <w:sz w:val="20"/>
                <w:szCs w:val="20"/>
              </w:rPr>
              <w:t>2 MONTHS</w:t>
            </w:r>
          </w:p>
        </w:tc>
        <w:tc>
          <w:tcPr>
            <w:tcW w:w="4050" w:type="dxa"/>
            <w:tcBorders>
              <w:top w:val="single" w:sz="4" w:space="0" w:color="auto"/>
              <w:left w:val="single" w:sz="4" w:space="0" w:color="auto"/>
              <w:bottom w:val="single" w:sz="4" w:space="0" w:color="auto"/>
              <w:right w:val="single" w:sz="4" w:space="0" w:color="auto"/>
            </w:tcBorders>
            <w:hideMark/>
          </w:tcPr>
          <w:p w14:paraId="10D64A98" w14:textId="77777777" w:rsidR="00755FA0" w:rsidRPr="00B21649" w:rsidRDefault="00755FA0" w:rsidP="00755FA0">
            <w:pPr>
              <w:rPr>
                <w:sz w:val="20"/>
                <w:szCs w:val="20"/>
              </w:rPr>
            </w:pPr>
            <w:r w:rsidRPr="00B21649">
              <w:rPr>
                <w:sz w:val="20"/>
                <w:szCs w:val="20"/>
              </w:rPr>
              <w:t>24 plus 2 equals 26 COMPLETED MONTHS</w:t>
            </w:r>
          </w:p>
        </w:tc>
      </w:tr>
      <w:tr w:rsidR="00755FA0" w:rsidRPr="00B21649" w14:paraId="3393143B"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61954178" w14:textId="77777777" w:rsidR="00755FA0" w:rsidRPr="00B21649" w:rsidRDefault="00755FA0" w:rsidP="00755FA0">
            <w:pPr>
              <w:rPr>
                <w:sz w:val="20"/>
                <w:szCs w:val="20"/>
              </w:rPr>
            </w:pPr>
            <w:r w:rsidRPr="00B21649">
              <w:rPr>
                <w:sz w:val="20"/>
                <w:szCs w:val="20"/>
              </w:rPr>
              <w:t>2 YEARS</w:t>
            </w:r>
          </w:p>
        </w:tc>
        <w:tc>
          <w:tcPr>
            <w:tcW w:w="1800" w:type="dxa"/>
            <w:tcBorders>
              <w:top w:val="single" w:sz="4" w:space="0" w:color="auto"/>
              <w:left w:val="single" w:sz="4" w:space="0" w:color="auto"/>
              <w:bottom w:val="single" w:sz="4" w:space="0" w:color="auto"/>
              <w:right w:val="single" w:sz="4" w:space="0" w:color="auto"/>
            </w:tcBorders>
            <w:hideMark/>
          </w:tcPr>
          <w:p w14:paraId="35FD7415" w14:textId="77777777" w:rsidR="00755FA0" w:rsidRPr="00B21649" w:rsidRDefault="00755FA0" w:rsidP="00755FA0">
            <w:pPr>
              <w:rPr>
                <w:sz w:val="20"/>
                <w:szCs w:val="20"/>
              </w:rPr>
            </w:pPr>
            <w:r w:rsidRPr="00B21649">
              <w:rPr>
                <w:sz w:val="20"/>
                <w:szCs w:val="20"/>
              </w:rPr>
              <w:t>24 MONTHS</w:t>
            </w:r>
          </w:p>
        </w:tc>
        <w:tc>
          <w:tcPr>
            <w:tcW w:w="1890" w:type="dxa"/>
            <w:tcBorders>
              <w:top w:val="single" w:sz="4" w:space="0" w:color="auto"/>
              <w:left w:val="single" w:sz="4" w:space="0" w:color="auto"/>
              <w:bottom w:val="single" w:sz="4" w:space="0" w:color="auto"/>
              <w:right w:val="single" w:sz="4" w:space="0" w:color="auto"/>
            </w:tcBorders>
            <w:hideMark/>
          </w:tcPr>
          <w:p w14:paraId="575B1B26" w14:textId="77777777" w:rsidR="00755FA0" w:rsidRPr="00B21649" w:rsidRDefault="00755FA0" w:rsidP="00755FA0">
            <w:pPr>
              <w:rPr>
                <w:sz w:val="20"/>
                <w:szCs w:val="20"/>
              </w:rPr>
            </w:pPr>
            <w:r w:rsidRPr="00B21649">
              <w:rPr>
                <w:sz w:val="20"/>
                <w:szCs w:val="20"/>
              </w:rPr>
              <w:t>3 MONTHS</w:t>
            </w:r>
          </w:p>
        </w:tc>
        <w:tc>
          <w:tcPr>
            <w:tcW w:w="4050" w:type="dxa"/>
            <w:tcBorders>
              <w:top w:val="single" w:sz="4" w:space="0" w:color="auto"/>
              <w:left w:val="single" w:sz="4" w:space="0" w:color="auto"/>
              <w:bottom w:val="single" w:sz="4" w:space="0" w:color="auto"/>
              <w:right w:val="single" w:sz="4" w:space="0" w:color="auto"/>
            </w:tcBorders>
            <w:hideMark/>
          </w:tcPr>
          <w:p w14:paraId="5D2D729F" w14:textId="77777777" w:rsidR="00755FA0" w:rsidRPr="00B21649" w:rsidRDefault="00755FA0" w:rsidP="00755FA0">
            <w:pPr>
              <w:rPr>
                <w:sz w:val="20"/>
                <w:szCs w:val="20"/>
              </w:rPr>
            </w:pPr>
            <w:r w:rsidRPr="00B21649">
              <w:rPr>
                <w:sz w:val="20"/>
                <w:szCs w:val="20"/>
              </w:rPr>
              <w:t>24 plus 3 equals 27 COMPLETED MONTHS</w:t>
            </w:r>
          </w:p>
        </w:tc>
      </w:tr>
      <w:tr w:rsidR="00755FA0" w:rsidRPr="00B21649" w14:paraId="0C9023CA"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2C7BE670" w14:textId="77777777" w:rsidR="00755FA0" w:rsidRPr="00B21649" w:rsidRDefault="00755FA0" w:rsidP="00755FA0">
            <w:pPr>
              <w:rPr>
                <w:sz w:val="20"/>
                <w:szCs w:val="20"/>
              </w:rPr>
            </w:pPr>
            <w:r w:rsidRPr="00B21649">
              <w:rPr>
                <w:sz w:val="20"/>
                <w:szCs w:val="20"/>
              </w:rPr>
              <w:t>2 YEARS</w:t>
            </w:r>
          </w:p>
        </w:tc>
        <w:tc>
          <w:tcPr>
            <w:tcW w:w="1800" w:type="dxa"/>
            <w:tcBorders>
              <w:top w:val="single" w:sz="4" w:space="0" w:color="auto"/>
              <w:left w:val="single" w:sz="4" w:space="0" w:color="auto"/>
              <w:bottom w:val="single" w:sz="4" w:space="0" w:color="auto"/>
              <w:right w:val="single" w:sz="4" w:space="0" w:color="auto"/>
            </w:tcBorders>
            <w:hideMark/>
          </w:tcPr>
          <w:p w14:paraId="284429B6" w14:textId="77777777" w:rsidR="00755FA0" w:rsidRPr="00B21649" w:rsidRDefault="00755FA0" w:rsidP="00755FA0">
            <w:pPr>
              <w:rPr>
                <w:sz w:val="20"/>
                <w:szCs w:val="20"/>
              </w:rPr>
            </w:pPr>
            <w:r w:rsidRPr="00B21649">
              <w:rPr>
                <w:sz w:val="20"/>
                <w:szCs w:val="20"/>
              </w:rPr>
              <w:t>24 MONTHS</w:t>
            </w:r>
          </w:p>
        </w:tc>
        <w:tc>
          <w:tcPr>
            <w:tcW w:w="1890" w:type="dxa"/>
            <w:tcBorders>
              <w:top w:val="single" w:sz="4" w:space="0" w:color="auto"/>
              <w:left w:val="single" w:sz="4" w:space="0" w:color="auto"/>
              <w:bottom w:val="single" w:sz="4" w:space="0" w:color="auto"/>
              <w:right w:val="single" w:sz="4" w:space="0" w:color="auto"/>
            </w:tcBorders>
            <w:hideMark/>
          </w:tcPr>
          <w:p w14:paraId="5A00E87B" w14:textId="77777777" w:rsidR="00755FA0" w:rsidRPr="00B21649" w:rsidRDefault="00755FA0" w:rsidP="00755FA0">
            <w:pPr>
              <w:rPr>
                <w:sz w:val="20"/>
                <w:szCs w:val="20"/>
              </w:rPr>
            </w:pPr>
            <w:r w:rsidRPr="00B21649">
              <w:rPr>
                <w:sz w:val="20"/>
                <w:szCs w:val="20"/>
              </w:rPr>
              <w:t>4 MONTHS</w:t>
            </w:r>
          </w:p>
        </w:tc>
        <w:tc>
          <w:tcPr>
            <w:tcW w:w="4050" w:type="dxa"/>
            <w:tcBorders>
              <w:top w:val="single" w:sz="4" w:space="0" w:color="auto"/>
              <w:left w:val="single" w:sz="4" w:space="0" w:color="auto"/>
              <w:bottom w:val="single" w:sz="4" w:space="0" w:color="auto"/>
              <w:right w:val="single" w:sz="4" w:space="0" w:color="auto"/>
            </w:tcBorders>
            <w:hideMark/>
          </w:tcPr>
          <w:p w14:paraId="6FE3ADD1" w14:textId="77777777" w:rsidR="00755FA0" w:rsidRPr="00B21649" w:rsidRDefault="00755FA0" w:rsidP="00755FA0">
            <w:pPr>
              <w:rPr>
                <w:sz w:val="20"/>
                <w:szCs w:val="20"/>
              </w:rPr>
            </w:pPr>
            <w:r w:rsidRPr="00B21649">
              <w:rPr>
                <w:sz w:val="20"/>
                <w:szCs w:val="20"/>
              </w:rPr>
              <w:t>24 plus 4 equals 28 COMPLETED MONTHS</w:t>
            </w:r>
          </w:p>
        </w:tc>
      </w:tr>
      <w:tr w:rsidR="00755FA0" w:rsidRPr="00B21649" w14:paraId="5F69593E"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10B9AF6A" w14:textId="77777777" w:rsidR="00755FA0" w:rsidRPr="00B21649" w:rsidRDefault="00755FA0" w:rsidP="00755FA0">
            <w:pPr>
              <w:rPr>
                <w:sz w:val="20"/>
                <w:szCs w:val="20"/>
              </w:rPr>
            </w:pPr>
            <w:r w:rsidRPr="00B21649">
              <w:rPr>
                <w:sz w:val="20"/>
                <w:szCs w:val="20"/>
              </w:rPr>
              <w:t>2 YEARS</w:t>
            </w:r>
          </w:p>
        </w:tc>
        <w:tc>
          <w:tcPr>
            <w:tcW w:w="1800" w:type="dxa"/>
            <w:tcBorders>
              <w:top w:val="single" w:sz="4" w:space="0" w:color="auto"/>
              <w:left w:val="single" w:sz="4" w:space="0" w:color="auto"/>
              <w:bottom w:val="single" w:sz="4" w:space="0" w:color="auto"/>
              <w:right w:val="single" w:sz="4" w:space="0" w:color="auto"/>
            </w:tcBorders>
            <w:hideMark/>
          </w:tcPr>
          <w:p w14:paraId="3E8B1D5F" w14:textId="77777777" w:rsidR="00755FA0" w:rsidRPr="00B21649" w:rsidRDefault="00755FA0" w:rsidP="00755FA0">
            <w:pPr>
              <w:rPr>
                <w:sz w:val="20"/>
                <w:szCs w:val="20"/>
              </w:rPr>
            </w:pPr>
            <w:r w:rsidRPr="00B21649">
              <w:rPr>
                <w:sz w:val="20"/>
                <w:szCs w:val="20"/>
              </w:rPr>
              <w:t>24 MONTHS</w:t>
            </w:r>
          </w:p>
        </w:tc>
        <w:tc>
          <w:tcPr>
            <w:tcW w:w="1890" w:type="dxa"/>
            <w:tcBorders>
              <w:top w:val="single" w:sz="4" w:space="0" w:color="auto"/>
              <w:left w:val="single" w:sz="4" w:space="0" w:color="auto"/>
              <w:bottom w:val="single" w:sz="4" w:space="0" w:color="auto"/>
              <w:right w:val="single" w:sz="4" w:space="0" w:color="auto"/>
            </w:tcBorders>
            <w:hideMark/>
          </w:tcPr>
          <w:p w14:paraId="79F29143" w14:textId="77777777" w:rsidR="00755FA0" w:rsidRPr="00B21649" w:rsidRDefault="00755FA0" w:rsidP="00755FA0">
            <w:pPr>
              <w:rPr>
                <w:sz w:val="20"/>
                <w:szCs w:val="20"/>
              </w:rPr>
            </w:pPr>
            <w:r w:rsidRPr="00B21649">
              <w:rPr>
                <w:sz w:val="20"/>
                <w:szCs w:val="20"/>
              </w:rPr>
              <w:t>5 MONTHS</w:t>
            </w:r>
          </w:p>
        </w:tc>
        <w:tc>
          <w:tcPr>
            <w:tcW w:w="4050" w:type="dxa"/>
            <w:tcBorders>
              <w:top w:val="single" w:sz="4" w:space="0" w:color="auto"/>
              <w:left w:val="single" w:sz="4" w:space="0" w:color="auto"/>
              <w:bottom w:val="single" w:sz="4" w:space="0" w:color="auto"/>
              <w:right w:val="single" w:sz="4" w:space="0" w:color="auto"/>
            </w:tcBorders>
            <w:hideMark/>
          </w:tcPr>
          <w:p w14:paraId="69BBA9AE" w14:textId="77777777" w:rsidR="00755FA0" w:rsidRPr="00B21649" w:rsidRDefault="00755FA0" w:rsidP="00755FA0">
            <w:pPr>
              <w:rPr>
                <w:sz w:val="20"/>
                <w:szCs w:val="20"/>
              </w:rPr>
            </w:pPr>
            <w:r w:rsidRPr="00B21649">
              <w:rPr>
                <w:sz w:val="20"/>
                <w:szCs w:val="20"/>
              </w:rPr>
              <w:t>24 plus 5 equals 29 COMPLETED MONTHS</w:t>
            </w:r>
          </w:p>
        </w:tc>
      </w:tr>
      <w:tr w:rsidR="00755FA0" w:rsidRPr="00B21649" w14:paraId="424D8E22"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679181FA" w14:textId="77777777" w:rsidR="00755FA0" w:rsidRPr="00B21649" w:rsidRDefault="00755FA0" w:rsidP="00755FA0">
            <w:pPr>
              <w:rPr>
                <w:sz w:val="20"/>
                <w:szCs w:val="20"/>
              </w:rPr>
            </w:pPr>
            <w:r w:rsidRPr="00B21649">
              <w:rPr>
                <w:sz w:val="20"/>
                <w:szCs w:val="20"/>
              </w:rPr>
              <w:t>2 YEARS</w:t>
            </w:r>
          </w:p>
        </w:tc>
        <w:tc>
          <w:tcPr>
            <w:tcW w:w="1800" w:type="dxa"/>
            <w:tcBorders>
              <w:top w:val="single" w:sz="4" w:space="0" w:color="auto"/>
              <w:left w:val="single" w:sz="4" w:space="0" w:color="auto"/>
              <w:bottom w:val="single" w:sz="4" w:space="0" w:color="auto"/>
              <w:right w:val="single" w:sz="4" w:space="0" w:color="auto"/>
            </w:tcBorders>
            <w:hideMark/>
          </w:tcPr>
          <w:p w14:paraId="54344795" w14:textId="77777777" w:rsidR="00755FA0" w:rsidRPr="00B21649" w:rsidRDefault="00755FA0" w:rsidP="00755FA0">
            <w:pPr>
              <w:rPr>
                <w:sz w:val="20"/>
                <w:szCs w:val="20"/>
              </w:rPr>
            </w:pPr>
            <w:r w:rsidRPr="00B21649">
              <w:rPr>
                <w:sz w:val="20"/>
                <w:szCs w:val="20"/>
              </w:rPr>
              <w:t>24 MONTHS</w:t>
            </w:r>
          </w:p>
        </w:tc>
        <w:tc>
          <w:tcPr>
            <w:tcW w:w="1890" w:type="dxa"/>
            <w:tcBorders>
              <w:top w:val="single" w:sz="4" w:space="0" w:color="auto"/>
              <w:left w:val="single" w:sz="4" w:space="0" w:color="auto"/>
              <w:bottom w:val="single" w:sz="4" w:space="0" w:color="auto"/>
              <w:right w:val="single" w:sz="4" w:space="0" w:color="auto"/>
            </w:tcBorders>
            <w:hideMark/>
          </w:tcPr>
          <w:p w14:paraId="74AB1151" w14:textId="77777777" w:rsidR="00755FA0" w:rsidRPr="00B21649" w:rsidRDefault="00755FA0" w:rsidP="00755FA0">
            <w:pPr>
              <w:rPr>
                <w:sz w:val="20"/>
                <w:szCs w:val="20"/>
              </w:rPr>
            </w:pPr>
            <w:r w:rsidRPr="00B21649">
              <w:rPr>
                <w:sz w:val="20"/>
                <w:szCs w:val="20"/>
              </w:rPr>
              <w:t>6 MONTHS</w:t>
            </w:r>
          </w:p>
        </w:tc>
        <w:tc>
          <w:tcPr>
            <w:tcW w:w="4050" w:type="dxa"/>
            <w:tcBorders>
              <w:top w:val="single" w:sz="4" w:space="0" w:color="auto"/>
              <w:left w:val="single" w:sz="4" w:space="0" w:color="auto"/>
              <w:bottom w:val="single" w:sz="4" w:space="0" w:color="auto"/>
              <w:right w:val="single" w:sz="4" w:space="0" w:color="auto"/>
            </w:tcBorders>
            <w:hideMark/>
          </w:tcPr>
          <w:p w14:paraId="61C449BC" w14:textId="77777777" w:rsidR="00755FA0" w:rsidRPr="00B21649" w:rsidRDefault="00755FA0" w:rsidP="00755FA0">
            <w:pPr>
              <w:rPr>
                <w:sz w:val="20"/>
                <w:szCs w:val="20"/>
              </w:rPr>
            </w:pPr>
            <w:r w:rsidRPr="00B21649">
              <w:rPr>
                <w:sz w:val="20"/>
                <w:szCs w:val="20"/>
              </w:rPr>
              <w:t>24 plus 6 equals 30 COMPLETED MONTHS</w:t>
            </w:r>
          </w:p>
        </w:tc>
      </w:tr>
      <w:tr w:rsidR="00755FA0" w:rsidRPr="00B21649" w14:paraId="7617ECA9"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34528A37" w14:textId="77777777" w:rsidR="00755FA0" w:rsidRPr="00B21649" w:rsidRDefault="00755FA0" w:rsidP="00755FA0">
            <w:pPr>
              <w:rPr>
                <w:sz w:val="20"/>
                <w:szCs w:val="20"/>
              </w:rPr>
            </w:pPr>
            <w:r w:rsidRPr="00B21649">
              <w:rPr>
                <w:sz w:val="20"/>
                <w:szCs w:val="20"/>
              </w:rPr>
              <w:t>2 YEARS</w:t>
            </w:r>
          </w:p>
        </w:tc>
        <w:tc>
          <w:tcPr>
            <w:tcW w:w="1800" w:type="dxa"/>
            <w:tcBorders>
              <w:top w:val="single" w:sz="4" w:space="0" w:color="auto"/>
              <w:left w:val="single" w:sz="4" w:space="0" w:color="auto"/>
              <w:bottom w:val="single" w:sz="4" w:space="0" w:color="auto"/>
              <w:right w:val="single" w:sz="4" w:space="0" w:color="auto"/>
            </w:tcBorders>
            <w:hideMark/>
          </w:tcPr>
          <w:p w14:paraId="5D8D2DFB" w14:textId="77777777" w:rsidR="00755FA0" w:rsidRPr="00B21649" w:rsidRDefault="00755FA0" w:rsidP="00755FA0">
            <w:pPr>
              <w:rPr>
                <w:sz w:val="20"/>
                <w:szCs w:val="20"/>
              </w:rPr>
            </w:pPr>
            <w:r w:rsidRPr="00B21649">
              <w:rPr>
                <w:sz w:val="20"/>
                <w:szCs w:val="20"/>
              </w:rPr>
              <w:t>24 MONTHS</w:t>
            </w:r>
          </w:p>
        </w:tc>
        <w:tc>
          <w:tcPr>
            <w:tcW w:w="1890" w:type="dxa"/>
            <w:tcBorders>
              <w:top w:val="single" w:sz="4" w:space="0" w:color="auto"/>
              <w:left w:val="single" w:sz="4" w:space="0" w:color="auto"/>
              <w:bottom w:val="single" w:sz="4" w:space="0" w:color="auto"/>
              <w:right w:val="single" w:sz="4" w:space="0" w:color="auto"/>
            </w:tcBorders>
            <w:hideMark/>
          </w:tcPr>
          <w:p w14:paraId="0C29D366" w14:textId="77777777" w:rsidR="00755FA0" w:rsidRPr="00B21649" w:rsidRDefault="00755FA0" w:rsidP="00755FA0">
            <w:pPr>
              <w:rPr>
                <w:sz w:val="20"/>
                <w:szCs w:val="20"/>
              </w:rPr>
            </w:pPr>
            <w:r w:rsidRPr="00B21649">
              <w:rPr>
                <w:sz w:val="20"/>
                <w:szCs w:val="20"/>
              </w:rPr>
              <w:t>7 MONTHS</w:t>
            </w:r>
          </w:p>
        </w:tc>
        <w:tc>
          <w:tcPr>
            <w:tcW w:w="4050" w:type="dxa"/>
            <w:tcBorders>
              <w:top w:val="single" w:sz="4" w:space="0" w:color="auto"/>
              <w:left w:val="single" w:sz="4" w:space="0" w:color="auto"/>
              <w:bottom w:val="single" w:sz="4" w:space="0" w:color="auto"/>
              <w:right w:val="single" w:sz="4" w:space="0" w:color="auto"/>
            </w:tcBorders>
            <w:hideMark/>
          </w:tcPr>
          <w:p w14:paraId="3B9FA208" w14:textId="77777777" w:rsidR="00755FA0" w:rsidRPr="00B21649" w:rsidRDefault="00755FA0" w:rsidP="00755FA0">
            <w:pPr>
              <w:rPr>
                <w:sz w:val="20"/>
                <w:szCs w:val="20"/>
              </w:rPr>
            </w:pPr>
            <w:r w:rsidRPr="00B21649">
              <w:rPr>
                <w:sz w:val="20"/>
                <w:szCs w:val="20"/>
              </w:rPr>
              <w:t>24 plus 7 equals 31 COMPLETED MONTHS</w:t>
            </w:r>
          </w:p>
        </w:tc>
      </w:tr>
      <w:tr w:rsidR="00755FA0" w:rsidRPr="00B21649" w14:paraId="6E9DCDB6"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0EDF14D8" w14:textId="77777777" w:rsidR="00755FA0" w:rsidRPr="00B21649" w:rsidRDefault="00755FA0" w:rsidP="00755FA0">
            <w:pPr>
              <w:rPr>
                <w:sz w:val="20"/>
                <w:szCs w:val="20"/>
              </w:rPr>
            </w:pPr>
            <w:r w:rsidRPr="00B21649">
              <w:rPr>
                <w:sz w:val="20"/>
                <w:szCs w:val="20"/>
              </w:rPr>
              <w:t>2 YEARS</w:t>
            </w:r>
          </w:p>
        </w:tc>
        <w:tc>
          <w:tcPr>
            <w:tcW w:w="1800" w:type="dxa"/>
            <w:tcBorders>
              <w:top w:val="single" w:sz="4" w:space="0" w:color="auto"/>
              <w:left w:val="single" w:sz="4" w:space="0" w:color="auto"/>
              <w:bottom w:val="single" w:sz="4" w:space="0" w:color="auto"/>
              <w:right w:val="single" w:sz="4" w:space="0" w:color="auto"/>
            </w:tcBorders>
            <w:hideMark/>
          </w:tcPr>
          <w:p w14:paraId="1F2F6947" w14:textId="77777777" w:rsidR="00755FA0" w:rsidRPr="00B21649" w:rsidRDefault="00755FA0" w:rsidP="00755FA0">
            <w:pPr>
              <w:rPr>
                <w:sz w:val="20"/>
                <w:szCs w:val="20"/>
              </w:rPr>
            </w:pPr>
            <w:r w:rsidRPr="00B21649">
              <w:rPr>
                <w:sz w:val="20"/>
                <w:szCs w:val="20"/>
              </w:rPr>
              <w:t>24 MONTHS</w:t>
            </w:r>
          </w:p>
        </w:tc>
        <w:tc>
          <w:tcPr>
            <w:tcW w:w="1890" w:type="dxa"/>
            <w:tcBorders>
              <w:top w:val="single" w:sz="4" w:space="0" w:color="auto"/>
              <w:left w:val="single" w:sz="4" w:space="0" w:color="auto"/>
              <w:bottom w:val="single" w:sz="4" w:space="0" w:color="auto"/>
              <w:right w:val="single" w:sz="4" w:space="0" w:color="auto"/>
            </w:tcBorders>
            <w:hideMark/>
          </w:tcPr>
          <w:p w14:paraId="78E69537" w14:textId="77777777" w:rsidR="00755FA0" w:rsidRPr="00B21649" w:rsidRDefault="00755FA0" w:rsidP="00755FA0">
            <w:pPr>
              <w:rPr>
                <w:sz w:val="20"/>
                <w:szCs w:val="20"/>
              </w:rPr>
            </w:pPr>
            <w:r w:rsidRPr="00B21649">
              <w:rPr>
                <w:sz w:val="20"/>
                <w:szCs w:val="20"/>
              </w:rPr>
              <w:t>8 MONTHS</w:t>
            </w:r>
          </w:p>
        </w:tc>
        <w:tc>
          <w:tcPr>
            <w:tcW w:w="4050" w:type="dxa"/>
            <w:tcBorders>
              <w:top w:val="single" w:sz="4" w:space="0" w:color="auto"/>
              <w:left w:val="single" w:sz="4" w:space="0" w:color="auto"/>
              <w:bottom w:val="single" w:sz="4" w:space="0" w:color="auto"/>
              <w:right w:val="single" w:sz="4" w:space="0" w:color="auto"/>
            </w:tcBorders>
            <w:hideMark/>
          </w:tcPr>
          <w:p w14:paraId="40F769AC" w14:textId="77777777" w:rsidR="00755FA0" w:rsidRPr="00B21649" w:rsidRDefault="00755FA0" w:rsidP="00755FA0">
            <w:pPr>
              <w:rPr>
                <w:sz w:val="20"/>
                <w:szCs w:val="20"/>
              </w:rPr>
            </w:pPr>
            <w:r w:rsidRPr="00B21649">
              <w:rPr>
                <w:sz w:val="20"/>
                <w:szCs w:val="20"/>
              </w:rPr>
              <w:t>24 plus 8 equals 32 COMPLETED MONTHS</w:t>
            </w:r>
          </w:p>
        </w:tc>
      </w:tr>
      <w:tr w:rsidR="00755FA0" w:rsidRPr="00B21649" w14:paraId="07147CC6"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36E9C457" w14:textId="77777777" w:rsidR="00755FA0" w:rsidRPr="00B21649" w:rsidRDefault="00755FA0" w:rsidP="00755FA0">
            <w:pPr>
              <w:rPr>
                <w:sz w:val="20"/>
                <w:szCs w:val="20"/>
              </w:rPr>
            </w:pPr>
            <w:r w:rsidRPr="00B21649">
              <w:rPr>
                <w:sz w:val="20"/>
                <w:szCs w:val="20"/>
              </w:rPr>
              <w:t>2 YEARS</w:t>
            </w:r>
          </w:p>
        </w:tc>
        <w:tc>
          <w:tcPr>
            <w:tcW w:w="1800" w:type="dxa"/>
            <w:tcBorders>
              <w:top w:val="single" w:sz="4" w:space="0" w:color="auto"/>
              <w:left w:val="single" w:sz="4" w:space="0" w:color="auto"/>
              <w:bottom w:val="single" w:sz="4" w:space="0" w:color="auto"/>
              <w:right w:val="single" w:sz="4" w:space="0" w:color="auto"/>
            </w:tcBorders>
            <w:hideMark/>
          </w:tcPr>
          <w:p w14:paraId="411E15F2" w14:textId="77777777" w:rsidR="00755FA0" w:rsidRPr="00B21649" w:rsidRDefault="00755FA0" w:rsidP="00755FA0">
            <w:pPr>
              <w:rPr>
                <w:sz w:val="20"/>
                <w:szCs w:val="20"/>
              </w:rPr>
            </w:pPr>
            <w:r w:rsidRPr="00B21649">
              <w:rPr>
                <w:sz w:val="20"/>
                <w:szCs w:val="20"/>
              </w:rPr>
              <w:t>24 MONTHS</w:t>
            </w:r>
          </w:p>
        </w:tc>
        <w:tc>
          <w:tcPr>
            <w:tcW w:w="1890" w:type="dxa"/>
            <w:tcBorders>
              <w:top w:val="single" w:sz="4" w:space="0" w:color="auto"/>
              <w:left w:val="single" w:sz="4" w:space="0" w:color="auto"/>
              <w:bottom w:val="single" w:sz="4" w:space="0" w:color="auto"/>
              <w:right w:val="single" w:sz="4" w:space="0" w:color="auto"/>
            </w:tcBorders>
            <w:hideMark/>
          </w:tcPr>
          <w:p w14:paraId="3A3CC4AC" w14:textId="77777777" w:rsidR="00755FA0" w:rsidRPr="00B21649" w:rsidRDefault="00755FA0" w:rsidP="00755FA0">
            <w:pPr>
              <w:rPr>
                <w:sz w:val="20"/>
                <w:szCs w:val="20"/>
              </w:rPr>
            </w:pPr>
            <w:r w:rsidRPr="00B21649">
              <w:rPr>
                <w:sz w:val="20"/>
                <w:szCs w:val="20"/>
              </w:rPr>
              <w:t>9 MONTHS</w:t>
            </w:r>
          </w:p>
        </w:tc>
        <w:tc>
          <w:tcPr>
            <w:tcW w:w="4050" w:type="dxa"/>
            <w:tcBorders>
              <w:top w:val="single" w:sz="4" w:space="0" w:color="auto"/>
              <w:left w:val="single" w:sz="4" w:space="0" w:color="auto"/>
              <w:bottom w:val="single" w:sz="4" w:space="0" w:color="auto"/>
              <w:right w:val="single" w:sz="4" w:space="0" w:color="auto"/>
            </w:tcBorders>
            <w:hideMark/>
          </w:tcPr>
          <w:p w14:paraId="4851D991" w14:textId="77777777" w:rsidR="00755FA0" w:rsidRPr="00B21649" w:rsidRDefault="00755FA0" w:rsidP="00755FA0">
            <w:pPr>
              <w:rPr>
                <w:sz w:val="20"/>
                <w:szCs w:val="20"/>
              </w:rPr>
            </w:pPr>
            <w:r w:rsidRPr="00B21649">
              <w:rPr>
                <w:sz w:val="20"/>
                <w:szCs w:val="20"/>
              </w:rPr>
              <w:t>24 plus 9 equals 33 COMPLETED MONTHS</w:t>
            </w:r>
          </w:p>
        </w:tc>
      </w:tr>
      <w:tr w:rsidR="00755FA0" w:rsidRPr="00B21649" w14:paraId="53229F08"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38037D64" w14:textId="77777777" w:rsidR="00755FA0" w:rsidRPr="00B21649" w:rsidRDefault="00755FA0" w:rsidP="00755FA0">
            <w:pPr>
              <w:rPr>
                <w:sz w:val="20"/>
                <w:szCs w:val="20"/>
              </w:rPr>
            </w:pPr>
            <w:r w:rsidRPr="00B21649">
              <w:rPr>
                <w:sz w:val="20"/>
                <w:szCs w:val="20"/>
              </w:rPr>
              <w:t>2 YEARS</w:t>
            </w:r>
          </w:p>
        </w:tc>
        <w:tc>
          <w:tcPr>
            <w:tcW w:w="1800" w:type="dxa"/>
            <w:tcBorders>
              <w:top w:val="single" w:sz="4" w:space="0" w:color="auto"/>
              <w:left w:val="single" w:sz="4" w:space="0" w:color="auto"/>
              <w:bottom w:val="single" w:sz="4" w:space="0" w:color="auto"/>
              <w:right w:val="single" w:sz="4" w:space="0" w:color="auto"/>
            </w:tcBorders>
            <w:hideMark/>
          </w:tcPr>
          <w:p w14:paraId="78EE2769" w14:textId="77777777" w:rsidR="00755FA0" w:rsidRPr="00B21649" w:rsidRDefault="00755FA0" w:rsidP="00755FA0">
            <w:pPr>
              <w:rPr>
                <w:sz w:val="20"/>
                <w:szCs w:val="20"/>
              </w:rPr>
            </w:pPr>
            <w:r w:rsidRPr="00B21649">
              <w:rPr>
                <w:sz w:val="20"/>
                <w:szCs w:val="20"/>
              </w:rPr>
              <w:t>24 MONTHS</w:t>
            </w:r>
          </w:p>
        </w:tc>
        <w:tc>
          <w:tcPr>
            <w:tcW w:w="1890" w:type="dxa"/>
            <w:tcBorders>
              <w:top w:val="single" w:sz="4" w:space="0" w:color="auto"/>
              <w:left w:val="single" w:sz="4" w:space="0" w:color="auto"/>
              <w:bottom w:val="single" w:sz="4" w:space="0" w:color="auto"/>
              <w:right w:val="single" w:sz="4" w:space="0" w:color="auto"/>
            </w:tcBorders>
            <w:hideMark/>
          </w:tcPr>
          <w:p w14:paraId="636AEF4A" w14:textId="77777777" w:rsidR="00755FA0" w:rsidRPr="00B21649" w:rsidRDefault="00755FA0" w:rsidP="00755FA0">
            <w:pPr>
              <w:rPr>
                <w:sz w:val="20"/>
                <w:szCs w:val="20"/>
              </w:rPr>
            </w:pPr>
            <w:r w:rsidRPr="00B21649">
              <w:rPr>
                <w:sz w:val="20"/>
                <w:szCs w:val="20"/>
              </w:rPr>
              <w:t>10 MONTHS</w:t>
            </w:r>
          </w:p>
        </w:tc>
        <w:tc>
          <w:tcPr>
            <w:tcW w:w="4050" w:type="dxa"/>
            <w:tcBorders>
              <w:top w:val="single" w:sz="4" w:space="0" w:color="auto"/>
              <w:left w:val="single" w:sz="4" w:space="0" w:color="auto"/>
              <w:bottom w:val="single" w:sz="4" w:space="0" w:color="auto"/>
              <w:right w:val="single" w:sz="4" w:space="0" w:color="auto"/>
            </w:tcBorders>
            <w:hideMark/>
          </w:tcPr>
          <w:p w14:paraId="186AC55F" w14:textId="77777777" w:rsidR="00755FA0" w:rsidRPr="00B21649" w:rsidRDefault="00755FA0" w:rsidP="00755FA0">
            <w:pPr>
              <w:rPr>
                <w:sz w:val="20"/>
                <w:szCs w:val="20"/>
              </w:rPr>
            </w:pPr>
            <w:r w:rsidRPr="00B21649">
              <w:rPr>
                <w:sz w:val="20"/>
                <w:szCs w:val="20"/>
              </w:rPr>
              <w:t>24 plus 10 equals 34 COMPLETED MONTHS</w:t>
            </w:r>
          </w:p>
        </w:tc>
      </w:tr>
      <w:tr w:rsidR="00755FA0" w:rsidRPr="00B21649" w14:paraId="58BBAC5C" w14:textId="77777777" w:rsidTr="00E31493">
        <w:tc>
          <w:tcPr>
            <w:tcW w:w="1638" w:type="dxa"/>
            <w:tcBorders>
              <w:top w:val="single" w:sz="4" w:space="0" w:color="auto"/>
              <w:left w:val="single" w:sz="4" w:space="0" w:color="auto"/>
              <w:bottom w:val="single" w:sz="24" w:space="0" w:color="auto"/>
              <w:right w:val="single" w:sz="4" w:space="0" w:color="auto"/>
            </w:tcBorders>
            <w:hideMark/>
          </w:tcPr>
          <w:p w14:paraId="723BE7B8" w14:textId="77777777" w:rsidR="00755FA0" w:rsidRPr="00B21649" w:rsidRDefault="00755FA0" w:rsidP="00755FA0">
            <w:pPr>
              <w:rPr>
                <w:sz w:val="20"/>
                <w:szCs w:val="20"/>
              </w:rPr>
            </w:pPr>
            <w:r w:rsidRPr="00B21649">
              <w:rPr>
                <w:sz w:val="20"/>
                <w:szCs w:val="20"/>
              </w:rPr>
              <w:lastRenderedPageBreak/>
              <w:t>2 YEARS</w:t>
            </w:r>
          </w:p>
        </w:tc>
        <w:tc>
          <w:tcPr>
            <w:tcW w:w="1800" w:type="dxa"/>
            <w:tcBorders>
              <w:top w:val="single" w:sz="4" w:space="0" w:color="auto"/>
              <w:left w:val="single" w:sz="4" w:space="0" w:color="auto"/>
              <w:bottom w:val="single" w:sz="24" w:space="0" w:color="auto"/>
              <w:right w:val="single" w:sz="4" w:space="0" w:color="auto"/>
            </w:tcBorders>
            <w:hideMark/>
          </w:tcPr>
          <w:p w14:paraId="7F357AAC" w14:textId="77777777" w:rsidR="00755FA0" w:rsidRPr="00B21649" w:rsidRDefault="00755FA0" w:rsidP="00755FA0">
            <w:pPr>
              <w:rPr>
                <w:sz w:val="20"/>
                <w:szCs w:val="20"/>
              </w:rPr>
            </w:pPr>
            <w:r w:rsidRPr="00B21649">
              <w:rPr>
                <w:sz w:val="20"/>
                <w:szCs w:val="20"/>
              </w:rPr>
              <w:t>24 MONTHS</w:t>
            </w:r>
          </w:p>
        </w:tc>
        <w:tc>
          <w:tcPr>
            <w:tcW w:w="1890" w:type="dxa"/>
            <w:tcBorders>
              <w:top w:val="single" w:sz="4" w:space="0" w:color="auto"/>
              <w:left w:val="single" w:sz="4" w:space="0" w:color="auto"/>
              <w:bottom w:val="single" w:sz="24" w:space="0" w:color="auto"/>
              <w:right w:val="single" w:sz="4" w:space="0" w:color="auto"/>
            </w:tcBorders>
            <w:hideMark/>
          </w:tcPr>
          <w:p w14:paraId="41B00A00" w14:textId="77777777" w:rsidR="00755FA0" w:rsidRPr="00B21649" w:rsidRDefault="00755FA0" w:rsidP="00755FA0">
            <w:pPr>
              <w:rPr>
                <w:sz w:val="20"/>
                <w:szCs w:val="20"/>
              </w:rPr>
            </w:pPr>
            <w:r w:rsidRPr="00B21649">
              <w:rPr>
                <w:sz w:val="20"/>
                <w:szCs w:val="20"/>
              </w:rPr>
              <w:t>11 MONTHS</w:t>
            </w:r>
          </w:p>
        </w:tc>
        <w:tc>
          <w:tcPr>
            <w:tcW w:w="4050" w:type="dxa"/>
            <w:tcBorders>
              <w:top w:val="single" w:sz="4" w:space="0" w:color="auto"/>
              <w:left w:val="single" w:sz="4" w:space="0" w:color="auto"/>
              <w:bottom w:val="single" w:sz="24" w:space="0" w:color="auto"/>
              <w:right w:val="single" w:sz="4" w:space="0" w:color="auto"/>
            </w:tcBorders>
            <w:hideMark/>
          </w:tcPr>
          <w:p w14:paraId="197C8309" w14:textId="77777777" w:rsidR="00755FA0" w:rsidRPr="00B21649" w:rsidRDefault="00755FA0" w:rsidP="00755FA0">
            <w:pPr>
              <w:rPr>
                <w:sz w:val="20"/>
                <w:szCs w:val="20"/>
              </w:rPr>
            </w:pPr>
            <w:r w:rsidRPr="00B21649">
              <w:rPr>
                <w:sz w:val="20"/>
                <w:szCs w:val="20"/>
              </w:rPr>
              <w:t>24 plus 11 equals 35 COMPLETED MONTHS</w:t>
            </w:r>
          </w:p>
        </w:tc>
      </w:tr>
      <w:tr w:rsidR="00755FA0" w:rsidRPr="00B21649" w14:paraId="2017BEF1" w14:textId="77777777" w:rsidTr="00E31493">
        <w:tc>
          <w:tcPr>
            <w:tcW w:w="1638" w:type="dxa"/>
            <w:tcBorders>
              <w:top w:val="single" w:sz="24" w:space="0" w:color="auto"/>
              <w:left w:val="single" w:sz="4" w:space="0" w:color="auto"/>
              <w:bottom w:val="single" w:sz="4" w:space="0" w:color="auto"/>
              <w:right w:val="single" w:sz="4" w:space="0" w:color="auto"/>
            </w:tcBorders>
            <w:hideMark/>
          </w:tcPr>
          <w:p w14:paraId="32D03930" w14:textId="77777777" w:rsidR="00755FA0" w:rsidRPr="00B21649" w:rsidRDefault="00755FA0" w:rsidP="00755FA0">
            <w:pPr>
              <w:rPr>
                <w:sz w:val="20"/>
                <w:szCs w:val="20"/>
              </w:rPr>
            </w:pPr>
            <w:r w:rsidRPr="00B21649">
              <w:rPr>
                <w:sz w:val="20"/>
                <w:szCs w:val="20"/>
              </w:rPr>
              <w:t>3 YEARS</w:t>
            </w:r>
          </w:p>
        </w:tc>
        <w:tc>
          <w:tcPr>
            <w:tcW w:w="1800" w:type="dxa"/>
            <w:tcBorders>
              <w:top w:val="single" w:sz="24" w:space="0" w:color="auto"/>
              <w:left w:val="single" w:sz="4" w:space="0" w:color="auto"/>
              <w:bottom w:val="single" w:sz="4" w:space="0" w:color="auto"/>
              <w:right w:val="single" w:sz="4" w:space="0" w:color="auto"/>
            </w:tcBorders>
            <w:hideMark/>
          </w:tcPr>
          <w:p w14:paraId="792EB243" w14:textId="77777777" w:rsidR="00755FA0" w:rsidRPr="00B21649" w:rsidRDefault="00755FA0" w:rsidP="00755FA0">
            <w:pPr>
              <w:rPr>
                <w:sz w:val="20"/>
                <w:szCs w:val="20"/>
              </w:rPr>
            </w:pPr>
            <w:r w:rsidRPr="00B21649">
              <w:rPr>
                <w:sz w:val="20"/>
                <w:szCs w:val="20"/>
              </w:rPr>
              <w:t>36 MONTHS</w:t>
            </w:r>
          </w:p>
        </w:tc>
        <w:tc>
          <w:tcPr>
            <w:tcW w:w="1890" w:type="dxa"/>
            <w:tcBorders>
              <w:top w:val="single" w:sz="24" w:space="0" w:color="auto"/>
              <w:left w:val="single" w:sz="4" w:space="0" w:color="auto"/>
              <w:bottom w:val="single" w:sz="4" w:space="0" w:color="auto"/>
              <w:right w:val="single" w:sz="4" w:space="0" w:color="auto"/>
            </w:tcBorders>
            <w:hideMark/>
          </w:tcPr>
          <w:p w14:paraId="0F79ADA7" w14:textId="77777777" w:rsidR="00755FA0" w:rsidRPr="00B21649" w:rsidRDefault="00755FA0" w:rsidP="00755FA0">
            <w:pPr>
              <w:rPr>
                <w:sz w:val="20"/>
                <w:szCs w:val="20"/>
              </w:rPr>
            </w:pPr>
            <w:r w:rsidRPr="00B21649">
              <w:rPr>
                <w:sz w:val="20"/>
                <w:szCs w:val="20"/>
              </w:rPr>
              <w:t>0 MONTHS</w:t>
            </w:r>
          </w:p>
        </w:tc>
        <w:tc>
          <w:tcPr>
            <w:tcW w:w="4050" w:type="dxa"/>
            <w:tcBorders>
              <w:top w:val="single" w:sz="24" w:space="0" w:color="auto"/>
              <w:left w:val="single" w:sz="4" w:space="0" w:color="auto"/>
              <w:bottom w:val="single" w:sz="4" w:space="0" w:color="auto"/>
              <w:right w:val="single" w:sz="4" w:space="0" w:color="auto"/>
            </w:tcBorders>
            <w:hideMark/>
          </w:tcPr>
          <w:p w14:paraId="4A079624" w14:textId="77777777" w:rsidR="00755FA0" w:rsidRPr="00B21649" w:rsidRDefault="00755FA0" w:rsidP="00755FA0">
            <w:pPr>
              <w:rPr>
                <w:sz w:val="20"/>
                <w:szCs w:val="20"/>
              </w:rPr>
            </w:pPr>
            <w:r w:rsidRPr="00B21649">
              <w:rPr>
                <w:sz w:val="20"/>
                <w:szCs w:val="20"/>
              </w:rPr>
              <w:t>36 COMPLETED MONTHS</w:t>
            </w:r>
          </w:p>
        </w:tc>
      </w:tr>
      <w:tr w:rsidR="00755FA0" w:rsidRPr="00B21649" w14:paraId="37957D0A" w14:textId="77777777" w:rsidTr="00E31493">
        <w:tc>
          <w:tcPr>
            <w:tcW w:w="1638" w:type="dxa"/>
            <w:tcBorders>
              <w:top w:val="single" w:sz="4" w:space="0" w:color="auto"/>
              <w:left w:val="single" w:sz="4" w:space="0" w:color="auto"/>
              <w:bottom w:val="single" w:sz="4" w:space="0" w:color="auto"/>
              <w:right w:val="single" w:sz="4" w:space="0" w:color="auto"/>
            </w:tcBorders>
            <w:hideMark/>
          </w:tcPr>
          <w:p w14:paraId="4A04F18D" w14:textId="77777777" w:rsidR="00755FA0" w:rsidRPr="00B21649" w:rsidRDefault="00755FA0" w:rsidP="00755FA0">
            <w:pPr>
              <w:rPr>
                <w:sz w:val="20"/>
                <w:szCs w:val="20"/>
              </w:rPr>
            </w:pPr>
            <w:r w:rsidRPr="00B21649">
              <w:rPr>
                <w:sz w:val="20"/>
                <w:szCs w:val="20"/>
              </w:rPr>
              <w:t>3 YEARS</w:t>
            </w:r>
          </w:p>
        </w:tc>
        <w:tc>
          <w:tcPr>
            <w:tcW w:w="1800" w:type="dxa"/>
            <w:tcBorders>
              <w:top w:val="single" w:sz="4" w:space="0" w:color="auto"/>
              <w:left w:val="single" w:sz="4" w:space="0" w:color="auto"/>
              <w:bottom w:val="single" w:sz="4" w:space="0" w:color="auto"/>
              <w:right w:val="single" w:sz="4" w:space="0" w:color="auto"/>
            </w:tcBorders>
            <w:hideMark/>
          </w:tcPr>
          <w:p w14:paraId="3AB38B6F" w14:textId="77777777" w:rsidR="00755FA0" w:rsidRPr="00B21649" w:rsidRDefault="00755FA0" w:rsidP="00755FA0">
            <w:pPr>
              <w:rPr>
                <w:sz w:val="20"/>
                <w:szCs w:val="20"/>
              </w:rPr>
            </w:pPr>
            <w:r w:rsidRPr="00B21649">
              <w:rPr>
                <w:sz w:val="20"/>
                <w:szCs w:val="20"/>
              </w:rPr>
              <w:t>36 MONTHS</w:t>
            </w:r>
          </w:p>
        </w:tc>
        <w:tc>
          <w:tcPr>
            <w:tcW w:w="1890" w:type="dxa"/>
            <w:tcBorders>
              <w:top w:val="single" w:sz="4" w:space="0" w:color="auto"/>
              <w:left w:val="single" w:sz="4" w:space="0" w:color="auto"/>
              <w:bottom w:val="single" w:sz="4" w:space="0" w:color="auto"/>
              <w:right w:val="single" w:sz="4" w:space="0" w:color="auto"/>
            </w:tcBorders>
            <w:hideMark/>
          </w:tcPr>
          <w:p w14:paraId="14F8F9AB" w14:textId="3B68C6C3" w:rsidR="00755FA0" w:rsidRPr="00B21649" w:rsidRDefault="00755FA0" w:rsidP="00755FA0">
            <w:pPr>
              <w:rPr>
                <w:sz w:val="20"/>
                <w:szCs w:val="20"/>
              </w:rPr>
            </w:pPr>
            <w:r w:rsidRPr="00B21649">
              <w:rPr>
                <w:sz w:val="20"/>
                <w:szCs w:val="20"/>
              </w:rPr>
              <w:t>1 MONTH</w:t>
            </w:r>
          </w:p>
        </w:tc>
        <w:tc>
          <w:tcPr>
            <w:tcW w:w="4050" w:type="dxa"/>
            <w:tcBorders>
              <w:top w:val="single" w:sz="4" w:space="0" w:color="auto"/>
              <w:left w:val="single" w:sz="4" w:space="0" w:color="auto"/>
              <w:bottom w:val="single" w:sz="4" w:space="0" w:color="auto"/>
              <w:right w:val="single" w:sz="4" w:space="0" w:color="auto"/>
            </w:tcBorders>
            <w:hideMark/>
          </w:tcPr>
          <w:p w14:paraId="2E8ECE84" w14:textId="77777777" w:rsidR="00755FA0" w:rsidRPr="00B21649" w:rsidRDefault="00755FA0" w:rsidP="00755FA0">
            <w:pPr>
              <w:rPr>
                <w:sz w:val="20"/>
                <w:szCs w:val="20"/>
              </w:rPr>
            </w:pPr>
            <w:r w:rsidRPr="00B21649">
              <w:rPr>
                <w:sz w:val="20"/>
                <w:szCs w:val="20"/>
              </w:rPr>
              <w:t xml:space="preserve">36 plus 1 </w:t>
            </w:r>
            <w:proofErr w:type="gramStart"/>
            <w:r w:rsidRPr="00B21649">
              <w:rPr>
                <w:sz w:val="20"/>
                <w:szCs w:val="20"/>
              </w:rPr>
              <w:t>equals</w:t>
            </w:r>
            <w:proofErr w:type="gramEnd"/>
            <w:r w:rsidRPr="00B21649">
              <w:rPr>
                <w:sz w:val="20"/>
                <w:szCs w:val="20"/>
              </w:rPr>
              <w:t xml:space="preserve"> 37 COMPLETED MONTHS</w:t>
            </w:r>
          </w:p>
        </w:tc>
      </w:tr>
      <w:tr w:rsidR="00755FA0" w:rsidRPr="00B21649" w14:paraId="47EBA548"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7CEAAF5D" w14:textId="77777777" w:rsidR="00755FA0" w:rsidRPr="00B21649" w:rsidRDefault="00755FA0" w:rsidP="00755FA0">
            <w:pPr>
              <w:rPr>
                <w:sz w:val="20"/>
                <w:szCs w:val="20"/>
              </w:rPr>
            </w:pPr>
            <w:r w:rsidRPr="00B21649">
              <w:rPr>
                <w:sz w:val="20"/>
                <w:szCs w:val="20"/>
              </w:rPr>
              <w:t>3 YEARS</w:t>
            </w:r>
          </w:p>
        </w:tc>
        <w:tc>
          <w:tcPr>
            <w:tcW w:w="1800" w:type="dxa"/>
            <w:tcBorders>
              <w:top w:val="single" w:sz="4" w:space="0" w:color="auto"/>
              <w:left w:val="single" w:sz="4" w:space="0" w:color="auto"/>
              <w:bottom w:val="single" w:sz="4" w:space="0" w:color="auto"/>
              <w:right w:val="single" w:sz="4" w:space="0" w:color="auto"/>
            </w:tcBorders>
            <w:hideMark/>
          </w:tcPr>
          <w:p w14:paraId="52566E9B" w14:textId="77777777" w:rsidR="00755FA0" w:rsidRPr="00B21649" w:rsidRDefault="00755FA0" w:rsidP="00755FA0">
            <w:pPr>
              <w:rPr>
                <w:sz w:val="20"/>
                <w:szCs w:val="20"/>
              </w:rPr>
            </w:pPr>
            <w:r w:rsidRPr="00B21649">
              <w:rPr>
                <w:sz w:val="20"/>
                <w:szCs w:val="20"/>
              </w:rPr>
              <w:t>36 MONTHS</w:t>
            </w:r>
          </w:p>
        </w:tc>
        <w:tc>
          <w:tcPr>
            <w:tcW w:w="1890" w:type="dxa"/>
            <w:tcBorders>
              <w:top w:val="single" w:sz="4" w:space="0" w:color="auto"/>
              <w:left w:val="single" w:sz="4" w:space="0" w:color="auto"/>
              <w:bottom w:val="single" w:sz="4" w:space="0" w:color="auto"/>
              <w:right w:val="single" w:sz="4" w:space="0" w:color="auto"/>
            </w:tcBorders>
            <w:hideMark/>
          </w:tcPr>
          <w:p w14:paraId="58DE18D5" w14:textId="77777777" w:rsidR="00755FA0" w:rsidRPr="00B21649" w:rsidRDefault="00755FA0" w:rsidP="00755FA0">
            <w:pPr>
              <w:rPr>
                <w:sz w:val="20"/>
                <w:szCs w:val="20"/>
              </w:rPr>
            </w:pPr>
            <w:r w:rsidRPr="00B21649">
              <w:rPr>
                <w:sz w:val="20"/>
                <w:szCs w:val="20"/>
              </w:rPr>
              <w:t>2 MONTHS</w:t>
            </w:r>
          </w:p>
        </w:tc>
        <w:tc>
          <w:tcPr>
            <w:tcW w:w="4050" w:type="dxa"/>
            <w:tcBorders>
              <w:top w:val="single" w:sz="4" w:space="0" w:color="auto"/>
              <w:left w:val="single" w:sz="4" w:space="0" w:color="auto"/>
              <w:bottom w:val="single" w:sz="4" w:space="0" w:color="auto"/>
              <w:right w:val="single" w:sz="4" w:space="0" w:color="auto"/>
            </w:tcBorders>
            <w:hideMark/>
          </w:tcPr>
          <w:p w14:paraId="5B6B8C21" w14:textId="77777777" w:rsidR="00755FA0" w:rsidRPr="00B21649" w:rsidRDefault="00755FA0" w:rsidP="00755FA0">
            <w:pPr>
              <w:rPr>
                <w:sz w:val="20"/>
                <w:szCs w:val="20"/>
              </w:rPr>
            </w:pPr>
            <w:r w:rsidRPr="00B21649">
              <w:rPr>
                <w:sz w:val="20"/>
                <w:szCs w:val="20"/>
              </w:rPr>
              <w:t>36 plus 2 equals 38 COMPLETED MONTHS</w:t>
            </w:r>
          </w:p>
        </w:tc>
      </w:tr>
      <w:tr w:rsidR="00755FA0" w:rsidRPr="00B21649" w14:paraId="4A4EE131"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36308616" w14:textId="77777777" w:rsidR="00755FA0" w:rsidRPr="00B21649" w:rsidRDefault="00755FA0" w:rsidP="00755FA0">
            <w:pPr>
              <w:rPr>
                <w:sz w:val="20"/>
                <w:szCs w:val="20"/>
              </w:rPr>
            </w:pPr>
            <w:r w:rsidRPr="00B21649">
              <w:rPr>
                <w:sz w:val="20"/>
                <w:szCs w:val="20"/>
              </w:rPr>
              <w:t>3 YEARS</w:t>
            </w:r>
          </w:p>
        </w:tc>
        <w:tc>
          <w:tcPr>
            <w:tcW w:w="1800" w:type="dxa"/>
            <w:tcBorders>
              <w:top w:val="single" w:sz="4" w:space="0" w:color="auto"/>
              <w:left w:val="single" w:sz="4" w:space="0" w:color="auto"/>
              <w:bottom w:val="single" w:sz="4" w:space="0" w:color="auto"/>
              <w:right w:val="single" w:sz="4" w:space="0" w:color="auto"/>
            </w:tcBorders>
            <w:hideMark/>
          </w:tcPr>
          <w:p w14:paraId="7E94C60A" w14:textId="77777777" w:rsidR="00755FA0" w:rsidRPr="00B21649" w:rsidRDefault="00755FA0" w:rsidP="00755FA0">
            <w:pPr>
              <w:rPr>
                <w:sz w:val="20"/>
                <w:szCs w:val="20"/>
              </w:rPr>
            </w:pPr>
            <w:r w:rsidRPr="00B21649">
              <w:rPr>
                <w:sz w:val="20"/>
                <w:szCs w:val="20"/>
              </w:rPr>
              <w:t>36 MONTHS</w:t>
            </w:r>
          </w:p>
        </w:tc>
        <w:tc>
          <w:tcPr>
            <w:tcW w:w="1890" w:type="dxa"/>
            <w:tcBorders>
              <w:top w:val="single" w:sz="4" w:space="0" w:color="auto"/>
              <w:left w:val="single" w:sz="4" w:space="0" w:color="auto"/>
              <w:bottom w:val="single" w:sz="4" w:space="0" w:color="auto"/>
              <w:right w:val="single" w:sz="4" w:space="0" w:color="auto"/>
            </w:tcBorders>
            <w:hideMark/>
          </w:tcPr>
          <w:p w14:paraId="2C7E7BD9" w14:textId="77777777" w:rsidR="00755FA0" w:rsidRPr="00B21649" w:rsidRDefault="00755FA0" w:rsidP="00755FA0">
            <w:pPr>
              <w:rPr>
                <w:sz w:val="20"/>
                <w:szCs w:val="20"/>
              </w:rPr>
            </w:pPr>
            <w:r w:rsidRPr="00B21649">
              <w:rPr>
                <w:sz w:val="20"/>
                <w:szCs w:val="20"/>
              </w:rPr>
              <w:t>3 MONTHS</w:t>
            </w:r>
          </w:p>
        </w:tc>
        <w:tc>
          <w:tcPr>
            <w:tcW w:w="4050" w:type="dxa"/>
            <w:tcBorders>
              <w:top w:val="single" w:sz="4" w:space="0" w:color="auto"/>
              <w:left w:val="single" w:sz="4" w:space="0" w:color="auto"/>
              <w:bottom w:val="single" w:sz="4" w:space="0" w:color="auto"/>
              <w:right w:val="single" w:sz="4" w:space="0" w:color="auto"/>
            </w:tcBorders>
            <w:hideMark/>
          </w:tcPr>
          <w:p w14:paraId="0B620462" w14:textId="77777777" w:rsidR="00755FA0" w:rsidRPr="00B21649" w:rsidRDefault="00755FA0" w:rsidP="00755FA0">
            <w:pPr>
              <w:rPr>
                <w:sz w:val="20"/>
                <w:szCs w:val="20"/>
              </w:rPr>
            </w:pPr>
            <w:r w:rsidRPr="00B21649">
              <w:rPr>
                <w:sz w:val="20"/>
                <w:szCs w:val="20"/>
              </w:rPr>
              <w:t>36 plus 3 equals 39 COMPLETED MONTHS</w:t>
            </w:r>
          </w:p>
        </w:tc>
      </w:tr>
      <w:tr w:rsidR="00755FA0" w:rsidRPr="00B21649" w14:paraId="7FD10AE3"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4F21FA7A" w14:textId="77777777" w:rsidR="00755FA0" w:rsidRPr="00B21649" w:rsidRDefault="00755FA0" w:rsidP="00755FA0">
            <w:pPr>
              <w:rPr>
                <w:sz w:val="20"/>
                <w:szCs w:val="20"/>
              </w:rPr>
            </w:pPr>
            <w:r w:rsidRPr="00B21649">
              <w:rPr>
                <w:sz w:val="20"/>
                <w:szCs w:val="20"/>
              </w:rPr>
              <w:t>3 YEARS</w:t>
            </w:r>
          </w:p>
        </w:tc>
        <w:tc>
          <w:tcPr>
            <w:tcW w:w="1800" w:type="dxa"/>
            <w:tcBorders>
              <w:top w:val="single" w:sz="4" w:space="0" w:color="auto"/>
              <w:left w:val="single" w:sz="4" w:space="0" w:color="auto"/>
              <w:bottom w:val="single" w:sz="4" w:space="0" w:color="auto"/>
              <w:right w:val="single" w:sz="4" w:space="0" w:color="auto"/>
            </w:tcBorders>
            <w:hideMark/>
          </w:tcPr>
          <w:p w14:paraId="659306D1" w14:textId="77777777" w:rsidR="00755FA0" w:rsidRPr="00B21649" w:rsidRDefault="00755FA0" w:rsidP="00755FA0">
            <w:pPr>
              <w:rPr>
                <w:sz w:val="20"/>
                <w:szCs w:val="20"/>
              </w:rPr>
            </w:pPr>
            <w:r w:rsidRPr="00B21649">
              <w:rPr>
                <w:sz w:val="20"/>
                <w:szCs w:val="20"/>
              </w:rPr>
              <w:t>36 MONTHS</w:t>
            </w:r>
          </w:p>
        </w:tc>
        <w:tc>
          <w:tcPr>
            <w:tcW w:w="1890" w:type="dxa"/>
            <w:tcBorders>
              <w:top w:val="single" w:sz="4" w:space="0" w:color="auto"/>
              <w:left w:val="single" w:sz="4" w:space="0" w:color="auto"/>
              <w:bottom w:val="single" w:sz="4" w:space="0" w:color="auto"/>
              <w:right w:val="single" w:sz="4" w:space="0" w:color="auto"/>
            </w:tcBorders>
            <w:hideMark/>
          </w:tcPr>
          <w:p w14:paraId="54795A5D" w14:textId="77777777" w:rsidR="00755FA0" w:rsidRPr="00B21649" w:rsidRDefault="00755FA0" w:rsidP="00755FA0">
            <w:pPr>
              <w:rPr>
                <w:sz w:val="20"/>
                <w:szCs w:val="20"/>
              </w:rPr>
            </w:pPr>
            <w:r w:rsidRPr="00B21649">
              <w:rPr>
                <w:sz w:val="20"/>
                <w:szCs w:val="20"/>
              </w:rPr>
              <w:t>4 MONTHS</w:t>
            </w:r>
          </w:p>
        </w:tc>
        <w:tc>
          <w:tcPr>
            <w:tcW w:w="4050" w:type="dxa"/>
            <w:tcBorders>
              <w:top w:val="single" w:sz="4" w:space="0" w:color="auto"/>
              <w:left w:val="single" w:sz="4" w:space="0" w:color="auto"/>
              <w:bottom w:val="single" w:sz="4" w:space="0" w:color="auto"/>
              <w:right w:val="single" w:sz="4" w:space="0" w:color="auto"/>
            </w:tcBorders>
            <w:hideMark/>
          </w:tcPr>
          <w:p w14:paraId="4E8C84D7" w14:textId="77777777" w:rsidR="00755FA0" w:rsidRPr="00B21649" w:rsidRDefault="00755FA0" w:rsidP="00755FA0">
            <w:pPr>
              <w:rPr>
                <w:sz w:val="20"/>
                <w:szCs w:val="20"/>
              </w:rPr>
            </w:pPr>
            <w:r w:rsidRPr="00B21649">
              <w:rPr>
                <w:sz w:val="20"/>
                <w:szCs w:val="20"/>
              </w:rPr>
              <w:t>36 plus 4 equals 40 COMPLETED MONTHS</w:t>
            </w:r>
          </w:p>
        </w:tc>
      </w:tr>
      <w:tr w:rsidR="00755FA0" w:rsidRPr="00B21649" w14:paraId="59156DDE"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119B9E0E" w14:textId="77777777" w:rsidR="00755FA0" w:rsidRPr="00B21649" w:rsidRDefault="00755FA0" w:rsidP="00755FA0">
            <w:pPr>
              <w:rPr>
                <w:sz w:val="20"/>
                <w:szCs w:val="20"/>
              </w:rPr>
            </w:pPr>
            <w:r w:rsidRPr="00B21649">
              <w:rPr>
                <w:sz w:val="20"/>
                <w:szCs w:val="20"/>
              </w:rPr>
              <w:t>3 YEARS</w:t>
            </w:r>
          </w:p>
        </w:tc>
        <w:tc>
          <w:tcPr>
            <w:tcW w:w="1800" w:type="dxa"/>
            <w:tcBorders>
              <w:top w:val="single" w:sz="4" w:space="0" w:color="auto"/>
              <w:left w:val="single" w:sz="4" w:space="0" w:color="auto"/>
              <w:bottom w:val="single" w:sz="4" w:space="0" w:color="auto"/>
              <w:right w:val="single" w:sz="4" w:space="0" w:color="auto"/>
            </w:tcBorders>
            <w:hideMark/>
          </w:tcPr>
          <w:p w14:paraId="1A0B2EAB" w14:textId="77777777" w:rsidR="00755FA0" w:rsidRPr="00B21649" w:rsidRDefault="00755FA0" w:rsidP="00755FA0">
            <w:pPr>
              <w:rPr>
                <w:sz w:val="20"/>
                <w:szCs w:val="20"/>
              </w:rPr>
            </w:pPr>
            <w:r w:rsidRPr="00B21649">
              <w:rPr>
                <w:sz w:val="20"/>
                <w:szCs w:val="20"/>
              </w:rPr>
              <w:t>36 MONTHS</w:t>
            </w:r>
          </w:p>
        </w:tc>
        <w:tc>
          <w:tcPr>
            <w:tcW w:w="1890" w:type="dxa"/>
            <w:tcBorders>
              <w:top w:val="single" w:sz="4" w:space="0" w:color="auto"/>
              <w:left w:val="single" w:sz="4" w:space="0" w:color="auto"/>
              <w:bottom w:val="single" w:sz="4" w:space="0" w:color="auto"/>
              <w:right w:val="single" w:sz="4" w:space="0" w:color="auto"/>
            </w:tcBorders>
            <w:hideMark/>
          </w:tcPr>
          <w:p w14:paraId="3A0A16B6" w14:textId="77777777" w:rsidR="00755FA0" w:rsidRPr="00B21649" w:rsidRDefault="00755FA0" w:rsidP="00755FA0">
            <w:pPr>
              <w:rPr>
                <w:sz w:val="20"/>
                <w:szCs w:val="20"/>
              </w:rPr>
            </w:pPr>
            <w:r w:rsidRPr="00B21649">
              <w:rPr>
                <w:sz w:val="20"/>
                <w:szCs w:val="20"/>
              </w:rPr>
              <w:t>5 MONTHS</w:t>
            </w:r>
          </w:p>
        </w:tc>
        <w:tc>
          <w:tcPr>
            <w:tcW w:w="4050" w:type="dxa"/>
            <w:tcBorders>
              <w:top w:val="single" w:sz="4" w:space="0" w:color="auto"/>
              <w:left w:val="single" w:sz="4" w:space="0" w:color="auto"/>
              <w:bottom w:val="single" w:sz="4" w:space="0" w:color="auto"/>
              <w:right w:val="single" w:sz="4" w:space="0" w:color="auto"/>
            </w:tcBorders>
            <w:hideMark/>
          </w:tcPr>
          <w:p w14:paraId="30160DA0" w14:textId="77777777" w:rsidR="00755FA0" w:rsidRPr="00B21649" w:rsidRDefault="00755FA0" w:rsidP="00755FA0">
            <w:pPr>
              <w:rPr>
                <w:sz w:val="20"/>
                <w:szCs w:val="20"/>
              </w:rPr>
            </w:pPr>
            <w:r w:rsidRPr="00B21649">
              <w:rPr>
                <w:sz w:val="20"/>
                <w:szCs w:val="20"/>
              </w:rPr>
              <w:t>36 plus 5 equals 41 COMPLETED MONTHS</w:t>
            </w:r>
          </w:p>
        </w:tc>
      </w:tr>
      <w:tr w:rsidR="00755FA0" w:rsidRPr="00B21649" w14:paraId="52F3435F"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2624C713" w14:textId="77777777" w:rsidR="00755FA0" w:rsidRPr="00B21649" w:rsidRDefault="00755FA0" w:rsidP="00755FA0">
            <w:pPr>
              <w:rPr>
                <w:sz w:val="20"/>
                <w:szCs w:val="20"/>
              </w:rPr>
            </w:pPr>
            <w:r w:rsidRPr="00B21649">
              <w:rPr>
                <w:sz w:val="20"/>
                <w:szCs w:val="20"/>
              </w:rPr>
              <w:t>3 YEARS</w:t>
            </w:r>
          </w:p>
        </w:tc>
        <w:tc>
          <w:tcPr>
            <w:tcW w:w="1800" w:type="dxa"/>
            <w:tcBorders>
              <w:top w:val="single" w:sz="4" w:space="0" w:color="auto"/>
              <w:left w:val="single" w:sz="4" w:space="0" w:color="auto"/>
              <w:bottom w:val="single" w:sz="4" w:space="0" w:color="auto"/>
              <w:right w:val="single" w:sz="4" w:space="0" w:color="auto"/>
            </w:tcBorders>
            <w:hideMark/>
          </w:tcPr>
          <w:p w14:paraId="6BF5ED2E" w14:textId="77777777" w:rsidR="00755FA0" w:rsidRPr="00B21649" w:rsidRDefault="00755FA0" w:rsidP="00755FA0">
            <w:pPr>
              <w:rPr>
                <w:sz w:val="20"/>
                <w:szCs w:val="20"/>
              </w:rPr>
            </w:pPr>
            <w:r w:rsidRPr="00B21649">
              <w:rPr>
                <w:sz w:val="20"/>
                <w:szCs w:val="20"/>
              </w:rPr>
              <w:t>36 MONTHS</w:t>
            </w:r>
          </w:p>
        </w:tc>
        <w:tc>
          <w:tcPr>
            <w:tcW w:w="1890" w:type="dxa"/>
            <w:tcBorders>
              <w:top w:val="single" w:sz="4" w:space="0" w:color="auto"/>
              <w:left w:val="single" w:sz="4" w:space="0" w:color="auto"/>
              <w:bottom w:val="single" w:sz="4" w:space="0" w:color="auto"/>
              <w:right w:val="single" w:sz="4" w:space="0" w:color="auto"/>
            </w:tcBorders>
            <w:hideMark/>
          </w:tcPr>
          <w:p w14:paraId="5498F046" w14:textId="77777777" w:rsidR="00755FA0" w:rsidRPr="00B21649" w:rsidRDefault="00755FA0" w:rsidP="00755FA0">
            <w:pPr>
              <w:rPr>
                <w:sz w:val="20"/>
                <w:szCs w:val="20"/>
              </w:rPr>
            </w:pPr>
            <w:r w:rsidRPr="00B21649">
              <w:rPr>
                <w:sz w:val="20"/>
                <w:szCs w:val="20"/>
              </w:rPr>
              <w:t>6 MONTHS</w:t>
            </w:r>
          </w:p>
        </w:tc>
        <w:tc>
          <w:tcPr>
            <w:tcW w:w="4050" w:type="dxa"/>
            <w:tcBorders>
              <w:top w:val="single" w:sz="4" w:space="0" w:color="auto"/>
              <w:left w:val="single" w:sz="4" w:space="0" w:color="auto"/>
              <w:bottom w:val="single" w:sz="4" w:space="0" w:color="auto"/>
              <w:right w:val="single" w:sz="4" w:space="0" w:color="auto"/>
            </w:tcBorders>
            <w:hideMark/>
          </w:tcPr>
          <w:p w14:paraId="0A46A34C" w14:textId="77777777" w:rsidR="00755FA0" w:rsidRPr="00B21649" w:rsidRDefault="00755FA0" w:rsidP="00755FA0">
            <w:pPr>
              <w:rPr>
                <w:sz w:val="20"/>
                <w:szCs w:val="20"/>
              </w:rPr>
            </w:pPr>
            <w:r w:rsidRPr="00B21649">
              <w:rPr>
                <w:sz w:val="20"/>
                <w:szCs w:val="20"/>
              </w:rPr>
              <w:t>36 plus 6 equals 42 COMPLETED MONTHS</w:t>
            </w:r>
          </w:p>
        </w:tc>
      </w:tr>
      <w:tr w:rsidR="00755FA0" w:rsidRPr="00B21649" w14:paraId="0DC807C1"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596C6628" w14:textId="77777777" w:rsidR="00755FA0" w:rsidRPr="00B21649" w:rsidRDefault="00755FA0" w:rsidP="00755FA0">
            <w:pPr>
              <w:rPr>
                <w:sz w:val="20"/>
                <w:szCs w:val="20"/>
              </w:rPr>
            </w:pPr>
            <w:r w:rsidRPr="00B21649">
              <w:rPr>
                <w:sz w:val="20"/>
                <w:szCs w:val="20"/>
              </w:rPr>
              <w:t>3 YEARS</w:t>
            </w:r>
          </w:p>
        </w:tc>
        <w:tc>
          <w:tcPr>
            <w:tcW w:w="1800" w:type="dxa"/>
            <w:tcBorders>
              <w:top w:val="single" w:sz="4" w:space="0" w:color="auto"/>
              <w:left w:val="single" w:sz="4" w:space="0" w:color="auto"/>
              <w:bottom w:val="single" w:sz="4" w:space="0" w:color="auto"/>
              <w:right w:val="single" w:sz="4" w:space="0" w:color="auto"/>
            </w:tcBorders>
            <w:hideMark/>
          </w:tcPr>
          <w:p w14:paraId="2E97F3C9" w14:textId="77777777" w:rsidR="00755FA0" w:rsidRPr="00B21649" w:rsidRDefault="00755FA0" w:rsidP="00755FA0">
            <w:pPr>
              <w:rPr>
                <w:sz w:val="20"/>
                <w:szCs w:val="20"/>
              </w:rPr>
            </w:pPr>
            <w:r w:rsidRPr="00B21649">
              <w:rPr>
                <w:sz w:val="20"/>
                <w:szCs w:val="20"/>
              </w:rPr>
              <w:t>36 MONTHS</w:t>
            </w:r>
          </w:p>
        </w:tc>
        <w:tc>
          <w:tcPr>
            <w:tcW w:w="1890" w:type="dxa"/>
            <w:tcBorders>
              <w:top w:val="single" w:sz="4" w:space="0" w:color="auto"/>
              <w:left w:val="single" w:sz="4" w:space="0" w:color="auto"/>
              <w:bottom w:val="single" w:sz="4" w:space="0" w:color="auto"/>
              <w:right w:val="single" w:sz="4" w:space="0" w:color="auto"/>
            </w:tcBorders>
            <w:hideMark/>
          </w:tcPr>
          <w:p w14:paraId="16702509" w14:textId="77777777" w:rsidR="00755FA0" w:rsidRPr="00B21649" w:rsidRDefault="00755FA0" w:rsidP="00755FA0">
            <w:pPr>
              <w:rPr>
                <w:sz w:val="20"/>
                <w:szCs w:val="20"/>
              </w:rPr>
            </w:pPr>
            <w:r w:rsidRPr="00B21649">
              <w:rPr>
                <w:sz w:val="20"/>
                <w:szCs w:val="20"/>
              </w:rPr>
              <w:t>7 MONTHS</w:t>
            </w:r>
          </w:p>
        </w:tc>
        <w:tc>
          <w:tcPr>
            <w:tcW w:w="4050" w:type="dxa"/>
            <w:tcBorders>
              <w:top w:val="single" w:sz="4" w:space="0" w:color="auto"/>
              <w:left w:val="single" w:sz="4" w:space="0" w:color="auto"/>
              <w:bottom w:val="single" w:sz="4" w:space="0" w:color="auto"/>
              <w:right w:val="single" w:sz="4" w:space="0" w:color="auto"/>
            </w:tcBorders>
            <w:hideMark/>
          </w:tcPr>
          <w:p w14:paraId="67499AE4" w14:textId="77777777" w:rsidR="00755FA0" w:rsidRPr="00B21649" w:rsidRDefault="00755FA0" w:rsidP="00755FA0">
            <w:pPr>
              <w:rPr>
                <w:sz w:val="20"/>
                <w:szCs w:val="20"/>
              </w:rPr>
            </w:pPr>
            <w:r w:rsidRPr="00B21649">
              <w:rPr>
                <w:sz w:val="20"/>
                <w:szCs w:val="20"/>
              </w:rPr>
              <w:t>36 plus 7 equals 43 COMPLETED MONTHS</w:t>
            </w:r>
          </w:p>
        </w:tc>
      </w:tr>
      <w:tr w:rsidR="00755FA0" w:rsidRPr="00B21649" w14:paraId="06EE7BFC"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4DDE324E" w14:textId="77777777" w:rsidR="00755FA0" w:rsidRPr="00B21649" w:rsidRDefault="00755FA0" w:rsidP="00755FA0">
            <w:pPr>
              <w:rPr>
                <w:sz w:val="20"/>
                <w:szCs w:val="20"/>
              </w:rPr>
            </w:pPr>
            <w:r w:rsidRPr="00B21649">
              <w:rPr>
                <w:sz w:val="20"/>
                <w:szCs w:val="20"/>
              </w:rPr>
              <w:t>3 YEARS</w:t>
            </w:r>
          </w:p>
        </w:tc>
        <w:tc>
          <w:tcPr>
            <w:tcW w:w="1800" w:type="dxa"/>
            <w:tcBorders>
              <w:top w:val="single" w:sz="4" w:space="0" w:color="auto"/>
              <w:left w:val="single" w:sz="4" w:space="0" w:color="auto"/>
              <w:bottom w:val="single" w:sz="4" w:space="0" w:color="auto"/>
              <w:right w:val="single" w:sz="4" w:space="0" w:color="auto"/>
            </w:tcBorders>
            <w:hideMark/>
          </w:tcPr>
          <w:p w14:paraId="603CC735" w14:textId="77777777" w:rsidR="00755FA0" w:rsidRPr="00B21649" w:rsidRDefault="00755FA0" w:rsidP="00755FA0">
            <w:pPr>
              <w:rPr>
                <w:sz w:val="20"/>
                <w:szCs w:val="20"/>
              </w:rPr>
            </w:pPr>
            <w:r w:rsidRPr="00B21649">
              <w:rPr>
                <w:sz w:val="20"/>
                <w:szCs w:val="20"/>
              </w:rPr>
              <w:t>36 MONTHS</w:t>
            </w:r>
          </w:p>
        </w:tc>
        <w:tc>
          <w:tcPr>
            <w:tcW w:w="1890" w:type="dxa"/>
            <w:tcBorders>
              <w:top w:val="single" w:sz="4" w:space="0" w:color="auto"/>
              <w:left w:val="single" w:sz="4" w:space="0" w:color="auto"/>
              <w:bottom w:val="single" w:sz="4" w:space="0" w:color="auto"/>
              <w:right w:val="single" w:sz="4" w:space="0" w:color="auto"/>
            </w:tcBorders>
            <w:hideMark/>
          </w:tcPr>
          <w:p w14:paraId="16B3132C" w14:textId="77777777" w:rsidR="00755FA0" w:rsidRPr="00B21649" w:rsidRDefault="00755FA0" w:rsidP="00755FA0">
            <w:pPr>
              <w:rPr>
                <w:sz w:val="20"/>
                <w:szCs w:val="20"/>
              </w:rPr>
            </w:pPr>
            <w:r w:rsidRPr="00B21649">
              <w:rPr>
                <w:sz w:val="20"/>
                <w:szCs w:val="20"/>
              </w:rPr>
              <w:t>8 MONTHS</w:t>
            </w:r>
          </w:p>
        </w:tc>
        <w:tc>
          <w:tcPr>
            <w:tcW w:w="4050" w:type="dxa"/>
            <w:tcBorders>
              <w:top w:val="single" w:sz="4" w:space="0" w:color="auto"/>
              <w:left w:val="single" w:sz="4" w:space="0" w:color="auto"/>
              <w:bottom w:val="single" w:sz="4" w:space="0" w:color="auto"/>
              <w:right w:val="single" w:sz="4" w:space="0" w:color="auto"/>
            </w:tcBorders>
            <w:hideMark/>
          </w:tcPr>
          <w:p w14:paraId="6EF34D6F" w14:textId="77777777" w:rsidR="00755FA0" w:rsidRPr="00B21649" w:rsidRDefault="00755FA0" w:rsidP="00755FA0">
            <w:pPr>
              <w:rPr>
                <w:sz w:val="20"/>
                <w:szCs w:val="20"/>
              </w:rPr>
            </w:pPr>
            <w:r w:rsidRPr="00B21649">
              <w:rPr>
                <w:sz w:val="20"/>
                <w:szCs w:val="20"/>
              </w:rPr>
              <w:t>36 plus 8 equals 44 COMPLETED MONTHS</w:t>
            </w:r>
          </w:p>
        </w:tc>
      </w:tr>
      <w:tr w:rsidR="00755FA0" w:rsidRPr="00B21649" w14:paraId="7C50BC1C"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06173251" w14:textId="77777777" w:rsidR="00755FA0" w:rsidRPr="00B21649" w:rsidRDefault="00755FA0" w:rsidP="00755FA0">
            <w:pPr>
              <w:rPr>
                <w:sz w:val="20"/>
                <w:szCs w:val="20"/>
              </w:rPr>
            </w:pPr>
            <w:r w:rsidRPr="00B21649">
              <w:rPr>
                <w:sz w:val="20"/>
                <w:szCs w:val="20"/>
              </w:rPr>
              <w:t>3 YEARS</w:t>
            </w:r>
          </w:p>
        </w:tc>
        <w:tc>
          <w:tcPr>
            <w:tcW w:w="1800" w:type="dxa"/>
            <w:tcBorders>
              <w:top w:val="single" w:sz="4" w:space="0" w:color="auto"/>
              <w:left w:val="single" w:sz="4" w:space="0" w:color="auto"/>
              <w:bottom w:val="single" w:sz="4" w:space="0" w:color="auto"/>
              <w:right w:val="single" w:sz="4" w:space="0" w:color="auto"/>
            </w:tcBorders>
            <w:hideMark/>
          </w:tcPr>
          <w:p w14:paraId="42F1F0A4" w14:textId="77777777" w:rsidR="00755FA0" w:rsidRPr="00B21649" w:rsidRDefault="00755FA0" w:rsidP="00755FA0">
            <w:pPr>
              <w:rPr>
                <w:sz w:val="20"/>
                <w:szCs w:val="20"/>
              </w:rPr>
            </w:pPr>
            <w:r w:rsidRPr="00B21649">
              <w:rPr>
                <w:sz w:val="20"/>
                <w:szCs w:val="20"/>
              </w:rPr>
              <w:t>36 MONTHS</w:t>
            </w:r>
          </w:p>
        </w:tc>
        <w:tc>
          <w:tcPr>
            <w:tcW w:w="1890" w:type="dxa"/>
            <w:tcBorders>
              <w:top w:val="single" w:sz="4" w:space="0" w:color="auto"/>
              <w:left w:val="single" w:sz="4" w:space="0" w:color="auto"/>
              <w:bottom w:val="single" w:sz="4" w:space="0" w:color="auto"/>
              <w:right w:val="single" w:sz="4" w:space="0" w:color="auto"/>
            </w:tcBorders>
            <w:hideMark/>
          </w:tcPr>
          <w:p w14:paraId="56A9ABA7" w14:textId="77777777" w:rsidR="00755FA0" w:rsidRPr="00B21649" w:rsidRDefault="00755FA0" w:rsidP="00755FA0">
            <w:pPr>
              <w:rPr>
                <w:sz w:val="20"/>
                <w:szCs w:val="20"/>
              </w:rPr>
            </w:pPr>
            <w:r w:rsidRPr="00B21649">
              <w:rPr>
                <w:sz w:val="20"/>
                <w:szCs w:val="20"/>
              </w:rPr>
              <w:t>9 MONTHS</w:t>
            </w:r>
          </w:p>
        </w:tc>
        <w:tc>
          <w:tcPr>
            <w:tcW w:w="4050" w:type="dxa"/>
            <w:tcBorders>
              <w:top w:val="single" w:sz="4" w:space="0" w:color="auto"/>
              <w:left w:val="single" w:sz="4" w:space="0" w:color="auto"/>
              <w:bottom w:val="single" w:sz="4" w:space="0" w:color="auto"/>
              <w:right w:val="single" w:sz="4" w:space="0" w:color="auto"/>
            </w:tcBorders>
            <w:hideMark/>
          </w:tcPr>
          <w:p w14:paraId="462B0AF9" w14:textId="77777777" w:rsidR="00755FA0" w:rsidRPr="00B21649" w:rsidRDefault="00755FA0" w:rsidP="00755FA0">
            <w:pPr>
              <w:rPr>
                <w:sz w:val="20"/>
                <w:szCs w:val="20"/>
              </w:rPr>
            </w:pPr>
            <w:r w:rsidRPr="00B21649">
              <w:rPr>
                <w:sz w:val="20"/>
                <w:szCs w:val="20"/>
              </w:rPr>
              <w:t>36 plus 9 equals 45 COMPLETED MONTHS</w:t>
            </w:r>
          </w:p>
        </w:tc>
      </w:tr>
      <w:tr w:rsidR="00755FA0" w:rsidRPr="00B21649" w14:paraId="622ED3B8"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404D6D37" w14:textId="77777777" w:rsidR="00755FA0" w:rsidRPr="00B21649" w:rsidRDefault="00755FA0" w:rsidP="00755FA0">
            <w:pPr>
              <w:rPr>
                <w:sz w:val="20"/>
                <w:szCs w:val="20"/>
              </w:rPr>
            </w:pPr>
            <w:r w:rsidRPr="00B21649">
              <w:rPr>
                <w:sz w:val="20"/>
                <w:szCs w:val="20"/>
              </w:rPr>
              <w:t>3 YEARS</w:t>
            </w:r>
          </w:p>
        </w:tc>
        <w:tc>
          <w:tcPr>
            <w:tcW w:w="1800" w:type="dxa"/>
            <w:tcBorders>
              <w:top w:val="single" w:sz="4" w:space="0" w:color="auto"/>
              <w:left w:val="single" w:sz="4" w:space="0" w:color="auto"/>
              <w:bottom w:val="single" w:sz="4" w:space="0" w:color="auto"/>
              <w:right w:val="single" w:sz="4" w:space="0" w:color="auto"/>
            </w:tcBorders>
            <w:hideMark/>
          </w:tcPr>
          <w:p w14:paraId="7563B84F" w14:textId="77777777" w:rsidR="00755FA0" w:rsidRPr="00B21649" w:rsidRDefault="00755FA0" w:rsidP="00755FA0">
            <w:pPr>
              <w:rPr>
                <w:sz w:val="20"/>
                <w:szCs w:val="20"/>
              </w:rPr>
            </w:pPr>
            <w:r w:rsidRPr="00B21649">
              <w:rPr>
                <w:sz w:val="20"/>
                <w:szCs w:val="20"/>
              </w:rPr>
              <w:t>36 MONTHS</w:t>
            </w:r>
          </w:p>
        </w:tc>
        <w:tc>
          <w:tcPr>
            <w:tcW w:w="1890" w:type="dxa"/>
            <w:tcBorders>
              <w:top w:val="single" w:sz="4" w:space="0" w:color="auto"/>
              <w:left w:val="single" w:sz="4" w:space="0" w:color="auto"/>
              <w:bottom w:val="single" w:sz="4" w:space="0" w:color="auto"/>
              <w:right w:val="single" w:sz="4" w:space="0" w:color="auto"/>
            </w:tcBorders>
            <w:hideMark/>
          </w:tcPr>
          <w:p w14:paraId="0DA2AD08" w14:textId="77777777" w:rsidR="00755FA0" w:rsidRPr="00B21649" w:rsidRDefault="00755FA0" w:rsidP="00755FA0">
            <w:pPr>
              <w:rPr>
                <w:sz w:val="20"/>
                <w:szCs w:val="20"/>
              </w:rPr>
            </w:pPr>
            <w:r w:rsidRPr="00B21649">
              <w:rPr>
                <w:sz w:val="20"/>
                <w:szCs w:val="20"/>
              </w:rPr>
              <w:t>10 MONTHS</w:t>
            </w:r>
          </w:p>
        </w:tc>
        <w:tc>
          <w:tcPr>
            <w:tcW w:w="4050" w:type="dxa"/>
            <w:tcBorders>
              <w:top w:val="single" w:sz="4" w:space="0" w:color="auto"/>
              <w:left w:val="single" w:sz="4" w:space="0" w:color="auto"/>
              <w:bottom w:val="single" w:sz="4" w:space="0" w:color="auto"/>
              <w:right w:val="single" w:sz="4" w:space="0" w:color="auto"/>
            </w:tcBorders>
            <w:hideMark/>
          </w:tcPr>
          <w:p w14:paraId="34D4C8F9" w14:textId="77777777" w:rsidR="00755FA0" w:rsidRPr="00B21649" w:rsidRDefault="00755FA0" w:rsidP="00755FA0">
            <w:pPr>
              <w:rPr>
                <w:sz w:val="20"/>
                <w:szCs w:val="20"/>
              </w:rPr>
            </w:pPr>
            <w:r w:rsidRPr="00B21649">
              <w:rPr>
                <w:sz w:val="20"/>
                <w:szCs w:val="20"/>
              </w:rPr>
              <w:t>36 plus 10 equals 46 COMPLETED MONTHS</w:t>
            </w:r>
          </w:p>
        </w:tc>
      </w:tr>
      <w:tr w:rsidR="00755FA0" w:rsidRPr="00B21649" w14:paraId="40636CBD" w14:textId="77777777" w:rsidTr="00E31493">
        <w:tc>
          <w:tcPr>
            <w:tcW w:w="1638" w:type="dxa"/>
            <w:tcBorders>
              <w:top w:val="single" w:sz="4" w:space="0" w:color="auto"/>
              <w:left w:val="single" w:sz="4" w:space="0" w:color="auto"/>
              <w:bottom w:val="single" w:sz="24" w:space="0" w:color="auto"/>
              <w:right w:val="single" w:sz="4" w:space="0" w:color="auto"/>
            </w:tcBorders>
            <w:hideMark/>
          </w:tcPr>
          <w:p w14:paraId="397D1CD3" w14:textId="77777777" w:rsidR="00755FA0" w:rsidRPr="00B21649" w:rsidRDefault="00755FA0" w:rsidP="00755FA0">
            <w:pPr>
              <w:rPr>
                <w:sz w:val="20"/>
                <w:szCs w:val="20"/>
              </w:rPr>
            </w:pPr>
            <w:r w:rsidRPr="00B21649">
              <w:rPr>
                <w:sz w:val="20"/>
                <w:szCs w:val="20"/>
              </w:rPr>
              <w:t>3 YEARS</w:t>
            </w:r>
          </w:p>
        </w:tc>
        <w:tc>
          <w:tcPr>
            <w:tcW w:w="1800" w:type="dxa"/>
            <w:tcBorders>
              <w:top w:val="single" w:sz="4" w:space="0" w:color="auto"/>
              <w:left w:val="single" w:sz="4" w:space="0" w:color="auto"/>
              <w:bottom w:val="single" w:sz="24" w:space="0" w:color="auto"/>
              <w:right w:val="single" w:sz="4" w:space="0" w:color="auto"/>
            </w:tcBorders>
            <w:hideMark/>
          </w:tcPr>
          <w:p w14:paraId="0FC7A279" w14:textId="77777777" w:rsidR="00755FA0" w:rsidRPr="00B21649" w:rsidRDefault="00755FA0" w:rsidP="00755FA0">
            <w:pPr>
              <w:rPr>
                <w:sz w:val="20"/>
                <w:szCs w:val="20"/>
              </w:rPr>
            </w:pPr>
            <w:r w:rsidRPr="00B21649">
              <w:rPr>
                <w:sz w:val="20"/>
                <w:szCs w:val="20"/>
              </w:rPr>
              <w:t>36 MONTHS</w:t>
            </w:r>
          </w:p>
        </w:tc>
        <w:tc>
          <w:tcPr>
            <w:tcW w:w="1890" w:type="dxa"/>
            <w:tcBorders>
              <w:top w:val="single" w:sz="4" w:space="0" w:color="auto"/>
              <w:left w:val="single" w:sz="4" w:space="0" w:color="auto"/>
              <w:bottom w:val="single" w:sz="24" w:space="0" w:color="auto"/>
              <w:right w:val="single" w:sz="4" w:space="0" w:color="auto"/>
            </w:tcBorders>
            <w:hideMark/>
          </w:tcPr>
          <w:p w14:paraId="78B0AAEF" w14:textId="77777777" w:rsidR="00755FA0" w:rsidRPr="00B21649" w:rsidRDefault="00755FA0" w:rsidP="00755FA0">
            <w:pPr>
              <w:rPr>
                <w:sz w:val="20"/>
                <w:szCs w:val="20"/>
              </w:rPr>
            </w:pPr>
            <w:r w:rsidRPr="00B21649">
              <w:rPr>
                <w:sz w:val="20"/>
                <w:szCs w:val="20"/>
              </w:rPr>
              <w:t>11 MONTHS</w:t>
            </w:r>
          </w:p>
        </w:tc>
        <w:tc>
          <w:tcPr>
            <w:tcW w:w="4050" w:type="dxa"/>
            <w:tcBorders>
              <w:top w:val="single" w:sz="4" w:space="0" w:color="auto"/>
              <w:left w:val="single" w:sz="4" w:space="0" w:color="auto"/>
              <w:bottom w:val="single" w:sz="24" w:space="0" w:color="auto"/>
              <w:right w:val="single" w:sz="4" w:space="0" w:color="auto"/>
            </w:tcBorders>
            <w:hideMark/>
          </w:tcPr>
          <w:p w14:paraId="2C9A8EC2" w14:textId="77777777" w:rsidR="00755FA0" w:rsidRPr="00B21649" w:rsidRDefault="00755FA0" w:rsidP="00755FA0">
            <w:pPr>
              <w:rPr>
                <w:sz w:val="20"/>
                <w:szCs w:val="20"/>
              </w:rPr>
            </w:pPr>
            <w:r w:rsidRPr="00B21649">
              <w:rPr>
                <w:sz w:val="20"/>
                <w:szCs w:val="20"/>
              </w:rPr>
              <w:t>36 plus 11 equals 47 COMPLETED MONTHS</w:t>
            </w:r>
          </w:p>
        </w:tc>
      </w:tr>
      <w:tr w:rsidR="00755FA0" w:rsidRPr="00B21649" w14:paraId="3E31D0F0" w14:textId="77777777" w:rsidTr="00E31493">
        <w:tc>
          <w:tcPr>
            <w:tcW w:w="1638" w:type="dxa"/>
            <w:tcBorders>
              <w:top w:val="single" w:sz="24" w:space="0" w:color="auto"/>
              <w:left w:val="single" w:sz="4" w:space="0" w:color="auto"/>
              <w:bottom w:val="single" w:sz="4" w:space="0" w:color="auto"/>
              <w:right w:val="single" w:sz="4" w:space="0" w:color="auto"/>
            </w:tcBorders>
            <w:hideMark/>
          </w:tcPr>
          <w:p w14:paraId="414F5458" w14:textId="77777777" w:rsidR="00755FA0" w:rsidRPr="00B21649" w:rsidRDefault="00755FA0" w:rsidP="00755FA0">
            <w:pPr>
              <w:rPr>
                <w:sz w:val="20"/>
                <w:szCs w:val="20"/>
              </w:rPr>
            </w:pPr>
            <w:r w:rsidRPr="00B21649">
              <w:rPr>
                <w:sz w:val="20"/>
                <w:szCs w:val="20"/>
              </w:rPr>
              <w:t>4 YEARS</w:t>
            </w:r>
          </w:p>
        </w:tc>
        <w:tc>
          <w:tcPr>
            <w:tcW w:w="1800" w:type="dxa"/>
            <w:tcBorders>
              <w:top w:val="single" w:sz="24" w:space="0" w:color="auto"/>
              <w:left w:val="single" w:sz="4" w:space="0" w:color="auto"/>
              <w:bottom w:val="single" w:sz="4" w:space="0" w:color="auto"/>
              <w:right w:val="single" w:sz="4" w:space="0" w:color="auto"/>
            </w:tcBorders>
            <w:hideMark/>
          </w:tcPr>
          <w:p w14:paraId="1B638AF7" w14:textId="77777777" w:rsidR="00755FA0" w:rsidRPr="00B21649" w:rsidRDefault="00755FA0" w:rsidP="00755FA0">
            <w:pPr>
              <w:rPr>
                <w:sz w:val="20"/>
                <w:szCs w:val="20"/>
              </w:rPr>
            </w:pPr>
            <w:r w:rsidRPr="00B21649">
              <w:rPr>
                <w:sz w:val="20"/>
                <w:szCs w:val="20"/>
              </w:rPr>
              <w:t>48 MONTHS</w:t>
            </w:r>
          </w:p>
        </w:tc>
        <w:tc>
          <w:tcPr>
            <w:tcW w:w="1890" w:type="dxa"/>
            <w:tcBorders>
              <w:top w:val="single" w:sz="24" w:space="0" w:color="auto"/>
              <w:left w:val="single" w:sz="4" w:space="0" w:color="auto"/>
              <w:bottom w:val="single" w:sz="4" w:space="0" w:color="auto"/>
              <w:right w:val="single" w:sz="4" w:space="0" w:color="auto"/>
            </w:tcBorders>
            <w:hideMark/>
          </w:tcPr>
          <w:p w14:paraId="54D6D4C9" w14:textId="77777777" w:rsidR="00755FA0" w:rsidRPr="00B21649" w:rsidRDefault="00755FA0" w:rsidP="00755FA0">
            <w:pPr>
              <w:rPr>
                <w:sz w:val="20"/>
                <w:szCs w:val="20"/>
              </w:rPr>
            </w:pPr>
            <w:r w:rsidRPr="00B21649">
              <w:rPr>
                <w:sz w:val="20"/>
                <w:szCs w:val="20"/>
              </w:rPr>
              <w:t>0 MONTHS</w:t>
            </w:r>
          </w:p>
        </w:tc>
        <w:tc>
          <w:tcPr>
            <w:tcW w:w="4050" w:type="dxa"/>
            <w:tcBorders>
              <w:top w:val="single" w:sz="24" w:space="0" w:color="auto"/>
              <w:left w:val="single" w:sz="4" w:space="0" w:color="auto"/>
              <w:bottom w:val="single" w:sz="4" w:space="0" w:color="auto"/>
              <w:right w:val="single" w:sz="4" w:space="0" w:color="auto"/>
            </w:tcBorders>
            <w:hideMark/>
          </w:tcPr>
          <w:p w14:paraId="50ADFF8E" w14:textId="77777777" w:rsidR="00755FA0" w:rsidRPr="00B21649" w:rsidRDefault="00755FA0" w:rsidP="00755FA0">
            <w:pPr>
              <w:rPr>
                <w:sz w:val="20"/>
                <w:szCs w:val="20"/>
              </w:rPr>
            </w:pPr>
            <w:r w:rsidRPr="00B21649">
              <w:rPr>
                <w:sz w:val="20"/>
                <w:szCs w:val="20"/>
              </w:rPr>
              <w:t>48 COMPLETED MONTHS</w:t>
            </w:r>
          </w:p>
        </w:tc>
      </w:tr>
      <w:tr w:rsidR="00755FA0" w:rsidRPr="00B21649" w14:paraId="677A7F4A" w14:textId="77777777" w:rsidTr="00E31493">
        <w:tc>
          <w:tcPr>
            <w:tcW w:w="1638" w:type="dxa"/>
            <w:tcBorders>
              <w:top w:val="single" w:sz="4" w:space="0" w:color="auto"/>
              <w:left w:val="single" w:sz="4" w:space="0" w:color="auto"/>
              <w:bottom w:val="single" w:sz="4" w:space="0" w:color="auto"/>
              <w:right w:val="single" w:sz="4" w:space="0" w:color="auto"/>
            </w:tcBorders>
            <w:hideMark/>
          </w:tcPr>
          <w:p w14:paraId="182965AD" w14:textId="77777777" w:rsidR="00755FA0" w:rsidRPr="00B21649" w:rsidRDefault="00755FA0" w:rsidP="00755FA0">
            <w:pPr>
              <w:rPr>
                <w:sz w:val="20"/>
                <w:szCs w:val="20"/>
              </w:rPr>
            </w:pPr>
            <w:r w:rsidRPr="00B21649">
              <w:rPr>
                <w:sz w:val="20"/>
                <w:szCs w:val="20"/>
              </w:rPr>
              <w:t>4 YEARS</w:t>
            </w:r>
          </w:p>
        </w:tc>
        <w:tc>
          <w:tcPr>
            <w:tcW w:w="1800" w:type="dxa"/>
            <w:tcBorders>
              <w:top w:val="single" w:sz="4" w:space="0" w:color="auto"/>
              <w:left w:val="single" w:sz="4" w:space="0" w:color="auto"/>
              <w:bottom w:val="single" w:sz="4" w:space="0" w:color="auto"/>
              <w:right w:val="single" w:sz="4" w:space="0" w:color="auto"/>
            </w:tcBorders>
            <w:hideMark/>
          </w:tcPr>
          <w:p w14:paraId="072E5333" w14:textId="77777777" w:rsidR="00755FA0" w:rsidRPr="00B21649" w:rsidRDefault="00755FA0" w:rsidP="00755FA0">
            <w:pPr>
              <w:rPr>
                <w:sz w:val="20"/>
                <w:szCs w:val="20"/>
              </w:rPr>
            </w:pPr>
            <w:r w:rsidRPr="00B21649">
              <w:rPr>
                <w:sz w:val="20"/>
                <w:szCs w:val="20"/>
              </w:rPr>
              <w:t>48 MONTHS</w:t>
            </w:r>
          </w:p>
        </w:tc>
        <w:tc>
          <w:tcPr>
            <w:tcW w:w="1890" w:type="dxa"/>
            <w:tcBorders>
              <w:top w:val="single" w:sz="4" w:space="0" w:color="auto"/>
              <w:left w:val="single" w:sz="4" w:space="0" w:color="auto"/>
              <w:bottom w:val="single" w:sz="4" w:space="0" w:color="auto"/>
              <w:right w:val="single" w:sz="4" w:space="0" w:color="auto"/>
            </w:tcBorders>
            <w:hideMark/>
          </w:tcPr>
          <w:p w14:paraId="173A8B98" w14:textId="3D9DF152" w:rsidR="00755FA0" w:rsidRPr="00B21649" w:rsidRDefault="00755FA0" w:rsidP="00755FA0">
            <w:pPr>
              <w:rPr>
                <w:sz w:val="20"/>
                <w:szCs w:val="20"/>
              </w:rPr>
            </w:pPr>
            <w:r w:rsidRPr="00B21649">
              <w:rPr>
                <w:sz w:val="20"/>
                <w:szCs w:val="20"/>
              </w:rPr>
              <w:t>1 MONTH</w:t>
            </w:r>
          </w:p>
        </w:tc>
        <w:tc>
          <w:tcPr>
            <w:tcW w:w="4050" w:type="dxa"/>
            <w:tcBorders>
              <w:top w:val="single" w:sz="4" w:space="0" w:color="auto"/>
              <w:left w:val="single" w:sz="4" w:space="0" w:color="auto"/>
              <w:bottom w:val="single" w:sz="4" w:space="0" w:color="auto"/>
              <w:right w:val="single" w:sz="4" w:space="0" w:color="auto"/>
            </w:tcBorders>
            <w:hideMark/>
          </w:tcPr>
          <w:p w14:paraId="3C0A054F" w14:textId="5BD2A4CC" w:rsidR="00755FA0" w:rsidRPr="00B21649" w:rsidRDefault="00755FA0" w:rsidP="00755FA0">
            <w:pPr>
              <w:rPr>
                <w:sz w:val="20"/>
                <w:szCs w:val="20"/>
              </w:rPr>
            </w:pPr>
            <w:r w:rsidRPr="00B21649">
              <w:rPr>
                <w:sz w:val="20"/>
                <w:szCs w:val="20"/>
              </w:rPr>
              <w:t>4</w:t>
            </w:r>
            <w:r w:rsidR="00596729">
              <w:rPr>
                <w:sz w:val="20"/>
                <w:szCs w:val="20"/>
              </w:rPr>
              <w:t>8</w:t>
            </w:r>
            <w:r w:rsidRPr="00B21649">
              <w:rPr>
                <w:sz w:val="20"/>
                <w:szCs w:val="20"/>
              </w:rPr>
              <w:t xml:space="preserve"> plus 1 </w:t>
            </w:r>
            <w:proofErr w:type="gramStart"/>
            <w:r w:rsidRPr="00B21649">
              <w:rPr>
                <w:sz w:val="20"/>
                <w:szCs w:val="20"/>
              </w:rPr>
              <w:t>equals</w:t>
            </w:r>
            <w:proofErr w:type="gramEnd"/>
            <w:r w:rsidRPr="00B21649">
              <w:rPr>
                <w:sz w:val="20"/>
                <w:szCs w:val="20"/>
              </w:rPr>
              <w:t xml:space="preserve"> 49 COMPLETED MONTHS</w:t>
            </w:r>
          </w:p>
        </w:tc>
      </w:tr>
      <w:tr w:rsidR="00755FA0" w:rsidRPr="00B21649" w14:paraId="3ABD2250"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617220AF" w14:textId="77777777" w:rsidR="00755FA0" w:rsidRPr="00B21649" w:rsidRDefault="00755FA0" w:rsidP="00755FA0">
            <w:pPr>
              <w:rPr>
                <w:sz w:val="20"/>
                <w:szCs w:val="20"/>
              </w:rPr>
            </w:pPr>
            <w:r w:rsidRPr="00B21649">
              <w:rPr>
                <w:sz w:val="20"/>
                <w:szCs w:val="20"/>
              </w:rPr>
              <w:t>4 YEARS</w:t>
            </w:r>
          </w:p>
        </w:tc>
        <w:tc>
          <w:tcPr>
            <w:tcW w:w="1800" w:type="dxa"/>
            <w:tcBorders>
              <w:top w:val="single" w:sz="4" w:space="0" w:color="auto"/>
              <w:left w:val="single" w:sz="4" w:space="0" w:color="auto"/>
              <w:bottom w:val="single" w:sz="4" w:space="0" w:color="auto"/>
              <w:right w:val="single" w:sz="4" w:space="0" w:color="auto"/>
            </w:tcBorders>
            <w:hideMark/>
          </w:tcPr>
          <w:p w14:paraId="725CBB81" w14:textId="77777777" w:rsidR="00755FA0" w:rsidRPr="00B21649" w:rsidRDefault="00755FA0" w:rsidP="00755FA0">
            <w:pPr>
              <w:rPr>
                <w:sz w:val="20"/>
                <w:szCs w:val="20"/>
              </w:rPr>
            </w:pPr>
            <w:r w:rsidRPr="00B21649">
              <w:rPr>
                <w:sz w:val="20"/>
                <w:szCs w:val="20"/>
              </w:rPr>
              <w:t>48 MONTHS</w:t>
            </w:r>
          </w:p>
        </w:tc>
        <w:tc>
          <w:tcPr>
            <w:tcW w:w="1890" w:type="dxa"/>
            <w:tcBorders>
              <w:top w:val="single" w:sz="4" w:space="0" w:color="auto"/>
              <w:left w:val="single" w:sz="4" w:space="0" w:color="auto"/>
              <w:bottom w:val="single" w:sz="4" w:space="0" w:color="auto"/>
              <w:right w:val="single" w:sz="4" w:space="0" w:color="auto"/>
            </w:tcBorders>
            <w:hideMark/>
          </w:tcPr>
          <w:p w14:paraId="6A922D36" w14:textId="77777777" w:rsidR="00755FA0" w:rsidRPr="00B21649" w:rsidRDefault="00755FA0" w:rsidP="00755FA0">
            <w:pPr>
              <w:rPr>
                <w:sz w:val="20"/>
                <w:szCs w:val="20"/>
              </w:rPr>
            </w:pPr>
            <w:r w:rsidRPr="00B21649">
              <w:rPr>
                <w:sz w:val="20"/>
                <w:szCs w:val="20"/>
              </w:rPr>
              <w:t>2 MONTHS</w:t>
            </w:r>
          </w:p>
        </w:tc>
        <w:tc>
          <w:tcPr>
            <w:tcW w:w="4050" w:type="dxa"/>
            <w:tcBorders>
              <w:top w:val="single" w:sz="4" w:space="0" w:color="auto"/>
              <w:left w:val="single" w:sz="4" w:space="0" w:color="auto"/>
              <w:bottom w:val="single" w:sz="4" w:space="0" w:color="auto"/>
              <w:right w:val="single" w:sz="4" w:space="0" w:color="auto"/>
            </w:tcBorders>
            <w:hideMark/>
          </w:tcPr>
          <w:p w14:paraId="04DD5972" w14:textId="77777777" w:rsidR="00755FA0" w:rsidRPr="00B21649" w:rsidRDefault="00755FA0" w:rsidP="00755FA0">
            <w:pPr>
              <w:rPr>
                <w:sz w:val="20"/>
                <w:szCs w:val="20"/>
              </w:rPr>
            </w:pPr>
            <w:r w:rsidRPr="00B21649">
              <w:rPr>
                <w:sz w:val="20"/>
                <w:szCs w:val="20"/>
              </w:rPr>
              <w:t>48 plus 2 equals 50 COMPLETED MONTHS</w:t>
            </w:r>
          </w:p>
        </w:tc>
      </w:tr>
      <w:tr w:rsidR="00755FA0" w:rsidRPr="00B21649" w14:paraId="04ED7C91"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04DA1DE0" w14:textId="77777777" w:rsidR="00755FA0" w:rsidRPr="00B21649" w:rsidRDefault="00755FA0" w:rsidP="00755FA0">
            <w:pPr>
              <w:rPr>
                <w:sz w:val="20"/>
                <w:szCs w:val="20"/>
              </w:rPr>
            </w:pPr>
            <w:r w:rsidRPr="00B21649">
              <w:rPr>
                <w:sz w:val="20"/>
                <w:szCs w:val="20"/>
              </w:rPr>
              <w:t>4 YEARS</w:t>
            </w:r>
          </w:p>
        </w:tc>
        <w:tc>
          <w:tcPr>
            <w:tcW w:w="1800" w:type="dxa"/>
            <w:tcBorders>
              <w:top w:val="single" w:sz="4" w:space="0" w:color="auto"/>
              <w:left w:val="single" w:sz="4" w:space="0" w:color="auto"/>
              <w:bottom w:val="single" w:sz="4" w:space="0" w:color="auto"/>
              <w:right w:val="single" w:sz="4" w:space="0" w:color="auto"/>
            </w:tcBorders>
            <w:hideMark/>
          </w:tcPr>
          <w:p w14:paraId="3EB8C070" w14:textId="77777777" w:rsidR="00755FA0" w:rsidRPr="00B21649" w:rsidRDefault="00755FA0" w:rsidP="00755FA0">
            <w:pPr>
              <w:rPr>
                <w:sz w:val="20"/>
                <w:szCs w:val="20"/>
              </w:rPr>
            </w:pPr>
            <w:r w:rsidRPr="00B21649">
              <w:rPr>
                <w:sz w:val="20"/>
                <w:szCs w:val="20"/>
              </w:rPr>
              <w:t>48 MONTHS</w:t>
            </w:r>
          </w:p>
        </w:tc>
        <w:tc>
          <w:tcPr>
            <w:tcW w:w="1890" w:type="dxa"/>
            <w:tcBorders>
              <w:top w:val="single" w:sz="4" w:space="0" w:color="auto"/>
              <w:left w:val="single" w:sz="4" w:space="0" w:color="auto"/>
              <w:bottom w:val="single" w:sz="4" w:space="0" w:color="auto"/>
              <w:right w:val="single" w:sz="4" w:space="0" w:color="auto"/>
            </w:tcBorders>
            <w:hideMark/>
          </w:tcPr>
          <w:p w14:paraId="50BB6D04" w14:textId="77777777" w:rsidR="00755FA0" w:rsidRPr="00B21649" w:rsidRDefault="00755FA0" w:rsidP="00755FA0">
            <w:pPr>
              <w:rPr>
                <w:sz w:val="20"/>
                <w:szCs w:val="20"/>
              </w:rPr>
            </w:pPr>
            <w:r w:rsidRPr="00B21649">
              <w:rPr>
                <w:sz w:val="20"/>
                <w:szCs w:val="20"/>
              </w:rPr>
              <w:t>3 MONTHS</w:t>
            </w:r>
          </w:p>
        </w:tc>
        <w:tc>
          <w:tcPr>
            <w:tcW w:w="4050" w:type="dxa"/>
            <w:tcBorders>
              <w:top w:val="single" w:sz="4" w:space="0" w:color="auto"/>
              <w:left w:val="single" w:sz="4" w:space="0" w:color="auto"/>
              <w:bottom w:val="single" w:sz="4" w:space="0" w:color="auto"/>
              <w:right w:val="single" w:sz="4" w:space="0" w:color="auto"/>
            </w:tcBorders>
            <w:hideMark/>
          </w:tcPr>
          <w:p w14:paraId="4152149C" w14:textId="77777777" w:rsidR="00755FA0" w:rsidRPr="00B21649" w:rsidRDefault="00755FA0" w:rsidP="00755FA0">
            <w:pPr>
              <w:rPr>
                <w:sz w:val="20"/>
                <w:szCs w:val="20"/>
              </w:rPr>
            </w:pPr>
            <w:r w:rsidRPr="00B21649">
              <w:rPr>
                <w:sz w:val="20"/>
                <w:szCs w:val="20"/>
              </w:rPr>
              <w:t>48 plus 3 equals 51 COMPLETED MONTHS</w:t>
            </w:r>
          </w:p>
        </w:tc>
      </w:tr>
      <w:tr w:rsidR="00755FA0" w:rsidRPr="00B21649" w14:paraId="3BC97CB7"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25D07CA0" w14:textId="77777777" w:rsidR="00755FA0" w:rsidRPr="00B21649" w:rsidRDefault="00755FA0" w:rsidP="00755FA0">
            <w:pPr>
              <w:rPr>
                <w:sz w:val="20"/>
                <w:szCs w:val="20"/>
              </w:rPr>
            </w:pPr>
            <w:r w:rsidRPr="00B21649">
              <w:rPr>
                <w:sz w:val="20"/>
                <w:szCs w:val="20"/>
              </w:rPr>
              <w:t>4 YEARS</w:t>
            </w:r>
          </w:p>
        </w:tc>
        <w:tc>
          <w:tcPr>
            <w:tcW w:w="1800" w:type="dxa"/>
            <w:tcBorders>
              <w:top w:val="single" w:sz="4" w:space="0" w:color="auto"/>
              <w:left w:val="single" w:sz="4" w:space="0" w:color="auto"/>
              <w:bottom w:val="single" w:sz="4" w:space="0" w:color="auto"/>
              <w:right w:val="single" w:sz="4" w:space="0" w:color="auto"/>
            </w:tcBorders>
            <w:hideMark/>
          </w:tcPr>
          <w:p w14:paraId="4A49D792" w14:textId="77777777" w:rsidR="00755FA0" w:rsidRPr="00B21649" w:rsidRDefault="00755FA0" w:rsidP="00755FA0">
            <w:pPr>
              <w:rPr>
                <w:sz w:val="20"/>
                <w:szCs w:val="20"/>
              </w:rPr>
            </w:pPr>
            <w:r w:rsidRPr="00B21649">
              <w:rPr>
                <w:sz w:val="20"/>
                <w:szCs w:val="20"/>
              </w:rPr>
              <w:t>48 MONTHS</w:t>
            </w:r>
          </w:p>
        </w:tc>
        <w:tc>
          <w:tcPr>
            <w:tcW w:w="1890" w:type="dxa"/>
            <w:tcBorders>
              <w:top w:val="single" w:sz="4" w:space="0" w:color="auto"/>
              <w:left w:val="single" w:sz="4" w:space="0" w:color="auto"/>
              <w:bottom w:val="single" w:sz="4" w:space="0" w:color="auto"/>
              <w:right w:val="single" w:sz="4" w:space="0" w:color="auto"/>
            </w:tcBorders>
            <w:hideMark/>
          </w:tcPr>
          <w:p w14:paraId="0DDFE6E4" w14:textId="77777777" w:rsidR="00755FA0" w:rsidRPr="00B21649" w:rsidRDefault="00755FA0" w:rsidP="00755FA0">
            <w:pPr>
              <w:rPr>
                <w:sz w:val="20"/>
                <w:szCs w:val="20"/>
              </w:rPr>
            </w:pPr>
            <w:r w:rsidRPr="00B21649">
              <w:rPr>
                <w:sz w:val="20"/>
                <w:szCs w:val="20"/>
              </w:rPr>
              <w:t>4 MONTHS</w:t>
            </w:r>
          </w:p>
        </w:tc>
        <w:tc>
          <w:tcPr>
            <w:tcW w:w="4050" w:type="dxa"/>
            <w:tcBorders>
              <w:top w:val="single" w:sz="4" w:space="0" w:color="auto"/>
              <w:left w:val="single" w:sz="4" w:space="0" w:color="auto"/>
              <w:bottom w:val="single" w:sz="4" w:space="0" w:color="auto"/>
              <w:right w:val="single" w:sz="4" w:space="0" w:color="auto"/>
            </w:tcBorders>
            <w:hideMark/>
          </w:tcPr>
          <w:p w14:paraId="61A96D0D" w14:textId="77777777" w:rsidR="00755FA0" w:rsidRPr="00B21649" w:rsidRDefault="00755FA0" w:rsidP="00755FA0">
            <w:pPr>
              <w:rPr>
                <w:sz w:val="20"/>
                <w:szCs w:val="20"/>
              </w:rPr>
            </w:pPr>
            <w:r w:rsidRPr="00B21649">
              <w:rPr>
                <w:sz w:val="20"/>
                <w:szCs w:val="20"/>
              </w:rPr>
              <w:t>48 plus 4 equals 52 COMPLETED MONTHS</w:t>
            </w:r>
          </w:p>
        </w:tc>
      </w:tr>
      <w:tr w:rsidR="00755FA0" w:rsidRPr="00B21649" w14:paraId="18B37D69"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3BC24F06" w14:textId="77777777" w:rsidR="00755FA0" w:rsidRPr="00B21649" w:rsidRDefault="00755FA0" w:rsidP="00755FA0">
            <w:pPr>
              <w:rPr>
                <w:sz w:val="20"/>
                <w:szCs w:val="20"/>
              </w:rPr>
            </w:pPr>
            <w:r w:rsidRPr="00B21649">
              <w:rPr>
                <w:sz w:val="20"/>
                <w:szCs w:val="20"/>
              </w:rPr>
              <w:t>4 YEARS</w:t>
            </w:r>
          </w:p>
        </w:tc>
        <w:tc>
          <w:tcPr>
            <w:tcW w:w="1800" w:type="dxa"/>
            <w:tcBorders>
              <w:top w:val="single" w:sz="4" w:space="0" w:color="auto"/>
              <w:left w:val="single" w:sz="4" w:space="0" w:color="auto"/>
              <w:bottom w:val="single" w:sz="4" w:space="0" w:color="auto"/>
              <w:right w:val="single" w:sz="4" w:space="0" w:color="auto"/>
            </w:tcBorders>
            <w:hideMark/>
          </w:tcPr>
          <w:p w14:paraId="285E6B27" w14:textId="77777777" w:rsidR="00755FA0" w:rsidRPr="00B21649" w:rsidRDefault="00755FA0" w:rsidP="00755FA0">
            <w:pPr>
              <w:rPr>
                <w:sz w:val="20"/>
                <w:szCs w:val="20"/>
              </w:rPr>
            </w:pPr>
            <w:r w:rsidRPr="00B21649">
              <w:rPr>
                <w:sz w:val="20"/>
                <w:szCs w:val="20"/>
              </w:rPr>
              <w:t>48 MONTHS</w:t>
            </w:r>
          </w:p>
        </w:tc>
        <w:tc>
          <w:tcPr>
            <w:tcW w:w="1890" w:type="dxa"/>
            <w:tcBorders>
              <w:top w:val="single" w:sz="4" w:space="0" w:color="auto"/>
              <w:left w:val="single" w:sz="4" w:space="0" w:color="auto"/>
              <w:bottom w:val="single" w:sz="4" w:space="0" w:color="auto"/>
              <w:right w:val="single" w:sz="4" w:space="0" w:color="auto"/>
            </w:tcBorders>
            <w:hideMark/>
          </w:tcPr>
          <w:p w14:paraId="49418611" w14:textId="77777777" w:rsidR="00755FA0" w:rsidRPr="00B21649" w:rsidRDefault="00755FA0" w:rsidP="00755FA0">
            <w:pPr>
              <w:rPr>
                <w:sz w:val="20"/>
                <w:szCs w:val="20"/>
              </w:rPr>
            </w:pPr>
            <w:r w:rsidRPr="00B21649">
              <w:rPr>
                <w:sz w:val="20"/>
                <w:szCs w:val="20"/>
              </w:rPr>
              <w:t>5 MONTHS</w:t>
            </w:r>
          </w:p>
        </w:tc>
        <w:tc>
          <w:tcPr>
            <w:tcW w:w="4050" w:type="dxa"/>
            <w:tcBorders>
              <w:top w:val="single" w:sz="4" w:space="0" w:color="auto"/>
              <w:left w:val="single" w:sz="4" w:space="0" w:color="auto"/>
              <w:bottom w:val="single" w:sz="4" w:space="0" w:color="auto"/>
              <w:right w:val="single" w:sz="4" w:space="0" w:color="auto"/>
            </w:tcBorders>
            <w:hideMark/>
          </w:tcPr>
          <w:p w14:paraId="71C11E47" w14:textId="77777777" w:rsidR="00755FA0" w:rsidRPr="00B21649" w:rsidRDefault="00755FA0" w:rsidP="00755FA0">
            <w:pPr>
              <w:rPr>
                <w:sz w:val="20"/>
                <w:szCs w:val="20"/>
              </w:rPr>
            </w:pPr>
            <w:r w:rsidRPr="00B21649">
              <w:rPr>
                <w:sz w:val="20"/>
                <w:szCs w:val="20"/>
              </w:rPr>
              <w:t>48 plus 5 equals 53 COMPLETED MONTHS</w:t>
            </w:r>
          </w:p>
        </w:tc>
      </w:tr>
      <w:tr w:rsidR="00755FA0" w:rsidRPr="00B21649" w14:paraId="22C0E92B"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38DEE31C" w14:textId="77777777" w:rsidR="00755FA0" w:rsidRPr="00B21649" w:rsidRDefault="00755FA0" w:rsidP="00755FA0">
            <w:pPr>
              <w:rPr>
                <w:sz w:val="20"/>
                <w:szCs w:val="20"/>
              </w:rPr>
            </w:pPr>
            <w:r w:rsidRPr="00B21649">
              <w:rPr>
                <w:sz w:val="20"/>
                <w:szCs w:val="20"/>
              </w:rPr>
              <w:t>4 YEARS</w:t>
            </w:r>
          </w:p>
        </w:tc>
        <w:tc>
          <w:tcPr>
            <w:tcW w:w="1800" w:type="dxa"/>
            <w:tcBorders>
              <w:top w:val="single" w:sz="4" w:space="0" w:color="auto"/>
              <w:left w:val="single" w:sz="4" w:space="0" w:color="auto"/>
              <w:bottom w:val="single" w:sz="4" w:space="0" w:color="auto"/>
              <w:right w:val="single" w:sz="4" w:space="0" w:color="auto"/>
            </w:tcBorders>
            <w:hideMark/>
          </w:tcPr>
          <w:p w14:paraId="59BB8B54" w14:textId="77777777" w:rsidR="00755FA0" w:rsidRPr="00B21649" w:rsidRDefault="00755FA0" w:rsidP="00755FA0">
            <w:pPr>
              <w:rPr>
                <w:sz w:val="20"/>
                <w:szCs w:val="20"/>
              </w:rPr>
            </w:pPr>
            <w:r w:rsidRPr="00B21649">
              <w:rPr>
                <w:sz w:val="20"/>
                <w:szCs w:val="20"/>
              </w:rPr>
              <w:t>48 MONTHS</w:t>
            </w:r>
          </w:p>
        </w:tc>
        <w:tc>
          <w:tcPr>
            <w:tcW w:w="1890" w:type="dxa"/>
            <w:tcBorders>
              <w:top w:val="single" w:sz="4" w:space="0" w:color="auto"/>
              <w:left w:val="single" w:sz="4" w:space="0" w:color="auto"/>
              <w:bottom w:val="single" w:sz="4" w:space="0" w:color="auto"/>
              <w:right w:val="single" w:sz="4" w:space="0" w:color="auto"/>
            </w:tcBorders>
            <w:hideMark/>
          </w:tcPr>
          <w:p w14:paraId="0ADCED69" w14:textId="77777777" w:rsidR="00755FA0" w:rsidRPr="00B21649" w:rsidRDefault="00755FA0" w:rsidP="00755FA0">
            <w:pPr>
              <w:rPr>
                <w:sz w:val="20"/>
                <w:szCs w:val="20"/>
              </w:rPr>
            </w:pPr>
            <w:r w:rsidRPr="00B21649">
              <w:rPr>
                <w:sz w:val="20"/>
                <w:szCs w:val="20"/>
              </w:rPr>
              <w:t>6 MONTHS</w:t>
            </w:r>
          </w:p>
        </w:tc>
        <w:tc>
          <w:tcPr>
            <w:tcW w:w="4050" w:type="dxa"/>
            <w:tcBorders>
              <w:top w:val="single" w:sz="4" w:space="0" w:color="auto"/>
              <w:left w:val="single" w:sz="4" w:space="0" w:color="auto"/>
              <w:bottom w:val="single" w:sz="4" w:space="0" w:color="auto"/>
              <w:right w:val="single" w:sz="4" w:space="0" w:color="auto"/>
            </w:tcBorders>
            <w:hideMark/>
          </w:tcPr>
          <w:p w14:paraId="588C8B17" w14:textId="77777777" w:rsidR="00755FA0" w:rsidRPr="00B21649" w:rsidRDefault="00755FA0" w:rsidP="00755FA0">
            <w:pPr>
              <w:rPr>
                <w:sz w:val="20"/>
                <w:szCs w:val="20"/>
              </w:rPr>
            </w:pPr>
            <w:r w:rsidRPr="00B21649">
              <w:rPr>
                <w:sz w:val="20"/>
                <w:szCs w:val="20"/>
              </w:rPr>
              <w:t>48 plus 6 equals 54 COMPLETED MONTHS</w:t>
            </w:r>
          </w:p>
        </w:tc>
      </w:tr>
      <w:tr w:rsidR="00755FA0" w:rsidRPr="00B21649" w14:paraId="0CD554E0"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5DBDDB1B" w14:textId="77777777" w:rsidR="00755FA0" w:rsidRPr="00B21649" w:rsidRDefault="00755FA0" w:rsidP="00755FA0">
            <w:pPr>
              <w:rPr>
                <w:sz w:val="20"/>
                <w:szCs w:val="20"/>
              </w:rPr>
            </w:pPr>
            <w:r w:rsidRPr="00B21649">
              <w:rPr>
                <w:sz w:val="20"/>
                <w:szCs w:val="20"/>
              </w:rPr>
              <w:t>4 YEARS</w:t>
            </w:r>
          </w:p>
        </w:tc>
        <w:tc>
          <w:tcPr>
            <w:tcW w:w="1800" w:type="dxa"/>
            <w:tcBorders>
              <w:top w:val="single" w:sz="4" w:space="0" w:color="auto"/>
              <w:left w:val="single" w:sz="4" w:space="0" w:color="auto"/>
              <w:bottom w:val="single" w:sz="4" w:space="0" w:color="auto"/>
              <w:right w:val="single" w:sz="4" w:space="0" w:color="auto"/>
            </w:tcBorders>
            <w:hideMark/>
          </w:tcPr>
          <w:p w14:paraId="578B7565" w14:textId="77777777" w:rsidR="00755FA0" w:rsidRPr="00B21649" w:rsidRDefault="00755FA0" w:rsidP="00755FA0">
            <w:pPr>
              <w:rPr>
                <w:sz w:val="20"/>
                <w:szCs w:val="20"/>
              </w:rPr>
            </w:pPr>
            <w:r w:rsidRPr="00B21649">
              <w:rPr>
                <w:sz w:val="20"/>
                <w:szCs w:val="20"/>
              </w:rPr>
              <w:t>48 MONTHS</w:t>
            </w:r>
          </w:p>
        </w:tc>
        <w:tc>
          <w:tcPr>
            <w:tcW w:w="1890" w:type="dxa"/>
            <w:tcBorders>
              <w:top w:val="single" w:sz="4" w:space="0" w:color="auto"/>
              <w:left w:val="single" w:sz="4" w:space="0" w:color="auto"/>
              <w:bottom w:val="single" w:sz="4" w:space="0" w:color="auto"/>
              <w:right w:val="single" w:sz="4" w:space="0" w:color="auto"/>
            </w:tcBorders>
            <w:hideMark/>
          </w:tcPr>
          <w:p w14:paraId="1C2394B0" w14:textId="77777777" w:rsidR="00755FA0" w:rsidRPr="00B21649" w:rsidRDefault="00755FA0" w:rsidP="00755FA0">
            <w:pPr>
              <w:rPr>
                <w:sz w:val="20"/>
                <w:szCs w:val="20"/>
              </w:rPr>
            </w:pPr>
            <w:r w:rsidRPr="00B21649">
              <w:rPr>
                <w:sz w:val="20"/>
                <w:szCs w:val="20"/>
              </w:rPr>
              <w:t>7 MONTHS</w:t>
            </w:r>
          </w:p>
        </w:tc>
        <w:tc>
          <w:tcPr>
            <w:tcW w:w="4050" w:type="dxa"/>
            <w:tcBorders>
              <w:top w:val="single" w:sz="4" w:space="0" w:color="auto"/>
              <w:left w:val="single" w:sz="4" w:space="0" w:color="auto"/>
              <w:bottom w:val="single" w:sz="4" w:space="0" w:color="auto"/>
              <w:right w:val="single" w:sz="4" w:space="0" w:color="auto"/>
            </w:tcBorders>
            <w:hideMark/>
          </w:tcPr>
          <w:p w14:paraId="1C0BD41E" w14:textId="77777777" w:rsidR="00755FA0" w:rsidRPr="00B21649" w:rsidRDefault="00755FA0" w:rsidP="00755FA0">
            <w:pPr>
              <w:rPr>
                <w:sz w:val="20"/>
                <w:szCs w:val="20"/>
              </w:rPr>
            </w:pPr>
            <w:r w:rsidRPr="00B21649">
              <w:rPr>
                <w:sz w:val="20"/>
                <w:szCs w:val="20"/>
              </w:rPr>
              <w:t>48 plus 7 equals 55 COMPLETED MONTHS</w:t>
            </w:r>
          </w:p>
        </w:tc>
      </w:tr>
      <w:tr w:rsidR="00755FA0" w:rsidRPr="00B21649" w14:paraId="42822ACD"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6F25BDE9" w14:textId="77777777" w:rsidR="00755FA0" w:rsidRPr="00B21649" w:rsidRDefault="00755FA0" w:rsidP="00755FA0">
            <w:pPr>
              <w:rPr>
                <w:sz w:val="20"/>
                <w:szCs w:val="20"/>
              </w:rPr>
            </w:pPr>
            <w:r w:rsidRPr="00B21649">
              <w:rPr>
                <w:sz w:val="20"/>
                <w:szCs w:val="20"/>
              </w:rPr>
              <w:t>4 YEARS</w:t>
            </w:r>
          </w:p>
        </w:tc>
        <w:tc>
          <w:tcPr>
            <w:tcW w:w="1800" w:type="dxa"/>
            <w:tcBorders>
              <w:top w:val="single" w:sz="4" w:space="0" w:color="auto"/>
              <w:left w:val="single" w:sz="4" w:space="0" w:color="auto"/>
              <w:bottom w:val="single" w:sz="4" w:space="0" w:color="auto"/>
              <w:right w:val="single" w:sz="4" w:space="0" w:color="auto"/>
            </w:tcBorders>
            <w:hideMark/>
          </w:tcPr>
          <w:p w14:paraId="15F377C0" w14:textId="77777777" w:rsidR="00755FA0" w:rsidRPr="00B21649" w:rsidRDefault="00755FA0" w:rsidP="00755FA0">
            <w:pPr>
              <w:rPr>
                <w:sz w:val="20"/>
                <w:szCs w:val="20"/>
              </w:rPr>
            </w:pPr>
            <w:r w:rsidRPr="00B21649">
              <w:rPr>
                <w:sz w:val="20"/>
                <w:szCs w:val="20"/>
              </w:rPr>
              <w:t>48 MONTHS</w:t>
            </w:r>
          </w:p>
        </w:tc>
        <w:tc>
          <w:tcPr>
            <w:tcW w:w="1890" w:type="dxa"/>
            <w:tcBorders>
              <w:top w:val="single" w:sz="4" w:space="0" w:color="auto"/>
              <w:left w:val="single" w:sz="4" w:space="0" w:color="auto"/>
              <w:bottom w:val="single" w:sz="4" w:space="0" w:color="auto"/>
              <w:right w:val="single" w:sz="4" w:space="0" w:color="auto"/>
            </w:tcBorders>
            <w:hideMark/>
          </w:tcPr>
          <w:p w14:paraId="3845CE00" w14:textId="77777777" w:rsidR="00755FA0" w:rsidRPr="00B21649" w:rsidRDefault="00755FA0" w:rsidP="00755FA0">
            <w:pPr>
              <w:rPr>
                <w:sz w:val="20"/>
                <w:szCs w:val="20"/>
              </w:rPr>
            </w:pPr>
            <w:r w:rsidRPr="00B21649">
              <w:rPr>
                <w:sz w:val="20"/>
                <w:szCs w:val="20"/>
              </w:rPr>
              <w:t>8 MONTHS</w:t>
            </w:r>
          </w:p>
        </w:tc>
        <w:tc>
          <w:tcPr>
            <w:tcW w:w="4050" w:type="dxa"/>
            <w:tcBorders>
              <w:top w:val="single" w:sz="4" w:space="0" w:color="auto"/>
              <w:left w:val="single" w:sz="4" w:space="0" w:color="auto"/>
              <w:bottom w:val="single" w:sz="4" w:space="0" w:color="auto"/>
              <w:right w:val="single" w:sz="4" w:space="0" w:color="auto"/>
            </w:tcBorders>
            <w:hideMark/>
          </w:tcPr>
          <w:p w14:paraId="68FCBA40" w14:textId="77777777" w:rsidR="00755FA0" w:rsidRPr="00B21649" w:rsidRDefault="00755FA0" w:rsidP="00755FA0">
            <w:pPr>
              <w:rPr>
                <w:sz w:val="20"/>
                <w:szCs w:val="20"/>
              </w:rPr>
            </w:pPr>
            <w:r w:rsidRPr="00B21649">
              <w:rPr>
                <w:sz w:val="20"/>
                <w:szCs w:val="20"/>
              </w:rPr>
              <w:t>48 plus 8 equals 56 COMPLETED MONTHS</w:t>
            </w:r>
          </w:p>
        </w:tc>
      </w:tr>
      <w:tr w:rsidR="00755FA0" w:rsidRPr="00B21649" w14:paraId="3E5639B6"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16B0D67D" w14:textId="77777777" w:rsidR="00755FA0" w:rsidRPr="00B21649" w:rsidRDefault="00755FA0" w:rsidP="00755FA0">
            <w:pPr>
              <w:rPr>
                <w:sz w:val="20"/>
                <w:szCs w:val="20"/>
              </w:rPr>
            </w:pPr>
            <w:r w:rsidRPr="00B21649">
              <w:rPr>
                <w:sz w:val="20"/>
                <w:szCs w:val="20"/>
              </w:rPr>
              <w:t>4 YEARS</w:t>
            </w:r>
          </w:p>
        </w:tc>
        <w:tc>
          <w:tcPr>
            <w:tcW w:w="1800" w:type="dxa"/>
            <w:tcBorders>
              <w:top w:val="single" w:sz="4" w:space="0" w:color="auto"/>
              <w:left w:val="single" w:sz="4" w:space="0" w:color="auto"/>
              <w:bottom w:val="single" w:sz="4" w:space="0" w:color="auto"/>
              <w:right w:val="single" w:sz="4" w:space="0" w:color="auto"/>
            </w:tcBorders>
            <w:hideMark/>
          </w:tcPr>
          <w:p w14:paraId="19212EFD" w14:textId="77777777" w:rsidR="00755FA0" w:rsidRPr="00B21649" w:rsidRDefault="00755FA0" w:rsidP="00755FA0">
            <w:pPr>
              <w:rPr>
                <w:sz w:val="20"/>
                <w:szCs w:val="20"/>
              </w:rPr>
            </w:pPr>
            <w:r w:rsidRPr="00B21649">
              <w:rPr>
                <w:sz w:val="20"/>
                <w:szCs w:val="20"/>
              </w:rPr>
              <w:t>48 MONTHS</w:t>
            </w:r>
          </w:p>
        </w:tc>
        <w:tc>
          <w:tcPr>
            <w:tcW w:w="1890" w:type="dxa"/>
            <w:tcBorders>
              <w:top w:val="single" w:sz="4" w:space="0" w:color="auto"/>
              <w:left w:val="single" w:sz="4" w:space="0" w:color="auto"/>
              <w:bottom w:val="single" w:sz="4" w:space="0" w:color="auto"/>
              <w:right w:val="single" w:sz="4" w:space="0" w:color="auto"/>
            </w:tcBorders>
            <w:hideMark/>
          </w:tcPr>
          <w:p w14:paraId="29144E84" w14:textId="77777777" w:rsidR="00755FA0" w:rsidRPr="00B21649" w:rsidRDefault="00755FA0" w:rsidP="00755FA0">
            <w:pPr>
              <w:rPr>
                <w:sz w:val="20"/>
                <w:szCs w:val="20"/>
              </w:rPr>
            </w:pPr>
            <w:r w:rsidRPr="00B21649">
              <w:rPr>
                <w:sz w:val="20"/>
                <w:szCs w:val="20"/>
              </w:rPr>
              <w:t>9 MONTHS</w:t>
            </w:r>
          </w:p>
        </w:tc>
        <w:tc>
          <w:tcPr>
            <w:tcW w:w="4050" w:type="dxa"/>
            <w:tcBorders>
              <w:top w:val="single" w:sz="4" w:space="0" w:color="auto"/>
              <w:left w:val="single" w:sz="4" w:space="0" w:color="auto"/>
              <w:bottom w:val="single" w:sz="4" w:space="0" w:color="auto"/>
              <w:right w:val="single" w:sz="4" w:space="0" w:color="auto"/>
            </w:tcBorders>
            <w:hideMark/>
          </w:tcPr>
          <w:p w14:paraId="0B14F70C" w14:textId="77777777" w:rsidR="00755FA0" w:rsidRPr="00B21649" w:rsidRDefault="00755FA0" w:rsidP="00755FA0">
            <w:pPr>
              <w:rPr>
                <w:sz w:val="20"/>
                <w:szCs w:val="20"/>
              </w:rPr>
            </w:pPr>
            <w:r w:rsidRPr="00B21649">
              <w:rPr>
                <w:sz w:val="20"/>
                <w:szCs w:val="20"/>
              </w:rPr>
              <w:t>48 plus 9 equals 57 COMPLETED MONTHS</w:t>
            </w:r>
          </w:p>
        </w:tc>
      </w:tr>
      <w:tr w:rsidR="00755FA0" w:rsidRPr="00B21649" w14:paraId="7BDBA986"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0CF0D75B" w14:textId="77777777" w:rsidR="00755FA0" w:rsidRPr="00B21649" w:rsidRDefault="00755FA0" w:rsidP="00755FA0">
            <w:pPr>
              <w:rPr>
                <w:sz w:val="20"/>
                <w:szCs w:val="20"/>
              </w:rPr>
            </w:pPr>
            <w:r w:rsidRPr="00B21649">
              <w:rPr>
                <w:sz w:val="20"/>
                <w:szCs w:val="20"/>
              </w:rPr>
              <w:t>4 YEARS</w:t>
            </w:r>
          </w:p>
        </w:tc>
        <w:tc>
          <w:tcPr>
            <w:tcW w:w="1800" w:type="dxa"/>
            <w:tcBorders>
              <w:top w:val="single" w:sz="4" w:space="0" w:color="auto"/>
              <w:left w:val="single" w:sz="4" w:space="0" w:color="auto"/>
              <w:bottom w:val="single" w:sz="4" w:space="0" w:color="auto"/>
              <w:right w:val="single" w:sz="4" w:space="0" w:color="auto"/>
            </w:tcBorders>
            <w:hideMark/>
          </w:tcPr>
          <w:p w14:paraId="0E82888A" w14:textId="77777777" w:rsidR="00755FA0" w:rsidRPr="00B21649" w:rsidRDefault="00755FA0" w:rsidP="00755FA0">
            <w:pPr>
              <w:rPr>
                <w:sz w:val="20"/>
                <w:szCs w:val="20"/>
              </w:rPr>
            </w:pPr>
            <w:r w:rsidRPr="00B21649">
              <w:rPr>
                <w:sz w:val="20"/>
                <w:szCs w:val="20"/>
              </w:rPr>
              <w:t>48 MONTHS</w:t>
            </w:r>
          </w:p>
        </w:tc>
        <w:tc>
          <w:tcPr>
            <w:tcW w:w="1890" w:type="dxa"/>
            <w:tcBorders>
              <w:top w:val="single" w:sz="4" w:space="0" w:color="auto"/>
              <w:left w:val="single" w:sz="4" w:space="0" w:color="auto"/>
              <w:bottom w:val="single" w:sz="4" w:space="0" w:color="auto"/>
              <w:right w:val="single" w:sz="4" w:space="0" w:color="auto"/>
            </w:tcBorders>
            <w:hideMark/>
          </w:tcPr>
          <w:p w14:paraId="40BCDEBD" w14:textId="77777777" w:rsidR="00755FA0" w:rsidRPr="00B21649" w:rsidRDefault="00755FA0" w:rsidP="00755FA0">
            <w:pPr>
              <w:rPr>
                <w:sz w:val="20"/>
                <w:szCs w:val="20"/>
              </w:rPr>
            </w:pPr>
            <w:r w:rsidRPr="00B21649">
              <w:rPr>
                <w:sz w:val="20"/>
                <w:szCs w:val="20"/>
              </w:rPr>
              <w:t>10 MONTHS</w:t>
            </w:r>
          </w:p>
        </w:tc>
        <w:tc>
          <w:tcPr>
            <w:tcW w:w="4050" w:type="dxa"/>
            <w:tcBorders>
              <w:top w:val="single" w:sz="4" w:space="0" w:color="auto"/>
              <w:left w:val="single" w:sz="4" w:space="0" w:color="auto"/>
              <w:bottom w:val="single" w:sz="4" w:space="0" w:color="auto"/>
              <w:right w:val="single" w:sz="4" w:space="0" w:color="auto"/>
            </w:tcBorders>
            <w:hideMark/>
          </w:tcPr>
          <w:p w14:paraId="28B9D2E0" w14:textId="77777777" w:rsidR="00755FA0" w:rsidRPr="00B21649" w:rsidRDefault="00755FA0" w:rsidP="00755FA0">
            <w:pPr>
              <w:rPr>
                <w:sz w:val="20"/>
                <w:szCs w:val="20"/>
              </w:rPr>
            </w:pPr>
            <w:r w:rsidRPr="00B21649">
              <w:rPr>
                <w:sz w:val="20"/>
                <w:szCs w:val="20"/>
              </w:rPr>
              <w:t>48 plus 10 equals 58 COMPLETED MONTHS</w:t>
            </w:r>
          </w:p>
        </w:tc>
      </w:tr>
      <w:tr w:rsidR="00755FA0" w:rsidRPr="00B21649" w14:paraId="6B80F7EC" w14:textId="77777777" w:rsidTr="00755FA0">
        <w:tc>
          <w:tcPr>
            <w:tcW w:w="1638" w:type="dxa"/>
            <w:tcBorders>
              <w:top w:val="single" w:sz="4" w:space="0" w:color="auto"/>
              <w:left w:val="single" w:sz="4" w:space="0" w:color="auto"/>
              <w:bottom w:val="single" w:sz="4" w:space="0" w:color="auto"/>
              <w:right w:val="single" w:sz="4" w:space="0" w:color="auto"/>
            </w:tcBorders>
            <w:hideMark/>
          </w:tcPr>
          <w:p w14:paraId="350364D4" w14:textId="77777777" w:rsidR="00755FA0" w:rsidRPr="00B21649" w:rsidRDefault="00755FA0" w:rsidP="00755FA0">
            <w:pPr>
              <w:rPr>
                <w:sz w:val="20"/>
                <w:szCs w:val="20"/>
              </w:rPr>
            </w:pPr>
            <w:r w:rsidRPr="00B21649">
              <w:rPr>
                <w:sz w:val="20"/>
                <w:szCs w:val="20"/>
              </w:rPr>
              <w:t>4 YEARS</w:t>
            </w:r>
          </w:p>
        </w:tc>
        <w:tc>
          <w:tcPr>
            <w:tcW w:w="1800" w:type="dxa"/>
            <w:tcBorders>
              <w:top w:val="single" w:sz="4" w:space="0" w:color="auto"/>
              <w:left w:val="single" w:sz="4" w:space="0" w:color="auto"/>
              <w:bottom w:val="single" w:sz="4" w:space="0" w:color="auto"/>
              <w:right w:val="single" w:sz="4" w:space="0" w:color="auto"/>
            </w:tcBorders>
            <w:hideMark/>
          </w:tcPr>
          <w:p w14:paraId="5E3FE943" w14:textId="77777777" w:rsidR="00755FA0" w:rsidRPr="00B21649" w:rsidRDefault="00755FA0" w:rsidP="00755FA0">
            <w:pPr>
              <w:rPr>
                <w:sz w:val="20"/>
                <w:szCs w:val="20"/>
              </w:rPr>
            </w:pPr>
            <w:r w:rsidRPr="00B21649">
              <w:rPr>
                <w:sz w:val="20"/>
                <w:szCs w:val="20"/>
              </w:rPr>
              <w:t>48 MONTHS</w:t>
            </w:r>
          </w:p>
        </w:tc>
        <w:tc>
          <w:tcPr>
            <w:tcW w:w="1890" w:type="dxa"/>
            <w:tcBorders>
              <w:top w:val="single" w:sz="4" w:space="0" w:color="auto"/>
              <w:left w:val="single" w:sz="4" w:space="0" w:color="auto"/>
              <w:bottom w:val="single" w:sz="4" w:space="0" w:color="auto"/>
              <w:right w:val="single" w:sz="4" w:space="0" w:color="auto"/>
            </w:tcBorders>
            <w:hideMark/>
          </w:tcPr>
          <w:p w14:paraId="54E49DC8" w14:textId="77777777" w:rsidR="00755FA0" w:rsidRPr="00B21649" w:rsidRDefault="00755FA0" w:rsidP="00755FA0">
            <w:pPr>
              <w:rPr>
                <w:sz w:val="20"/>
                <w:szCs w:val="20"/>
              </w:rPr>
            </w:pPr>
            <w:r w:rsidRPr="00B21649">
              <w:rPr>
                <w:sz w:val="20"/>
                <w:szCs w:val="20"/>
              </w:rPr>
              <w:t>11 MONTHS</w:t>
            </w:r>
          </w:p>
        </w:tc>
        <w:tc>
          <w:tcPr>
            <w:tcW w:w="4050" w:type="dxa"/>
            <w:tcBorders>
              <w:top w:val="single" w:sz="4" w:space="0" w:color="auto"/>
              <w:left w:val="single" w:sz="4" w:space="0" w:color="auto"/>
              <w:bottom w:val="single" w:sz="4" w:space="0" w:color="auto"/>
              <w:right w:val="single" w:sz="4" w:space="0" w:color="auto"/>
            </w:tcBorders>
            <w:hideMark/>
          </w:tcPr>
          <w:p w14:paraId="6185F7D1" w14:textId="77777777" w:rsidR="00755FA0" w:rsidRPr="00B21649" w:rsidRDefault="00755FA0" w:rsidP="00755FA0">
            <w:pPr>
              <w:rPr>
                <w:sz w:val="20"/>
                <w:szCs w:val="20"/>
              </w:rPr>
            </w:pPr>
            <w:r w:rsidRPr="00B21649">
              <w:rPr>
                <w:sz w:val="20"/>
                <w:szCs w:val="20"/>
              </w:rPr>
              <w:t>48 plus 11 equals 59 COMPLETED MONTHS</w:t>
            </w:r>
          </w:p>
        </w:tc>
      </w:tr>
    </w:tbl>
    <w:p w14:paraId="7127B24F" w14:textId="0DBA0AAC" w:rsidR="00755FA0" w:rsidRDefault="00755FA0" w:rsidP="00E31493">
      <w:pPr>
        <w:pStyle w:val="Heading4"/>
      </w:pPr>
      <w:r w:rsidRPr="00815395">
        <w:t xml:space="preserve">Item </w:t>
      </w:r>
      <w:r w:rsidR="00600522">
        <w:t>510</w:t>
      </w:r>
      <w:r w:rsidR="00E31493">
        <w:t>,</w:t>
      </w:r>
      <w:r w:rsidRPr="00815395">
        <w:t xml:space="preserve"> </w:t>
      </w:r>
      <w:r w:rsidR="00095397">
        <w:t>(</w:t>
      </w:r>
      <w:r w:rsidRPr="00815395">
        <w:t>CHECK</w:t>
      </w:r>
      <w:r w:rsidR="00095397">
        <w:t>)</w:t>
      </w:r>
      <w:r w:rsidRPr="00815395">
        <w:t xml:space="preserve"> </w:t>
      </w:r>
      <w:r w:rsidR="00E31493">
        <w:t>I</w:t>
      </w:r>
      <w:r w:rsidR="00E31493" w:rsidRPr="00815395">
        <w:t>s the year recorded in</w:t>
      </w:r>
      <w:r w:rsidR="00095397">
        <w:t xml:space="preserve"> </w:t>
      </w:r>
      <w:r w:rsidR="00600522">
        <w:t>502</w:t>
      </w:r>
      <w:r w:rsidR="00E31493" w:rsidRPr="00815395">
        <w:t xml:space="preserve"> or </w:t>
      </w:r>
      <w:r w:rsidR="00600522">
        <w:t>506</w:t>
      </w:r>
      <w:r w:rsidR="00E31493" w:rsidRPr="00815395">
        <w:t xml:space="preserve"> consistent with the age in years recorded in </w:t>
      </w:r>
      <w:r w:rsidR="00600522">
        <w:t>507</w:t>
      </w:r>
      <w:r w:rsidR="00095397">
        <w:t>?</w:t>
      </w:r>
    </w:p>
    <w:p w14:paraId="1AF06C00" w14:textId="3B44A31A" w:rsidR="00755FA0" w:rsidRPr="00815395" w:rsidRDefault="00BA4227" w:rsidP="00BA4227">
      <w:pPr>
        <w:pStyle w:val="BodyText0"/>
      </w:pPr>
      <w:r>
        <w:rPr>
          <w:b/>
        </w:rPr>
        <w:t>Purpose:</w:t>
      </w:r>
      <w:r w:rsidR="00755FA0" w:rsidRPr="00815395">
        <w:t xml:space="preserve"> to check that the year recorded in </w:t>
      </w:r>
      <w:r w:rsidR="00D73FB6">
        <w:t>i</w:t>
      </w:r>
      <w:r w:rsidR="00755FA0" w:rsidRPr="00815395">
        <w:t>tem</w:t>
      </w:r>
      <w:r w:rsidR="00095397">
        <w:t>s</w:t>
      </w:r>
      <w:r w:rsidR="00755FA0" w:rsidRPr="00815395">
        <w:t xml:space="preserve"> </w:t>
      </w:r>
      <w:r w:rsidR="00600522">
        <w:t>502</w:t>
      </w:r>
      <w:r w:rsidR="00755FA0" w:rsidRPr="00815395">
        <w:t xml:space="preserve"> </w:t>
      </w:r>
      <w:r w:rsidR="00600522">
        <w:t xml:space="preserve">or 506 </w:t>
      </w:r>
      <w:r w:rsidR="00755FA0" w:rsidRPr="00815395">
        <w:t xml:space="preserve">is consistent with the child’s age in years recorded in </w:t>
      </w:r>
      <w:r w:rsidR="00D73FB6">
        <w:t>i</w:t>
      </w:r>
      <w:r w:rsidR="00755FA0" w:rsidRPr="00815395">
        <w:t xml:space="preserve">tem </w:t>
      </w:r>
      <w:r w:rsidR="00600522">
        <w:t>507</w:t>
      </w:r>
      <w:r w:rsidR="00755FA0" w:rsidRPr="00815395">
        <w:t>.</w:t>
      </w:r>
      <w:r w:rsidR="00143A16">
        <w:t xml:space="preserve"> </w:t>
      </w:r>
    </w:p>
    <w:p w14:paraId="0C6FE5C1" w14:textId="07B4D630" w:rsidR="00755FA0" w:rsidRPr="00815395" w:rsidRDefault="00FC0544" w:rsidP="00BA4227">
      <w:pPr>
        <w:pStyle w:val="BodyText0"/>
      </w:pPr>
      <w:r>
        <w:t xml:space="preserve">Compare </w:t>
      </w:r>
      <w:r w:rsidR="00D73FB6">
        <w:t>the birth year in i</w:t>
      </w:r>
      <w:r w:rsidR="008E6474">
        <w:t>tem 502 or</w:t>
      </w:r>
      <w:r w:rsidR="005836D5">
        <w:t xml:space="preserve"> 506</w:t>
      </w:r>
      <w:r w:rsidR="008E6474">
        <w:t xml:space="preserve"> (as applicable) </w:t>
      </w:r>
      <w:r>
        <w:t xml:space="preserve">to </w:t>
      </w:r>
      <w:r w:rsidR="008E6474">
        <w:t xml:space="preserve">the child’s age in years in </w:t>
      </w:r>
      <w:r>
        <w:t>i</w:t>
      </w:r>
      <w:r w:rsidR="008E6474">
        <w:t>tem</w:t>
      </w:r>
      <w:r w:rsidR="005836D5">
        <w:t xml:space="preserve"> 507. </w:t>
      </w:r>
      <w:r w:rsidR="00755FA0" w:rsidRPr="00815395">
        <w:t xml:space="preserve">Record </w:t>
      </w:r>
      <w:r w:rsidR="00755FA0">
        <w:t>‘</w:t>
      </w:r>
      <w:r w:rsidR="005836D5">
        <w:t>1’ (</w:t>
      </w:r>
      <w:r w:rsidR="00755FA0" w:rsidRPr="00815395">
        <w:t>YES</w:t>
      </w:r>
      <w:r w:rsidR="008E6474">
        <w:t>) if the age and birth year are consistent</w:t>
      </w:r>
      <w:r w:rsidR="00755FA0" w:rsidRPr="00815395">
        <w:t xml:space="preserve"> or </w:t>
      </w:r>
      <w:r w:rsidR="00755FA0">
        <w:t>‘</w:t>
      </w:r>
      <w:r>
        <w:t>2</w:t>
      </w:r>
      <w:r w:rsidR="008E6474">
        <w:t>’ (</w:t>
      </w:r>
      <w:r w:rsidR="00755FA0" w:rsidRPr="00815395">
        <w:t>NO</w:t>
      </w:r>
      <w:r w:rsidR="008E6474">
        <w:t>) if the age and birth year are not consistent</w:t>
      </w:r>
      <w:r w:rsidR="00755FA0" w:rsidRPr="00815395">
        <w:t>.</w:t>
      </w:r>
      <w:r w:rsidR="009842CD">
        <w:t xml:space="preserve"> In the tablet, this is an inbuilt check and the interviewer will not see this item. However, in case of any inconsistency, the tablet will flag an error. </w:t>
      </w:r>
    </w:p>
    <w:p w14:paraId="619FC456" w14:textId="35E59FCA" w:rsidR="00755FA0" w:rsidRDefault="00755FA0" w:rsidP="00E31493">
      <w:pPr>
        <w:pStyle w:val="Heading4"/>
      </w:pPr>
      <w:r w:rsidRPr="00815395">
        <w:t xml:space="preserve">Item </w:t>
      </w:r>
      <w:r w:rsidR="00EE61B2">
        <w:t>511</w:t>
      </w:r>
      <w:r w:rsidR="00E31493">
        <w:t>,</w:t>
      </w:r>
      <w:r w:rsidRPr="00815395">
        <w:t xml:space="preserve"> </w:t>
      </w:r>
      <w:r w:rsidR="00E31493" w:rsidRPr="00815395">
        <w:t xml:space="preserve">Are year and month of birth recorded in </w:t>
      </w:r>
      <w:r w:rsidR="00625326">
        <w:t xml:space="preserve">502 </w:t>
      </w:r>
      <w:r w:rsidR="00E31493" w:rsidRPr="00815395">
        <w:t xml:space="preserve">or </w:t>
      </w:r>
      <w:r w:rsidR="00625326">
        <w:t xml:space="preserve">506 </w:t>
      </w:r>
      <w:r w:rsidR="00E31493" w:rsidRPr="00815395">
        <w:t xml:space="preserve">consistent with age in months recorded in </w:t>
      </w:r>
      <w:r w:rsidR="00625326">
        <w:t>508</w:t>
      </w:r>
      <w:r w:rsidRPr="00815395">
        <w:t>?</w:t>
      </w:r>
    </w:p>
    <w:p w14:paraId="493C03F7" w14:textId="3F0CDCD4" w:rsidR="00755FA0" w:rsidRPr="00815395" w:rsidRDefault="00BA4227" w:rsidP="00BA4227">
      <w:pPr>
        <w:pStyle w:val="BodyText0"/>
      </w:pPr>
      <w:r>
        <w:rPr>
          <w:b/>
        </w:rPr>
        <w:t>Purpose:</w:t>
      </w:r>
      <w:r w:rsidR="00927BCF">
        <w:t xml:space="preserve"> </w:t>
      </w:r>
      <w:r w:rsidR="00755FA0">
        <w:t xml:space="preserve">to </w:t>
      </w:r>
      <w:r w:rsidR="00755FA0" w:rsidRPr="00815395">
        <w:t xml:space="preserve">check that the year and month of birth recorded in item </w:t>
      </w:r>
      <w:r w:rsidR="00625326">
        <w:t xml:space="preserve">502 or 506 </w:t>
      </w:r>
      <w:r w:rsidR="00755FA0" w:rsidRPr="00815395">
        <w:t xml:space="preserve">are consistent with the age in months recorded in item </w:t>
      </w:r>
      <w:r w:rsidR="00625326">
        <w:t>508</w:t>
      </w:r>
      <w:r w:rsidR="00755FA0" w:rsidRPr="00815395">
        <w:t>.</w:t>
      </w:r>
      <w:r w:rsidR="00143A16">
        <w:t xml:space="preserve"> </w:t>
      </w:r>
    </w:p>
    <w:p w14:paraId="6BDC93CF" w14:textId="65BC7FE7" w:rsidR="00755FA0" w:rsidRPr="00815395" w:rsidRDefault="00FC0544" w:rsidP="00BA4227">
      <w:pPr>
        <w:pStyle w:val="BodyText0"/>
      </w:pPr>
      <w:r>
        <w:lastRenderedPageBreak/>
        <w:t xml:space="preserve">Compare </w:t>
      </w:r>
      <w:r w:rsidR="008E6474">
        <w:t xml:space="preserve">the birth year and month </w:t>
      </w:r>
      <w:r>
        <w:t xml:space="preserve">in </w:t>
      </w:r>
      <w:r w:rsidR="00D73FB6">
        <w:t>i</w:t>
      </w:r>
      <w:r w:rsidR="008E6474">
        <w:t>tem 502 or 506, as applicable</w:t>
      </w:r>
      <w:r>
        <w:t>,</w:t>
      </w:r>
      <w:r w:rsidR="008E6474">
        <w:t xml:space="preserve"> </w:t>
      </w:r>
      <w:r>
        <w:t xml:space="preserve">to </w:t>
      </w:r>
      <w:r w:rsidR="008E6474">
        <w:t xml:space="preserve">the child’s age in months </w:t>
      </w:r>
      <w:r>
        <w:t xml:space="preserve">in </w:t>
      </w:r>
      <w:r w:rsidR="00D73FB6">
        <w:t>i</w:t>
      </w:r>
      <w:r w:rsidR="008E6474">
        <w:t xml:space="preserve">tem 508. </w:t>
      </w:r>
      <w:r w:rsidR="00755FA0" w:rsidRPr="00815395">
        <w:t xml:space="preserve">Record </w:t>
      </w:r>
      <w:r w:rsidR="00755FA0">
        <w:t>‘</w:t>
      </w:r>
      <w:r w:rsidR="008E6474">
        <w:t>1’ (</w:t>
      </w:r>
      <w:r w:rsidR="00755FA0" w:rsidRPr="00815395">
        <w:t>YES</w:t>
      </w:r>
      <w:r w:rsidR="008E6474">
        <w:t>) if the age and birth month</w:t>
      </w:r>
      <w:r w:rsidR="007626BB">
        <w:t xml:space="preserve"> and </w:t>
      </w:r>
      <w:r w:rsidR="008E6474">
        <w:t>year are consistent</w:t>
      </w:r>
      <w:r w:rsidR="00755FA0" w:rsidRPr="00815395">
        <w:t xml:space="preserve"> or </w:t>
      </w:r>
      <w:r w:rsidR="00755FA0">
        <w:t>‘</w:t>
      </w:r>
      <w:r w:rsidR="008E6474">
        <w:t>1’ (</w:t>
      </w:r>
      <w:r w:rsidR="00755FA0" w:rsidRPr="00815395">
        <w:t>NO</w:t>
      </w:r>
      <w:r w:rsidR="008E6474">
        <w:t>) if the age and birth month</w:t>
      </w:r>
      <w:r w:rsidR="007626BB">
        <w:t xml:space="preserve"> and </w:t>
      </w:r>
      <w:r w:rsidR="008E6474">
        <w:t>year are not consistent</w:t>
      </w:r>
      <w:r w:rsidR="00755FA0" w:rsidRPr="00815395">
        <w:t>.</w:t>
      </w:r>
      <w:r w:rsidR="009842CD">
        <w:t xml:space="preserve"> In the tablet, this is an inbuilt check and the interviewer will not see this item. However, in case of any inconsistency, the tablet will flag an error.</w:t>
      </w:r>
    </w:p>
    <w:p w14:paraId="33B794D5" w14:textId="7904A281" w:rsidR="00755FA0" w:rsidRDefault="00755FA0" w:rsidP="00E31493">
      <w:pPr>
        <w:pStyle w:val="Heading4"/>
      </w:pPr>
      <w:r w:rsidRPr="00815395">
        <w:t xml:space="preserve">Item </w:t>
      </w:r>
      <w:r w:rsidR="00EE61B2">
        <w:t>512</w:t>
      </w:r>
      <w:r w:rsidR="00E31493">
        <w:t>,</w:t>
      </w:r>
      <w:r w:rsidRPr="00815395">
        <w:t xml:space="preserve"> CHECK </w:t>
      </w:r>
      <w:r w:rsidR="00EE61B2">
        <w:t xml:space="preserve">510 </w:t>
      </w:r>
      <w:r w:rsidRPr="00815395">
        <w:t xml:space="preserve">AND </w:t>
      </w:r>
      <w:r w:rsidR="00EE61B2">
        <w:t>511</w:t>
      </w:r>
      <w:r w:rsidRPr="00815395">
        <w:t xml:space="preserve">: </w:t>
      </w:r>
      <w:r w:rsidR="00E31493">
        <w:t>I</w:t>
      </w:r>
      <w:r w:rsidR="00E31493" w:rsidRPr="00815395">
        <w:t xml:space="preserve">f the answer to </w:t>
      </w:r>
      <w:r w:rsidR="00EE61B2">
        <w:t>510</w:t>
      </w:r>
      <w:r w:rsidR="00E31493" w:rsidRPr="00815395">
        <w:t xml:space="preserve"> or </w:t>
      </w:r>
      <w:r w:rsidR="00EE61B2">
        <w:t>511</w:t>
      </w:r>
      <w:r w:rsidR="00E31493" w:rsidRPr="00815395">
        <w:t xml:space="preserve"> is ‘no,’ resolve any inconsistencies. If the birthdate was recorded on a health card, this may be used as the correct data source.</w:t>
      </w:r>
    </w:p>
    <w:p w14:paraId="2AE4CA39" w14:textId="3E7B384C" w:rsidR="00755FA0" w:rsidRPr="00815395" w:rsidRDefault="00BA4227" w:rsidP="00BA4227">
      <w:pPr>
        <w:pStyle w:val="BodyText0"/>
      </w:pPr>
      <w:r>
        <w:rPr>
          <w:b/>
        </w:rPr>
        <w:t>Purpose:</w:t>
      </w:r>
      <w:r w:rsidR="00927BCF" w:rsidRPr="00E31493">
        <w:rPr>
          <w:b/>
        </w:rPr>
        <w:t xml:space="preserve"> </w:t>
      </w:r>
      <w:r w:rsidR="00755FA0" w:rsidRPr="00815395">
        <w:t xml:space="preserve">to resolve inconsistencies </w:t>
      </w:r>
      <w:r w:rsidR="008E6474">
        <w:t xml:space="preserve">in the age and birthdate fields </w:t>
      </w:r>
      <w:r w:rsidR="00755FA0" w:rsidRPr="00815395">
        <w:t>if the answer to</w:t>
      </w:r>
      <w:r w:rsidR="00D73FB6">
        <w:t xml:space="preserve"> item</w:t>
      </w:r>
      <w:r w:rsidR="000054ED">
        <w:t>s</w:t>
      </w:r>
      <w:r w:rsidR="00755FA0" w:rsidRPr="00815395">
        <w:t xml:space="preserve"> </w:t>
      </w:r>
      <w:r w:rsidR="00EE61B2">
        <w:t>510</w:t>
      </w:r>
      <w:r w:rsidR="00755FA0" w:rsidRPr="00815395">
        <w:t xml:space="preserve"> or </w:t>
      </w:r>
      <w:r w:rsidR="00EE61B2">
        <w:rPr>
          <w:spacing w:val="1"/>
        </w:rPr>
        <w:t xml:space="preserve">511 </w:t>
      </w:r>
      <w:r w:rsidR="00755FA0" w:rsidRPr="00815395">
        <w:rPr>
          <w:spacing w:val="1"/>
        </w:rPr>
        <w:t xml:space="preserve">is </w:t>
      </w:r>
      <w:r w:rsidR="00755FA0">
        <w:rPr>
          <w:spacing w:val="1"/>
        </w:rPr>
        <w:t>‘</w:t>
      </w:r>
      <w:r w:rsidR="00755FA0" w:rsidRPr="00815395">
        <w:rPr>
          <w:spacing w:val="1"/>
        </w:rPr>
        <w:t>NO</w:t>
      </w:r>
      <w:r w:rsidR="000054ED">
        <w:rPr>
          <w:spacing w:val="1"/>
        </w:rPr>
        <w:t>.</w:t>
      </w:r>
      <w:r w:rsidR="00755FA0">
        <w:rPr>
          <w:spacing w:val="1"/>
        </w:rPr>
        <w:t>’</w:t>
      </w:r>
      <w:r w:rsidR="00143A16">
        <w:rPr>
          <w:spacing w:val="1"/>
        </w:rPr>
        <w:t xml:space="preserve"> </w:t>
      </w:r>
    </w:p>
    <w:p w14:paraId="66E64FAF" w14:textId="74A7DF3A" w:rsidR="00755FA0" w:rsidRDefault="00FC0544" w:rsidP="00BA4227">
      <w:pPr>
        <w:pStyle w:val="BodyText0"/>
      </w:pPr>
      <w:r w:rsidRPr="006F208D">
        <w:rPr>
          <w:spacing w:val="1"/>
        </w:rPr>
        <w:t xml:space="preserve">Look at items 502, 506, 507, and 508 </w:t>
      </w:r>
      <w:r w:rsidR="00E53775" w:rsidRPr="006F208D">
        <w:rPr>
          <w:spacing w:val="1"/>
        </w:rPr>
        <w:t>to determine what the inconsistencies</w:t>
      </w:r>
      <w:r w:rsidRPr="006F208D">
        <w:rPr>
          <w:spacing w:val="1"/>
        </w:rPr>
        <w:t xml:space="preserve"> </w:t>
      </w:r>
      <w:r w:rsidR="00E53775" w:rsidRPr="006F208D">
        <w:rPr>
          <w:spacing w:val="1"/>
        </w:rPr>
        <w:t>are</w:t>
      </w:r>
      <w:r w:rsidRPr="006F208D">
        <w:rPr>
          <w:spacing w:val="1"/>
        </w:rPr>
        <w:t>.</w:t>
      </w:r>
      <w:r w:rsidR="00E53775" w:rsidRPr="006F208D">
        <w:rPr>
          <w:spacing w:val="1"/>
        </w:rPr>
        <w:t xml:space="preserve"> Update any of the four fields as needed to resolve the inconsistencies. In doing so, y</w:t>
      </w:r>
      <w:r w:rsidR="00755FA0" w:rsidRPr="006F208D">
        <w:rPr>
          <w:spacing w:val="1"/>
        </w:rPr>
        <w:t>ou may use the health</w:t>
      </w:r>
      <w:r w:rsidR="007626BB" w:rsidRPr="006F208D">
        <w:rPr>
          <w:spacing w:val="1"/>
        </w:rPr>
        <w:t xml:space="preserve"> or </w:t>
      </w:r>
      <w:r w:rsidR="00755FA0" w:rsidRPr="006F208D">
        <w:rPr>
          <w:spacing w:val="1"/>
        </w:rPr>
        <w:t>vaccination card as the correct information source.</w:t>
      </w:r>
      <w:r w:rsidR="00143A16" w:rsidRPr="006F208D">
        <w:rPr>
          <w:spacing w:val="1"/>
        </w:rPr>
        <w:t xml:space="preserve"> </w:t>
      </w:r>
      <w:r w:rsidR="00A60A94">
        <w:rPr>
          <w:spacing w:val="1"/>
        </w:rPr>
        <w:t>Appendix D</w:t>
      </w:r>
      <w:r w:rsidR="000054ED" w:rsidRPr="006F208D">
        <w:rPr>
          <w:spacing w:val="1"/>
        </w:rPr>
        <w:t xml:space="preserve"> </w:t>
      </w:r>
      <w:r w:rsidR="00596729">
        <w:rPr>
          <w:spacing w:val="1"/>
        </w:rPr>
        <w:t>provides</w:t>
      </w:r>
      <w:r w:rsidR="000054ED" w:rsidRPr="006F208D">
        <w:rPr>
          <w:spacing w:val="1"/>
        </w:rPr>
        <w:t xml:space="preserve"> an</w:t>
      </w:r>
      <w:r w:rsidR="00755FA0" w:rsidRPr="006F208D">
        <w:rPr>
          <w:spacing w:val="1"/>
        </w:rPr>
        <w:t xml:space="preserve"> Age</w:t>
      </w:r>
      <w:r w:rsidR="007626BB" w:rsidRPr="006F208D">
        <w:rPr>
          <w:spacing w:val="1"/>
        </w:rPr>
        <w:t xml:space="preserve"> and </w:t>
      </w:r>
      <w:r w:rsidR="00755FA0" w:rsidRPr="006F208D">
        <w:rPr>
          <w:spacing w:val="1"/>
        </w:rPr>
        <w:t>Birth</w:t>
      </w:r>
      <w:r w:rsidR="006F208D" w:rsidRPr="006F208D">
        <w:rPr>
          <w:spacing w:val="1"/>
        </w:rPr>
        <w:t>d</w:t>
      </w:r>
      <w:r w:rsidR="00755FA0" w:rsidRPr="006F208D">
        <w:rPr>
          <w:spacing w:val="1"/>
        </w:rPr>
        <w:t>ate Consistency Chart for Survey</w:t>
      </w:r>
      <w:r w:rsidR="000054ED" w:rsidRPr="006F208D">
        <w:rPr>
          <w:spacing w:val="1"/>
        </w:rPr>
        <w:t>s</w:t>
      </w:r>
      <w:r w:rsidR="00755FA0" w:rsidRPr="006F208D">
        <w:rPr>
          <w:spacing w:val="1"/>
        </w:rPr>
        <w:t xml:space="preserve"> in 201</w:t>
      </w:r>
      <w:r w:rsidR="009842CD" w:rsidRPr="006F208D">
        <w:rPr>
          <w:spacing w:val="1"/>
        </w:rPr>
        <w:t>8 and 2019</w:t>
      </w:r>
      <w:r w:rsidR="000054ED" w:rsidRPr="006F208D">
        <w:rPr>
          <w:spacing w:val="1"/>
        </w:rPr>
        <w:t>,</w:t>
      </w:r>
      <w:r w:rsidR="00755FA0" w:rsidRPr="006F208D">
        <w:rPr>
          <w:spacing w:val="1"/>
        </w:rPr>
        <w:t xml:space="preserve"> </w:t>
      </w:r>
      <w:r w:rsidR="000054ED" w:rsidRPr="006F208D">
        <w:rPr>
          <w:spacing w:val="1"/>
        </w:rPr>
        <w:t xml:space="preserve">which can be used </w:t>
      </w:r>
      <w:r w:rsidR="00755FA0" w:rsidRPr="006F208D">
        <w:rPr>
          <w:spacing w:val="1"/>
        </w:rPr>
        <w:t xml:space="preserve">to </w:t>
      </w:r>
      <w:r w:rsidR="000054ED" w:rsidRPr="006F208D">
        <w:rPr>
          <w:spacing w:val="1"/>
        </w:rPr>
        <w:t>help</w:t>
      </w:r>
      <w:r w:rsidR="00755FA0" w:rsidRPr="006F208D">
        <w:rPr>
          <w:spacing w:val="1"/>
        </w:rPr>
        <w:t xml:space="preserve"> correct inconsistencies.</w:t>
      </w:r>
      <w:r w:rsidR="00143A16" w:rsidRPr="006F208D">
        <w:rPr>
          <w:spacing w:val="1"/>
        </w:rPr>
        <w:t xml:space="preserve"> </w:t>
      </w:r>
      <w:r w:rsidR="00755FA0" w:rsidRPr="006F208D">
        <w:rPr>
          <w:spacing w:val="1"/>
        </w:rPr>
        <w:t xml:space="preserve">You may also try </w:t>
      </w:r>
      <w:r w:rsidR="00E53775" w:rsidRPr="006F208D">
        <w:rPr>
          <w:spacing w:val="1"/>
        </w:rPr>
        <w:t xml:space="preserve">to probe </w:t>
      </w:r>
      <w:r w:rsidR="00755FA0" w:rsidRPr="006F208D">
        <w:rPr>
          <w:spacing w:val="1"/>
        </w:rPr>
        <w:t>the respondent.</w:t>
      </w:r>
      <w:r w:rsidR="00143A16" w:rsidRPr="006F208D">
        <w:rPr>
          <w:spacing w:val="1"/>
        </w:rPr>
        <w:t xml:space="preserve"> </w:t>
      </w:r>
      <w:r w:rsidR="00755FA0" w:rsidRPr="006F208D">
        <w:rPr>
          <w:spacing w:val="1"/>
        </w:rPr>
        <w:t>R</w:t>
      </w:r>
      <w:r w:rsidR="00755FA0" w:rsidRPr="006F208D">
        <w:rPr>
          <w:spacing w:val="2"/>
        </w:rPr>
        <w:t>e</w:t>
      </w:r>
      <w:r w:rsidR="00755FA0" w:rsidRPr="006F208D">
        <w:rPr>
          <w:spacing w:val="-1"/>
        </w:rPr>
        <w:t>m</w:t>
      </w:r>
      <w:r w:rsidR="00755FA0" w:rsidRPr="006F208D">
        <w:rPr>
          <w:spacing w:val="2"/>
        </w:rPr>
        <w:t>e</w:t>
      </w:r>
      <w:r w:rsidR="00755FA0" w:rsidRPr="006F208D">
        <w:rPr>
          <w:spacing w:val="-2"/>
        </w:rPr>
        <w:t>m</w:t>
      </w:r>
      <w:r w:rsidR="00755FA0" w:rsidRPr="006F208D">
        <w:rPr>
          <w:spacing w:val="3"/>
        </w:rPr>
        <w:t>b</w:t>
      </w:r>
      <w:r w:rsidR="00755FA0" w:rsidRPr="006F208D">
        <w:t>er</w:t>
      </w:r>
      <w:r w:rsidR="00755FA0" w:rsidRPr="006F208D">
        <w:rPr>
          <w:spacing w:val="36"/>
        </w:rPr>
        <w:t xml:space="preserve"> </w:t>
      </w:r>
      <w:r w:rsidR="00755FA0" w:rsidRPr="006F208D">
        <w:rPr>
          <w:spacing w:val="1"/>
        </w:rPr>
        <w:t xml:space="preserve">when </w:t>
      </w:r>
      <w:r w:rsidR="00755FA0" w:rsidRPr="006F208D">
        <w:t>pr</w:t>
      </w:r>
      <w:r w:rsidR="00755FA0" w:rsidRPr="006F208D">
        <w:rPr>
          <w:spacing w:val="1"/>
        </w:rPr>
        <w:t>o</w:t>
      </w:r>
      <w:r w:rsidR="00755FA0" w:rsidRPr="006F208D">
        <w:rPr>
          <w:spacing w:val="-1"/>
        </w:rPr>
        <w:t>b</w:t>
      </w:r>
      <w:r w:rsidR="00755FA0" w:rsidRPr="006F208D">
        <w:rPr>
          <w:spacing w:val="2"/>
        </w:rPr>
        <w:t>i</w:t>
      </w:r>
      <w:r w:rsidR="00755FA0" w:rsidRPr="006F208D">
        <w:t>n</w:t>
      </w:r>
      <w:r w:rsidR="00755FA0" w:rsidRPr="006F208D">
        <w:rPr>
          <w:spacing w:val="-1"/>
        </w:rPr>
        <w:t>g</w:t>
      </w:r>
      <w:r w:rsidR="00755FA0" w:rsidRPr="006F208D">
        <w:t>,</w:t>
      </w:r>
      <w:r w:rsidR="00755FA0" w:rsidRPr="006F208D">
        <w:rPr>
          <w:spacing w:val="23"/>
        </w:rPr>
        <w:t xml:space="preserve"> </w:t>
      </w:r>
      <w:r w:rsidR="00755FA0" w:rsidRPr="006F208D">
        <w:rPr>
          <w:spacing w:val="2"/>
        </w:rPr>
        <w:t>t</w:t>
      </w:r>
      <w:r w:rsidR="00755FA0" w:rsidRPr="006F208D">
        <w:rPr>
          <w:spacing w:val="-1"/>
        </w:rPr>
        <w:t>h</w:t>
      </w:r>
      <w:r w:rsidR="00755FA0" w:rsidRPr="006F208D">
        <w:t>at</w:t>
      </w:r>
      <w:r w:rsidR="00755FA0" w:rsidRPr="006F208D">
        <w:rPr>
          <w:spacing w:val="12"/>
        </w:rPr>
        <w:t xml:space="preserve"> </w:t>
      </w:r>
      <w:r w:rsidR="00755FA0" w:rsidRPr="006F208D">
        <w:t>either</w:t>
      </w:r>
      <w:r w:rsidR="00755FA0" w:rsidRPr="006F208D">
        <w:rPr>
          <w:spacing w:val="16"/>
        </w:rPr>
        <w:t xml:space="preserve"> </w:t>
      </w:r>
      <w:r w:rsidR="00755FA0" w:rsidRPr="006F208D">
        <w:t>or</w:t>
      </w:r>
      <w:r w:rsidR="00755FA0" w:rsidRPr="006F208D">
        <w:rPr>
          <w:spacing w:val="7"/>
        </w:rPr>
        <w:t xml:space="preserve"> </w:t>
      </w:r>
      <w:proofErr w:type="gramStart"/>
      <w:r w:rsidR="00755FA0" w:rsidRPr="006F208D">
        <w:t>bo</w:t>
      </w:r>
      <w:r w:rsidR="00755FA0" w:rsidRPr="006F208D">
        <w:rPr>
          <w:spacing w:val="2"/>
        </w:rPr>
        <w:t>t</w:t>
      </w:r>
      <w:r w:rsidR="00755FA0" w:rsidRPr="006F208D">
        <w:t>h</w:t>
      </w:r>
      <w:r w:rsidR="00755FA0" w:rsidRPr="006F208D">
        <w:rPr>
          <w:spacing w:val="14"/>
        </w:rPr>
        <w:t xml:space="preserve"> </w:t>
      </w:r>
      <w:r w:rsidR="00755FA0" w:rsidRPr="006F208D">
        <w:rPr>
          <w:spacing w:val="-1"/>
        </w:rPr>
        <w:t>o</w:t>
      </w:r>
      <w:r w:rsidR="00755FA0" w:rsidRPr="006F208D">
        <w:t>f</w:t>
      </w:r>
      <w:r w:rsidR="00755FA0" w:rsidRPr="006F208D">
        <w:rPr>
          <w:spacing w:val="8"/>
        </w:rPr>
        <w:t xml:space="preserve"> </w:t>
      </w:r>
      <w:r w:rsidR="00755FA0" w:rsidRPr="006F208D">
        <w:t>the</w:t>
      </w:r>
      <w:r w:rsidR="00755FA0" w:rsidRPr="006F208D">
        <w:rPr>
          <w:spacing w:val="8"/>
        </w:rPr>
        <w:t xml:space="preserve"> </w:t>
      </w:r>
      <w:r w:rsidR="00755FA0" w:rsidRPr="006F208D">
        <w:rPr>
          <w:spacing w:val="1"/>
        </w:rPr>
        <w:t>re</w:t>
      </w:r>
      <w:r w:rsidR="00755FA0" w:rsidRPr="006F208D">
        <w:t>sp</w:t>
      </w:r>
      <w:r w:rsidR="00755FA0" w:rsidRPr="006F208D">
        <w:rPr>
          <w:spacing w:val="1"/>
        </w:rPr>
        <w:t>o</w:t>
      </w:r>
      <w:r w:rsidR="00755FA0" w:rsidRPr="006F208D">
        <w:t>nses</w:t>
      </w:r>
      <w:proofErr w:type="gramEnd"/>
      <w:r w:rsidR="000054ED" w:rsidRPr="006F208D">
        <w:t>—both</w:t>
      </w:r>
      <w:r w:rsidR="00755FA0" w:rsidRPr="006F208D">
        <w:t xml:space="preserve"> </w:t>
      </w:r>
      <w:r w:rsidR="00E53775" w:rsidRPr="006F208D">
        <w:t xml:space="preserve">the child’s </w:t>
      </w:r>
      <w:r w:rsidR="00755FA0" w:rsidRPr="006F208D">
        <w:t>a</w:t>
      </w:r>
      <w:r w:rsidR="00755FA0" w:rsidRPr="006F208D">
        <w:rPr>
          <w:spacing w:val="1"/>
        </w:rPr>
        <w:t>g</w:t>
      </w:r>
      <w:r w:rsidR="00755FA0" w:rsidRPr="006F208D">
        <w:t>e</w:t>
      </w:r>
      <w:r w:rsidR="00755FA0" w:rsidRPr="006F208D">
        <w:rPr>
          <w:spacing w:val="39"/>
        </w:rPr>
        <w:t xml:space="preserve"> </w:t>
      </w:r>
      <w:r w:rsidR="000054ED" w:rsidRPr="006F208D">
        <w:rPr>
          <w:spacing w:val="8"/>
        </w:rPr>
        <w:t xml:space="preserve">and </w:t>
      </w:r>
      <w:r w:rsidR="00755FA0" w:rsidRPr="006F208D">
        <w:rPr>
          <w:spacing w:val="1"/>
        </w:rPr>
        <w:t>b</w:t>
      </w:r>
      <w:r w:rsidR="00755FA0" w:rsidRPr="006F208D">
        <w:t>i</w:t>
      </w:r>
      <w:r w:rsidR="00755FA0" w:rsidRPr="006F208D">
        <w:rPr>
          <w:spacing w:val="-1"/>
        </w:rPr>
        <w:t>r</w:t>
      </w:r>
      <w:r w:rsidR="00755FA0" w:rsidRPr="006F208D">
        <w:t>thda</w:t>
      </w:r>
      <w:r w:rsidR="00755FA0" w:rsidRPr="006F208D">
        <w:rPr>
          <w:spacing w:val="1"/>
        </w:rPr>
        <w:t>t</w:t>
      </w:r>
      <w:r w:rsidR="00755FA0" w:rsidRPr="006F208D">
        <w:t>e m</w:t>
      </w:r>
      <w:r w:rsidR="00755FA0" w:rsidRPr="006F208D">
        <w:rPr>
          <w:spacing w:val="1"/>
        </w:rPr>
        <w:t>a</w:t>
      </w:r>
      <w:r w:rsidR="00755FA0" w:rsidRPr="006F208D">
        <w:t>y</w:t>
      </w:r>
      <w:r w:rsidR="00755FA0" w:rsidRPr="006F208D">
        <w:rPr>
          <w:spacing w:val="30"/>
        </w:rPr>
        <w:t xml:space="preserve"> </w:t>
      </w:r>
      <w:r w:rsidR="00755FA0" w:rsidRPr="006F208D">
        <w:rPr>
          <w:spacing w:val="-1"/>
        </w:rPr>
        <w:t>b</w:t>
      </w:r>
      <w:r w:rsidR="00755FA0" w:rsidRPr="006F208D">
        <w:t>e</w:t>
      </w:r>
      <w:r w:rsidR="00755FA0" w:rsidRPr="006F208D">
        <w:rPr>
          <w:spacing w:val="8"/>
        </w:rPr>
        <w:t xml:space="preserve"> </w:t>
      </w:r>
      <w:r w:rsidR="00755FA0" w:rsidRPr="006F208D">
        <w:rPr>
          <w:spacing w:val="-1"/>
        </w:rPr>
        <w:t>w</w:t>
      </w:r>
      <w:r w:rsidR="00755FA0" w:rsidRPr="006F208D">
        <w:rPr>
          <w:spacing w:val="1"/>
        </w:rPr>
        <w:t>r</w:t>
      </w:r>
      <w:r w:rsidR="00755FA0" w:rsidRPr="006F208D">
        <w:rPr>
          <w:spacing w:val="-1"/>
        </w:rPr>
        <w:t>o</w:t>
      </w:r>
      <w:r w:rsidR="00755FA0" w:rsidRPr="006F208D">
        <w:rPr>
          <w:spacing w:val="1"/>
        </w:rPr>
        <w:t>n</w:t>
      </w:r>
      <w:r w:rsidR="00755FA0" w:rsidRPr="006F208D">
        <w:rPr>
          <w:spacing w:val="-1"/>
        </w:rPr>
        <w:t>g.</w:t>
      </w:r>
      <w:r w:rsidR="00143A16" w:rsidRPr="006F208D">
        <w:rPr>
          <w:spacing w:val="-1"/>
        </w:rPr>
        <w:t xml:space="preserve"> </w:t>
      </w:r>
      <w:r w:rsidR="00E53775" w:rsidRPr="006F208D">
        <w:rPr>
          <w:spacing w:val="-1"/>
        </w:rPr>
        <w:t>After you update items 502, 506, 507, or 508, as needed, perform the c</w:t>
      </w:r>
      <w:r w:rsidR="00755FA0" w:rsidRPr="006F208D">
        <w:rPr>
          <w:spacing w:val="-1"/>
        </w:rPr>
        <w:t>heck</w:t>
      </w:r>
      <w:r w:rsidR="00E53775" w:rsidRPr="006F208D">
        <w:rPr>
          <w:spacing w:val="-1"/>
        </w:rPr>
        <w:t>s</w:t>
      </w:r>
      <w:r w:rsidR="00755FA0" w:rsidRPr="006F208D">
        <w:rPr>
          <w:spacing w:val="-1"/>
        </w:rPr>
        <w:t xml:space="preserve"> </w:t>
      </w:r>
      <w:r w:rsidR="00E53775" w:rsidRPr="006F208D">
        <w:rPr>
          <w:spacing w:val="-1"/>
        </w:rPr>
        <w:t xml:space="preserve">in </w:t>
      </w:r>
      <w:r w:rsidR="00D73FB6" w:rsidRPr="006F208D">
        <w:rPr>
          <w:spacing w:val="-1"/>
        </w:rPr>
        <w:t xml:space="preserve">items </w:t>
      </w:r>
      <w:r w:rsidR="00EE61B2" w:rsidRPr="006F208D">
        <w:rPr>
          <w:spacing w:val="-1"/>
        </w:rPr>
        <w:t xml:space="preserve">510 </w:t>
      </w:r>
      <w:r w:rsidR="00755FA0" w:rsidRPr="006F208D">
        <w:rPr>
          <w:spacing w:val="-1"/>
        </w:rPr>
        <w:t xml:space="preserve">and </w:t>
      </w:r>
      <w:r w:rsidR="00EE61B2" w:rsidRPr="006F208D">
        <w:rPr>
          <w:spacing w:val="-1"/>
        </w:rPr>
        <w:t xml:space="preserve">511 </w:t>
      </w:r>
      <w:r w:rsidR="00755FA0" w:rsidRPr="006F208D">
        <w:rPr>
          <w:spacing w:val="-1"/>
        </w:rPr>
        <w:t xml:space="preserve">again before continuing to </w:t>
      </w:r>
      <w:r w:rsidR="00D73FB6" w:rsidRPr="006F208D">
        <w:rPr>
          <w:spacing w:val="-1"/>
        </w:rPr>
        <w:t xml:space="preserve">item </w:t>
      </w:r>
      <w:r w:rsidR="00EE61B2" w:rsidRPr="006F208D">
        <w:rPr>
          <w:spacing w:val="-1"/>
        </w:rPr>
        <w:t>513</w:t>
      </w:r>
      <w:r w:rsidR="00755FA0" w:rsidRPr="006F208D">
        <w:rPr>
          <w:spacing w:val="-1"/>
        </w:rPr>
        <w:t>.</w:t>
      </w:r>
    </w:p>
    <w:p w14:paraId="2003284D" w14:textId="55388931" w:rsidR="009842CD" w:rsidRPr="00815395" w:rsidRDefault="009842CD" w:rsidP="00E31493">
      <w:pPr>
        <w:pStyle w:val="BodyText0"/>
        <w:rPr>
          <w:b/>
          <w:lang w:eastAsia="x-none"/>
        </w:rPr>
      </w:pPr>
      <w:r>
        <w:t>In the tablet, this is an inbuilt check and the interviewer will not see this item. However, in case of any inconsistency, the tablet will flag an error.</w:t>
      </w:r>
    </w:p>
    <w:p w14:paraId="0A13B900" w14:textId="31D260ED" w:rsidR="00755FA0" w:rsidRDefault="00755FA0" w:rsidP="00E31493">
      <w:pPr>
        <w:pStyle w:val="Heading4"/>
      </w:pPr>
      <w:r w:rsidRPr="00815395">
        <w:t xml:space="preserve">Item </w:t>
      </w:r>
      <w:r w:rsidR="00EE61B2">
        <w:t>513</w:t>
      </w:r>
      <w:r w:rsidR="00E31493">
        <w:t>,</w:t>
      </w:r>
      <w:r w:rsidRPr="00815395">
        <w:t xml:space="preserve"> CHECK </w:t>
      </w:r>
      <w:r w:rsidR="00EE61B2">
        <w:t>50</w:t>
      </w:r>
      <w:r w:rsidR="008E6474">
        <w:t>7</w:t>
      </w:r>
      <w:r w:rsidRPr="00815395">
        <w:t xml:space="preserve">. </w:t>
      </w:r>
      <w:r w:rsidR="00E31493" w:rsidRPr="00815395">
        <w:t xml:space="preserve">Is the child under </w:t>
      </w:r>
      <w:r w:rsidR="00E31493">
        <w:t xml:space="preserve">age </w:t>
      </w:r>
      <w:r w:rsidRPr="00815395">
        <w:t>6</w:t>
      </w:r>
      <w:r w:rsidR="00EE61B2">
        <w:t>?</w:t>
      </w:r>
    </w:p>
    <w:p w14:paraId="31ACF657" w14:textId="5C811DE5" w:rsidR="00755FA0" w:rsidRPr="00815395" w:rsidRDefault="00BA4227" w:rsidP="00BA4227">
      <w:pPr>
        <w:pStyle w:val="BodyText0"/>
      </w:pPr>
      <w:r>
        <w:rPr>
          <w:b/>
        </w:rPr>
        <w:t>Purpose:</w:t>
      </w:r>
      <w:r w:rsidR="00755FA0" w:rsidRPr="00815395">
        <w:t xml:space="preserve"> to check item </w:t>
      </w:r>
      <w:r w:rsidR="008E6474">
        <w:t>507</w:t>
      </w:r>
      <w:r w:rsidR="00EE61B2">
        <w:t xml:space="preserve"> </w:t>
      </w:r>
      <w:r w:rsidR="00755FA0" w:rsidRPr="00815395">
        <w:t xml:space="preserve">to make certain the child is </w:t>
      </w:r>
      <w:r w:rsidR="008E6474">
        <w:t>5 years old or younger</w:t>
      </w:r>
      <w:r w:rsidR="00755FA0" w:rsidRPr="00815395">
        <w:t xml:space="preserve">. </w:t>
      </w:r>
    </w:p>
    <w:p w14:paraId="0421AC71" w14:textId="1166A1F6" w:rsidR="00755FA0" w:rsidRPr="00815395" w:rsidRDefault="008E6474" w:rsidP="00BA4227">
      <w:pPr>
        <w:pStyle w:val="BodyText0"/>
      </w:pPr>
      <w:r>
        <w:rPr>
          <w:spacing w:val="-1"/>
        </w:rPr>
        <w:t xml:space="preserve">Check </w:t>
      </w:r>
      <w:r w:rsidR="00D73FB6">
        <w:rPr>
          <w:spacing w:val="-1"/>
        </w:rPr>
        <w:t>i</w:t>
      </w:r>
      <w:r w:rsidR="00BD46E5">
        <w:rPr>
          <w:spacing w:val="-1"/>
        </w:rPr>
        <w:t>tem 507</w:t>
      </w:r>
      <w:r w:rsidR="00755FA0" w:rsidRPr="00815395">
        <w:rPr>
          <w:spacing w:val="-1"/>
        </w:rPr>
        <w:t>.</w:t>
      </w:r>
      <w:r w:rsidR="00143A16">
        <w:rPr>
          <w:spacing w:val="-1"/>
        </w:rPr>
        <w:t xml:space="preserve"> </w:t>
      </w:r>
      <w:r w:rsidR="00755FA0" w:rsidRPr="00815395">
        <w:rPr>
          <w:spacing w:val="-1"/>
        </w:rPr>
        <w:t>If</w:t>
      </w:r>
      <w:r w:rsidR="00BD46E5">
        <w:rPr>
          <w:spacing w:val="-1"/>
        </w:rPr>
        <w:t xml:space="preserve"> the child is under age 6, record</w:t>
      </w:r>
      <w:r w:rsidR="00755FA0" w:rsidRPr="00815395">
        <w:rPr>
          <w:spacing w:val="-1"/>
        </w:rPr>
        <w:t xml:space="preserve"> </w:t>
      </w:r>
      <w:r w:rsidR="00755FA0">
        <w:rPr>
          <w:spacing w:val="-1"/>
        </w:rPr>
        <w:t>‘</w:t>
      </w:r>
      <w:r w:rsidR="00BD46E5">
        <w:rPr>
          <w:spacing w:val="-1"/>
        </w:rPr>
        <w:t>1’ (</w:t>
      </w:r>
      <w:r w:rsidR="00755FA0" w:rsidRPr="00815395">
        <w:rPr>
          <w:spacing w:val="-1"/>
        </w:rPr>
        <w:t>YES</w:t>
      </w:r>
      <w:r w:rsidR="00BD46E5">
        <w:rPr>
          <w:spacing w:val="-1"/>
        </w:rPr>
        <w:t>)</w:t>
      </w:r>
      <w:r w:rsidR="006C4483">
        <w:rPr>
          <w:spacing w:val="-1"/>
        </w:rPr>
        <w:t xml:space="preserve"> and </w:t>
      </w:r>
      <w:proofErr w:type="gramStart"/>
      <w:r w:rsidR="00755FA0" w:rsidRPr="00815395">
        <w:rPr>
          <w:spacing w:val="-1"/>
        </w:rPr>
        <w:t xml:space="preserve">continue </w:t>
      </w:r>
      <w:r w:rsidR="006C4483">
        <w:rPr>
          <w:spacing w:val="-1"/>
        </w:rPr>
        <w:t>on</w:t>
      </w:r>
      <w:proofErr w:type="gramEnd"/>
      <w:r w:rsidR="006C4483">
        <w:rPr>
          <w:spacing w:val="-1"/>
        </w:rPr>
        <w:t xml:space="preserve"> </w:t>
      </w:r>
      <w:r w:rsidR="00755FA0" w:rsidRPr="00815395">
        <w:rPr>
          <w:spacing w:val="-1"/>
        </w:rPr>
        <w:t xml:space="preserve">to </w:t>
      </w:r>
      <w:r w:rsidR="00D73FB6">
        <w:rPr>
          <w:spacing w:val="-1"/>
        </w:rPr>
        <w:t>i</w:t>
      </w:r>
      <w:r w:rsidR="00BD46E5">
        <w:rPr>
          <w:spacing w:val="-1"/>
        </w:rPr>
        <w:t xml:space="preserve">tem </w:t>
      </w:r>
      <w:r w:rsidR="00EE61B2">
        <w:rPr>
          <w:spacing w:val="-1"/>
        </w:rPr>
        <w:t>519</w:t>
      </w:r>
      <w:r w:rsidR="00755FA0" w:rsidRPr="00815395">
        <w:rPr>
          <w:spacing w:val="-1"/>
        </w:rPr>
        <w:t>.</w:t>
      </w:r>
      <w:r w:rsidR="00143A16">
        <w:rPr>
          <w:spacing w:val="-1"/>
        </w:rPr>
        <w:t xml:space="preserve"> </w:t>
      </w:r>
      <w:r w:rsidR="00BD46E5">
        <w:rPr>
          <w:spacing w:val="-1"/>
        </w:rPr>
        <w:t xml:space="preserve">If the child is 6 years old or older, record </w:t>
      </w:r>
      <w:r w:rsidR="00755FA0">
        <w:rPr>
          <w:spacing w:val="-1"/>
        </w:rPr>
        <w:t>‘</w:t>
      </w:r>
      <w:r w:rsidR="00BD46E5">
        <w:rPr>
          <w:spacing w:val="-1"/>
        </w:rPr>
        <w:t>2’</w:t>
      </w:r>
      <w:r w:rsidR="006C4483">
        <w:rPr>
          <w:spacing w:val="-1"/>
        </w:rPr>
        <w:t xml:space="preserve"> </w:t>
      </w:r>
      <w:r w:rsidR="00BD46E5">
        <w:rPr>
          <w:spacing w:val="-1"/>
        </w:rPr>
        <w:t>(</w:t>
      </w:r>
      <w:r w:rsidR="00755FA0" w:rsidRPr="00815395">
        <w:rPr>
          <w:spacing w:val="-1"/>
        </w:rPr>
        <w:t>NO</w:t>
      </w:r>
      <w:r w:rsidR="00BD46E5">
        <w:rPr>
          <w:spacing w:val="-1"/>
        </w:rPr>
        <w:t>),</w:t>
      </w:r>
      <w:r w:rsidR="00755FA0">
        <w:rPr>
          <w:spacing w:val="-1"/>
        </w:rPr>
        <w:t>’</w:t>
      </w:r>
      <w:r w:rsidR="00755FA0" w:rsidRPr="00815395">
        <w:rPr>
          <w:spacing w:val="-1"/>
        </w:rPr>
        <w:t xml:space="preserve"> or </w:t>
      </w:r>
      <w:r w:rsidR="00BD46E5">
        <w:rPr>
          <w:spacing w:val="-1"/>
        </w:rPr>
        <w:t xml:space="preserve">if you are unsure if the child is under age 6, record </w:t>
      </w:r>
      <w:r w:rsidR="00755FA0">
        <w:rPr>
          <w:spacing w:val="-1"/>
        </w:rPr>
        <w:t>‘</w:t>
      </w:r>
      <w:r w:rsidR="00BD46E5">
        <w:rPr>
          <w:spacing w:val="-1"/>
        </w:rPr>
        <w:t>8’ (</w:t>
      </w:r>
      <w:r w:rsidR="00755FA0" w:rsidRPr="00815395">
        <w:rPr>
          <w:spacing w:val="-1"/>
        </w:rPr>
        <w:t>DON’T KNOW</w:t>
      </w:r>
      <w:r w:rsidR="00BD46E5">
        <w:rPr>
          <w:spacing w:val="-1"/>
        </w:rPr>
        <w:t>)</w:t>
      </w:r>
      <w:r w:rsidR="006C4483">
        <w:rPr>
          <w:spacing w:val="-1"/>
        </w:rPr>
        <w:t>.</w:t>
      </w:r>
      <w:r w:rsidR="00755FA0" w:rsidRPr="00815395">
        <w:rPr>
          <w:spacing w:val="-1"/>
        </w:rPr>
        <w:t xml:space="preserve"> </w:t>
      </w:r>
      <w:r w:rsidR="00BD46E5">
        <w:rPr>
          <w:spacing w:val="-1"/>
        </w:rPr>
        <w:t xml:space="preserve">If </w:t>
      </w:r>
      <w:r w:rsidR="00FD2E7D">
        <w:rPr>
          <w:spacing w:val="-1"/>
        </w:rPr>
        <w:t xml:space="preserve">the response is </w:t>
      </w:r>
      <w:r w:rsidR="00BD46E5">
        <w:rPr>
          <w:spacing w:val="-1"/>
        </w:rPr>
        <w:t xml:space="preserve">‘NO’ or ‘DON’T KNOW,’ </w:t>
      </w:r>
      <w:r w:rsidR="00755FA0" w:rsidRPr="00815395">
        <w:rPr>
          <w:spacing w:val="-1"/>
        </w:rPr>
        <w:t xml:space="preserve">go to </w:t>
      </w:r>
      <w:r w:rsidR="00D73FB6">
        <w:rPr>
          <w:spacing w:val="-1"/>
        </w:rPr>
        <w:t>i</w:t>
      </w:r>
      <w:r w:rsidR="00EE61B2">
        <w:rPr>
          <w:spacing w:val="-1"/>
        </w:rPr>
        <w:t>tem 56</w:t>
      </w:r>
      <w:r w:rsidR="003B01E5">
        <w:rPr>
          <w:spacing w:val="-1"/>
        </w:rPr>
        <w:t>4</w:t>
      </w:r>
      <w:r w:rsidR="00755FA0" w:rsidRPr="00815395">
        <w:rPr>
          <w:spacing w:val="-1"/>
        </w:rPr>
        <w:t>.</w:t>
      </w:r>
    </w:p>
    <w:p w14:paraId="2EA70DEE" w14:textId="3A7677B1" w:rsidR="00755FA0" w:rsidRDefault="00755FA0" w:rsidP="00E31493">
      <w:pPr>
        <w:pStyle w:val="Heading4"/>
      </w:pPr>
      <w:r w:rsidRPr="00B21649">
        <w:t>Item</w:t>
      </w:r>
      <w:r w:rsidR="0075288F">
        <w:t>s</w:t>
      </w:r>
      <w:r w:rsidRPr="00B21649">
        <w:t xml:space="preserve"> </w:t>
      </w:r>
      <w:r w:rsidR="000C3F8C">
        <w:t>519</w:t>
      </w:r>
      <w:r w:rsidR="0075288F">
        <w:t>–537</w:t>
      </w:r>
      <w:r w:rsidR="00E31493">
        <w:t>,</w:t>
      </w:r>
      <w:r w:rsidRPr="00815395">
        <w:t xml:space="preserve"> </w:t>
      </w:r>
      <w:r w:rsidR="00E31493">
        <w:t>Exclusive breastfeeding and minimum acceptable diet</w:t>
      </w:r>
    </w:p>
    <w:p w14:paraId="1B2B311F" w14:textId="756DA35C" w:rsidR="0075288F" w:rsidRDefault="00BA4227" w:rsidP="00BA4227">
      <w:pPr>
        <w:pStyle w:val="BodyText0"/>
      </w:pPr>
      <w:r>
        <w:rPr>
          <w:b/>
        </w:rPr>
        <w:t>Purpose:</w:t>
      </w:r>
      <w:r w:rsidR="0075288F" w:rsidRPr="00815395">
        <w:t xml:space="preserve"> to collect health and nutritional information about the child’s consumption </w:t>
      </w:r>
      <w:r w:rsidR="00596729">
        <w:t xml:space="preserve">of </w:t>
      </w:r>
      <w:r w:rsidR="0075288F">
        <w:t>breastmilk and other liquids during the day prior to the survey</w:t>
      </w:r>
      <w:r w:rsidR="0075288F" w:rsidRPr="00815395">
        <w:t xml:space="preserve">. </w:t>
      </w:r>
    </w:p>
    <w:p w14:paraId="59CE4145" w14:textId="1FCB3F38" w:rsidR="00755FA0" w:rsidRDefault="00E31493" w:rsidP="00E31493">
      <w:pPr>
        <w:pStyle w:val="Heading4"/>
      </w:pPr>
      <w:r>
        <w:t>Item 519,</w:t>
      </w:r>
      <w:r w:rsidR="0075288F">
        <w:t xml:space="preserve"> </w:t>
      </w:r>
      <w:r w:rsidR="00755FA0" w:rsidRPr="00815395">
        <w:t>CHECK QUESTION 5</w:t>
      </w:r>
      <w:r w:rsidR="000C3F8C">
        <w:t>07</w:t>
      </w:r>
      <w:r w:rsidR="00755FA0" w:rsidRPr="00815395">
        <w:t xml:space="preserve">. </w:t>
      </w:r>
      <w:r w:rsidRPr="00815395">
        <w:t xml:space="preserve">Is the child under </w:t>
      </w:r>
      <w:r w:rsidR="000C3F8C">
        <w:t>3</w:t>
      </w:r>
      <w:r w:rsidRPr="00815395">
        <w:t xml:space="preserve"> years of age?</w:t>
      </w:r>
    </w:p>
    <w:p w14:paraId="58AADDCA" w14:textId="39C1387F" w:rsidR="00755FA0" w:rsidRPr="00815395" w:rsidRDefault="00BA4227" w:rsidP="00BA4227">
      <w:pPr>
        <w:pStyle w:val="BodyText0"/>
      </w:pPr>
      <w:r>
        <w:rPr>
          <w:b/>
        </w:rPr>
        <w:t>Purpose:</w:t>
      </w:r>
      <w:r w:rsidR="00755FA0" w:rsidRPr="00815395">
        <w:t xml:space="preserve"> to check item </w:t>
      </w:r>
      <w:r w:rsidR="000C3F8C">
        <w:t>507</w:t>
      </w:r>
      <w:r w:rsidR="00755FA0" w:rsidRPr="00815395">
        <w:t xml:space="preserve"> to make certain the child is </w:t>
      </w:r>
      <w:r w:rsidR="000054ED">
        <w:t>younger</w:t>
      </w:r>
      <w:r w:rsidR="000054ED" w:rsidRPr="00815395">
        <w:t xml:space="preserve"> </w:t>
      </w:r>
      <w:r w:rsidR="00755FA0" w:rsidRPr="00815395">
        <w:t xml:space="preserve">than </w:t>
      </w:r>
      <w:r w:rsidR="000C3F8C">
        <w:t>3</w:t>
      </w:r>
      <w:r w:rsidR="00755FA0" w:rsidRPr="00815395">
        <w:t xml:space="preserve"> years</w:t>
      </w:r>
      <w:r w:rsidR="000054ED">
        <w:t>. This information will be used for</w:t>
      </w:r>
      <w:r w:rsidR="00755FA0" w:rsidRPr="00815395">
        <w:t xml:space="preserve"> questions about exclusive breastfeeding and minimum acceptable diet.</w:t>
      </w:r>
    </w:p>
    <w:p w14:paraId="085C30DB" w14:textId="27CD5C8F" w:rsidR="00755FA0" w:rsidRPr="00815395" w:rsidRDefault="000C3F8C" w:rsidP="00BA4227">
      <w:pPr>
        <w:pStyle w:val="BodyText0"/>
      </w:pPr>
      <w:r>
        <w:t>Enter ‘</w:t>
      </w:r>
      <w:r w:rsidR="006C4483">
        <w:t>1’ (</w:t>
      </w:r>
      <w:r>
        <w:t>YES</w:t>
      </w:r>
      <w:r w:rsidR="006C4483">
        <w:t>)</w:t>
      </w:r>
      <w:r>
        <w:t xml:space="preserve"> if the child is under </w:t>
      </w:r>
      <w:r w:rsidR="000054ED">
        <w:t xml:space="preserve">age </w:t>
      </w:r>
      <w:r>
        <w:t>3 or enter ‘</w:t>
      </w:r>
      <w:r w:rsidR="006C4483">
        <w:t>2’ (</w:t>
      </w:r>
      <w:r>
        <w:t>NO</w:t>
      </w:r>
      <w:r w:rsidR="006C4483">
        <w:t>)</w:t>
      </w:r>
      <w:r>
        <w:t xml:space="preserve"> if the child is </w:t>
      </w:r>
      <w:r w:rsidR="000054ED">
        <w:t xml:space="preserve">age </w:t>
      </w:r>
      <w:r>
        <w:t>3 years or older</w:t>
      </w:r>
      <w:r w:rsidR="00755FA0" w:rsidRPr="00815395">
        <w:t>.</w:t>
      </w:r>
      <w:r w:rsidR="00143A16">
        <w:t xml:space="preserve"> </w:t>
      </w:r>
      <w:r w:rsidR="00755FA0" w:rsidRPr="00815395">
        <w:t xml:space="preserve">If </w:t>
      </w:r>
      <w:r w:rsidR="00FD2E7D">
        <w:t xml:space="preserve">the response is </w:t>
      </w:r>
      <w:r w:rsidR="00755FA0">
        <w:t>‘</w:t>
      </w:r>
      <w:r w:rsidR="00755FA0" w:rsidRPr="00815395">
        <w:t>NO</w:t>
      </w:r>
      <w:r w:rsidR="00755FA0">
        <w:t>’</w:t>
      </w:r>
      <w:r w:rsidR="00755FA0" w:rsidRPr="00815395">
        <w:t xml:space="preserve">, go to </w:t>
      </w:r>
      <w:r w:rsidR="00D73FB6">
        <w:t>i</w:t>
      </w:r>
      <w:r w:rsidR="003B01E5">
        <w:t>tem 564</w:t>
      </w:r>
      <w:r w:rsidR="00755FA0" w:rsidRPr="00815395">
        <w:rPr>
          <w:spacing w:val="-1"/>
        </w:rPr>
        <w:t>.</w:t>
      </w:r>
    </w:p>
    <w:p w14:paraId="2AD11B55" w14:textId="18263E2A" w:rsidR="00755FA0" w:rsidRDefault="00755FA0" w:rsidP="00E31493">
      <w:pPr>
        <w:pStyle w:val="Heading4"/>
      </w:pPr>
      <w:r w:rsidRPr="00815395">
        <w:t xml:space="preserve">Item </w:t>
      </w:r>
      <w:r w:rsidR="000C3F8C">
        <w:t>520</w:t>
      </w:r>
      <w:r w:rsidR="00E31493">
        <w:t>,</w:t>
      </w:r>
      <w:r w:rsidRPr="00815395">
        <w:t xml:space="preserve"> </w:t>
      </w:r>
      <w:r>
        <w:t>“</w:t>
      </w:r>
      <w:r w:rsidRPr="00815395">
        <w:t>Has [CHILD’S NAME] ever been breastfed?</w:t>
      </w:r>
      <w:r>
        <w:t>”</w:t>
      </w:r>
    </w:p>
    <w:p w14:paraId="33125CF4" w14:textId="1A83B64E" w:rsidR="00755FA0" w:rsidRPr="00815395" w:rsidRDefault="00755FA0" w:rsidP="00BA4227">
      <w:pPr>
        <w:pStyle w:val="BodyText0"/>
      </w:pPr>
      <w:r w:rsidRPr="00815395">
        <w:t>Ask the question using the child’s name and record the response.</w:t>
      </w:r>
      <w:r w:rsidR="00143A16">
        <w:t xml:space="preserve"> </w:t>
      </w:r>
      <w:r w:rsidRPr="00815395">
        <w:t>If the r</w:t>
      </w:r>
      <w:r>
        <w:t>esponse is ‘NO’ or ‘DON’T KNOW’,</w:t>
      </w:r>
      <w:r w:rsidRPr="00815395">
        <w:t xml:space="preserve"> skip to </w:t>
      </w:r>
      <w:r w:rsidR="00D73FB6">
        <w:t>i</w:t>
      </w:r>
      <w:r w:rsidR="000C3F8C">
        <w:t>tem 522</w:t>
      </w:r>
      <w:r w:rsidRPr="00815395">
        <w:t>.</w:t>
      </w:r>
    </w:p>
    <w:p w14:paraId="1A78DD23" w14:textId="357EDE41" w:rsidR="00755FA0" w:rsidRDefault="00755FA0" w:rsidP="00E31493">
      <w:pPr>
        <w:pStyle w:val="Heading4"/>
      </w:pPr>
      <w:r w:rsidRPr="00815395">
        <w:lastRenderedPageBreak/>
        <w:t xml:space="preserve">Item </w:t>
      </w:r>
      <w:r w:rsidR="000C3F8C">
        <w:t>521</w:t>
      </w:r>
      <w:r w:rsidR="00E31493">
        <w:t>,</w:t>
      </w:r>
      <w:r w:rsidRPr="00815395">
        <w:t xml:space="preserve"> </w:t>
      </w:r>
      <w:r>
        <w:t>“</w:t>
      </w:r>
      <w:r w:rsidRPr="00815395">
        <w:t>Was [CHILD’S NAME] breastfed yesterday during the day or at night?</w:t>
      </w:r>
      <w:r>
        <w:t>”</w:t>
      </w:r>
    </w:p>
    <w:p w14:paraId="29C85079" w14:textId="49F58C3A" w:rsidR="00755FA0" w:rsidRPr="00815395" w:rsidRDefault="00755FA0" w:rsidP="00BA4227">
      <w:pPr>
        <w:pStyle w:val="BodyText0"/>
      </w:pPr>
      <w:r w:rsidRPr="00815395">
        <w:t>Ask the question using the child’s name and record the response.</w:t>
      </w:r>
      <w:r w:rsidR="00143A16">
        <w:t xml:space="preserve"> </w:t>
      </w:r>
      <w:r w:rsidRPr="00815395">
        <w:t xml:space="preserve">If the </w:t>
      </w:r>
      <w:r>
        <w:t>response is ‘YES’,</w:t>
      </w:r>
      <w:r w:rsidRPr="00815395">
        <w:t xml:space="preserve"> skip to </w:t>
      </w:r>
      <w:r w:rsidR="00D73FB6">
        <w:t>i</w:t>
      </w:r>
      <w:r w:rsidR="000C3F8C">
        <w:t>tem 523</w:t>
      </w:r>
      <w:r w:rsidRPr="00815395">
        <w:t>.</w:t>
      </w:r>
    </w:p>
    <w:p w14:paraId="6C6AAC4B" w14:textId="45AA6872" w:rsidR="00755FA0" w:rsidRPr="00B14840" w:rsidRDefault="00755FA0" w:rsidP="00E31493">
      <w:pPr>
        <w:pStyle w:val="Heading4"/>
      </w:pPr>
      <w:r w:rsidRPr="00B14840">
        <w:t xml:space="preserve">Item </w:t>
      </w:r>
      <w:r w:rsidR="000C3F8C" w:rsidRPr="00B14840">
        <w:t>522</w:t>
      </w:r>
      <w:r w:rsidR="00B14840">
        <w:t>,</w:t>
      </w:r>
      <w:r w:rsidRPr="00B14840">
        <w:t xml:space="preserve"> </w:t>
      </w:r>
      <w:r w:rsidRPr="00B14840">
        <w:rPr>
          <w:bCs/>
        </w:rPr>
        <w:t>“</w:t>
      </w:r>
      <w:r w:rsidRPr="00B14840">
        <w:t>Sometimes babies are fed breast milk in different ways, for example by spoon, cup, or bottle. This can happen when the mother cannot always be with her baby. Sometimes babies are breastfed by another woman or given breast milk from another woman by spoon, cup, bottle, or some other way. This can happen if a mother cannot breastfeed her own baby.</w:t>
      </w:r>
      <w:r w:rsidR="00143A16" w:rsidRPr="00B14840">
        <w:t xml:space="preserve"> </w:t>
      </w:r>
      <w:r w:rsidRPr="00B14840">
        <w:t>Did [CHILD’S NAME] consume breast milk in any of these ways yesterday during the day or at night?”</w:t>
      </w:r>
    </w:p>
    <w:p w14:paraId="3DAC457F" w14:textId="74F862FE" w:rsidR="00755FA0" w:rsidRPr="00815395" w:rsidRDefault="00BA4227" w:rsidP="00BA4227">
      <w:pPr>
        <w:pStyle w:val="BodyText0"/>
      </w:pPr>
      <w:r>
        <w:rPr>
          <w:b/>
        </w:rPr>
        <w:t>Purpose:</w:t>
      </w:r>
      <w:r w:rsidR="00755FA0" w:rsidRPr="00815395">
        <w:t xml:space="preserve"> to determine </w:t>
      </w:r>
      <w:r w:rsidR="00755FA0">
        <w:t>whether</w:t>
      </w:r>
      <w:r w:rsidR="00755FA0" w:rsidRPr="00815395">
        <w:t xml:space="preserve"> the child </w:t>
      </w:r>
      <w:r w:rsidR="00755FA0">
        <w:t>consumed any breast milk</w:t>
      </w:r>
      <w:r w:rsidR="00755FA0" w:rsidRPr="00815395">
        <w:t xml:space="preserve">, </w:t>
      </w:r>
      <w:r w:rsidR="00755FA0">
        <w:t xml:space="preserve">even </w:t>
      </w:r>
      <w:r w:rsidR="00755FA0" w:rsidRPr="00815395">
        <w:t xml:space="preserve">if not </w:t>
      </w:r>
      <w:r w:rsidR="00755FA0">
        <w:t>directly from</w:t>
      </w:r>
      <w:r w:rsidR="00755FA0" w:rsidRPr="00815395">
        <w:t xml:space="preserve"> the mother’s breast.</w:t>
      </w:r>
    </w:p>
    <w:p w14:paraId="47F2CBE5" w14:textId="6C116841" w:rsidR="00755FA0" w:rsidRPr="00815395" w:rsidRDefault="000C3F8C" w:rsidP="00BA4227">
      <w:pPr>
        <w:pStyle w:val="BodyText0"/>
      </w:pPr>
      <w:r>
        <w:t>R</w:t>
      </w:r>
      <w:r w:rsidR="00755FA0" w:rsidRPr="00815395">
        <w:t>ead the statement to provide the respondent with enough understanding</w:t>
      </w:r>
      <w:r w:rsidR="006C4483">
        <w:t xml:space="preserve">, </w:t>
      </w:r>
      <w:r>
        <w:t>a</w:t>
      </w:r>
      <w:r w:rsidR="00755FA0" w:rsidRPr="00815395">
        <w:t>sk the question using the child’s name and record the response.</w:t>
      </w:r>
      <w:r w:rsidR="00143A16">
        <w:t xml:space="preserve"> </w:t>
      </w:r>
    </w:p>
    <w:p w14:paraId="310144D3" w14:textId="4136E6A0" w:rsidR="00755FA0" w:rsidRPr="00B14840" w:rsidRDefault="00755FA0" w:rsidP="00B14840">
      <w:pPr>
        <w:pStyle w:val="Heading4"/>
      </w:pPr>
      <w:r w:rsidRPr="00B14840">
        <w:t xml:space="preserve">Item </w:t>
      </w:r>
      <w:r w:rsidR="008B3E85" w:rsidRPr="00B14840">
        <w:t>523</w:t>
      </w:r>
      <w:r w:rsidR="00B14840">
        <w:t>,</w:t>
      </w:r>
      <w:r w:rsidRPr="00B14840">
        <w:t xml:space="preserve"> “Now I would like to ask you about some medicines and vitamins that are sometimes given to infants.</w:t>
      </w:r>
      <w:r w:rsidR="00143A16" w:rsidRPr="00B14840">
        <w:t xml:space="preserve"> </w:t>
      </w:r>
      <w:r w:rsidRPr="00B14840">
        <w:t>Was [CHILD’S NAME] given any vitamin drops or other medicines as drops yesterday during the day or at night?”</w:t>
      </w:r>
    </w:p>
    <w:p w14:paraId="3901D2AE" w14:textId="72D987FC" w:rsidR="00755FA0" w:rsidRPr="00815395" w:rsidRDefault="00755FA0" w:rsidP="00BA4227">
      <w:pPr>
        <w:pStyle w:val="BodyText0"/>
      </w:pPr>
      <w:r>
        <w:t>R</w:t>
      </w:r>
      <w:r w:rsidRPr="00815395">
        <w:t>ead the</w:t>
      </w:r>
      <w:r>
        <w:t xml:space="preserve"> introductory</w:t>
      </w:r>
      <w:r w:rsidRPr="00815395">
        <w:t xml:space="preserve"> statement</w:t>
      </w:r>
      <w:r w:rsidR="006C4483">
        <w:t xml:space="preserve">, </w:t>
      </w:r>
      <w:r>
        <w:t>ask the question</w:t>
      </w:r>
      <w:r w:rsidRPr="00815395">
        <w:t xml:space="preserve"> using the child’s name</w:t>
      </w:r>
      <w:r w:rsidR="006C4483">
        <w:t xml:space="preserve"> and r</w:t>
      </w:r>
      <w:r w:rsidRPr="00815395">
        <w:t>ecord the response</w:t>
      </w:r>
      <w:r w:rsidR="006C4483">
        <w:t>.</w:t>
      </w:r>
      <w:r w:rsidR="00143A16">
        <w:t xml:space="preserve"> </w:t>
      </w:r>
    </w:p>
    <w:p w14:paraId="05F8B4FF" w14:textId="7E661CE8" w:rsidR="00755FA0" w:rsidRPr="00815395" w:rsidRDefault="00755FA0" w:rsidP="00B14840">
      <w:pPr>
        <w:pStyle w:val="Heading4"/>
      </w:pPr>
      <w:r w:rsidRPr="00815395">
        <w:t xml:space="preserve">Item </w:t>
      </w:r>
      <w:r w:rsidR="002D28C8">
        <w:t>524</w:t>
      </w:r>
      <w:r w:rsidR="00B14840">
        <w:t>,</w:t>
      </w:r>
      <w:r w:rsidRPr="00815395">
        <w:t xml:space="preserve"> </w:t>
      </w:r>
      <w:r>
        <w:t>“</w:t>
      </w:r>
      <w:r w:rsidRPr="00815395">
        <w:t>Was [CHILD’S NAME] given [local name for oral rehydration solution] yesterday during the day or at night?</w:t>
      </w:r>
      <w:r>
        <w:t>”</w:t>
      </w:r>
    </w:p>
    <w:p w14:paraId="20E3E677" w14:textId="63ADF7C7" w:rsidR="00755FA0" w:rsidRDefault="00755FA0" w:rsidP="00B14840">
      <w:pPr>
        <w:pStyle w:val="BodyText0"/>
      </w:pPr>
      <w:r w:rsidRPr="00815395">
        <w:rPr>
          <w:b/>
        </w:rPr>
        <w:t xml:space="preserve">Oral </w:t>
      </w:r>
      <w:r w:rsidRPr="00815395">
        <w:t>means by mouth.</w:t>
      </w:r>
      <w:r w:rsidR="00D90684">
        <w:t xml:space="preserve"> </w:t>
      </w:r>
      <w:r w:rsidRPr="00815395">
        <w:rPr>
          <w:b/>
        </w:rPr>
        <w:t>Rehydration</w:t>
      </w:r>
      <w:r w:rsidRPr="00815395">
        <w:t xml:space="preserve"> is the replacement of water and electrolytes (needed by the body) lost through dehydration.</w:t>
      </w:r>
      <w:r w:rsidR="00143A16">
        <w:t xml:space="preserve"> </w:t>
      </w:r>
      <w:r w:rsidRPr="00815395">
        <w:t>When given by mouth, it is called oral rehydration.</w:t>
      </w:r>
      <w:r w:rsidR="00D90684">
        <w:t xml:space="preserve"> </w:t>
      </w:r>
      <w:r w:rsidRPr="00D90684">
        <w:rPr>
          <w:b/>
        </w:rPr>
        <w:t>Oral rehydration solution</w:t>
      </w:r>
      <w:r>
        <w:t xml:space="preserve"> is usually given to a child who is experiencing diarrhea.</w:t>
      </w:r>
    </w:p>
    <w:p w14:paraId="2F6E5E6A" w14:textId="7A5A8140" w:rsidR="00755FA0" w:rsidRPr="00815395" w:rsidRDefault="00755FA0" w:rsidP="00BA4227">
      <w:pPr>
        <w:pStyle w:val="BodyText0"/>
      </w:pPr>
      <w:r w:rsidRPr="00815395">
        <w:t xml:space="preserve">Ask the question </w:t>
      </w:r>
      <w:r w:rsidR="002D28C8">
        <w:t xml:space="preserve">using </w:t>
      </w:r>
      <w:r w:rsidRPr="00815395">
        <w:t xml:space="preserve">the child’s name and the local name for oral rehydration </w:t>
      </w:r>
      <w:proofErr w:type="gramStart"/>
      <w:r w:rsidRPr="00815395">
        <w:t>solution</w:t>
      </w:r>
      <w:r w:rsidR="00643731">
        <w:t>, and</w:t>
      </w:r>
      <w:proofErr w:type="gramEnd"/>
      <w:r w:rsidR="00643731">
        <w:t xml:space="preserve"> r</w:t>
      </w:r>
      <w:r w:rsidRPr="00815395">
        <w:t>ecord the response</w:t>
      </w:r>
      <w:r w:rsidR="00643731">
        <w:t>.</w:t>
      </w:r>
    </w:p>
    <w:p w14:paraId="0F55D1FD" w14:textId="60BF9164" w:rsidR="00755FA0" w:rsidRDefault="00643731" w:rsidP="00B14840">
      <w:pPr>
        <w:pStyle w:val="BodyText0"/>
      </w:pPr>
      <w:r>
        <w:t>I</w:t>
      </w:r>
      <w:r w:rsidR="00755FA0" w:rsidRPr="00815395">
        <w:t xml:space="preserve">tems </w:t>
      </w:r>
      <w:r w:rsidR="002D28C8">
        <w:t>526</w:t>
      </w:r>
      <w:r w:rsidR="00755FA0" w:rsidRPr="00815395">
        <w:t xml:space="preserve"> through </w:t>
      </w:r>
      <w:r w:rsidR="002D28C8">
        <w:t>537</w:t>
      </w:r>
      <w:r w:rsidR="00755FA0" w:rsidRPr="00815395">
        <w:t xml:space="preserve"> are about the liquids a child </w:t>
      </w:r>
      <w:r w:rsidR="00260FC5">
        <w:t>might consume</w:t>
      </w:r>
      <w:r w:rsidR="00755FA0" w:rsidRPr="00815395">
        <w:t>.</w:t>
      </w:r>
      <w:r w:rsidR="00143A16">
        <w:t xml:space="preserve"> </w:t>
      </w:r>
      <w:r w:rsidR="00755FA0" w:rsidRPr="00815395">
        <w:t xml:space="preserve">Before asking </w:t>
      </w:r>
      <w:r w:rsidR="00B13409">
        <w:t>i</w:t>
      </w:r>
      <w:r w:rsidR="002D28C8">
        <w:t>tem 526</w:t>
      </w:r>
      <w:r w:rsidR="00755FA0" w:rsidRPr="00815395">
        <w:t xml:space="preserve"> (the first item), read the statement</w:t>
      </w:r>
      <w:r>
        <w:t>:</w:t>
      </w:r>
      <w:r w:rsidR="00755FA0" w:rsidRPr="00815395">
        <w:t xml:space="preserve"> “Next I would like to ask you about some liquids that [CHILD’S NAME] may have had yesterday during the day or at night.”</w:t>
      </w:r>
      <w:r w:rsidR="00143A16">
        <w:t xml:space="preserve"> </w:t>
      </w:r>
      <w:r w:rsidR="00755FA0" w:rsidRPr="00815395">
        <w:t xml:space="preserve">Ask all the items </w:t>
      </w:r>
      <w:r w:rsidR="002D28C8">
        <w:t xml:space="preserve">526 </w:t>
      </w:r>
      <w:r w:rsidR="00755FA0" w:rsidRPr="00815395">
        <w:t xml:space="preserve">through </w:t>
      </w:r>
      <w:r w:rsidR="002D28C8">
        <w:t>537</w:t>
      </w:r>
      <w:r w:rsidR="00755FA0" w:rsidRPr="00815395">
        <w:t>, one at a time.</w:t>
      </w:r>
      <w:r w:rsidR="00143A16">
        <w:t xml:space="preserve"> </w:t>
      </w:r>
      <w:r w:rsidR="00755FA0">
        <w:t xml:space="preserve">For milk and milk-based liquids, </w:t>
      </w:r>
      <w:r w:rsidR="00260FC5">
        <w:t>you will also ask about</w:t>
      </w:r>
      <w:r w:rsidR="00755FA0">
        <w:t xml:space="preserve"> the number of </w:t>
      </w:r>
      <w:r w:rsidR="00260FC5">
        <w:t>times the child consumed these kinds of nutritious liquids</w:t>
      </w:r>
      <w:r w:rsidR="00755FA0">
        <w:t xml:space="preserve">. </w:t>
      </w:r>
    </w:p>
    <w:p w14:paraId="5391F41C" w14:textId="144A7AC0" w:rsidR="00755FA0" w:rsidRDefault="00755FA0" w:rsidP="00B14840">
      <w:pPr>
        <w:pStyle w:val="Heading4"/>
      </w:pPr>
      <w:r w:rsidRPr="00815395">
        <w:t xml:space="preserve">Item </w:t>
      </w:r>
      <w:r w:rsidR="002D28C8">
        <w:t>526</w:t>
      </w:r>
      <w:r w:rsidR="00B14840">
        <w:t>,</w:t>
      </w:r>
      <w:r w:rsidRPr="00815395">
        <w:t xml:space="preserve"> </w:t>
      </w:r>
      <w:r w:rsidR="00C6476D">
        <w:t>“</w:t>
      </w:r>
      <w:r w:rsidRPr="00815395">
        <w:t>Plain water?</w:t>
      </w:r>
      <w:r w:rsidR="002D28C8">
        <w:t>”</w:t>
      </w:r>
    </w:p>
    <w:p w14:paraId="214ECA76" w14:textId="19A7D41D" w:rsidR="00755FA0" w:rsidRPr="00815395" w:rsidRDefault="00755FA0" w:rsidP="00BA4227">
      <w:pPr>
        <w:pStyle w:val="BodyText0"/>
      </w:pPr>
      <w:r w:rsidRPr="00B14840">
        <w:t>As</w:t>
      </w:r>
      <w:r w:rsidRPr="00815395">
        <w:t xml:space="preserve">k the respondent, “Did [CHILD’S NAME] have any plain water yesterday during the day or at night?” </w:t>
      </w:r>
      <w:r w:rsidR="00CC60F0">
        <w:t>using the child’s name and record the response</w:t>
      </w:r>
      <w:r w:rsidR="00A3097F">
        <w:t>.</w:t>
      </w:r>
    </w:p>
    <w:p w14:paraId="04E3F9A3" w14:textId="11D91F8C" w:rsidR="00755FA0" w:rsidRDefault="00755FA0" w:rsidP="00B14840">
      <w:pPr>
        <w:pStyle w:val="Heading4"/>
      </w:pPr>
      <w:r w:rsidRPr="00815395">
        <w:lastRenderedPageBreak/>
        <w:t xml:space="preserve">Item </w:t>
      </w:r>
      <w:r w:rsidR="002D28C8">
        <w:t>527</w:t>
      </w:r>
      <w:r w:rsidR="00B14840">
        <w:t>,</w:t>
      </w:r>
      <w:r w:rsidRPr="00815395">
        <w:t xml:space="preserve"> </w:t>
      </w:r>
      <w:r w:rsidR="00CC60F0">
        <w:t>“</w:t>
      </w:r>
      <w:r w:rsidRPr="00815395">
        <w:t>Infant formula such as [insert local examples]?</w:t>
      </w:r>
      <w:r w:rsidR="00CC60F0">
        <w:t>”</w:t>
      </w:r>
    </w:p>
    <w:p w14:paraId="38EC9B3C" w14:textId="07007D0D" w:rsidR="00755FA0" w:rsidRPr="00815395" w:rsidRDefault="00755FA0" w:rsidP="00BA4227">
      <w:pPr>
        <w:pStyle w:val="BodyText0"/>
      </w:pPr>
      <w:r w:rsidRPr="00815395">
        <w:t xml:space="preserve">Ask </w:t>
      </w:r>
      <w:r w:rsidR="00CC60F0" w:rsidRPr="00815395">
        <w:t xml:space="preserve">the respondent, </w:t>
      </w:r>
      <w:r w:rsidRPr="00815395">
        <w:t>“Did [CHILD’S NAME] have any infant formula such as (give local examples) yesterday during the day or at night?”</w:t>
      </w:r>
      <w:r w:rsidR="00CC60F0">
        <w:t xml:space="preserve"> using the child’s name and record the response.</w:t>
      </w:r>
      <w:r w:rsidR="00143A16">
        <w:t xml:space="preserve"> </w:t>
      </w:r>
      <w:r w:rsidRPr="00815395">
        <w:t xml:space="preserve">If </w:t>
      </w:r>
      <w:r>
        <w:t>‘</w:t>
      </w:r>
      <w:r w:rsidRPr="00815395">
        <w:t>NO</w:t>
      </w:r>
      <w:r>
        <w:t>’</w:t>
      </w:r>
      <w:r w:rsidRPr="00815395">
        <w:t xml:space="preserve"> or </w:t>
      </w:r>
      <w:r>
        <w:t>‘</w:t>
      </w:r>
      <w:r w:rsidRPr="00815395">
        <w:t>DON’T KNOW</w:t>
      </w:r>
      <w:r>
        <w:t>’</w:t>
      </w:r>
      <w:r w:rsidRPr="00815395">
        <w:t xml:space="preserve">, skip to </w:t>
      </w:r>
      <w:r w:rsidR="00B13409">
        <w:t>i</w:t>
      </w:r>
      <w:r w:rsidR="002D28C8">
        <w:t>tem 529</w:t>
      </w:r>
      <w:r w:rsidRPr="00815395">
        <w:t>.</w:t>
      </w:r>
    </w:p>
    <w:p w14:paraId="68B09F0F" w14:textId="086FDC53" w:rsidR="00755FA0" w:rsidRDefault="00755FA0" w:rsidP="00B14840">
      <w:pPr>
        <w:pStyle w:val="Heading4"/>
      </w:pPr>
      <w:r w:rsidRPr="00815395">
        <w:t xml:space="preserve">Item </w:t>
      </w:r>
      <w:r w:rsidR="002D28C8">
        <w:t>528</w:t>
      </w:r>
      <w:r w:rsidR="00B14840">
        <w:t>,</w:t>
      </w:r>
      <w:r w:rsidRPr="00815395">
        <w:t xml:space="preserve"> </w:t>
      </w:r>
      <w:r>
        <w:t>“</w:t>
      </w:r>
      <w:r w:rsidRPr="00815395">
        <w:t>How many times yesterday during the day or at night did [CHILD’S NAME] consume any formula?</w:t>
      </w:r>
      <w:r>
        <w:t>”</w:t>
      </w:r>
    </w:p>
    <w:p w14:paraId="6B2DDCF1" w14:textId="77777777" w:rsidR="00755FA0" w:rsidRPr="00815395" w:rsidRDefault="00755FA0" w:rsidP="00B14840">
      <w:pPr>
        <w:pStyle w:val="BodyText0"/>
      </w:pPr>
      <w:r w:rsidRPr="00815395">
        <w:rPr>
          <w:b/>
        </w:rPr>
        <w:t xml:space="preserve">Consume </w:t>
      </w:r>
      <w:r w:rsidRPr="00815395">
        <w:t>means to eat or drink.</w:t>
      </w:r>
    </w:p>
    <w:p w14:paraId="6B92104F" w14:textId="3D44A9C0" w:rsidR="00755FA0" w:rsidRPr="00815395" w:rsidRDefault="00755FA0" w:rsidP="00BA4227">
      <w:pPr>
        <w:pStyle w:val="BodyText0"/>
      </w:pPr>
      <w:r w:rsidRPr="00815395">
        <w:t>Ask the questi</w:t>
      </w:r>
      <w:r>
        <w:t>on</w:t>
      </w:r>
      <w:r w:rsidRPr="00815395">
        <w:t xml:space="preserve"> using the child’s name and record the response.</w:t>
      </w:r>
      <w:r w:rsidR="00143A16">
        <w:t xml:space="preserve"> </w:t>
      </w:r>
      <w:r>
        <w:t>Emphasize the referenced</w:t>
      </w:r>
      <w:r w:rsidRPr="00815395">
        <w:t xml:space="preserve"> time period</w:t>
      </w:r>
      <w:r>
        <w:t xml:space="preserve"> (yesterday during the day or night)</w:t>
      </w:r>
      <w:r w:rsidRPr="00815395">
        <w:t>.</w:t>
      </w:r>
      <w:r w:rsidR="00143A16">
        <w:t xml:space="preserve"> </w:t>
      </w:r>
      <w:r w:rsidRPr="00815395">
        <w:t xml:space="preserve">Use </w:t>
      </w:r>
      <w:r w:rsidR="00A3097F">
        <w:t>‘</w:t>
      </w:r>
      <w:r w:rsidRPr="00815395">
        <w:t>0</w:t>
      </w:r>
      <w:r w:rsidR="00A3097F">
        <w:t>’</w:t>
      </w:r>
      <w:r w:rsidRPr="00815395">
        <w:t xml:space="preserve"> before numbers 1</w:t>
      </w:r>
      <w:r w:rsidR="00A3097F">
        <w:t xml:space="preserve"> through </w:t>
      </w:r>
      <w:r w:rsidRPr="00815395">
        <w:t>9.</w:t>
      </w:r>
      <w:r w:rsidR="006E6892">
        <w:t xml:space="preserve"> Record ‘</w:t>
      </w:r>
      <w:r w:rsidR="00CD4C60">
        <w:t>98’ (</w:t>
      </w:r>
      <w:r w:rsidR="006E6892">
        <w:t>DON’T KNOW</w:t>
      </w:r>
      <w:r w:rsidR="00CD4C60">
        <w:t>)</w:t>
      </w:r>
      <w:r w:rsidR="006E6892">
        <w:t xml:space="preserve"> if the respondent is not sure, even after probing.</w:t>
      </w:r>
    </w:p>
    <w:p w14:paraId="5AAF0952" w14:textId="0AA3C38A" w:rsidR="00755FA0" w:rsidRDefault="00755FA0" w:rsidP="00B14840">
      <w:pPr>
        <w:pStyle w:val="Heading4"/>
      </w:pPr>
      <w:r w:rsidRPr="00815395">
        <w:t xml:space="preserve">Item </w:t>
      </w:r>
      <w:r w:rsidR="006E6892">
        <w:t>529</w:t>
      </w:r>
      <w:r w:rsidR="00B14840">
        <w:t>,</w:t>
      </w:r>
      <w:r w:rsidRPr="00815395">
        <w:t xml:space="preserve"> </w:t>
      </w:r>
      <w:r>
        <w:t>“</w:t>
      </w:r>
      <w:r w:rsidRPr="00815395">
        <w:t>Did [CHILD’S NAME] have any milk such as tinned, powdered, or fresh animal milk?</w:t>
      </w:r>
      <w:r>
        <w:t>”</w:t>
      </w:r>
    </w:p>
    <w:p w14:paraId="55B9358F" w14:textId="6B348595" w:rsidR="00755FA0" w:rsidRPr="00815395" w:rsidRDefault="00755FA0" w:rsidP="00BA4227">
      <w:pPr>
        <w:pStyle w:val="BodyText0"/>
      </w:pPr>
      <w:r w:rsidRPr="00815395">
        <w:t>Ask the respondent, “Did</w:t>
      </w:r>
      <w:r>
        <w:t xml:space="preserve"> </w:t>
      </w:r>
      <w:r w:rsidRPr="00815395">
        <w:t>[CHILD’S NAME] have any milk yesterday during the day or at night?”</w:t>
      </w:r>
      <w:r w:rsidR="006E6892">
        <w:t xml:space="preserve"> using the child’s name and record the response.</w:t>
      </w:r>
      <w:r w:rsidR="00143A16">
        <w:t xml:space="preserve"> </w:t>
      </w:r>
      <w:r w:rsidRPr="00815395">
        <w:t xml:space="preserve">If the </w:t>
      </w:r>
      <w:r w:rsidR="00FD2E7D">
        <w:t>response</w:t>
      </w:r>
      <w:r w:rsidRPr="00815395">
        <w:t xml:space="preserve"> is </w:t>
      </w:r>
      <w:r>
        <w:t>‘</w:t>
      </w:r>
      <w:r w:rsidRPr="00815395">
        <w:t>NO</w:t>
      </w:r>
      <w:r>
        <w:t>’</w:t>
      </w:r>
      <w:r w:rsidRPr="00815395">
        <w:t xml:space="preserve"> or </w:t>
      </w:r>
      <w:r>
        <w:t>‘</w:t>
      </w:r>
      <w:r w:rsidRPr="00815395">
        <w:t>DON’T KNOW</w:t>
      </w:r>
      <w:r>
        <w:t>’</w:t>
      </w:r>
      <w:r w:rsidRPr="00815395">
        <w:t xml:space="preserve">, skip to </w:t>
      </w:r>
      <w:r w:rsidR="00B13409">
        <w:t>i</w:t>
      </w:r>
      <w:r w:rsidR="006E6892">
        <w:t>tem 531</w:t>
      </w:r>
      <w:r w:rsidRPr="00815395">
        <w:t>.</w:t>
      </w:r>
    </w:p>
    <w:p w14:paraId="2615B821" w14:textId="298BC677" w:rsidR="00755FA0" w:rsidRDefault="00755FA0" w:rsidP="00B14840">
      <w:pPr>
        <w:pStyle w:val="Heading4"/>
      </w:pPr>
      <w:r w:rsidRPr="00815395">
        <w:t xml:space="preserve">Item </w:t>
      </w:r>
      <w:r w:rsidR="006E6892">
        <w:t>530</w:t>
      </w:r>
      <w:r w:rsidR="00B14840">
        <w:t>,</w:t>
      </w:r>
      <w:r w:rsidRPr="00815395">
        <w:t xml:space="preserve"> </w:t>
      </w:r>
      <w:r>
        <w:t>“</w:t>
      </w:r>
      <w:r w:rsidRPr="00815395">
        <w:t>How many times yesterday during the day or at night did [CHILD’S NAME] consume any milk?</w:t>
      </w:r>
      <w:r>
        <w:t>”</w:t>
      </w:r>
    </w:p>
    <w:p w14:paraId="4AAE0494" w14:textId="2518E29F" w:rsidR="00755FA0" w:rsidRPr="00815395" w:rsidRDefault="00755FA0" w:rsidP="00BA4227">
      <w:pPr>
        <w:pStyle w:val="BodyText0"/>
      </w:pPr>
      <w:r w:rsidRPr="00815395">
        <w:t>Ask the question using the child’s name.</w:t>
      </w:r>
      <w:r w:rsidR="00143A16">
        <w:t xml:space="preserve"> </w:t>
      </w:r>
      <w:r w:rsidRPr="00815395">
        <w:t>Remind the respondent of the time period.</w:t>
      </w:r>
      <w:r w:rsidR="00143A16">
        <w:t xml:space="preserve"> </w:t>
      </w:r>
      <w:r w:rsidRPr="00815395">
        <w:t>Record the response.</w:t>
      </w:r>
      <w:r w:rsidR="006E6892">
        <w:t xml:space="preserve"> </w:t>
      </w:r>
      <w:r w:rsidR="006E6892" w:rsidRPr="00815395">
        <w:t xml:space="preserve">Use </w:t>
      </w:r>
      <w:r w:rsidR="00A3097F">
        <w:t>‘</w:t>
      </w:r>
      <w:r w:rsidR="006E6892" w:rsidRPr="00815395">
        <w:t>0</w:t>
      </w:r>
      <w:r w:rsidR="00A3097F">
        <w:t>’</w:t>
      </w:r>
      <w:r w:rsidR="006E6892" w:rsidRPr="00815395">
        <w:t xml:space="preserve"> before numbers 1</w:t>
      </w:r>
      <w:r w:rsidR="00A3097F">
        <w:t xml:space="preserve"> through </w:t>
      </w:r>
      <w:r w:rsidR="006E6892" w:rsidRPr="00815395">
        <w:t>9.</w:t>
      </w:r>
      <w:r w:rsidR="006E6892">
        <w:t xml:space="preserve"> </w:t>
      </w:r>
      <w:r w:rsidR="00A3097F">
        <w:t>Record ‘98’ (DON’T KNOW) if the respondent is not sure, even after probing.</w:t>
      </w:r>
    </w:p>
    <w:p w14:paraId="417F9ADA" w14:textId="0BC29CBC" w:rsidR="00755FA0" w:rsidRPr="00815395" w:rsidRDefault="00755FA0" w:rsidP="00B14840">
      <w:pPr>
        <w:pStyle w:val="Heading4"/>
      </w:pPr>
      <w:r w:rsidRPr="00815395">
        <w:t xml:space="preserve">Item </w:t>
      </w:r>
      <w:r w:rsidR="006E6892">
        <w:t>531</w:t>
      </w:r>
      <w:r w:rsidR="00B14840">
        <w:t>,</w:t>
      </w:r>
      <w:r w:rsidRPr="00815395">
        <w:t xml:space="preserve"> </w:t>
      </w:r>
      <w:r>
        <w:t>“</w:t>
      </w:r>
      <w:r w:rsidRPr="00815395">
        <w:t>Did [CHILD’S NAME] have any juice or juice drinks?</w:t>
      </w:r>
      <w:r>
        <w:t>”</w:t>
      </w:r>
    </w:p>
    <w:p w14:paraId="43880DD5" w14:textId="55D4847A" w:rsidR="00755FA0" w:rsidRPr="00815395" w:rsidRDefault="00755FA0" w:rsidP="00BA4227">
      <w:pPr>
        <w:pStyle w:val="BodyText0"/>
      </w:pPr>
      <w:r w:rsidRPr="00815395">
        <w:t>Ask the respondent, “Did [CHILD’S NAME] have any juice or juice drinks yesterday during the day or at night?”</w:t>
      </w:r>
      <w:r w:rsidR="00143A16">
        <w:t xml:space="preserve"> </w:t>
      </w:r>
      <w:r w:rsidR="006E6892">
        <w:t>using the child’s name and r</w:t>
      </w:r>
      <w:r w:rsidRPr="00815395">
        <w:t>ecord the response.</w:t>
      </w:r>
    </w:p>
    <w:p w14:paraId="475E7A68" w14:textId="5669845C" w:rsidR="00755FA0" w:rsidRDefault="00755FA0" w:rsidP="00B14840">
      <w:pPr>
        <w:pStyle w:val="Heading4"/>
      </w:pPr>
      <w:r w:rsidRPr="00815395">
        <w:t xml:space="preserve">Item </w:t>
      </w:r>
      <w:r w:rsidR="006E6892">
        <w:t>532</w:t>
      </w:r>
      <w:r w:rsidR="00B14840">
        <w:t>,</w:t>
      </w:r>
      <w:r w:rsidRPr="00815395">
        <w:t xml:space="preserve"> </w:t>
      </w:r>
      <w:r w:rsidR="00B13409">
        <w:t>“</w:t>
      </w:r>
      <w:r w:rsidR="006E6892">
        <w:t>Did [CHILD’S NAME] have any c</w:t>
      </w:r>
      <w:r w:rsidRPr="00815395">
        <w:t>lear broth?</w:t>
      </w:r>
      <w:r w:rsidR="006E6892">
        <w:t>”</w:t>
      </w:r>
    </w:p>
    <w:p w14:paraId="7D88D30A" w14:textId="4D84F08B" w:rsidR="00755FA0" w:rsidRDefault="00755FA0" w:rsidP="00B14840">
      <w:pPr>
        <w:pStyle w:val="BodyText0"/>
      </w:pPr>
      <w:r w:rsidRPr="00815395">
        <w:rPr>
          <w:b/>
        </w:rPr>
        <w:t>Broth</w:t>
      </w:r>
      <w:r w:rsidRPr="00815395">
        <w:t xml:space="preserve"> is a liquid food that is usually made with water or a flavored stock in which bones, meat, fish, cereal grains, or vegetables have been cooked.</w:t>
      </w:r>
      <w:r w:rsidR="00143A16">
        <w:t xml:space="preserve"> </w:t>
      </w:r>
      <w:r w:rsidRPr="00815395">
        <w:t>Clear broth is the liquid food with no solids.</w:t>
      </w:r>
    </w:p>
    <w:p w14:paraId="18AD83D6" w14:textId="57FCA122" w:rsidR="00755FA0" w:rsidRPr="00815395" w:rsidRDefault="00755FA0" w:rsidP="00BA4227">
      <w:pPr>
        <w:pStyle w:val="BodyText0"/>
      </w:pPr>
      <w:r w:rsidRPr="00815395">
        <w:t>Ask the respondent, “Did [CHILD’S NAME] have any clear broth yesterday during the day or at night?”</w:t>
      </w:r>
      <w:r w:rsidR="00CC60F0">
        <w:t xml:space="preserve"> </w:t>
      </w:r>
      <w:r w:rsidR="006E6892">
        <w:t>using the child’s name and r</w:t>
      </w:r>
      <w:r w:rsidRPr="00815395">
        <w:t>ecord the response.</w:t>
      </w:r>
    </w:p>
    <w:p w14:paraId="5A9D1312" w14:textId="25C0DA4E" w:rsidR="00755FA0" w:rsidRDefault="00755FA0" w:rsidP="00B14840">
      <w:pPr>
        <w:pStyle w:val="Heading4"/>
      </w:pPr>
      <w:r w:rsidRPr="00815395">
        <w:t xml:space="preserve">Item </w:t>
      </w:r>
      <w:r w:rsidR="006E6892">
        <w:t>533</w:t>
      </w:r>
      <w:r w:rsidR="00B14840">
        <w:t>,</w:t>
      </w:r>
      <w:r w:rsidRPr="00815395">
        <w:t xml:space="preserve"> </w:t>
      </w:r>
      <w:r w:rsidR="00716A1A">
        <w:t>“</w:t>
      </w:r>
      <w:r w:rsidR="006E6892">
        <w:t>Did [CHILD’S NAME] have any y</w:t>
      </w:r>
      <w:r w:rsidRPr="00815395">
        <w:t>ogurt?</w:t>
      </w:r>
      <w:r w:rsidR="006E6892">
        <w:t>”</w:t>
      </w:r>
    </w:p>
    <w:p w14:paraId="07DB824D" w14:textId="161BD3F2" w:rsidR="00755FA0" w:rsidRPr="00815395" w:rsidRDefault="00BA4227" w:rsidP="00BA4227">
      <w:pPr>
        <w:pStyle w:val="BodyText0"/>
      </w:pPr>
      <w:r>
        <w:rPr>
          <w:b/>
        </w:rPr>
        <w:t>Instructions:</w:t>
      </w:r>
      <w:r w:rsidR="00755FA0" w:rsidRPr="00815395">
        <w:t xml:space="preserve"> Ask the respondent, “Did [CHILD’S NAME] have any yogurt yesterday during the day or at night?”</w:t>
      </w:r>
      <w:r w:rsidR="00143A16">
        <w:t xml:space="preserve"> </w:t>
      </w:r>
      <w:r w:rsidR="006E6892">
        <w:t xml:space="preserve">using the child’s name and record the response. </w:t>
      </w:r>
      <w:r w:rsidR="00755FA0" w:rsidRPr="00815395">
        <w:t xml:space="preserve">If the </w:t>
      </w:r>
      <w:r w:rsidR="006E6892">
        <w:t xml:space="preserve">response </w:t>
      </w:r>
      <w:r w:rsidR="00755FA0" w:rsidRPr="00815395">
        <w:t xml:space="preserve">is </w:t>
      </w:r>
      <w:r w:rsidR="00755FA0">
        <w:t>‘</w:t>
      </w:r>
      <w:r w:rsidR="00755FA0" w:rsidRPr="00815395">
        <w:t>NO</w:t>
      </w:r>
      <w:r w:rsidR="00755FA0">
        <w:t>’</w:t>
      </w:r>
      <w:r w:rsidR="00755FA0" w:rsidRPr="00815395">
        <w:t xml:space="preserve"> or </w:t>
      </w:r>
      <w:r w:rsidR="00755FA0">
        <w:t>‘</w:t>
      </w:r>
      <w:r w:rsidR="00755FA0" w:rsidRPr="00815395">
        <w:t>DON’T KNOW</w:t>
      </w:r>
      <w:r w:rsidR="00755FA0">
        <w:t>’</w:t>
      </w:r>
      <w:r w:rsidR="00755FA0" w:rsidRPr="00815395">
        <w:t xml:space="preserve">, skip to </w:t>
      </w:r>
      <w:r w:rsidR="001E4142">
        <w:t xml:space="preserve">item </w:t>
      </w:r>
      <w:r w:rsidR="006E6892">
        <w:t>535.</w:t>
      </w:r>
    </w:p>
    <w:p w14:paraId="461653E3" w14:textId="3DE614EC" w:rsidR="00755FA0" w:rsidRDefault="00755FA0" w:rsidP="00B14840">
      <w:pPr>
        <w:pStyle w:val="Heading4"/>
      </w:pPr>
      <w:r w:rsidRPr="00815395">
        <w:lastRenderedPageBreak/>
        <w:t xml:space="preserve">Item </w:t>
      </w:r>
      <w:r w:rsidR="006E6892">
        <w:t>534</w:t>
      </w:r>
      <w:r w:rsidR="00B14840">
        <w:t>,</w:t>
      </w:r>
      <w:r w:rsidRPr="00815395">
        <w:t xml:space="preserve"> </w:t>
      </w:r>
      <w:r w:rsidR="00716A1A">
        <w:t>“</w:t>
      </w:r>
      <w:r w:rsidRPr="00815395">
        <w:t>How many times yesterday during the day or at night did [CHILD’S NAME] consume any yogurt?</w:t>
      </w:r>
      <w:r w:rsidR="00716A1A">
        <w:t>”</w:t>
      </w:r>
    </w:p>
    <w:p w14:paraId="5F5A3916" w14:textId="21B1B39A" w:rsidR="00755FA0" w:rsidRPr="00815395" w:rsidRDefault="00755FA0" w:rsidP="00BA4227">
      <w:pPr>
        <w:pStyle w:val="BodyText0"/>
      </w:pPr>
      <w:r w:rsidRPr="00815395">
        <w:t xml:space="preserve">Ask the </w:t>
      </w:r>
      <w:r>
        <w:t>question</w:t>
      </w:r>
      <w:r w:rsidR="00716A1A">
        <w:t xml:space="preserve"> using the child’s name</w:t>
      </w:r>
      <w:r>
        <w:t xml:space="preserve"> and r</w:t>
      </w:r>
      <w:r w:rsidRPr="00815395">
        <w:t>ecord the response.</w:t>
      </w:r>
    </w:p>
    <w:p w14:paraId="56AA8C98" w14:textId="0FD46290" w:rsidR="00755FA0" w:rsidRDefault="00755FA0" w:rsidP="00FA16C3">
      <w:pPr>
        <w:pStyle w:val="Heading4"/>
      </w:pPr>
      <w:r w:rsidRPr="00815395">
        <w:t xml:space="preserve">Item </w:t>
      </w:r>
      <w:r w:rsidR="00716A1A">
        <w:t>535</w:t>
      </w:r>
      <w:r w:rsidR="00FA16C3">
        <w:t>,</w:t>
      </w:r>
      <w:r w:rsidRPr="00815395">
        <w:t xml:space="preserve"> </w:t>
      </w:r>
      <w:r>
        <w:t>“</w:t>
      </w:r>
      <w:r w:rsidRPr="00815395">
        <w:t>Did [CHILD’S NAME] have any thin porridge?</w:t>
      </w:r>
      <w:r>
        <w:t>”</w:t>
      </w:r>
    </w:p>
    <w:p w14:paraId="29DCDD9D" w14:textId="15D3347B" w:rsidR="00755FA0" w:rsidRPr="00CC2642" w:rsidRDefault="00755FA0" w:rsidP="00FA16C3">
      <w:pPr>
        <w:pStyle w:val="BodyText0"/>
      </w:pPr>
      <w:r w:rsidRPr="00815395">
        <w:rPr>
          <w:b/>
        </w:rPr>
        <w:t xml:space="preserve">Porridge </w:t>
      </w:r>
      <w:r w:rsidRPr="00815395">
        <w:t>is a hot dish of cereal grains or ground legumes (such as peas and beans), cooked in milk or water</w:t>
      </w:r>
      <w:r w:rsidRPr="00CC2642">
        <w:t>.</w:t>
      </w:r>
      <w:r w:rsidR="00143A16">
        <w:t xml:space="preserve"> </w:t>
      </w:r>
    </w:p>
    <w:p w14:paraId="2D93EF6B" w14:textId="3039A03E" w:rsidR="00755FA0" w:rsidRPr="00815395" w:rsidRDefault="00755FA0" w:rsidP="00BA4227">
      <w:pPr>
        <w:pStyle w:val="BodyText0"/>
      </w:pPr>
      <w:r w:rsidRPr="00815395">
        <w:t xml:space="preserve">Ask the respondent, “Did </w:t>
      </w:r>
      <w:r w:rsidR="00CC60F0">
        <w:t xml:space="preserve">[CHILD’S NAME] </w:t>
      </w:r>
      <w:r w:rsidRPr="00815395">
        <w:t>have any thin porridge yesterday during the day or at night?”</w:t>
      </w:r>
      <w:r w:rsidR="00143A16">
        <w:t xml:space="preserve"> </w:t>
      </w:r>
      <w:r w:rsidR="001E4142">
        <w:t>and record the response</w:t>
      </w:r>
      <w:r w:rsidR="00CC60F0">
        <w:t xml:space="preserve">. </w:t>
      </w:r>
      <w:r w:rsidRPr="00CC2642">
        <w:t>It is important to differentiate between thin or semi-sol</w:t>
      </w:r>
      <w:r>
        <w:t>i</w:t>
      </w:r>
      <w:r w:rsidRPr="00CC2642">
        <w:t xml:space="preserve">d </w:t>
      </w:r>
      <w:r>
        <w:t xml:space="preserve">since thickness </w:t>
      </w:r>
      <w:r w:rsidRPr="00CC2642">
        <w:t xml:space="preserve">may indicate the </w:t>
      </w:r>
      <w:r>
        <w:t xml:space="preserve">amount </w:t>
      </w:r>
      <w:r w:rsidRPr="00CC2642">
        <w:t>of nutrition being provided.</w:t>
      </w:r>
      <w:r w:rsidR="00143A16">
        <w:t xml:space="preserve"> </w:t>
      </w:r>
      <w:r>
        <w:t>Tell the respondent that t</w:t>
      </w:r>
      <w:r w:rsidRPr="00CC2642">
        <w:t>hin porridge will pour off a spoon and semi-solid porridge will stick to the spoon.</w:t>
      </w:r>
    </w:p>
    <w:p w14:paraId="106FB16C" w14:textId="63FC22CC" w:rsidR="00755FA0" w:rsidRDefault="00755FA0" w:rsidP="00FA16C3">
      <w:pPr>
        <w:pStyle w:val="Heading4"/>
      </w:pPr>
      <w:r w:rsidRPr="00815395">
        <w:t xml:space="preserve">Item </w:t>
      </w:r>
      <w:r w:rsidR="00716A1A">
        <w:t>536</w:t>
      </w:r>
      <w:r w:rsidR="00FA16C3">
        <w:t>,</w:t>
      </w:r>
      <w:r w:rsidRPr="00815395">
        <w:t xml:space="preserve"> </w:t>
      </w:r>
      <w:r>
        <w:t>“</w:t>
      </w:r>
      <w:r w:rsidRPr="00815395">
        <w:t>Any other liquids such as [</w:t>
      </w:r>
      <w:commentRangeStart w:id="90"/>
      <w:r w:rsidRPr="00260FC5">
        <w:rPr>
          <w:highlight w:val="yellow"/>
        </w:rPr>
        <w:t>list</w:t>
      </w:r>
      <w:commentRangeEnd w:id="90"/>
      <w:r w:rsidR="00260FC5">
        <w:rPr>
          <w:rStyle w:val="CommentReference"/>
          <w:b w:val="0"/>
        </w:rPr>
        <w:commentReference w:id="90"/>
      </w:r>
      <w:r w:rsidRPr="00260FC5">
        <w:rPr>
          <w:highlight w:val="yellow"/>
        </w:rPr>
        <w:t xml:space="preserve"> other water-based liquids available in the local setting</w:t>
      </w:r>
      <w:r w:rsidRPr="00815395">
        <w:t>]?</w:t>
      </w:r>
      <w:r>
        <w:t>”</w:t>
      </w:r>
    </w:p>
    <w:p w14:paraId="27F62A8B" w14:textId="3DA7E110" w:rsidR="00755FA0" w:rsidRPr="00815395" w:rsidRDefault="00755FA0" w:rsidP="00BA4227">
      <w:pPr>
        <w:pStyle w:val="BodyText0"/>
      </w:pPr>
      <w:r w:rsidRPr="00815395">
        <w:t xml:space="preserve">Ask the </w:t>
      </w:r>
      <w:r w:rsidR="00CC60F0">
        <w:t xml:space="preserve">respondent, “Did [CHILD’S NAME] have any other liquids such as </w:t>
      </w:r>
      <w:r w:rsidR="00CC60F0" w:rsidRPr="00815395">
        <w:t>[</w:t>
      </w:r>
      <w:r w:rsidR="00CC60F0" w:rsidRPr="00ED342C">
        <w:rPr>
          <w:highlight w:val="yellow"/>
        </w:rPr>
        <w:t>list other water-based liquids available in the local setting</w:t>
      </w:r>
      <w:r w:rsidR="00CC60F0" w:rsidRPr="00815395">
        <w:t>]</w:t>
      </w:r>
      <w:r w:rsidR="00CC60F0">
        <w:t xml:space="preserve"> yesterday during the day or at night?”</w:t>
      </w:r>
      <w:r>
        <w:t xml:space="preserve"> and r</w:t>
      </w:r>
      <w:r w:rsidRPr="00815395">
        <w:t>ecord the response.</w:t>
      </w:r>
    </w:p>
    <w:p w14:paraId="6528D651" w14:textId="7142BD6D" w:rsidR="00755FA0" w:rsidRDefault="00755FA0" w:rsidP="00FA16C3">
      <w:pPr>
        <w:pStyle w:val="Heading4"/>
      </w:pPr>
      <w:r w:rsidRPr="00815395">
        <w:t xml:space="preserve">Item </w:t>
      </w:r>
      <w:r w:rsidR="00716A1A">
        <w:t>537</w:t>
      </w:r>
      <w:r w:rsidR="00FA16C3">
        <w:t>,</w:t>
      </w:r>
      <w:r w:rsidRPr="00815395">
        <w:t xml:space="preserve"> </w:t>
      </w:r>
      <w:r w:rsidRPr="00631518">
        <w:t>“Any other liquids?”</w:t>
      </w:r>
    </w:p>
    <w:p w14:paraId="6AB2BC29" w14:textId="36E98990" w:rsidR="00755FA0" w:rsidRPr="00815395" w:rsidRDefault="00755FA0" w:rsidP="00BA4227">
      <w:pPr>
        <w:pStyle w:val="BodyText0"/>
      </w:pPr>
      <w:r w:rsidRPr="00815395">
        <w:t xml:space="preserve">Ask the </w:t>
      </w:r>
      <w:r w:rsidR="00CC60F0">
        <w:t xml:space="preserve">respondent, “Did [CHILD’S NAME] have any other liquids yesterday during the day or at night?” </w:t>
      </w:r>
      <w:r>
        <w:t>and r</w:t>
      </w:r>
      <w:r w:rsidRPr="00815395">
        <w:t>ecord the response.</w:t>
      </w:r>
    </w:p>
    <w:p w14:paraId="4773BFF4" w14:textId="058E2D5B" w:rsidR="00755FA0" w:rsidRDefault="00755FA0" w:rsidP="00FA16C3">
      <w:pPr>
        <w:pStyle w:val="Heading4"/>
      </w:pPr>
      <w:r w:rsidRPr="00815395">
        <w:t xml:space="preserve">Items </w:t>
      </w:r>
      <w:r w:rsidR="00192A3D">
        <w:t>538</w:t>
      </w:r>
      <w:r w:rsidRPr="00815395">
        <w:t xml:space="preserve"> th</w:t>
      </w:r>
      <w:r w:rsidR="00192A3D">
        <w:t>r</w:t>
      </w:r>
      <w:r w:rsidRPr="00815395">
        <w:t xml:space="preserve">ough </w:t>
      </w:r>
      <w:r w:rsidR="00192A3D">
        <w:t>560</w:t>
      </w:r>
      <w:r w:rsidR="00FA16C3">
        <w:t>,</w:t>
      </w:r>
      <w:r w:rsidR="00EC4822">
        <w:t xml:space="preserve"> </w:t>
      </w:r>
      <w:r w:rsidR="00FA16C3">
        <w:t>C</w:t>
      </w:r>
      <w:r w:rsidR="00FA16C3" w:rsidRPr="005F7EDC">
        <w:t>hildren’s dietary diversity</w:t>
      </w:r>
    </w:p>
    <w:p w14:paraId="3E97C65D" w14:textId="384F17E1" w:rsidR="00755FA0" w:rsidRDefault="00BA4227" w:rsidP="00BA4227">
      <w:pPr>
        <w:pStyle w:val="BodyText0"/>
      </w:pPr>
      <w:r>
        <w:rPr>
          <w:b/>
        </w:rPr>
        <w:t>Purpose:</w:t>
      </w:r>
      <w:r w:rsidR="00755FA0" w:rsidRPr="00815395">
        <w:t xml:space="preserve"> to collect information about the child’s consumption of all other foods, as u</w:t>
      </w:r>
      <w:r w:rsidR="005F7EDC">
        <w:t xml:space="preserve">sually found in a diverse diet, </w:t>
      </w:r>
      <w:r w:rsidR="000D234C">
        <w:t>during the day and night before the survey.</w:t>
      </w:r>
    </w:p>
    <w:p w14:paraId="575C65D5" w14:textId="13C7C4C0" w:rsidR="00755FA0" w:rsidRPr="00815395" w:rsidRDefault="005F7EDC" w:rsidP="00FA16C3">
      <w:pPr>
        <w:pStyle w:val="BodyText0"/>
      </w:pPr>
      <w:r w:rsidRPr="00631518">
        <w:rPr>
          <w:b/>
        </w:rPr>
        <w:t>STEP I.</w:t>
      </w:r>
      <w:r>
        <w:t xml:space="preserve"> </w:t>
      </w:r>
      <w:r w:rsidR="00755FA0" w:rsidRPr="00815395">
        <w:t>Read the introductory statement</w:t>
      </w:r>
      <w:r w:rsidR="00EC4822">
        <w:t xml:space="preserve"> to this section of questions on children’s dietary diversity:</w:t>
      </w:r>
      <w:r w:rsidR="00755FA0" w:rsidRPr="00815395">
        <w:t xml:space="preserve"> “Now I</w:t>
      </w:r>
      <w:r w:rsidR="00EC4822">
        <w:t xml:space="preserve"> woul</w:t>
      </w:r>
      <w:r w:rsidR="00755FA0" w:rsidRPr="00815395">
        <w:t xml:space="preserve">d like to ask you to </w:t>
      </w:r>
      <w:r w:rsidR="00192A3D">
        <w:t xml:space="preserve">tell me about the foods and drinks </w:t>
      </w:r>
      <w:r w:rsidR="00755FA0" w:rsidRPr="00815395">
        <w:t xml:space="preserve">that [CHILD’S NAME] </w:t>
      </w:r>
      <w:r w:rsidR="00192A3D">
        <w:t xml:space="preserve">consumed </w:t>
      </w:r>
      <w:r w:rsidR="00755FA0" w:rsidRPr="00815395">
        <w:t>yesterday during the day or night, whether [</w:t>
      </w:r>
      <w:r w:rsidR="00192A3D">
        <w:t>CHILD’S NAME</w:t>
      </w:r>
      <w:r w:rsidR="00755FA0" w:rsidRPr="00815395">
        <w:t>] ate it while at home</w:t>
      </w:r>
      <w:r w:rsidR="00192A3D">
        <w:t xml:space="preserve"> any</w:t>
      </w:r>
      <w:r w:rsidR="00755FA0" w:rsidRPr="00815395">
        <w:t>where else.</w:t>
      </w:r>
      <w:r w:rsidR="00192A3D">
        <w:t xml:space="preserve"> Please include all foods and drinks, any snacks or small meals, as well as any main meals.</w:t>
      </w:r>
      <w:r w:rsidR="00755FA0" w:rsidRPr="00815395">
        <w:t>”</w:t>
      </w:r>
      <w:r w:rsidR="00143A16">
        <w:t xml:space="preserve"> </w:t>
      </w:r>
    </w:p>
    <w:p w14:paraId="4D1FA110" w14:textId="7157F84F" w:rsidR="00755FA0" w:rsidRPr="00815395" w:rsidRDefault="00360AA8" w:rsidP="00FA16C3">
      <w:pPr>
        <w:pStyle w:val="BodyText0"/>
      </w:pPr>
      <w:r>
        <w:t>A</w:t>
      </w:r>
      <w:r w:rsidR="00755FA0" w:rsidRPr="00815395">
        <w:t>sk the respondent to tell yo</w:t>
      </w:r>
      <w:r w:rsidR="00755FA0">
        <w:t xml:space="preserve">u everything the child ate </w:t>
      </w:r>
      <w:r w:rsidR="00755FA0" w:rsidRPr="00815395">
        <w:t>the previous day, starting when the child woke up until the child went to sleep until the next day.</w:t>
      </w:r>
      <w:r w:rsidR="00143A16">
        <w:t xml:space="preserve"> </w:t>
      </w:r>
      <w:r w:rsidR="00755FA0" w:rsidRPr="00815395">
        <w:t xml:space="preserve">Probe </w:t>
      </w:r>
      <w:r>
        <w:t xml:space="preserve">the respondent </w:t>
      </w:r>
      <w:r w:rsidR="00755FA0" w:rsidRPr="00815395">
        <w:t xml:space="preserve">for anything else </w:t>
      </w:r>
      <w:r>
        <w:t>the child ate</w:t>
      </w:r>
      <w:r w:rsidR="00755FA0" w:rsidRPr="00815395">
        <w:t xml:space="preserve"> until the respondent has no further answer.</w:t>
      </w:r>
      <w:r w:rsidR="00143A16">
        <w:t xml:space="preserve"> </w:t>
      </w:r>
      <w:r w:rsidR="00755FA0" w:rsidRPr="00815395">
        <w:t xml:space="preserve">Always use the child’s name to make certain the respondent is recalling the information </w:t>
      </w:r>
      <w:r>
        <w:t xml:space="preserve">for </w:t>
      </w:r>
      <w:r w:rsidR="00755FA0" w:rsidRPr="00815395">
        <w:t>only that child.</w:t>
      </w:r>
      <w:r w:rsidR="00143A16">
        <w:t xml:space="preserve"> </w:t>
      </w:r>
    </w:p>
    <w:p w14:paraId="244C3E20" w14:textId="1B708240" w:rsidR="0054498E" w:rsidRPr="00815395" w:rsidRDefault="0054498E" w:rsidP="00FA16C3">
      <w:pPr>
        <w:pStyle w:val="BodyText0"/>
      </w:pPr>
      <w:r w:rsidRPr="00815395">
        <w:t xml:space="preserve">Begin by asking the respondent to think back </w:t>
      </w:r>
      <w:r>
        <w:t xml:space="preserve">to </w:t>
      </w:r>
      <w:r w:rsidRPr="00815395">
        <w:t xml:space="preserve">when </w:t>
      </w:r>
      <w:r>
        <w:t xml:space="preserve">the child </w:t>
      </w:r>
      <w:r w:rsidRPr="00815395">
        <w:t xml:space="preserve">first woke up the previous </w:t>
      </w:r>
      <w:proofErr w:type="gramStart"/>
      <w:r w:rsidRPr="00815395">
        <w:t>day</w:t>
      </w:r>
      <w:r w:rsidR="002C752F">
        <w:t>,</w:t>
      </w:r>
      <w:r w:rsidRPr="00815395">
        <w:t xml:space="preserve"> and</w:t>
      </w:r>
      <w:proofErr w:type="gramEnd"/>
      <w:r w:rsidRPr="00815395">
        <w:t xml:space="preserve"> </w:t>
      </w:r>
      <w:r w:rsidR="002C752F">
        <w:t xml:space="preserve">remember </w:t>
      </w:r>
      <w:r w:rsidRPr="00815395">
        <w:t xml:space="preserve">if she </w:t>
      </w:r>
      <w:r>
        <w:t xml:space="preserve">or he </w:t>
      </w:r>
      <w:r w:rsidRPr="00815395">
        <w:t>ate anything.</w:t>
      </w:r>
      <w:r>
        <w:t xml:space="preserve"> Say</w:t>
      </w:r>
      <w:r w:rsidR="00406C6F">
        <w:t>:</w:t>
      </w:r>
      <w:r>
        <w:t xml:space="preserve"> </w:t>
      </w:r>
      <w:r w:rsidRPr="00815395">
        <w:t xml:space="preserve">“Think about when </w:t>
      </w:r>
      <w:r>
        <w:t>[CHILD’S NAME]</w:t>
      </w:r>
      <w:r w:rsidRPr="00815395">
        <w:t xml:space="preserve"> first woke up yesterday. Did </w:t>
      </w:r>
      <w:r>
        <w:t>[CHILD’S NAME]</w:t>
      </w:r>
      <w:r w:rsidRPr="00815395">
        <w:t xml:space="preserve"> eat </w:t>
      </w:r>
      <w:r>
        <w:t xml:space="preserve">or drink </w:t>
      </w:r>
      <w:r w:rsidRPr="00815395">
        <w:t>anything at that time?”</w:t>
      </w:r>
      <w:r>
        <w:t xml:space="preserve"> </w:t>
      </w:r>
      <w:r w:rsidRPr="00815395">
        <w:t>If the respondent answers</w:t>
      </w:r>
      <w:r w:rsidR="000D234C">
        <w:t>,</w:t>
      </w:r>
      <w:r w:rsidRPr="00815395">
        <w:t xml:space="preserve"> </w:t>
      </w:r>
      <w:r w:rsidR="00406C6F">
        <w:t>“Yes</w:t>
      </w:r>
      <w:r w:rsidRPr="00815395">
        <w:t>,</w:t>
      </w:r>
      <w:r w:rsidR="00406C6F">
        <w:t>”</w:t>
      </w:r>
      <w:r w:rsidRPr="00815395">
        <w:t xml:space="preserve"> ask her to list all the items </w:t>
      </w:r>
      <w:r w:rsidR="002C752F">
        <w:t>the child</w:t>
      </w:r>
      <w:r w:rsidRPr="00815395">
        <w:t xml:space="preserve"> ate at that time.</w:t>
      </w:r>
      <w:r>
        <w:t xml:space="preserve"> </w:t>
      </w:r>
      <w:r w:rsidRPr="00815395">
        <w:t>Continue probing</w:t>
      </w:r>
      <w:r>
        <w:t xml:space="preserve"> by asking</w:t>
      </w:r>
      <w:r w:rsidR="00406C6F">
        <w:t>:</w:t>
      </w:r>
      <w:r w:rsidRPr="00815395">
        <w:t xml:space="preserve"> “Anything else</w:t>
      </w:r>
      <w:r>
        <w:t>?</w:t>
      </w:r>
      <w:r w:rsidRPr="00815395">
        <w:t>” until the respondent says there is nothing else.</w:t>
      </w:r>
    </w:p>
    <w:p w14:paraId="774392FB" w14:textId="32254F16" w:rsidR="002B7FD6" w:rsidRDefault="002B7FD6" w:rsidP="00FA16C3">
      <w:pPr>
        <w:pStyle w:val="BodyText0"/>
      </w:pPr>
      <w:r w:rsidRPr="00815395">
        <w:t xml:space="preserve">As the respondent recalls the foods </w:t>
      </w:r>
      <w:r w:rsidR="000D234C">
        <w:t>that the child ate</w:t>
      </w:r>
      <w:r w:rsidRPr="00815395">
        <w:t xml:space="preserve">, </w:t>
      </w:r>
      <w:r>
        <w:t>select</w:t>
      </w:r>
      <w:r w:rsidRPr="00815395">
        <w:t xml:space="preserve"> </w:t>
      </w:r>
      <w:r>
        <w:t>‘</w:t>
      </w:r>
      <w:r w:rsidR="00286FF5">
        <w:t>1’ (</w:t>
      </w:r>
      <w:r>
        <w:t>YES</w:t>
      </w:r>
      <w:r w:rsidR="00286FF5">
        <w:t>)</w:t>
      </w:r>
      <w:r>
        <w:t xml:space="preserve"> for </w:t>
      </w:r>
      <w:r w:rsidRPr="00815395">
        <w:t xml:space="preserve">the corresponding food </w:t>
      </w:r>
      <w:r w:rsidR="00406C6F">
        <w:t xml:space="preserve">categories </w:t>
      </w:r>
      <w:r w:rsidRPr="00815395">
        <w:t xml:space="preserve">among items </w:t>
      </w:r>
      <w:r>
        <w:t>539</w:t>
      </w:r>
      <w:r w:rsidR="002C752F">
        <w:t>–</w:t>
      </w:r>
      <w:r>
        <w:t>559</w:t>
      </w:r>
      <w:r w:rsidRPr="00815395">
        <w:t>.</w:t>
      </w:r>
      <w:r>
        <w:t xml:space="preserve"> A respondent may mention foods from the same food </w:t>
      </w:r>
      <w:r w:rsidR="00406C6F">
        <w:t xml:space="preserve">category </w:t>
      </w:r>
      <w:r>
        <w:t>more than once</w:t>
      </w:r>
      <w:r w:rsidR="002C752F">
        <w:t>. You need to enter</w:t>
      </w:r>
      <w:r>
        <w:t xml:space="preserve"> ‘YES’ only for the first mention. For example, a respondent may report </w:t>
      </w:r>
      <w:r>
        <w:lastRenderedPageBreak/>
        <w:t>that the child ate mango for breakfast</w:t>
      </w:r>
      <w:r w:rsidR="002C752F">
        <w:t>.</w:t>
      </w:r>
      <w:r>
        <w:t xml:space="preserve"> </w:t>
      </w:r>
      <w:r w:rsidR="002C752F">
        <w:t>Y</w:t>
      </w:r>
      <w:r>
        <w:t xml:space="preserve">ou would record ‘YES’ for that </w:t>
      </w:r>
      <w:r w:rsidR="002C752F">
        <w:t xml:space="preserve">food </w:t>
      </w:r>
      <w:r>
        <w:t xml:space="preserve">group. </w:t>
      </w:r>
      <w:r w:rsidR="002C752F">
        <w:t>Later s</w:t>
      </w:r>
      <w:r>
        <w:t xml:space="preserve">he may report that the child ate some papaya as a snack in the afternoon. Because you have already entered ‘YES’ for the mango for the vitamin A-rich fruits group, you do not need </w:t>
      </w:r>
      <w:r w:rsidR="002C752F">
        <w:t xml:space="preserve">to </w:t>
      </w:r>
      <w:r>
        <w:t xml:space="preserve">enter ‘YES’ again for the papaya. </w:t>
      </w:r>
      <w:r w:rsidRPr="00BB39DE">
        <w:t xml:space="preserve">If </w:t>
      </w:r>
      <w:r w:rsidR="002C752F">
        <w:t xml:space="preserve">the respondent mentions </w:t>
      </w:r>
      <w:r w:rsidRPr="00BB39DE">
        <w:t xml:space="preserve">any food </w:t>
      </w:r>
      <w:r w:rsidR="002C752F">
        <w:t>that</w:t>
      </w:r>
      <w:r w:rsidRPr="00BB39DE">
        <w:t xml:space="preserve"> is not listed in any of the food </w:t>
      </w:r>
      <w:r w:rsidR="00406C6F" w:rsidRPr="00BB39DE">
        <w:t>categories, select item 560 (</w:t>
      </w:r>
      <w:r w:rsidRPr="00BB39DE">
        <w:t xml:space="preserve">ANY OTHER FOODS) and enter the </w:t>
      </w:r>
      <w:r w:rsidR="000D234C" w:rsidRPr="00BB39DE">
        <w:t xml:space="preserve">name of the </w:t>
      </w:r>
      <w:r w:rsidRPr="00BB39DE">
        <w:t xml:space="preserve">food in the </w:t>
      </w:r>
      <w:r w:rsidR="00406C6F" w:rsidRPr="00BB39DE">
        <w:t>field</w:t>
      </w:r>
      <w:r w:rsidRPr="00BB39DE">
        <w:t>.</w:t>
      </w:r>
    </w:p>
    <w:p w14:paraId="766AA4AF" w14:textId="5C57D60F" w:rsidR="002B7FD6" w:rsidRDefault="002B7FD6" w:rsidP="00FA16C3">
      <w:pPr>
        <w:pStyle w:val="BodyText0"/>
      </w:pPr>
      <w:r w:rsidRPr="00BB39DE">
        <w:t>If the respondent mentions a mixed dish like porridge, sauce, or stew, ask her about the ingredients in that mixed dish. Ask</w:t>
      </w:r>
      <w:r w:rsidR="00406C6F" w:rsidRPr="00BB39DE">
        <w:t>:</w:t>
      </w:r>
      <w:r w:rsidRPr="00BB39DE">
        <w:t xml:space="preserve"> “What ingredients were in that [mixed dish]?” Probe further</w:t>
      </w:r>
      <w:r w:rsidR="002C752F">
        <w:t xml:space="preserve"> by asking</w:t>
      </w:r>
      <w:r w:rsidRPr="00BB39DE">
        <w:t xml:space="preserve"> “Anything else</w:t>
      </w:r>
      <w:r w:rsidR="00406C6F" w:rsidRPr="00BB39DE">
        <w:t>?</w:t>
      </w:r>
      <w:r w:rsidRPr="00BB39DE">
        <w:t>” and select ‘</w:t>
      </w:r>
      <w:r w:rsidR="00286FF5" w:rsidRPr="00BB39DE">
        <w:t>1’ (</w:t>
      </w:r>
      <w:r w:rsidRPr="00BB39DE">
        <w:t>YES</w:t>
      </w:r>
      <w:r w:rsidR="00286FF5" w:rsidRPr="00BB39DE">
        <w:t>)</w:t>
      </w:r>
      <w:r w:rsidRPr="00BB39DE">
        <w:t xml:space="preserve"> next to the food </w:t>
      </w:r>
      <w:r w:rsidR="00406C6F" w:rsidRPr="00BB39DE">
        <w:t xml:space="preserve">category </w:t>
      </w:r>
      <w:r w:rsidRPr="00BB39DE">
        <w:t xml:space="preserve">with each ingredient. Continue to probe for all foods and seasonings until the respondent says there is nothing else. </w:t>
      </w:r>
    </w:p>
    <w:p w14:paraId="15B8EF71" w14:textId="5CEA72CE" w:rsidR="00286FF5" w:rsidRPr="00BB39DE" w:rsidRDefault="002B7FD6" w:rsidP="00FA16C3">
      <w:pPr>
        <w:pStyle w:val="BodyText0"/>
      </w:pPr>
      <w:r w:rsidRPr="00BB39DE">
        <w:rPr>
          <w:bCs/>
        </w:rPr>
        <w:t>Foods in small amounts (less than a teaspoon) or used as seasonings should be listed as condiments</w:t>
      </w:r>
      <w:r w:rsidR="00406C6F" w:rsidRPr="00BB39DE">
        <w:rPr>
          <w:bCs/>
        </w:rPr>
        <w:t xml:space="preserve"> (item 557)</w:t>
      </w:r>
      <w:r w:rsidRPr="00BB39DE">
        <w:rPr>
          <w:bCs/>
        </w:rPr>
        <w:t xml:space="preserve">. </w:t>
      </w:r>
      <w:r w:rsidR="002C752F">
        <w:t>I</w:t>
      </w:r>
      <w:r w:rsidR="00286FF5" w:rsidRPr="00BB39DE">
        <w:t xml:space="preserve">tems 548 and 549 refer to </w:t>
      </w:r>
      <w:r w:rsidR="002C752F">
        <w:rPr>
          <w:b/>
        </w:rPr>
        <w:t>only</w:t>
      </w:r>
      <w:r w:rsidR="002C752F" w:rsidRPr="00BB39DE">
        <w:t xml:space="preserve"> </w:t>
      </w:r>
      <w:r w:rsidR="00406C6F" w:rsidRPr="00BB39DE">
        <w:t xml:space="preserve">local </w:t>
      </w:r>
      <w:r w:rsidR="00286FF5" w:rsidRPr="00BB39DE">
        <w:t>wildlife</w:t>
      </w:r>
      <w:r w:rsidR="000D234C" w:rsidRPr="00BB39DE">
        <w:t xml:space="preserve"> that is commonly consumed</w:t>
      </w:r>
      <w:r w:rsidR="00286FF5" w:rsidRPr="00BB39DE">
        <w:t>.</w:t>
      </w:r>
      <w:r w:rsidR="002C752F">
        <w:t xml:space="preserve"> </w:t>
      </w:r>
      <w:r w:rsidR="00286FF5" w:rsidRPr="00BB39DE">
        <w:t xml:space="preserve">Item 554 refers to </w:t>
      </w:r>
      <w:r w:rsidR="00286FF5" w:rsidRPr="00BB39DE">
        <w:rPr>
          <w:b/>
        </w:rPr>
        <w:t>liquid</w:t>
      </w:r>
      <w:r w:rsidR="00286FF5" w:rsidRPr="00BB39DE">
        <w:t xml:space="preserve"> yogurt and should, therefore, not be counted for solid, semi-solid, or soft foods.</w:t>
      </w:r>
    </w:p>
    <w:p w14:paraId="4A335682" w14:textId="13036F95" w:rsidR="002B7FD6" w:rsidRDefault="00144D18" w:rsidP="00FA16C3">
      <w:pPr>
        <w:pStyle w:val="BodyText0"/>
      </w:pPr>
      <w:r>
        <w:t>Continue in</w:t>
      </w:r>
      <w:r w:rsidR="002B7FD6">
        <w:t xml:space="preserve"> a similar manner to ask about food or drink </w:t>
      </w:r>
      <w:r w:rsidR="002C752F">
        <w:t xml:space="preserve">the child </w:t>
      </w:r>
      <w:r w:rsidR="002B7FD6">
        <w:t>consumed throughout the rest of the day using the following questions:</w:t>
      </w:r>
      <w:r w:rsidR="002C752F">
        <w:t xml:space="preserve"> </w:t>
      </w:r>
      <w:r w:rsidR="00286FF5" w:rsidRPr="00815395">
        <w:t xml:space="preserve">“Did </w:t>
      </w:r>
      <w:r w:rsidR="00286FF5">
        <w:t xml:space="preserve">[CHILD’S NAME] </w:t>
      </w:r>
      <w:r w:rsidR="00286FF5" w:rsidRPr="00815395">
        <w:t xml:space="preserve">eat </w:t>
      </w:r>
      <w:r>
        <w:t xml:space="preserve">or drink </w:t>
      </w:r>
      <w:r w:rsidR="00286FF5" w:rsidRPr="00815395">
        <w:t xml:space="preserve">anything </w:t>
      </w:r>
      <w:r w:rsidR="00286FF5">
        <w:t>later in the morning</w:t>
      </w:r>
      <w:r w:rsidR="00286FF5" w:rsidRPr="00815395">
        <w:t>?”</w:t>
      </w:r>
      <w:r w:rsidR="002C752F">
        <w:t xml:space="preserve"> </w:t>
      </w:r>
      <w:r w:rsidR="002B7FD6">
        <w:t>“Did [CHILD’S NAME] eat or drink anything at mid-day?”</w:t>
      </w:r>
      <w:r w:rsidR="002C752F">
        <w:t xml:space="preserve"> </w:t>
      </w:r>
      <w:r w:rsidR="002B7FD6">
        <w:t>“Did [CHILD’S NAME] eat or drink anything during the afternoon?”</w:t>
      </w:r>
      <w:r w:rsidR="002C752F">
        <w:t xml:space="preserve"> </w:t>
      </w:r>
      <w:r w:rsidR="002B7FD6">
        <w:t>“Did [CHILD’S NAME] eat or drink anything in the evening?”</w:t>
      </w:r>
      <w:r w:rsidR="002C752F">
        <w:t xml:space="preserve"> </w:t>
      </w:r>
      <w:r w:rsidR="002B7FD6">
        <w:t>“Did [CHILD’S NAME] eat or drink anything in the evening before going to bed or during the night?”</w:t>
      </w:r>
    </w:p>
    <w:p w14:paraId="2E8A8548" w14:textId="6C71E7E5" w:rsidR="002B7FD6" w:rsidRDefault="002B7FD6" w:rsidP="00FA16C3">
      <w:pPr>
        <w:pStyle w:val="BodyText0"/>
      </w:pPr>
      <w:r>
        <w:t>For each question</w:t>
      </w:r>
      <w:r w:rsidRPr="00815395">
        <w:t xml:space="preserve"> </w:t>
      </w:r>
      <w:r>
        <w:t>th</w:t>
      </w:r>
      <w:r w:rsidR="00144D18">
        <w:t>e respondent answers “</w:t>
      </w:r>
      <w:r w:rsidR="002C752F">
        <w:t>YES</w:t>
      </w:r>
      <w:r w:rsidRPr="00815395">
        <w:t>,</w:t>
      </w:r>
      <w:r w:rsidR="00144D18">
        <w:t>”</w:t>
      </w:r>
      <w:r w:rsidRPr="00815395">
        <w:t xml:space="preserve"> ask her to list all the items </w:t>
      </w:r>
      <w:r>
        <w:t>the child</w:t>
      </w:r>
      <w:r w:rsidRPr="00815395">
        <w:t xml:space="preserve"> ate at that time. Continue probing</w:t>
      </w:r>
      <w:r>
        <w:t xml:space="preserve"> by asking</w:t>
      </w:r>
      <w:r w:rsidRPr="00815395">
        <w:t xml:space="preserve"> “Anything else</w:t>
      </w:r>
      <w:r>
        <w:t>?</w:t>
      </w:r>
      <w:r w:rsidRPr="00815395">
        <w:t>” until the respondent says there is nothing else.</w:t>
      </w:r>
      <w:r>
        <w:t xml:space="preserve"> </w:t>
      </w:r>
    </w:p>
    <w:p w14:paraId="7B487656" w14:textId="55F3F765" w:rsidR="002B7FD6" w:rsidRDefault="002B7FD6" w:rsidP="00FA16C3">
      <w:pPr>
        <w:pStyle w:val="BodyText0"/>
      </w:pPr>
      <w:r w:rsidRPr="00815395">
        <w:t>If the respondent mentions any food items</w:t>
      </w:r>
      <w:r w:rsidR="00144D18">
        <w:t xml:space="preserve"> in any additional food categories</w:t>
      </w:r>
      <w:r w:rsidR="00ED342C">
        <w:t xml:space="preserve"> – </w:t>
      </w:r>
      <w:r w:rsidR="002C752F">
        <w:t>that is</w:t>
      </w:r>
      <w:r w:rsidR="00ED342C">
        <w:t>,</w:t>
      </w:r>
      <w:r w:rsidR="000D234C">
        <w:t xml:space="preserve"> </w:t>
      </w:r>
      <w:r w:rsidR="000D234C" w:rsidRPr="00DB780F">
        <w:t xml:space="preserve">food </w:t>
      </w:r>
      <w:r w:rsidR="000D234C">
        <w:t xml:space="preserve">categories </w:t>
      </w:r>
      <w:r w:rsidR="000D234C" w:rsidRPr="00DB780F">
        <w:t>not mentioned previously</w:t>
      </w:r>
      <w:r w:rsidR="00ED342C">
        <w:t xml:space="preserve"> – </w:t>
      </w:r>
      <w:r>
        <w:t>select</w:t>
      </w:r>
      <w:r w:rsidRPr="00815395">
        <w:t xml:space="preserve"> </w:t>
      </w:r>
      <w:r w:rsidR="00286FF5">
        <w:t xml:space="preserve">‘1’ (YES) for </w:t>
      </w:r>
      <w:r w:rsidRPr="00815395">
        <w:t xml:space="preserve">the corresponding food </w:t>
      </w:r>
      <w:r w:rsidR="00144D18">
        <w:t xml:space="preserve">category </w:t>
      </w:r>
      <w:r>
        <w:t xml:space="preserve">from </w:t>
      </w:r>
      <w:r w:rsidRPr="00815395">
        <w:t xml:space="preserve">among items </w:t>
      </w:r>
      <w:r>
        <w:t>539</w:t>
      </w:r>
      <w:r w:rsidR="00932AF3">
        <w:t>–</w:t>
      </w:r>
      <w:r>
        <w:t>559</w:t>
      </w:r>
      <w:r w:rsidRPr="00815395">
        <w:t xml:space="preserve">. If any food mentioned by the respondent is not listed in any of the food </w:t>
      </w:r>
      <w:r w:rsidR="00144D18">
        <w:t>categories</w:t>
      </w:r>
      <w:r w:rsidRPr="00815395">
        <w:t xml:space="preserve">, </w:t>
      </w:r>
      <w:r w:rsidR="00144D18">
        <w:t xml:space="preserve">enter </w:t>
      </w:r>
      <w:r w:rsidRPr="00815395">
        <w:t>the name of the food in</w:t>
      </w:r>
      <w:r>
        <w:t xml:space="preserve"> </w:t>
      </w:r>
      <w:r w:rsidR="00144D18">
        <w:t>item 560 (</w:t>
      </w:r>
      <w:r>
        <w:t xml:space="preserve">ANY OTHER FOODS). </w:t>
      </w:r>
    </w:p>
    <w:p w14:paraId="3CEC3306" w14:textId="0234184D" w:rsidR="002B7FD6" w:rsidRDefault="00360AA8" w:rsidP="00FA16C3">
      <w:pPr>
        <w:pStyle w:val="BodyText0"/>
      </w:pPr>
      <w:r>
        <w:rPr>
          <w:b/>
        </w:rPr>
        <w:t>Step 2.</w:t>
      </w:r>
      <w:r w:rsidR="005F7EDC">
        <w:t xml:space="preserve"> </w:t>
      </w:r>
      <w:r w:rsidR="002B7FD6" w:rsidRPr="00815395">
        <w:t xml:space="preserve">After the respondent finishes telling you what </w:t>
      </w:r>
      <w:r w:rsidR="002B7FD6">
        <w:t xml:space="preserve">the child </w:t>
      </w:r>
      <w:r w:rsidR="002B7FD6" w:rsidRPr="00815395">
        <w:t xml:space="preserve">ate, review the list of food </w:t>
      </w:r>
      <w:r w:rsidR="005F7EDC">
        <w:t xml:space="preserve">categories </w:t>
      </w:r>
      <w:r w:rsidR="002B7FD6" w:rsidRPr="00815395">
        <w:t xml:space="preserve">in items </w:t>
      </w:r>
      <w:r w:rsidR="002B7FD6">
        <w:t>539</w:t>
      </w:r>
      <w:r w:rsidR="00932AF3">
        <w:t>–</w:t>
      </w:r>
      <w:r w:rsidR="002B7FD6">
        <w:t>559</w:t>
      </w:r>
      <w:r w:rsidR="002B7FD6" w:rsidRPr="00815395">
        <w:t xml:space="preserve"> to see what food </w:t>
      </w:r>
      <w:r w:rsidR="005F7EDC">
        <w:t xml:space="preserve">categories </w:t>
      </w:r>
      <w:r w:rsidR="000D234C">
        <w:t>the respondent did not name</w:t>
      </w:r>
      <w:r w:rsidR="002B7FD6" w:rsidRPr="00815395">
        <w:t>.</w:t>
      </w:r>
      <w:r w:rsidR="002B7FD6">
        <w:t xml:space="preserve"> </w:t>
      </w:r>
      <w:r w:rsidR="002B7FD6" w:rsidRPr="00815395">
        <w:t xml:space="preserve">For each food </w:t>
      </w:r>
      <w:r w:rsidR="005F7EDC">
        <w:t>categor</w:t>
      </w:r>
      <w:r w:rsidR="000D234C">
        <w:t>y that does not have ‘YES’ selected</w:t>
      </w:r>
      <w:r w:rsidR="002B7FD6">
        <w:t>, ask the respondent if the child</w:t>
      </w:r>
      <w:r w:rsidR="002B7FD6" w:rsidRPr="00815395">
        <w:t xml:space="preserve"> ate any of that </w:t>
      </w:r>
      <w:proofErr w:type="gramStart"/>
      <w:r w:rsidR="002B7FD6" w:rsidRPr="00815395">
        <w:t>particular type of food</w:t>
      </w:r>
      <w:proofErr w:type="gramEnd"/>
      <w:r w:rsidR="002B7FD6" w:rsidRPr="00815395">
        <w:t xml:space="preserve"> yesterday</w:t>
      </w:r>
      <w:r w:rsidR="005F7EDC">
        <w:t>:</w:t>
      </w:r>
      <w:r w:rsidR="002B7FD6" w:rsidRPr="00815395">
        <w:t xml:space="preserve"> “Yesterday during </w:t>
      </w:r>
      <w:r w:rsidR="002B7FD6">
        <w:t xml:space="preserve">the day or night, did </w:t>
      </w:r>
      <w:r w:rsidR="00696AD6">
        <w:t>[CHILD’S NAME]</w:t>
      </w:r>
      <w:r w:rsidR="002B7FD6">
        <w:t xml:space="preserve"> </w:t>
      </w:r>
      <w:r w:rsidR="002B7FD6" w:rsidRPr="00815395">
        <w:t>eat</w:t>
      </w:r>
      <w:r w:rsidR="000D234C">
        <w:t xml:space="preserve"> or </w:t>
      </w:r>
      <w:r w:rsidR="002B7FD6">
        <w:t>drink</w:t>
      </w:r>
      <w:r w:rsidR="002B7FD6" w:rsidRPr="00815395">
        <w:t xml:space="preserve"> any [</w:t>
      </w:r>
      <w:r w:rsidR="000D234C">
        <w:t xml:space="preserve">NAME OF </w:t>
      </w:r>
      <w:r w:rsidR="002B7FD6">
        <w:t>FOOD GROUP</w:t>
      </w:r>
      <w:r w:rsidR="002B7FD6" w:rsidRPr="00815395">
        <w:t>]?</w:t>
      </w:r>
      <w:r w:rsidR="00CF1863">
        <w:t>”</w:t>
      </w:r>
      <w:r w:rsidR="002B7FD6">
        <w:t xml:space="preserve"> </w:t>
      </w:r>
      <w:r w:rsidR="002B7FD6" w:rsidRPr="00815395">
        <w:t xml:space="preserve">Record the response for </w:t>
      </w:r>
      <w:r w:rsidR="00CF1863">
        <w:t xml:space="preserve">each </w:t>
      </w:r>
      <w:r w:rsidR="002B7FD6" w:rsidRPr="00815395">
        <w:t>food group</w:t>
      </w:r>
      <w:r w:rsidR="000D234C">
        <w:t>. Do not leave any food categories blank.</w:t>
      </w:r>
    </w:p>
    <w:p w14:paraId="04DDA404" w14:textId="7C8ECC07" w:rsidR="000D234C" w:rsidRPr="00815395" w:rsidRDefault="00360AA8" w:rsidP="00FA16C3">
      <w:pPr>
        <w:pStyle w:val="BodyText0"/>
      </w:pPr>
      <w:r>
        <w:rPr>
          <w:b/>
        </w:rPr>
        <w:t>Step 3.</w:t>
      </w:r>
      <w:r w:rsidR="000D234C">
        <w:t xml:space="preserve"> Ask the respondent if the child ate any other foods or drinks </w:t>
      </w:r>
      <w:r w:rsidR="00CE118E">
        <w:t xml:space="preserve">not already mentioned </w:t>
      </w:r>
      <w:r w:rsidR="000D234C">
        <w:t>yesterday during the day or night. If the respondent answers, “Yes,”</w:t>
      </w:r>
      <w:r w:rsidR="000D234C" w:rsidRPr="00DB780F">
        <w:t xml:space="preserve"> </w:t>
      </w:r>
      <w:r w:rsidR="000D234C" w:rsidRPr="00815395">
        <w:t>ask her to list the items</w:t>
      </w:r>
      <w:r w:rsidR="000D234C">
        <w:t xml:space="preserve"> and enter each one into item </w:t>
      </w:r>
      <w:r w:rsidR="00CE118E">
        <w:t>56</w:t>
      </w:r>
      <w:r w:rsidR="000D234C">
        <w:t>0 (ANY OTHER FOODS).</w:t>
      </w:r>
    </w:p>
    <w:p w14:paraId="117736D2" w14:textId="3E37E8B2" w:rsidR="00696AD6" w:rsidRDefault="00FA16C3" w:rsidP="00FA16C3">
      <w:pPr>
        <w:pStyle w:val="Heading4"/>
      </w:pPr>
      <w:r>
        <w:t>Item 561,</w:t>
      </w:r>
      <w:r w:rsidR="00696AD6">
        <w:t xml:space="preserve"> </w:t>
      </w:r>
      <w:r w:rsidR="00696AD6" w:rsidRPr="00696AD6">
        <w:t>CHECK CATEG</w:t>
      </w:r>
      <w:r>
        <w:t>ORIES 539–</w:t>
      </w:r>
      <w:r w:rsidR="00696AD6" w:rsidRPr="00696AD6">
        <w:t>560:</w:t>
      </w:r>
      <w:r w:rsidR="00696AD6">
        <w:t xml:space="preserve"> </w:t>
      </w:r>
      <w:r>
        <w:t>If all ‘NO</w:t>
      </w:r>
      <w:r w:rsidRPr="00696AD6">
        <w:t>’ or no food listed in 560, go to 562.</w:t>
      </w:r>
      <w:r w:rsidR="00696AD6">
        <w:t xml:space="preserve"> </w:t>
      </w:r>
      <w:r w:rsidRPr="00696AD6">
        <w:t>If at least one ‘</w:t>
      </w:r>
      <w:r>
        <w:t>YES</w:t>
      </w:r>
      <w:r w:rsidR="00ED342C">
        <w:t>’,</w:t>
      </w:r>
      <w:r w:rsidRPr="00696AD6">
        <w:t xml:space="preserve"> or any food listed in 560, </w:t>
      </w:r>
      <w:r>
        <w:t>or all ‘DON’T KNOW,’ go to 563.</w:t>
      </w:r>
    </w:p>
    <w:p w14:paraId="7E66D5CE" w14:textId="1498A349" w:rsidR="00755FA0" w:rsidRPr="00815395" w:rsidRDefault="00CE118E" w:rsidP="00BA4227">
      <w:pPr>
        <w:pStyle w:val="BodyText0"/>
      </w:pPr>
      <w:r>
        <w:t>C</w:t>
      </w:r>
      <w:r w:rsidR="00755FA0" w:rsidRPr="00815395">
        <w:t xml:space="preserve">heck </w:t>
      </w:r>
      <w:r w:rsidR="00932AF3">
        <w:t xml:space="preserve">all categories in </w:t>
      </w:r>
      <w:r w:rsidR="00696AD6">
        <w:t>items 539</w:t>
      </w:r>
      <w:r>
        <w:t>–</w:t>
      </w:r>
      <w:r w:rsidR="00932AF3">
        <w:t>559</w:t>
      </w:r>
      <w:r w:rsidR="00755FA0" w:rsidRPr="00815395">
        <w:t>.</w:t>
      </w:r>
      <w:r w:rsidR="00143A16">
        <w:t xml:space="preserve"> </w:t>
      </w:r>
      <w:r w:rsidR="00755FA0" w:rsidRPr="00815395">
        <w:t xml:space="preserve">If all </w:t>
      </w:r>
      <w:r w:rsidR="00932AF3">
        <w:t>category responses are</w:t>
      </w:r>
      <w:r w:rsidR="00CF1863">
        <w:t xml:space="preserve"> </w:t>
      </w:r>
      <w:r w:rsidR="00755FA0">
        <w:t>‘</w:t>
      </w:r>
      <w:r w:rsidR="00755FA0" w:rsidRPr="00815395">
        <w:t>NO</w:t>
      </w:r>
      <w:r w:rsidR="00755FA0">
        <w:t>’</w:t>
      </w:r>
      <w:r w:rsidR="00755FA0" w:rsidRPr="00815395">
        <w:t xml:space="preserve"> </w:t>
      </w:r>
      <w:r w:rsidR="00696AD6">
        <w:t xml:space="preserve">and </w:t>
      </w:r>
      <w:r w:rsidR="00932AF3">
        <w:t xml:space="preserve">the response to item 560 is ‘NO FOOD,’ </w:t>
      </w:r>
      <w:r>
        <w:t>go to i</w:t>
      </w:r>
      <w:r w:rsidR="00696AD6">
        <w:t>tem 562</w:t>
      </w:r>
      <w:r w:rsidR="00755FA0" w:rsidRPr="00815395">
        <w:t>.</w:t>
      </w:r>
      <w:r w:rsidR="00143A16">
        <w:t xml:space="preserve"> </w:t>
      </w:r>
      <w:r w:rsidR="00755FA0" w:rsidRPr="00815395">
        <w:t xml:space="preserve">If at least one </w:t>
      </w:r>
      <w:r w:rsidR="00932AF3">
        <w:t>category has a</w:t>
      </w:r>
      <w:r w:rsidR="00755FA0" w:rsidRPr="00815395">
        <w:t xml:space="preserve"> </w:t>
      </w:r>
      <w:r w:rsidR="00755FA0">
        <w:t>‘</w:t>
      </w:r>
      <w:r w:rsidR="00755FA0" w:rsidRPr="00815395">
        <w:t>YES</w:t>
      </w:r>
      <w:r w:rsidR="00755FA0">
        <w:t>’</w:t>
      </w:r>
      <w:r w:rsidR="00932AF3">
        <w:t xml:space="preserve"> response</w:t>
      </w:r>
      <w:r w:rsidR="00ED342C">
        <w:t>, if</w:t>
      </w:r>
      <w:r w:rsidR="00755FA0" w:rsidRPr="00815395">
        <w:t xml:space="preserve"> all </w:t>
      </w:r>
      <w:r w:rsidR="00932AF3">
        <w:t xml:space="preserve">responses </w:t>
      </w:r>
      <w:r w:rsidR="00755FA0" w:rsidRPr="00815395">
        <w:t xml:space="preserve">are </w:t>
      </w:r>
      <w:r w:rsidR="00755FA0">
        <w:t>‘</w:t>
      </w:r>
      <w:r w:rsidR="00755FA0" w:rsidRPr="00815395">
        <w:t>DON</w:t>
      </w:r>
      <w:r w:rsidR="00755FA0">
        <w:t>’</w:t>
      </w:r>
      <w:r w:rsidR="00755FA0" w:rsidRPr="00815395">
        <w:t>T KNOW</w:t>
      </w:r>
      <w:r w:rsidR="00932AF3">
        <w:t>,</w:t>
      </w:r>
      <w:r w:rsidR="00755FA0">
        <w:t>’</w:t>
      </w:r>
      <w:r w:rsidR="00755FA0" w:rsidRPr="00815395">
        <w:t xml:space="preserve"> </w:t>
      </w:r>
      <w:r w:rsidR="00696AD6">
        <w:t xml:space="preserve">or </w:t>
      </w:r>
      <w:r>
        <w:t>at least one food is listed in i</w:t>
      </w:r>
      <w:r w:rsidR="00696AD6">
        <w:t xml:space="preserve">tem 560, </w:t>
      </w:r>
      <w:r w:rsidR="00CF1863">
        <w:t>skip</w:t>
      </w:r>
      <w:r w:rsidR="00CF1863" w:rsidRPr="00815395">
        <w:t xml:space="preserve"> </w:t>
      </w:r>
      <w:r w:rsidR="00755FA0" w:rsidRPr="00815395">
        <w:t xml:space="preserve">to </w:t>
      </w:r>
      <w:r>
        <w:t>i</w:t>
      </w:r>
      <w:r w:rsidR="00CF1863">
        <w:t xml:space="preserve">tem </w:t>
      </w:r>
      <w:r w:rsidR="00696AD6">
        <w:t>563</w:t>
      </w:r>
      <w:r w:rsidR="00755FA0" w:rsidRPr="00815395">
        <w:t>.</w:t>
      </w:r>
    </w:p>
    <w:p w14:paraId="7D930E47" w14:textId="281A6E27" w:rsidR="00696AD6" w:rsidRDefault="00696AD6" w:rsidP="00FA16C3">
      <w:pPr>
        <w:pStyle w:val="Heading4"/>
      </w:pPr>
      <w:r w:rsidRPr="00815395">
        <w:lastRenderedPageBreak/>
        <w:t xml:space="preserve">Item </w:t>
      </w:r>
      <w:r>
        <w:t>562</w:t>
      </w:r>
      <w:r w:rsidR="00FA16C3">
        <w:t>,</w:t>
      </w:r>
      <w:r>
        <w:t xml:space="preserve"> </w:t>
      </w:r>
      <w:r w:rsidR="00201B14">
        <w:t>“</w:t>
      </w:r>
      <w:r w:rsidRPr="00815395">
        <w:t>Did [CHILD’S NAME] eat any solid, semi-solid, or soft foods yesterday during the day or at night?</w:t>
      </w:r>
      <w:r w:rsidR="00201B14">
        <w:t>”</w:t>
      </w:r>
      <w:r>
        <w:t xml:space="preserve"> </w:t>
      </w:r>
    </w:p>
    <w:p w14:paraId="0EFA5548" w14:textId="12A349F4" w:rsidR="00755FA0" w:rsidRDefault="00BA4227" w:rsidP="00BA4227">
      <w:pPr>
        <w:pStyle w:val="BodyText0"/>
      </w:pPr>
      <w:r>
        <w:rPr>
          <w:b/>
        </w:rPr>
        <w:t>Purpose:</w:t>
      </w:r>
      <w:r w:rsidR="00074903">
        <w:t xml:space="preserve"> to ensure that the child did not eat any foods yesterday if the respondent did not name any foods that the child ate. This question is </w:t>
      </w:r>
      <w:r w:rsidR="00755FA0">
        <w:t xml:space="preserve">asked </w:t>
      </w:r>
      <w:r w:rsidR="00932AF3">
        <w:t xml:space="preserve">only </w:t>
      </w:r>
      <w:r w:rsidR="00755FA0">
        <w:t xml:space="preserve">if none of the food </w:t>
      </w:r>
      <w:r w:rsidR="00074903">
        <w:t xml:space="preserve">categories is </w:t>
      </w:r>
      <w:r w:rsidR="00755FA0">
        <w:t>marked ‘</w:t>
      </w:r>
      <w:r w:rsidR="00074903">
        <w:t>1’ (</w:t>
      </w:r>
      <w:r w:rsidR="00755FA0">
        <w:t>YES</w:t>
      </w:r>
      <w:r w:rsidR="00074903">
        <w:t>)</w:t>
      </w:r>
      <w:r w:rsidR="00755FA0">
        <w:t>. If the respondent says the child did eat solid</w:t>
      </w:r>
      <w:r w:rsidR="00074903">
        <w:t>,</w:t>
      </w:r>
      <w:r w:rsidR="00755FA0">
        <w:t xml:space="preserve"> semi-solid</w:t>
      </w:r>
      <w:r w:rsidR="00074903">
        <w:t>, or soft</w:t>
      </w:r>
      <w:r w:rsidR="00755FA0">
        <w:t xml:space="preserve"> foods yesterday, then </w:t>
      </w:r>
      <w:r w:rsidR="00074903">
        <w:t xml:space="preserve">the child </w:t>
      </w:r>
      <w:r w:rsidR="00932AF3">
        <w:t>must</w:t>
      </w:r>
      <w:r w:rsidR="00755FA0">
        <w:t xml:space="preserve"> have eaten something from at least one of the food </w:t>
      </w:r>
      <w:r w:rsidR="00074903">
        <w:t>categories in the questionnaire</w:t>
      </w:r>
      <w:r w:rsidR="00755FA0">
        <w:t xml:space="preserve">, and therefore </w:t>
      </w:r>
      <w:r w:rsidR="00932AF3">
        <w:t xml:space="preserve">you </w:t>
      </w:r>
      <w:r w:rsidR="00755FA0">
        <w:t>need to probe to find out what the food was.</w:t>
      </w:r>
      <w:r w:rsidR="00143A16">
        <w:t xml:space="preserve"> </w:t>
      </w:r>
    </w:p>
    <w:p w14:paraId="4AF7C8B5" w14:textId="63FF57E4" w:rsidR="00755FA0" w:rsidRDefault="00755FA0" w:rsidP="00BA4227">
      <w:pPr>
        <w:pStyle w:val="BodyText0"/>
      </w:pPr>
      <w:r w:rsidRPr="00815395">
        <w:t>Ask the question using the child’s name</w:t>
      </w:r>
      <w:r w:rsidR="00046B3A">
        <w:t xml:space="preserve"> and record the response</w:t>
      </w:r>
      <w:r w:rsidRPr="00815395">
        <w:t>.</w:t>
      </w:r>
      <w:r w:rsidR="00143A16">
        <w:t xml:space="preserve"> </w:t>
      </w:r>
      <w:r w:rsidRPr="00815395">
        <w:t xml:space="preserve">If the </w:t>
      </w:r>
      <w:r w:rsidR="00932AF3">
        <w:t>respondent answers</w:t>
      </w:r>
      <w:r w:rsidRPr="00815395">
        <w:t xml:space="preserve"> </w:t>
      </w:r>
      <w:r>
        <w:t>‘</w:t>
      </w:r>
      <w:r w:rsidRPr="00815395">
        <w:t>YES</w:t>
      </w:r>
      <w:r w:rsidR="00074903">
        <w:t>’</w:t>
      </w:r>
      <w:r w:rsidRPr="00815395">
        <w:t xml:space="preserve">, </w:t>
      </w:r>
      <w:r w:rsidR="00201B14">
        <w:t>probe</w:t>
      </w:r>
      <w:r w:rsidR="00742B44">
        <w:t xml:space="preserve"> by asking</w:t>
      </w:r>
      <w:r w:rsidR="00201B14" w:rsidRPr="00815395">
        <w:t xml:space="preserve"> </w:t>
      </w:r>
      <w:r w:rsidR="00201B14">
        <w:t>“</w:t>
      </w:r>
      <w:r w:rsidR="00201B14" w:rsidRPr="00815395">
        <w:t>What kind of solid, semi-solid, or soft foods did [CHILD’S NAME] eat?</w:t>
      </w:r>
      <w:r w:rsidR="00201B14">
        <w:t>”</w:t>
      </w:r>
      <w:r w:rsidR="00201B14" w:rsidRPr="00815395">
        <w:t xml:space="preserve"> </w:t>
      </w:r>
      <w:r w:rsidRPr="00815395">
        <w:t xml:space="preserve">Record all foods eaten in </w:t>
      </w:r>
      <w:r w:rsidR="00074903">
        <w:t>the corresponding food categories (i</w:t>
      </w:r>
      <w:r w:rsidR="00696AD6">
        <w:t>tems 539–560</w:t>
      </w:r>
      <w:r w:rsidR="00074903">
        <w:t>)</w:t>
      </w:r>
      <w:r w:rsidRPr="00815395">
        <w:t>.</w:t>
      </w:r>
      <w:r w:rsidR="00143A16">
        <w:t xml:space="preserve"> </w:t>
      </w:r>
      <w:proofErr w:type="gramStart"/>
      <w:r w:rsidRPr="00815395">
        <w:t xml:space="preserve">Continue </w:t>
      </w:r>
      <w:r w:rsidR="00742B44">
        <w:t>on</w:t>
      </w:r>
      <w:proofErr w:type="gramEnd"/>
      <w:r w:rsidR="00742B44">
        <w:t xml:space="preserve"> </w:t>
      </w:r>
      <w:r w:rsidRPr="00815395">
        <w:t xml:space="preserve">to </w:t>
      </w:r>
      <w:r w:rsidR="00074903">
        <w:t>i</w:t>
      </w:r>
      <w:r w:rsidR="00696AD6">
        <w:t xml:space="preserve">tem 563 when </w:t>
      </w:r>
      <w:r w:rsidR="00742B44">
        <w:t xml:space="preserve">you </w:t>
      </w:r>
      <w:r w:rsidR="00696AD6">
        <w:t>finish</w:t>
      </w:r>
      <w:r w:rsidRPr="00815395">
        <w:t>.</w:t>
      </w:r>
      <w:r w:rsidR="00221E21">
        <w:t xml:space="preserve"> </w:t>
      </w:r>
      <w:r w:rsidRPr="00815395">
        <w:t xml:space="preserve">If the </w:t>
      </w:r>
      <w:r w:rsidR="00742B44">
        <w:t>respondent answers</w:t>
      </w:r>
      <w:r w:rsidRPr="00815395">
        <w:t xml:space="preserve"> </w:t>
      </w:r>
      <w:r>
        <w:t>‘</w:t>
      </w:r>
      <w:r w:rsidRPr="00815395">
        <w:t>NO</w:t>
      </w:r>
      <w:r>
        <w:t>’</w:t>
      </w:r>
      <w:r w:rsidRPr="00815395">
        <w:t xml:space="preserve"> or </w:t>
      </w:r>
      <w:r>
        <w:t>‘</w:t>
      </w:r>
      <w:r w:rsidRPr="00815395">
        <w:t>DON’T KNOW</w:t>
      </w:r>
      <w:r w:rsidR="00742B44">
        <w:t>,</w:t>
      </w:r>
      <w:r>
        <w:t>’</w:t>
      </w:r>
      <w:r w:rsidRPr="00815395">
        <w:t xml:space="preserve"> go to </w:t>
      </w:r>
      <w:r w:rsidR="005E65FF">
        <w:t>i</w:t>
      </w:r>
      <w:r w:rsidR="00201B14">
        <w:t>tem 564</w:t>
      </w:r>
      <w:r w:rsidRPr="00815395">
        <w:t>.</w:t>
      </w:r>
    </w:p>
    <w:p w14:paraId="697465AB" w14:textId="47573C20" w:rsidR="00755FA0" w:rsidRDefault="00755FA0" w:rsidP="00FA16C3">
      <w:pPr>
        <w:pStyle w:val="Heading4"/>
      </w:pPr>
      <w:r w:rsidRPr="00815395">
        <w:t xml:space="preserve">Item </w:t>
      </w:r>
      <w:r w:rsidR="00201B14">
        <w:t>563</w:t>
      </w:r>
      <w:r w:rsidR="00FA16C3">
        <w:t>,</w:t>
      </w:r>
      <w:r w:rsidRPr="00815395">
        <w:t xml:space="preserve"> </w:t>
      </w:r>
      <w:r w:rsidR="00046B3A" w:rsidRPr="00932AF3">
        <w:t>“</w:t>
      </w:r>
      <w:r w:rsidRPr="00BB39DE">
        <w:t>How many times did [CHILD’S NAME] eat solid, semi-solid, or soft foods other than liquids yesterday during the day or at night?</w:t>
      </w:r>
      <w:r w:rsidR="00046B3A" w:rsidRPr="00BB39DE">
        <w:t>”</w:t>
      </w:r>
    </w:p>
    <w:p w14:paraId="2AFBEE5F" w14:textId="1933FF20" w:rsidR="00046B3A" w:rsidRDefault="00BA4227" w:rsidP="00BA4227">
      <w:pPr>
        <w:pStyle w:val="BodyText0"/>
      </w:pPr>
      <w:r>
        <w:rPr>
          <w:b/>
        </w:rPr>
        <w:t>Instructions:</w:t>
      </w:r>
      <w:r w:rsidR="00755FA0" w:rsidRPr="00815395">
        <w:t xml:space="preserve"> </w:t>
      </w:r>
      <w:r w:rsidR="00046B3A" w:rsidRPr="00815395">
        <w:t>Ask the questi</w:t>
      </w:r>
      <w:r w:rsidR="00046B3A">
        <w:t>on</w:t>
      </w:r>
      <w:r w:rsidR="00046B3A" w:rsidRPr="00815395">
        <w:t xml:space="preserve"> using the child’s name and record the response.</w:t>
      </w:r>
      <w:r w:rsidR="00046B3A">
        <w:t xml:space="preserve"> Emphasize the referenced</w:t>
      </w:r>
      <w:r w:rsidR="00046B3A" w:rsidRPr="00815395">
        <w:t xml:space="preserve"> time period</w:t>
      </w:r>
      <w:r w:rsidR="00046B3A">
        <w:t xml:space="preserve"> (yesterday during the day or night)</w:t>
      </w:r>
      <w:r w:rsidR="00046B3A" w:rsidRPr="00815395">
        <w:t>.</w:t>
      </w:r>
      <w:r w:rsidR="00046B3A">
        <w:t xml:space="preserve"> </w:t>
      </w:r>
      <w:r w:rsidR="00046B3A" w:rsidRPr="00815395">
        <w:t xml:space="preserve">Use </w:t>
      </w:r>
      <w:r w:rsidR="00E0542F">
        <w:t>‘</w:t>
      </w:r>
      <w:r w:rsidR="00046B3A" w:rsidRPr="00815395">
        <w:t>0</w:t>
      </w:r>
      <w:r w:rsidR="00E0542F">
        <w:t>’</w:t>
      </w:r>
      <w:r w:rsidR="00046B3A" w:rsidRPr="00815395">
        <w:t xml:space="preserve"> before numbers 1</w:t>
      </w:r>
      <w:r w:rsidR="00E0542F">
        <w:t xml:space="preserve"> through </w:t>
      </w:r>
      <w:r w:rsidR="00046B3A" w:rsidRPr="00815395">
        <w:t>9.</w:t>
      </w:r>
      <w:r w:rsidR="00046B3A">
        <w:t xml:space="preserve"> Record ‘</w:t>
      </w:r>
      <w:r w:rsidR="00221E21">
        <w:t>98’ (DON’T KNOW)</w:t>
      </w:r>
      <w:r w:rsidR="00046B3A">
        <w:t xml:space="preserve"> if the respondent is not sure, even after probing.</w:t>
      </w:r>
    </w:p>
    <w:p w14:paraId="449FEAD5" w14:textId="0F9FEA2C" w:rsidR="00755FA0" w:rsidRDefault="00755FA0" w:rsidP="00FA16C3">
      <w:pPr>
        <w:pStyle w:val="BodyText0"/>
      </w:pPr>
      <w:r>
        <w:t xml:space="preserve">After this final question, </w:t>
      </w:r>
      <w:r w:rsidR="00046B3A">
        <w:t xml:space="preserve">if there are no more children under age 6 </w:t>
      </w:r>
      <w:r w:rsidR="00BA7832">
        <w:t>to ask the respondent about</w:t>
      </w:r>
      <w:r w:rsidR="00046B3A">
        <w:t xml:space="preserve">, </w:t>
      </w:r>
      <w:r>
        <w:t xml:space="preserve">conclude the interview by telling the respondent, </w:t>
      </w:r>
      <w:r w:rsidRPr="00060ADD">
        <w:t>“Thank you very much for your time in responding to this survey. Your contributions are greatly appreciated.</w:t>
      </w:r>
      <w:r>
        <w:t>”</w:t>
      </w:r>
    </w:p>
    <w:p w14:paraId="5AD98D39" w14:textId="2B8D187D" w:rsidR="003B01E5" w:rsidRDefault="00FA16C3" w:rsidP="00FA16C3">
      <w:pPr>
        <w:pStyle w:val="Heading4"/>
      </w:pPr>
      <w:r>
        <w:t>Item 564,</w:t>
      </w:r>
      <w:r w:rsidR="00C75232">
        <w:t xml:space="preserve"> </w:t>
      </w:r>
      <w:r>
        <w:t>Enter time module finished</w:t>
      </w:r>
    </w:p>
    <w:p w14:paraId="670BADE1" w14:textId="7E75FDDA" w:rsidR="003B01E5" w:rsidRPr="00BB39DE" w:rsidRDefault="003B01E5" w:rsidP="00BA4227">
      <w:pPr>
        <w:pStyle w:val="BodyText0"/>
      </w:pPr>
      <w:r>
        <w:t xml:space="preserve">If </w:t>
      </w:r>
      <w:r w:rsidR="00742B44">
        <w:t xml:space="preserve">you are </w:t>
      </w:r>
      <w:r>
        <w:t xml:space="preserve">using a paper questionnaire, enter the time </w:t>
      </w:r>
      <w:r w:rsidR="00742B44">
        <w:t xml:space="preserve">as </w:t>
      </w:r>
      <w:r>
        <w:t>hour and minutes that you completed the module for the child.</w:t>
      </w:r>
      <w:r w:rsidRPr="00863D2C">
        <w:t xml:space="preserve"> </w:t>
      </w:r>
      <w:r>
        <w:t xml:space="preserve">If </w:t>
      </w:r>
      <w:r w:rsidR="00742B44">
        <w:t xml:space="preserve">you are </w:t>
      </w:r>
      <w:r>
        <w:t>using a tablet</w:t>
      </w:r>
      <w:r w:rsidR="00032954">
        <w:t xml:space="preserve"> </w:t>
      </w:r>
      <w:r w:rsidR="00742B44">
        <w:t>program</w:t>
      </w:r>
      <w:r>
        <w:t>, you will not see this question; the time will be automatically recorded for you.</w:t>
      </w:r>
    </w:p>
    <w:p w14:paraId="70B07433" w14:textId="4D089C23" w:rsidR="003B01E5" w:rsidRDefault="00FA16C3" w:rsidP="00DF4A87">
      <w:pPr>
        <w:pStyle w:val="Heading4"/>
      </w:pPr>
      <w:r>
        <w:t>Item 565,</w:t>
      </w:r>
      <w:r w:rsidR="00C75232">
        <w:t xml:space="preserve"> </w:t>
      </w:r>
      <w:r w:rsidR="00DF4A87">
        <w:t>Check for other children under age 6 in the household; if none, go to 566</w:t>
      </w:r>
    </w:p>
    <w:p w14:paraId="3C66C4AF" w14:textId="2C9040DD" w:rsidR="003B01E5" w:rsidRDefault="003B01E5" w:rsidP="00BA4227">
      <w:pPr>
        <w:pStyle w:val="BodyText0"/>
      </w:pPr>
      <w:r>
        <w:t xml:space="preserve">Determine if there are any additional children </w:t>
      </w:r>
      <w:r w:rsidR="00742B44">
        <w:t xml:space="preserve">in the household </w:t>
      </w:r>
      <w:r>
        <w:t xml:space="preserve">under age 6 </w:t>
      </w:r>
      <w:r w:rsidR="00742B44">
        <w:t>years</w:t>
      </w:r>
      <w:r>
        <w:t>. If there are, administer Module 5 to the caregiver of the next eligible child</w:t>
      </w:r>
      <w:r w:rsidR="00DF4A87">
        <w:t>. If there are none, go to item </w:t>
      </w:r>
      <w:r>
        <w:t>566.</w:t>
      </w:r>
    </w:p>
    <w:p w14:paraId="37CA0211" w14:textId="455D1740" w:rsidR="00C75232" w:rsidRDefault="00DF4A87" w:rsidP="00DF4A87">
      <w:pPr>
        <w:pStyle w:val="Heading4"/>
      </w:pPr>
      <w:r>
        <w:t>Item 566,</w:t>
      </w:r>
      <w:r w:rsidR="00C75232">
        <w:t xml:space="preserve"> </w:t>
      </w:r>
      <w:r>
        <w:t>Outcome of the module</w:t>
      </w:r>
    </w:p>
    <w:p w14:paraId="259D451F" w14:textId="5D75D740" w:rsidR="00C75232" w:rsidRDefault="00C75232" w:rsidP="00BA4227">
      <w:pPr>
        <w:pStyle w:val="BodyText0"/>
      </w:pPr>
      <w:r>
        <w:t>Record the appropriate outcome of the module, or if the outcome is not listed as a response option, record ‘96’ (OTHER) and specify the outcome.</w:t>
      </w:r>
    </w:p>
    <w:p w14:paraId="5AD61919" w14:textId="1FB923E9" w:rsidR="00371115" w:rsidRPr="00DF4A87" w:rsidRDefault="00371115" w:rsidP="00DF4A87">
      <w:pPr>
        <w:pStyle w:val="Heading3"/>
      </w:pPr>
      <w:bookmarkStart w:id="91" w:name="_Toc524008092"/>
      <w:bookmarkStart w:id="92" w:name="_Toc527243176"/>
      <w:r w:rsidRPr="00DF4A87">
        <w:t>4.3.9</w:t>
      </w:r>
      <w:r w:rsidRPr="00DF4A87">
        <w:tab/>
        <w:t>M</w:t>
      </w:r>
      <w:r w:rsidR="00DF7D60" w:rsidRPr="00DF4A87">
        <w:t>odule 5A</w:t>
      </w:r>
      <w:r w:rsidR="00DF4A87">
        <w:t>—</w:t>
      </w:r>
      <w:r w:rsidRPr="00DF4A87">
        <w:t>C</w:t>
      </w:r>
      <w:r w:rsidR="00DF7D60" w:rsidRPr="00DF4A87">
        <w:t>hildren’s Anthropometry</w:t>
      </w:r>
      <w:bookmarkEnd w:id="91"/>
      <w:bookmarkEnd w:id="92"/>
    </w:p>
    <w:p w14:paraId="020CFA09" w14:textId="453958C9" w:rsidR="00DF7D60" w:rsidRDefault="00BA4227" w:rsidP="00BA4227">
      <w:pPr>
        <w:pStyle w:val="BodyText0"/>
      </w:pPr>
      <w:r>
        <w:rPr>
          <w:b/>
        </w:rPr>
        <w:t>Purpose:</w:t>
      </w:r>
      <w:r w:rsidR="00140CE6">
        <w:rPr>
          <w:b/>
        </w:rPr>
        <w:t xml:space="preserve"> </w:t>
      </w:r>
      <w:r w:rsidR="00DF7D60">
        <w:t>to gather information on the nutritional status of children under 6 years old by measuring their height</w:t>
      </w:r>
      <w:r w:rsidR="00140CE6">
        <w:t xml:space="preserve"> or </w:t>
      </w:r>
      <w:r w:rsidR="00DF7D60">
        <w:t>length and weight.</w:t>
      </w:r>
    </w:p>
    <w:p w14:paraId="11CB5B9A" w14:textId="0D0F518D" w:rsidR="00DF7D60" w:rsidRDefault="00DF7D60" w:rsidP="00DF4A87">
      <w:pPr>
        <w:pStyle w:val="BodyText0"/>
      </w:pPr>
      <w:r>
        <w:rPr>
          <w:b/>
          <w:i/>
        </w:rPr>
        <w:t>Anthropometry</w:t>
      </w:r>
      <w:r>
        <w:t xml:space="preserve"> is the physical measure of a person’s size and proportions.</w:t>
      </w:r>
    </w:p>
    <w:p w14:paraId="14D1715B" w14:textId="184AC09A" w:rsidR="00DF7D60" w:rsidRDefault="00DF4A87" w:rsidP="00DF4A87">
      <w:pPr>
        <w:pStyle w:val="BodyText0"/>
        <w:rPr>
          <w:b/>
          <w:i/>
        </w:rPr>
      </w:pPr>
      <w:r>
        <w:rPr>
          <w:b/>
          <w:i/>
        </w:rPr>
        <w:t>Who responds to this m</w:t>
      </w:r>
      <w:r w:rsidR="00DF7D60">
        <w:rPr>
          <w:b/>
          <w:i/>
        </w:rPr>
        <w:t>odule</w:t>
      </w:r>
      <w:r w:rsidR="00140CE6">
        <w:rPr>
          <w:b/>
          <w:i/>
        </w:rPr>
        <w:t>?</w:t>
      </w:r>
    </w:p>
    <w:p w14:paraId="41F65DB1" w14:textId="6042263C" w:rsidR="00DF7D60" w:rsidRPr="00815395" w:rsidRDefault="00DF7D60" w:rsidP="00DF4A87">
      <w:pPr>
        <w:pStyle w:val="BodyText0"/>
      </w:pPr>
      <w:r>
        <w:lastRenderedPageBreak/>
        <w:t xml:space="preserve">All children in the household under the age of </w:t>
      </w:r>
      <w:r w:rsidR="0031380D">
        <w:t>6</w:t>
      </w:r>
      <w:r>
        <w:t xml:space="preserve"> years</w:t>
      </w:r>
      <w:r w:rsidR="000054ED">
        <w:t xml:space="preserve"> </w:t>
      </w:r>
      <w:r>
        <w:t>are eligible for this module</w:t>
      </w:r>
      <w:r w:rsidR="000054ED">
        <w:t>, although</w:t>
      </w:r>
      <w:r>
        <w:t xml:space="preserve"> </w:t>
      </w:r>
      <w:r w:rsidR="00556EA0">
        <w:t xml:space="preserve">a </w:t>
      </w:r>
      <w:r>
        <w:t>child’s primary care</w:t>
      </w:r>
      <w:r w:rsidR="00556EA0">
        <w:t>giver must give consent before the</w:t>
      </w:r>
      <w:r>
        <w:t xml:space="preserve"> child’s height and weight are measured.</w:t>
      </w:r>
    </w:p>
    <w:p w14:paraId="03F3B497" w14:textId="1C167C86" w:rsidR="00DF7D60" w:rsidRPr="00815395" w:rsidRDefault="00DF4A87" w:rsidP="00DF4A87">
      <w:pPr>
        <w:pStyle w:val="BodyText0"/>
        <w:rPr>
          <w:b/>
          <w:i/>
        </w:rPr>
      </w:pPr>
      <w:r>
        <w:rPr>
          <w:b/>
          <w:i/>
        </w:rPr>
        <w:t>Instructions for administering the module with item-by-item g</w:t>
      </w:r>
      <w:r w:rsidR="00DF7D60" w:rsidRPr="00815395">
        <w:rPr>
          <w:b/>
          <w:i/>
        </w:rPr>
        <w:t>uidance</w:t>
      </w:r>
    </w:p>
    <w:p w14:paraId="5FDF18A1" w14:textId="640672E1" w:rsidR="001A20A3" w:rsidRDefault="001A20A3" w:rsidP="00DF4A87">
      <w:pPr>
        <w:pStyle w:val="BodyText0"/>
        <w:rPr>
          <w:rFonts w:eastAsiaTheme="minorHAnsi"/>
        </w:rPr>
      </w:pPr>
      <w:r>
        <w:t xml:space="preserve">You should </w:t>
      </w:r>
      <w:r w:rsidR="000054ED">
        <w:t xml:space="preserve">have </w:t>
      </w:r>
      <w:r>
        <w:t xml:space="preserve">several copies of Module 5A because you will administer this module using the paper questionnaire and then enter the information into Interviewer B’s tablet after you have measured the height and weight of all children </w:t>
      </w:r>
      <w:r w:rsidR="000054ED">
        <w:t xml:space="preserve">in the household </w:t>
      </w:r>
      <w:r>
        <w:t xml:space="preserve">under </w:t>
      </w:r>
      <w:r w:rsidR="00617DFC">
        <w:t xml:space="preserve">age </w:t>
      </w:r>
      <w:r>
        <w:t xml:space="preserve">6 years. The paper questionnaire can be used to measure up to five children. If there are more than five children </w:t>
      </w:r>
      <w:r w:rsidR="000054ED">
        <w:t xml:space="preserve">in the household </w:t>
      </w:r>
      <w:r>
        <w:t xml:space="preserve">under 6 years, you will need to use a second questionnaire for additional children. Complete Module 5A for one child before moving to the next child. </w:t>
      </w:r>
    </w:p>
    <w:p w14:paraId="5745C9BD" w14:textId="77777777" w:rsidR="001A20A3" w:rsidRDefault="001A20A3" w:rsidP="00DF4A87">
      <w:pPr>
        <w:pStyle w:val="BodyText0"/>
        <w:rPr>
          <w:rFonts w:eastAsiaTheme="minorHAnsi"/>
        </w:rPr>
      </w:pPr>
      <w:r>
        <w:rPr>
          <w:rFonts w:eastAsiaTheme="minorHAnsi"/>
        </w:rPr>
        <w:t>Refer to the Feed the Future ZOI Survey Anthropometry Manual for detailed information about correct anthropometrical preparation, measurement, and recording procedures.</w:t>
      </w:r>
    </w:p>
    <w:p w14:paraId="38A2AE0E" w14:textId="77777777" w:rsidR="00DF4A87" w:rsidRDefault="00DF4A87" w:rsidP="00DF4A87">
      <w:pPr>
        <w:pStyle w:val="Heading4"/>
      </w:pPr>
      <w:r>
        <w:t>Item 5AA</w:t>
      </w:r>
    </w:p>
    <w:p w14:paraId="585E1298" w14:textId="0B2E041C" w:rsidR="003B01E5" w:rsidRDefault="00DF4A87" w:rsidP="00DF4A87">
      <w:pPr>
        <w:pStyle w:val="BodyText0"/>
      </w:pPr>
      <w:r>
        <w:t>Check question 513 in the Children’s Nutrition Module. If the child is less than 6 years old (513=1), the child should be measured. Transfer the line number and first name of each child less than 6 years old from the children’s nutrition module to question 500d below.</w:t>
      </w:r>
    </w:p>
    <w:p w14:paraId="7DAC73DE" w14:textId="1F0CE2E5" w:rsidR="00DC6BC3" w:rsidRDefault="00DC6BC3" w:rsidP="00DF4A87">
      <w:pPr>
        <w:pStyle w:val="Heading4"/>
      </w:pPr>
      <w:r>
        <w:t>Item 500</w:t>
      </w:r>
      <w:r w:rsidR="003B01E5">
        <w:t>A</w:t>
      </w:r>
      <w:r w:rsidR="00DF4A87">
        <w:t>,</w:t>
      </w:r>
      <w:r>
        <w:t xml:space="preserve"> </w:t>
      </w:r>
      <w:proofErr w:type="gramStart"/>
      <w:r w:rsidR="00DF4A87">
        <w:t>Enter</w:t>
      </w:r>
      <w:proofErr w:type="gramEnd"/>
      <w:r w:rsidR="00DF4A87">
        <w:t xml:space="preserve"> time module started</w:t>
      </w:r>
    </w:p>
    <w:p w14:paraId="20E358A8" w14:textId="20A721EB" w:rsidR="00DC6BC3" w:rsidRDefault="009842CD" w:rsidP="00BA4227">
      <w:pPr>
        <w:pStyle w:val="BodyText0"/>
      </w:pPr>
      <w:r>
        <w:t>R</w:t>
      </w:r>
      <w:r w:rsidR="00DC6BC3">
        <w:t xml:space="preserve">ecord the time (hour and minutes) that you start the module for each child measured in the </w:t>
      </w:r>
      <w:proofErr w:type="gramStart"/>
      <w:r w:rsidR="00DC6BC3">
        <w:t>survey</w:t>
      </w:r>
      <w:r>
        <w:t>, and</w:t>
      </w:r>
      <w:proofErr w:type="gramEnd"/>
      <w:r>
        <w:t xml:space="preserve"> transfer the information later on the tablet</w:t>
      </w:r>
      <w:r w:rsidR="00DC6BC3">
        <w:t>. If entering data into a tablet, you will not see this question; the time will automatically be recorded for you.</w:t>
      </w:r>
    </w:p>
    <w:p w14:paraId="69B4A3BB" w14:textId="3DB90FA4" w:rsidR="00DC6BC3" w:rsidRDefault="00DF4A87" w:rsidP="00DF4A87">
      <w:pPr>
        <w:pStyle w:val="Heading4"/>
      </w:pPr>
      <w:r>
        <w:t>Item 500B,</w:t>
      </w:r>
      <w:r w:rsidR="00DC6BC3">
        <w:t xml:space="preserve"> </w:t>
      </w:r>
      <w:r>
        <w:t>Cluster and household number</w:t>
      </w:r>
    </w:p>
    <w:p w14:paraId="0827D7F8" w14:textId="7C48F1AA" w:rsidR="00DC6BC3" w:rsidRDefault="00DC6BC3" w:rsidP="00BA4227">
      <w:pPr>
        <w:pStyle w:val="BodyText0"/>
      </w:pPr>
      <w:r>
        <w:t>If using a paper questionnaire, record the cluster number and household number. You will do this just one time (not for each child). You can find this information on the questionnaire cover sheet. If entering data into a tablet, you will not see this question; the information will automatically be recorded for you.</w:t>
      </w:r>
    </w:p>
    <w:p w14:paraId="7E36EDD9" w14:textId="612CA638" w:rsidR="00DC6BC3" w:rsidRDefault="00DC6BC3" w:rsidP="00DF4A87">
      <w:pPr>
        <w:pStyle w:val="Heading4"/>
      </w:pPr>
      <w:r w:rsidRPr="00815395">
        <w:t xml:space="preserve">Item </w:t>
      </w:r>
      <w:r>
        <w:t>5</w:t>
      </w:r>
      <w:r>
        <w:rPr>
          <w:bCs/>
        </w:rPr>
        <w:t>00D</w:t>
      </w:r>
      <w:r w:rsidR="00DF4A87">
        <w:rPr>
          <w:bCs/>
        </w:rPr>
        <w:t>,</w:t>
      </w:r>
      <w:r w:rsidRPr="00815395">
        <w:t xml:space="preserve"> </w:t>
      </w:r>
      <w:r w:rsidR="00DF4A87">
        <w:t>Child</w:t>
      </w:r>
      <w:r w:rsidR="00DF4A87" w:rsidRPr="00815395">
        <w:t xml:space="preserve">’s </w:t>
      </w:r>
      <w:r w:rsidR="00DF4A87">
        <w:t xml:space="preserve">line number </w:t>
      </w:r>
      <w:r w:rsidR="00DF4A87" w:rsidRPr="00815395">
        <w:t xml:space="preserve">and </w:t>
      </w:r>
      <w:r w:rsidR="00DF4A87">
        <w:t xml:space="preserve">first </w:t>
      </w:r>
      <w:r w:rsidR="00DF4A87" w:rsidRPr="00815395">
        <w:t>name from the household roster</w:t>
      </w:r>
    </w:p>
    <w:p w14:paraId="5150BA28" w14:textId="4B871303" w:rsidR="00FC17FA" w:rsidRDefault="00FC17FA" w:rsidP="00BA4227">
      <w:pPr>
        <w:pStyle w:val="BodyText0"/>
      </w:pPr>
      <w:r>
        <w:t>If using a paper questionnaire, copy the line number and name of each child from item 500D in Module 5, ensuring that the same line number and first name are assigned to each child column (titled, for example, CHILD 1, CHILD 2, CHILD 3)</w:t>
      </w:r>
      <w:r w:rsidRPr="00815395">
        <w:t xml:space="preserve">. </w:t>
      </w:r>
      <w:r>
        <w:t>If entering data into a tablet, you will select the name of the eligible child you are measuring from a list provided on the screen.</w:t>
      </w:r>
    </w:p>
    <w:p w14:paraId="4EAA6C66" w14:textId="2C7E0429" w:rsidR="00EE61B2" w:rsidRDefault="00EE61B2" w:rsidP="00DF4A87">
      <w:pPr>
        <w:pStyle w:val="Heading4"/>
      </w:pPr>
      <w:r w:rsidRPr="00815395">
        <w:t xml:space="preserve">Item </w:t>
      </w:r>
      <w:r w:rsidR="00F95E9C">
        <w:t>516</w:t>
      </w:r>
      <w:r w:rsidR="00DF4A87">
        <w:t>,</w:t>
      </w:r>
      <w:r w:rsidRPr="00815395">
        <w:t xml:space="preserve"> </w:t>
      </w:r>
      <w:r w:rsidR="00DF4A87">
        <w:t>C</w:t>
      </w:r>
      <w:r w:rsidR="00DF4A87" w:rsidRPr="00815395">
        <w:t>hildren under 24 months should be m</w:t>
      </w:r>
      <w:r w:rsidR="00DF4A87">
        <w:t>easured lying down; children 24 </w:t>
      </w:r>
      <w:r w:rsidR="00DF4A87" w:rsidRPr="00815395">
        <w:t>months or older should be measured standing up.</w:t>
      </w:r>
      <w:r w:rsidR="00143A16">
        <w:t xml:space="preserve"> </w:t>
      </w:r>
      <w:r w:rsidR="00DF4A87" w:rsidRPr="00815395">
        <w:t>Height in centimeters:</w:t>
      </w:r>
      <w:r w:rsidR="00143A16">
        <w:t xml:space="preserve"> </w:t>
      </w:r>
      <w:r w:rsidR="00DF4A87" w:rsidRPr="00815395">
        <w:t>measure the child</w:t>
      </w:r>
      <w:r w:rsidR="00DF4A87">
        <w:t>.</w:t>
      </w:r>
    </w:p>
    <w:p w14:paraId="53F01841" w14:textId="396DAEC6" w:rsidR="00BF6D1F" w:rsidRPr="00815395" w:rsidRDefault="00F95E9C" w:rsidP="00BA4227">
      <w:pPr>
        <w:pStyle w:val="BodyText0"/>
      </w:pPr>
      <w:r w:rsidRPr="005D0F19">
        <w:t>Follow the guidance provided in your training (see</w:t>
      </w:r>
      <w:r w:rsidR="005B6055" w:rsidRPr="005D0F19">
        <w:t xml:space="preserve"> section </w:t>
      </w:r>
      <w:r w:rsidR="00F84C38" w:rsidRPr="005D0F19">
        <w:t>7</w:t>
      </w:r>
      <w:r w:rsidR="005B6055" w:rsidRPr="005D0F19">
        <w:t>.3 of the Feed the Future ZOI Survey</w:t>
      </w:r>
      <w:r w:rsidRPr="005D0F19">
        <w:t xml:space="preserve"> Anthropometry </w:t>
      </w:r>
      <w:r w:rsidR="005B6055" w:rsidRPr="005D0F19">
        <w:t>Manual</w:t>
      </w:r>
      <w:r>
        <w:t>)</w:t>
      </w:r>
      <w:r w:rsidRPr="00815395">
        <w:t>.</w:t>
      </w:r>
      <w:r>
        <w:t xml:space="preserve"> </w:t>
      </w:r>
      <w:r w:rsidRPr="00815395">
        <w:t>Children under 24 months should be measured lying down.</w:t>
      </w:r>
      <w:r>
        <w:t xml:space="preserve"> </w:t>
      </w:r>
      <w:r w:rsidRPr="00815395">
        <w:t>Children 24 months or older should be measured standing up.</w:t>
      </w:r>
      <w:r>
        <w:t xml:space="preserve"> </w:t>
      </w:r>
      <w:r w:rsidRPr="00815395">
        <w:t xml:space="preserve">Record the height in centimeters or </w:t>
      </w:r>
      <w:r>
        <w:t xml:space="preserve">select </w:t>
      </w:r>
      <w:r w:rsidRPr="00815395">
        <w:t>the appropriate response</w:t>
      </w:r>
      <w:r>
        <w:t xml:space="preserve"> if length or height could not be measured</w:t>
      </w:r>
      <w:r w:rsidR="00835689">
        <w:t xml:space="preserve">: </w:t>
      </w:r>
      <w:r>
        <w:t xml:space="preserve">‘9994’ (NOT PRESENT), ‘9995’ (REFUSED), or ‘9996’ (OTHER). </w:t>
      </w:r>
      <w:r w:rsidR="00BF6D1F">
        <w:t xml:space="preserve">Be sure to record the height or length to one decimal place. If the child </w:t>
      </w:r>
      <w:r w:rsidR="00BF6D1F">
        <w:lastRenderedPageBreak/>
        <w:t>is less than 100 cm, be sure to record a ‘0’ into the first box on the paper questionnaire before recording the child’s height or length. For example, if the child is 36.3 cm, enter ‘036’ in the boxes to the left of the decimal point and enter ‘3’ in the box to the right of the decimal point, as shown here:</w:t>
      </w:r>
    </w:p>
    <w:tbl>
      <w:tblPr>
        <w:tblW w:w="2060" w:type="dxa"/>
        <w:jc w:val="center"/>
        <w:tblLook w:val="04A0" w:firstRow="1" w:lastRow="0" w:firstColumn="1" w:lastColumn="0" w:noHBand="0" w:noVBand="1"/>
      </w:tblPr>
      <w:tblGrid>
        <w:gridCol w:w="480"/>
        <w:gridCol w:w="440"/>
        <w:gridCol w:w="440"/>
        <w:gridCol w:w="271"/>
        <w:gridCol w:w="480"/>
      </w:tblGrid>
      <w:tr w:rsidR="00BF6D1F" w:rsidRPr="00DF4A87" w14:paraId="5CC7044F" w14:textId="77777777" w:rsidTr="00BF6D1F">
        <w:trPr>
          <w:trHeight w:val="225"/>
          <w:jc w:val="center"/>
        </w:trPr>
        <w:tc>
          <w:tcPr>
            <w:tcW w:w="480"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CDF5EBD" w14:textId="77777777" w:rsidR="00BF6D1F" w:rsidRPr="00DF4A87" w:rsidRDefault="00BF6D1F" w:rsidP="00BF6D1F">
            <w:pPr>
              <w:widowControl/>
              <w:spacing w:line="240" w:lineRule="auto"/>
              <w:jc w:val="center"/>
              <w:rPr>
                <w:rFonts w:eastAsia="Times New Roman"/>
                <w:bCs/>
                <w:color w:val="auto"/>
                <w:sz w:val="22"/>
                <w:szCs w:val="22"/>
              </w:rPr>
            </w:pPr>
            <w:r w:rsidRPr="00DF4A87">
              <w:rPr>
                <w:rFonts w:eastAsia="Times New Roman"/>
                <w:bCs/>
                <w:color w:val="auto"/>
                <w:sz w:val="22"/>
                <w:szCs w:val="22"/>
              </w:rPr>
              <w:t>0</w:t>
            </w:r>
          </w:p>
        </w:tc>
        <w:tc>
          <w:tcPr>
            <w:tcW w:w="440"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60424C6E" w14:textId="77777777" w:rsidR="00BF6D1F" w:rsidRPr="00DF4A87" w:rsidRDefault="00BF6D1F" w:rsidP="00BF6D1F">
            <w:pPr>
              <w:widowControl/>
              <w:spacing w:line="240" w:lineRule="auto"/>
              <w:jc w:val="center"/>
              <w:rPr>
                <w:rFonts w:eastAsia="Times New Roman"/>
                <w:bCs/>
                <w:color w:val="auto"/>
                <w:sz w:val="22"/>
                <w:szCs w:val="22"/>
              </w:rPr>
            </w:pPr>
            <w:r w:rsidRPr="00DF4A87">
              <w:rPr>
                <w:rFonts w:eastAsia="Times New Roman"/>
                <w:bCs/>
                <w:color w:val="auto"/>
                <w:sz w:val="22"/>
                <w:szCs w:val="22"/>
              </w:rPr>
              <w:t>3</w:t>
            </w:r>
          </w:p>
        </w:tc>
        <w:tc>
          <w:tcPr>
            <w:tcW w:w="440"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6A7AF4A5" w14:textId="77777777" w:rsidR="00BF6D1F" w:rsidRPr="00DF4A87" w:rsidRDefault="00BF6D1F" w:rsidP="00BF6D1F">
            <w:pPr>
              <w:widowControl/>
              <w:spacing w:line="240" w:lineRule="auto"/>
              <w:jc w:val="center"/>
              <w:rPr>
                <w:rFonts w:eastAsia="Times New Roman"/>
                <w:bCs/>
                <w:color w:val="auto"/>
                <w:sz w:val="22"/>
                <w:szCs w:val="22"/>
              </w:rPr>
            </w:pPr>
            <w:r w:rsidRPr="00DF4A87">
              <w:rPr>
                <w:rFonts w:eastAsia="Times New Roman"/>
                <w:bCs/>
                <w:color w:val="auto"/>
                <w:sz w:val="22"/>
                <w:szCs w:val="22"/>
              </w:rPr>
              <w:t>6</w:t>
            </w:r>
          </w:p>
        </w:tc>
        <w:tc>
          <w:tcPr>
            <w:tcW w:w="220" w:type="dxa"/>
            <w:tcBorders>
              <w:top w:val="nil"/>
              <w:left w:val="nil"/>
              <w:bottom w:val="nil"/>
              <w:right w:val="nil"/>
            </w:tcBorders>
            <w:shd w:val="clear" w:color="auto" w:fill="auto"/>
            <w:noWrap/>
            <w:vAlign w:val="center"/>
            <w:hideMark/>
          </w:tcPr>
          <w:p w14:paraId="0A08523C" w14:textId="77777777" w:rsidR="00BF6D1F" w:rsidRPr="00DF4A87" w:rsidRDefault="00BF6D1F" w:rsidP="00BF6D1F">
            <w:pPr>
              <w:widowControl/>
              <w:spacing w:line="240" w:lineRule="auto"/>
              <w:jc w:val="center"/>
              <w:rPr>
                <w:rFonts w:eastAsia="Times New Roman"/>
                <w:bCs/>
                <w:color w:val="auto"/>
                <w:sz w:val="22"/>
                <w:szCs w:val="22"/>
              </w:rPr>
            </w:pPr>
          </w:p>
        </w:tc>
        <w:tc>
          <w:tcPr>
            <w:tcW w:w="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4777AC" w14:textId="77777777" w:rsidR="00BF6D1F" w:rsidRPr="00DF4A87" w:rsidRDefault="00BF6D1F" w:rsidP="00BF6D1F">
            <w:pPr>
              <w:widowControl/>
              <w:spacing w:line="240" w:lineRule="auto"/>
              <w:jc w:val="center"/>
              <w:rPr>
                <w:rFonts w:eastAsia="Times New Roman"/>
                <w:bCs/>
                <w:color w:val="auto"/>
                <w:sz w:val="22"/>
                <w:szCs w:val="22"/>
              </w:rPr>
            </w:pPr>
            <w:r w:rsidRPr="00DF4A87">
              <w:rPr>
                <w:rFonts w:eastAsia="Times New Roman"/>
                <w:bCs/>
                <w:color w:val="auto"/>
                <w:sz w:val="22"/>
                <w:szCs w:val="22"/>
              </w:rPr>
              <w:t>3</w:t>
            </w:r>
          </w:p>
        </w:tc>
      </w:tr>
      <w:tr w:rsidR="00BF6D1F" w:rsidRPr="00BF6D1F" w14:paraId="71B3FDB9" w14:textId="77777777" w:rsidTr="00BF6D1F">
        <w:trPr>
          <w:trHeight w:val="225"/>
          <w:jc w:val="center"/>
        </w:trPr>
        <w:tc>
          <w:tcPr>
            <w:tcW w:w="480" w:type="dxa"/>
            <w:vMerge/>
            <w:tcBorders>
              <w:top w:val="single" w:sz="4" w:space="0" w:color="auto"/>
              <w:left w:val="single" w:sz="4" w:space="0" w:color="auto"/>
              <w:bottom w:val="single" w:sz="4" w:space="0" w:color="000000"/>
              <w:right w:val="single" w:sz="4" w:space="0" w:color="000000"/>
            </w:tcBorders>
            <w:vAlign w:val="center"/>
            <w:hideMark/>
          </w:tcPr>
          <w:p w14:paraId="59FD2A3B" w14:textId="77777777" w:rsidR="00BF6D1F" w:rsidRPr="00BF6D1F" w:rsidRDefault="00BF6D1F" w:rsidP="00BF6D1F">
            <w:pPr>
              <w:widowControl/>
              <w:spacing w:line="240" w:lineRule="auto"/>
              <w:rPr>
                <w:rFonts w:eastAsia="Times New Roman"/>
                <w:b/>
                <w:bCs/>
                <w:color w:val="auto"/>
                <w:sz w:val="20"/>
                <w:szCs w:val="20"/>
              </w:rPr>
            </w:pPr>
          </w:p>
        </w:tc>
        <w:tc>
          <w:tcPr>
            <w:tcW w:w="440" w:type="dxa"/>
            <w:vMerge/>
            <w:tcBorders>
              <w:top w:val="single" w:sz="4" w:space="0" w:color="auto"/>
              <w:left w:val="single" w:sz="4" w:space="0" w:color="auto"/>
              <w:bottom w:val="single" w:sz="4" w:space="0" w:color="000000"/>
              <w:right w:val="single" w:sz="4" w:space="0" w:color="000000"/>
            </w:tcBorders>
            <w:vAlign w:val="center"/>
            <w:hideMark/>
          </w:tcPr>
          <w:p w14:paraId="604A09F9" w14:textId="77777777" w:rsidR="00BF6D1F" w:rsidRPr="00BF6D1F" w:rsidRDefault="00BF6D1F" w:rsidP="00BF6D1F">
            <w:pPr>
              <w:widowControl/>
              <w:spacing w:line="240" w:lineRule="auto"/>
              <w:rPr>
                <w:rFonts w:eastAsia="Times New Roman"/>
                <w:b/>
                <w:bCs/>
                <w:color w:val="auto"/>
                <w:sz w:val="20"/>
                <w:szCs w:val="20"/>
              </w:rPr>
            </w:pPr>
          </w:p>
        </w:tc>
        <w:tc>
          <w:tcPr>
            <w:tcW w:w="440" w:type="dxa"/>
            <w:vMerge/>
            <w:tcBorders>
              <w:top w:val="single" w:sz="4" w:space="0" w:color="auto"/>
              <w:left w:val="single" w:sz="4" w:space="0" w:color="auto"/>
              <w:bottom w:val="single" w:sz="4" w:space="0" w:color="000000"/>
              <w:right w:val="single" w:sz="4" w:space="0" w:color="000000"/>
            </w:tcBorders>
            <w:vAlign w:val="center"/>
            <w:hideMark/>
          </w:tcPr>
          <w:p w14:paraId="136D8EEB" w14:textId="77777777" w:rsidR="00BF6D1F" w:rsidRPr="00BF6D1F" w:rsidRDefault="00BF6D1F" w:rsidP="00BF6D1F">
            <w:pPr>
              <w:widowControl/>
              <w:spacing w:line="240" w:lineRule="auto"/>
              <w:rPr>
                <w:rFonts w:eastAsia="Times New Roman"/>
                <w:b/>
                <w:bCs/>
                <w:color w:val="auto"/>
                <w:sz w:val="20"/>
                <w:szCs w:val="20"/>
              </w:rPr>
            </w:pPr>
          </w:p>
        </w:tc>
        <w:tc>
          <w:tcPr>
            <w:tcW w:w="220" w:type="dxa"/>
            <w:tcBorders>
              <w:top w:val="nil"/>
              <w:left w:val="nil"/>
              <w:bottom w:val="nil"/>
              <w:right w:val="single" w:sz="4" w:space="0" w:color="auto"/>
            </w:tcBorders>
            <w:shd w:val="clear" w:color="auto" w:fill="auto"/>
            <w:noWrap/>
            <w:vAlign w:val="center"/>
            <w:hideMark/>
          </w:tcPr>
          <w:p w14:paraId="6D1091B4" w14:textId="77777777" w:rsidR="00BF6D1F" w:rsidRPr="00BF6D1F" w:rsidRDefault="00BF6D1F" w:rsidP="00BF6D1F">
            <w:pPr>
              <w:widowControl/>
              <w:spacing w:line="240" w:lineRule="auto"/>
              <w:jc w:val="center"/>
              <w:rPr>
                <w:rFonts w:eastAsia="Times New Roman"/>
                <w:b/>
                <w:bCs/>
                <w:color w:val="auto"/>
                <w:sz w:val="20"/>
                <w:szCs w:val="20"/>
              </w:rPr>
            </w:pPr>
            <w:r w:rsidRPr="00BF6D1F">
              <w:rPr>
                <w:rFonts w:eastAsia="Times New Roman"/>
                <w:b/>
                <w:bCs/>
                <w:color w:val="auto"/>
                <w:sz w:val="20"/>
                <w:szCs w:val="20"/>
              </w:rPr>
              <w:t>.</w:t>
            </w:r>
          </w:p>
        </w:tc>
        <w:tc>
          <w:tcPr>
            <w:tcW w:w="480" w:type="dxa"/>
            <w:vMerge/>
            <w:tcBorders>
              <w:top w:val="single" w:sz="4" w:space="0" w:color="000000"/>
              <w:left w:val="single" w:sz="4" w:space="0" w:color="auto"/>
              <w:bottom w:val="single" w:sz="4" w:space="0" w:color="auto"/>
              <w:right w:val="single" w:sz="4" w:space="0" w:color="auto"/>
            </w:tcBorders>
            <w:vAlign w:val="center"/>
            <w:hideMark/>
          </w:tcPr>
          <w:p w14:paraId="2FB29968" w14:textId="77777777" w:rsidR="00BF6D1F" w:rsidRPr="00BF6D1F" w:rsidRDefault="00BF6D1F" w:rsidP="00BF6D1F">
            <w:pPr>
              <w:widowControl/>
              <w:spacing w:line="240" w:lineRule="auto"/>
              <w:rPr>
                <w:rFonts w:eastAsia="Times New Roman"/>
                <w:b/>
                <w:bCs/>
                <w:color w:val="auto"/>
                <w:sz w:val="20"/>
                <w:szCs w:val="20"/>
              </w:rPr>
            </w:pPr>
          </w:p>
        </w:tc>
      </w:tr>
      <w:tr w:rsidR="00BF6D1F" w:rsidRPr="00BF6D1F" w14:paraId="6FE882EB" w14:textId="77777777" w:rsidTr="00BF6D1F">
        <w:trPr>
          <w:trHeight w:val="204"/>
          <w:jc w:val="center"/>
        </w:trPr>
        <w:tc>
          <w:tcPr>
            <w:tcW w:w="2060" w:type="dxa"/>
            <w:gridSpan w:val="5"/>
            <w:tcBorders>
              <w:top w:val="nil"/>
              <w:left w:val="nil"/>
              <w:bottom w:val="nil"/>
              <w:right w:val="nil"/>
            </w:tcBorders>
            <w:shd w:val="clear" w:color="auto" w:fill="auto"/>
            <w:vAlign w:val="center"/>
            <w:hideMark/>
          </w:tcPr>
          <w:p w14:paraId="2119A555" w14:textId="77777777" w:rsidR="00BF6D1F" w:rsidRPr="00BF6D1F" w:rsidRDefault="00BF6D1F" w:rsidP="00BF6D1F">
            <w:pPr>
              <w:widowControl/>
              <w:spacing w:line="240" w:lineRule="auto"/>
              <w:rPr>
                <w:rFonts w:eastAsia="Times New Roman"/>
                <w:sz w:val="16"/>
                <w:szCs w:val="16"/>
              </w:rPr>
            </w:pPr>
            <w:r w:rsidRPr="00BF6D1F">
              <w:rPr>
                <w:rFonts w:eastAsia="Times New Roman"/>
                <w:sz w:val="16"/>
                <w:szCs w:val="16"/>
              </w:rPr>
              <w:t>(IN CM.)</w:t>
            </w:r>
          </w:p>
        </w:tc>
      </w:tr>
    </w:tbl>
    <w:p w14:paraId="79F68058" w14:textId="57090C80" w:rsidR="00F95E9C" w:rsidRDefault="00F95E9C" w:rsidP="00DF4A87">
      <w:pPr>
        <w:pStyle w:val="Heading4"/>
      </w:pPr>
      <w:r w:rsidRPr="00815395">
        <w:t xml:space="preserve">Item </w:t>
      </w:r>
      <w:r>
        <w:t>517</w:t>
      </w:r>
      <w:r w:rsidR="00DF4A87">
        <w:t>,</w:t>
      </w:r>
      <w:r w:rsidRPr="00815395">
        <w:t xml:space="preserve"> </w:t>
      </w:r>
      <w:r w:rsidR="00DF4A87" w:rsidRPr="00815395">
        <w:t>Was the child measured lying down or standing up?</w:t>
      </w:r>
    </w:p>
    <w:p w14:paraId="00A6B220" w14:textId="40CBF65C" w:rsidR="00F95E9C" w:rsidRPr="00815395" w:rsidRDefault="00F95E9C" w:rsidP="00BA4227">
      <w:pPr>
        <w:pStyle w:val="BodyText0"/>
      </w:pPr>
      <w:r w:rsidRPr="00815395">
        <w:t>Record the appropriate response</w:t>
      </w:r>
      <w:r>
        <w:t>; ‘</w:t>
      </w:r>
      <w:r w:rsidR="00BA7832">
        <w:t>1’ (LYING DOWN)</w:t>
      </w:r>
      <w:r>
        <w:t>, ‘</w:t>
      </w:r>
      <w:r w:rsidR="00BA7832">
        <w:t>2’ (STANDING UP)</w:t>
      </w:r>
      <w:r>
        <w:t>, or ‘</w:t>
      </w:r>
      <w:r w:rsidR="00BA7832">
        <w:t>6’ (</w:t>
      </w:r>
      <w:r>
        <w:t>NOT MEASURED</w:t>
      </w:r>
      <w:r w:rsidR="00BA7832">
        <w:t>)</w:t>
      </w:r>
      <w:r w:rsidRPr="00815395">
        <w:t>.</w:t>
      </w:r>
      <w:r>
        <w:t xml:space="preserve"> </w:t>
      </w:r>
    </w:p>
    <w:p w14:paraId="1187E0AC" w14:textId="4B6722DD" w:rsidR="00F95E9C" w:rsidRPr="00A70CA8" w:rsidRDefault="00F95E9C" w:rsidP="00DF4A87">
      <w:pPr>
        <w:pStyle w:val="Heading4"/>
      </w:pPr>
      <w:r w:rsidRPr="00815395">
        <w:t xml:space="preserve">Item </w:t>
      </w:r>
      <w:r>
        <w:t>518</w:t>
      </w:r>
      <w:r w:rsidR="00DF4A87">
        <w:t>,</w:t>
      </w:r>
      <w:r w:rsidRPr="00815395">
        <w:t xml:space="preserve"> </w:t>
      </w:r>
      <w:r w:rsidR="00DF4A87">
        <w:t>W</w:t>
      </w:r>
      <w:r w:rsidR="00DF4A87" w:rsidRPr="00815395">
        <w:t>eight in kilogra</w:t>
      </w:r>
      <w:r w:rsidR="00DF4A87" w:rsidRPr="00A70CA8">
        <w:t>ms: weigh the child</w:t>
      </w:r>
    </w:p>
    <w:p w14:paraId="692E01E3" w14:textId="1F672596" w:rsidR="00BF6D1F" w:rsidRPr="00815395" w:rsidRDefault="00F95E9C" w:rsidP="00BA4227">
      <w:pPr>
        <w:pStyle w:val="BodyText0"/>
      </w:pPr>
      <w:r w:rsidRPr="00A70CA8">
        <w:t xml:space="preserve">Follow the guidance provided in your training (see </w:t>
      </w:r>
      <w:r w:rsidR="00BF6D1F" w:rsidRPr="00A70CA8">
        <w:t xml:space="preserve">section </w:t>
      </w:r>
      <w:r w:rsidR="00F84C38" w:rsidRPr="00A70CA8">
        <w:t>7</w:t>
      </w:r>
      <w:r w:rsidR="00BF6D1F" w:rsidRPr="00A70CA8">
        <w:t xml:space="preserve">.2 of the Feed the Future ZOI Survey </w:t>
      </w:r>
      <w:r w:rsidRPr="00A70CA8">
        <w:t xml:space="preserve">Anthropometry </w:t>
      </w:r>
      <w:r w:rsidR="00BF6D1F" w:rsidRPr="00A70CA8">
        <w:t>Manual</w:t>
      </w:r>
      <w:r w:rsidRPr="00A70CA8">
        <w:t>). Record the child’s weight in kilograms or select the appropriate response if weight could not be measured: ‘9994’ (</w:t>
      </w:r>
      <w:r>
        <w:t>NOT PRESENT), ‘9995’ (REFUSED), or ‘9996’ (OTHER).</w:t>
      </w:r>
      <w:r w:rsidR="00BF6D1F">
        <w:t xml:space="preserve"> Be sure to record the weight to two decimal places. If the child is less than 10 kg, be sure to record a ‘0’ into the first box on the paper questionnaire before recording the child’s weight. For example, if the child weighs 8.72 kg, enter ‘08’ in the boxes to the left of the decimal point and enter ‘72’ in the boxes to the right of the decimal point, as shown here:</w:t>
      </w:r>
    </w:p>
    <w:tbl>
      <w:tblPr>
        <w:tblW w:w="2140" w:type="dxa"/>
        <w:jc w:val="center"/>
        <w:tblLook w:val="04A0" w:firstRow="1" w:lastRow="0" w:firstColumn="1" w:lastColumn="0" w:noHBand="0" w:noVBand="1"/>
      </w:tblPr>
      <w:tblGrid>
        <w:gridCol w:w="496"/>
        <w:gridCol w:w="456"/>
        <w:gridCol w:w="313"/>
        <w:gridCol w:w="456"/>
        <w:gridCol w:w="496"/>
      </w:tblGrid>
      <w:tr w:rsidR="00BF6D1F" w:rsidRPr="00DF4A87" w14:paraId="0468990F" w14:textId="77777777" w:rsidTr="00BF6D1F">
        <w:trPr>
          <w:trHeight w:val="225"/>
          <w:jc w:val="center"/>
        </w:trPr>
        <w:tc>
          <w:tcPr>
            <w:tcW w:w="496"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4EF2BD3E" w14:textId="77777777" w:rsidR="00BF6D1F" w:rsidRPr="00DF4A87" w:rsidRDefault="00BF6D1F" w:rsidP="00BF6D1F">
            <w:pPr>
              <w:widowControl/>
              <w:spacing w:line="240" w:lineRule="auto"/>
              <w:jc w:val="center"/>
              <w:rPr>
                <w:rFonts w:eastAsia="Times New Roman"/>
                <w:bCs/>
                <w:color w:val="auto"/>
                <w:sz w:val="22"/>
                <w:szCs w:val="22"/>
              </w:rPr>
            </w:pPr>
            <w:r w:rsidRPr="00DF4A87">
              <w:rPr>
                <w:rFonts w:eastAsia="Times New Roman"/>
                <w:bCs/>
                <w:color w:val="auto"/>
                <w:sz w:val="22"/>
                <w:szCs w:val="22"/>
              </w:rPr>
              <w:t>0</w:t>
            </w:r>
          </w:p>
        </w:tc>
        <w:tc>
          <w:tcPr>
            <w:tcW w:w="456"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5152E364" w14:textId="77777777" w:rsidR="00BF6D1F" w:rsidRPr="00DF4A87" w:rsidRDefault="00BF6D1F" w:rsidP="00BF6D1F">
            <w:pPr>
              <w:widowControl/>
              <w:spacing w:line="240" w:lineRule="auto"/>
              <w:jc w:val="center"/>
              <w:rPr>
                <w:rFonts w:eastAsia="Times New Roman"/>
                <w:bCs/>
                <w:color w:val="auto"/>
                <w:sz w:val="22"/>
                <w:szCs w:val="22"/>
              </w:rPr>
            </w:pPr>
            <w:r w:rsidRPr="00DF4A87">
              <w:rPr>
                <w:rFonts w:eastAsia="Times New Roman"/>
                <w:bCs/>
                <w:color w:val="auto"/>
                <w:sz w:val="22"/>
                <w:szCs w:val="22"/>
              </w:rPr>
              <w:t>8</w:t>
            </w:r>
          </w:p>
        </w:tc>
        <w:tc>
          <w:tcPr>
            <w:tcW w:w="236" w:type="dxa"/>
            <w:tcBorders>
              <w:top w:val="nil"/>
              <w:left w:val="nil"/>
              <w:bottom w:val="nil"/>
              <w:right w:val="nil"/>
            </w:tcBorders>
            <w:shd w:val="clear" w:color="auto" w:fill="auto"/>
            <w:noWrap/>
            <w:vAlign w:val="center"/>
            <w:hideMark/>
          </w:tcPr>
          <w:p w14:paraId="73EA546F" w14:textId="77777777" w:rsidR="00BF6D1F" w:rsidRPr="00DF4A87" w:rsidRDefault="00BF6D1F" w:rsidP="00BF6D1F">
            <w:pPr>
              <w:widowControl/>
              <w:spacing w:line="240" w:lineRule="auto"/>
              <w:jc w:val="center"/>
              <w:rPr>
                <w:rFonts w:eastAsia="Times New Roman"/>
                <w:bCs/>
                <w:color w:val="auto"/>
                <w:sz w:val="22"/>
                <w:szCs w:val="22"/>
              </w:rPr>
            </w:pPr>
          </w:p>
        </w:tc>
        <w:tc>
          <w:tcPr>
            <w:tcW w:w="45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60FBF" w14:textId="77777777" w:rsidR="00BF6D1F" w:rsidRPr="00DF4A87" w:rsidRDefault="00BF6D1F" w:rsidP="00BF6D1F">
            <w:pPr>
              <w:widowControl/>
              <w:spacing w:line="240" w:lineRule="auto"/>
              <w:jc w:val="center"/>
              <w:rPr>
                <w:rFonts w:eastAsia="Times New Roman"/>
                <w:bCs/>
                <w:color w:val="auto"/>
                <w:sz w:val="22"/>
                <w:szCs w:val="22"/>
              </w:rPr>
            </w:pPr>
            <w:r w:rsidRPr="00DF4A87">
              <w:rPr>
                <w:rFonts w:eastAsia="Times New Roman"/>
                <w:bCs/>
                <w:color w:val="auto"/>
                <w:sz w:val="22"/>
                <w:szCs w:val="22"/>
              </w:rPr>
              <w:t>7</w:t>
            </w:r>
          </w:p>
        </w:tc>
        <w:tc>
          <w:tcPr>
            <w:tcW w:w="49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87021C" w14:textId="77777777" w:rsidR="00BF6D1F" w:rsidRPr="00DF4A87" w:rsidRDefault="00BF6D1F" w:rsidP="00BF6D1F">
            <w:pPr>
              <w:widowControl/>
              <w:spacing w:line="240" w:lineRule="auto"/>
              <w:jc w:val="center"/>
              <w:rPr>
                <w:rFonts w:eastAsia="Times New Roman"/>
                <w:bCs/>
                <w:color w:val="auto"/>
                <w:sz w:val="22"/>
                <w:szCs w:val="22"/>
              </w:rPr>
            </w:pPr>
            <w:r w:rsidRPr="00DF4A87">
              <w:rPr>
                <w:rFonts w:eastAsia="Times New Roman"/>
                <w:bCs/>
                <w:color w:val="auto"/>
                <w:sz w:val="22"/>
                <w:szCs w:val="22"/>
              </w:rPr>
              <w:t>2</w:t>
            </w:r>
          </w:p>
        </w:tc>
      </w:tr>
      <w:tr w:rsidR="00BF6D1F" w:rsidRPr="00BF6D1F" w14:paraId="05DD71DE" w14:textId="77777777" w:rsidTr="00BF6D1F">
        <w:trPr>
          <w:trHeight w:val="225"/>
          <w:jc w:val="center"/>
        </w:trPr>
        <w:tc>
          <w:tcPr>
            <w:tcW w:w="496" w:type="dxa"/>
            <w:vMerge/>
            <w:tcBorders>
              <w:top w:val="single" w:sz="4" w:space="0" w:color="auto"/>
              <w:left w:val="single" w:sz="4" w:space="0" w:color="auto"/>
              <w:bottom w:val="single" w:sz="4" w:space="0" w:color="000000"/>
              <w:right w:val="single" w:sz="4" w:space="0" w:color="000000"/>
            </w:tcBorders>
            <w:vAlign w:val="center"/>
            <w:hideMark/>
          </w:tcPr>
          <w:p w14:paraId="3BC4805C" w14:textId="77777777" w:rsidR="00BF6D1F" w:rsidRPr="00BF6D1F" w:rsidRDefault="00BF6D1F" w:rsidP="00BF6D1F">
            <w:pPr>
              <w:widowControl/>
              <w:spacing w:line="240" w:lineRule="auto"/>
              <w:rPr>
                <w:rFonts w:eastAsia="Times New Roman"/>
                <w:b/>
                <w:bCs/>
                <w:color w:val="auto"/>
                <w:sz w:val="20"/>
                <w:szCs w:val="20"/>
              </w:rPr>
            </w:pPr>
          </w:p>
        </w:tc>
        <w:tc>
          <w:tcPr>
            <w:tcW w:w="456" w:type="dxa"/>
            <w:vMerge/>
            <w:tcBorders>
              <w:top w:val="single" w:sz="4" w:space="0" w:color="auto"/>
              <w:left w:val="single" w:sz="4" w:space="0" w:color="auto"/>
              <w:bottom w:val="single" w:sz="4" w:space="0" w:color="000000"/>
              <w:right w:val="single" w:sz="4" w:space="0" w:color="000000"/>
            </w:tcBorders>
            <w:vAlign w:val="center"/>
            <w:hideMark/>
          </w:tcPr>
          <w:p w14:paraId="7C7D0DD4" w14:textId="77777777" w:rsidR="00BF6D1F" w:rsidRPr="00BF6D1F" w:rsidRDefault="00BF6D1F" w:rsidP="00BF6D1F">
            <w:pPr>
              <w:widowControl/>
              <w:spacing w:line="240" w:lineRule="auto"/>
              <w:rPr>
                <w:rFonts w:eastAsia="Times New Roman"/>
                <w:b/>
                <w:bCs/>
                <w:color w:val="auto"/>
                <w:sz w:val="20"/>
                <w:szCs w:val="20"/>
              </w:rPr>
            </w:pPr>
          </w:p>
        </w:tc>
        <w:tc>
          <w:tcPr>
            <w:tcW w:w="236" w:type="dxa"/>
            <w:tcBorders>
              <w:top w:val="nil"/>
              <w:left w:val="nil"/>
              <w:bottom w:val="nil"/>
              <w:right w:val="single" w:sz="4" w:space="0" w:color="auto"/>
            </w:tcBorders>
            <w:shd w:val="clear" w:color="auto" w:fill="auto"/>
            <w:hideMark/>
          </w:tcPr>
          <w:p w14:paraId="648877FF" w14:textId="77777777" w:rsidR="00BF6D1F" w:rsidRPr="00BF6D1F" w:rsidRDefault="00BF6D1F" w:rsidP="00BF6D1F">
            <w:pPr>
              <w:widowControl/>
              <w:spacing w:line="240" w:lineRule="auto"/>
              <w:rPr>
                <w:rFonts w:eastAsia="Times New Roman"/>
                <w:color w:val="auto"/>
                <w:sz w:val="16"/>
                <w:szCs w:val="16"/>
              </w:rPr>
            </w:pPr>
            <w:r w:rsidRPr="00BF6D1F">
              <w:rPr>
                <w:rFonts w:eastAsia="Times New Roman"/>
                <w:color w:val="auto"/>
                <w:sz w:val="16"/>
                <w:szCs w:val="16"/>
              </w:rPr>
              <w:t>●</w:t>
            </w:r>
          </w:p>
        </w:tc>
        <w:tc>
          <w:tcPr>
            <w:tcW w:w="456" w:type="dxa"/>
            <w:vMerge/>
            <w:tcBorders>
              <w:top w:val="single" w:sz="4" w:space="0" w:color="auto"/>
              <w:left w:val="single" w:sz="4" w:space="0" w:color="auto"/>
              <w:bottom w:val="single" w:sz="4" w:space="0" w:color="auto"/>
              <w:right w:val="single" w:sz="4" w:space="0" w:color="auto"/>
            </w:tcBorders>
            <w:vAlign w:val="center"/>
            <w:hideMark/>
          </w:tcPr>
          <w:p w14:paraId="627066BF" w14:textId="77777777" w:rsidR="00BF6D1F" w:rsidRPr="00BF6D1F" w:rsidRDefault="00BF6D1F" w:rsidP="00BF6D1F">
            <w:pPr>
              <w:widowControl/>
              <w:spacing w:line="240" w:lineRule="auto"/>
              <w:rPr>
                <w:rFonts w:eastAsia="Times New Roman"/>
                <w:b/>
                <w:bCs/>
                <w:color w:val="auto"/>
                <w:sz w:val="20"/>
                <w:szCs w:val="20"/>
              </w:rPr>
            </w:pPr>
          </w:p>
        </w:tc>
        <w:tc>
          <w:tcPr>
            <w:tcW w:w="496" w:type="dxa"/>
            <w:vMerge/>
            <w:tcBorders>
              <w:top w:val="single" w:sz="4" w:space="0" w:color="000000"/>
              <w:left w:val="single" w:sz="4" w:space="0" w:color="auto"/>
              <w:bottom w:val="single" w:sz="4" w:space="0" w:color="auto"/>
              <w:right w:val="single" w:sz="4" w:space="0" w:color="auto"/>
            </w:tcBorders>
            <w:vAlign w:val="center"/>
            <w:hideMark/>
          </w:tcPr>
          <w:p w14:paraId="0D22A9EC" w14:textId="77777777" w:rsidR="00BF6D1F" w:rsidRPr="00BF6D1F" w:rsidRDefault="00BF6D1F" w:rsidP="00BF6D1F">
            <w:pPr>
              <w:widowControl/>
              <w:spacing w:line="240" w:lineRule="auto"/>
              <w:rPr>
                <w:rFonts w:eastAsia="Times New Roman"/>
                <w:b/>
                <w:bCs/>
                <w:color w:val="auto"/>
                <w:sz w:val="20"/>
                <w:szCs w:val="20"/>
              </w:rPr>
            </w:pPr>
          </w:p>
        </w:tc>
      </w:tr>
      <w:tr w:rsidR="00BF6D1F" w:rsidRPr="00BF6D1F" w14:paraId="35523D9D" w14:textId="77777777" w:rsidTr="00BF6D1F">
        <w:trPr>
          <w:trHeight w:val="204"/>
          <w:jc w:val="center"/>
        </w:trPr>
        <w:tc>
          <w:tcPr>
            <w:tcW w:w="2140" w:type="dxa"/>
            <w:gridSpan w:val="5"/>
            <w:tcBorders>
              <w:top w:val="nil"/>
              <w:left w:val="nil"/>
              <w:bottom w:val="nil"/>
              <w:right w:val="nil"/>
            </w:tcBorders>
            <w:shd w:val="clear" w:color="auto" w:fill="auto"/>
            <w:vAlign w:val="center"/>
            <w:hideMark/>
          </w:tcPr>
          <w:p w14:paraId="1B660ECB" w14:textId="77777777" w:rsidR="00BF6D1F" w:rsidRPr="00BF6D1F" w:rsidRDefault="00BF6D1F" w:rsidP="00BF6D1F">
            <w:pPr>
              <w:widowControl/>
              <w:spacing w:line="240" w:lineRule="auto"/>
              <w:rPr>
                <w:rFonts w:eastAsia="Times New Roman"/>
                <w:color w:val="auto"/>
                <w:sz w:val="16"/>
                <w:szCs w:val="16"/>
              </w:rPr>
            </w:pPr>
            <w:r w:rsidRPr="00BF6D1F">
              <w:rPr>
                <w:rFonts w:eastAsia="Times New Roman"/>
                <w:color w:val="auto"/>
                <w:sz w:val="16"/>
                <w:szCs w:val="16"/>
              </w:rPr>
              <w:t>(IN KG.)</w:t>
            </w:r>
          </w:p>
        </w:tc>
      </w:tr>
    </w:tbl>
    <w:p w14:paraId="141F2795" w14:textId="14BF67D0" w:rsidR="00693676" w:rsidRDefault="00693676" w:rsidP="00DF4A87">
      <w:pPr>
        <w:pStyle w:val="Heading4"/>
      </w:pPr>
      <w:r w:rsidRPr="00815395">
        <w:t xml:space="preserve">Item </w:t>
      </w:r>
      <w:r w:rsidR="003B01E5">
        <w:t>500N</w:t>
      </w:r>
      <w:r w:rsidR="00DF4A87">
        <w:t>,</w:t>
      </w:r>
      <w:r>
        <w:t xml:space="preserve"> </w:t>
      </w:r>
      <w:proofErr w:type="gramStart"/>
      <w:r w:rsidR="00DF4A87">
        <w:t>Enter</w:t>
      </w:r>
      <w:proofErr w:type="gramEnd"/>
      <w:r w:rsidR="00DF4A87">
        <w:t xml:space="preserve"> time module finished</w:t>
      </w:r>
    </w:p>
    <w:p w14:paraId="0FCC0E9D" w14:textId="03B703A3" w:rsidR="00693676" w:rsidRDefault="00693676" w:rsidP="00BA4227">
      <w:pPr>
        <w:pStyle w:val="BodyText0"/>
      </w:pPr>
      <w:r>
        <w:t>If using a paper questionnaire, record the time (hour and minutes) that you finish the module for each child measured. If entering data into a tablet, you will not see this question; the time will automatically be recorded for you.</w:t>
      </w:r>
    </w:p>
    <w:p w14:paraId="56AC2C2F" w14:textId="35C397F0" w:rsidR="00693676" w:rsidRDefault="00693676" w:rsidP="00DF4A87">
      <w:pPr>
        <w:pStyle w:val="BodyText0"/>
      </w:pPr>
      <w:r>
        <w:t xml:space="preserve">If there are additional children eligible for Module 5A in the household, return to item 500M and use the next available column to record information for the next eligible child. Continue like this until there are no more eligible children in the household. </w:t>
      </w:r>
    </w:p>
    <w:p w14:paraId="0BA82FF4" w14:textId="77777777" w:rsidR="00454570" w:rsidRDefault="00693676" w:rsidP="00DF4A87">
      <w:pPr>
        <w:pStyle w:val="BodyText0"/>
      </w:pPr>
      <w:r>
        <w:t>After measuring all eligible children in the household or completing the entire Module 5A questionnaire (if there are more than five eligible children in the household), at the bottom of the paper questionnaire, record the names and interviewer numbers of the measurer and the assistant measurer. The field supervisor will record his or her name and sign the questionnaire after reviewing the questionnaire for accuracy and completeness when reviewing the data collected that day.</w:t>
      </w:r>
    </w:p>
    <w:p w14:paraId="597229E6" w14:textId="5B28E481" w:rsidR="008140BF" w:rsidRPr="00DF4A87" w:rsidRDefault="009B175B" w:rsidP="00DF4A87">
      <w:pPr>
        <w:pStyle w:val="Heading3"/>
        <w:tabs>
          <w:tab w:val="left" w:pos="2160"/>
        </w:tabs>
      </w:pPr>
      <w:bookmarkStart w:id="93" w:name="_Toc524008093"/>
      <w:bookmarkStart w:id="94" w:name="_Toc527243177"/>
      <w:r w:rsidRPr="00DF4A87">
        <w:t>4.3.</w:t>
      </w:r>
      <w:r w:rsidR="00371115" w:rsidRPr="00DF4A87">
        <w:t>10</w:t>
      </w:r>
      <w:r w:rsidRPr="00DF4A87">
        <w:tab/>
      </w:r>
      <w:r w:rsidR="008140BF" w:rsidRPr="00DF4A87">
        <w:t xml:space="preserve">Module </w:t>
      </w:r>
      <w:r w:rsidR="00371115" w:rsidRPr="00DF4A87">
        <w:t>6</w:t>
      </w:r>
      <w:r w:rsidR="00DF4A87">
        <w:t>—</w:t>
      </w:r>
      <w:r w:rsidR="008140BF" w:rsidRPr="00DF4A87">
        <w:t>Empowerment in Agriculture</w:t>
      </w:r>
      <w:bookmarkEnd w:id="93"/>
      <w:bookmarkEnd w:id="94"/>
      <w:r w:rsidR="008140BF" w:rsidRPr="00DF4A87">
        <w:t xml:space="preserve"> </w:t>
      </w:r>
      <w:bookmarkEnd w:id="82"/>
    </w:p>
    <w:p w14:paraId="39AC74E2" w14:textId="12CC0EB9" w:rsidR="004B3CF5" w:rsidRPr="00815395" w:rsidRDefault="00BA4227" w:rsidP="00BA4227">
      <w:pPr>
        <w:pStyle w:val="BodyText0"/>
      </w:pPr>
      <w:r>
        <w:rPr>
          <w:b/>
        </w:rPr>
        <w:t>Purpose:</w:t>
      </w:r>
      <w:r w:rsidR="008D3891">
        <w:rPr>
          <w:b/>
        </w:rPr>
        <w:t xml:space="preserve"> </w:t>
      </w:r>
      <w:r w:rsidR="004B3CF5" w:rsidRPr="00815395">
        <w:t xml:space="preserve">to measure the inclusion of women in </w:t>
      </w:r>
      <w:r w:rsidR="00617DFC">
        <w:t xml:space="preserve">the </w:t>
      </w:r>
      <w:r w:rsidR="004B3CF5" w:rsidRPr="00815395">
        <w:t>agricultural sector</w:t>
      </w:r>
      <w:r w:rsidR="004B3CF5">
        <w:t>. It</w:t>
      </w:r>
      <w:r w:rsidR="004B3CF5" w:rsidRPr="00815395">
        <w:t xml:space="preserve"> was developed as a monitoring tool for the Feed the Future initiative.</w:t>
      </w:r>
      <w:r w:rsidR="003141D8" w:rsidRPr="003141D8">
        <w:t xml:space="preserve"> </w:t>
      </w:r>
      <w:r w:rsidR="003141D8">
        <w:t>This module has two sections</w:t>
      </w:r>
      <w:r w:rsidR="00FB3E2F">
        <w:t>,</w:t>
      </w:r>
      <w:r w:rsidR="003141D8">
        <w:t xml:space="preserve"> </w:t>
      </w:r>
      <w:r w:rsidR="00454570">
        <w:t>6</w:t>
      </w:r>
      <w:r w:rsidR="00F25E8C">
        <w:t>W</w:t>
      </w:r>
      <w:r w:rsidR="00617DFC">
        <w:t xml:space="preserve"> (</w:t>
      </w:r>
      <w:r w:rsidR="00454570">
        <w:t xml:space="preserve">which includes </w:t>
      </w:r>
      <w:r w:rsidR="008D3891">
        <w:t>S</w:t>
      </w:r>
      <w:r w:rsidR="003141D8">
        <w:t>ub-modules 6.1–6.6B</w:t>
      </w:r>
      <w:r w:rsidR="00617DFC">
        <w:t>)</w:t>
      </w:r>
      <w:r w:rsidR="003141D8">
        <w:t xml:space="preserve"> and </w:t>
      </w:r>
      <w:r w:rsidR="00454570">
        <w:t xml:space="preserve">6M </w:t>
      </w:r>
      <w:r w:rsidR="00617DFC">
        <w:t>(</w:t>
      </w:r>
      <w:r w:rsidR="00454570">
        <w:t xml:space="preserve">which includes </w:t>
      </w:r>
      <w:r w:rsidR="008D3891">
        <w:t>S</w:t>
      </w:r>
      <w:r w:rsidR="003141D8">
        <w:t>ub-modules 6.1(M)–6.6B(M)</w:t>
      </w:r>
      <w:r w:rsidR="00617DFC">
        <w:t>)</w:t>
      </w:r>
      <w:r w:rsidR="003141D8">
        <w:t>.</w:t>
      </w:r>
    </w:p>
    <w:p w14:paraId="113EB423" w14:textId="3609D337" w:rsidR="004B3CF5" w:rsidRPr="00815395" w:rsidRDefault="00DF4A87" w:rsidP="00DF4A87">
      <w:pPr>
        <w:pStyle w:val="BodyText0"/>
        <w:rPr>
          <w:b/>
          <w:i/>
        </w:rPr>
      </w:pPr>
      <w:r>
        <w:rPr>
          <w:b/>
          <w:i/>
        </w:rPr>
        <w:t>Who responds to this m</w:t>
      </w:r>
      <w:r w:rsidR="004B3CF5" w:rsidRPr="00815395">
        <w:rPr>
          <w:b/>
          <w:i/>
        </w:rPr>
        <w:t>odule</w:t>
      </w:r>
      <w:r w:rsidR="00FB3E2F">
        <w:rPr>
          <w:b/>
          <w:i/>
        </w:rPr>
        <w:t>?</w:t>
      </w:r>
    </w:p>
    <w:p w14:paraId="2D916D92" w14:textId="793EBE31" w:rsidR="004B3CF5" w:rsidRDefault="00356689" w:rsidP="00DF4A87">
      <w:pPr>
        <w:pStyle w:val="BodyText0"/>
      </w:pPr>
      <w:r w:rsidRPr="00815395">
        <w:lastRenderedPageBreak/>
        <w:t>The respondent</w:t>
      </w:r>
      <w:r w:rsidR="003A131F">
        <w:t>s</w:t>
      </w:r>
      <w:r w:rsidRPr="00815395">
        <w:t xml:space="preserve"> for the module should be the primary </w:t>
      </w:r>
      <w:r>
        <w:t>adult female</w:t>
      </w:r>
      <w:r w:rsidR="003A131F">
        <w:t xml:space="preserve"> and male</w:t>
      </w:r>
      <w:r>
        <w:t xml:space="preserve"> decision</w:t>
      </w:r>
      <w:r w:rsidRPr="00815395">
        <w:t>maker</w:t>
      </w:r>
      <w:r w:rsidR="003A131F">
        <w:t>s</w:t>
      </w:r>
      <w:r>
        <w:t xml:space="preserve"> in the household</w:t>
      </w:r>
      <w:r w:rsidR="009E2513">
        <w:t xml:space="preserve"> who are </w:t>
      </w:r>
      <w:r w:rsidR="009E2513" w:rsidRPr="00815395">
        <w:t>age 18 or older</w:t>
      </w:r>
      <w:r>
        <w:t>.</w:t>
      </w:r>
      <w:r w:rsidR="00143A16">
        <w:t xml:space="preserve"> </w:t>
      </w:r>
      <w:r w:rsidR="003A131F">
        <w:t xml:space="preserve">The primary adult female decisionmaker will respond to </w:t>
      </w:r>
      <w:r w:rsidR="00454570">
        <w:t>Module 6</w:t>
      </w:r>
      <w:r w:rsidR="00361607">
        <w:t>W</w:t>
      </w:r>
      <w:r w:rsidR="003A131F">
        <w:t xml:space="preserve">. The primary adult male decisionmaker will respond to </w:t>
      </w:r>
      <w:r w:rsidR="00454570">
        <w:t>Module 6M</w:t>
      </w:r>
      <w:r w:rsidR="003A131F">
        <w:t xml:space="preserve">. </w:t>
      </w:r>
      <w:r>
        <w:t>If there is no primary adult female decisionmaker in the household,</w:t>
      </w:r>
      <w:r w:rsidRPr="00815395">
        <w:t xml:space="preserve"> do not use </w:t>
      </w:r>
      <w:r w:rsidR="00454570">
        <w:t>Module 6</w:t>
      </w:r>
      <w:r w:rsidR="00361607">
        <w:t>W</w:t>
      </w:r>
      <w:r w:rsidRPr="00815395">
        <w:t xml:space="preserve">. </w:t>
      </w:r>
      <w:r w:rsidR="003A131F">
        <w:t xml:space="preserve">If there is no primary adult male decisionmaker in the household, do not use </w:t>
      </w:r>
      <w:r w:rsidR="00454570">
        <w:t>Module 6M</w:t>
      </w:r>
      <w:r w:rsidR="003A131F">
        <w:t xml:space="preserve">. </w:t>
      </w:r>
      <w:r>
        <w:t xml:space="preserve">Note that if you are administering the survey on the tablet and there is no primary adult female decisionmaker, you will not see Module </w:t>
      </w:r>
      <w:r w:rsidR="00454570">
        <w:t>6</w:t>
      </w:r>
      <w:r w:rsidR="00361607">
        <w:t>W</w:t>
      </w:r>
      <w:r w:rsidR="00454570">
        <w:t xml:space="preserve"> as an option to select, or </w:t>
      </w:r>
      <w:r w:rsidR="003A131F">
        <w:t xml:space="preserve">if there is no primary adult male decisionmaker, you will not see </w:t>
      </w:r>
      <w:r w:rsidR="00454570">
        <w:t>Module 6M as an option to select</w:t>
      </w:r>
      <w:r>
        <w:t>.</w:t>
      </w:r>
    </w:p>
    <w:p w14:paraId="027D7446" w14:textId="525FF146" w:rsidR="008F2228" w:rsidRDefault="00FB3E2F" w:rsidP="00DF4A87">
      <w:pPr>
        <w:pStyle w:val="BodyText0"/>
      </w:pPr>
      <w:r>
        <w:t xml:space="preserve">Note that the </w:t>
      </w:r>
      <w:r w:rsidR="008F2228">
        <w:t xml:space="preserve">Module 6 sub-modules are almost </w:t>
      </w:r>
      <w:r w:rsidR="007B40A0">
        <w:t xml:space="preserve">identical </w:t>
      </w:r>
      <w:r w:rsidR="008F2228">
        <w:t xml:space="preserve">for the female and male respondents. Therefore, this section of the manual will go through </w:t>
      </w:r>
      <w:r w:rsidR="008D3891">
        <w:t>S</w:t>
      </w:r>
      <w:r w:rsidR="008F2228">
        <w:t>ub-module</w:t>
      </w:r>
      <w:r w:rsidR="008D3891">
        <w:t>s</w:t>
      </w:r>
      <w:r w:rsidR="008F2228">
        <w:t xml:space="preserve"> 6.1–6.6B</w:t>
      </w:r>
      <w:r>
        <w:t xml:space="preserve"> and note only</w:t>
      </w:r>
      <w:r w:rsidR="008F2228">
        <w:t xml:space="preserve"> </w:t>
      </w:r>
      <w:r w:rsidR="00617DFC">
        <w:t>i</w:t>
      </w:r>
      <w:r w:rsidR="008F2228">
        <w:t xml:space="preserve">f there are any differences between </w:t>
      </w:r>
      <w:r w:rsidR="008D3891">
        <w:t>S</w:t>
      </w:r>
      <w:r w:rsidR="008F2228">
        <w:t>ub-modules 6.1–</w:t>
      </w:r>
      <w:r w:rsidR="007B40A0">
        <w:t>6.</w:t>
      </w:r>
      <w:r w:rsidR="008F2228">
        <w:t xml:space="preserve">6B and </w:t>
      </w:r>
      <w:r w:rsidR="008D3891">
        <w:t>S</w:t>
      </w:r>
      <w:r w:rsidR="008F2228">
        <w:t>ub-modules 6.1(M)–6.6B(M).</w:t>
      </w:r>
    </w:p>
    <w:p w14:paraId="6DCBFAB9" w14:textId="77777777" w:rsidR="00DF4A87" w:rsidRPr="00815395" w:rsidRDefault="00DF4A87" w:rsidP="00DF4A87">
      <w:pPr>
        <w:pStyle w:val="BodyText0"/>
        <w:rPr>
          <w:b/>
          <w:i/>
        </w:rPr>
      </w:pPr>
      <w:r>
        <w:rPr>
          <w:b/>
          <w:i/>
        </w:rPr>
        <w:t>Instructions for administering the module with item-by-item g</w:t>
      </w:r>
      <w:r w:rsidRPr="00815395">
        <w:rPr>
          <w:b/>
          <w:i/>
        </w:rPr>
        <w:t>uidance</w:t>
      </w:r>
    </w:p>
    <w:p w14:paraId="0B24472E" w14:textId="2394D6CE" w:rsidR="004B3CF5" w:rsidRDefault="004B3CF5" w:rsidP="00DF4A87">
      <w:pPr>
        <w:pStyle w:val="BodyText0"/>
      </w:pPr>
      <w:r w:rsidRPr="00815395">
        <w:t xml:space="preserve">Interview </w:t>
      </w:r>
      <w:r w:rsidR="00AC49BB">
        <w:t xml:space="preserve">the </w:t>
      </w:r>
      <w:r w:rsidR="008F2228">
        <w:t xml:space="preserve">male and female </w:t>
      </w:r>
      <w:r>
        <w:t>respondent</w:t>
      </w:r>
      <w:r w:rsidR="00AC49BB">
        <w:t>s separately and</w:t>
      </w:r>
      <w:r w:rsidRPr="00815395">
        <w:t xml:space="preserve"> in private or where other members of the family cannot overhear or contribute answers.</w:t>
      </w:r>
      <w:r w:rsidR="00143A16">
        <w:t xml:space="preserve"> </w:t>
      </w:r>
      <w:r>
        <w:t>Sometimes it is challenging to ensure privacy, but you should use some of the techniques practiced in training to establish privacy with the respondent</w:t>
      </w:r>
      <w:r w:rsidR="00AC49BB">
        <w:t>s</w:t>
      </w:r>
      <w:r>
        <w:t>.</w:t>
      </w:r>
      <w:r w:rsidR="00143A16">
        <w:t xml:space="preserve"> </w:t>
      </w:r>
      <w:r>
        <w:t>If respondents do not feel free to speak honestly because family members or neighbors are trying to overhear the discussion, the information you collect will not be reliable.</w:t>
      </w:r>
      <w:r w:rsidR="00143A16">
        <w:t xml:space="preserve"> </w:t>
      </w:r>
      <w:r>
        <w:t xml:space="preserve">It is therefore very important to establish privacy for this </w:t>
      </w:r>
      <w:proofErr w:type="gramStart"/>
      <w:r>
        <w:t>module in particular</w:t>
      </w:r>
      <w:proofErr w:type="gramEnd"/>
      <w:r>
        <w:t>.</w:t>
      </w:r>
    </w:p>
    <w:p w14:paraId="5D101E6F" w14:textId="7E8CDEE2" w:rsidR="008140BF" w:rsidRPr="0088678F" w:rsidRDefault="008140BF" w:rsidP="0088678F">
      <w:pPr>
        <w:pStyle w:val="Heading4"/>
      </w:pPr>
      <w:r w:rsidRPr="0088678F">
        <w:t>S</w:t>
      </w:r>
      <w:r w:rsidR="00645957" w:rsidRPr="0088678F">
        <w:t xml:space="preserve">ub-Module 6.1: </w:t>
      </w:r>
      <w:r w:rsidRPr="0088678F">
        <w:t>I</w:t>
      </w:r>
      <w:r w:rsidR="00645957" w:rsidRPr="0088678F">
        <w:t>ndividual Identification</w:t>
      </w:r>
    </w:p>
    <w:p w14:paraId="7CBCA1D9" w14:textId="6AB81732" w:rsidR="008140BF" w:rsidRPr="00815395" w:rsidRDefault="00BA4227" w:rsidP="00BA4227">
      <w:pPr>
        <w:pStyle w:val="BodyText0"/>
      </w:pPr>
      <w:r>
        <w:rPr>
          <w:b/>
        </w:rPr>
        <w:t>Purpose:</w:t>
      </w:r>
      <w:r w:rsidR="008D3891">
        <w:rPr>
          <w:b/>
        </w:rPr>
        <w:t xml:space="preserve"> </w:t>
      </w:r>
      <w:r w:rsidR="00274B3C" w:rsidRPr="00815395">
        <w:t xml:space="preserve">to </w:t>
      </w:r>
      <w:r w:rsidR="00274B3C">
        <w:t xml:space="preserve">record </w:t>
      </w:r>
      <w:r w:rsidR="009B4B6D">
        <w:t>the respondent’s identification information</w:t>
      </w:r>
      <w:r w:rsidR="008140BF" w:rsidRPr="00815395">
        <w:t>.</w:t>
      </w:r>
    </w:p>
    <w:p w14:paraId="0C8F58FE" w14:textId="2FBFE4E7" w:rsidR="008140BF" w:rsidRDefault="0088678F" w:rsidP="0088678F">
      <w:pPr>
        <w:pStyle w:val="BodyText0"/>
        <w:rPr>
          <w:b/>
          <w:i/>
        </w:rPr>
      </w:pPr>
      <w:r>
        <w:rPr>
          <w:b/>
          <w:i/>
        </w:rPr>
        <w:t>Instructions for a</w:t>
      </w:r>
      <w:r w:rsidR="008140BF" w:rsidRPr="00815395">
        <w:rPr>
          <w:b/>
          <w:i/>
        </w:rPr>
        <w:t>dm</w:t>
      </w:r>
      <w:r>
        <w:rPr>
          <w:b/>
          <w:i/>
        </w:rPr>
        <w:t>inistering the sub-module with item-by-item g</w:t>
      </w:r>
      <w:r w:rsidR="008140BF" w:rsidRPr="00815395">
        <w:rPr>
          <w:b/>
          <w:i/>
        </w:rPr>
        <w:t>uidance</w:t>
      </w:r>
    </w:p>
    <w:p w14:paraId="04AB09CC" w14:textId="6BF2663D" w:rsidR="00161C67" w:rsidRDefault="0088678F" w:rsidP="0088678F">
      <w:pPr>
        <w:pStyle w:val="Heading4"/>
      </w:pPr>
      <w:r>
        <w:t>Item 6.100A,</w:t>
      </w:r>
      <w:r w:rsidR="00161C67">
        <w:t xml:space="preserve"> </w:t>
      </w:r>
      <w:proofErr w:type="gramStart"/>
      <w:r>
        <w:t>Enter</w:t>
      </w:r>
      <w:proofErr w:type="gramEnd"/>
      <w:r>
        <w:t xml:space="preserve"> time module started</w:t>
      </w:r>
    </w:p>
    <w:p w14:paraId="0FC5CE9D" w14:textId="7B4543CA" w:rsidR="00161C67" w:rsidRDefault="00161C67" w:rsidP="00BA4227">
      <w:pPr>
        <w:pStyle w:val="BodyText0"/>
      </w:pPr>
      <w:r>
        <w:t>If using a paper questionnaire, record the time (hour and minutes) that you start the module. If using a tablet, you will not see this question; the time will automatically be recorded for you.</w:t>
      </w:r>
    </w:p>
    <w:p w14:paraId="74029201" w14:textId="6BE462CB" w:rsidR="00161C67" w:rsidRDefault="00DE5825" w:rsidP="00DE5825">
      <w:pPr>
        <w:pStyle w:val="Heading4"/>
      </w:pPr>
      <w:r>
        <w:t>Item 6.100B,</w:t>
      </w:r>
      <w:r w:rsidR="00161C67">
        <w:t xml:space="preserve"> </w:t>
      </w:r>
      <w:r>
        <w:t>Cluster and household number</w:t>
      </w:r>
    </w:p>
    <w:p w14:paraId="47F52F1E" w14:textId="3E79EA31" w:rsidR="00161C67" w:rsidRDefault="00161C67" w:rsidP="00BA4227">
      <w:pPr>
        <w:pStyle w:val="BodyText0"/>
      </w:pPr>
      <w:r>
        <w:t>If using a paper questionnaire, record the cluster number and household number. You can find this information on the questionnaire cover sheet. If using a tablet, you will not see this question; the information will automatically be recorded for you.</w:t>
      </w:r>
    </w:p>
    <w:p w14:paraId="6CF400C8" w14:textId="20233732" w:rsidR="008140BF" w:rsidRDefault="008140BF" w:rsidP="00DE5825">
      <w:pPr>
        <w:pStyle w:val="Heading4"/>
      </w:pPr>
      <w:r w:rsidRPr="00815395">
        <w:t xml:space="preserve">Item </w:t>
      </w:r>
      <w:r w:rsidR="008F2228">
        <w:t>6</w:t>
      </w:r>
      <w:r w:rsidRPr="00815395">
        <w:t>.</w:t>
      </w:r>
      <w:r w:rsidR="008F2228">
        <w:t>100C</w:t>
      </w:r>
      <w:r w:rsidR="00DE5825">
        <w:t>,</w:t>
      </w:r>
      <w:r w:rsidRPr="00815395">
        <w:t xml:space="preserve"> </w:t>
      </w:r>
      <w:r w:rsidR="00DE5825">
        <w:t>N</w:t>
      </w:r>
      <w:r w:rsidR="00DE5825" w:rsidRPr="00815395">
        <w:t xml:space="preserve">ame </w:t>
      </w:r>
      <w:r w:rsidR="00DE5825">
        <w:t xml:space="preserve">and line number </w:t>
      </w:r>
      <w:r w:rsidR="00DE5825" w:rsidRPr="00815395">
        <w:t xml:space="preserve">of </w:t>
      </w:r>
      <w:proofErr w:type="gramStart"/>
      <w:r w:rsidR="00DE5825" w:rsidRPr="00815395">
        <w:t>respondent</w:t>
      </w:r>
      <w:proofErr w:type="gramEnd"/>
      <w:r w:rsidR="00DE5825" w:rsidRPr="00815395">
        <w:t xml:space="preserve"> currently being interviewed </w:t>
      </w:r>
    </w:p>
    <w:p w14:paraId="7C65A3F6" w14:textId="3B215842" w:rsidR="008140BF" w:rsidRPr="00815395" w:rsidRDefault="00633CDA" w:rsidP="00BA4227">
      <w:pPr>
        <w:pStyle w:val="BodyText0"/>
      </w:pPr>
      <w:r>
        <w:t xml:space="preserve">If you are administering the questionnaire on </w:t>
      </w:r>
      <w:r w:rsidR="00161C67">
        <w:t>a</w:t>
      </w:r>
      <w:r>
        <w:t xml:space="preserve"> tablet, th</w:t>
      </w:r>
      <w:r w:rsidR="008F2228">
        <w:t xml:space="preserve">is information will be automatically populated </w:t>
      </w:r>
      <w:r>
        <w:t>for you.</w:t>
      </w:r>
      <w:r w:rsidR="00143A16">
        <w:t xml:space="preserve"> </w:t>
      </w:r>
      <w:r>
        <w:t xml:space="preserve">If you are </w:t>
      </w:r>
      <w:r w:rsidR="00161C67">
        <w:t>using a</w:t>
      </w:r>
      <w:r w:rsidR="008F2228">
        <w:t xml:space="preserve"> paper </w:t>
      </w:r>
      <w:r>
        <w:t xml:space="preserve">questionnaire, ensure that you have the correct respondent by referring to Module </w:t>
      </w:r>
      <w:r w:rsidR="00C853E1">
        <w:t>1</w:t>
      </w:r>
      <w:r w:rsidR="003141D8">
        <w:t>,</w:t>
      </w:r>
      <w:r w:rsidR="00C853E1">
        <w:t xml:space="preserve"> </w:t>
      </w:r>
      <w:r w:rsidR="00C853E1">
        <w:rPr>
          <w:i/>
        </w:rPr>
        <w:t>Household Roster and Demographics</w:t>
      </w:r>
      <w:r>
        <w:t xml:space="preserve">, and recording the </w:t>
      </w:r>
      <w:r w:rsidR="00C853E1">
        <w:t xml:space="preserve">respondent’s </w:t>
      </w:r>
      <w:r>
        <w:t>name</w:t>
      </w:r>
      <w:r w:rsidR="008140BF" w:rsidRPr="00815395">
        <w:t>.</w:t>
      </w:r>
      <w:r w:rsidR="00C853E1">
        <w:t xml:space="preserve"> If you are interviewing the primary adult female decisionmaker, the respondent will be listed in </w:t>
      </w:r>
      <w:r w:rsidR="003D4782">
        <w:t>l</w:t>
      </w:r>
      <w:r w:rsidR="00C853E1">
        <w:t xml:space="preserve">ine 02 in Module 1. If you are interviewing the primary adult male decisionmaker, the respondent will be listed in </w:t>
      </w:r>
      <w:r w:rsidR="003D4782">
        <w:t>l</w:t>
      </w:r>
      <w:r w:rsidR="00C853E1">
        <w:t>ine 01 in Module 1.</w:t>
      </w:r>
    </w:p>
    <w:p w14:paraId="11205A0D" w14:textId="712375DB" w:rsidR="008738F9" w:rsidRDefault="00C853E1" w:rsidP="00DE5825">
      <w:pPr>
        <w:pStyle w:val="Heading4"/>
      </w:pPr>
      <w:r>
        <w:lastRenderedPageBreak/>
        <w:t>Item 6.100D</w:t>
      </w:r>
      <w:r w:rsidR="00DE5825">
        <w:t>,</w:t>
      </w:r>
      <w:r>
        <w:t xml:space="preserve"> </w:t>
      </w:r>
      <w:r w:rsidR="00DE5825">
        <w:t>O</w:t>
      </w:r>
      <w:r w:rsidR="00DE5825" w:rsidRPr="008738F9">
        <w:t>btain consent. Does [name] agree to participate in the survey?</w:t>
      </w:r>
      <w:r w:rsidR="003141D8">
        <w:t xml:space="preserve"> </w:t>
      </w:r>
    </w:p>
    <w:p w14:paraId="12081080" w14:textId="69B9AC01" w:rsidR="00161C67" w:rsidRDefault="00161C67" w:rsidP="00BA4227">
      <w:pPr>
        <w:pStyle w:val="BodyText0"/>
      </w:pPr>
      <w:r>
        <w:t xml:space="preserve">If using a paper questionnaire, consult the Informed Consent Module to determine if the respondent has already agreed to participate in the survey. If the respondent has not yet provided consent, implement the informed consent procedure. If using a tablet, this question will appear only if the respondent has not yet provided informed consent. If the question appears, implement the informed consent procedure. Select ‘1’ (YES) if the respondent agrees to participate or ‘2’ (NO) if the respondent does not agree to participate. If the response is ‘NO’, skip to item 6.604. </w:t>
      </w:r>
    </w:p>
    <w:p w14:paraId="53A2521C" w14:textId="389C1542" w:rsidR="008140BF" w:rsidRDefault="008140BF" w:rsidP="00BA4227">
      <w:pPr>
        <w:pStyle w:val="Heading4"/>
      </w:pPr>
      <w:r w:rsidRPr="00815395">
        <w:t xml:space="preserve">Item </w:t>
      </w:r>
      <w:r w:rsidR="00C853E1">
        <w:t>6.100E</w:t>
      </w:r>
      <w:r w:rsidR="00BA4227">
        <w:t>,</w:t>
      </w:r>
      <w:r w:rsidRPr="00815395">
        <w:t xml:space="preserve"> </w:t>
      </w:r>
      <w:r w:rsidR="00BA4227">
        <w:t>A</w:t>
      </w:r>
      <w:r w:rsidR="00BA4227" w:rsidRPr="00815395">
        <w:t>bility to be interviewed alone:</w:t>
      </w:r>
      <w:r w:rsidR="00BA4227">
        <w:t xml:space="preserve"> </w:t>
      </w:r>
      <w:r w:rsidR="00781CBA">
        <w:t>(SELECT ALL THAT APPLY</w:t>
      </w:r>
      <w:r w:rsidR="00BA4227">
        <w:t>.</w:t>
      </w:r>
      <w:r w:rsidR="00781CBA">
        <w:t>)</w:t>
      </w:r>
    </w:p>
    <w:p w14:paraId="1534E35A" w14:textId="28BF1032" w:rsidR="008140BF" w:rsidRDefault="00BA4227" w:rsidP="00BA4227">
      <w:pPr>
        <w:pStyle w:val="BodyText0"/>
      </w:pPr>
      <w:r>
        <w:rPr>
          <w:b/>
        </w:rPr>
        <w:t>Purpose:</w:t>
      </w:r>
      <w:r w:rsidR="008140BF" w:rsidRPr="00815395">
        <w:t xml:space="preserve"> to record if the household member wa</w:t>
      </w:r>
      <w:r w:rsidR="00851E27">
        <w:t xml:space="preserve">s </w:t>
      </w:r>
      <w:r w:rsidR="008140BF" w:rsidRPr="00815395">
        <w:t>able to be interviewed alone</w:t>
      </w:r>
      <w:r w:rsidR="00F22774">
        <w:t>,</w:t>
      </w:r>
      <w:r w:rsidR="008140BF" w:rsidRPr="00815395">
        <w:t xml:space="preserve"> or </w:t>
      </w:r>
      <w:r w:rsidR="00F22774">
        <w:t>if</w:t>
      </w:r>
      <w:r w:rsidR="008140BF" w:rsidRPr="00815395">
        <w:t xml:space="preserve"> other </w:t>
      </w:r>
      <w:r w:rsidR="00F22774">
        <w:t xml:space="preserve">family or community </w:t>
      </w:r>
      <w:r w:rsidR="008140BF" w:rsidRPr="00815395">
        <w:t xml:space="preserve">members </w:t>
      </w:r>
      <w:r w:rsidR="00F22774">
        <w:t xml:space="preserve">were </w:t>
      </w:r>
      <w:r w:rsidR="008140BF" w:rsidRPr="00815395">
        <w:t xml:space="preserve">present while the interview was conducted. </w:t>
      </w:r>
      <w:r w:rsidR="00C853E1">
        <w:t>If other people were present, it is important to know if they were adults or children. Respondents may answer questions somewhat more freely in front of very young children compared to how they might respond in front of other adults. Respondents also may answer some questions less freely if adult men are present.</w:t>
      </w:r>
    </w:p>
    <w:p w14:paraId="66836CC4" w14:textId="03742780" w:rsidR="008140BF" w:rsidRPr="00815395" w:rsidRDefault="00C011A7" w:rsidP="00BA4227">
      <w:pPr>
        <w:pStyle w:val="BodyText0"/>
      </w:pPr>
      <w:r>
        <w:t>Select</w:t>
      </w:r>
      <w:r w:rsidR="008140BF" w:rsidRPr="00815395">
        <w:t xml:space="preserve"> </w:t>
      </w:r>
      <w:r w:rsidR="004E3D21">
        <w:t xml:space="preserve">all </w:t>
      </w:r>
      <w:r w:rsidR="008140BF" w:rsidRPr="00815395">
        <w:t xml:space="preserve">the appropriate </w:t>
      </w:r>
      <w:r w:rsidR="003A7849">
        <w:t>codes</w:t>
      </w:r>
      <w:r w:rsidR="004E3D21">
        <w:t xml:space="preserve"> that apply</w:t>
      </w:r>
      <w:r w:rsidR="003A7849">
        <w:t>,</w:t>
      </w:r>
      <w:r w:rsidR="008140BF" w:rsidRPr="00815395">
        <w:t xml:space="preserve"> depending on </w:t>
      </w:r>
      <w:proofErr w:type="gramStart"/>
      <w:r w:rsidR="008140BF" w:rsidRPr="00815395">
        <w:t>whether or not</w:t>
      </w:r>
      <w:proofErr w:type="gramEnd"/>
      <w:r w:rsidR="008140BF" w:rsidRPr="00815395">
        <w:t xml:space="preserve"> the respondent was</w:t>
      </w:r>
      <w:r>
        <w:t xml:space="preserve"> able to be interviewed</w:t>
      </w:r>
      <w:r w:rsidR="008140BF" w:rsidRPr="00815395">
        <w:t xml:space="preserve"> alone</w:t>
      </w:r>
      <w:r>
        <w:t>,</w:t>
      </w:r>
      <w:r w:rsidR="008140BF" w:rsidRPr="00815395">
        <w:t xml:space="preserve"> or </w:t>
      </w:r>
      <w:r>
        <w:t>if other people were present</w:t>
      </w:r>
      <w:r w:rsidR="008140BF" w:rsidRPr="00815395">
        <w:t xml:space="preserve"> during the interview</w:t>
      </w:r>
      <w:r w:rsidR="003141D8">
        <w:t xml:space="preserve">: ‘A’ (ALONE), ‘B’ (ADULT FEMALE PRESENT), ‘C’ (ADULT MALE PRESENT), or </w:t>
      </w:r>
      <w:r w:rsidR="008738F9">
        <w:t>‘</w:t>
      </w:r>
      <w:r w:rsidR="003141D8">
        <w:t>D</w:t>
      </w:r>
      <w:r w:rsidR="008738F9">
        <w:t>’</w:t>
      </w:r>
      <w:r w:rsidR="003141D8">
        <w:t xml:space="preserve"> </w:t>
      </w:r>
      <w:r w:rsidR="008738F9">
        <w:t>(CHILDREN PRESENT)</w:t>
      </w:r>
      <w:r w:rsidR="008140BF" w:rsidRPr="00815395">
        <w:t xml:space="preserve">. </w:t>
      </w:r>
    </w:p>
    <w:p w14:paraId="5847FBD4" w14:textId="2C4AE0EF" w:rsidR="008140BF" w:rsidRDefault="008140BF" w:rsidP="00BA4227">
      <w:pPr>
        <w:pStyle w:val="Heading4"/>
      </w:pPr>
      <w:r w:rsidRPr="00815395">
        <w:t xml:space="preserve">Item </w:t>
      </w:r>
      <w:r w:rsidR="00726E64">
        <w:t>6.101</w:t>
      </w:r>
      <w:r w:rsidR="00BA4227">
        <w:t>,</w:t>
      </w:r>
      <w:r w:rsidRPr="00815395">
        <w:t xml:space="preserve"> </w:t>
      </w:r>
      <w:r w:rsidR="00C011A7">
        <w:t>“</w:t>
      </w:r>
      <w:r w:rsidRPr="00815395">
        <w:t xml:space="preserve">In what month and year </w:t>
      </w:r>
      <w:proofErr w:type="gramStart"/>
      <w:r w:rsidRPr="00815395">
        <w:t>were</w:t>
      </w:r>
      <w:proofErr w:type="gramEnd"/>
      <w:r w:rsidRPr="00815395">
        <w:t xml:space="preserve"> you born</w:t>
      </w:r>
      <w:r w:rsidR="00C011A7">
        <w:t>?”</w:t>
      </w:r>
    </w:p>
    <w:p w14:paraId="5C94CF21" w14:textId="34AF503A" w:rsidR="008140BF" w:rsidRPr="00815395" w:rsidRDefault="008140BF" w:rsidP="00BA4227">
      <w:pPr>
        <w:pStyle w:val="BodyText0"/>
      </w:pPr>
      <w:r w:rsidRPr="00815395">
        <w:t>Ask</w:t>
      </w:r>
      <w:r w:rsidR="00A04C2E">
        <w:t xml:space="preserve"> the question</w:t>
      </w:r>
      <w:r w:rsidR="008738F9">
        <w:t xml:space="preserve"> and record the response</w:t>
      </w:r>
      <w:r w:rsidRPr="00815395">
        <w:t xml:space="preserve">. Enter </w:t>
      </w:r>
      <w:r w:rsidR="00A04C2E">
        <w:t xml:space="preserve">the birth </w:t>
      </w:r>
      <w:r w:rsidRPr="00815395">
        <w:t xml:space="preserve">month </w:t>
      </w:r>
      <w:r w:rsidR="00D379CF">
        <w:t>as</w:t>
      </w:r>
      <w:r w:rsidRPr="00815395">
        <w:t xml:space="preserve"> two digits</w:t>
      </w:r>
      <w:r w:rsidR="00D379CF">
        <w:t xml:space="preserve">, </w:t>
      </w:r>
      <w:r w:rsidR="00D379CF" w:rsidRPr="00815395">
        <w:t xml:space="preserve">using </w:t>
      </w:r>
      <w:r w:rsidR="008738F9">
        <w:t>‘</w:t>
      </w:r>
      <w:r w:rsidR="00D379CF" w:rsidRPr="00815395">
        <w:t>0</w:t>
      </w:r>
      <w:r w:rsidR="008738F9">
        <w:t>’</w:t>
      </w:r>
      <w:r w:rsidR="00D379CF" w:rsidRPr="00815395">
        <w:t xml:space="preserve"> before </w:t>
      </w:r>
      <w:r w:rsidR="008738F9">
        <w:t xml:space="preserve">months </w:t>
      </w:r>
      <w:r w:rsidR="00D379CF" w:rsidRPr="00815395">
        <w:t>1 through 9</w:t>
      </w:r>
      <w:r w:rsidR="008738F9">
        <w:t xml:space="preserve"> (example: February is ‘02’)</w:t>
      </w:r>
      <w:r w:rsidR="00D379CF">
        <w:t>,</w:t>
      </w:r>
      <w:r w:rsidRPr="00815395">
        <w:t xml:space="preserve"> and </w:t>
      </w:r>
      <w:r w:rsidR="00A04C2E">
        <w:t xml:space="preserve">enter the birth </w:t>
      </w:r>
      <w:r w:rsidRPr="00815395">
        <w:t xml:space="preserve">year </w:t>
      </w:r>
      <w:r w:rsidR="00D379CF">
        <w:t>as</w:t>
      </w:r>
      <w:r w:rsidRPr="00815395">
        <w:t xml:space="preserve"> four digits</w:t>
      </w:r>
      <w:r w:rsidR="008738F9">
        <w:t xml:space="preserve"> (example: ‘1990’)</w:t>
      </w:r>
      <w:r w:rsidRPr="00815395">
        <w:t xml:space="preserve">. If </w:t>
      </w:r>
      <w:r w:rsidR="00A04C2E">
        <w:t xml:space="preserve">the </w:t>
      </w:r>
      <w:r w:rsidRPr="00815395">
        <w:t xml:space="preserve">month is </w:t>
      </w:r>
      <w:r w:rsidR="00125E45">
        <w:t>unknown, enter ’98</w:t>
      </w:r>
      <w:r w:rsidR="00A04C2E">
        <w:t>’ (DON’T KNOW) for the month</w:t>
      </w:r>
      <w:r w:rsidR="00125E45">
        <w:t>.</w:t>
      </w:r>
      <w:r w:rsidRPr="00815395">
        <w:t xml:space="preserve"> If </w:t>
      </w:r>
      <w:r w:rsidR="00A04C2E">
        <w:t xml:space="preserve">the </w:t>
      </w:r>
      <w:r w:rsidRPr="00815395">
        <w:t>year is not known</w:t>
      </w:r>
      <w:r w:rsidR="00A04C2E">
        <w:t>,</w:t>
      </w:r>
      <w:r w:rsidRPr="00815395">
        <w:t xml:space="preserve"> enter ‘9998’ </w:t>
      </w:r>
      <w:r w:rsidR="00A04C2E">
        <w:t xml:space="preserve">(DON’T KNOW) for the year. </w:t>
      </w:r>
    </w:p>
    <w:p w14:paraId="28E82C0D" w14:textId="77777777" w:rsidR="00BA4227" w:rsidRDefault="008140BF" w:rsidP="00BA4227">
      <w:pPr>
        <w:pStyle w:val="Heading4"/>
      </w:pPr>
      <w:r w:rsidRPr="00BA4227">
        <w:t xml:space="preserve">Item </w:t>
      </w:r>
      <w:r w:rsidR="00D379CF" w:rsidRPr="00BA4227">
        <w:t>6.102</w:t>
      </w:r>
      <w:r w:rsidR="00BA4227" w:rsidRPr="00BA4227">
        <w:t>,</w:t>
      </w:r>
      <w:r w:rsidRPr="00BA4227">
        <w:t xml:space="preserve"> </w:t>
      </w:r>
      <w:r w:rsidR="00D379CF" w:rsidRPr="00BA4227">
        <w:t>“</w:t>
      </w:r>
      <w:r w:rsidRPr="00BA4227">
        <w:t>Please tell me how old you are. What was your age at your last birthday?</w:t>
      </w:r>
      <w:r w:rsidR="00D379CF" w:rsidRPr="00BA4227">
        <w:t>”</w:t>
      </w:r>
      <w:r w:rsidR="00143A16" w:rsidRPr="00BA4227">
        <w:t xml:space="preserve"> </w:t>
      </w:r>
    </w:p>
    <w:p w14:paraId="12B6E4F8" w14:textId="6DEEBB39" w:rsidR="008140BF" w:rsidRPr="00BA4227" w:rsidRDefault="00074E6A" w:rsidP="00BA4227">
      <w:pPr>
        <w:pStyle w:val="BodyText0"/>
      </w:pPr>
      <w:r w:rsidRPr="00BA4227">
        <w:t>RECORD AGE IN COMPLETED YEARS</w:t>
      </w:r>
    </w:p>
    <w:p w14:paraId="2EEFCE29" w14:textId="7ACAEF50" w:rsidR="008140BF" w:rsidRPr="00BB39DE" w:rsidRDefault="008738F9" w:rsidP="00BA4227">
      <w:pPr>
        <w:pStyle w:val="BodyText0"/>
      </w:pPr>
      <w:r>
        <w:t xml:space="preserve">Ask </w:t>
      </w:r>
      <w:r w:rsidR="008140BF" w:rsidRPr="00815395">
        <w:t>the respondent f</w:t>
      </w:r>
      <w:r w:rsidR="00851E27">
        <w:t xml:space="preserve">or </w:t>
      </w:r>
      <w:r w:rsidR="00D379CF">
        <w:t xml:space="preserve">his or </w:t>
      </w:r>
      <w:r w:rsidR="00851E27">
        <w:t>he</w:t>
      </w:r>
      <w:r w:rsidR="00125E45">
        <w:t>r age</w:t>
      </w:r>
      <w:r w:rsidR="009E2513">
        <w:t>,</w:t>
      </w:r>
      <w:r>
        <w:t xml:space="preserve"> and then </w:t>
      </w:r>
      <w:r w:rsidR="00125E45">
        <w:t>verify that</w:t>
      </w:r>
      <w:r w:rsidR="008140BF" w:rsidRPr="00815395">
        <w:t xml:space="preserve"> the </w:t>
      </w:r>
      <w:r>
        <w:t xml:space="preserve">respondent provided the </w:t>
      </w:r>
      <w:r w:rsidR="008140BF" w:rsidRPr="00815395">
        <w:t>correct age</w:t>
      </w:r>
      <w:r w:rsidR="009E2513">
        <w:t xml:space="preserve"> by probing</w:t>
      </w:r>
      <w:r w:rsidR="008140BF" w:rsidRPr="00815395">
        <w:t xml:space="preserve"> further as to </w:t>
      </w:r>
      <w:r w:rsidR="009E2513">
        <w:t>his or</w:t>
      </w:r>
      <w:r w:rsidR="009E2513" w:rsidRPr="00815395">
        <w:t xml:space="preserve"> </w:t>
      </w:r>
      <w:r w:rsidR="00851E27">
        <w:t>he</w:t>
      </w:r>
      <w:r w:rsidR="008140BF" w:rsidRPr="00815395">
        <w:t xml:space="preserve">r age </w:t>
      </w:r>
      <w:r w:rsidR="009E2513">
        <w:t>on</w:t>
      </w:r>
      <w:r w:rsidR="008140BF" w:rsidRPr="00815395">
        <w:t xml:space="preserve"> the last birthday. </w:t>
      </w:r>
      <w:r>
        <w:t>If the respondent knows</w:t>
      </w:r>
      <w:r w:rsidRPr="00815395">
        <w:t xml:space="preserve">, skip to </w:t>
      </w:r>
      <w:r>
        <w:t>item 6</w:t>
      </w:r>
      <w:r w:rsidRPr="00815395">
        <w:t>.</w:t>
      </w:r>
      <w:r>
        <w:t>104</w:t>
      </w:r>
      <w:r w:rsidRPr="00815395">
        <w:t>.</w:t>
      </w:r>
      <w:r>
        <w:t xml:space="preserve"> </w:t>
      </w:r>
      <w:r w:rsidRPr="00815395">
        <w:t xml:space="preserve">If the respondent </w:t>
      </w:r>
      <w:r>
        <w:t>does not know</w:t>
      </w:r>
      <w:r w:rsidRPr="00815395">
        <w:t xml:space="preserve">, enter </w:t>
      </w:r>
      <w:r>
        <w:t>‘</w:t>
      </w:r>
      <w:r w:rsidRPr="00815395">
        <w:t>98</w:t>
      </w:r>
      <w:r>
        <w:t>’</w:t>
      </w:r>
      <w:r w:rsidRPr="00815395">
        <w:t xml:space="preserve"> </w:t>
      </w:r>
      <w:r>
        <w:t xml:space="preserve">(DON’T KNOW) </w:t>
      </w:r>
      <w:r w:rsidRPr="00815395">
        <w:t xml:space="preserve">and ask </w:t>
      </w:r>
      <w:r>
        <w:t>item</w:t>
      </w:r>
      <w:r w:rsidRPr="00815395">
        <w:t xml:space="preserve"> </w:t>
      </w:r>
      <w:r>
        <w:t>6.</w:t>
      </w:r>
      <w:r w:rsidRPr="00815395">
        <w:t>1</w:t>
      </w:r>
      <w:r>
        <w:t>03</w:t>
      </w:r>
      <w:r w:rsidRPr="00815395">
        <w:t>.</w:t>
      </w:r>
      <w:r w:rsidR="009E2513">
        <w:t xml:space="preserve"> </w:t>
      </w:r>
      <w:r w:rsidR="008140BF" w:rsidRPr="00BB39DE">
        <w:rPr>
          <w:bCs/>
        </w:rPr>
        <w:t xml:space="preserve">Always record the age in completed years. For example, if a </w:t>
      </w:r>
      <w:r w:rsidRPr="00BB39DE">
        <w:rPr>
          <w:bCs/>
        </w:rPr>
        <w:t>respondent</w:t>
      </w:r>
      <w:r w:rsidR="008140BF" w:rsidRPr="00BB39DE">
        <w:rPr>
          <w:bCs/>
        </w:rPr>
        <w:t xml:space="preserve">’s age is </w:t>
      </w:r>
      <w:r w:rsidR="00851E27" w:rsidRPr="00BB39DE">
        <w:rPr>
          <w:bCs/>
        </w:rPr>
        <w:t>20</w:t>
      </w:r>
      <w:r w:rsidR="008140BF" w:rsidRPr="00BB39DE">
        <w:rPr>
          <w:bCs/>
        </w:rPr>
        <w:t xml:space="preserve"> years and 4 months, </w:t>
      </w:r>
      <w:r w:rsidRPr="00BB39DE">
        <w:rPr>
          <w:bCs/>
        </w:rPr>
        <w:t xml:space="preserve">you would record </w:t>
      </w:r>
      <w:r w:rsidR="008140BF" w:rsidRPr="00BB39DE">
        <w:rPr>
          <w:bCs/>
        </w:rPr>
        <w:t xml:space="preserve">the age as </w:t>
      </w:r>
      <w:r w:rsidR="00851E27" w:rsidRPr="00BB39DE">
        <w:rPr>
          <w:bCs/>
        </w:rPr>
        <w:t>20</w:t>
      </w:r>
      <w:r w:rsidR="008140BF" w:rsidRPr="00BB39DE">
        <w:rPr>
          <w:bCs/>
        </w:rPr>
        <w:t>. Similarly</w:t>
      </w:r>
      <w:r w:rsidR="00D379CF" w:rsidRPr="00BB39DE">
        <w:rPr>
          <w:bCs/>
        </w:rPr>
        <w:t>,</w:t>
      </w:r>
      <w:r w:rsidR="008140BF" w:rsidRPr="00BB39DE">
        <w:rPr>
          <w:bCs/>
        </w:rPr>
        <w:t xml:space="preserve"> if </w:t>
      </w:r>
      <w:r w:rsidRPr="00BB39DE">
        <w:rPr>
          <w:bCs/>
        </w:rPr>
        <w:t xml:space="preserve">a respondent’s </w:t>
      </w:r>
      <w:r w:rsidR="008140BF" w:rsidRPr="00BB39DE">
        <w:rPr>
          <w:bCs/>
        </w:rPr>
        <w:t xml:space="preserve">age is </w:t>
      </w:r>
      <w:r w:rsidR="00851E27" w:rsidRPr="00BB39DE">
        <w:rPr>
          <w:bCs/>
        </w:rPr>
        <w:t>20</w:t>
      </w:r>
      <w:r w:rsidR="008140BF" w:rsidRPr="00BB39DE">
        <w:rPr>
          <w:bCs/>
        </w:rPr>
        <w:t xml:space="preserve"> years and 11 months, </w:t>
      </w:r>
      <w:r w:rsidRPr="00BB39DE">
        <w:rPr>
          <w:bCs/>
        </w:rPr>
        <w:t xml:space="preserve">you would still record the age as 20. </w:t>
      </w:r>
    </w:p>
    <w:p w14:paraId="2E62CB66" w14:textId="36DCB566" w:rsidR="008140BF" w:rsidRPr="00815395" w:rsidRDefault="008140BF" w:rsidP="00BA4227">
      <w:pPr>
        <w:pStyle w:val="Heading4"/>
      </w:pPr>
      <w:r w:rsidRPr="00815395">
        <w:t xml:space="preserve">Item </w:t>
      </w:r>
      <w:r w:rsidR="001D4BFF">
        <w:t>6.103</w:t>
      </w:r>
      <w:r w:rsidR="00BA4227">
        <w:t>,</w:t>
      </w:r>
      <w:r w:rsidRPr="00815395">
        <w:t xml:space="preserve"> </w:t>
      </w:r>
      <w:r w:rsidR="001D4BFF">
        <w:t>“</w:t>
      </w:r>
      <w:r w:rsidRPr="00815395">
        <w:t>Are you 18 years old or older?</w:t>
      </w:r>
      <w:r w:rsidR="001D4BFF">
        <w:t>”</w:t>
      </w:r>
    </w:p>
    <w:p w14:paraId="1F21CFC3" w14:textId="6ECE1427" w:rsidR="008140BF" w:rsidRPr="00815395" w:rsidRDefault="00BA4227" w:rsidP="00BA4227">
      <w:pPr>
        <w:pStyle w:val="BodyText0"/>
      </w:pPr>
      <w:r>
        <w:rPr>
          <w:b/>
        </w:rPr>
        <w:t>Purpose:</w:t>
      </w:r>
      <w:r w:rsidR="008140BF" w:rsidRPr="00815395">
        <w:t xml:space="preserve"> to identify </w:t>
      </w:r>
      <w:r w:rsidR="00C011A7">
        <w:t xml:space="preserve">if the respondent is at least </w:t>
      </w:r>
      <w:r w:rsidR="008140BF" w:rsidRPr="00815395">
        <w:t xml:space="preserve">18 years old or older. </w:t>
      </w:r>
    </w:p>
    <w:p w14:paraId="6F2C3F28" w14:textId="1AE2D710" w:rsidR="008140BF" w:rsidRDefault="008140BF" w:rsidP="00BA4227">
      <w:pPr>
        <w:pStyle w:val="BodyText0"/>
      </w:pPr>
      <w:r w:rsidRPr="00815395">
        <w:t xml:space="preserve">Ask </w:t>
      </w:r>
      <w:r w:rsidR="001D4BFF">
        <w:t>the question</w:t>
      </w:r>
      <w:r w:rsidR="008738F9">
        <w:t xml:space="preserve"> and record the response</w:t>
      </w:r>
      <w:r w:rsidRPr="00815395">
        <w:t xml:space="preserve">. </w:t>
      </w:r>
    </w:p>
    <w:p w14:paraId="37ECBC14" w14:textId="623814DA" w:rsidR="008140BF" w:rsidRPr="00815395" w:rsidRDefault="008140BF" w:rsidP="00BA4227">
      <w:pPr>
        <w:pStyle w:val="Heading4"/>
      </w:pPr>
      <w:r w:rsidRPr="00815395">
        <w:lastRenderedPageBreak/>
        <w:t xml:space="preserve">Item </w:t>
      </w:r>
      <w:r w:rsidR="001D4BFF">
        <w:t>6.104</w:t>
      </w:r>
      <w:r w:rsidR="00BA4227">
        <w:t>,</w:t>
      </w:r>
      <w:r w:rsidRPr="00815395">
        <w:t xml:space="preserve"> </w:t>
      </w:r>
      <w:r w:rsidR="00BA4227">
        <w:t>C</w:t>
      </w:r>
      <w:r w:rsidR="00BA4227" w:rsidRPr="00815395">
        <w:t xml:space="preserve">heck </w:t>
      </w:r>
      <w:r w:rsidR="001D4BFF">
        <w:t>6.101</w:t>
      </w:r>
      <w:r w:rsidRPr="00815395">
        <w:t xml:space="preserve">, </w:t>
      </w:r>
      <w:r w:rsidR="001D4BFF">
        <w:t>6.102</w:t>
      </w:r>
      <w:r w:rsidR="00BA4227">
        <w:t xml:space="preserve">, </w:t>
      </w:r>
      <w:r w:rsidR="00BA4227" w:rsidRPr="00815395">
        <w:t xml:space="preserve">and </w:t>
      </w:r>
      <w:r w:rsidR="001D4BFF">
        <w:t>6.103</w:t>
      </w:r>
      <w:r w:rsidRPr="00815395">
        <w:t xml:space="preserve"> (IF APPLICABLE): </w:t>
      </w:r>
      <w:r w:rsidR="00BA4227">
        <w:t>Is the respondent 18 </w:t>
      </w:r>
      <w:r w:rsidR="00BA4227" w:rsidRPr="00815395">
        <w:t xml:space="preserve">years old or older? </w:t>
      </w:r>
    </w:p>
    <w:p w14:paraId="0FF8263B" w14:textId="49708A0E" w:rsidR="00987D60" w:rsidRDefault="00BA4227" w:rsidP="00BA4227">
      <w:pPr>
        <w:pStyle w:val="BodyText0"/>
      </w:pPr>
      <w:r>
        <w:rPr>
          <w:b/>
        </w:rPr>
        <w:t>Purpose:</w:t>
      </w:r>
      <w:r w:rsidR="008140BF" w:rsidRPr="00815395">
        <w:t xml:space="preserve"> to compare the responses for </w:t>
      </w:r>
      <w:r w:rsidR="003D4782">
        <w:t xml:space="preserve">items </w:t>
      </w:r>
      <w:r w:rsidR="001D4BFF">
        <w:t>6.101</w:t>
      </w:r>
      <w:r w:rsidR="008140BF" w:rsidRPr="00815395">
        <w:t xml:space="preserve">, </w:t>
      </w:r>
      <w:r w:rsidR="001D4BFF">
        <w:t>6.102</w:t>
      </w:r>
      <w:r w:rsidR="008140BF" w:rsidRPr="00815395">
        <w:t xml:space="preserve"> and </w:t>
      </w:r>
      <w:r w:rsidR="001D4BFF">
        <w:t>6.103</w:t>
      </w:r>
      <w:r w:rsidR="008140BF" w:rsidRPr="00815395">
        <w:t xml:space="preserve"> (if applicable)</w:t>
      </w:r>
      <w:r w:rsidR="00987D60">
        <w:t>, to ensure the accuracy of the respondent’s age.</w:t>
      </w:r>
      <w:r w:rsidR="00143A16">
        <w:t xml:space="preserve"> </w:t>
      </w:r>
      <w:r w:rsidR="00987D60">
        <w:t>The tablet will display the responses to these items</w:t>
      </w:r>
      <w:r w:rsidR="00F84C38">
        <w:t>,</w:t>
      </w:r>
      <w:r w:rsidR="005B4875">
        <w:t xml:space="preserve"> so you can check them</w:t>
      </w:r>
      <w:r w:rsidR="00987D60">
        <w:t xml:space="preserve">. </w:t>
      </w:r>
    </w:p>
    <w:p w14:paraId="0FF4CD87" w14:textId="3984C57A" w:rsidR="0004488C" w:rsidRDefault="00562321" w:rsidP="00BA4227">
      <w:pPr>
        <w:pStyle w:val="BodyText0"/>
      </w:pPr>
      <w:r>
        <w:t>C</w:t>
      </w:r>
      <w:r w:rsidR="00987D60">
        <w:t xml:space="preserve">ompare the responses </w:t>
      </w:r>
      <w:r>
        <w:t xml:space="preserve">to </w:t>
      </w:r>
      <w:r w:rsidR="003D4782">
        <w:t>i</w:t>
      </w:r>
      <w:r>
        <w:t xml:space="preserve">tems 6.101, 6.102, and 6.103 </w:t>
      </w:r>
      <w:r w:rsidR="00987D60">
        <w:t xml:space="preserve">and ensure that they are consistent. </w:t>
      </w:r>
      <w:r w:rsidR="008140BF" w:rsidRPr="00815395">
        <w:t xml:space="preserve">If </w:t>
      </w:r>
      <w:r w:rsidR="001D4BFF">
        <w:t xml:space="preserve">you find </w:t>
      </w:r>
      <w:r w:rsidR="008140BF" w:rsidRPr="00815395">
        <w:t xml:space="preserve">conflicting information, try to determine which answer is </w:t>
      </w:r>
      <w:r w:rsidR="008140BF" w:rsidRPr="00A45292">
        <w:t>the most accurate by using A</w:t>
      </w:r>
      <w:r w:rsidR="006F208D">
        <w:t>ppendix D,</w:t>
      </w:r>
      <w:r w:rsidR="00987D60" w:rsidRPr="00A45292">
        <w:t xml:space="preserve"> the</w:t>
      </w:r>
      <w:r w:rsidR="008140BF" w:rsidRPr="00A45292">
        <w:t xml:space="preserve"> Age</w:t>
      </w:r>
      <w:r w:rsidR="007626BB" w:rsidRPr="00A45292">
        <w:t xml:space="preserve"> and </w:t>
      </w:r>
      <w:r w:rsidR="008140BF" w:rsidRPr="00A45292">
        <w:t>Birth</w:t>
      </w:r>
      <w:r w:rsidR="006F208D">
        <w:t>d</w:t>
      </w:r>
      <w:r w:rsidR="008140BF" w:rsidRPr="00A45292">
        <w:t>ate Consistency Chart for Survey in 201</w:t>
      </w:r>
      <w:r w:rsidR="00F84C38" w:rsidRPr="00A45292">
        <w:t>8 and 2019</w:t>
      </w:r>
      <w:r w:rsidR="002277E9" w:rsidRPr="00A45292">
        <w:t xml:space="preserve"> and following the instructions in the box below.</w:t>
      </w:r>
      <w:r w:rsidR="0004488C" w:rsidRPr="00A45292">
        <w:t xml:space="preserve"> If you </w:t>
      </w:r>
      <w:r w:rsidR="009E2513" w:rsidRPr="00A45292">
        <w:t>can</w:t>
      </w:r>
      <w:r w:rsidR="0004488C" w:rsidRPr="00A45292">
        <w:t xml:space="preserve"> verify the respondent’s age</w:t>
      </w:r>
      <w:r w:rsidR="009E2513" w:rsidRPr="00A45292">
        <w:t>,</w:t>
      </w:r>
      <w:r w:rsidR="0004488C" w:rsidRPr="00A45292">
        <w:t xml:space="preserve"> or at a minimum</w:t>
      </w:r>
      <w:r w:rsidR="0004488C">
        <w:t xml:space="preserve"> verify that the respondent </w:t>
      </w:r>
      <w:r w:rsidR="0004488C" w:rsidRPr="00815395">
        <w:t xml:space="preserve">is </w:t>
      </w:r>
      <w:r w:rsidR="0004488C">
        <w:t xml:space="preserve">at least </w:t>
      </w:r>
      <w:r w:rsidR="0004488C" w:rsidRPr="00815395">
        <w:t>18 years</w:t>
      </w:r>
      <w:r w:rsidR="0004488C">
        <w:t xml:space="preserve"> old, enter ‘1’ (YES).</w:t>
      </w:r>
      <w:r w:rsidR="0004488C" w:rsidRPr="00815395">
        <w:t xml:space="preserve"> If </w:t>
      </w:r>
      <w:r w:rsidR="0004488C">
        <w:t>you determine that the respondent</w:t>
      </w:r>
      <w:r w:rsidR="0004488C" w:rsidRPr="00815395">
        <w:t xml:space="preserve"> is under</w:t>
      </w:r>
      <w:r w:rsidR="0004488C">
        <w:t xml:space="preserve"> age</w:t>
      </w:r>
      <w:r w:rsidR="0004488C" w:rsidRPr="00815395">
        <w:t xml:space="preserve"> 18, </w:t>
      </w:r>
      <w:r w:rsidR="0004488C">
        <w:t>enter</w:t>
      </w:r>
      <w:r w:rsidR="0004488C" w:rsidRPr="00815395">
        <w:t xml:space="preserve"> </w:t>
      </w:r>
      <w:r w:rsidR="0004488C">
        <w:t>‘</w:t>
      </w:r>
      <w:r w:rsidR="0004488C" w:rsidRPr="00815395">
        <w:t>2</w:t>
      </w:r>
      <w:r w:rsidR="0004488C">
        <w:t>’</w:t>
      </w:r>
      <w:r w:rsidR="0004488C" w:rsidRPr="00815395">
        <w:t xml:space="preserve"> </w:t>
      </w:r>
      <w:r w:rsidR="0004488C">
        <w:t>(</w:t>
      </w:r>
      <w:r w:rsidR="0004488C" w:rsidRPr="00815395">
        <w:t>NO</w:t>
      </w:r>
      <w:r w:rsidR="0004488C">
        <w:t>)</w:t>
      </w:r>
      <w:r w:rsidR="0004488C" w:rsidRPr="00815395">
        <w:t xml:space="preserve">. If </w:t>
      </w:r>
      <w:r w:rsidR="0004488C">
        <w:t xml:space="preserve">you </w:t>
      </w:r>
      <w:r w:rsidR="0004488C" w:rsidRPr="00815395">
        <w:t xml:space="preserve">cannot </w:t>
      </w:r>
      <w:r w:rsidR="0004488C">
        <w:t xml:space="preserve">determine </w:t>
      </w:r>
      <w:r w:rsidR="0004488C" w:rsidRPr="00815395">
        <w:t xml:space="preserve">if respondent is 18 years or older, </w:t>
      </w:r>
      <w:r w:rsidR="0004488C">
        <w:t>enter</w:t>
      </w:r>
      <w:r w:rsidR="0004488C" w:rsidRPr="00815395">
        <w:t xml:space="preserve"> </w:t>
      </w:r>
      <w:r w:rsidR="0004488C">
        <w:t>‘</w:t>
      </w:r>
      <w:r w:rsidR="0004488C" w:rsidRPr="00815395">
        <w:t>8</w:t>
      </w:r>
      <w:r w:rsidR="0004488C">
        <w:t>’</w:t>
      </w:r>
      <w:r w:rsidR="0004488C" w:rsidRPr="00815395">
        <w:t xml:space="preserve"> </w:t>
      </w:r>
      <w:r w:rsidR="0004488C">
        <w:t>(</w:t>
      </w:r>
      <w:r w:rsidR="0004488C" w:rsidRPr="00815395">
        <w:t>DON’T KNOW</w:t>
      </w:r>
      <w:r w:rsidR="0004488C">
        <w:t xml:space="preserve">). </w:t>
      </w:r>
      <w:r w:rsidR="0004488C" w:rsidRPr="00815395">
        <w:t xml:space="preserve">If </w:t>
      </w:r>
      <w:r w:rsidR="0004488C">
        <w:t>‘NO’</w:t>
      </w:r>
      <w:r w:rsidR="0004488C" w:rsidRPr="00815395">
        <w:t xml:space="preserve"> or </w:t>
      </w:r>
      <w:r w:rsidR="0004488C">
        <w:t>‘DON’T KNOW’</w:t>
      </w:r>
      <w:r w:rsidR="0004488C" w:rsidRPr="00815395">
        <w:t>, th</w:t>
      </w:r>
      <w:r w:rsidR="0004488C">
        <w:t>is person</w:t>
      </w:r>
      <w:r w:rsidR="0004488C" w:rsidRPr="00815395">
        <w:t xml:space="preserve"> </w:t>
      </w:r>
      <w:r w:rsidR="0004488C">
        <w:t>cannot be</w:t>
      </w:r>
      <w:r w:rsidR="0004488C" w:rsidRPr="00815395">
        <w:t xml:space="preserve"> considered eligible to answer the re</w:t>
      </w:r>
      <w:r w:rsidR="0004488C">
        <w:t>mainder</w:t>
      </w:r>
      <w:r w:rsidR="0004488C" w:rsidRPr="00815395">
        <w:t xml:space="preserve"> of the questions in Module </w:t>
      </w:r>
      <w:r w:rsidR="0004488C">
        <w:t>6</w:t>
      </w:r>
      <w:r w:rsidR="0004488C" w:rsidRPr="00815395">
        <w:t>.</w:t>
      </w:r>
      <w:r w:rsidR="0004488C">
        <w:t xml:space="preserve"> Tactfully end</w:t>
      </w:r>
      <w:r w:rsidR="0004488C" w:rsidRPr="00815395">
        <w:t xml:space="preserve"> Module </w:t>
      </w:r>
      <w:proofErr w:type="gramStart"/>
      <w:r w:rsidR="0004488C">
        <w:t>6, and</w:t>
      </w:r>
      <w:proofErr w:type="gramEnd"/>
      <w:r w:rsidR="0004488C">
        <w:t xml:space="preserve"> select Module 6 Response Code ‘INELIGIBLE AGE’.</w:t>
      </w:r>
    </w:p>
    <w:p w14:paraId="127442E6" w14:textId="00B1CDE6" w:rsidR="0004488C" w:rsidRDefault="0004488C" w:rsidP="00BA4227">
      <w:pPr>
        <w:pStyle w:val="BodyText0"/>
      </w:pPr>
      <w:r>
        <w:t xml:space="preserve">If you are administering Module 6 to the primary female decisionmaker in the household, you will be routed to the beginning of Module 6 for the primary male decisionmaker in the household. If you are administering Module 6 to the primary male decisionmaker in the household, you will be routed to the beginning of Module 7. </w:t>
      </w:r>
    </w:p>
    <w:p w14:paraId="4CAA7648" w14:textId="41635B63" w:rsidR="0004488C" w:rsidRPr="00BB39DE" w:rsidRDefault="00936B90" w:rsidP="00BA4227">
      <w:pPr>
        <w:pStyle w:val="BodyText0"/>
        <w:rPr>
          <w:iCs/>
        </w:rPr>
      </w:pPr>
      <w:r w:rsidRPr="00936B90">
        <w:rPr>
          <w:b/>
          <w:iCs/>
        </w:rPr>
        <w:t>NOTE:</w:t>
      </w:r>
      <w:r>
        <w:rPr>
          <w:iCs/>
        </w:rPr>
        <w:t xml:space="preserve"> </w:t>
      </w:r>
      <w:r w:rsidR="009E2513" w:rsidRPr="00BB39DE">
        <w:rPr>
          <w:iCs/>
        </w:rPr>
        <w:t>It is important to note that w</w:t>
      </w:r>
      <w:r w:rsidR="0004488C" w:rsidRPr="00BB39DE">
        <w:rPr>
          <w:iCs/>
        </w:rPr>
        <w:t>hen you find that a respondent who was th</w:t>
      </w:r>
      <w:r w:rsidR="00BA4227">
        <w:rPr>
          <w:iCs/>
        </w:rPr>
        <w:t>ought to be eligible for Module </w:t>
      </w:r>
      <w:r w:rsidR="0004488C" w:rsidRPr="00BB39DE">
        <w:rPr>
          <w:iCs/>
        </w:rPr>
        <w:t xml:space="preserve">6, </w:t>
      </w:r>
      <w:r w:rsidR="009E2513" w:rsidRPr="00BB39DE">
        <w:rPr>
          <w:iCs/>
        </w:rPr>
        <w:t xml:space="preserve">but </w:t>
      </w:r>
      <w:r w:rsidR="0004488C" w:rsidRPr="00BB39DE">
        <w:rPr>
          <w:iCs/>
        </w:rPr>
        <w:t xml:space="preserve">in fact is not eligible after the person’s age is more accurately established, you need to correct your Interviewer Assignment Sheet. Cross out the </w:t>
      </w:r>
      <w:r w:rsidR="009E2513" w:rsidRPr="00BB39DE">
        <w:rPr>
          <w:iCs/>
        </w:rPr>
        <w:t xml:space="preserve">respondent’s </w:t>
      </w:r>
      <w:r w:rsidR="0004488C" w:rsidRPr="00BB39DE">
        <w:rPr>
          <w:iCs/>
        </w:rPr>
        <w:t xml:space="preserve">name on the assignment sheet and note in the observations that </w:t>
      </w:r>
      <w:r w:rsidR="009E2513" w:rsidRPr="00BB39DE">
        <w:rPr>
          <w:iCs/>
        </w:rPr>
        <w:t>she</w:t>
      </w:r>
      <w:r w:rsidR="0004488C" w:rsidRPr="00BB39DE">
        <w:rPr>
          <w:iCs/>
        </w:rPr>
        <w:t xml:space="preserve"> </w:t>
      </w:r>
      <w:r w:rsidR="00AF7356">
        <w:rPr>
          <w:iCs/>
        </w:rPr>
        <w:t xml:space="preserve">or he </w:t>
      </w:r>
      <w:r w:rsidR="0004488C" w:rsidRPr="00BB39DE">
        <w:rPr>
          <w:iCs/>
        </w:rPr>
        <w:t>was age-ineligible.</w:t>
      </w:r>
    </w:p>
    <w:p w14:paraId="50D481A4" w14:textId="739668F8" w:rsidR="002277E9" w:rsidRDefault="00365E3E" w:rsidP="00BA4227">
      <w:r w:rsidRPr="003F361C">
        <w:rPr>
          <w:noProof/>
        </w:rPr>
        <w:lastRenderedPageBreak/>
        <mc:AlternateContent>
          <mc:Choice Requires="wps">
            <w:drawing>
              <wp:inline distT="0" distB="0" distL="0" distR="0" wp14:anchorId="5E6B26D0" wp14:editId="5A1B474A">
                <wp:extent cx="5924550" cy="4021015"/>
                <wp:effectExtent l="0" t="0" r="19050" b="1778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21015"/>
                        </a:xfrm>
                        <a:prstGeom prst="rect">
                          <a:avLst/>
                        </a:prstGeom>
                        <a:solidFill>
                          <a:srgbClr val="FFFFFF"/>
                        </a:solidFill>
                        <a:ln w="9525">
                          <a:solidFill>
                            <a:srgbClr val="000000"/>
                          </a:solidFill>
                          <a:miter lim="800000"/>
                          <a:headEnd/>
                          <a:tailEnd/>
                        </a:ln>
                      </wps:spPr>
                      <wps:txbx>
                        <w:txbxContent>
                          <w:p w14:paraId="079E552B" w14:textId="77777777" w:rsidR="00C0425D" w:rsidRPr="00EE3202" w:rsidRDefault="00C0425D" w:rsidP="001C554C">
                            <w:pPr>
                              <w:jc w:val="center"/>
                              <w:rPr>
                                <w:b/>
                                <w:bCs/>
                                <w:sz w:val="8"/>
                              </w:rPr>
                            </w:pPr>
                          </w:p>
                          <w:p w14:paraId="603608CB" w14:textId="4CB0D7AA" w:rsidR="00C0425D" w:rsidRPr="00A45292" w:rsidRDefault="00C0425D" w:rsidP="001C554C">
                            <w:pPr>
                              <w:jc w:val="center"/>
                              <w:rPr>
                                <w:b/>
                                <w:bCs/>
                                <w:sz w:val="20"/>
                                <w:szCs w:val="20"/>
                              </w:rPr>
                            </w:pPr>
                            <w:r w:rsidRPr="00BA4227">
                              <w:rPr>
                                <w:b/>
                                <w:bCs/>
                                <w:sz w:val="20"/>
                                <w:szCs w:val="20"/>
                              </w:rPr>
                              <w:t xml:space="preserve">How to Use the </w:t>
                            </w:r>
                            <w:r w:rsidRPr="00A45292">
                              <w:rPr>
                                <w:b/>
                                <w:bCs/>
                                <w:sz w:val="20"/>
                                <w:szCs w:val="20"/>
                              </w:rPr>
                              <w:t>Age/Birth</w:t>
                            </w:r>
                            <w:r>
                              <w:rPr>
                                <w:b/>
                                <w:bCs/>
                                <w:sz w:val="20"/>
                                <w:szCs w:val="20"/>
                              </w:rPr>
                              <w:t>d</w:t>
                            </w:r>
                            <w:r w:rsidRPr="00A45292">
                              <w:rPr>
                                <w:b/>
                                <w:bCs/>
                                <w:sz w:val="20"/>
                                <w:szCs w:val="20"/>
                              </w:rPr>
                              <w:t>ate Consistency Chart</w:t>
                            </w:r>
                          </w:p>
                          <w:p w14:paraId="13FC3A1A" w14:textId="77777777" w:rsidR="00C0425D" w:rsidRPr="00A45292" w:rsidRDefault="00C0425D" w:rsidP="001C554C">
                            <w:pPr>
                              <w:rPr>
                                <w:sz w:val="20"/>
                                <w:szCs w:val="20"/>
                              </w:rPr>
                            </w:pPr>
                          </w:p>
                          <w:p w14:paraId="4E4DAF91" w14:textId="21B433A5" w:rsidR="00C0425D" w:rsidRPr="00BA4227" w:rsidRDefault="00C0425D" w:rsidP="005B4875">
                            <w:pPr>
                              <w:rPr>
                                <w:sz w:val="20"/>
                                <w:szCs w:val="20"/>
                              </w:rPr>
                            </w:pPr>
                            <w:r w:rsidRPr="00A45292">
                              <w:rPr>
                                <w:sz w:val="20"/>
                                <w:szCs w:val="20"/>
                              </w:rPr>
                              <w:t xml:space="preserve">Use the Age/Birth-Date Consistency Chart in </w:t>
                            </w:r>
                            <w:r>
                              <w:rPr>
                                <w:sz w:val="20"/>
                                <w:szCs w:val="20"/>
                              </w:rPr>
                              <w:t>Appendix D</w:t>
                            </w:r>
                            <w:r w:rsidRPr="00A45292">
                              <w:rPr>
                                <w:sz w:val="20"/>
                                <w:szCs w:val="20"/>
                              </w:rPr>
                              <w:t xml:space="preserve"> to check the consistency of the age and date of birth information the respondent provides. You</w:t>
                            </w:r>
                            <w:r w:rsidRPr="00BA4227">
                              <w:rPr>
                                <w:sz w:val="20"/>
                                <w:szCs w:val="20"/>
                              </w:rPr>
                              <w:t xml:space="preserve"> will choose one of two approaches to using the chart, depending on the type of information you have recorded in items 6.101 and 6.102.</w:t>
                            </w:r>
                          </w:p>
                          <w:p w14:paraId="15552964" w14:textId="77777777" w:rsidR="00C0425D" w:rsidRPr="00BA4227" w:rsidRDefault="00C0425D" w:rsidP="00DA11C7">
                            <w:pPr>
                              <w:rPr>
                                <w:sz w:val="20"/>
                                <w:szCs w:val="20"/>
                              </w:rPr>
                            </w:pPr>
                          </w:p>
                          <w:p w14:paraId="7F21A163" w14:textId="2BA03AC9" w:rsidR="00C0425D" w:rsidRPr="00BA4227" w:rsidRDefault="00C0425D" w:rsidP="001C554C">
                            <w:pPr>
                              <w:rPr>
                                <w:b/>
                                <w:bCs/>
                                <w:sz w:val="20"/>
                                <w:szCs w:val="20"/>
                              </w:rPr>
                            </w:pPr>
                            <w:r w:rsidRPr="00BA4227">
                              <w:rPr>
                                <w:b/>
                                <w:bCs/>
                                <w:sz w:val="20"/>
                                <w:szCs w:val="20"/>
                              </w:rPr>
                              <w:t xml:space="preserve">(1) IF BOTH MONTH AND YEAR ARE RECORDED IN ITEM 6.101: </w:t>
                            </w:r>
                          </w:p>
                          <w:p w14:paraId="48395EC8" w14:textId="69BEABFB" w:rsidR="00C0425D" w:rsidRPr="00BA4227" w:rsidRDefault="00C0425D" w:rsidP="005B4875">
                            <w:pPr>
                              <w:rPr>
                                <w:sz w:val="20"/>
                                <w:szCs w:val="20"/>
                              </w:rPr>
                            </w:pPr>
                            <w:r w:rsidRPr="00BA4227">
                              <w:rPr>
                                <w:sz w:val="20"/>
                                <w:szCs w:val="20"/>
                              </w:rPr>
                              <w:t xml:space="preserve">On the chart, locate the age you recorded in item 6.102. If the respondent’s month of birth is before the month of interview (she has already had her birthday this year), use the right-hand column to see what year of birth is consistent with that age. If the respondent’s month of birth is after the month of interview (she has not yet had her birthday this year), use the left-hand column to see what year of birth is consistent with that age. </w:t>
                            </w:r>
                          </w:p>
                          <w:p w14:paraId="5BF5F665" w14:textId="77777777" w:rsidR="00C0425D" w:rsidRPr="00BA4227" w:rsidRDefault="00C0425D" w:rsidP="00DA11C7">
                            <w:pPr>
                              <w:rPr>
                                <w:sz w:val="20"/>
                                <w:szCs w:val="20"/>
                              </w:rPr>
                            </w:pPr>
                          </w:p>
                          <w:p w14:paraId="05FA756F" w14:textId="5F893074" w:rsidR="00C0425D" w:rsidRPr="00BA4227" w:rsidRDefault="00C0425D" w:rsidP="005B4875">
                            <w:pPr>
                              <w:rPr>
                                <w:iCs/>
                                <w:sz w:val="20"/>
                                <w:szCs w:val="20"/>
                              </w:rPr>
                            </w:pPr>
                            <w:r w:rsidRPr="00BA4227">
                              <w:rPr>
                                <w:iCs/>
                                <w:sz w:val="20"/>
                                <w:szCs w:val="20"/>
                              </w:rPr>
                              <w:t xml:space="preserve">If the year of birth recorded in item 6.101 is </w:t>
                            </w:r>
                            <w:r w:rsidRPr="00BA4227">
                              <w:rPr>
                                <w:b/>
                                <w:bCs/>
                                <w:iCs/>
                                <w:sz w:val="20"/>
                                <w:szCs w:val="20"/>
                              </w:rPr>
                              <w:t>not the same</w:t>
                            </w:r>
                            <w:r w:rsidRPr="00BA4227">
                              <w:rPr>
                                <w:iCs/>
                                <w:sz w:val="20"/>
                                <w:szCs w:val="20"/>
                              </w:rPr>
                              <w:t xml:space="preserve"> </w:t>
                            </w:r>
                            <w:r w:rsidRPr="00BA4227">
                              <w:rPr>
                                <w:b/>
                                <w:bCs/>
                                <w:iCs/>
                                <w:sz w:val="20"/>
                                <w:szCs w:val="20"/>
                              </w:rPr>
                              <w:t>as the year of birth in the chart</w:t>
                            </w:r>
                            <w:r w:rsidRPr="00BA4227">
                              <w:rPr>
                                <w:iCs/>
                                <w:sz w:val="20"/>
                                <w:szCs w:val="20"/>
                              </w:rPr>
                              <w:t>, then the information reported in items 6.101 and 6.102 is inconsistent and you need to make a correction.</w:t>
                            </w:r>
                          </w:p>
                          <w:p w14:paraId="7477D6A6" w14:textId="77777777" w:rsidR="00C0425D" w:rsidRPr="00BA4227" w:rsidRDefault="00C0425D" w:rsidP="00DA11C7">
                            <w:pPr>
                              <w:rPr>
                                <w:sz w:val="20"/>
                                <w:szCs w:val="20"/>
                              </w:rPr>
                            </w:pPr>
                          </w:p>
                          <w:p w14:paraId="34728867" w14:textId="6CDF3912" w:rsidR="00C0425D" w:rsidRPr="00BA4227" w:rsidRDefault="00C0425D" w:rsidP="005B4875">
                            <w:pPr>
                              <w:rPr>
                                <w:b/>
                                <w:bCs/>
                                <w:sz w:val="20"/>
                                <w:szCs w:val="20"/>
                              </w:rPr>
                            </w:pPr>
                            <w:r w:rsidRPr="00BA4227">
                              <w:rPr>
                                <w:b/>
                                <w:bCs/>
                                <w:sz w:val="20"/>
                                <w:szCs w:val="20"/>
                              </w:rPr>
                              <w:t xml:space="preserve">(2) IF ONLY the YEAR OF BIRTH IS RECORDED IN ITEM 6.101: </w:t>
                            </w:r>
                          </w:p>
                          <w:p w14:paraId="28E7B90D" w14:textId="5C3DE169" w:rsidR="00C0425D" w:rsidRPr="00BA4227" w:rsidRDefault="00C0425D" w:rsidP="00C610D0">
                            <w:pPr>
                              <w:rPr>
                                <w:sz w:val="20"/>
                                <w:szCs w:val="20"/>
                              </w:rPr>
                            </w:pPr>
                            <w:r w:rsidRPr="00BA4227">
                              <w:rPr>
                                <w:sz w:val="20"/>
                                <w:szCs w:val="20"/>
                              </w:rPr>
                              <w:t xml:space="preserve">On the chart, locate the age you recorded in item 6.102. Because we do not have information on the month of birth, the years of birth listed in both the left- and right-hand columns will be consistent with that age. </w:t>
                            </w:r>
                          </w:p>
                          <w:p w14:paraId="5CB2F532" w14:textId="77777777" w:rsidR="00C0425D" w:rsidRPr="00BA4227" w:rsidRDefault="00C0425D" w:rsidP="00DA11C7">
                            <w:pPr>
                              <w:rPr>
                                <w:sz w:val="20"/>
                                <w:szCs w:val="20"/>
                              </w:rPr>
                            </w:pPr>
                          </w:p>
                          <w:p w14:paraId="58757852" w14:textId="5AB96288" w:rsidR="00C0425D" w:rsidRPr="00BA4227" w:rsidRDefault="00C0425D" w:rsidP="005B4875">
                            <w:pPr>
                              <w:rPr>
                                <w:iCs/>
                                <w:sz w:val="20"/>
                                <w:szCs w:val="20"/>
                              </w:rPr>
                            </w:pPr>
                            <w:r w:rsidRPr="00BA4227">
                              <w:rPr>
                                <w:iCs/>
                                <w:sz w:val="20"/>
                                <w:szCs w:val="20"/>
                              </w:rPr>
                              <w:t xml:space="preserve">If the year of birth recorded in item 6.101 is </w:t>
                            </w:r>
                            <w:r w:rsidRPr="00BA4227">
                              <w:rPr>
                                <w:b/>
                                <w:bCs/>
                                <w:iCs/>
                                <w:sz w:val="20"/>
                                <w:szCs w:val="20"/>
                              </w:rPr>
                              <w:t>not the same as one of the two years of birth recorded in the chart</w:t>
                            </w:r>
                            <w:r w:rsidRPr="00BA4227">
                              <w:rPr>
                                <w:iCs/>
                                <w:sz w:val="20"/>
                                <w:szCs w:val="20"/>
                              </w:rPr>
                              <w:t>, then the information reported in items 6.101 and 6.102 is inconsistent and you need to make a correction.</w:t>
                            </w:r>
                          </w:p>
                        </w:txbxContent>
                      </wps:txbx>
                      <wps:bodyPr rot="0" vert="horz" wrap="square" lIns="91440" tIns="45720" rIns="91440" bIns="45720" anchor="t" anchorCtr="0">
                        <a:noAutofit/>
                      </wps:bodyPr>
                    </wps:wsp>
                  </a:graphicData>
                </a:graphic>
              </wp:inline>
            </w:drawing>
          </mc:Choice>
          <mc:Fallback>
            <w:pict>
              <v:shape w14:anchorId="5E6B26D0" id="_x0000_s1049" type="#_x0000_t202" style="width:466.5pt;height:31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">
                <v:textbox>
                  <w:txbxContent>
                    <w:p w14:paraId="079E552B" w14:textId="77777777" w:rsidR="00C0425D" w:rsidRPr="00EE3202" w:rsidRDefault="00C0425D" w:rsidP="001C554C">
                      <w:pPr>
                        <w:jc w:val="center"/>
                        <w:rPr>
                          <w:b/>
                          <w:bCs/>
                          <w:sz w:val="8"/>
                        </w:rPr>
                      </w:pPr>
                    </w:p>
                    <w:p w14:paraId="603608CB" w14:textId="4CB0D7AA" w:rsidR="00C0425D" w:rsidRPr="00A45292" w:rsidRDefault="00C0425D" w:rsidP="001C554C">
                      <w:pPr>
                        <w:jc w:val="center"/>
                        <w:rPr>
                          <w:b/>
                          <w:bCs/>
                          <w:sz w:val="20"/>
                          <w:szCs w:val="20"/>
                        </w:rPr>
                      </w:pPr>
                      <w:r w:rsidRPr="00BA4227">
                        <w:rPr>
                          <w:b/>
                          <w:bCs/>
                          <w:sz w:val="20"/>
                          <w:szCs w:val="20"/>
                        </w:rPr>
                        <w:t xml:space="preserve">How to Use the </w:t>
                      </w:r>
                      <w:r w:rsidRPr="00A45292">
                        <w:rPr>
                          <w:b/>
                          <w:bCs/>
                          <w:sz w:val="20"/>
                          <w:szCs w:val="20"/>
                        </w:rPr>
                        <w:t>Age/Birth</w:t>
                      </w:r>
                      <w:r>
                        <w:rPr>
                          <w:b/>
                          <w:bCs/>
                          <w:sz w:val="20"/>
                          <w:szCs w:val="20"/>
                        </w:rPr>
                        <w:t>d</w:t>
                      </w:r>
                      <w:r w:rsidRPr="00A45292">
                        <w:rPr>
                          <w:b/>
                          <w:bCs/>
                          <w:sz w:val="20"/>
                          <w:szCs w:val="20"/>
                        </w:rPr>
                        <w:t>ate Consistency Chart</w:t>
                      </w:r>
                    </w:p>
                    <w:p w14:paraId="13FC3A1A" w14:textId="77777777" w:rsidR="00C0425D" w:rsidRPr="00A45292" w:rsidRDefault="00C0425D" w:rsidP="001C554C">
                      <w:pPr>
                        <w:rPr>
                          <w:sz w:val="20"/>
                          <w:szCs w:val="20"/>
                        </w:rPr>
                      </w:pPr>
                    </w:p>
                    <w:p w14:paraId="4E4DAF91" w14:textId="21B433A5" w:rsidR="00C0425D" w:rsidRPr="00BA4227" w:rsidRDefault="00C0425D" w:rsidP="005B4875">
                      <w:pPr>
                        <w:rPr>
                          <w:sz w:val="20"/>
                          <w:szCs w:val="20"/>
                        </w:rPr>
                      </w:pPr>
                      <w:r w:rsidRPr="00A45292">
                        <w:rPr>
                          <w:sz w:val="20"/>
                          <w:szCs w:val="20"/>
                        </w:rPr>
                        <w:t xml:space="preserve">Use the Age/Birth-Date Consistency Chart in </w:t>
                      </w:r>
                      <w:r>
                        <w:rPr>
                          <w:sz w:val="20"/>
                          <w:szCs w:val="20"/>
                        </w:rPr>
                        <w:t>Appendix D</w:t>
                      </w:r>
                      <w:r w:rsidRPr="00A45292">
                        <w:rPr>
                          <w:sz w:val="20"/>
                          <w:szCs w:val="20"/>
                        </w:rPr>
                        <w:t xml:space="preserve"> to check the consistency of the age and date of birth information the respondent provides. You</w:t>
                      </w:r>
                      <w:r w:rsidRPr="00BA4227">
                        <w:rPr>
                          <w:sz w:val="20"/>
                          <w:szCs w:val="20"/>
                        </w:rPr>
                        <w:t xml:space="preserve"> will choose one of two approaches to using the chart, depending on the type of information you have recorded in items 6.101 and 6.102.</w:t>
                      </w:r>
                    </w:p>
                    <w:p w14:paraId="15552964" w14:textId="77777777" w:rsidR="00C0425D" w:rsidRPr="00BA4227" w:rsidRDefault="00C0425D" w:rsidP="00DA11C7">
                      <w:pPr>
                        <w:rPr>
                          <w:sz w:val="20"/>
                          <w:szCs w:val="20"/>
                        </w:rPr>
                      </w:pPr>
                    </w:p>
                    <w:p w14:paraId="7F21A163" w14:textId="2BA03AC9" w:rsidR="00C0425D" w:rsidRPr="00BA4227" w:rsidRDefault="00C0425D" w:rsidP="001C554C">
                      <w:pPr>
                        <w:rPr>
                          <w:b/>
                          <w:bCs/>
                          <w:sz w:val="20"/>
                          <w:szCs w:val="20"/>
                        </w:rPr>
                      </w:pPr>
                      <w:r w:rsidRPr="00BA4227">
                        <w:rPr>
                          <w:b/>
                          <w:bCs/>
                          <w:sz w:val="20"/>
                          <w:szCs w:val="20"/>
                        </w:rPr>
                        <w:t xml:space="preserve">(1) IF BOTH MONTH AND YEAR ARE RECORDED IN ITEM 6.101: </w:t>
                      </w:r>
                    </w:p>
                    <w:p w14:paraId="48395EC8" w14:textId="69BEABFB" w:rsidR="00C0425D" w:rsidRPr="00BA4227" w:rsidRDefault="00C0425D" w:rsidP="005B4875">
                      <w:pPr>
                        <w:rPr>
                          <w:sz w:val="20"/>
                          <w:szCs w:val="20"/>
                        </w:rPr>
                      </w:pPr>
                      <w:r w:rsidRPr="00BA4227">
                        <w:rPr>
                          <w:sz w:val="20"/>
                          <w:szCs w:val="20"/>
                        </w:rPr>
                        <w:t xml:space="preserve">On the chart, locate the age you recorded in item 6.102. If the respondent’s month of birth is before the month of interview (she has already had her birthday this year), use the right-hand column to see what year of birth is consistent with that age. If the respondent’s month of birth is after the month of interview (she has not yet had her birthday this year), use the left-hand column to see what year of birth is consistent with that age. </w:t>
                      </w:r>
                    </w:p>
                    <w:p w14:paraId="5BF5F665" w14:textId="77777777" w:rsidR="00C0425D" w:rsidRPr="00BA4227" w:rsidRDefault="00C0425D" w:rsidP="00DA11C7">
                      <w:pPr>
                        <w:rPr>
                          <w:sz w:val="20"/>
                          <w:szCs w:val="20"/>
                        </w:rPr>
                      </w:pPr>
                    </w:p>
                    <w:p w14:paraId="05FA756F" w14:textId="5F893074" w:rsidR="00C0425D" w:rsidRPr="00BA4227" w:rsidRDefault="00C0425D" w:rsidP="005B4875">
                      <w:pPr>
                        <w:rPr>
                          <w:iCs/>
                          <w:sz w:val="20"/>
                          <w:szCs w:val="20"/>
                        </w:rPr>
                      </w:pPr>
                      <w:r w:rsidRPr="00BA4227">
                        <w:rPr>
                          <w:iCs/>
                          <w:sz w:val="20"/>
                          <w:szCs w:val="20"/>
                        </w:rPr>
                        <w:t xml:space="preserve">If the year of birth recorded in item 6.101 is </w:t>
                      </w:r>
                      <w:r w:rsidRPr="00BA4227">
                        <w:rPr>
                          <w:b/>
                          <w:bCs/>
                          <w:iCs/>
                          <w:sz w:val="20"/>
                          <w:szCs w:val="20"/>
                        </w:rPr>
                        <w:t>not the same</w:t>
                      </w:r>
                      <w:r w:rsidRPr="00BA4227">
                        <w:rPr>
                          <w:iCs/>
                          <w:sz w:val="20"/>
                          <w:szCs w:val="20"/>
                        </w:rPr>
                        <w:t xml:space="preserve"> </w:t>
                      </w:r>
                      <w:r w:rsidRPr="00BA4227">
                        <w:rPr>
                          <w:b/>
                          <w:bCs/>
                          <w:iCs/>
                          <w:sz w:val="20"/>
                          <w:szCs w:val="20"/>
                        </w:rPr>
                        <w:t>as the year of birth in the chart</w:t>
                      </w:r>
                      <w:r w:rsidRPr="00BA4227">
                        <w:rPr>
                          <w:iCs/>
                          <w:sz w:val="20"/>
                          <w:szCs w:val="20"/>
                        </w:rPr>
                        <w:t>, then the information reported in items 6.101 and 6.102 is inconsistent and you need to make a correction.</w:t>
                      </w:r>
                    </w:p>
                    <w:p w14:paraId="7477D6A6" w14:textId="77777777" w:rsidR="00C0425D" w:rsidRPr="00BA4227" w:rsidRDefault="00C0425D" w:rsidP="00DA11C7">
                      <w:pPr>
                        <w:rPr>
                          <w:sz w:val="20"/>
                          <w:szCs w:val="20"/>
                        </w:rPr>
                      </w:pPr>
                    </w:p>
                    <w:p w14:paraId="34728867" w14:textId="6CDF3912" w:rsidR="00C0425D" w:rsidRPr="00BA4227" w:rsidRDefault="00C0425D" w:rsidP="005B4875">
                      <w:pPr>
                        <w:rPr>
                          <w:b/>
                          <w:bCs/>
                          <w:sz w:val="20"/>
                          <w:szCs w:val="20"/>
                        </w:rPr>
                      </w:pPr>
                      <w:r w:rsidRPr="00BA4227">
                        <w:rPr>
                          <w:b/>
                          <w:bCs/>
                          <w:sz w:val="20"/>
                          <w:szCs w:val="20"/>
                        </w:rPr>
                        <w:t xml:space="preserve">(2) IF ONLY the YEAR OF BIRTH IS RECORDED IN ITEM 6.101: </w:t>
                      </w:r>
                    </w:p>
                    <w:p w14:paraId="28E7B90D" w14:textId="5C3DE169" w:rsidR="00C0425D" w:rsidRPr="00BA4227" w:rsidRDefault="00C0425D" w:rsidP="00C610D0">
                      <w:pPr>
                        <w:rPr>
                          <w:sz w:val="20"/>
                          <w:szCs w:val="20"/>
                        </w:rPr>
                      </w:pPr>
                      <w:r w:rsidRPr="00BA4227">
                        <w:rPr>
                          <w:sz w:val="20"/>
                          <w:szCs w:val="20"/>
                        </w:rPr>
                        <w:t xml:space="preserve">On the chart, locate the age you recorded in item 6.102. Because we do not have information on the month of birth, the years of birth listed in both the left- and right-hand columns will be consistent with that age. </w:t>
                      </w:r>
                    </w:p>
                    <w:p w14:paraId="5CB2F532" w14:textId="77777777" w:rsidR="00C0425D" w:rsidRPr="00BA4227" w:rsidRDefault="00C0425D" w:rsidP="00DA11C7">
                      <w:pPr>
                        <w:rPr>
                          <w:sz w:val="20"/>
                          <w:szCs w:val="20"/>
                        </w:rPr>
                      </w:pPr>
                    </w:p>
                    <w:p w14:paraId="58757852" w14:textId="5AB96288" w:rsidR="00C0425D" w:rsidRPr="00BA4227" w:rsidRDefault="00C0425D" w:rsidP="005B4875">
                      <w:pPr>
                        <w:rPr>
                          <w:iCs/>
                          <w:sz w:val="20"/>
                          <w:szCs w:val="20"/>
                        </w:rPr>
                      </w:pPr>
                      <w:r w:rsidRPr="00BA4227">
                        <w:rPr>
                          <w:iCs/>
                          <w:sz w:val="20"/>
                          <w:szCs w:val="20"/>
                        </w:rPr>
                        <w:t xml:space="preserve">If the year of birth recorded in item 6.101 is </w:t>
                      </w:r>
                      <w:r w:rsidRPr="00BA4227">
                        <w:rPr>
                          <w:b/>
                          <w:bCs/>
                          <w:iCs/>
                          <w:sz w:val="20"/>
                          <w:szCs w:val="20"/>
                        </w:rPr>
                        <w:t>not the same as one of the two years of birth recorded in the chart</w:t>
                      </w:r>
                      <w:r w:rsidRPr="00BA4227">
                        <w:rPr>
                          <w:iCs/>
                          <w:sz w:val="20"/>
                          <w:szCs w:val="20"/>
                        </w:rPr>
                        <w:t>, then the information reported in items 6.101 and 6.102 is inconsistent and you need to make a correction.</w:t>
                      </w:r>
                    </w:p>
                  </w:txbxContent>
                </v:textbox>
                <w10:anchorlock/>
              </v:shape>
            </w:pict>
          </mc:Fallback>
        </mc:AlternateContent>
      </w:r>
    </w:p>
    <w:p w14:paraId="24EED253" w14:textId="5FACFA9F" w:rsidR="00125E45" w:rsidRPr="00815395" w:rsidRDefault="00125E45" w:rsidP="00BA4227">
      <w:pPr>
        <w:pStyle w:val="Heading4"/>
      </w:pPr>
      <w:r>
        <w:t xml:space="preserve">Item </w:t>
      </w:r>
      <w:r w:rsidR="003D0A96">
        <w:t>6.105</w:t>
      </w:r>
      <w:r w:rsidR="00BA4227">
        <w:t>,</w:t>
      </w:r>
      <w:r w:rsidRPr="00815395">
        <w:t xml:space="preserve"> </w:t>
      </w:r>
      <w:r>
        <w:t>“</w:t>
      </w:r>
      <w:r w:rsidRPr="00AA2892">
        <w:t>Are you currently married or living together with a man as if married?</w:t>
      </w:r>
      <w:r>
        <w:t>”</w:t>
      </w:r>
    </w:p>
    <w:p w14:paraId="79078411" w14:textId="5CBD1A49" w:rsidR="00125E45" w:rsidRPr="00815395" w:rsidRDefault="00BA4227" w:rsidP="00BA4227">
      <w:pPr>
        <w:pStyle w:val="BodyText0"/>
      </w:pPr>
      <w:r>
        <w:rPr>
          <w:b/>
        </w:rPr>
        <w:t>Purpose:</w:t>
      </w:r>
      <w:r w:rsidR="00125E45" w:rsidRPr="00815395">
        <w:t xml:space="preserve"> to identify </w:t>
      </w:r>
      <w:r w:rsidR="00125E45">
        <w:t>if the respondent</w:t>
      </w:r>
      <w:r w:rsidR="0063543F">
        <w:t xml:space="preserve"> </w:t>
      </w:r>
      <w:r w:rsidR="0063543F" w:rsidRPr="0063543F">
        <w:rPr>
          <w:b/>
          <w:bCs/>
        </w:rPr>
        <w:t>currently</w:t>
      </w:r>
      <w:r w:rsidR="00125E45">
        <w:t xml:space="preserve"> has a male companion by way of marriage or if she is living together with </w:t>
      </w:r>
      <w:r w:rsidR="003D0A96">
        <w:t xml:space="preserve">a </w:t>
      </w:r>
      <w:r w:rsidR="00125E45">
        <w:t>man</w:t>
      </w:r>
      <w:r w:rsidR="0063543F">
        <w:t xml:space="preserve"> without being formally married</w:t>
      </w:r>
      <w:r w:rsidR="00125E45" w:rsidRPr="00815395">
        <w:t xml:space="preserve">. </w:t>
      </w:r>
    </w:p>
    <w:p w14:paraId="4C195F93" w14:textId="66689965" w:rsidR="00125E45" w:rsidRDefault="00125E45" w:rsidP="00BA4227">
      <w:pPr>
        <w:pStyle w:val="BodyText0"/>
      </w:pPr>
      <w:r w:rsidRPr="00815395">
        <w:t xml:space="preserve">Ask the </w:t>
      </w:r>
      <w:r>
        <w:t>question. Enter ‘1’</w:t>
      </w:r>
      <w:r w:rsidR="0063543F">
        <w:t xml:space="preserve"> (YES, CURRENTLY MARRIED)</w:t>
      </w:r>
      <w:r>
        <w:t>, ‘2’</w:t>
      </w:r>
      <w:r w:rsidR="0063543F">
        <w:t xml:space="preserve"> (YES, LIVING WITH A MAN), or</w:t>
      </w:r>
      <w:r w:rsidRPr="00815395">
        <w:t xml:space="preserve"> </w:t>
      </w:r>
      <w:r>
        <w:t xml:space="preserve">‘3’ </w:t>
      </w:r>
      <w:r w:rsidR="0063543F">
        <w:t>(NO, NOT IN UNION)</w:t>
      </w:r>
      <w:r>
        <w:t>.</w:t>
      </w:r>
      <w:r w:rsidR="00143A16">
        <w:t xml:space="preserve"> </w:t>
      </w:r>
      <w:r>
        <w:t>If ‘1’ or ‘2’ is entered, skip the remainder of the questi</w:t>
      </w:r>
      <w:r w:rsidR="0063543F">
        <w:t xml:space="preserve">ons in this </w:t>
      </w:r>
      <w:r w:rsidR="003D0A96">
        <w:t>sub-</w:t>
      </w:r>
      <w:r w:rsidR="0063543F">
        <w:t xml:space="preserve">module and </w:t>
      </w:r>
      <w:r w:rsidR="003D0A96">
        <w:t>skip</w:t>
      </w:r>
      <w:r w:rsidR="0063543F">
        <w:t xml:space="preserve"> to </w:t>
      </w:r>
      <w:r w:rsidR="0004488C">
        <w:t>i</w:t>
      </w:r>
      <w:r w:rsidR="003D0A96">
        <w:t xml:space="preserve">tem 6.200A in </w:t>
      </w:r>
      <w:r w:rsidR="0063543F">
        <w:t>Sub-M</w:t>
      </w:r>
      <w:r>
        <w:t xml:space="preserve">odule </w:t>
      </w:r>
      <w:r w:rsidR="003D0A96">
        <w:t>6.</w:t>
      </w:r>
      <w:r>
        <w:t>2.</w:t>
      </w:r>
    </w:p>
    <w:p w14:paraId="270934D5" w14:textId="3E9C918F" w:rsidR="003D0A96" w:rsidRPr="003D0A96" w:rsidRDefault="003D0A96" w:rsidP="00BA4227">
      <w:pPr>
        <w:pStyle w:val="BodyText0"/>
      </w:pPr>
      <w:r>
        <w:t xml:space="preserve">If you are </w:t>
      </w:r>
      <w:r w:rsidR="00FB3E2F">
        <w:t>interviewing</w:t>
      </w:r>
      <w:r>
        <w:t xml:space="preserve"> the primary adult male decisionmaker</w:t>
      </w:r>
      <w:r w:rsidR="00FB3E2F">
        <w:t>,</w:t>
      </w:r>
      <w:r w:rsidR="004460F9">
        <w:t xml:space="preserve"> </w:t>
      </w:r>
      <w:r w:rsidR="00FB3E2F">
        <w:t xml:space="preserve">in </w:t>
      </w:r>
      <w:r w:rsidR="003D4782">
        <w:t>i</w:t>
      </w:r>
      <w:r w:rsidR="004460F9">
        <w:t>tem 6.105 in Sub-Module 6.1(B)</w:t>
      </w:r>
      <w:r>
        <w:t xml:space="preserve">, you will </w:t>
      </w:r>
      <w:r w:rsidR="00FB3E2F">
        <w:t xml:space="preserve">ask </w:t>
      </w:r>
      <w:r>
        <w:t xml:space="preserve">instead, “Are you currently married or living together with a </w:t>
      </w:r>
      <w:r>
        <w:rPr>
          <w:b/>
        </w:rPr>
        <w:t>woman</w:t>
      </w:r>
      <w:r>
        <w:t xml:space="preserve"> as if married?”</w:t>
      </w:r>
    </w:p>
    <w:p w14:paraId="016FC21A" w14:textId="33E228FA" w:rsidR="00125E45" w:rsidRDefault="00125E45" w:rsidP="00BA4227">
      <w:pPr>
        <w:pStyle w:val="Heading4"/>
        <w:rPr>
          <w:rFonts w:ascii="Arial Narrow" w:hAnsi="Arial Narrow"/>
          <w:sz w:val="20"/>
          <w:szCs w:val="20"/>
        </w:rPr>
      </w:pPr>
      <w:r>
        <w:t xml:space="preserve">Item </w:t>
      </w:r>
      <w:r w:rsidR="003D0A96">
        <w:t>6.106</w:t>
      </w:r>
      <w:r w:rsidR="00BA4227">
        <w:t>,</w:t>
      </w:r>
      <w:r w:rsidRPr="00815395">
        <w:t xml:space="preserve"> </w:t>
      </w:r>
      <w:r w:rsidR="0063543F">
        <w:t>“</w:t>
      </w:r>
      <w:r w:rsidRPr="002872AF">
        <w:t>Have you ever been married or lived together with a man as if married?</w:t>
      </w:r>
      <w:r w:rsidR="0063543F">
        <w:t>”</w:t>
      </w:r>
    </w:p>
    <w:p w14:paraId="37761DA3" w14:textId="4FD34B29" w:rsidR="00125E45" w:rsidRPr="00815395" w:rsidRDefault="00BA4227" w:rsidP="00BA4227">
      <w:pPr>
        <w:pStyle w:val="BodyText0"/>
      </w:pPr>
      <w:r>
        <w:rPr>
          <w:b/>
        </w:rPr>
        <w:t>Purpose:</w:t>
      </w:r>
      <w:r w:rsidR="00125E45" w:rsidRPr="00815395">
        <w:t xml:space="preserve"> to identify </w:t>
      </w:r>
      <w:r w:rsidR="00125E45">
        <w:t xml:space="preserve">if the respondent has </w:t>
      </w:r>
      <w:r w:rsidR="00125E45" w:rsidRPr="0063543F">
        <w:rPr>
          <w:b/>
          <w:bCs/>
        </w:rPr>
        <w:t xml:space="preserve">ever been </w:t>
      </w:r>
      <w:r w:rsidR="00125E45">
        <w:t>married or lived together with another man.</w:t>
      </w:r>
    </w:p>
    <w:p w14:paraId="60EAD5FF" w14:textId="2D62EB7A" w:rsidR="00125E45" w:rsidRDefault="00125E45" w:rsidP="00BA4227">
      <w:pPr>
        <w:pStyle w:val="BodyText0"/>
      </w:pPr>
      <w:r w:rsidRPr="00815395">
        <w:t xml:space="preserve">Ask the </w:t>
      </w:r>
      <w:r>
        <w:t>question</w:t>
      </w:r>
      <w:r w:rsidR="0004488C">
        <w:t xml:space="preserve"> and record the response: </w:t>
      </w:r>
      <w:r>
        <w:t>‘1</w:t>
      </w:r>
      <w:r w:rsidR="0063543F">
        <w:t>’ (YES, FORMERLY MARRIED)</w:t>
      </w:r>
      <w:r>
        <w:t xml:space="preserve">, ‘2’ </w:t>
      </w:r>
      <w:r w:rsidR="0063543F">
        <w:t>(YES, LIVED WITH A MAN),</w:t>
      </w:r>
      <w:r>
        <w:t xml:space="preserve"> </w:t>
      </w:r>
      <w:r w:rsidR="0063543F">
        <w:t>or</w:t>
      </w:r>
      <w:r w:rsidRPr="00815395">
        <w:t xml:space="preserve"> </w:t>
      </w:r>
      <w:r>
        <w:t xml:space="preserve">‘3’ </w:t>
      </w:r>
      <w:r w:rsidR="0063543F">
        <w:t>(</w:t>
      </w:r>
      <w:r>
        <w:t>N</w:t>
      </w:r>
      <w:r w:rsidR="0063543F">
        <w:t>O</w:t>
      </w:r>
      <w:r w:rsidR="006933B8">
        <w:t>, NOT IN A UNION</w:t>
      </w:r>
      <w:r w:rsidR="0063543F">
        <w:t>)</w:t>
      </w:r>
      <w:r>
        <w:t xml:space="preserve">. If ‘3’ is entered, skip </w:t>
      </w:r>
      <w:r w:rsidR="003D4782">
        <w:t>to i</w:t>
      </w:r>
      <w:r w:rsidR="003D0A96">
        <w:t>tem 6.200A</w:t>
      </w:r>
      <w:r w:rsidR="00BA4227">
        <w:t xml:space="preserve"> in Sub</w:t>
      </w:r>
      <w:r w:rsidR="00BA4227">
        <w:noBreakHyphen/>
      </w:r>
      <w:r w:rsidR="00220FB6">
        <w:t>M</w:t>
      </w:r>
      <w:r w:rsidR="003D0A96">
        <w:t>odule 6.2</w:t>
      </w:r>
      <w:r>
        <w:t>.</w:t>
      </w:r>
      <w:r w:rsidR="00143A16">
        <w:t xml:space="preserve"> </w:t>
      </w:r>
    </w:p>
    <w:p w14:paraId="72784DCC" w14:textId="3DB893B3" w:rsidR="003D0A96" w:rsidRDefault="003D0A96" w:rsidP="00BA4227">
      <w:pPr>
        <w:pStyle w:val="BodyText0"/>
      </w:pPr>
      <w:r>
        <w:t xml:space="preserve">If you are </w:t>
      </w:r>
      <w:r w:rsidR="00FB3E2F">
        <w:t>interviewing</w:t>
      </w:r>
      <w:r>
        <w:t xml:space="preserve"> the primary adult male decisionmaker</w:t>
      </w:r>
      <w:r w:rsidR="00FB3E2F">
        <w:t>, for</w:t>
      </w:r>
      <w:r w:rsidR="003D4782">
        <w:t xml:space="preserve"> i</w:t>
      </w:r>
      <w:r w:rsidR="004460F9">
        <w:t>tem 6.106 in Sub-Module 6.1(B)</w:t>
      </w:r>
      <w:r>
        <w:t>, you will ask, “</w:t>
      </w:r>
      <w:r w:rsidRPr="002872AF">
        <w:t xml:space="preserve">Have you ever been married or lived together with a </w:t>
      </w:r>
      <w:r w:rsidRPr="00556EA0">
        <w:rPr>
          <w:b/>
        </w:rPr>
        <w:t>woman</w:t>
      </w:r>
      <w:r w:rsidRPr="002872AF">
        <w:t xml:space="preserve"> as if married?</w:t>
      </w:r>
      <w:r>
        <w:t>”</w:t>
      </w:r>
      <w:r w:rsidR="00A30B60">
        <w:t xml:space="preserve"> Similarly, you will record the answers as follows:</w:t>
      </w:r>
    </w:p>
    <w:p w14:paraId="147E9F8B" w14:textId="6D070D45" w:rsidR="00A30B60" w:rsidRDefault="005730B0" w:rsidP="00BA4227">
      <w:pPr>
        <w:pStyle w:val="BodyText0"/>
      </w:pPr>
      <w:r>
        <w:lastRenderedPageBreak/>
        <w:t xml:space="preserve">For </w:t>
      </w:r>
      <w:r w:rsidR="00A30B60">
        <w:t xml:space="preserve">Item </w:t>
      </w:r>
      <w:r>
        <w:t>6.105M, enter</w:t>
      </w:r>
      <w:r w:rsidR="00A30B60">
        <w:t xml:space="preserve"> ‘1’ (YES, CURRENTLY MARRIED), ‘2’ (YES, LIVING WITH A WOMAN), or</w:t>
      </w:r>
      <w:r w:rsidR="00A30B60" w:rsidRPr="00815395">
        <w:t xml:space="preserve"> </w:t>
      </w:r>
      <w:r w:rsidR="00A30B60">
        <w:t>‘3’ (NO, NOT IN UNION). If ‘1’ or ‘2’ is entered, skip the remainder of the questions in this sub-module and skip to item 6.200A in Sub-Module 6.2.</w:t>
      </w:r>
    </w:p>
    <w:p w14:paraId="169F1F6F" w14:textId="79C91644" w:rsidR="00A30B60" w:rsidRDefault="005730B0" w:rsidP="00BA4227">
      <w:pPr>
        <w:pStyle w:val="BodyText0"/>
      </w:pPr>
      <w:r>
        <w:t>For Item 6.106M, enter</w:t>
      </w:r>
      <w:r w:rsidR="00A30B60">
        <w:t xml:space="preserve"> ‘1’ (YES, FORMERLY MARRIED), ‘2’ (YES, LIVED WITH A WOMAN), or</w:t>
      </w:r>
      <w:r w:rsidR="00A30B60" w:rsidRPr="00815395">
        <w:t xml:space="preserve"> </w:t>
      </w:r>
      <w:r w:rsidR="00A30B60">
        <w:t xml:space="preserve">‘3’ (NO, NOT IN A UNION). If ‘3’ is entered, skip to item 6.200A in Sub-Module 6.2. </w:t>
      </w:r>
    </w:p>
    <w:p w14:paraId="78C44C68" w14:textId="252E9B59" w:rsidR="00125E45" w:rsidRDefault="00B4309E" w:rsidP="00BA4227">
      <w:pPr>
        <w:pStyle w:val="Heading4"/>
        <w:rPr>
          <w:rFonts w:ascii="Arial Narrow" w:hAnsi="Arial Narrow"/>
          <w:sz w:val="20"/>
          <w:szCs w:val="20"/>
        </w:rPr>
      </w:pPr>
      <w:r>
        <w:t xml:space="preserve">Item </w:t>
      </w:r>
      <w:r w:rsidR="0004488C">
        <w:t>6</w:t>
      </w:r>
      <w:r w:rsidR="003D0A96">
        <w:t>.107</w:t>
      </w:r>
      <w:r w:rsidR="00BA4227">
        <w:t>,</w:t>
      </w:r>
      <w:r>
        <w:t xml:space="preserve"> “W</w:t>
      </w:r>
      <w:r w:rsidR="00125E45" w:rsidRPr="002872AF">
        <w:t>hat is your marital status now: are you widowed, divorced, or separated?</w:t>
      </w:r>
      <w:r w:rsidR="0063543F">
        <w:t>”</w:t>
      </w:r>
    </w:p>
    <w:p w14:paraId="080A6852" w14:textId="6E96509A" w:rsidR="00BA4227" w:rsidRDefault="00125E45" w:rsidP="00BA4227">
      <w:pPr>
        <w:pStyle w:val="BodyText0"/>
      </w:pPr>
      <w:r w:rsidRPr="00815395">
        <w:t xml:space="preserve">Ask the </w:t>
      </w:r>
      <w:r w:rsidR="0004488C">
        <w:t xml:space="preserve">question and enter the response: </w:t>
      </w:r>
      <w:r>
        <w:t xml:space="preserve">‘1’ </w:t>
      </w:r>
      <w:r w:rsidR="0063543F">
        <w:t>(WIDOWED)</w:t>
      </w:r>
      <w:r>
        <w:t xml:space="preserve">, ‘2’ </w:t>
      </w:r>
      <w:r w:rsidR="0063543F">
        <w:t>(DIVORCED),</w:t>
      </w:r>
      <w:r>
        <w:t xml:space="preserve"> or</w:t>
      </w:r>
      <w:r w:rsidRPr="00815395">
        <w:t xml:space="preserve"> </w:t>
      </w:r>
      <w:r>
        <w:t xml:space="preserve">‘3’ </w:t>
      </w:r>
      <w:r w:rsidR="0063543F">
        <w:t>(SEPARATED)</w:t>
      </w:r>
      <w:r>
        <w:t>.</w:t>
      </w:r>
    </w:p>
    <w:p w14:paraId="4B5BE332" w14:textId="5BA4A2FA" w:rsidR="008140BF" w:rsidRPr="00BA4227" w:rsidRDefault="008140BF" w:rsidP="00BA4227">
      <w:pPr>
        <w:pStyle w:val="Heading4"/>
      </w:pPr>
      <w:r w:rsidRPr="00BA4227">
        <w:t>S</w:t>
      </w:r>
      <w:r w:rsidR="00645957" w:rsidRPr="00BA4227">
        <w:t>ub</w:t>
      </w:r>
      <w:r w:rsidRPr="00BA4227">
        <w:t>-M</w:t>
      </w:r>
      <w:r w:rsidR="00645957" w:rsidRPr="00BA4227">
        <w:t xml:space="preserve">odule </w:t>
      </w:r>
      <w:r w:rsidR="004460F9" w:rsidRPr="00BA4227">
        <w:t>6.</w:t>
      </w:r>
      <w:r w:rsidRPr="00BA4227">
        <w:t xml:space="preserve">2: </w:t>
      </w:r>
      <w:r w:rsidR="00645957" w:rsidRPr="00BA4227">
        <w:t xml:space="preserve">Role in Household </w:t>
      </w:r>
      <w:proofErr w:type="spellStart"/>
      <w:r w:rsidR="00645957" w:rsidRPr="00BA4227">
        <w:t>Decisionmaking</w:t>
      </w:r>
      <w:proofErr w:type="spellEnd"/>
      <w:r w:rsidR="00645957" w:rsidRPr="00BA4227">
        <w:t xml:space="preserve"> around Production and Income Generation</w:t>
      </w:r>
    </w:p>
    <w:p w14:paraId="229CCF52" w14:textId="61CBF531" w:rsidR="008140BF" w:rsidRPr="00815395" w:rsidRDefault="00BA4227" w:rsidP="00BA4227">
      <w:pPr>
        <w:pStyle w:val="BodyText0"/>
      </w:pPr>
      <w:r>
        <w:rPr>
          <w:b/>
        </w:rPr>
        <w:t>Purpose:</w:t>
      </w:r>
      <w:r w:rsidR="00FB3E2F" w:rsidRPr="00BB39DE">
        <w:rPr>
          <w:b/>
        </w:rPr>
        <w:t xml:space="preserve"> </w:t>
      </w:r>
      <w:r w:rsidR="008140BF" w:rsidRPr="00815395">
        <w:t xml:space="preserve">to collect information </w:t>
      </w:r>
      <w:r w:rsidR="008322A0">
        <w:t xml:space="preserve">on </w:t>
      </w:r>
      <w:r w:rsidR="00220FB6">
        <w:t xml:space="preserve">the respondent’s </w:t>
      </w:r>
      <w:r w:rsidR="0072320B">
        <w:t xml:space="preserve">participation in household </w:t>
      </w:r>
      <w:proofErr w:type="spellStart"/>
      <w:r w:rsidR="006F3BDF">
        <w:t>decision</w:t>
      </w:r>
      <w:r w:rsidR="005C17A2">
        <w:t>making</w:t>
      </w:r>
      <w:proofErr w:type="spellEnd"/>
      <w:r w:rsidR="0072320B">
        <w:t xml:space="preserve">, particularly </w:t>
      </w:r>
      <w:proofErr w:type="gramStart"/>
      <w:r w:rsidR="0072320B">
        <w:t>with regard to</w:t>
      </w:r>
      <w:proofErr w:type="gramEnd"/>
      <w:r w:rsidR="008140BF" w:rsidRPr="00815395">
        <w:t xml:space="preserve"> work activities for production and income generation.</w:t>
      </w:r>
      <w:r w:rsidR="00143A16">
        <w:t xml:space="preserve"> </w:t>
      </w:r>
      <w:r w:rsidR="0072320B">
        <w:t>Research has shown that when w</w:t>
      </w:r>
      <w:r w:rsidR="008140BF" w:rsidRPr="00815395">
        <w:t xml:space="preserve">omen </w:t>
      </w:r>
      <w:r w:rsidR="0072320B">
        <w:t>participate</w:t>
      </w:r>
      <w:r w:rsidR="008140BF" w:rsidRPr="00815395">
        <w:t xml:space="preserve"> in this type of household </w:t>
      </w:r>
      <w:proofErr w:type="spellStart"/>
      <w:r w:rsidR="006F3BDF">
        <w:t>decision</w:t>
      </w:r>
      <w:r w:rsidR="005C17A2" w:rsidRPr="00815395">
        <w:t>making</w:t>
      </w:r>
      <w:proofErr w:type="spellEnd"/>
      <w:r w:rsidR="0072320B">
        <w:t xml:space="preserve">, </w:t>
      </w:r>
      <w:r w:rsidR="008140BF" w:rsidRPr="00815395">
        <w:t>household</w:t>
      </w:r>
      <w:r w:rsidR="0072320B">
        <w:t xml:space="preserve"> members’ well-being is enhanced</w:t>
      </w:r>
      <w:r w:rsidR="008140BF" w:rsidRPr="00815395">
        <w:t>.</w:t>
      </w:r>
    </w:p>
    <w:p w14:paraId="0D2E80EB" w14:textId="5E8A4A46" w:rsidR="008140BF" w:rsidRPr="00BA4227" w:rsidRDefault="00BA4227" w:rsidP="00BA4227">
      <w:pPr>
        <w:pStyle w:val="BodyText0"/>
        <w:rPr>
          <w:b/>
        </w:rPr>
      </w:pPr>
      <w:r w:rsidRPr="00BA4227">
        <w:rPr>
          <w:b/>
        </w:rPr>
        <w:t>Activity d</w:t>
      </w:r>
      <w:r w:rsidR="0006341B" w:rsidRPr="00BA4227">
        <w:rPr>
          <w:b/>
        </w:rPr>
        <w:t xml:space="preserve">escription and </w:t>
      </w:r>
      <w:r w:rsidRPr="00BA4227">
        <w:rPr>
          <w:b/>
        </w:rPr>
        <w:t>d</w:t>
      </w:r>
      <w:r w:rsidR="008140BF" w:rsidRPr="00BA4227">
        <w:rPr>
          <w:b/>
        </w:rPr>
        <w:t>efinitions</w:t>
      </w:r>
    </w:p>
    <w:p w14:paraId="4C147D94" w14:textId="713B84EE" w:rsidR="008140BF" w:rsidRPr="00BA4227" w:rsidRDefault="0072320B" w:rsidP="0072320B">
      <w:pPr>
        <w:rPr>
          <w:sz w:val="22"/>
          <w:szCs w:val="22"/>
        </w:rPr>
      </w:pPr>
      <w:r w:rsidRPr="00BA4227">
        <w:rPr>
          <w:sz w:val="22"/>
          <w:szCs w:val="22"/>
        </w:rPr>
        <w:t xml:space="preserve">Activity </w:t>
      </w:r>
      <w:r w:rsidR="002857DE" w:rsidRPr="00BA4227">
        <w:rPr>
          <w:sz w:val="22"/>
          <w:szCs w:val="22"/>
        </w:rPr>
        <w:t>6.2</w:t>
      </w:r>
      <w:r w:rsidRPr="00BA4227">
        <w:rPr>
          <w:sz w:val="22"/>
          <w:szCs w:val="22"/>
        </w:rPr>
        <w:t xml:space="preserve">A: </w:t>
      </w:r>
      <w:r w:rsidR="00220FB6" w:rsidRPr="00BA4227">
        <w:rPr>
          <w:b/>
          <w:sz w:val="22"/>
          <w:szCs w:val="22"/>
        </w:rPr>
        <w:t>F</w:t>
      </w:r>
      <w:r w:rsidR="008140BF" w:rsidRPr="00BA4227">
        <w:rPr>
          <w:b/>
          <w:sz w:val="22"/>
          <w:szCs w:val="22"/>
        </w:rPr>
        <w:t xml:space="preserve">ood </w:t>
      </w:r>
      <w:r w:rsidR="00220FB6" w:rsidRPr="00BA4227">
        <w:rPr>
          <w:b/>
          <w:sz w:val="22"/>
          <w:szCs w:val="22"/>
        </w:rPr>
        <w:t xml:space="preserve">crop farming </w:t>
      </w:r>
      <w:r w:rsidR="008140BF" w:rsidRPr="00BA4227">
        <w:rPr>
          <w:sz w:val="22"/>
          <w:szCs w:val="22"/>
        </w:rPr>
        <w:t xml:space="preserve">means that the food is grown </w:t>
      </w:r>
      <w:r w:rsidR="00220FB6" w:rsidRPr="00BA4227">
        <w:rPr>
          <w:sz w:val="22"/>
          <w:szCs w:val="22"/>
          <w:u w:val="single"/>
        </w:rPr>
        <w:t>primarily</w:t>
      </w:r>
      <w:r w:rsidR="00220FB6" w:rsidRPr="00BA4227">
        <w:rPr>
          <w:sz w:val="22"/>
          <w:szCs w:val="22"/>
        </w:rPr>
        <w:t xml:space="preserve"> </w:t>
      </w:r>
      <w:r w:rsidR="008140BF" w:rsidRPr="00BA4227">
        <w:rPr>
          <w:sz w:val="22"/>
          <w:szCs w:val="22"/>
        </w:rPr>
        <w:t>to be eaten by the household members.</w:t>
      </w:r>
    </w:p>
    <w:p w14:paraId="4922782C" w14:textId="40397010" w:rsidR="0072320B" w:rsidRPr="00BA4227" w:rsidRDefault="002857DE" w:rsidP="0072320B">
      <w:pPr>
        <w:rPr>
          <w:sz w:val="22"/>
          <w:szCs w:val="22"/>
        </w:rPr>
      </w:pPr>
      <w:r w:rsidRPr="00BA4227">
        <w:rPr>
          <w:sz w:val="22"/>
          <w:szCs w:val="22"/>
        </w:rPr>
        <w:t xml:space="preserve">Activity 6.2B: </w:t>
      </w:r>
      <w:r w:rsidRPr="00BA4227">
        <w:rPr>
          <w:b/>
          <w:sz w:val="22"/>
          <w:szCs w:val="22"/>
        </w:rPr>
        <w:t xml:space="preserve">Cash crop farming </w:t>
      </w:r>
      <w:r w:rsidRPr="00BA4227">
        <w:rPr>
          <w:sz w:val="22"/>
          <w:szCs w:val="22"/>
        </w:rPr>
        <w:t xml:space="preserve">means that crops are grown </w:t>
      </w:r>
      <w:r w:rsidRPr="00BA4227">
        <w:rPr>
          <w:b/>
          <w:sz w:val="22"/>
          <w:szCs w:val="22"/>
        </w:rPr>
        <w:t>primarily</w:t>
      </w:r>
      <w:r w:rsidRPr="00BA4227">
        <w:rPr>
          <w:sz w:val="22"/>
          <w:szCs w:val="22"/>
        </w:rPr>
        <w:t xml:space="preserve"> for sale in the market, and not for household consumption. </w:t>
      </w:r>
    </w:p>
    <w:p w14:paraId="4A690EEB" w14:textId="26665F7E" w:rsidR="008140BF" w:rsidRPr="00BA4227" w:rsidRDefault="0072320B" w:rsidP="0072320B">
      <w:pPr>
        <w:rPr>
          <w:sz w:val="22"/>
          <w:szCs w:val="22"/>
        </w:rPr>
      </w:pPr>
      <w:r w:rsidRPr="00BA4227">
        <w:rPr>
          <w:sz w:val="22"/>
          <w:szCs w:val="22"/>
        </w:rPr>
        <w:t xml:space="preserve">Activity </w:t>
      </w:r>
      <w:r w:rsidR="002857DE" w:rsidRPr="00BA4227">
        <w:rPr>
          <w:sz w:val="22"/>
          <w:szCs w:val="22"/>
        </w:rPr>
        <w:t>6.2</w:t>
      </w:r>
      <w:r w:rsidRPr="00BA4227">
        <w:rPr>
          <w:sz w:val="22"/>
          <w:szCs w:val="22"/>
        </w:rPr>
        <w:t xml:space="preserve">C: </w:t>
      </w:r>
      <w:r w:rsidR="008140BF" w:rsidRPr="00BA4227">
        <w:rPr>
          <w:b/>
          <w:sz w:val="22"/>
          <w:szCs w:val="22"/>
        </w:rPr>
        <w:t>Livestock</w:t>
      </w:r>
      <w:r w:rsidR="008140BF" w:rsidRPr="00BA4227">
        <w:rPr>
          <w:sz w:val="22"/>
          <w:szCs w:val="22"/>
        </w:rPr>
        <w:t xml:space="preserve"> includes oxen, cattle, goats, pigs, and sheep.</w:t>
      </w:r>
    </w:p>
    <w:p w14:paraId="3B6E2C88" w14:textId="5A6E9449" w:rsidR="008140BF" w:rsidRPr="00BA4227" w:rsidRDefault="0006341B" w:rsidP="00815395">
      <w:pPr>
        <w:rPr>
          <w:sz w:val="22"/>
          <w:szCs w:val="22"/>
        </w:rPr>
      </w:pPr>
      <w:r w:rsidRPr="00BA4227">
        <w:rPr>
          <w:sz w:val="22"/>
          <w:szCs w:val="22"/>
        </w:rPr>
        <w:t xml:space="preserve">Activity 6.2D: </w:t>
      </w:r>
      <w:r w:rsidRPr="00BA4227">
        <w:rPr>
          <w:b/>
          <w:sz w:val="22"/>
          <w:szCs w:val="22"/>
        </w:rPr>
        <w:t>Non-farm economic activities</w:t>
      </w:r>
      <w:r w:rsidRPr="00BA4227">
        <w:rPr>
          <w:sz w:val="22"/>
          <w:szCs w:val="22"/>
        </w:rPr>
        <w:t xml:space="preserve"> include things like running a small business, self-employment, and buy-and-sell. </w:t>
      </w:r>
    </w:p>
    <w:p w14:paraId="3A2396C7" w14:textId="5C48765A" w:rsidR="0006341B" w:rsidRPr="00BA4227" w:rsidRDefault="0006341B" w:rsidP="00815395">
      <w:pPr>
        <w:rPr>
          <w:sz w:val="22"/>
          <w:szCs w:val="22"/>
        </w:rPr>
      </w:pPr>
      <w:r w:rsidRPr="00BA4227">
        <w:rPr>
          <w:sz w:val="22"/>
          <w:szCs w:val="22"/>
        </w:rPr>
        <w:t xml:space="preserve">Activity 6.2E: </w:t>
      </w:r>
      <w:r w:rsidRPr="00BA4227">
        <w:rPr>
          <w:b/>
          <w:sz w:val="22"/>
          <w:szCs w:val="22"/>
        </w:rPr>
        <w:t>Wage and salary employment</w:t>
      </w:r>
      <w:r w:rsidRPr="00BA4227">
        <w:rPr>
          <w:sz w:val="22"/>
          <w:szCs w:val="22"/>
        </w:rPr>
        <w:t xml:space="preserve"> include</w:t>
      </w:r>
      <w:r w:rsidR="004B2DEB">
        <w:rPr>
          <w:sz w:val="22"/>
          <w:szCs w:val="22"/>
        </w:rPr>
        <w:t>s</w:t>
      </w:r>
      <w:r w:rsidRPr="00BA4227">
        <w:rPr>
          <w:sz w:val="22"/>
          <w:szCs w:val="22"/>
        </w:rPr>
        <w:t xml:space="preserve"> work that is paid for in cash or in-kind, including both agriculture and other wage work.</w:t>
      </w:r>
    </w:p>
    <w:p w14:paraId="0CAF2B1C" w14:textId="16BFACBD" w:rsidR="008140BF" w:rsidRPr="00BA4227" w:rsidRDefault="0072320B" w:rsidP="0072320B">
      <w:pPr>
        <w:rPr>
          <w:sz w:val="22"/>
          <w:szCs w:val="22"/>
        </w:rPr>
      </w:pPr>
      <w:r w:rsidRPr="00BA4227">
        <w:rPr>
          <w:sz w:val="22"/>
          <w:szCs w:val="22"/>
        </w:rPr>
        <w:t xml:space="preserve">Activity </w:t>
      </w:r>
      <w:r w:rsidR="002857DE" w:rsidRPr="00BA4227">
        <w:rPr>
          <w:sz w:val="22"/>
          <w:szCs w:val="22"/>
        </w:rPr>
        <w:t>6.2</w:t>
      </w:r>
      <w:r w:rsidRPr="00BA4227">
        <w:rPr>
          <w:sz w:val="22"/>
          <w:szCs w:val="22"/>
        </w:rPr>
        <w:t xml:space="preserve">F: </w:t>
      </w:r>
      <w:r w:rsidR="008140BF" w:rsidRPr="00BA4227">
        <w:rPr>
          <w:b/>
          <w:sz w:val="22"/>
          <w:szCs w:val="22"/>
        </w:rPr>
        <w:t>Fish</w:t>
      </w:r>
      <w:r w:rsidR="0006341B" w:rsidRPr="00BA4227">
        <w:rPr>
          <w:b/>
          <w:sz w:val="22"/>
          <w:szCs w:val="22"/>
        </w:rPr>
        <w:t>ing or fish</w:t>
      </w:r>
      <w:r w:rsidR="008140BF" w:rsidRPr="00BA4227">
        <w:rPr>
          <w:b/>
          <w:sz w:val="22"/>
          <w:szCs w:val="22"/>
        </w:rPr>
        <w:t>pond culture</w:t>
      </w:r>
      <w:r w:rsidR="008140BF" w:rsidRPr="00BA4227">
        <w:rPr>
          <w:sz w:val="22"/>
          <w:szCs w:val="22"/>
        </w:rPr>
        <w:t xml:space="preserve"> is the </w:t>
      </w:r>
      <w:r w:rsidRPr="00BA4227">
        <w:rPr>
          <w:sz w:val="22"/>
          <w:szCs w:val="22"/>
        </w:rPr>
        <w:t>rais</w:t>
      </w:r>
      <w:r w:rsidR="008140BF" w:rsidRPr="00BA4227">
        <w:rPr>
          <w:sz w:val="22"/>
          <w:szCs w:val="22"/>
        </w:rPr>
        <w:t>ing of fish in ponds.</w:t>
      </w:r>
      <w:r w:rsidR="00143A16" w:rsidRPr="00BA4227">
        <w:rPr>
          <w:sz w:val="22"/>
          <w:szCs w:val="22"/>
        </w:rPr>
        <w:t xml:space="preserve"> </w:t>
      </w:r>
      <w:r w:rsidRPr="00BA4227">
        <w:rPr>
          <w:sz w:val="22"/>
          <w:szCs w:val="22"/>
        </w:rPr>
        <w:t>Raising f</w:t>
      </w:r>
      <w:r w:rsidR="008140BF" w:rsidRPr="00BA4227">
        <w:rPr>
          <w:sz w:val="22"/>
          <w:szCs w:val="22"/>
        </w:rPr>
        <w:t xml:space="preserve">ish in ponds </w:t>
      </w:r>
      <w:r w:rsidR="008322A0" w:rsidRPr="00BA4227">
        <w:rPr>
          <w:sz w:val="22"/>
          <w:szCs w:val="22"/>
        </w:rPr>
        <w:t>entail</w:t>
      </w:r>
      <w:r w:rsidR="008140BF" w:rsidRPr="00BA4227">
        <w:rPr>
          <w:sz w:val="22"/>
          <w:szCs w:val="22"/>
        </w:rPr>
        <w:t>s feeding, breeding, growing, an</w:t>
      </w:r>
      <w:r w:rsidR="008322A0" w:rsidRPr="00BA4227">
        <w:rPr>
          <w:sz w:val="22"/>
          <w:szCs w:val="22"/>
        </w:rPr>
        <w:t xml:space="preserve">d harvesting the fish in a </w:t>
      </w:r>
      <w:r w:rsidR="008140BF" w:rsidRPr="00BA4227">
        <w:rPr>
          <w:sz w:val="22"/>
          <w:szCs w:val="22"/>
        </w:rPr>
        <w:t>planned way.</w:t>
      </w:r>
    </w:p>
    <w:p w14:paraId="37159283" w14:textId="2E5ED5B2" w:rsidR="008140BF" w:rsidRPr="00BA4227" w:rsidRDefault="0006341B" w:rsidP="00815395">
      <w:pPr>
        <w:rPr>
          <w:sz w:val="22"/>
          <w:szCs w:val="22"/>
        </w:rPr>
      </w:pPr>
      <w:r w:rsidRPr="00BA4227">
        <w:rPr>
          <w:sz w:val="22"/>
          <w:szCs w:val="22"/>
        </w:rPr>
        <w:t xml:space="preserve">Activity 6.2G: </w:t>
      </w:r>
      <w:r w:rsidRPr="00BA4227">
        <w:rPr>
          <w:b/>
          <w:sz w:val="22"/>
          <w:szCs w:val="22"/>
        </w:rPr>
        <w:t>Major household expenditures</w:t>
      </w:r>
      <w:r w:rsidRPr="00BA4227">
        <w:rPr>
          <w:sz w:val="22"/>
          <w:szCs w:val="22"/>
        </w:rPr>
        <w:t xml:space="preserve"> include </w:t>
      </w:r>
      <w:r w:rsidR="004B2DEB">
        <w:rPr>
          <w:sz w:val="22"/>
          <w:szCs w:val="22"/>
        </w:rPr>
        <w:t xml:space="preserve">spending on larger household items </w:t>
      </w:r>
      <w:r w:rsidRPr="00BA4227">
        <w:rPr>
          <w:sz w:val="22"/>
          <w:szCs w:val="22"/>
        </w:rPr>
        <w:t xml:space="preserve">such as </w:t>
      </w:r>
      <w:r w:rsidR="004B2DEB">
        <w:rPr>
          <w:sz w:val="22"/>
          <w:szCs w:val="22"/>
        </w:rPr>
        <w:t xml:space="preserve">a </w:t>
      </w:r>
      <w:r w:rsidRPr="00BA4227">
        <w:rPr>
          <w:sz w:val="22"/>
          <w:szCs w:val="22"/>
        </w:rPr>
        <w:t>refrigerator</w:t>
      </w:r>
      <w:r w:rsidR="004B2DEB">
        <w:rPr>
          <w:sz w:val="22"/>
          <w:szCs w:val="22"/>
        </w:rPr>
        <w:t xml:space="preserve"> or</w:t>
      </w:r>
      <w:r w:rsidRPr="00BA4227">
        <w:rPr>
          <w:sz w:val="22"/>
          <w:szCs w:val="22"/>
        </w:rPr>
        <w:t xml:space="preserve"> television</w:t>
      </w:r>
      <w:r w:rsidR="004B2DEB">
        <w:rPr>
          <w:sz w:val="22"/>
          <w:szCs w:val="22"/>
        </w:rPr>
        <w:t>, or an addition to the home.</w:t>
      </w:r>
    </w:p>
    <w:p w14:paraId="4EE94205" w14:textId="67D59F51" w:rsidR="0006341B" w:rsidRPr="00BA4227" w:rsidRDefault="0006341B" w:rsidP="00BA4227">
      <w:pPr>
        <w:spacing w:after="200"/>
        <w:rPr>
          <w:sz w:val="22"/>
          <w:szCs w:val="22"/>
        </w:rPr>
      </w:pPr>
      <w:r w:rsidRPr="00BA4227">
        <w:rPr>
          <w:sz w:val="22"/>
          <w:szCs w:val="22"/>
        </w:rPr>
        <w:t xml:space="preserve">Activity 6.2H: </w:t>
      </w:r>
      <w:r w:rsidRPr="00BA4227">
        <w:rPr>
          <w:b/>
          <w:sz w:val="22"/>
          <w:szCs w:val="22"/>
        </w:rPr>
        <w:t>Minor household expenditures</w:t>
      </w:r>
      <w:r w:rsidRPr="00BA4227">
        <w:rPr>
          <w:sz w:val="22"/>
          <w:szCs w:val="22"/>
        </w:rPr>
        <w:t xml:space="preserve"> include </w:t>
      </w:r>
      <w:r w:rsidR="004B2DEB">
        <w:rPr>
          <w:sz w:val="22"/>
          <w:szCs w:val="22"/>
        </w:rPr>
        <w:t>spending</w:t>
      </w:r>
      <w:r w:rsidRPr="00BA4227">
        <w:rPr>
          <w:sz w:val="22"/>
          <w:szCs w:val="22"/>
        </w:rPr>
        <w:t xml:space="preserve"> on small</w:t>
      </w:r>
      <w:r w:rsidR="004B2DEB">
        <w:rPr>
          <w:sz w:val="22"/>
          <w:szCs w:val="22"/>
        </w:rPr>
        <w:t>er day-to-day</w:t>
      </w:r>
      <w:r w:rsidRPr="00BA4227">
        <w:rPr>
          <w:sz w:val="22"/>
          <w:szCs w:val="22"/>
        </w:rPr>
        <w:t xml:space="preserve"> items such as food for daily consumption.</w:t>
      </w:r>
    </w:p>
    <w:p w14:paraId="51A26E0D" w14:textId="0F5FFB17" w:rsidR="008140BF" w:rsidRPr="00BA4227" w:rsidRDefault="00BA4227" w:rsidP="00BA4227">
      <w:pPr>
        <w:pStyle w:val="BodyText0"/>
        <w:rPr>
          <w:b/>
          <w:i/>
        </w:rPr>
      </w:pPr>
      <w:r w:rsidRPr="00BA4227">
        <w:rPr>
          <w:b/>
          <w:i/>
        </w:rPr>
        <w:t>Instructions for administering the sub-m</w:t>
      </w:r>
      <w:r w:rsidR="008140BF" w:rsidRPr="00BA4227">
        <w:rPr>
          <w:b/>
          <w:i/>
        </w:rPr>
        <w:t xml:space="preserve">odule </w:t>
      </w:r>
      <w:r w:rsidRPr="00BA4227">
        <w:rPr>
          <w:b/>
          <w:i/>
        </w:rPr>
        <w:t>with item-by-item g</w:t>
      </w:r>
      <w:r w:rsidR="008140BF" w:rsidRPr="00BA4227">
        <w:rPr>
          <w:b/>
          <w:i/>
        </w:rPr>
        <w:t>uidance</w:t>
      </w:r>
    </w:p>
    <w:p w14:paraId="636FF3F0" w14:textId="24DA81BC" w:rsidR="00D315CD" w:rsidRDefault="008140BF" w:rsidP="00BA4227">
      <w:pPr>
        <w:pStyle w:val="BodyText0"/>
      </w:pPr>
      <w:r w:rsidRPr="00815395">
        <w:t>Read the introductory statement to Sub-</w:t>
      </w:r>
      <w:r w:rsidR="00E56C98">
        <w:t>M</w:t>
      </w:r>
      <w:r w:rsidRPr="00815395">
        <w:t xml:space="preserve">odule </w:t>
      </w:r>
      <w:r w:rsidR="00B5735E">
        <w:t>6.</w:t>
      </w:r>
      <w:r w:rsidRPr="00815395">
        <w:t>2 to the respondent before asking questions</w:t>
      </w:r>
      <w:r w:rsidR="003D4782">
        <w:t>:</w:t>
      </w:r>
      <w:r w:rsidR="00143A16">
        <w:t xml:space="preserve"> </w:t>
      </w:r>
      <w:r w:rsidRPr="00815395">
        <w:t>“Now I’d like to ask you some questions about your participation in certain types of work activities.”</w:t>
      </w:r>
      <w:r w:rsidR="00143A16">
        <w:t xml:space="preserve"> </w:t>
      </w:r>
      <w:r w:rsidRPr="00E934E6">
        <w:t xml:space="preserve">Beginning with </w:t>
      </w:r>
      <w:r w:rsidR="003D4782" w:rsidRPr="00E934E6">
        <w:t>a</w:t>
      </w:r>
      <w:r w:rsidRPr="00E934E6">
        <w:t>ctivity</w:t>
      </w:r>
      <w:r w:rsidR="0072320B" w:rsidRPr="00E934E6">
        <w:t xml:space="preserve"> </w:t>
      </w:r>
      <w:r w:rsidR="003D4782" w:rsidRPr="00E934E6">
        <w:t>c</w:t>
      </w:r>
      <w:r w:rsidRPr="00E934E6">
        <w:t xml:space="preserve">ode A, work in order, one </w:t>
      </w:r>
      <w:r w:rsidR="00220FB6" w:rsidRPr="00E934E6">
        <w:t>a</w:t>
      </w:r>
      <w:r w:rsidRPr="00E934E6">
        <w:t xml:space="preserve">ctivity at a time, for each </w:t>
      </w:r>
      <w:r w:rsidR="00220FB6" w:rsidRPr="00E934E6">
        <w:t>a</w:t>
      </w:r>
      <w:r w:rsidRPr="00E934E6">
        <w:t>ctivity</w:t>
      </w:r>
      <w:r w:rsidR="0072320B" w:rsidRPr="00E934E6">
        <w:t xml:space="preserve"> </w:t>
      </w:r>
      <w:r w:rsidR="00220FB6" w:rsidRPr="00E934E6">
        <w:t>c</w:t>
      </w:r>
      <w:r w:rsidRPr="00E934E6">
        <w:t>ode A</w:t>
      </w:r>
      <w:r w:rsidR="00FE1FC1">
        <w:t>–</w:t>
      </w:r>
      <w:r w:rsidR="00E934E6" w:rsidRPr="00E934E6">
        <w:t>H</w:t>
      </w:r>
      <w:r w:rsidRPr="00E934E6">
        <w:t>.</w:t>
      </w:r>
      <w:r w:rsidR="00143A16" w:rsidRPr="00E934E6">
        <w:t xml:space="preserve"> </w:t>
      </w:r>
      <w:r w:rsidR="00E934E6">
        <w:t>R</w:t>
      </w:r>
      <w:r w:rsidRPr="00A74F00">
        <w:t xml:space="preserve">ead aloud the </w:t>
      </w:r>
      <w:r w:rsidR="003D4782">
        <w:t>a</w:t>
      </w:r>
      <w:r w:rsidRPr="00A74F00">
        <w:t xml:space="preserve">ctivity </w:t>
      </w:r>
      <w:r w:rsidR="003D4782">
        <w:t>d</w:t>
      </w:r>
      <w:r w:rsidRPr="00A74F00">
        <w:t xml:space="preserve">escription for the </w:t>
      </w:r>
      <w:r w:rsidR="003D4782">
        <w:t>a</w:t>
      </w:r>
      <w:r w:rsidRPr="00A74F00">
        <w:t>ctivity</w:t>
      </w:r>
      <w:r w:rsidR="0072320B" w:rsidRPr="00A74F00">
        <w:t xml:space="preserve"> </w:t>
      </w:r>
      <w:r w:rsidR="003D4782">
        <w:t>c</w:t>
      </w:r>
      <w:r w:rsidRPr="00A74F00">
        <w:t>ode to the respondent</w:t>
      </w:r>
      <w:r w:rsidR="00E934E6">
        <w:t>, and then ask items 6.201 through 6.205 for the activity, as applicable</w:t>
      </w:r>
      <w:r w:rsidRPr="00A74F00">
        <w:t>.</w:t>
      </w:r>
      <w:r w:rsidR="00143A16">
        <w:t xml:space="preserve"> </w:t>
      </w:r>
    </w:p>
    <w:p w14:paraId="07EA36F4" w14:textId="0E2578D9" w:rsidR="00E934E6" w:rsidRDefault="00FE1FC1" w:rsidP="00BA4227">
      <w:pPr>
        <w:pStyle w:val="BodyText0"/>
      </w:pPr>
      <w:r w:rsidRPr="00BB39DE">
        <w:lastRenderedPageBreak/>
        <w:t>Note that</w:t>
      </w:r>
      <w:r w:rsidR="00D315CD">
        <w:t xml:space="preserve"> </w:t>
      </w:r>
      <w:r>
        <w:t xml:space="preserve">activities </w:t>
      </w:r>
      <w:r w:rsidR="00D315CD">
        <w:t>6.2G and 6.2H about major and minor household expenditures will not be asked for items 6.201 and 6.205.</w:t>
      </w:r>
    </w:p>
    <w:p w14:paraId="284C6A1E" w14:textId="0B91C5C4" w:rsidR="008140BF" w:rsidRPr="00815395" w:rsidRDefault="008140BF" w:rsidP="00BA4227">
      <w:pPr>
        <w:pStyle w:val="Heading4"/>
      </w:pPr>
      <w:r w:rsidRPr="00815395">
        <w:t xml:space="preserve">Item </w:t>
      </w:r>
      <w:r w:rsidR="005A7C8A">
        <w:t>6.</w:t>
      </w:r>
      <w:r w:rsidR="00BA4227">
        <w:t>201,</w:t>
      </w:r>
      <w:r w:rsidRPr="00815395">
        <w:t xml:space="preserve"> </w:t>
      </w:r>
      <w:r w:rsidR="00281B64">
        <w:t>“</w:t>
      </w:r>
      <w:r w:rsidRPr="00815395">
        <w:t>Did you yourself participate in [ACTIVITY] in the past 12 months?</w:t>
      </w:r>
      <w:r w:rsidR="00281B64">
        <w:t>”</w:t>
      </w:r>
    </w:p>
    <w:p w14:paraId="24913B52" w14:textId="1D65D9F8" w:rsidR="008140BF" w:rsidRPr="00815395" w:rsidRDefault="00BA4227" w:rsidP="00BA4227">
      <w:pPr>
        <w:pStyle w:val="BodyText0"/>
      </w:pPr>
      <w:r>
        <w:rPr>
          <w:b/>
        </w:rPr>
        <w:t>Purpose:</w:t>
      </w:r>
      <w:r w:rsidR="008140BF" w:rsidRPr="00815395">
        <w:t xml:space="preserve"> to find out for each activity whether </w:t>
      </w:r>
      <w:r w:rsidR="00A30A91">
        <w:t xml:space="preserve">the respondent </w:t>
      </w:r>
      <w:r w:rsidR="008140BF" w:rsidRPr="00815395">
        <w:t xml:space="preserve">participated in </w:t>
      </w:r>
      <w:r w:rsidR="00CE2A8E">
        <w:t xml:space="preserve">the activity during </w:t>
      </w:r>
      <w:r w:rsidR="008140BF" w:rsidRPr="00815395">
        <w:t xml:space="preserve">the </w:t>
      </w:r>
      <w:r w:rsidR="008140BF" w:rsidRPr="0072320B">
        <w:rPr>
          <w:b/>
          <w:bCs/>
        </w:rPr>
        <w:t>past 12 months</w:t>
      </w:r>
      <w:r w:rsidR="008140BF" w:rsidRPr="00815395">
        <w:t>.</w:t>
      </w:r>
      <w:r w:rsidR="00143A16">
        <w:t xml:space="preserve"> </w:t>
      </w:r>
    </w:p>
    <w:p w14:paraId="20658F4D" w14:textId="52073307" w:rsidR="00786D06" w:rsidRDefault="008140BF" w:rsidP="00BA4227">
      <w:pPr>
        <w:pStyle w:val="BodyText0"/>
      </w:pPr>
      <w:r w:rsidRPr="00815395">
        <w:t>Read the activity and the description for the activity to the respondent.</w:t>
      </w:r>
      <w:r w:rsidR="00143A16">
        <w:t xml:space="preserve"> </w:t>
      </w:r>
      <w:r w:rsidRPr="00815395">
        <w:t xml:space="preserve">Then </w:t>
      </w:r>
      <w:r w:rsidR="005A7C8A">
        <w:t>ask the question</w:t>
      </w:r>
      <w:r w:rsidRPr="00815395">
        <w:t xml:space="preserve">, with the name </w:t>
      </w:r>
      <w:r w:rsidR="00CE2A8E">
        <w:t xml:space="preserve">of </w:t>
      </w:r>
      <w:r w:rsidRPr="00815395">
        <w:t>the activity</w:t>
      </w:r>
      <w:r w:rsidR="00CE2A8E">
        <w:t xml:space="preserve"> incorporated where indicated by the word [ACTIVITY]</w:t>
      </w:r>
      <w:r w:rsidRPr="00815395">
        <w:t>.</w:t>
      </w:r>
      <w:r w:rsidR="00143A16">
        <w:t xml:space="preserve"> </w:t>
      </w:r>
    </w:p>
    <w:p w14:paraId="2CF21137" w14:textId="230B6C85" w:rsidR="00786D06" w:rsidRPr="00BA4227" w:rsidRDefault="00786D06" w:rsidP="00BA4227">
      <w:pPr>
        <w:pStyle w:val="BodyText0"/>
        <w:rPr>
          <w:i/>
        </w:rPr>
      </w:pPr>
      <w:r w:rsidRPr="008D3347">
        <w:t>For example:</w:t>
      </w:r>
      <w:r w:rsidR="005A7C8A">
        <w:t xml:space="preserve"> </w:t>
      </w:r>
      <w:r w:rsidRPr="00BA4227">
        <w:rPr>
          <w:i/>
        </w:rPr>
        <w:t>“The first activity I’d like to ask you about is food crop farming.</w:t>
      </w:r>
      <w:r w:rsidR="00143A16" w:rsidRPr="00BA4227">
        <w:rPr>
          <w:i/>
        </w:rPr>
        <w:t xml:space="preserve"> </w:t>
      </w:r>
      <w:r w:rsidRPr="00BA4227">
        <w:rPr>
          <w:i/>
        </w:rPr>
        <w:t>Food crop</w:t>
      </w:r>
      <w:r w:rsidR="00E45080" w:rsidRPr="00BA4227">
        <w:rPr>
          <w:i/>
        </w:rPr>
        <w:t>s</w:t>
      </w:r>
      <w:r w:rsidRPr="00BA4227">
        <w:rPr>
          <w:i/>
        </w:rPr>
        <w:t xml:space="preserve"> are crops that are grown primarily for household food consumption</w:t>
      </w:r>
      <w:r w:rsidR="00E45080" w:rsidRPr="00BA4227">
        <w:rPr>
          <w:i/>
        </w:rPr>
        <w:t>.</w:t>
      </w:r>
      <w:r w:rsidRPr="00BA4227">
        <w:rPr>
          <w:i/>
        </w:rPr>
        <w:t xml:space="preserve"> Did you yourself participate in food crop farming</w:t>
      </w:r>
      <w:r w:rsidR="00E45080" w:rsidRPr="00BA4227">
        <w:rPr>
          <w:i/>
        </w:rPr>
        <w:t xml:space="preserve"> in the past 12 months, </w:t>
      </w:r>
      <w:r w:rsidRPr="00BA4227">
        <w:rPr>
          <w:i/>
        </w:rPr>
        <w:t xml:space="preserve">that is, during the last </w:t>
      </w:r>
      <w:r w:rsidR="00E45080" w:rsidRPr="00BA4227">
        <w:rPr>
          <w:i/>
        </w:rPr>
        <w:t>cropping season</w:t>
      </w:r>
      <w:r w:rsidRPr="00BA4227">
        <w:rPr>
          <w:i/>
        </w:rPr>
        <w:t>?”</w:t>
      </w:r>
    </w:p>
    <w:p w14:paraId="3EA32E96" w14:textId="58C68AA1" w:rsidR="008140BF" w:rsidRPr="00815395" w:rsidRDefault="00CE2A8E" w:rsidP="00BA4227">
      <w:pPr>
        <w:pStyle w:val="BodyText0"/>
      </w:pPr>
      <w:r>
        <w:t>Communicate clearly to</w:t>
      </w:r>
      <w:r w:rsidR="008140BF" w:rsidRPr="00815395">
        <w:t xml:space="preserve"> the </w:t>
      </w:r>
      <w:r w:rsidR="008140BF" w:rsidRPr="00A60A94">
        <w:t xml:space="preserve">respondent that this question is about the entire </w:t>
      </w:r>
      <w:r w:rsidRPr="00A60A94">
        <w:t xml:space="preserve">past </w:t>
      </w:r>
      <w:r w:rsidR="008140BF" w:rsidRPr="00A60A94">
        <w:t>12-month ti</w:t>
      </w:r>
      <w:r w:rsidR="00786D06" w:rsidRPr="00A60A94">
        <w:t>me period.</w:t>
      </w:r>
      <w:r w:rsidR="00143A16" w:rsidRPr="00A60A94">
        <w:t xml:space="preserve"> </w:t>
      </w:r>
      <w:r w:rsidR="00786D06" w:rsidRPr="00A60A94">
        <w:t xml:space="preserve">You can use </w:t>
      </w:r>
      <w:r w:rsidR="00A60A94" w:rsidRPr="00A60A94">
        <w:t>Appendix C</w:t>
      </w:r>
      <w:r w:rsidR="00786D06" w:rsidRPr="00A60A94">
        <w:t>,</w:t>
      </w:r>
      <w:r w:rsidR="008140BF" w:rsidRPr="00A60A94">
        <w:t xml:space="preserve"> </w:t>
      </w:r>
      <w:r w:rsidR="008140BF" w:rsidRPr="00A60A94">
        <w:rPr>
          <w:i/>
        </w:rPr>
        <w:t>Country-Specific Event Calendar</w:t>
      </w:r>
      <w:r w:rsidR="00786D06" w:rsidRPr="00A60A94">
        <w:t>,</w:t>
      </w:r>
      <w:r w:rsidR="008140BF" w:rsidRPr="00A60A94">
        <w:t xml:space="preserve"> as an aid to prompt the respondent’s memory.</w:t>
      </w:r>
    </w:p>
    <w:p w14:paraId="30A9D776" w14:textId="6FA6DB29" w:rsidR="008140BF" w:rsidRDefault="00B82EA3" w:rsidP="00BA4227">
      <w:pPr>
        <w:pStyle w:val="BodyText0"/>
      </w:pPr>
      <w:r>
        <w:t xml:space="preserve">Record the </w:t>
      </w:r>
      <w:r w:rsidR="005A7C8A">
        <w:t>respondent’s answer</w:t>
      </w:r>
      <w:r>
        <w:t xml:space="preserve">. </w:t>
      </w:r>
      <w:r w:rsidR="005A7C8A" w:rsidRPr="00815395">
        <w:t xml:space="preserve">If the answer is </w:t>
      </w:r>
      <w:r w:rsidR="005A7C8A">
        <w:t>‘</w:t>
      </w:r>
      <w:r w:rsidR="005A7C8A" w:rsidRPr="00815395">
        <w:t>YES</w:t>
      </w:r>
      <w:r w:rsidR="005A7C8A">
        <w:t>’</w:t>
      </w:r>
      <w:r w:rsidR="005A7C8A" w:rsidRPr="00815395">
        <w:t xml:space="preserve">, continue to </w:t>
      </w:r>
      <w:r w:rsidR="005A7C8A">
        <w:t>item 6.202</w:t>
      </w:r>
      <w:r w:rsidR="005A7C8A" w:rsidRPr="00815395">
        <w:t>.</w:t>
      </w:r>
      <w:r w:rsidR="005A7C8A">
        <w:t xml:space="preserve"> </w:t>
      </w:r>
      <w:r w:rsidR="008140BF" w:rsidRPr="00815395">
        <w:t xml:space="preserve">If the answer is </w:t>
      </w:r>
      <w:r w:rsidR="00B4309E">
        <w:t>‘</w:t>
      </w:r>
      <w:r w:rsidR="008140BF" w:rsidRPr="00815395">
        <w:t>NO</w:t>
      </w:r>
      <w:r w:rsidR="00B4309E">
        <w:t>’</w:t>
      </w:r>
      <w:r w:rsidR="008140BF" w:rsidRPr="00815395">
        <w:t xml:space="preserve">, skip to the next </w:t>
      </w:r>
      <w:r w:rsidR="00A30A91">
        <w:t>a</w:t>
      </w:r>
      <w:r w:rsidR="008140BF" w:rsidRPr="00815395">
        <w:t>ctivity</w:t>
      </w:r>
      <w:r w:rsidR="005A7C8A">
        <w:t xml:space="preserve">, or to </w:t>
      </w:r>
      <w:r w:rsidR="00A30A91">
        <w:t xml:space="preserve">item 6.300A in </w:t>
      </w:r>
      <w:r w:rsidR="008D3891">
        <w:t>S</w:t>
      </w:r>
      <w:r w:rsidR="00A30A91">
        <w:t>ub-Module 6.3A</w:t>
      </w:r>
      <w:r w:rsidR="00FE1FC1">
        <w:t>,</w:t>
      </w:r>
      <w:r w:rsidR="005A7C8A">
        <w:t xml:space="preserve"> if you are asking about the last activity listed</w:t>
      </w:r>
      <w:r w:rsidR="008140BF" w:rsidRPr="00815395">
        <w:t>.</w:t>
      </w:r>
      <w:r w:rsidR="00143A16">
        <w:t xml:space="preserve"> </w:t>
      </w:r>
    </w:p>
    <w:p w14:paraId="3C0E84EB" w14:textId="77B6EB78" w:rsidR="00365E3E" w:rsidRPr="00BA4227" w:rsidRDefault="00E934E6" w:rsidP="00BA4227">
      <w:pPr>
        <w:pStyle w:val="Heading4"/>
      </w:pPr>
      <w:r w:rsidRPr="00BA4227">
        <w:rPr>
          <w:rStyle w:val="Heading4Char"/>
          <w:b/>
        </w:rPr>
        <w:t>Item 6.202</w:t>
      </w:r>
      <w:r w:rsidR="00BA4227" w:rsidRPr="00BA4227">
        <w:rPr>
          <w:rStyle w:val="Heading4Char"/>
          <w:b/>
        </w:rPr>
        <w:t>,</w:t>
      </w:r>
      <w:r w:rsidRPr="00BA4227">
        <w:rPr>
          <w:rStyle w:val="Heading4Char"/>
          <w:b/>
        </w:rPr>
        <w:t xml:space="preserve"> “When decisions are made regarding [ACTIVITY], who is it that normally takes the decision?</w:t>
      </w:r>
      <w:r w:rsidRPr="00BA4227">
        <w:t xml:space="preserve"> </w:t>
      </w:r>
      <w:r w:rsidR="003B01E5" w:rsidRPr="00BA4227">
        <w:t>SELECT ALL THAT APPLY</w:t>
      </w:r>
      <w:r w:rsidR="00496A5D">
        <w:t>.</w:t>
      </w:r>
    </w:p>
    <w:p w14:paraId="2A4F812C" w14:textId="63E728C6" w:rsidR="00E934E6" w:rsidRDefault="00BA4227" w:rsidP="00BA4227">
      <w:pPr>
        <w:pStyle w:val="BodyText0"/>
      </w:pPr>
      <w:r>
        <w:rPr>
          <w:b/>
        </w:rPr>
        <w:t>Purpose:</w:t>
      </w:r>
      <w:r w:rsidR="00E934E6">
        <w:t xml:space="preserve"> to find out for each activity who makes the decisions about that activity.</w:t>
      </w:r>
    </w:p>
    <w:p w14:paraId="72D03E62" w14:textId="6B48C794" w:rsidR="00F378F0" w:rsidRDefault="00F378F0" w:rsidP="00BA4227">
      <w:pPr>
        <w:pStyle w:val="BodyText0"/>
      </w:pPr>
      <w:r>
        <w:t>Ask the question using the name of the activity and record the response. Be sure to select all responses that apply</w:t>
      </w:r>
      <w:r w:rsidRPr="008F7924">
        <w:t xml:space="preserve">, as the respondent may provide more than one </w:t>
      </w:r>
      <w:r>
        <w:t>response</w:t>
      </w:r>
      <w:r w:rsidRPr="008F7924">
        <w:t>.</w:t>
      </w:r>
      <w:r>
        <w:t xml:space="preserve"> If no one makes decisions about the activity, select ‘X’ (NOT APPLICABLE), and skip to the next activity. </w:t>
      </w:r>
    </w:p>
    <w:p w14:paraId="2373941B" w14:textId="3E3DE3C0" w:rsidR="00F378F0" w:rsidRDefault="00F378F0" w:rsidP="00BA4227">
      <w:pPr>
        <w:pStyle w:val="Heading4"/>
      </w:pPr>
      <w:r w:rsidRPr="00815395">
        <w:t xml:space="preserve">Item </w:t>
      </w:r>
      <w:r>
        <w:t>6.202A</w:t>
      </w:r>
      <w:r w:rsidR="00BA4227">
        <w:t>,</w:t>
      </w:r>
      <w:r>
        <w:t xml:space="preserve"> FILTER. CHECK 6.202</w:t>
      </w:r>
    </w:p>
    <w:p w14:paraId="2B9DCA82" w14:textId="3688F44A" w:rsidR="00F378F0" w:rsidRDefault="00BA4227" w:rsidP="00BA4227">
      <w:pPr>
        <w:pStyle w:val="BodyText0"/>
      </w:pPr>
      <w:r>
        <w:rPr>
          <w:b/>
        </w:rPr>
        <w:t>Purpose:</w:t>
      </w:r>
      <w:r w:rsidR="00F378F0">
        <w:t xml:space="preserve"> to determine whether the respondent is the only person who makes decisions about the activity. If the respondent is the only person who makes decisions about the activity, then items 6.203 through 6.205 are not relevant and can be skipped.</w:t>
      </w:r>
    </w:p>
    <w:p w14:paraId="160514CA" w14:textId="37DD32B3" w:rsidR="00F378F0" w:rsidRPr="00F378F0" w:rsidRDefault="00F378F0" w:rsidP="00BA4227">
      <w:pPr>
        <w:pStyle w:val="BodyText0"/>
      </w:pPr>
      <w:r>
        <w:t>Check item 6.202. If only ‘A’ (SELF) is selected, skip to the next activity. If ‘A’ is not selected or if ‘A’ is selected but other response options are also selected, continue to item 6.203.</w:t>
      </w:r>
    </w:p>
    <w:p w14:paraId="005E9E9A" w14:textId="133E2E34" w:rsidR="008140BF" w:rsidRDefault="00E934E6" w:rsidP="00BA4227">
      <w:pPr>
        <w:pStyle w:val="Heading4"/>
      </w:pPr>
      <w:r w:rsidRPr="00815395">
        <w:t xml:space="preserve">Item </w:t>
      </w:r>
      <w:r>
        <w:t>6.203</w:t>
      </w:r>
      <w:r w:rsidR="00BA4227">
        <w:t>,</w:t>
      </w:r>
      <w:r w:rsidRPr="00815395">
        <w:t xml:space="preserve"> </w:t>
      </w:r>
      <w:r w:rsidRPr="00B4309E">
        <w:t>“</w:t>
      </w:r>
      <w:r w:rsidR="008140BF" w:rsidRPr="00815395">
        <w:t>How much input did you have in making decisions about [ACTIVITY]?</w:t>
      </w:r>
      <w:r w:rsidR="00CE2A8E">
        <w:t>”</w:t>
      </w:r>
    </w:p>
    <w:p w14:paraId="48F726D4" w14:textId="76213D2D" w:rsidR="008140BF" w:rsidRPr="00815395" w:rsidRDefault="00BA4227" w:rsidP="00BA4227">
      <w:pPr>
        <w:pStyle w:val="BodyText0"/>
      </w:pPr>
      <w:r>
        <w:rPr>
          <w:b/>
        </w:rPr>
        <w:t>Purpose:</w:t>
      </w:r>
      <w:r w:rsidR="008140BF" w:rsidRPr="00815395">
        <w:t xml:space="preserve"> to find out for each activity how much input the </w:t>
      </w:r>
      <w:r w:rsidR="00A30A91">
        <w:t xml:space="preserve">respondent </w:t>
      </w:r>
      <w:r w:rsidR="008140BF" w:rsidRPr="00815395">
        <w:t>had in making decisions</w:t>
      </w:r>
      <w:r w:rsidR="008D3347">
        <w:t xml:space="preserve"> for that activity</w:t>
      </w:r>
      <w:r w:rsidR="008140BF" w:rsidRPr="00815395">
        <w:t xml:space="preserve"> during the past 12 months.</w:t>
      </w:r>
    </w:p>
    <w:p w14:paraId="33CF9AAE" w14:textId="6478935A" w:rsidR="008140BF" w:rsidRPr="00815395" w:rsidRDefault="008140BF" w:rsidP="00BA4227">
      <w:pPr>
        <w:pStyle w:val="BodyText0"/>
      </w:pPr>
      <w:r w:rsidRPr="00815395">
        <w:rPr>
          <w:b/>
        </w:rPr>
        <w:t>Input</w:t>
      </w:r>
      <w:r w:rsidRPr="00815395">
        <w:t xml:space="preserve"> means being able to give ideas, information, or suggestions for a plan or discussion.</w:t>
      </w:r>
      <w:r w:rsidR="00143A16">
        <w:t xml:space="preserve"> </w:t>
      </w:r>
    </w:p>
    <w:p w14:paraId="7379B10B" w14:textId="621D7871" w:rsidR="008140BF" w:rsidRPr="00815395" w:rsidRDefault="00F378F0" w:rsidP="00BA4227">
      <w:pPr>
        <w:pStyle w:val="BodyText0"/>
      </w:pPr>
      <w:r>
        <w:lastRenderedPageBreak/>
        <w:t>Ask the question</w:t>
      </w:r>
      <w:r w:rsidR="008140BF" w:rsidRPr="00815395">
        <w:t xml:space="preserve"> </w:t>
      </w:r>
      <w:r>
        <w:t xml:space="preserve">using the </w:t>
      </w:r>
      <w:r w:rsidR="008140BF" w:rsidRPr="00815395">
        <w:t xml:space="preserve">name </w:t>
      </w:r>
      <w:r w:rsidR="008D3347">
        <w:t xml:space="preserve">of </w:t>
      </w:r>
      <w:r w:rsidR="008140BF" w:rsidRPr="00815395">
        <w:t>the activity</w:t>
      </w:r>
      <w:r>
        <w:t xml:space="preserve"> and record the response using one of the response </w:t>
      </w:r>
      <w:r w:rsidR="004B2B7A">
        <w:t>categories</w:t>
      </w:r>
      <w:r>
        <w:t>.</w:t>
      </w:r>
      <w:r w:rsidR="004B2B7A">
        <w:t xml:space="preserve"> </w:t>
      </w:r>
      <w:r w:rsidR="009B51FD">
        <w:t xml:space="preserve">If </w:t>
      </w:r>
      <w:r w:rsidR="005A7C8A">
        <w:t xml:space="preserve">the </w:t>
      </w:r>
      <w:r w:rsidR="009B51FD">
        <w:t>r</w:t>
      </w:r>
      <w:r w:rsidR="005A7C8A">
        <w:t>espondent</w:t>
      </w:r>
      <w:r w:rsidR="008140BF" w:rsidRPr="00815395">
        <w:t xml:space="preserve"> </w:t>
      </w:r>
      <w:r w:rsidR="005A7C8A">
        <w:t xml:space="preserve">gives </w:t>
      </w:r>
      <w:r w:rsidR="008140BF" w:rsidRPr="00815395">
        <w:t>multiple responses</w:t>
      </w:r>
      <w:r w:rsidR="009B51FD">
        <w:t>, ask</w:t>
      </w:r>
      <w:r w:rsidR="009B51FD" w:rsidRPr="00815395">
        <w:t xml:space="preserve"> </w:t>
      </w:r>
      <w:r w:rsidR="008140BF" w:rsidRPr="00815395">
        <w:t xml:space="preserve">the respondent </w:t>
      </w:r>
      <w:r w:rsidR="009B51FD">
        <w:t xml:space="preserve">which response </w:t>
      </w:r>
      <w:r w:rsidR="008140BF" w:rsidRPr="00815395">
        <w:t>is true most of the time.</w:t>
      </w:r>
      <w:r w:rsidR="00143A16">
        <w:t xml:space="preserve"> </w:t>
      </w:r>
      <w:r w:rsidR="00E96851">
        <w:t xml:space="preserve">Remain </w:t>
      </w:r>
      <w:r w:rsidR="00CE2A8E">
        <w:t>neutral</w:t>
      </w:r>
      <w:r w:rsidR="008140BF" w:rsidRPr="00815395">
        <w:t xml:space="preserve"> </w:t>
      </w:r>
      <w:r w:rsidR="00CE2A8E">
        <w:t>if you need to</w:t>
      </w:r>
      <w:r w:rsidR="008140BF" w:rsidRPr="00815395">
        <w:t xml:space="preserve"> prob</w:t>
      </w:r>
      <w:r w:rsidR="00CE2A8E">
        <w:t xml:space="preserve">e for </w:t>
      </w:r>
      <w:r w:rsidR="008140BF" w:rsidRPr="00815395">
        <w:t xml:space="preserve">a response </w:t>
      </w:r>
      <w:r w:rsidR="00CE2A8E">
        <w:t>that fits one of the</w:t>
      </w:r>
      <w:r w:rsidR="008140BF" w:rsidRPr="00815395">
        <w:t xml:space="preserve"> </w:t>
      </w:r>
      <w:r w:rsidR="004B2B7A">
        <w:t xml:space="preserve">response </w:t>
      </w:r>
      <w:r w:rsidR="008140BF" w:rsidRPr="00815395">
        <w:t>categor</w:t>
      </w:r>
      <w:r w:rsidR="00CE2A8E">
        <w:t>ies</w:t>
      </w:r>
      <w:r w:rsidR="008140BF" w:rsidRPr="00815395">
        <w:t>.</w:t>
      </w:r>
      <w:r w:rsidR="00143A16">
        <w:t xml:space="preserve"> </w:t>
      </w:r>
      <w:r w:rsidR="009B51FD">
        <w:t>Record the response: ‘01’ (NO INPUT OR I</w:t>
      </w:r>
      <w:r w:rsidR="004B2B7A">
        <w:t>NPUT INTO VERY FEW DECISIONS), ‘</w:t>
      </w:r>
      <w:r w:rsidR="009B51FD">
        <w:t xml:space="preserve">02’ (INPUT INTO SOME DECISIONS), ‘03’ (INPUT INTO MOST OR ALL DECISIONS), or ‘93’ (NO DECISION MADE). </w:t>
      </w:r>
    </w:p>
    <w:p w14:paraId="020C7A7E" w14:textId="52594833" w:rsidR="004B2B7A" w:rsidRDefault="004B2B7A" w:rsidP="00BA4227">
      <w:pPr>
        <w:pStyle w:val="Heading4"/>
      </w:pPr>
      <w:r w:rsidRPr="00815395">
        <w:t xml:space="preserve">Item </w:t>
      </w:r>
      <w:r>
        <w:t>6.204</w:t>
      </w:r>
      <w:r w:rsidR="00BA4227">
        <w:t>,</w:t>
      </w:r>
      <w:r>
        <w:t xml:space="preserve"> </w:t>
      </w:r>
      <w:r w:rsidRPr="00BB39DE">
        <w:t>“To what extent do you feel you can make your own personal decisions regarding [ACTIVITY] if you want(ed) to?”</w:t>
      </w:r>
    </w:p>
    <w:p w14:paraId="4B22C5F3" w14:textId="2C731364" w:rsidR="004B2B7A" w:rsidRDefault="00BA4227" w:rsidP="00BA4227">
      <w:pPr>
        <w:pStyle w:val="BodyText0"/>
      </w:pPr>
      <w:r>
        <w:rPr>
          <w:b/>
        </w:rPr>
        <w:t>Purpose:</w:t>
      </w:r>
      <w:r w:rsidR="002857DE">
        <w:t xml:space="preserve"> This question </w:t>
      </w:r>
      <w:r w:rsidR="00FE164B">
        <w:t>asks about</w:t>
      </w:r>
      <w:r w:rsidR="002857DE">
        <w:t xml:space="preserve"> </w:t>
      </w:r>
      <w:r w:rsidR="00FE164B">
        <w:t xml:space="preserve">the extent to which a </w:t>
      </w:r>
      <w:r w:rsidR="002857DE">
        <w:t xml:space="preserve">respondent </w:t>
      </w:r>
      <w:r w:rsidR="00FE164B">
        <w:t xml:space="preserve">feels at liberty to assert an independent </w:t>
      </w:r>
      <w:proofErr w:type="spellStart"/>
      <w:r w:rsidR="00FE164B">
        <w:t>decisionmaking</w:t>
      </w:r>
      <w:proofErr w:type="spellEnd"/>
      <w:r w:rsidR="00FE164B">
        <w:t xml:space="preserve"> influence regarding the activity</w:t>
      </w:r>
      <w:r w:rsidR="002857DE">
        <w:t xml:space="preserve">. </w:t>
      </w:r>
    </w:p>
    <w:p w14:paraId="5E8FF06C" w14:textId="3CF968B3" w:rsidR="004B2B7A" w:rsidRPr="00815395" w:rsidRDefault="004B2B7A" w:rsidP="00BA4227">
      <w:pPr>
        <w:pStyle w:val="BodyText0"/>
      </w:pPr>
      <w:r>
        <w:t>Ask the question</w:t>
      </w:r>
      <w:r w:rsidRPr="00815395">
        <w:t xml:space="preserve"> </w:t>
      </w:r>
      <w:r>
        <w:t xml:space="preserve">using the </w:t>
      </w:r>
      <w:r w:rsidRPr="00815395">
        <w:t xml:space="preserve">name </w:t>
      </w:r>
      <w:r>
        <w:t xml:space="preserve">of </w:t>
      </w:r>
      <w:r w:rsidRPr="00815395">
        <w:t>the activity</w:t>
      </w:r>
      <w:r>
        <w:t>, and record the response using one of the response categories.</w:t>
      </w:r>
      <w:r w:rsidRPr="004B2B7A">
        <w:t xml:space="preserve"> </w:t>
      </w:r>
      <w:r>
        <w:t>Remain neutral</w:t>
      </w:r>
      <w:r w:rsidRPr="00815395">
        <w:t xml:space="preserve"> </w:t>
      </w:r>
      <w:r>
        <w:t>if you need to</w:t>
      </w:r>
      <w:r w:rsidRPr="00815395">
        <w:t xml:space="preserve"> prob</w:t>
      </w:r>
      <w:r>
        <w:t xml:space="preserve">e for </w:t>
      </w:r>
      <w:r w:rsidRPr="00815395">
        <w:t xml:space="preserve">a response </w:t>
      </w:r>
      <w:r>
        <w:t>that fits one of the</w:t>
      </w:r>
      <w:r w:rsidRPr="00815395">
        <w:t xml:space="preserve"> </w:t>
      </w:r>
      <w:r>
        <w:t xml:space="preserve">response </w:t>
      </w:r>
      <w:r w:rsidRPr="00815395">
        <w:t>categor</w:t>
      </w:r>
      <w:r>
        <w:t>ies</w:t>
      </w:r>
      <w:r w:rsidRPr="00815395">
        <w:t>.</w:t>
      </w:r>
      <w:r>
        <w:t xml:space="preserve"> Record the response: ‘1’ (NOT AT ALL), ‘2’ (SMALL EXTENT), ‘3’ (MEDIUM EXTENT), or ‘4’ (TO A HIGH EXTENT). </w:t>
      </w:r>
    </w:p>
    <w:p w14:paraId="1A9F09D0" w14:textId="4665771D" w:rsidR="008140BF" w:rsidRDefault="008140BF" w:rsidP="00BA4227">
      <w:pPr>
        <w:pStyle w:val="Heading4"/>
      </w:pPr>
      <w:r w:rsidRPr="00815395">
        <w:t xml:space="preserve">Item </w:t>
      </w:r>
      <w:r w:rsidR="00E934E6">
        <w:t>6.205</w:t>
      </w:r>
      <w:r w:rsidR="00BA4227">
        <w:t>,</w:t>
      </w:r>
      <w:r w:rsidRPr="00815395">
        <w:t xml:space="preserve"> </w:t>
      </w:r>
      <w:r w:rsidR="00CE2A8E">
        <w:t>“</w:t>
      </w:r>
      <w:r w:rsidRPr="00815395">
        <w:t>How much input did you have in decisions on the use of income generated from [ACTIVITY]</w:t>
      </w:r>
      <w:r w:rsidR="00CE2A8E">
        <w:t>?”</w:t>
      </w:r>
    </w:p>
    <w:p w14:paraId="624830C6" w14:textId="513F6DCE" w:rsidR="008140BF" w:rsidRPr="00815395" w:rsidRDefault="00BA4227" w:rsidP="00BA4227">
      <w:pPr>
        <w:pStyle w:val="BodyText0"/>
      </w:pPr>
      <w:r>
        <w:rPr>
          <w:b/>
        </w:rPr>
        <w:t>Purpose:</w:t>
      </w:r>
      <w:r w:rsidR="008140BF" w:rsidRPr="00815395">
        <w:t xml:space="preserve"> to find how much </w:t>
      </w:r>
      <w:r w:rsidR="00FE164B">
        <w:t>of a role</w:t>
      </w:r>
      <w:r w:rsidR="008140BF" w:rsidRPr="00815395">
        <w:t xml:space="preserve"> the </w:t>
      </w:r>
      <w:r w:rsidR="009B51FD">
        <w:t xml:space="preserve">respondent </w:t>
      </w:r>
      <w:r w:rsidR="008140BF" w:rsidRPr="00815395">
        <w:t xml:space="preserve">had in making decisions </w:t>
      </w:r>
      <w:r w:rsidR="00CE2A8E">
        <w:t>about</w:t>
      </w:r>
      <w:r w:rsidR="008140BF" w:rsidRPr="00815395">
        <w:t xml:space="preserve"> the use of the income generated from that same activity during the past 12 months.</w:t>
      </w:r>
    </w:p>
    <w:p w14:paraId="134C8C24" w14:textId="75A7C968" w:rsidR="008140BF" w:rsidRPr="00815395" w:rsidRDefault="00BA4227" w:rsidP="00BA4227">
      <w:pPr>
        <w:pStyle w:val="BodyText0"/>
      </w:pPr>
      <w:r>
        <w:rPr>
          <w:b/>
        </w:rPr>
        <w:t>Income g</w:t>
      </w:r>
      <w:r w:rsidR="008140BF" w:rsidRPr="00815395">
        <w:rPr>
          <w:b/>
        </w:rPr>
        <w:t>eneration</w:t>
      </w:r>
      <w:r w:rsidR="008140BF" w:rsidRPr="00815395">
        <w:t xml:space="preserve"> means being able to make, influence, or cause there to be more money, wages, or salary.</w:t>
      </w:r>
      <w:r w:rsidR="00143A16">
        <w:t xml:space="preserve"> </w:t>
      </w:r>
    </w:p>
    <w:p w14:paraId="7151186E" w14:textId="5AAE601D" w:rsidR="00CE2A8E" w:rsidRPr="00815395" w:rsidRDefault="004B2B7A" w:rsidP="00BA4227">
      <w:pPr>
        <w:pStyle w:val="BodyText0"/>
      </w:pPr>
      <w:r>
        <w:t>Ask the question</w:t>
      </w:r>
      <w:r w:rsidRPr="00815395">
        <w:t xml:space="preserve"> </w:t>
      </w:r>
      <w:r>
        <w:t xml:space="preserve">using the </w:t>
      </w:r>
      <w:r w:rsidRPr="00815395">
        <w:t xml:space="preserve">name </w:t>
      </w:r>
      <w:r>
        <w:t xml:space="preserve">of </w:t>
      </w:r>
      <w:r w:rsidRPr="00815395">
        <w:t>the activity</w:t>
      </w:r>
      <w:r>
        <w:t>, and record the response using one of the response categories. If the respondent</w:t>
      </w:r>
      <w:r w:rsidRPr="00815395">
        <w:t xml:space="preserve"> </w:t>
      </w:r>
      <w:r>
        <w:t xml:space="preserve">gives </w:t>
      </w:r>
      <w:r w:rsidRPr="00815395">
        <w:t xml:space="preserve">multiple </w:t>
      </w:r>
      <w:r w:rsidR="00FE164B">
        <w:t>answer</w:t>
      </w:r>
      <w:r w:rsidRPr="00815395">
        <w:t>s</w:t>
      </w:r>
      <w:r>
        <w:t>, ask</w:t>
      </w:r>
      <w:r w:rsidRPr="00815395">
        <w:t xml:space="preserve"> </w:t>
      </w:r>
      <w:r w:rsidR="00FE164B">
        <w:t>her</w:t>
      </w:r>
      <w:r w:rsidRPr="00815395">
        <w:t xml:space="preserve"> </w:t>
      </w:r>
      <w:r>
        <w:t xml:space="preserve">which response </w:t>
      </w:r>
      <w:r w:rsidRPr="00815395">
        <w:t>is true most of the time.</w:t>
      </w:r>
      <w:r>
        <w:t xml:space="preserve"> Remain neutral</w:t>
      </w:r>
      <w:r w:rsidRPr="00815395">
        <w:t xml:space="preserve"> </w:t>
      </w:r>
      <w:r>
        <w:t>if you need to</w:t>
      </w:r>
      <w:r w:rsidRPr="00815395">
        <w:t xml:space="preserve"> prob</w:t>
      </w:r>
      <w:r>
        <w:t xml:space="preserve">e for </w:t>
      </w:r>
      <w:r w:rsidRPr="00815395">
        <w:t>a</w:t>
      </w:r>
      <w:r w:rsidR="00FE164B">
        <w:t>n answer</w:t>
      </w:r>
      <w:r w:rsidRPr="00815395">
        <w:t xml:space="preserve"> </w:t>
      </w:r>
      <w:r>
        <w:t>that fits one of the</w:t>
      </w:r>
      <w:r w:rsidRPr="00815395">
        <w:t xml:space="preserve"> </w:t>
      </w:r>
      <w:r>
        <w:t xml:space="preserve">response </w:t>
      </w:r>
      <w:r w:rsidRPr="00815395">
        <w:t>categor</w:t>
      </w:r>
      <w:r>
        <w:t>ies</w:t>
      </w:r>
      <w:r w:rsidRPr="00815395">
        <w:t>.</w:t>
      </w:r>
      <w:r>
        <w:t xml:space="preserve"> Record the response: ‘01’ (NO INPUT OR INPUT INTO VERY FEW DECISIONS), ‘02’ (INPUT INTO SOME DECISIONS), ‘03’ (INPUT INTO MOST OR ALL DECISIONS), or ‘93’ (NO DECISION MADE).</w:t>
      </w:r>
    </w:p>
    <w:p w14:paraId="40E689C0" w14:textId="77777777" w:rsidR="00BA4227" w:rsidRDefault="004B2B7A" w:rsidP="00BA4227">
      <w:pPr>
        <w:pStyle w:val="BodyText0"/>
      </w:pPr>
      <w:r>
        <w:t>After recording a response for item 6.205, g</w:t>
      </w:r>
      <w:r w:rsidR="008140BF" w:rsidRPr="00815395">
        <w:t xml:space="preserve">o to the next </w:t>
      </w:r>
      <w:r w:rsidR="009B51FD">
        <w:t>a</w:t>
      </w:r>
      <w:r w:rsidR="008140BF" w:rsidRPr="00815395">
        <w:t xml:space="preserve">ctivity and repeat the process for </w:t>
      </w:r>
      <w:r w:rsidR="00DA043D">
        <w:t xml:space="preserve">items </w:t>
      </w:r>
      <w:r w:rsidR="009B51FD">
        <w:t>6.201</w:t>
      </w:r>
      <w:r>
        <w:t xml:space="preserve"> through 6.205</w:t>
      </w:r>
      <w:r w:rsidR="008140BF" w:rsidRPr="00815395">
        <w:t>.</w:t>
      </w:r>
      <w:r>
        <w:t xml:space="preserve"> </w:t>
      </w:r>
      <w:r w:rsidR="008140BF" w:rsidRPr="00815395">
        <w:t xml:space="preserve">Continue until </w:t>
      </w:r>
      <w:r>
        <w:t xml:space="preserve">you have collected information for </w:t>
      </w:r>
      <w:proofErr w:type="gramStart"/>
      <w:r w:rsidR="008140BF" w:rsidRPr="00815395">
        <w:t xml:space="preserve">all </w:t>
      </w:r>
      <w:r>
        <w:t>of</w:t>
      </w:r>
      <w:proofErr w:type="gramEnd"/>
      <w:r>
        <w:t xml:space="preserve"> </w:t>
      </w:r>
      <w:r w:rsidR="008140BF" w:rsidRPr="00815395">
        <w:t xml:space="preserve">the </w:t>
      </w:r>
      <w:r>
        <w:t xml:space="preserve">listed </w:t>
      </w:r>
      <w:r w:rsidR="008140BF" w:rsidRPr="00815395">
        <w:t>activities.</w:t>
      </w:r>
    </w:p>
    <w:p w14:paraId="3D7F66E3" w14:textId="06CCA18A" w:rsidR="008140BF" w:rsidRPr="00815395" w:rsidRDefault="008140BF" w:rsidP="00645957">
      <w:pPr>
        <w:pStyle w:val="Heading4"/>
      </w:pPr>
      <w:r w:rsidRPr="00815395">
        <w:t>S</w:t>
      </w:r>
      <w:r w:rsidR="00645957">
        <w:t xml:space="preserve">ub-Module </w:t>
      </w:r>
      <w:r w:rsidR="009B51FD">
        <w:t>6.</w:t>
      </w:r>
      <w:r w:rsidRPr="00815395">
        <w:t>3A: A</w:t>
      </w:r>
      <w:r w:rsidR="00645957">
        <w:t>ccess to Productive Capital</w:t>
      </w:r>
    </w:p>
    <w:p w14:paraId="5D30FBB5" w14:textId="33B2CCAF" w:rsidR="008140BF" w:rsidRPr="00815395" w:rsidRDefault="00BA4227" w:rsidP="00BA4227">
      <w:pPr>
        <w:pStyle w:val="BodyText0"/>
      </w:pPr>
      <w:r>
        <w:rPr>
          <w:b/>
        </w:rPr>
        <w:t>Purpose:</w:t>
      </w:r>
      <w:r w:rsidR="00FE1FC1">
        <w:rPr>
          <w:b/>
        </w:rPr>
        <w:t xml:space="preserve"> </w:t>
      </w:r>
      <w:r w:rsidR="008140BF" w:rsidRPr="00815395">
        <w:t xml:space="preserve">to collect information on the household’s ownership of a variety of </w:t>
      </w:r>
      <w:r w:rsidR="00613CC7">
        <w:t>sm</w:t>
      </w:r>
      <w:r w:rsidR="008140BF" w:rsidRPr="00815395">
        <w:t>all and large assets that could be used to generate income</w:t>
      </w:r>
      <w:r w:rsidR="004E3103">
        <w:t>, which in turn is expected to result in an improved</w:t>
      </w:r>
      <w:r w:rsidR="008140BF" w:rsidRPr="00815395">
        <w:t xml:space="preserve"> </w:t>
      </w:r>
      <w:r w:rsidR="004E3103">
        <w:t>household</w:t>
      </w:r>
      <w:r w:rsidR="008140BF" w:rsidRPr="00815395">
        <w:t xml:space="preserve"> economic status.</w:t>
      </w:r>
    </w:p>
    <w:p w14:paraId="5F37EB03" w14:textId="54ABBA2E" w:rsidR="008140BF" w:rsidRPr="00815395" w:rsidRDefault="008140BF" w:rsidP="00BA4227">
      <w:pPr>
        <w:pStyle w:val="BodyText0"/>
        <w:rPr>
          <w:iCs/>
        </w:rPr>
      </w:pPr>
      <w:r w:rsidRPr="00815395">
        <w:rPr>
          <w:b/>
        </w:rPr>
        <w:t>Productive capital</w:t>
      </w:r>
      <w:r w:rsidRPr="00815395">
        <w:t xml:space="preserve"> refers to any small or large assets </w:t>
      </w:r>
      <w:r w:rsidRPr="00815395">
        <w:rPr>
          <w:iCs/>
        </w:rPr>
        <w:t>that produce income for the household.</w:t>
      </w:r>
      <w:r w:rsidR="00FE1FC1">
        <w:rPr>
          <w:iCs/>
        </w:rPr>
        <w:t xml:space="preserve"> </w:t>
      </w:r>
      <w:r w:rsidRPr="007F1AA6">
        <w:rPr>
          <w:bCs/>
          <w:iCs/>
        </w:rPr>
        <w:t>A</w:t>
      </w:r>
      <w:r w:rsidR="007F1AA6" w:rsidRPr="007F1AA6">
        <w:rPr>
          <w:bCs/>
          <w:iCs/>
        </w:rPr>
        <w:t xml:space="preserve">n </w:t>
      </w:r>
      <w:r w:rsidR="007F1AA6">
        <w:rPr>
          <w:b/>
          <w:iCs/>
        </w:rPr>
        <w:t>a</w:t>
      </w:r>
      <w:r w:rsidRPr="00815395">
        <w:rPr>
          <w:b/>
          <w:iCs/>
        </w:rPr>
        <w:t>sset</w:t>
      </w:r>
      <w:r w:rsidRPr="00815395">
        <w:rPr>
          <w:iCs/>
        </w:rPr>
        <w:t xml:space="preserve"> </w:t>
      </w:r>
      <w:r w:rsidR="007F1AA6">
        <w:rPr>
          <w:iCs/>
        </w:rPr>
        <w:t>is</w:t>
      </w:r>
      <w:r w:rsidRPr="00815395">
        <w:rPr>
          <w:iCs/>
        </w:rPr>
        <w:t xml:space="preserve"> an item </w:t>
      </w:r>
      <w:r w:rsidR="007F1AA6">
        <w:rPr>
          <w:iCs/>
        </w:rPr>
        <w:t>that has an</w:t>
      </w:r>
      <w:r w:rsidRPr="00815395">
        <w:rPr>
          <w:iCs/>
        </w:rPr>
        <w:t xml:space="preserve"> exchange value or an item that could be sold for cash. </w:t>
      </w:r>
    </w:p>
    <w:p w14:paraId="49A51045" w14:textId="0B2AABC7" w:rsidR="008140BF" w:rsidRPr="00FE1FC1" w:rsidRDefault="008140BF" w:rsidP="00BA4227">
      <w:pPr>
        <w:keepNext/>
        <w:widowControl/>
        <w:rPr>
          <w:b/>
          <w:i/>
        </w:rPr>
      </w:pPr>
      <w:r w:rsidRPr="00FE1FC1">
        <w:rPr>
          <w:b/>
          <w:i/>
        </w:rPr>
        <w:t>Instructio</w:t>
      </w:r>
      <w:r w:rsidR="00BA4227">
        <w:rPr>
          <w:b/>
          <w:i/>
        </w:rPr>
        <w:t>ns for administering the sub-module with item-by-item g</w:t>
      </w:r>
      <w:r w:rsidRPr="00FE1FC1">
        <w:rPr>
          <w:b/>
          <w:i/>
        </w:rPr>
        <w:t>uidance</w:t>
      </w:r>
    </w:p>
    <w:p w14:paraId="569C3F3A" w14:textId="5332E435" w:rsidR="00181A41" w:rsidRDefault="00BA4227" w:rsidP="00BA4227">
      <w:pPr>
        <w:pStyle w:val="BodyText0"/>
      </w:pPr>
      <w:r>
        <w:rPr>
          <w:b/>
          <w:iCs/>
        </w:rPr>
        <w:t>Instructions:</w:t>
      </w:r>
      <w:r w:rsidR="00FE1FC1">
        <w:rPr>
          <w:b/>
          <w:iCs/>
        </w:rPr>
        <w:t xml:space="preserve"> </w:t>
      </w:r>
      <w:r w:rsidR="0010392F" w:rsidRPr="00FE1FC1">
        <w:rPr>
          <w:iCs/>
        </w:rPr>
        <w:t>To</w:t>
      </w:r>
      <w:r w:rsidR="0010392F">
        <w:rPr>
          <w:iCs/>
        </w:rPr>
        <w:t xml:space="preserve"> begin this</w:t>
      </w:r>
      <w:r w:rsidR="00B5735E">
        <w:rPr>
          <w:iCs/>
        </w:rPr>
        <w:t xml:space="preserve"> sub-module, read the introduct</w:t>
      </w:r>
      <w:r w:rsidR="00E96851">
        <w:rPr>
          <w:iCs/>
        </w:rPr>
        <w:t>ory statement to the respondent:</w:t>
      </w:r>
      <w:r w:rsidR="00B5735E">
        <w:rPr>
          <w:iCs/>
        </w:rPr>
        <w:t xml:space="preserve"> </w:t>
      </w:r>
      <w:r w:rsidR="00B5735E" w:rsidRPr="00B5735E">
        <w:rPr>
          <w:iCs/>
        </w:rPr>
        <w:t>“Now I’d like to ask you about your household’s ownership of a number of items that cou</w:t>
      </w:r>
      <w:r w:rsidR="00E96851">
        <w:rPr>
          <w:iCs/>
        </w:rPr>
        <w:t>ld be used to generate income.”</w:t>
      </w:r>
    </w:p>
    <w:p w14:paraId="5C6DFFB5" w14:textId="7165EF09" w:rsidR="008140BF" w:rsidRPr="00181A41" w:rsidRDefault="002B17E3" w:rsidP="00BA4227">
      <w:pPr>
        <w:pStyle w:val="BodyText0"/>
      </w:pPr>
      <w:r w:rsidRPr="00E934E6">
        <w:lastRenderedPageBreak/>
        <w:t xml:space="preserve">Beginning with </w:t>
      </w:r>
      <w:r w:rsidR="00181A41">
        <w:t xml:space="preserve">asset </w:t>
      </w:r>
      <w:r w:rsidR="00DC24D5">
        <w:t xml:space="preserve">(item) </w:t>
      </w:r>
      <w:r w:rsidRPr="00E934E6">
        <w:t xml:space="preserve">A, work in order, one </w:t>
      </w:r>
      <w:r w:rsidR="00181A41">
        <w:t xml:space="preserve">asset </w:t>
      </w:r>
      <w:r w:rsidRPr="00E934E6">
        <w:t xml:space="preserve">at a time, for each </w:t>
      </w:r>
      <w:r w:rsidR="00181A41">
        <w:t xml:space="preserve">asset </w:t>
      </w:r>
      <w:r w:rsidRPr="00E934E6">
        <w:t>A</w:t>
      </w:r>
      <w:r w:rsidR="00FE1FC1">
        <w:t>–</w:t>
      </w:r>
      <w:r>
        <w:t>N</w:t>
      </w:r>
      <w:r w:rsidRPr="00E934E6">
        <w:t xml:space="preserve">. </w:t>
      </w:r>
      <w:r>
        <w:t>Ask items 6.301 and 6.303 for the</w:t>
      </w:r>
      <w:r w:rsidR="00181A41" w:rsidRPr="00181A41">
        <w:t xml:space="preserve"> </w:t>
      </w:r>
      <w:r w:rsidR="00181A41">
        <w:t>asset</w:t>
      </w:r>
      <w:r>
        <w:t>, as applicable</w:t>
      </w:r>
      <w:r w:rsidRPr="00A74F00">
        <w:t>.</w:t>
      </w:r>
      <w:r>
        <w:t xml:space="preserve"> </w:t>
      </w:r>
      <w:r w:rsidR="00181A41">
        <w:rPr>
          <w:iCs/>
        </w:rPr>
        <w:t xml:space="preserve">Be sure </w:t>
      </w:r>
      <w:r w:rsidR="00697796">
        <w:rPr>
          <w:iCs/>
        </w:rPr>
        <w:t xml:space="preserve">not </w:t>
      </w:r>
      <w:r w:rsidR="00181A41">
        <w:rPr>
          <w:iCs/>
        </w:rPr>
        <w:t xml:space="preserve">to </w:t>
      </w:r>
      <w:r w:rsidR="00697796">
        <w:rPr>
          <w:iCs/>
        </w:rPr>
        <w:t>double-</w:t>
      </w:r>
      <w:r w:rsidR="008140BF" w:rsidRPr="00815395">
        <w:rPr>
          <w:iCs/>
        </w:rPr>
        <w:t xml:space="preserve">count assets. Include each asset in one </w:t>
      </w:r>
      <w:r w:rsidR="00181A41">
        <w:rPr>
          <w:iCs/>
        </w:rPr>
        <w:t xml:space="preserve">asset </w:t>
      </w:r>
      <w:r w:rsidR="008140BF" w:rsidRPr="00815395">
        <w:rPr>
          <w:iCs/>
        </w:rPr>
        <w:t>only.</w:t>
      </w:r>
      <w:r w:rsidR="00143A16">
        <w:rPr>
          <w:iCs/>
        </w:rPr>
        <w:t xml:space="preserve"> </w:t>
      </w:r>
      <w:r w:rsidR="008140BF" w:rsidRPr="00815395">
        <w:rPr>
          <w:iCs/>
        </w:rPr>
        <w:t xml:space="preserve">Count an asset even if it is broken at the time </w:t>
      </w:r>
      <w:proofErr w:type="gramStart"/>
      <w:r w:rsidR="008140BF" w:rsidRPr="00815395">
        <w:rPr>
          <w:iCs/>
        </w:rPr>
        <w:t>as long as</w:t>
      </w:r>
      <w:proofErr w:type="gramEnd"/>
      <w:r w:rsidR="008140BF" w:rsidRPr="00815395">
        <w:rPr>
          <w:iCs/>
        </w:rPr>
        <w:t xml:space="preserve"> the asset could be fixed or sold (and therefore has some value to the individual or household). </w:t>
      </w:r>
    </w:p>
    <w:p w14:paraId="6F8FECC7" w14:textId="74E8E2E1" w:rsidR="008140BF" w:rsidRDefault="008140BF" w:rsidP="00BA4227">
      <w:pPr>
        <w:pStyle w:val="Heading4"/>
      </w:pPr>
      <w:r w:rsidRPr="00815395">
        <w:t xml:space="preserve">Item </w:t>
      </w:r>
      <w:r w:rsidR="00B5735E">
        <w:t>6.</w:t>
      </w:r>
      <w:r w:rsidR="00580607">
        <w:t>301</w:t>
      </w:r>
      <w:r w:rsidR="00BA4227">
        <w:t>,</w:t>
      </w:r>
      <w:r w:rsidRPr="00815395">
        <w:t xml:space="preserve"> </w:t>
      </w:r>
      <w:r w:rsidR="009E0E5B">
        <w:t>“</w:t>
      </w:r>
      <w:r w:rsidRPr="00815395">
        <w:t>Does anyone in your household currently have any [ITEM]?</w:t>
      </w:r>
      <w:r w:rsidR="009E0E5B">
        <w:t>”</w:t>
      </w:r>
    </w:p>
    <w:p w14:paraId="7F7B7CE3" w14:textId="0F52DBE0" w:rsidR="00023176" w:rsidRPr="00BA4227" w:rsidRDefault="00BA4227" w:rsidP="00BA4227">
      <w:pPr>
        <w:pStyle w:val="BodyText0"/>
      </w:pPr>
      <w:r>
        <w:rPr>
          <w:b/>
        </w:rPr>
        <w:t>Purpose:</w:t>
      </w:r>
      <w:r w:rsidR="008140BF" w:rsidRPr="00815395">
        <w:t xml:space="preserve"> to </w:t>
      </w:r>
      <w:r w:rsidR="00580607">
        <w:t xml:space="preserve">find out </w:t>
      </w:r>
      <w:r w:rsidR="008140BF" w:rsidRPr="00815395">
        <w:t xml:space="preserve">whether anyone in the household currently </w:t>
      </w:r>
      <w:r w:rsidR="00023176" w:rsidRPr="00181A41">
        <w:rPr>
          <w:bCs/>
        </w:rPr>
        <w:t>has</w:t>
      </w:r>
      <w:r w:rsidR="008140BF" w:rsidRPr="00815395">
        <w:t xml:space="preserve"> any of the </w:t>
      </w:r>
      <w:r w:rsidR="00181A41">
        <w:t xml:space="preserve">assets </w:t>
      </w:r>
      <w:r w:rsidR="009E0E5B">
        <w:t>listed</w:t>
      </w:r>
      <w:r w:rsidR="00023176">
        <w:t>.</w:t>
      </w:r>
      <w:r w:rsidR="00143A16">
        <w:t xml:space="preserve"> </w:t>
      </w:r>
      <w:r w:rsidR="00023176">
        <w:t>This question</w:t>
      </w:r>
      <w:r w:rsidR="005E24EF">
        <w:t>naire item</w:t>
      </w:r>
      <w:r w:rsidR="00023176">
        <w:t xml:space="preserve"> intends to </w:t>
      </w:r>
      <w:r w:rsidR="005E24EF">
        <w:t xml:space="preserve">capture </w:t>
      </w:r>
      <w:r w:rsidR="00023176">
        <w:t xml:space="preserve">access to, or use rights over, certain assets, but </w:t>
      </w:r>
      <w:r w:rsidR="00023176" w:rsidRPr="00BA4227">
        <w:rPr>
          <w:b/>
          <w:bCs/>
        </w:rPr>
        <w:t>not necessarily ownership of or title to an asset</w:t>
      </w:r>
      <w:r w:rsidR="00023176" w:rsidRPr="00BA4227">
        <w:t>.</w:t>
      </w:r>
    </w:p>
    <w:p w14:paraId="7C85C45F" w14:textId="1A6AB365" w:rsidR="008140BF" w:rsidRPr="00815395" w:rsidRDefault="008140BF" w:rsidP="00BA4227">
      <w:pPr>
        <w:pStyle w:val="BodyText0"/>
      </w:pPr>
      <w:r w:rsidRPr="00815395">
        <w:t>Ask the question</w:t>
      </w:r>
      <w:r w:rsidR="00181A41">
        <w:t xml:space="preserve"> using the </w:t>
      </w:r>
      <w:r w:rsidR="001E3CCC">
        <w:t xml:space="preserve">name of the </w:t>
      </w:r>
      <w:r w:rsidR="00181A41">
        <w:t>asset</w:t>
      </w:r>
      <w:r w:rsidR="00590872">
        <w:t xml:space="preserve"> and record the response. </w:t>
      </w:r>
      <w:r w:rsidRPr="00815395">
        <w:t xml:space="preserve">If </w:t>
      </w:r>
      <w:r w:rsidR="00590872">
        <w:t>the answer</w:t>
      </w:r>
      <w:r w:rsidRPr="00815395">
        <w:t xml:space="preserve"> is </w:t>
      </w:r>
      <w:r w:rsidR="00590872">
        <w:t>‘NO’</w:t>
      </w:r>
      <w:r w:rsidRPr="00815395">
        <w:t xml:space="preserve">, skip to the next </w:t>
      </w:r>
      <w:r w:rsidR="00590872">
        <w:t>asset category</w:t>
      </w:r>
      <w:r w:rsidRPr="00815395">
        <w:t xml:space="preserve">. </w:t>
      </w:r>
    </w:p>
    <w:p w14:paraId="722D2752" w14:textId="11338868" w:rsidR="008140BF" w:rsidRDefault="008140BF" w:rsidP="00834D92">
      <w:pPr>
        <w:pStyle w:val="Heading4"/>
      </w:pPr>
      <w:r w:rsidRPr="00815395">
        <w:t xml:space="preserve">Item </w:t>
      </w:r>
      <w:r w:rsidR="00156FF5">
        <w:t>6.303</w:t>
      </w:r>
      <w:r w:rsidR="00834D92">
        <w:t>,</w:t>
      </w:r>
      <w:r w:rsidRPr="00815395">
        <w:t xml:space="preserve"> </w:t>
      </w:r>
      <w:r w:rsidR="009E0E5B">
        <w:t>“</w:t>
      </w:r>
      <w:r w:rsidR="00590872">
        <w:t xml:space="preserve">Do you own any of the </w:t>
      </w:r>
      <w:r w:rsidRPr="00815395">
        <w:t>[ITEM]</w:t>
      </w:r>
      <w:r w:rsidR="00590872">
        <w:t xml:space="preserve"> either by yourself or jointly with someone else</w:t>
      </w:r>
      <w:r w:rsidRPr="00815395">
        <w:t>?</w:t>
      </w:r>
      <w:r w:rsidR="009E0E5B">
        <w:t>”</w:t>
      </w:r>
      <w:r w:rsidR="005E24EF">
        <w:t xml:space="preserve"> </w:t>
      </w:r>
      <w:r w:rsidR="003B01E5">
        <w:t>SELECT ALL THAT APPLY.</w:t>
      </w:r>
    </w:p>
    <w:p w14:paraId="494A6362" w14:textId="72D997F7" w:rsidR="008140BF" w:rsidRDefault="00BA4227" w:rsidP="00BA4227">
      <w:pPr>
        <w:pStyle w:val="BodyText0"/>
      </w:pPr>
      <w:r>
        <w:rPr>
          <w:b/>
        </w:rPr>
        <w:t>Purpose:</w:t>
      </w:r>
      <w:r w:rsidR="00590872">
        <w:t xml:space="preserve"> </w:t>
      </w:r>
      <w:r w:rsidR="008140BF" w:rsidRPr="00815395">
        <w:t xml:space="preserve">to </w:t>
      </w:r>
      <w:r w:rsidR="00590872">
        <w:t xml:space="preserve">determine if the respondent owns the asset by herself or jointly with others. </w:t>
      </w:r>
    </w:p>
    <w:p w14:paraId="5E88B9FF" w14:textId="0A70F0CD" w:rsidR="008140BF" w:rsidRDefault="008140BF" w:rsidP="00BA4227">
      <w:pPr>
        <w:pStyle w:val="BodyText0"/>
      </w:pPr>
      <w:r w:rsidRPr="00815395">
        <w:t>Ask the question</w:t>
      </w:r>
      <w:r w:rsidR="00590872">
        <w:t xml:space="preserve"> using the</w:t>
      </w:r>
      <w:r w:rsidR="001E3CCC">
        <w:t xml:space="preserve"> name of the</w:t>
      </w:r>
      <w:r w:rsidR="00590872">
        <w:t xml:space="preserve"> asset</w:t>
      </w:r>
      <w:r w:rsidRPr="00815395">
        <w:t xml:space="preserve"> and </w:t>
      </w:r>
      <w:r w:rsidR="00590872">
        <w:t xml:space="preserve">record </w:t>
      </w:r>
      <w:r w:rsidRPr="00815395">
        <w:t xml:space="preserve">the </w:t>
      </w:r>
      <w:r w:rsidR="00156FF5">
        <w:t>response</w:t>
      </w:r>
      <w:r w:rsidRPr="00815395">
        <w:t xml:space="preserve">. </w:t>
      </w:r>
      <w:r w:rsidR="00A67B1F">
        <w:t xml:space="preserve">If the respondent owns the asset herself, select only ‘A’ (SELF). </w:t>
      </w:r>
      <w:r w:rsidRPr="00815395">
        <w:t xml:space="preserve">If the </w:t>
      </w:r>
      <w:r w:rsidR="00A67B1F">
        <w:t xml:space="preserve">respondent jointly owns the asset with others, be sure to select ‘A’ (SELF) and </w:t>
      </w:r>
      <w:r w:rsidRPr="00815395">
        <w:t xml:space="preserve">all </w:t>
      </w:r>
      <w:r w:rsidR="00A67B1F">
        <w:t xml:space="preserve">other </w:t>
      </w:r>
      <w:r w:rsidRPr="00815395">
        <w:t xml:space="preserve">applicable </w:t>
      </w:r>
      <w:r w:rsidR="00156FF5">
        <w:t>responses</w:t>
      </w:r>
      <w:r w:rsidR="00D935D8">
        <w:t>: ‘B’ (PARTNER/SPOUSE), ‘C’ (OTHER HH MEMBER), or ‘D’ (OTHER NON-HH MEMBER)</w:t>
      </w:r>
      <w:r w:rsidRPr="00815395">
        <w:t xml:space="preserve">. </w:t>
      </w:r>
      <w:r w:rsidR="00A67B1F">
        <w:t>(</w:t>
      </w:r>
      <w:r w:rsidR="00D935D8">
        <w:t>Here ‘HH’ stands for ‘household’.</w:t>
      </w:r>
      <w:r w:rsidR="00A67B1F">
        <w:t>)</w:t>
      </w:r>
      <w:r w:rsidR="00D935D8">
        <w:t xml:space="preserve"> </w:t>
      </w:r>
      <w:r w:rsidR="00A67B1F">
        <w:t xml:space="preserve">Select </w:t>
      </w:r>
      <w:r w:rsidRPr="00815395">
        <w:t>‘</w:t>
      </w:r>
      <w:r w:rsidR="00156FF5">
        <w:t>X</w:t>
      </w:r>
      <w:r w:rsidRPr="00815395">
        <w:t xml:space="preserve">’ </w:t>
      </w:r>
      <w:r w:rsidR="00590872">
        <w:t xml:space="preserve">(NO) </w:t>
      </w:r>
      <w:r w:rsidR="00A67B1F">
        <w:t>if the respondent does not own the asset, either by herself or jointly</w:t>
      </w:r>
      <w:r w:rsidRPr="00815395">
        <w:t>.</w:t>
      </w:r>
      <w:r w:rsidR="00143A16">
        <w:t xml:space="preserve"> </w:t>
      </w:r>
    </w:p>
    <w:p w14:paraId="5C6A9E08" w14:textId="63991D7B" w:rsidR="008140BF" w:rsidRPr="00815395" w:rsidRDefault="00FF01EB" w:rsidP="00645957">
      <w:pPr>
        <w:pStyle w:val="Heading4"/>
      </w:pPr>
      <w:r>
        <w:t>S</w:t>
      </w:r>
      <w:r w:rsidR="00645957">
        <w:t xml:space="preserve">ub-Module </w:t>
      </w:r>
      <w:r w:rsidR="005668FE">
        <w:t>6.3B</w:t>
      </w:r>
      <w:r w:rsidR="008140BF" w:rsidRPr="00815395">
        <w:t>: A</w:t>
      </w:r>
      <w:r w:rsidR="00645957">
        <w:t>ccess to Credit</w:t>
      </w:r>
    </w:p>
    <w:p w14:paraId="19A64E04" w14:textId="63C14154" w:rsidR="00FE1FC1" w:rsidRDefault="00BA4227" w:rsidP="00496A5D">
      <w:pPr>
        <w:pStyle w:val="BodyText0"/>
      </w:pPr>
      <w:r>
        <w:rPr>
          <w:b/>
        </w:rPr>
        <w:t>Purpose:</w:t>
      </w:r>
      <w:r w:rsidR="00FE1FC1">
        <w:rPr>
          <w:b/>
        </w:rPr>
        <w:t xml:space="preserve"> </w:t>
      </w:r>
      <w:r w:rsidR="008140BF" w:rsidRPr="00815395">
        <w:t>to collect information about the household’s experience in borrowing mo</w:t>
      </w:r>
      <w:r w:rsidR="0032569C">
        <w:t xml:space="preserve">ney from various lending groups, </w:t>
      </w:r>
      <w:r w:rsidR="00FE1FC1">
        <w:t>described in the following paragraphs.</w:t>
      </w:r>
    </w:p>
    <w:p w14:paraId="5C2E1192" w14:textId="77777777" w:rsidR="008140BF" w:rsidRDefault="00FF01EB" w:rsidP="00496A5D">
      <w:pPr>
        <w:pStyle w:val="BodyText0"/>
      </w:pPr>
      <w:r>
        <w:rPr>
          <w:bCs/>
        </w:rPr>
        <w:t>A</w:t>
      </w:r>
      <w:r w:rsidRPr="00FF01EB">
        <w:rPr>
          <w:bCs/>
        </w:rPr>
        <w:t xml:space="preserve"> </w:t>
      </w:r>
      <w:r>
        <w:rPr>
          <w:b/>
        </w:rPr>
        <w:t>n</w:t>
      </w:r>
      <w:r w:rsidR="008140BF" w:rsidRPr="00815395">
        <w:rPr>
          <w:b/>
        </w:rPr>
        <w:t xml:space="preserve">on-governmental </w:t>
      </w:r>
      <w:r>
        <w:rPr>
          <w:b/>
        </w:rPr>
        <w:t>organization</w:t>
      </w:r>
      <w:r w:rsidR="008140BF" w:rsidRPr="00815395">
        <w:rPr>
          <w:b/>
        </w:rPr>
        <w:t xml:space="preserve"> (NGO) </w:t>
      </w:r>
      <w:r w:rsidR="008140BF" w:rsidRPr="00815395">
        <w:t>is an organization that does not include any government or government-ap</w:t>
      </w:r>
      <w:r w:rsidR="002A6013">
        <w:t>pointed representatives in its</w:t>
      </w:r>
      <w:r w:rsidR="008140BF" w:rsidRPr="00815395">
        <w:t xml:space="preserve"> membership.</w:t>
      </w:r>
    </w:p>
    <w:p w14:paraId="30936F3D" w14:textId="0E5ADBF9" w:rsidR="00F44710" w:rsidRDefault="00FF01EB" w:rsidP="00496A5D">
      <w:pPr>
        <w:pStyle w:val="BodyText0"/>
      </w:pPr>
      <w:r w:rsidRPr="00FF01EB">
        <w:rPr>
          <w:bCs/>
        </w:rPr>
        <w:t xml:space="preserve">An </w:t>
      </w:r>
      <w:r>
        <w:rPr>
          <w:b/>
        </w:rPr>
        <w:t>i</w:t>
      </w:r>
      <w:r w:rsidR="008140BF" w:rsidRPr="00815395">
        <w:rPr>
          <w:b/>
        </w:rPr>
        <w:t xml:space="preserve">nformal </w:t>
      </w:r>
      <w:r>
        <w:rPr>
          <w:b/>
        </w:rPr>
        <w:t>l</w:t>
      </w:r>
      <w:r w:rsidR="008140BF" w:rsidRPr="00815395">
        <w:rPr>
          <w:b/>
        </w:rPr>
        <w:t>ender</w:t>
      </w:r>
      <w:r w:rsidR="008140BF" w:rsidRPr="00FF01EB">
        <w:rPr>
          <w:bCs/>
        </w:rPr>
        <w:t xml:space="preserve"> is a p</w:t>
      </w:r>
      <w:r w:rsidR="008140BF" w:rsidRPr="00815395">
        <w:t>rivate lender or a person who does not belong to a bank or an organization and generally lends money for a higher interest rate.</w:t>
      </w:r>
      <w:r w:rsidR="00143A16">
        <w:t xml:space="preserve"> </w:t>
      </w:r>
      <w:r w:rsidR="00F44710" w:rsidRPr="009D34D3">
        <w:t xml:space="preserve">Informal lenders can use formal debt agreement </w:t>
      </w:r>
      <w:proofErr w:type="gramStart"/>
      <w:r w:rsidR="00F44710" w:rsidRPr="009D34D3">
        <w:t>terms</w:t>
      </w:r>
      <w:proofErr w:type="gramEnd"/>
      <w:r w:rsidR="00F44710" w:rsidRPr="009D34D3">
        <w:t xml:space="preserve"> or </w:t>
      </w:r>
      <w:r w:rsidR="002A6013">
        <w:t xml:space="preserve">they can </w:t>
      </w:r>
      <w:r w:rsidR="00F44710" w:rsidRPr="009D34D3">
        <w:t xml:space="preserve">create </w:t>
      </w:r>
      <w:r w:rsidR="002A6013">
        <w:t>their own style of</w:t>
      </w:r>
      <w:r w:rsidR="00F44710" w:rsidRPr="009D34D3">
        <w:t xml:space="preserve"> informal debt agreements.</w:t>
      </w:r>
      <w:r w:rsidR="00143A16">
        <w:t xml:space="preserve"> </w:t>
      </w:r>
      <w:r w:rsidR="00F44710">
        <w:t xml:space="preserve">They </w:t>
      </w:r>
      <w:r w:rsidR="00F44710" w:rsidRPr="009D34D3">
        <w:t xml:space="preserve">can accept collateral </w:t>
      </w:r>
      <w:r w:rsidR="002A6013">
        <w:t xml:space="preserve">that </w:t>
      </w:r>
      <w:r w:rsidR="00F44710" w:rsidRPr="009D34D3">
        <w:t xml:space="preserve">banks would not </w:t>
      </w:r>
      <w:proofErr w:type="gramStart"/>
      <w:r w:rsidR="00F44710" w:rsidRPr="009D34D3">
        <w:t>accept</w:t>
      </w:r>
      <w:r w:rsidR="002A6013">
        <w:t>,</w:t>
      </w:r>
      <w:r w:rsidR="00F44710" w:rsidRPr="009D34D3">
        <w:t xml:space="preserve"> or</w:t>
      </w:r>
      <w:proofErr w:type="gramEnd"/>
      <w:r w:rsidR="00F44710" w:rsidRPr="009D34D3">
        <w:t xml:space="preserve"> accept barter as payments in kind. Informal debt agreements can include labor in</w:t>
      </w:r>
      <w:r w:rsidR="002A6013">
        <w:t>stead</w:t>
      </w:r>
      <w:r w:rsidR="00F44710" w:rsidRPr="009D34D3">
        <w:t xml:space="preserve"> of payment.</w:t>
      </w:r>
    </w:p>
    <w:p w14:paraId="01B2D2DA" w14:textId="2A566405" w:rsidR="00283B89" w:rsidRPr="00815395" w:rsidRDefault="00F44710" w:rsidP="00496A5D">
      <w:pPr>
        <w:pStyle w:val="BodyText0"/>
      </w:pPr>
      <w:r>
        <w:t xml:space="preserve">A </w:t>
      </w:r>
      <w:r w:rsidR="000C2C7C">
        <w:rPr>
          <w:b/>
          <w:bCs/>
        </w:rPr>
        <w:t>f</w:t>
      </w:r>
      <w:r w:rsidR="00283B89" w:rsidRPr="00283B89">
        <w:rPr>
          <w:b/>
          <w:bCs/>
        </w:rPr>
        <w:t>ormal lender</w:t>
      </w:r>
      <w:r>
        <w:rPr>
          <w:b/>
          <w:bCs/>
        </w:rPr>
        <w:t xml:space="preserve"> </w:t>
      </w:r>
      <w:r w:rsidRPr="00905872">
        <w:t xml:space="preserve">provides </w:t>
      </w:r>
      <w:r>
        <w:t xml:space="preserve">a </w:t>
      </w:r>
      <w:r w:rsidRPr="009D34D3">
        <w:t xml:space="preserve">formal debt agreement </w:t>
      </w:r>
      <w:r>
        <w:t xml:space="preserve">that </w:t>
      </w:r>
      <w:r w:rsidRPr="009D34D3">
        <w:t>include</w:t>
      </w:r>
      <w:r>
        <w:t>s</w:t>
      </w:r>
      <w:r w:rsidRPr="009D34D3">
        <w:t xml:space="preserve"> the loan amount, payment schedule, late fees and </w:t>
      </w:r>
      <w:hyperlink r:id="rId76" w:history="1">
        <w:r w:rsidRPr="009D34D3">
          <w:t>interest rate</w:t>
        </w:r>
      </w:hyperlink>
      <w:r w:rsidR="000C2C7C">
        <w:t>.</w:t>
      </w:r>
      <w:r w:rsidR="00143A16">
        <w:t xml:space="preserve"> </w:t>
      </w:r>
      <w:r w:rsidR="00707463">
        <w:t>These are usually banks or other formal financial institutions.</w:t>
      </w:r>
    </w:p>
    <w:p w14:paraId="3D90F0F9" w14:textId="11CEE1BD" w:rsidR="00283B89" w:rsidRPr="00815395" w:rsidRDefault="00283B89" w:rsidP="00496A5D">
      <w:pPr>
        <w:pStyle w:val="BodyText0"/>
      </w:pPr>
      <w:r w:rsidRPr="00283B89">
        <w:rPr>
          <w:b/>
          <w:bCs/>
        </w:rPr>
        <w:t>Group-based microfinance or lending</w:t>
      </w:r>
      <w:r w:rsidR="00F44710" w:rsidRPr="00905872">
        <w:t xml:space="preserve"> is a source of </w:t>
      </w:r>
      <w:hyperlink r:id="rId77" w:tooltip="Financial services" w:history="1">
        <w:r w:rsidR="00F44710" w:rsidRPr="00905872">
          <w:t>financial services</w:t>
        </w:r>
      </w:hyperlink>
      <w:r w:rsidR="00F44710" w:rsidRPr="00905872">
        <w:t xml:space="preserve"> for entrepreneurs and small businesses lacking access to </w:t>
      </w:r>
      <w:r w:rsidR="002A6013">
        <w:t xml:space="preserve">more formal </w:t>
      </w:r>
      <w:hyperlink r:id="rId78" w:tooltip="Banking" w:history="1">
        <w:r w:rsidR="00F44710" w:rsidRPr="00905872">
          <w:t>banking</w:t>
        </w:r>
      </w:hyperlink>
      <w:r w:rsidR="00F44710" w:rsidRPr="00905872">
        <w:t xml:space="preserve"> and related services. </w:t>
      </w:r>
      <w:r w:rsidR="00AA0E07">
        <w:t>One of the</w:t>
      </w:r>
      <w:r w:rsidR="00F44710" w:rsidRPr="00905872">
        <w:t xml:space="preserve"> main mechanisms for the delivery of financial services to such clients are group-based models, where several entrepreneurs come together to apply for loans and other services as a </w:t>
      </w:r>
      <w:commentRangeStart w:id="95"/>
      <w:r w:rsidR="00707463" w:rsidRPr="00707463">
        <w:rPr>
          <w:highlight w:val="yellow"/>
        </w:rPr>
        <w:t>group</w:t>
      </w:r>
      <w:commentRangeEnd w:id="95"/>
      <w:r w:rsidR="00707463">
        <w:rPr>
          <w:rStyle w:val="CommentReference"/>
        </w:rPr>
        <w:commentReference w:id="95"/>
      </w:r>
      <w:r w:rsidR="002A6013">
        <w:t>.</w:t>
      </w:r>
      <w:r w:rsidR="00143A16">
        <w:t xml:space="preserve"> </w:t>
      </w:r>
      <w:r w:rsidR="00B0527A" w:rsidRPr="00B0527A">
        <w:rPr>
          <w:highlight w:val="yellow"/>
        </w:rPr>
        <w:t>Examples of group-based microfinance or lending in [COUNTRY] include [PROVIDE EXAMPLES].</w:t>
      </w:r>
    </w:p>
    <w:p w14:paraId="5E7DD5A8" w14:textId="0DC54F2E" w:rsidR="0072011C" w:rsidRDefault="0010392F" w:rsidP="00496A5D">
      <w:pPr>
        <w:pStyle w:val="BodyText0"/>
      </w:pPr>
      <w:r>
        <w:lastRenderedPageBreak/>
        <w:t xml:space="preserve">To begin this sub-module, read the introductory statement to </w:t>
      </w:r>
      <w:r w:rsidR="005E24EF">
        <w:t>the respondent:</w:t>
      </w:r>
      <w:r>
        <w:t xml:space="preserve"> “</w:t>
      </w:r>
      <w:r w:rsidRPr="0010392F">
        <w:t>Next I’d like to ask about your household’s experience with borrowing money or other items in the past 12 months.”</w:t>
      </w:r>
    </w:p>
    <w:p w14:paraId="7C4EEC62" w14:textId="051C7877" w:rsidR="001D5547" w:rsidRDefault="001D5547" w:rsidP="00496A5D">
      <w:pPr>
        <w:pStyle w:val="BodyText0"/>
      </w:pPr>
      <w:r w:rsidRPr="00E934E6">
        <w:t xml:space="preserve">Beginning with </w:t>
      </w:r>
      <w:r>
        <w:t xml:space="preserve">lending source </w:t>
      </w:r>
      <w:r w:rsidRPr="00E934E6">
        <w:t xml:space="preserve">A, work in order, one </w:t>
      </w:r>
      <w:r>
        <w:t xml:space="preserve">lending source </w:t>
      </w:r>
      <w:r w:rsidRPr="00E934E6">
        <w:t xml:space="preserve">at a time, for each </w:t>
      </w:r>
      <w:r>
        <w:t xml:space="preserve">lending source </w:t>
      </w:r>
      <w:r w:rsidRPr="00E934E6">
        <w:t>code A through</w:t>
      </w:r>
      <w:r>
        <w:t xml:space="preserve"> F</w:t>
      </w:r>
      <w:r w:rsidRPr="00E934E6">
        <w:t xml:space="preserve">. </w:t>
      </w:r>
      <w:r>
        <w:t>Ask items 6.308 through 6.310 for the lending source, as applicable</w:t>
      </w:r>
      <w:r w:rsidRPr="00A74F00">
        <w:t>.</w:t>
      </w:r>
      <w:r>
        <w:t xml:space="preserve"> </w:t>
      </w:r>
    </w:p>
    <w:p w14:paraId="1C7A8086" w14:textId="01F752A7" w:rsidR="008140BF" w:rsidRDefault="008140BF" w:rsidP="00496A5D">
      <w:pPr>
        <w:pStyle w:val="Heading4"/>
      </w:pPr>
      <w:r w:rsidRPr="00815395">
        <w:t xml:space="preserve">Item </w:t>
      </w:r>
      <w:r w:rsidR="0010392F">
        <w:t>6.</w:t>
      </w:r>
      <w:r w:rsidR="00B93969">
        <w:t>308</w:t>
      </w:r>
      <w:r w:rsidR="00496A5D">
        <w:t>,</w:t>
      </w:r>
      <w:r w:rsidRPr="00815395">
        <w:t xml:space="preserve"> </w:t>
      </w:r>
      <w:r w:rsidR="008C4120">
        <w:t>“</w:t>
      </w:r>
      <w:r w:rsidRPr="00815395">
        <w:t>Has anyone in your household taken any loans or borrowed cash</w:t>
      </w:r>
      <w:r w:rsidR="007626BB">
        <w:t xml:space="preserve"> or </w:t>
      </w:r>
      <w:r w:rsidRPr="00815395">
        <w:t>in-kind from [SOURCE] in the past 12 months?</w:t>
      </w:r>
      <w:r w:rsidR="008C4120">
        <w:t>”</w:t>
      </w:r>
    </w:p>
    <w:p w14:paraId="78229D27" w14:textId="29D2AA69" w:rsidR="008140BF" w:rsidRPr="001D5547" w:rsidRDefault="008140BF" w:rsidP="00BA4227">
      <w:pPr>
        <w:pStyle w:val="BodyText0"/>
      </w:pPr>
      <w:r w:rsidRPr="00815395">
        <w:t>Ask the question</w:t>
      </w:r>
      <w:r w:rsidR="002A6013">
        <w:t xml:space="preserve"> </w:t>
      </w:r>
      <w:r w:rsidR="001D5547">
        <w:t>using</w:t>
      </w:r>
      <w:r w:rsidR="002A6013">
        <w:t xml:space="preserve"> the name of</w:t>
      </w:r>
      <w:r w:rsidR="004203E7">
        <w:t xml:space="preserve"> the </w:t>
      </w:r>
      <w:r w:rsidR="001D5547">
        <w:t>l</w:t>
      </w:r>
      <w:r w:rsidR="004203E7">
        <w:t>ending source</w:t>
      </w:r>
      <w:r w:rsidR="001D5547">
        <w:t xml:space="preserve"> and record the response</w:t>
      </w:r>
      <w:r w:rsidRPr="00815395">
        <w:t xml:space="preserve">. </w:t>
      </w:r>
      <w:r w:rsidRPr="001D5547">
        <w:t xml:space="preserve">If </w:t>
      </w:r>
      <w:r w:rsidR="001D5547">
        <w:t xml:space="preserve">the response is </w:t>
      </w:r>
      <w:r w:rsidR="00283B89" w:rsidRPr="001D5547">
        <w:t>‘NO</w:t>
      </w:r>
      <w:r w:rsidR="001D5547">
        <w:t xml:space="preserve">’ or </w:t>
      </w:r>
      <w:r w:rsidR="00283B89" w:rsidRPr="001D5547">
        <w:t>‘DON’T KNOW</w:t>
      </w:r>
      <w:r w:rsidR="001D5547">
        <w:t>’</w:t>
      </w:r>
      <w:r w:rsidRPr="001D5547">
        <w:t xml:space="preserve">, skip to the next lending </w:t>
      </w:r>
      <w:r w:rsidR="001D5547">
        <w:t>s</w:t>
      </w:r>
      <w:r w:rsidRPr="001D5547">
        <w:t xml:space="preserve">ource. </w:t>
      </w:r>
    </w:p>
    <w:p w14:paraId="40B24FEA" w14:textId="5FA9AD4F" w:rsidR="008140BF" w:rsidRDefault="008140BF" w:rsidP="00496A5D">
      <w:pPr>
        <w:pStyle w:val="Heading4"/>
      </w:pPr>
      <w:r w:rsidRPr="00815395">
        <w:t xml:space="preserve">Item </w:t>
      </w:r>
      <w:r w:rsidR="00B93969">
        <w:t>6.309</w:t>
      </w:r>
      <w:r w:rsidR="00496A5D">
        <w:t>,</w:t>
      </w:r>
      <w:r w:rsidRPr="00815395">
        <w:t xml:space="preserve"> </w:t>
      </w:r>
      <w:r w:rsidR="00281B64">
        <w:t>“</w:t>
      </w:r>
      <w:r w:rsidRPr="00815395">
        <w:t>Who made the decision to borrow from [SOURCE]?</w:t>
      </w:r>
      <w:r w:rsidR="003B01E5">
        <w:t>” SELECT ALL THAT APPLY.</w:t>
      </w:r>
    </w:p>
    <w:p w14:paraId="461EBBFA" w14:textId="39944384" w:rsidR="001D5547" w:rsidRPr="00815395" w:rsidRDefault="00BA4227" w:rsidP="00BA4227">
      <w:pPr>
        <w:pStyle w:val="BodyText0"/>
      </w:pPr>
      <w:r>
        <w:rPr>
          <w:b/>
        </w:rPr>
        <w:t>Purpose:</w:t>
      </w:r>
      <w:r w:rsidR="001D5547" w:rsidRPr="00815395">
        <w:t xml:space="preserve"> to find out wh</w:t>
      </w:r>
      <w:r w:rsidR="001D5547">
        <w:t xml:space="preserve">o has the authority to decide to borrow money </w:t>
      </w:r>
      <w:r w:rsidR="001D5547" w:rsidRPr="00815395">
        <w:t>from the lending source.</w:t>
      </w:r>
    </w:p>
    <w:p w14:paraId="79DAFD0B" w14:textId="65B63A90" w:rsidR="008140BF" w:rsidRPr="00815395" w:rsidRDefault="008140BF" w:rsidP="00BA4227">
      <w:pPr>
        <w:pStyle w:val="BodyText0"/>
      </w:pPr>
      <w:r w:rsidRPr="00815395">
        <w:t>Ask the question</w:t>
      </w:r>
      <w:r w:rsidR="001D5547">
        <w:t xml:space="preserve"> using the name of the lending source</w:t>
      </w:r>
      <w:r w:rsidRPr="00815395">
        <w:t xml:space="preserve"> and </w:t>
      </w:r>
      <w:r w:rsidR="001D5547">
        <w:t xml:space="preserve">record </w:t>
      </w:r>
      <w:r w:rsidRPr="00815395">
        <w:t xml:space="preserve">the </w:t>
      </w:r>
      <w:r w:rsidR="00B93969">
        <w:t>response</w:t>
      </w:r>
      <w:r w:rsidR="00BE0818">
        <w:t xml:space="preserve">. If </w:t>
      </w:r>
      <w:r w:rsidR="001D5547">
        <w:t>more than one person borrowed money</w:t>
      </w:r>
      <w:r w:rsidR="00075FF3">
        <w:t xml:space="preserve"> or an item</w:t>
      </w:r>
      <w:r w:rsidR="000B4B54">
        <w:t>,</w:t>
      </w:r>
      <w:r w:rsidR="0032569C">
        <w:t xml:space="preserve"> or contributed to the </w:t>
      </w:r>
      <w:proofErr w:type="spellStart"/>
      <w:r w:rsidR="005C17A2">
        <w:t>decisionmaking</w:t>
      </w:r>
      <w:proofErr w:type="spellEnd"/>
      <w:r w:rsidR="0032569C">
        <w:t xml:space="preserve"> to borrow</w:t>
      </w:r>
      <w:r w:rsidRPr="00815395">
        <w:t xml:space="preserve">, </w:t>
      </w:r>
      <w:r w:rsidR="00147A70">
        <w:t>enter</w:t>
      </w:r>
      <w:r w:rsidRPr="00815395">
        <w:t xml:space="preserve"> all applicable </w:t>
      </w:r>
      <w:r w:rsidR="00B93969">
        <w:t>responses: ‘A’ (SELF), ‘B’ (PARTNER/SPOUSE), ‘C’ (OTHER HH MEMBER), and ‘D’ (OTHER NON-HH MEMBER)</w:t>
      </w:r>
      <w:r w:rsidRPr="00815395">
        <w:t xml:space="preserve">. </w:t>
      </w:r>
      <w:r w:rsidR="00147A70">
        <w:t>Enter</w:t>
      </w:r>
      <w:r w:rsidRPr="00815395">
        <w:t xml:space="preserve"> ‘</w:t>
      </w:r>
      <w:r w:rsidR="00B93969">
        <w:t>X</w:t>
      </w:r>
      <w:r w:rsidRPr="00815395">
        <w:t xml:space="preserve">’ </w:t>
      </w:r>
      <w:r w:rsidR="00B93969">
        <w:t xml:space="preserve">(NOT APPLICABLE) </w:t>
      </w:r>
      <w:r w:rsidRPr="00815395">
        <w:t xml:space="preserve">if </w:t>
      </w:r>
      <w:r w:rsidR="00BE0818">
        <w:t xml:space="preserve">the respondent cannot attribute </w:t>
      </w:r>
      <w:proofErr w:type="spellStart"/>
      <w:r w:rsidR="006F3BDF">
        <w:t>decision</w:t>
      </w:r>
      <w:r w:rsidR="005C17A2">
        <w:t>making</w:t>
      </w:r>
      <w:proofErr w:type="spellEnd"/>
      <w:r w:rsidR="00BE0818">
        <w:t xml:space="preserve"> about borrowing to anyone</w:t>
      </w:r>
      <w:r w:rsidRPr="00815395">
        <w:t>.</w:t>
      </w:r>
    </w:p>
    <w:p w14:paraId="3876CCB1" w14:textId="6E1B2256" w:rsidR="008140BF" w:rsidRDefault="008140BF" w:rsidP="00496A5D">
      <w:pPr>
        <w:pStyle w:val="Heading4"/>
      </w:pPr>
      <w:r w:rsidRPr="00815395">
        <w:t xml:space="preserve">Item </w:t>
      </w:r>
      <w:r w:rsidR="00B93969">
        <w:t>6.310</w:t>
      </w:r>
      <w:r w:rsidR="00496A5D">
        <w:t>,</w:t>
      </w:r>
      <w:r w:rsidRPr="00815395">
        <w:t xml:space="preserve"> </w:t>
      </w:r>
      <w:r w:rsidR="00BE0818">
        <w:t>“</w:t>
      </w:r>
      <w:r w:rsidRPr="00815395">
        <w:t>Who makes the decision about what to do with the money/item borrowed from [SOURCE]?</w:t>
      </w:r>
      <w:r w:rsidR="00BE0818">
        <w:t>”</w:t>
      </w:r>
      <w:r w:rsidR="003B01E5">
        <w:t xml:space="preserve"> SELECT ALL THAT APPLY.</w:t>
      </w:r>
    </w:p>
    <w:p w14:paraId="0DDE6A20" w14:textId="72EE5665" w:rsidR="008140BF" w:rsidRPr="00815395" w:rsidRDefault="00BA4227" w:rsidP="00BA4227">
      <w:pPr>
        <w:pStyle w:val="BodyText0"/>
      </w:pPr>
      <w:r>
        <w:rPr>
          <w:b/>
        </w:rPr>
        <w:t>Purpose:</w:t>
      </w:r>
      <w:r w:rsidR="008140BF" w:rsidRPr="00815395">
        <w:t xml:space="preserve"> to find out wh</w:t>
      </w:r>
      <w:r w:rsidR="002A6013">
        <w:t>o has</w:t>
      </w:r>
      <w:r w:rsidR="00BE0818">
        <w:t xml:space="preserve"> the </w:t>
      </w:r>
      <w:r w:rsidR="002A6013">
        <w:t xml:space="preserve">authority to decide </w:t>
      </w:r>
      <w:r w:rsidR="008140BF" w:rsidRPr="00815395">
        <w:t>what to do with the money or item borrowed from the lending source.</w:t>
      </w:r>
    </w:p>
    <w:p w14:paraId="37CCECBF" w14:textId="1AF1967C" w:rsidR="008140BF" w:rsidRDefault="008140BF" w:rsidP="00BA4227">
      <w:pPr>
        <w:pStyle w:val="BodyText0"/>
      </w:pPr>
      <w:r w:rsidRPr="00815395">
        <w:t>Ask the question</w:t>
      </w:r>
      <w:r w:rsidR="001D5547">
        <w:t xml:space="preserve"> using the lending source and record the response. </w:t>
      </w:r>
      <w:r w:rsidRPr="00815395">
        <w:t xml:space="preserve">If </w:t>
      </w:r>
      <w:r w:rsidR="00075FF3">
        <w:t>more than one person borrowed money or an item</w:t>
      </w:r>
      <w:r w:rsidR="00AA0E07">
        <w:t>, or more than one person contribute</w:t>
      </w:r>
      <w:r w:rsidR="00075FF3">
        <w:t>d</w:t>
      </w:r>
      <w:r w:rsidR="00AA0E07">
        <w:t xml:space="preserve"> to deciding what to do with the money or item that </w:t>
      </w:r>
      <w:r w:rsidR="00075FF3">
        <w:t xml:space="preserve">was </w:t>
      </w:r>
      <w:r w:rsidR="00AA0E07">
        <w:t>borrowed</w:t>
      </w:r>
      <w:r w:rsidRPr="00815395">
        <w:t xml:space="preserve">, </w:t>
      </w:r>
      <w:r w:rsidR="00147A70">
        <w:t>enter</w:t>
      </w:r>
      <w:r w:rsidRPr="00815395">
        <w:t xml:space="preserve"> all applicable </w:t>
      </w:r>
      <w:r w:rsidR="00AB1D96">
        <w:t>responses: ‘A’ (SELF), ‘B’ (PARTNER/SPOUSE), ‘C’ (OTHER HH MEMBER), and ‘D’ (OTHER NON-HH MEMBER)</w:t>
      </w:r>
      <w:r w:rsidRPr="00815395">
        <w:t xml:space="preserve">. </w:t>
      </w:r>
      <w:r w:rsidR="00147A70">
        <w:t>Enter</w:t>
      </w:r>
      <w:r w:rsidRPr="00815395">
        <w:t xml:space="preserve"> ‘</w:t>
      </w:r>
      <w:r w:rsidR="00AB1D96">
        <w:t>X</w:t>
      </w:r>
      <w:r w:rsidRPr="00815395">
        <w:t xml:space="preserve">’ </w:t>
      </w:r>
      <w:r w:rsidR="00075FF3">
        <w:t xml:space="preserve">(NOT APPLICABLE) </w:t>
      </w:r>
      <w:r w:rsidR="00075FF3" w:rsidRPr="00815395">
        <w:t xml:space="preserve">if </w:t>
      </w:r>
      <w:r w:rsidR="00075FF3">
        <w:t xml:space="preserve">the respondent cannot attribute </w:t>
      </w:r>
      <w:proofErr w:type="spellStart"/>
      <w:r w:rsidR="00075FF3">
        <w:t>decisionmaking</w:t>
      </w:r>
      <w:proofErr w:type="spellEnd"/>
      <w:r w:rsidR="00075FF3">
        <w:t xml:space="preserve"> to anyone</w:t>
      </w:r>
      <w:r w:rsidRPr="00815395">
        <w:t>.</w:t>
      </w:r>
    </w:p>
    <w:p w14:paraId="4CF2BD3D" w14:textId="04AABEEC" w:rsidR="00CF38AB" w:rsidRPr="00815395" w:rsidRDefault="00645957" w:rsidP="00645957">
      <w:pPr>
        <w:pStyle w:val="Heading4"/>
      </w:pPr>
      <w:r>
        <w:t xml:space="preserve">Sub-Module </w:t>
      </w:r>
      <w:r w:rsidR="00CF38AB">
        <w:t>6.</w:t>
      </w:r>
      <w:r w:rsidR="00CF38AB" w:rsidRPr="00815395">
        <w:t>4</w:t>
      </w:r>
      <w:r w:rsidR="00CF38AB">
        <w:t>B</w:t>
      </w:r>
      <w:r w:rsidR="00CF38AB" w:rsidRPr="00815395">
        <w:t xml:space="preserve">: </w:t>
      </w:r>
      <w:r>
        <w:t>Group Membership</w:t>
      </w:r>
    </w:p>
    <w:p w14:paraId="66FB63AA" w14:textId="7A83CC02" w:rsidR="00CF38AB" w:rsidRPr="00815395" w:rsidRDefault="00BA4227" w:rsidP="00BA4227">
      <w:pPr>
        <w:pStyle w:val="BodyText0"/>
      </w:pPr>
      <w:r>
        <w:rPr>
          <w:b/>
        </w:rPr>
        <w:t>Purpose:</w:t>
      </w:r>
      <w:r w:rsidR="00FE1FC1">
        <w:rPr>
          <w:b/>
        </w:rPr>
        <w:t xml:space="preserve"> </w:t>
      </w:r>
      <w:r w:rsidR="00CF38AB" w:rsidRPr="00815395">
        <w:t>to collect information on the respondent’s knowledge about the existence of groups in the community and the respondent’s involvement in these groups.</w:t>
      </w:r>
    </w:p>
    <w:p w14:paraId="5C751DE6" w14:textId="7DB00FA1" w:rsidR="00DB680E" w:rsidRPr="00F909BE" w:rsidRDefault="00496A5D" w:rsidP="00496A5D">
      <w:pPr>
        <w:pStyle w:val="BodyText0"/>
        <w:rPr>
          <w:b/>
          <w:i/>
        </w:rPr>
      </w:pPr>
      <w:r w:rsidRPr="00F909BE">
        <w:rPr>
          <w:b/>
          <w:i/>
        </w:rPr>
        <w:t>Instructions for administering the sub-module with item-by-item g</w:t>
      </w:r>
      <w:r w:rsidR="00DB680E" w:rsidRPr="00F909BE">
        <w:rPr>
          <w:b/>
          <w:i/>
        </w:rPr>
        <w:t>uidance</w:t>
      </w:r>
    </w:p>
    <w:p w14:paraId="1408E377" w14:textId="3E3D5DA6" w:rsidR="00FA3058" w:rsidRDefault="008140BF" w:rsidP="00BA4227">
      <w:pPr>
        <w:pStyle w:val="BodyText0"/>
      </w:pPr>
      <w:r w:rsidRPr="00815395">
        <w:t>Read the</w:t>
      </w:r>
      <w:r w:rsidR="00FA3058">
        <w:t xml:space="preserve"> introductory statement </w:t>
      </w:r>
      <w:r w:rsidRPr="00815395">
        <w:t>to the respondent before asking questions</w:t>
      </w:r>
      <w:r w:rsidR="00FA3058">
        <w:t>:</w:t>
      </w:r>
      <w:r w:rsidR="00143A16">
        <w:t xml:space="preserve"> </w:t>
      </w:r>
      <w:r w:rsidRPr="00815395">
        <w:t>“The next few questions are about different groups or organizations that may exist in your community.”</w:t>
      </w:r>
      <w:r w:rsidR="00143A16">
        <w:t xml:space="preserve"> </w:t>
      </w:r>
    </w:p>
    <w:p w14:paraId="00C378FF" w14:textId="0A9F66F5" w:rsidR="001825A2" w:rsidRDefault="001825A2" w:rsidP="00496A5D">
      <w:pPr>
        <w:pStyle w:val="BodyText0"/>
      </w:pPr>
      <w:r w:rsidRPr="00E934E6">
        <w:t xml:space="preserve">Beginning with </w:t>
      </w:r>
      <w:r>
        <w:t xml:space="preserve">community group </w:t>
      </w:r>
      <w:r w:rsidRPr="00E934E6">
        <w:t xml:space="preserve">A, work in order, one </w:t>
      </w:r>
      <w:r>
        <w:t xml:space="preserve">community group </w:t>
      </w:r>
      <w:r w:rsidRPr="00E934E6">
        <w:t xml:space="preserve">at a time, for each </w:t>
      </w:r>
      <w:r>
        <w:t xml:space="preserve">community group </w:t>
      </w:r>
      <w:r w:rsidRPr="00E934E6">
        <w:t>code A through</w:t>
      </w:r>
      <w:r>
        <w:t xml:space="preserve"> K</w:t>
      </w:r>
      <w:r w:rsidRPr="00E934E6">
        <w:t xml:space="preserve">. </w:t>
      </w:r>
      <w:r>
        <w:t>Ask items 6.404 and 6.405 for the community group, as applicable</w:t>
      </w:r>
      <w:r w:rsidRPr="00A74F00">
        <w:t>.</w:t>
      </w:r>
      <w:r>
        <w:t xml:space="preserve"> </w:t>
      </w:r>
    </w:p>
    <w:p w14:paraId="501638E5" w14:textId="0829113C" w:rsidR="00914C1D" w:rsidRDefault="0077673D" w:rsidP="00496A5D">
      <w:pPr>
        <w:pStyle w:val="BodyText0"/>
      </w:pPr>
      <w:r>
        <w:t>Table 6.</w:t>
      </w:r>
      <w:r w:rsidR="00584703">
        <w:t>1</w:t>
      </w:r>
      <w:r>
        <w:t xml:space="preserve"> </w:t>
      </w:r>
      <w:r w:rsidR="00153FAF">
        <w:t>lists</w:t>
      </w:r>
      <w:r>
        <w:t xml:space="preserve"> description</w:t>
      </w:r>
      <w:r w:rsidR="00153FAF">
        <w:t>s</w:t>
      </w:r>
      <w:r>
        <w:t xml:space="preserve"> of what each </w:t>
      </w:r>
      <w:r w:rsidR="001825A2">
        <w:t xml:space="preserve">type of community </w:t>
      </w:r>
      <w:r>
        <w:t xml:space="preserve">group does. </w:t>
      </w:r>
      <w:r w:rsidR="00153FAF">
        <w:t>The following list defines</w:t>
      </w:r>
      <w:r w:rsidR="00914C1D">
        <w:t xml:space="preserve"> concepts that pertain to the </w:t>
      </w:r>
      <w:r>
        <w:t>g</w:t>
      </w:r>
      <w:r w:rsidR="001825A2">
        <w:t>roups</w:t>
      </w:r>
      <w:r w:rsidR="00153FAF">
        <w:t>:</w:t>
      </w:r>
    </w:p>
    <w:p w14:paraId="7F919289" w14:textId="62CA3F30" w:rsidR="00DB680E" w:rsidRPr="00815395" w:rsidRDefault="001825A2" w:rsidP="00496A5D">
      <w:pPr>
        <w:pStyle w:val="BodyText0"/>
      </w:pPr>
      <w:r>
        <w:lastRenderedPageBreak/>
        <w:t>Group c</w:t>
      </w:r>
      <w:r w:rsidR="0048466A">
        <w:t>ategory A</w:t>
      </w:r>
    </w:p>
    <w:p w14:paraId="0EAFA0D0" w14:textId="64D209A7" w:rsidR="00DB680E" w:rsidRPr="0048466A" w:rsidRDefault="001825A2" w:rsidP="00496A5D">
      <w:pPr>
        <w:pStyle w:val="Bulletedlist"/>
      </w:pPr>
      <w:r w:rsidRPr="001825A2">
        <w:rPr>
          <w:b/>
          <w:bCs/>
        </w:rPr>
        <w:t>P</w:t>
      </w:r>
      <w:r w:rsidR="00DB680E" w:rsidRPr="0048466A">
        <w:rPr>
          <w:b/>
        </w:rPr>
        <w:t>roduce</w:t>
      </w:r>
      <w:r w:rsidR="00DB680E" w:rsidRPr="0048466A">
        <w:rPr>
          <w:b/>
          <w:bCs/>
        </w:rPr>
        <w:t>r</w:t>
      </w:r>
      <w:r>
        <w:rPr>
          <w:b/>
          <w:bCs/>
        </w:rPr>
        <w:t>:</w:t>
      </w:r>
      <w:r w:rsidR="00DB680E" w:rsidRPr="0048466A">
        <w:t xml:space="preserve"> somebody or something that makes, grows, creates, or manufactures goods or services.</w:t>
      </w:r>
    </w:p>
    <w:p w14:paraId="02B8F59A" w14:textId="199F5AEB" w:rsidR="00DB680E" w:rsidRDefault="00DB680E" w:rsidP="00496A5D">
      <w:pPr>
        <w:pStyle w:val="Bulletedlist"/>
      </w:pPr>
      <w:r w:rsidRPr="0048466A">
        <w:rPr>
          <w:b/>
        </w:rPr>
        <w:t>Marketing</w:t>
      </w:r>
      <w:r w:rsidR="001825A2">
        <w:rPr>
          <w:b/>
        </w:rPr>
        <w:t>:</w:t>
      </w:r>
      <w:r w:rsidRPr="0048466A">
        <w:t xml:space="preserve"> communicating the value of a product or service, for the purpose of selling that product or service.</w:t>
      </w:r>
    </w:p>
    <w:p w14:paraId="412D0F81" w14:textId="2468F4D1" w:rsidR="00DB680E" w:rsidRPr="00815395" w:rsidRDefault="00DB680E" w:rsidP="00496A5D">
      <w:pPr>
        <w:pStyle w:val="BodyText0"/>
      </w:pPr>
      <w:r w:rsidRPr="00815395">
        <w:t>G</w:t>
      </w:r>
      <w:r w:rsidR="001825A2">
        <w:t>roup c</w:t>
      </w:r>
      <w:r w:rsidR="0048466A">
        <w:t>ategory D</w:t>
      </w:r>
    </w:p>
    <w:p w14:paraId="78B8A43D" w14:textId="018050B1" w:rsidR="00DB680E" w:rsidRPr="0048466A" w:rsidRDefault="00DB680E" w:rsidP="00496A5D">
      <w:pPr>
        <w:pStyle w:val="Bulletedlist"/>
        <w:rPr>
          <w:b/>
        </w:rPr>
      </w:pPr>
      <w:r w:rsidRPr="0048466A">
        <w:rPr>
          <w:b/>
        </w:rPr>
        <w:t>Credit</w:t>
      </w:r>
      <w:r w:rsidR="001825A2">
        <w:rPr>
          <w:b/>
        </w:rPr>
        <w:t>:</w:t>
      </w:r>
      <w:r w:rsidRPr="0048466A">
        <w:rPr>
          <w:b/>
        </w:rPr>
        <w:t xml:space="preserve"> </w:t>
      </w:r>
      <w:r w:rsidR="00364172">
        <w:rPr>
          <w:lang w:val="en"/>
        </w:rPr>
        <w:t xml:space="preserve">when </w:t>
      </w:r>
      <w:r w:rsidRPr="0048466A">
        <w:rPr>
          <w:lang w:val="en"/>
        </w:rPr>
        <w:t>one party provide</w:t>
      </w:r>
      <w:r w:rsidR="00364172">
        <w:rPr>
          <w:lang w:val="en"/>
        </w:rPr>
        <w:t>s</w:t>
      </w:r>
      <w:r w:rsidRPr="0048466A">
        <w:rPr>
          <w:lang w:val="en"/>
        </w:rPr>
        <w:t xml:space="preserve"> another party with </w:t>
      </w:r>
      <w:r w:rsidR="00204236">
        <w:rPr>
          <w:lang w:val="en"/>
        </w:rPr>
        <w:t xml:space="preserve">financial </w:t>
      </w:r>
      <w:r w:rsidRPr="0048466A">
        <w:rPr>
          <w:lang w:val="en"/>
        </w:rPr>
        <w:t>resources or goods or services.</w:t>
      </w:r>
      <w:r w:rsidR="00143A16">
        <w:rPr>
          <w:lang w:val="en"/>
        </w:rPr>
        <w:t xml:space="preserve"> </w:t>
      </w:r>
      <w:r w:rsidRPr="0048466A">
        <w:rPr>
          <w:lang w:val="en"/>
        </w:rPr>
        <w:t xml:space="preserve">The </w:t>
      </w:r>
      <w:r w:rsidR="001C0B1B">
        <w:rPr>
          <w:lang w:val="en"/>
        </w:rPr>
        <w:t xml:space="preserve">receiving </w:t>
      </w:r>
      <w:r w:rsidRPr="0048466A">
        <w:rPr>
          <w:lang w:val="en"/>
        </w:rPr>
        <w:t xml:space="preserve">party either repays or returns those resources (or other materials of equal value) </w:t>
      </w:r>
      <w:proofErr w:type="gramStart"/>
      <w:r w:rsidRPr="0048466A">
        <w:rPr>
          <w:lang w:val="en"/>
        </w:rPr>
        <w:t>at a later date</w:t>
      </w:r>
      <w:proofErr w:type="gramEnd"/>
      <w:r w:rsidRPr="0048466A">
        <w:rPr>
          <w:lang w:val="en"/>
        </w:rPr>
        <w:t>.</w:t>
      </w:r>
      <w:r w:rsidR="00143A16">
        <w:rPr>
          <w:lang w:val="en"/>
        </w:rPr>
        <w:t xml:space="preserve"> </w:t>
      </w:r>
    </w:p>
    <w:p w14:paraId="5E81A7A7" w14:textId="2626E700" w:rsidR="00DB680E" w:rsidRPr="00204236" w:rsidRDefault="00DB680E" w:rsidP="00496A5D">
      <w:pPr>
        <w:pStyle w:val="Bulletedlist"/>
        <w:rPr>
          <w:b/>
        </w:rPr>
      </w:pPr>
      <w:r w:rsidRPr="0048466A">
        <w:rPr>
          <w:b/>
        </w:rPr>
        <w:t>Microfinance</w:t>
      </w:r>
      <w:r w:rsidR="001825A2">
        <w:rPr>
          <w:b/>
        </w:rPr>
        <w:t>:</w:t>
      </w:r>
      <w:r w:rsidRPr="0048466A">
        <w:rPr>
          <w:b/>
        </w:rPr>
        <w:t xml:space="preserve"> </w:t>
      </w:r>
      <w:r w:rsidRPr="0048466A">
        <w:rPr>
          <w:lang w:val="en"/>
        </w:rPr>
        <w:t>a source of financial services for entrepreneurs and small businesses lacking access to banking and related services.</w:t>
      </w:r>
    </w:p>
    <w:p w14:paraId="1DD7B947" w14:textId="738F3682" w:rsidR="00DB680E" w:rsidRPr="00815395" w:rsidRDefault="001825A2" w:rsidP="00496A5D">
      <w:pPr>
        <w:pStyle w:val="BodyText0"/>
      </w:pPr>
      <w:r>
        <w:t>Group c</w:t>
      </w:r>
      <w:r w:rsidR="0048466A">
        <w:t>ategory E</w:t>
      </w:r>
    </w:p>
    <w:p w14:paraId="77EBA032" w14:textId="616ADC3D" w:rsidR="00DB680E" w:rsidRPr="0048466A" w:rsidRDefault="00DB680E" w:rsidP="00496A5D">
      <w:pPr>
        <w:pStyle w:val="Bulletedlist"/>
      </w:pPr>
      <w:r w:rsidRPr="0048466A">
        <w:rPr>
          <w:b/>
        </w:rPr>
        <w:t>Mutual</w:t>
      </w:r>
      <w:r w:rsidR="001825A2">
        <w:rPr>
          <w:b/>
        </w:rPr>
        <w:t>:</w:t>
      </w:r>
      <w:r w:rsidRPr="0048466A">
        <w:rPr>
          <w:b/>
        </w:rPr>
        <w:t xml:space="preserve"> </w:t>
      </w:r>
      <w:r w:rsidRPr="0048466A">
        <w:t>something experienced, performed, or shared by each of two or more with respect to the other.</w:t>
      </w:r>
    </w:p>
    <w:p w14:paraId="256DA257" w14:textId="18324DC2" w:rsidR="00DB680E" w:rsidRPr="00815395" w:rsidRDefault="001825A2" w:rsidP="00496A5D">
      <w:pPr>
        <w:pStyle w:val="BodyText0"/>
      </w:pPr>
      <w:r>
        <w:t>Group category F</w:t>
      </w:r>
    </w:p>
    <w:p w14:paraId="79F9A6F6" w14:textId="55F948E6" w:rsidR="00DB680E" w:rsidRPr="0048466A" w:rsidRDefault="00DB680E" w:rsidP="00496A5D">
      <w:pPr>
        <w:pStyle w:val="Bulletedlist"/>
      </w:pPr>
      <w:r w:rsidRPr="0048466A">
        <w:rPr>
          <w:b/>
        </w:rPr>
        <w:t>Trade</w:t>
      </w:r>
      <w:r w:rsidR="001825A2">
        <w:rPr>
          <w:b/>
        </w:rPr>
        <w:t>:</w:t>
      </w:r>
      <w:r w:rsidRPr="0048466A">
        <w:rPr>
          <w:b/>
        </w:rPr>
        <w:t xml:space="preserve"> </w:t>
      </w:r>
      <w:r w:rsidRPr="0048466A">
        <w:t>any work pursued as a business or to make a living, usually some line of skilled manual or mechanical work or a craft.</w:t>
      </w:r>
    </w:p>
    <w:p w14:paraId="132D20FD" w14:textId="2CE4891A" w:rsidR="00496A5D" w:rsidRPr="0076739D" w:rsidRDefault="00496A5D" w:rsidP="00496A5D">
      <w:pPr>
        <w:pStyle w:val="Tabletitle"/>
        <w:rPr>
          <w:rFonts w:cs="Times New Roman"/>
        </w:rPr>
      </w:pPr>
      <w:bookmarkStart w:id="96" w:name="_Toc527243234"/>
      <w:r w:rsidRPr="0076739D">
        <w:t>Table 6.</w:t>
      </w:r>
      <w:r w:rsidR="00584703">
        <w:t>1</w:t>
      </w:r>
      <w:r>
        <w:t>:</w:t>
      </w:r>
      <w:r w:rsidRPr="0076739D">
        <w:t xml:space="preserve"> Types of Community Groups</w:t>
      </w:r>
      <w:bookmarkEnd w:id="96"/>
    </w:p>
    <w:tbl>
      <w:tblPr>
        <w:tblW w:w="9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40"/>
        <w:gridCol w:w="7200"/>
      </w:tblGrid>
      <w:tr w:rsidR="00496A5D" w:rsidRPr="00496A5D" w14:paraId="179FB8BA" w14:textId="77777777" w:rsidTr="00496A5D">
        <w:trPr>
          <w:trHeight w:val="332"/>
          <w:tblHeader/>
        </w:trPr>
        <w:tc>
          <w:tcPr>
            <w:tcW w:w="2240" w:type="dxa"/>
            <w:shd w:val="clear" w:color="auto" w:fill="387990"/>
            <w:tcMar>
              <w:top w:w="58" w:type="dxa"/>
              <w:left w:w="58" w:type="dxa"/>
              <w:bottom w:w="58" w:type="dxa"/>
              <w:right w:w="58" w:type="dxa"/>
            </w:tcMar>
            <w:hideMark/>
          </w:tcPr>
          <w:p w14:paraId="5FC427B8" w14:textId="105939DE" w:rsidR="00794E39" w:rsidRPr="00496A5D" w:rsidRDefault="00794E39" w:rsidP="00496A5D">
            <w:pPr>
              <w:rPr>
                <w:rFonts w:eastAsia="Times New Roman" w:cs="Times New Roman"/>
                <w:color w:val="FFFFFF" w:themeColor="background1"/>
                <w:sz w:val="22"/>
                <w:szCs w:val="22"/>
              </w:rPr>
            </w:pPr>
            <w:r w:rsidRPr="00496A5D">
              <w:rPr>
                <w:rFonts w:eastAsia="Times New Roman"/>
                <w:b/>
                <w:bCs/>
                <w:iCs/>
                <w:color w:val="FFFFFF" w:themeColor="background1"/>
                <w:sz w:val="22"/>
                <w:szCs w:val="22"/>
              </w:rPr>
              <w:t>Group</w:t>
            </w:r>
          </w:p>
        </w:tc>
        <w:tc>
          <w:tcPr>
            <w:tcW w:w="7200" w:type="dxa"/>
            <w:shd w:val="clear" w:color="auto" w:fill="387990"/>
            <w:tcMar>
              <w:top w:w="58" w:type="dxa"/>
              <w:left w:w="58" w:type="dxa"/>
              <w:bottom w:w="58" w:type="dxa"/>
              <w:right w:w="58" w:type="dxa"/>
            </w:tcMar>
            <w:hideMark/>
          </w:tcPr>
          <w:p w14:paraId="0334B210" w14:textId="77777777" w:rsidR="00794E39" w:rsidRPr="00496A5D" w:rsidRDefault="00794E39" w:rsidP="00496A5D">
            <w:pPr>
              <w:rPr>
                <w:rFonts w:eastAsia="Times New Roman" w:cs="Times New Roman"/>
                <w:color w:val="FFFFFF" w:themeColor="background1"/>
                <w:sz w:val="22"/>
                <w:szCs w:val="22"/>
              </w:rPr>
            </w:pPr>
            <w:r w:rsidRPr="00496A5D">
              <w:rPr>
                <w:rFonts w:eastAsia="Times New Roman"/>
                <w:b/>
                <w:bCs/>
                <w:iCs/>
                <w:color w:val="FFFFFF" w:themeColor="background1"/>
                <w:sz w:val="22"/>
                <w:szCs w:val="22"/>
              </w:rPr>
              <w:t>Definition</w:t>
            </w:r>
          </w:p>
        </w:tc>
      </w:tr>
      <w:tr w:rsidR="00794E39" w:rsidRPr="00496A5D" w14:paraId="3D4627C1" w14:textId="77777777" w:rsidTr="00496A5D">
        <w:trPr>
          <w:trHeight w:val="2642"/>
        </w:trPr>
        <w:tc>
          <w:tcPr>
            <w:tcW w:w="2240" w:type="dxa"/>
            <w:tcMar>
              <w:top w:w="58" w:type="dxa"/>
              <w:left w:w="58" w:type="dxa"/>
              <w:bottom w:w="58" w:type="dxa"/>
              <w:right w:w="58" w:type="dxa"/>
            </w:tcMar>
            <w:hideMark/>
          </w:tcPr>
          <w:p w14:paraId="657E71CA" w14:textId="3C18D248" w:rsidR="00794E39" w:rsidRPr="00496A5D" w:rsidRDefault="00794E39" w:rsidP="00496A5D">
            <w:pPr>
              <w:rPr>
                <w:rFonts w:eastAsia="Times New Roman" w:cs="Times New Roman"/>
                <w:sz w:val="22"/>
                <w:szCs w:val="22"/>
              </w:rPr>
            </w:pPr>
            <w:r w:rsidRPr="00496A5D">
              <w:rPr>
                <w:rFonts w:eastAsia="Times New Roman"/>
                <w:b/>
                <w:bCs/>
                <w:sz w:val="22"/>
                <w:szCs w:val="22"/>
              </w:rPr>
              <w:t>Agricultural</w:t>
            </w:r>
            <w:r w:rsidR="00D61241" w:rsidRPr="00496A5D">
              <w:rPr>
                <w:rFonts w:eastAsia="Times New Roman"/>
                <w:b/>
                <w:bCs/>
                <w:sz w:val="22"/>
                <w:szCs w:val="22"/>
              </w:rPr>
              <w:t xml:space="preserve">, </w:t>
            </w:r>
            <w:r w:rsidRPr="00496A5D">
              <w:rPr>
                <w:rFonts w:eastAsia="Times New Roman"/>
                <w:b/>
                <w:bCs/>
                <w:sz w:val="22"/>
                <w:szCs w:val="22"/>
              </w:rPr>
              <w:t>livestock</w:t>
            </w:r>
            <w:r w:rsidR="00D61241" w:rsidRPr="00496A5D">
              <w:rPr>
                <w:rFonts w:eastAsia="Times New Roman"/>
                <w:b/>
                <w:bCs/>
                <w:sz w:val="22"/>
                <w:szCs w:val="22"/>
              </w:rPr>
              <w:t xml:space="preserve">, </w:t>
            </w:r>
            <w:r w:rsidRPr="00496A5D">
              <w:rPr>
                <w:rFonts w:eastAsia="Times New Roman"/>
                <w:b/>
                <w:bCs/>
                <w:sz w:val="22"/>
                <w:szCs w:val="22"/>
              </w:rPr>
              <w:t>fisheries producer’s group (including marketing groups)</w:t>
            </w:r>
          </w:p>
        </w:tc>
        <w:tc>
          <w:tcPr>
            <w:tcW w:w="7200" w:type="dxa"/>
            <w:tcMar>
              <w:top w:w="58" w:type="dxa"/>
              <w:left w:w="58" w:type="dxa"/>
              <w:bottom w:w="58" w:type="dxa"/>
              <w:right w:w="58" w:type="dxa"/>
            </w:tcMar>
            <w:hideMark/>
          </w:tcPr>
          <w:p w14:paraId="0FE68DCF" w14:textId="77777777" w:rsidR="0076739D" w:rsidRPr="009D46F9" w:rsidRDefault="00794E39" w:rsidP="00496A5D">
            <w:pPr>
              <w:rPr>
                <w:rFonts w:eastAsia="Times New Roman"/>
                <w:sz w:val="20"/>
                <w:szCs w:val="20"/>
              </w:rPr>
            </w:pPr>
            <w:r w:rsidRPr="009D46F9">
              <w:rPr>
                <w:rFonts w:eastAsia="Times New Roman"/>
                <w:sz w:val="20"/>
                <w:szCs w:val="20"/>
              </w:rPr>
              <w:t xml:space="preserve">Producer groups are formed by farmers who cultivate </w:t>
            </w:r>
            <w:r w:rsidR="007A58B3" w:rsidRPr="009D46F9">
              <w:rPr>
                <w:rFonts w:eastAsia="Times New Roman"/>
                <w:sz w:val="20"/>
                <w:szCs w:val="20"/>
              </w:rPr>
              <w:t xml:space="preserve">a </w:t>
            </w:r>
            <w:proofErr w:type="gramStart"/>
            <w:r w:rsidR="007A58B3" w:rsidRPr="009D46F9">
              <w:rPr>
                <w:rFonts w:eastAsia="Times New Roman"/>
                <w:sz w:val="20"/>
                <w:szCs w:val="20"/>
              </w:rPr>
              <w:t>particular commodity</w:t>
            </w:r>
            <w:proofErr w:type="gramEnd"/>
            <w:r w:rsidRPr="009D46F9">
              <w:rPr>
                <w:rFonts w:eastAsia="Times New Roman"/>
                <w:sz w:val="20"/>
                <w:szCs w:val="20"/>
              </w:rPr>
              <w:t xml:space="preserve"> and wish to </w:t>
            </w:r>
            <w:r w:rsidR="007A58B3" w:rsidRPr="009D46F9">
              <w:rPr>
                <w:rFonts w:eastAsia="Times New Roman"/>
                <w:sz w:val="20"/>
                <w:szCs w:val="20"/>
              </w:rPr>
              <w:t>act cooperatively to advance their group interests as they relate to production and marketing of the commodity</w:t>
            </w:r>
            <w:r w:rsidRPr="009D46F9">
              <w:rPr>
                <w:rFonts w:eastAsia="Times New Roman"/>
                <w:sz w:val="20"/>
                <w:szCs w:val="20"/>
              </w:rPr>
              <w:t>.</w:t>
            </w:r>
            <w:r w:rsidR="00143A16" w:rsidRPr="009D46F9">
              <w:rPr>
                <w:rFonts w:eastAsia="Times New Roman"/>
                <w:sz w:val="20"/>
                <w:szCs w:val="20"/>
              </w:rPr>
              <w:t xml:space="preserve"> </w:t>
            </w:r>
          </w:p>
          <w:p w14:paraId="3EE04865" w14:textId="1F8C56D0" w:rsidR="00794E39" w:rsidRPr="009D46F9" w:rsidRDefault="007A58B3" w:rsidP="00496A5D">
            <w:pPr>
              <w:rPr>
                <w:rFonts w:eastAsia="Times New Roman" w:cs="Times New Roman"/>
                <w:sz w:val="20"/>
                <w:szCs w:val="20"/>
              </w:rPr>
            </w:pPr>
            <w:r w:rsidRPr="009D46F9">
              <w:rPr>
                <w:rFonts w:eastAsia="Times New Roman"/>
                <w:sz w:val="20"/>
                <w:szCs w:val="20"/>
              </w:rPr>
              <w:t>These organizations are often</w:t>
            </w:r>
            <w:r w:rsidR="00794E39" w:rsidRPr="009D46F9">
              <w:rPr>
                <w:rFonts w:eastAsia="Times New Roman"/>
                <w:sz w:val="20"/>
                <w:szCs w:val="20"/>
              </w:rPr>
              <w:t xml:space="preserve"> independent, non-governmental, membership-based rural organizations of part</w:t>
            </w:r>
            <w:r w:rsidRPr="009D46F9">
              <w:rPr>
                <w:rFonts w:eastAsia="Times New Roman"/>
                <w:sz w:val="20"/>
                <w:szCs w:val="20"/>
              </w:rPr>
              <w:t>-</w:t>
            </w:r>
            <w:r w:rsidR="00794E39" w:rsidRPr="009D46F9">
              <w:rPr>
                <w:rFonts w:eastAsia="Times New Roman"/>
                <w:sz w:val="20"/>
                <w:szCs w:val="20"/>
              </w:rPr>
              <w:t xml:space="preserve"> or full</w:t>
            </w:r>
            <w:r w:rsidRPr="009D46F9">
              <w:rPr>
                <w:rFonts w:eastAsia="Times New Roman"/>
                <w:sz w:val="20"/>
                <w:szCs w:val="20"/>
              </w:rPr>
              <w:t>-</w:t>
            </w:r>
            <w:r w:rsidR="00794E39" w:rsidRPr="009D46F9">
              <w:rPr>
                <w:rFonts w:eastAsia="Times New Roman"/>
                <w:sz w:val="20"/>
                <w:szCs w:val="20"/>
              </w:rPr>
              <w:t>time self-employed smallholders and family farmers, pastoralists, artisanal fishers, landless people, women, small entrepreneurs and indigenous peoples. They range from formal groups covered by national legislation, such as cooperatives and national farmers</w:t>
            </w:r>
            <w:r w:rsidRPr="009D46F9">
              <w:rPr>
                <w:rFonts w:eastAsia="Times New Roman"/>
                <w:sz w:val="20"/>
                <w:szCs w:val="20"/>
              </w:rPr>
              <w:t>’</w:t>
            </w:r>
            <w:r w:rsidR="00794E39" w:rsidRPr="009D46F9">
              <w:rPr>
                <w:rFonts w:eastAsia="Times New Roman"/>
                <w:sz w:val="20"/>
                <w:szCs w:val="20"/>
              </w:rPr>
              <w:t xml:space="preserve"> unions, to looser self-help groupings and associations. </w:t>
            </w:r>
          </w:p>
        </w:tc>
      </w:tr>
      <w:tr w:rsidR="00794E39" w:rsidRPr="00496A5D" w14:paraId="5EFFAAF9" w14:textId="77777777" w:rsidTr="00496A5D">
        <w:trPr>
          <w:trHeight w:val="1139"/>
        </w:trPr>
        <w:tc>
          <w:tcPr>
            <w:tcW w:w="2240" w:type="dxa"/>
            <w:tcMar>
              <w:top w:w="58" w:type="dxa"/>
              <w:left w:w="58" w:type="dxa"/>
              <w:bottom w:w="58" w:type="dxa"/>
              <w:right w:w="58" w:type="dxa"/>
            </w:tcMar>
            <w:hideMark/>
          </w:tcPr>
          <w:p w14:paraId="476FE184" w14:textId="77777777" w:rsidR="00794E39" w:rsidRPr="00496A5D" w:rsidRDefault="00794E39" w:rsidP="00496A5D">
            <w:pPr>
              <w:rPr>
                <w:rFonts w:eastAsia="Times New Roman" w:cs="Times New Roman"/>
                <w:sz w:val="22"/>
                <w:szCs w:val="22"/>
              </w:rPr>
            </w:pPr>
            <w:r w:rsidRPr="00496A5D">
              <w:rPr>
                <w:rFonts w:eastAsia="Times New Roman"/>
                <w:b/>
                <w:bCs/>
                <w:sz w:val="22"/>
                <w:szCs w:val="22"/>
              </w:rPr>
              <w:t>Water users’ group</w:t>
            </w:r>
          </w:p>
        </w:tc>
        <w:tc>
          <w:tcPr>
            <w:tcW w:w="7200" w:type="dxa"/>
            <w:tcMar>
              <w:top w:w="58" w:type="dxa"/>
              <w:left w:w="58" w:type="dxa"/>
              <w:bottom w:w="58" w:type="dxa"/>
              <w:right w:w="58" w:type="dxa"/>
            </w:tcMar>
            <w:hideMark/>
          </w:tcPr>
          <w:p w14:paraId="2A2B6CF5" w14:textId="52F73272" w:rsidR="00794E39" w:rsidRPr="009D46F9" w:rsidRDefault="00794E39" w:rsidP="00496A5D">
            <w:pPr>
              <w:rPr>
                <w:rFonts w:eastAsia="Times New Roman" w:cs="Times New Roman"/>
                <w:sz w:val="20"/>
                <w:szCs w:val="20"/>
              </w:rPr>
            </w:pPr>
            <w:r w:rsidRPr="009D46F9">
              <w:rPr>
                <w:rFonts w:eastAsia="Times New Roman"/>
                <w:sz w:val="20"/>
                <w:szCs w:val="20"/>
              </w:rPr>
              <w:t xml:space="preserve">Water users’ groups are </w:t>
            </w:r>
            <w:r w:rsidR="0076739D" w:rsidRPr="009D46F9">
              <w:rPr>
                <w:rFonts w:eastAsia="Times New Roman"/>
                <w:sz w:val="20"/>
                <w:szCs w:val="20"/>
              </w:rPr>
              <w:t xml:space="preserve">composed </w:t>
            </w:r>
            <w:r w:rsidRPr="009D46F9">
              <w:rPr>
                <w:rFonts w:eastAsia="Times New Roman"/>
                <w:sz w:val="20"/>
                <w:szCs w:val="20"/>
              </w:rPr>
              <w:t>of water users, such as irrigators, who pool their financial, technical, material, and human resources for the operation and maintenance of a water system.</w:t>
            </w:r>
            <w:r w:rsidR="00143A16" w:rsidRPr="009D46F9">
              <w:rPr>
                <w:rFonts w:eastAsia="Times New Roman"/>
                <w:sz w:val="20"/>
                <w:szCs w:val="20"/>
              </w:rPr>
              <w:t xml:space="preserve"> </w:t>
            </w:r>
            <w:r w:rsidRPr="009D46F9">
              <w:rPr>
                <w:rFonts w:eastAsia="Times New Roman"/>
                <w:sz w:val="20"/>
                <w:szCs w:val="20"/>
              </w:rPr>
              <w:t>The groups collectively manage the water resource allocated to them, primarily during times of restriction.</w:t>
            </w:r>
          </w:p>
        </w:tc>
      </w:tr>
      <w:tr w:rsidR="00794E39" w:rsidRPr="00496A5D" w14:paraId="2C7F602C" w14:textId="77777777" w:rsidTr="00496A5D">
        <w:trPr>
          <w:trHeight w:val="1440"/>
        </w:trPr>
        <w:tc>
          <w:tcPr>
            <w:tcW w:w="2240" w:type="dxa"/>
            <w:tcMar>
              <w:top w:w="58" w:type="dxa"/>
              <w:left w:w="58" w:type="dxa"/>
              <w:bottom w:w="58" w:type="dxa"/>
              <w:right w:w="58" w:type="dxa"/>
            </w:tcMar>
            <w:hideMark/>
          </w:tcPr>
          <w:p w14:paraId="114F0699" w14:textId="77777777" w:rsidR="00794E39" w:rsidRPr="00496A5D" w:rsidRDefault="00794E39" w:rsidP="00496A5D">
            <w:pPr>
              <w:rPr>
                <w:rFonts w:eastAsia="Times New Roman" w:cs="Times New Roman"/>
                <w:sz w:val="22"/>
                <w:szCs w:val="22"/>
              </w:rPr>
            </w:pPr>
            <w:r w:rsidRPr="00496A5D">
              <w:rPr>
                <w:rFonts w:eastAsia="Times New Roman"/>
                <w:b/>
                <w:bCs/>
                <w:sz w:val="22"/>
                <w:szCs w:val="22"/>
              </w:rPr>
              <w:lastRenderedPageBreak/>
              <w:t>Forest users’ group</w:t>
            </w:r>
          </w:p>
        </w:tc>
        <w:tc>
          <w:tcPr>
            <w:tcW w:w="7200" w:type="dxa"/>
            <w:tcMar>
              <w:top w:w="58" w:type="dxa"/>
              <w:left w:w="58" w:type="dxa"/>
              <w:bottom w:w="58" w:type="dxa"/>
              <w:right w:w="58" w:type="dxa"/>
            </w:tcMar>
            <w:hideMark/>
          </w:tcPr>
          <w:p w14:paraId="1FBCE3E4" w14:textId="75B3B12C" w:rsidR="00D400C6" w:rsidRPr="009D46F9" w:rsidRDefault="00794E39" w:rsidP="00496A5D">
            <w:pPr>
              <w:rPr>
                <w:rFonts w:eastAsia="Times New Roman" w:cs="Times New Roman"/>
                <w:sz w:val="20"/>
                <w:szCs w:val="20"/>
              </w:rPr>
            </w:pPr>
            <w:r w:rsidRPr="009D46F9">
              <w:rPr>
                <w:rFonts w:eastAsia="Times New Roman"/>
                <w:sz w:val="20"/>
                <w:szCs w:val="20"/>
              </w:rPr>
              <w:t xml:space="preserve">The </w:t>
            </w:r>
            <w:r w:rsidR="00233F4C" w:rsidRPr="009D46F9">
              <w:rPr>
                <w:rFonts w:eastAsia="Times New Roman"/>
                <w:sz w:val="20"/>
                <w:szCs w:val="20"/>
              </w:rPr>
              <w:t>practice</w:t>
            </w:r>
            <w:r w:rsidRPr="009D46F9">
              <w:rPr>
                <w:rFonts w:eastAsia="Times New Roman"/>
                <w:sz w:val="20"/>
                <w:szCs w:val="20"/>
              </w:rPr>
              <w:t xml:space="preserve"> of community forestry </w:t>
            </w:r>
            <w:r w:rsidR="00233F4C" w:rsidRPr="009D46F9">
              <w:rPr>
                <w:rFonts w:eastAsia="Times New Roman"/>
                <w:sz w:val="20"/>
                <w:szCs w:val="20"/>
              </w:rPr>
              <w:t>is intended to</w:t>
            </w:r>
            <w:r w:rsidRPr="009D46F9">
              <w:rPr>
                <w:rFonts w:eastAsia="Times New Roman"/>
                <w:sz w:val="20"/>
                <w:szCs w:val="20"/>
              </w:rPr>
              <w:t xml:space="preserve"> ensure that forest resources remain sustainable and are available for the benefit of local people.</w:t>
            </w:r>
            <w:r w:rsidR="00143A16" w:rsidRPr="009D46F9">
              <w:rPr>
                <w:rFonts w:eastAsia="Times New Roman"/>
                <w:sz w:val="20"/>
                <w:szCs w:val="20"/>
              </w:rPr>
              <w:t xml:space="preserve"> </w:t>
            </w:r>
            <w:r w:rsidRPr="009D46F9">
              <w:rPr>
                <w:rFonts w:eastAsia="Times New Roman"/>
                <w:sz w:val="20"/>
                <w:szCs w:val="20"/>
              </w:rPr>
              <w:t>Forest user groups operate community forestry activities related to the protection, production and distribution of forest products.</w:t>
            </w:r>
            <w:r w:rsidR="00143A16" w:rsidRPr="009D46F9">
              <w:rPr>
                <w:rFonts w:eastAsia="Times New Roman"/>
                <w:sz w:val="20"/>
                <w:szCs w:val="20"/>
              </w:rPr>
              <w:t xml:space="preserve"> </w:t>
            </w:r>
            <w:r w:rsidRPr="009D46F9">
              <w:rPr>
                <w:rFonts w:eastAsia="Times New Roman"/>
                <w:sz w:val="20"/>
                <w:szCs w:val="20"/>
              </w:rPr>
              <w:t>The groups also may carry out activities for the protection and sustainable management of forest resources.</w:t>
            </w:r>
          </w:p>
        </w:tc>
      </w:tr>
      <w:tr w:rsidR="00794E39" w:rsidRPr="00496A5D" w14:paraId="29D89343" w14:textId="77777777" w:rsidTr="00496A5D">
        <w:trPr>
          <w:trHeight w:val="3029"/>
        </w:trPr>
        <w:tc>
          <w:tcPr>
            <w:tcW w:w="2240" w:type="dxa"/>
            <w:tcMar>
              <w:top w:w="58" w:type="dxa"/>
              <w:left w:w="58" w:type="dxa"/>
              <w:bottom w:w="58" w:type="dxa"/>
              <w:right w:w="58" w:type="dxa"/>
            </w:tcMar>
            <w:hideMark/>
          </w:tcPr>
          <w:p w14:paraId="2D993042" w14:textId="3C308DF0" w:rsidR="00794E39" w:rsidRPr="00496A5D" w:rsidRDefault="00794E39" w:rsidP="00496A5D">
            <w:pPr>
              <w:rPr>
                <w:rFonts w:eastAsia="Times New Roman" w:cs="Times New Roman"/>
                <w:sz w:val="22"/>
                <w:szCs w:val="22"/>
              </w:rPr>
            </w:pPr>
            <w:r w:rsidRPr="00496A5D">
              <w:rPr>
                <w:rFonts w:eastAsia="Times New Roman"/>
                <w:b/>
                <w:bCs/>
                <w:sz w:val="22"/>
                <w:szCs w:val="22"/>
              </w:rPr>
              <w:t>Credit or micro</w:t>
            </w:r>
            <w:r w:rsidR="0076739D" w:rsidRPr="00496A5D">
              <w:rPr>
                <w:rFonts w:eastAsia="Times New Roman"/>
                <w:b/>
                <w:bCs/>
                <w:sz w:val="22"/>
                <w:szCs w:val="22"/>
              </w:rPr>
              <w:t>finance group (including SACCOs, VSLAs, and merry-go-rounds</w:t>
            </w:r>
            <w:r w:rsidRPr="00496A5D">
              <w:rPr>
                <w:rFonts w:eastAsia="Times New Roman"/>
                <w:b/>
                <w:bCs/>
                <w:sz w:val="22"/>
                <w:szCs w:val="22"/>
              </w:rPr>
              <w:t>)</w:t>
            </w:r>
          </w:p>
        </w:tc>
        <w:tc>
          <w:tcPr>
            <w:tcW w:w="7200" w:type="dxa"/>
            <w:tcMar>
              <w:top w:w="58" w:type="dxa"/>
              <w:left w:w="58" w:type="dxa"/>
              <w:bottom w:w="58" w:type="dxa"/>
              <w:right w:w="58" w:type="dxa"/>
            </w:tcMar>
            <w:hideMark/>
          </w:tcPr>
          <w:p w14:paraId="68DD1743" w14:textId="77777777" w:rsidR="000725A5" w:rsidRPr="009D46F9" w:rsidRDefault="0090410D" w:rsidP="00496A5D">
            <w:pPr>
              <w:rPr>
                <w:rFonts w:eastAsia="Times New Roman"/>
                <w:sz w:val="20"/>
                <w:szCs w:val="20"/>
              </w:rPr>
            </w:pPr>
            <w:r w:rsidRPr="009D46F9">
              <w:rPr>
                <w:rFonts w:eastAsia="Times New Roman"/>
                <w:sz w:val="20"/>
                <w:szCs w:val="20"/>
              </w:rPr>
              <w:t>Microfinance is a source of financial services for entrepreneurs and small businesses lacking access to banking and related services. One mechanism for the delivery of these services includes group-based models, where several entrepreneurs come together to apply for loans and other services as a group.</w:t>
            </w:r>
            <w:r w:rsidR="000725A5" w:rsidRPr="009D46F9">
              <w:rPr>
                <w:rFonts w:eastAsia="Times New Roman"/>
                <w:sz w:val="20"/>
                <w:szCs w:val="20"/>
              </w:rPr>
              <w:t xml:space="preserve"> </w:t>
            </w:r>
          </w:p>
          <w:p w14:paraId="3C6EDAD1" w14:textId="77777777" w:rsidR="0076739D" w:rsidRPr="009D46F9" w:rsidRDefault="000725A5" w:rsidP="00496A5D">
            <w:pPr>
              <w:rPr>
                <w:rFonts w:eastAsia="Times New Roman"/>
                <w:sz w:val="20"/>
                <w:szCs w:val="20"/>
              </w:rPr>
            </w:pPr>
            <w:r w:rsidRPr="009D46F9">
              <w:rPr>
                <w:rFonts w:eastAsia="Times New Roman"/>
                <w:sz w:val="20"/>
                <w:szCs w:val="20"/>
              </w:rPr>
              <w:t>- SACCO</w:t>
            </w:r>
            <w:r w:rsidR="0076739D" w:rsidRPr="009D46F9">
              <w:rPr>
                <w:rFonts w:eastAsia="Times New Roman"/>
                <w:sz w:val="20"/>
                <w:szCs w:val="20"/>
              </w:rPr>
              <w:t>:</w:t>
            </w:r>
            <w:r w:rsidRPr="009D46F9">
              <w:rPr>
                <w:rFonts w:eastAsia="Times New Roman"/>
                <w:sz w:val="20"/>
                <w:szCs w:val="20"/>
              </w:rPr>
              <w:t xml:space="preserve"> </w:t>
            </w:r>
            <w:r w:rsidR="0076739D" w:rsidRPr="009D46F9">
              <w:rPr>
                <w:rFonts w:eastAsia="Times New Roman"/>
                <w:sz w:val="20"/>
                <w:szCs w:val="20"/>
              </w:rPr>
              <w:t>Savings a</w:t>
            </w:r>
            <w:r w:rsidRPr="009D46F9">
              <w:rPr>
                <w:rFonts w:eastAsia="Times New Roman"/>
                <w:sz w:val="20"/>
                <w:szCs w:val="20"/>
              </w:rPr>
              <w:t>nd Credit Co-operative</w:t>
            </w:r>
          </w:p>
          <w:p w14:paraId="393EFCE6" w14:textId="77777777" w:rsidR="00D400C6" w:rsidRPr="009D46F9" w:rsidRDefault="00D400C6" w:rsidP="00496A5D">
            <w:pPr>
              <w:rPr>
                <w:rFonts w:eastAsia="Times New Roman" w:cs="Times New Roman"/>
                <w:sz w:val="20"/>
                <w:szCs w:val="20"/>
              </w:rPr>
            </w:pPr>
            <w:r w:rsidRPr="009D46F9">
              <w:rPr>
                <w:rFonts w:eastAsia="Times New Roman" w:cs="Times New Roman"/>
                <w:sz w:val="20"/>
                <w:szCs w:val="20"/>
              </w:rPr>
              <w:t>- VSLA</w:t>
            </w:r>
            <w:r w:rsidR="0076739D" w:rsidRPr="009D46F9">
              <w:rPr>
                <w:rFonts w:eastAsia="Times New Roman" w:cs="Times New Roman"/>
                <w:sz w:val="20"/>
                <w:szCs w:val="20"/>
              </w:rPr>
              <w:t>:</w:t>
            </w:r>
            <w:r w:rsidRPr="009D46F9">
              <w:rPr>
                <w:rFonts w:eastAsia="Times New Roman" w:cs="Times New Roman"/>
                <w:sz w:val="20"/>
                <w:szCs w:val="20"/>
              </w:rPr>
              <w:t xml:space="preserve"> Village Savings and Loan</w:t>
            </w:r>
            <w:r w:rsidR="00AA0E07" w:rsidRPr="009D46F9">
              <w:rPr>
                <w:rFonts w:eastAsia="Times New Roman" w:cs="Times New Roman"/>
                <w:sz w:val="20"/>
                <w:szCs w:val="20"/>
              </w:rPr>
              <w:t xml:space="preserve"> Association</w:t>
            </w:r>
          </w:p>
          <w:p w14:paraId="5CD31BA6" w14:textId="7120C86A" w:rsidR="0076739D" w:rsidRPr="009D46F9" w:rsidRDefault="0076739D" w:rsidP="00496A5D">
            <w:pPr>
              <w:rPr>
                <w:rFonts w:eastAsia="Times New Roman" w:cs="Times New Roman"/>
                <w:sz w:val="20"/>
                <w:szCs w:val="20"/>
              </w:rPr>
            </w:pPr>
            <w:r w:rsidRPr="009D46F9">
              <w:rPr>
                <w:rFonts w:eastAsia="Times New Roman" w:cs="Times New Roman"/>
                <w:sz w:val="20"/>
                <w:szCs w:val="20"/>
              </w:rPr>
              <w:t>- Merry-go-round: a type of group-based microfinance in which members make weekly donations to a common pool of money from which members can take loans, and another weekly donation to a pool of money to be given to one member, who can use the money as their household needs dictate.</w:t>
            </w:r>
          </w:p>
        </w:tc>
      </w:tr>
      <w:tr w:rsidR="00794E39" w:rsidRPr="00496A5D" w14:paraId="554A1CB2" w14:textId="77777777" w:rsidTr="00496A5D">
        <w:trPr>
          <w:trHeight w:val="1679"/>
        </w:trPr>
        <w:tc>
          <w:tcPr>
            <w:tcW w:w="2240" w:type="dxa"/>
            <w:tcMar>
              <w:top w:w="58" w:type="dxa"/>
              <w:left w:w="58" w:type="dxa"/>
              <w:bottom w:w="58" w:type="dxa"/>
              <w:right w:w="58" w:type="dxa"/>
            </w:tcMar>
            <w:hideMark/>
          </w:tcPr>
          <w:p w14:paraId="749630A7" w14:textId="77777777" w:rsidR="00794E39" w:rsidRPr="00496A5D" w:rsidRDefault="00794E39" w:rsidP="00496A5D">
            <w:pPr>
              <w:rPr>
                <w:rFonts w:eastAsia="Times New Roman" w:cs="Times New Roman"/>
                <w:sz w:val="22"/>
                <w:szCs w:val="22"/>
              </w:rPr>
            </w:pPr>
            <w:r w:rsidRPr="00496A5D">
              <w:rPr>
                <w:rFonts w:eastAsia="Times New Roman"/>
                <w:b/>
                <w:bCs/>
                <w:sz w:val="22"/>
                <w:szCs w:val="22"/>
              </w:rPr>
              <w:t>Mutual help or insurance group (including burial societies)</w:t>
            </w:r>
          </w:p>
        </w:tc>
        <w:tc>
          <w:tcPr>
            <w:tcW w:w="7200" w:type="dxa"/>
            <w:tcMar>
              <w:top w:w="58" w:type="dxa"/>
              <w:left w:w="58" w:type="dxa"/>
              <w:bottom w:w="58" w:type="dxa"/>
              <w:right w:w="58" w:type="dxa"/>
            </w:tcMar>
            <w:hideMark/>
          </w:tcPr>
          <w:p w14:paraId="40D5632A" w14:textId="7AC7A827" w:rsidR="00794E39" w:rsidRPr="009D46F9" w:rsidRDefault="0090410D" w:rsidP="00496A5D">
            <w:pPr>
              <w:rPr>
                <w:rFonts w:eastAsia="Times New Roman" w:cs="Times New Roman"/>
                <w:sz w:val="20"/>
                <w:szCs w:val="20"/>
              </w:rPr>
            </w:pPr>
            <w:r w:rsidRPr="009D46F9">
              <w:rPr>
                <w:rFonts w:eastAsia="Times New Roman" w:cs="Times New Roman"/>
                <w:sz w:val="20"/>
                <w:szCs w:val="20"/>
              </w:rPr>
              <w:t>In the absence of public welfare or assistance, or access to private financial institutions, people may form various types of co-operative societies to supplement meager incomes. These include women’s self-help groups</w:t>
            </w:r>
            <w:r w:rsidR="000725A5" w:rsidRPr="009D46F9">
              <w:rPr>
                <w:rFonts w:eastAsia="Times New Roman" w:cs="Times New Roman"/>
                <w:sz w:val="20"/>
                <w:szCs w:val="20"/>
              </w:rPr>
              <w:t xml:space="preserve"> where participants pool their money, to be withdrawn when needed and then paid back.</w:t>
            </w:r>
            <w:r w:rsidR="00143A16" w:rsidRPr="009D46F9">
              <w:rPr>
                <w:rFonts w:eastAsia="Times New Roman" w:cs="Times New Roman"/>
                <w:sz w:val="20"/>
                <w:szCs w:val="20"/>
              </w:rPr>
              <w:t xml:space="preserve"> </w:t>
            </w:r>
            <w:r w:rsidR="000725A5" w:rsidRPr="009D46F9">
              <w:rPr>
                <w:rFonts w:eastAsia="Times New Roman" w:cs="Times New Roman"/>
                <w:sz w:val="20"/>
                <w:szCs w:val="20"/>
              </w:rPr>
              <w:t>They can also include</w:t>
            </w:r>
            <w:r w:rsidRPr="009D46F9">
              <w:rPr>
                <w:rFonts w:eastAsia="Times New Roman" w:cs="Times New Roman"/>
                <w:sz w:val="20"/>
                <w:szCs w:val="20"/>
              </w:rPr>
              <w:t xml:space="preserve"> burial societies</w:t>
            </w:r>
            <w:r w:rsidR="000725A5" w:rsidRPr="009D46F9">
              <w:rPr>
                <w:rFonts w:eastAsia="Times New Roman" w:cs="Times New Roman"/>
                <w:sz w:val="20"/>
                <w:szCs w:val="20"/>
              </w:rPr>
              <w:t>,</w:t>
            </w:r>
            <w:r w:rsidRPr="009D46F9">
              <w:rPr>
                <w:rFonts w:eastAsia="Times New Roman" w:cs="Times New Roman"/>
                <w:sz w:val="20"/>
                <w:szCs w:val="20"/>
              </w:rPr>
              <w:t xml:space="preserve"> which help provide financing for the cost of burials.</w:t>
            </w:r>
          </w:p>
        </w:tc>
      </w:tr>
      <w:tr w:rsidR="00794E39" w:rsidRPr="00496A5D" w14:paraId="5590D1B6" w14:textId="77777777" w:rsidTr="009D46F9">
        <w:trPr>
          <w:trHeight w:val="2263"/>
        </w:trPr>
        <w:tc>
          <w:tcPr>
            <w:tcW w:w="2240" w:type="dxa"/>
            <w:tcMar>
              <w:top w:w="58" w:type="dxa"/>
              <w:left w:w="58" w:type="dxa"/>
              <w:bottom w:w="58" w:type="dxa"/>
              <w:right w:w="58" w:type="dxa"/>
            </w:tcMar>
            <w:hideMark/>
          </w:tcPr>
          <w:p w14:paraId="173BBBB9" w14:textId="77777777" w:rsidR="00794E39" w:rsidRPr="00496A5D" w:rsidRDefault="00794E39" w:rsidP="00496A5D">
            <w:pPr>
              <w:rPr>
                <w:rFonts w:eastAsia="Times New Roman" w:cs="Times New Roman"/>
                <w:sz w:val="22"/>
                <w:szCs w:val="22"/>
              </w:rPr>
            </w:pPr>
            <w:r w:rsidRPr="00496A5D">
              <w:rPr>
                <w:rFonts w:eastAsia="Times New Roman"/>
                <w:b/>
                <w:bCs/>
                <w:sz w:val="22"/>
                <w:szCs w:val="22"/>
              </w:rPr>
              <w:t>Trade and business association</w:t>
            </w:r>
          </w:p>
        </w:tc>
        <w:tc>
          <w:tcPr>
            <w:tcW w:w="7200" w:type="dxa"/>
            <w:tcMar>
              <w:top w:w="58" w:type="dxa"/>
              <w:left w:w="58" w:type="dxa"/>
              <w:bottom w:w="58" w:type="dxa"/>
              <w:right w:w="58" w:type="dxa"/>
            </w:tcMar>
            <w:hideMark/>
          </w:tcPr>
          <w:p w14:paraId="22D8B914" w14:textId="77777777" w:rsidR="0076739D" w:rsidRPr="009D46F9" w:rsidRDefault="00794E39" w:rsidP="00496A5D">
            <w:pPr>
              <w:rPr>
                <w:rFonts w:eastAsia="Times New Roman"/>
                <w:sz w:val="20"/>
                <w:szCs w:val="20"/>
              </w:rPr>
            </w:pPr>
            <w:r w:rsidRPr="009D46F9">
              <w:rPr>
                <w:rFonts w:eastAsia="Times New Roman"/>
                <w:sz w:val="20"/>
                <w:szCs w:val="20"/>
              </w:rPr>
              <w:t>A trade association, also known as an industry trade group, business association or sector association, is an organization founded and funded by businesses that operate in a specific industry.</w:t>
            </w:r>
            <w:r w:rsidR="00143A16" w:rsidRPr="009D46F9">
              <w:rPr>
                <w:rFonts w:eastAsia="Times New Roman"/>
                <w:sz w:val="20"/>
                <w:szCs w:val="20"/>
              </w:rPr>
              <w:t xml:space="preserve"> </w:t>
            </w:r>
          </w:p>
          <w:p w14:paraId="699D60A0" w14:textId="22FB6EDC" w:rsidR="00794E39" w:rsidRPr="009D46F9" w:rsidRDefault="00794E39" w:rsidP="00496A5D">
            <w:pPr>
              <w:rPr>
                <w:rFonts w:eastAsia="Times New Roman" w:cs="Times New Roman"/>
                <w:sz w:val="20"/>
                <w:szCs w:val="20"/>
              </w:rPr>
            </w:pPr>
            <w:r w:rsidRPr="009D46F9">
              <w:rPr>
                <w:rFonts w:eastAsia="Times New Roman"/>
                <w:sz w:val="20"/>
                <w:szCs w:val="20"/>
              </w:rPr>
              <w:t xml:space="preserve">An industry trade association participates in public relations activities such as advertising, education, political donations, lobbying and publishing, but its </w:t>
            </w:r>
            <w:proofErr w:type="gramStart"/>
            <w:r w:rsidRPr="009D46F9">
              <w:rPr>
                <w:rFonts w:eastAsia="Times New Roman"/>
                <w:sz w:val="20"/>
                <w:szCs w:val="20"/>
              </w:rPr>
              <w:t>main focus</w:t>
            </w:r>
            <w:proofErr w:type="gramEnd"/>
            <w:r w:rsidRPr="009D46F9">
              <w:rPr>
                <w:rFonts w:eastAsia="Times New Roman"/>
                <w:sz w:val="20"/>
                <w:szCs w:val="20"/>
              </w:rPr>
              <w:t xml:space="preserve"> is collaboration between companies</w:t>
            </w:r>
            <w:r w:rsidR="00233F4C" w:rsidRPr="009D46F9">
              <w:rPr>
                <w:rFonts w:eastAsia="Times New Roman"/>
                <w:sz w:val="20"/>
                <w:szCs w:val="20"/>
              </w:rPr>
              <w:t xml:space="preserve"> to promote</w:t>
            </w:r>
            <w:r w:rsidRPr="009D46F9">
              <w:rPr>
                <w:rFonts w:eastAsia="Times New Roman"/>
                <w:sz w:val="20"/>
                <w:szCs w:val="20"/>
              </w:rPr>
              <w:t xml:space="preserve"> the business interests of their members. By combining their voices under one banner, companies are better able to establish a strong and unified presence and effectively protect their shared interests.</w:t>
            </w:r>
          </w:p>
        </w:tc>
      </w:tr>
      <w:tr w:rsidR="00794E39" w:rsidRPr="00496A5D" w14:paraId="148717ED" w14:textId="77777777" w:rsidTr="00496A5D">
        <w:trPr>
          <w:trHeight w:val="1319"/>
        </w:trPr>
        <w:tc>
          <w:tcPr>
            <w:tcW w:w="2240" w:type="dxa"/>
            <w:tcMar>
              <w:top w:w="58" w:type="dxa"/>
              <w:left w:w="58" w:type="dxa"/>
              <w:bottom w:w="58" w:type="dxa"/>
              <w:right w:w="58" w:type="dxa"/>
            </w:tcMar>
            <w:hideMark/>
          </w:tcPr>
          <w:p w14:paraId="2FCA0910" w14:textId="77777777" w:rsidR="00794E39" w:rsidRPr="00496A5D" w:rsidRDefault="00794E39" w:rsidP="00496A5D">
            <w:pPr>
              <w:rPr>
                <w:rFonts w:eastAsia="Times New Roman" w:cs="Times New Roman"/>
                <w:sz w:val="22"/>
                <w:szCs w:val="22"/>
              </w:rPr>
            </w:pPr>
            <w:r w:rsidRPr="00496A5D">
              <w:rPr>
                <w:rFonts w:eastAsia="Times New Roman"/>
                <w:b/>
                <w:bCs/>
                <w:sz w:val="22"/>
                <w:szCs w:val="22"/>
              </w:rPr>
              <w:t>Civic groups (improving community) or charitable group (helping others)</w:t>
            </w:r>
          </w:p>
        </w:tc>
        <w:tc>
          <w:tcPr>
            <w:tcW w:w="7200" w:type="dxa"/>
            <w:tcMar>
              <w:top w:w="58" w:type="dxa"/>
              <w:left w:w="58" w:type="dxa"/>
              <w:bottom w:w="58" w:type="dxa"/>
              <w:right w:w="58" w:type="dxa"/>
            </w:tcMar>
            <w:hideMark/>
          </w:tcPr>
          <w:p w14:paraId="74CA6B66" w14:textId="6CE1B3B9" w:rsidR="00794E39" w:rsidRPr="009D46F9" w:rsidRDefault="00794E39" w:rsidP="00496A5D">
            <w:pPr>
              <w:rPr>
                <w:rFonts w:eastAsia="Times New Roman" w:cs="Times New Roman"/>
                <w:sz w:val="20"/>
                <w:szCs w:val="20"/>
              </w:rPr>
            </w:pPr>
            <w:r w:rsidRPr="009D46F9">
              <w:rPr>
                <w:rFonts w:eastAsia="Times New Roman"/>
                <w:sz w:val="20"/>
                <w:szCs w:val="20"/>
              </w:rPr>
              <w:t xml:space="preserve">Civic groups are comprised of people who </w:t>
            </w:r>
            <w:proofErr w:type="gramStart"/>
            <w:r w:rsidRPr="009D46F9">
              <w:rPr>
                <w:rFonts w:eastAsia="Times New Roman"/>
                <w:sz w:val="20"/>
                <w:szCs w:val="20"/>
              </w:rPr>
              <w:t>join together</w:t>
            </w:r>
            <w:proofErr w:type="gramEnd"/>
            <w:r w:rsidRPr="009D46F9">
              <w:rPr>
                <w:rFonts w:eastAsia="Times New Roman"/>
                <w:sz w:val="20"/>
                <w:szCs w:val="20"/>
              </w:rPr>
              <w:t xml:space="preserve"> to network with each other to provide a service or services to their community.</w:t>
            </w:r>
            <w:r w:rsidR="00143A16" w:rsidRPr="009D46F9">
              <w:rPr>
                <w:rFonts w:eastAsia="Times New Roman"/>
                <w:sz w:val="20"/>
                <w:szCs w:val="20"/>
              </w:rPr>
              <w:t xml:space="preserve"> </w:t>
            </w:r>
            <w:r w:rsidRPr="009D46F9">
              <w:rPr>
                <w:rFonts w:eastAsia="Times New Roman"/>
                <w:sz w:val="20"/>
                <w:szCs w:val="20"/>
              </w:rPr>
              <w:t>Some examples are charities, foundations, social welfare or advocacy groups, professional/trade associations, and religious organizations.</w:t>
            </w:r>
          </w:p>
        </w:tc>
      </w:tr>
      <w:tr w:rsidR="00794E39" w:rsidRPr="00496A5D" w14:paraId="39F4B294" w14:textId="77777777" w:rsidTr="00496A5D">
        <w:trPr>
          <w:trHeight w:val="1058"/>
        </w:trPr>
        <w:tc>
          <w:tcPr>
            <w:tcW w:w="2240" w:type="dxa"/>
            <w:tcMar>
              <w:top w:w="58" w:type="dxa"/>
              <w:left w:w="58" w:type="dxa"/>
              <w:bottom w:w="58" w:type="dxa"/>
              <w:right w:w="58" w:type="dxa"/>
            </w:tcMar>
            <w:hideMark/>
          </w:tcPr>
          <w:p w14:paraId="1DAD99EB" w14:textId="77777777" w:rsidR="00794E39" w:rsidRPr="00496A5D" w:rsidRDefault="00794E39" w:rsidP="00496A5D">
            <w:pPr>
              <w:rPr>
                <w:rFonts w:eastAsia="Times New Roman" w:cs="Times New Roman"/>
                <w:sz w:val="22"/>
                <w:szCs w:val="22"/>
              </w:rPr>
            </w:pPr>
            <w:r w:rsidRPr="00496A5D">
              <w:rPr>
                <w:rFonts w:eastAsia="Times New Roman"/>
                <w:b/>
                <w:bCs/>
                <w:sz w:val="22"/>
                <w:szCs w:val="22"/>
              </w:rPr>
              <w:t>Local government</w:t>
            </w:r>
          </w:p>
        </w:tc>
        <w:tc>
          <w:tcPr>
            <w:tcW w:w="7200" w:type="dxa"/>
            <w:tcMar>
              <w:top w:w="58" w:type="dxa"/>
              <w:left w:w="58" w:type="dxa"/>
              <w:bottom w:w="58" w:type="dxa"/>
              <w:right w:w="58" w:type="dxa"/>
            </w:tcMar>
            <w:hideMark/>
          </w:tcPr>
          <w:p w14:paraId="27F69667" w14:textId="21D25AFE" w:rsidR="00794E39" w:rsidRPr="009D46F9" w:rsidRDefault="00794E39" w:rsidP="00496A5D">
            <w:pPr>
              <w:rPr>
                <w:rFonts w:eastAsia="Times New Roman" w:cs="Times New Roman"/>
                <w:sz w:val="20"/>
                <w:szCs w:val="20"/>
              </w:rPr>
            </w:pPr>
            <w:r w:rsidRPr="009D46F9">
              <w:rPr>
                <w:rFonts w:eastAsia="Times New Roman"/>
                <w:sz w:val="20"/>
                <w:szCs w:val="20"/>
              </w:rPr>
              <w:t xml:space="preserve">Local government is a form of public administration </w:t>
            </w:r>
            <w:r w:rsidR="0076739D" w:rsidRPr="009D46F9">
              <w:rPr>
                <w:rFonts w:eastAsia="Times New Roman"/>
                <w:sz w:val="20"/>
                <w:szCs w:val="20"/>
              </w:rPr>
              <w:t xml:space="preserve">that </w:t>
            </w:r>
            <w:r w:rsidR="00233F4C" w:rsidRPr="009D46F9">
              <w:rPr>
                <w:rFonts w:eastAsia="Times New Roman"/>
                <w:sz w:val="20"/>
                <w:szCs w:val="20"/>
              </w:rPr>
              <w:t>usually</w:t>
            </w:r>
            <w:r w:rsidRPr="009D46F9">
              <w:rPr>
                <w:rFonts w:eastAsia="Times New Roman"/>
                <w:sz w:val="20"/>
                <w:szCs w:val="20"/>
              </w:rPr>
              <w:t xml:space="preserve"> exists as the lowest tier of administration within a given state.</w:t>
            </w:r>
            <w:r w:rsidR="00143A16" w:rsidRPr="009D46F9">
              <w:rPr>
                <w:rFonts w:eastAsia="Times New Roman"/>
                <w:sz w:val="20"/>
                <w:szCs w:val="20"/>
              </w:rPr>
              <w:t xml:space="preserve"> </w:t>
            </w:r>
            <w:r w:rsidRPr="009D46F9">
              <w:rPr>
                <w:rFonts w:eastAsia="Times New Roman"/>
                <w:sz w:val="20"/>
                <w:szCs w:val="20"/>
              </w:rPr>
              <w:t xml:space="preserve">Local governments generally act within powers delegated to them by legislation or directives of the higher level of government. </w:t>
            </w:r>
          </w:p>
        </w:tc>
      </w:tr>
      <w:tr w:rsidR="00794E39" w:rsidRPr="00496A5D" w14:paraId="78C037FF" w14:textId="77777777" w:rsidTr="00496A5D">
        <w:trPr>
          <w:trHeight w:val="599"/>
        </w:trPr>
        <w:tc>
          <w:tcPr>
            <w:tcW w:w="2240" w:type="dxa"/>
            <w:tcMar>
              <w:top w:w="58" w:type="dxa"/>
              <w:left w:w="58" w:type="dxa"/>
              <w:bottom w:w="58" w:type="dxa"/>
              <w:right w:w="58" w:type="dxa"/>
            </w:tcMar>
            <w:hideMark/>
          </w:tcPr>
          <w:p w14:paraId="7B73A457" w14:textId="77777777" w:rsidR="00794E39" w:rsidRPr="00496A5D" w:rsidRDefault="00794E39" w:rsidP="00496A5D">
            <w:pPr>
              <w:rPr>
                <w:rFonts w:eastAsia="Times New Roman" w:cs="Times New Roman"/>
                <w:sz w:val="22"/>
                <w:szCs w:val="22"/>
              </w:rPr>
            </w:pPr>
            <w:r w:rsidRPr="00496A5D">
              <w:rPr>
                <w:rFonts w:eastAsia="Times New Roman"/>
                <w:b/>
                <w:bCs/>
                <w:sz w:val="22"/>
                <w:szCs w:val="22"/>
              </w:rPr>
              <w:t>Religious group</w:t>
            </w:r>
          </w:p>
        </w:tc>
        <w:tc>
          <w:tcPr>
            <w:tcW w:w="7200" w:type="dxa"/>
            <w:tcMar>
              <w:top w:w="58" w:type="dxa"/>
              <w:left w:w="58" w:type="dxa"/>
              <w:bottom w:w="58" w:type="dxa"/>
              <w:right w:w="58" w:type="dxa"/>
            </w:tcMar>
            <w:hideMark/>
          </w:tcPr>
          <w:p w14:paraId="1E748FE0" w14:textId="77777777" w:rsidR="00794E39" w:rsidRPr="009D46F9" w:rsidRDefault="00794E39" w:rsidP="00496A5D">
            <w:pPr>
              <w:rPr>
                <w:rFonts w:eastAsia="Times New Roman" w:cs="Times New Roman"/>
                <w:sz w:val="20"/>
                <w:szCs w:val="20"/>
              </w:rPr>
            </w:pPr>
            <w:r w:rsidRPr="009D46F9">
              <w:rPr>
                <w:rFonts w:eastAsia="Times New Roman"/>
                <w:sz w:val="20"/>
                <w:szCs w:val="20"/>
              </w:rPr>
              <w:t>A religious group is formed by a set of individuals who</w:t>
            </w:r>
            <w:r w:rsidR="00233F4C" w:rsidRPr="009D46F9">
              <w:rPr>
                <w:rFonts w:eastAsia="Times New Roman"/>
                <w:sz w:val="20"/>
                <w:szCs w:val="20"/>
              </w:rPr>
              <w:t xml:space="preserve"> </w:t>
            </w:r>
            <w:r w:rsidRPr="009D46F9">
              <w:rPr>
                <w:rFonts w:eastAsia="Times New Roman"/>
                <w:sz w:val="20"/>
                <w:szCs w:val="20"/>
              </w:rPr>
              <w:t>s</w:t>
            </w:r>
            <w:r w:rsidR="00233F4C" w:rsidRPr="009D46F9">
              <w:rPr>
                <w:rFonts w:eastAsia="Times New Roman"/>
                <w:sz w:val="20"/>
                <w:szCs w:val="20"/>
              </w:rPr>
              <w:t>har</w:t>
            </w:r>
            <w:r w:rsidRPr="009D46F9">
              <w:rPr>
                <w:rFonts w:eastAsia="Times New Roman"/>
                <w:sz w:val="20"/>
                <w:szCs w:val="20"/>
              </w:rPr>
              <w:t>e</w:t>
            </w:r>
            <w:r w:rsidR="00233F4C" w:rsidRPr="009D46F9">
              <w:rPr>
                <w:rFonts w:eastAsia="Times New Roman"/>
                <w:sz w:val="20"/>
                <w:szCs w:val="20"/>
              </w:rPr>
              <w:t xml:space="preserve"> an</w:t>
            </w:r>
            <w:r w:rsidRPr="009D46F9">
              <w:rPr>
                <w:rFonts w:eastAsia="Times New Roman"/>
                <w:sz w:val="20"/>
                <w:szCs w:val="20"/>
              </w:rPr>
              <w:t xml:space="preserve"> identity in terms of common religious creed, beliefs, doctrines, practices, or rituals.</w:t>
            </w:r>
          </w:p>
        </w:tc>
      </w:tr>
      <w:tr w:rsidR="00794E39" w:rsidRPr="00496A5D" w14:paraId="713C57E0" w14:textId="77777777" w:rsidTr="00496A5D">
        <w:trPr>
          <w:trHeight w:val="572"/>
        </w:trPr>
        <w:tc>
          <w:tcPr>
            <w:tcW w:w="2240" w:type="dxa"/>
            <w:tcMar>
              <w:top w:w="58" w:type="dxa"/>
              <w:left w:w="58" w:type="dxa"/>
              <w:bottom w:w="58" w:type="dxa"/>
              <w:right w:w="58" w:type="dxa"/>
            </w:tcMar>
            <w:hideMark/>
          </w:tcPr>
          <w:p w14:paraId="0131379D" w14:textId="78C7D14D" w:rsidR="00794E39" w:rsidRPr="00496A5D" w:rsidRDefault="00794E39" w:rsidP="00496A5D">
            <w:pPr>
              <w:rPr>
                <w:rFonts w:eastAsia="Times New Roman" w:cs="Times New Roman"/>
                <w:sz w:val="22"/>
                <w:szCs w:val="22"/>
              </w:rPr>
            </w:pPr>
            <w:proofErr w:type="gramStart"/>
            <w:r w:rsidRPr="00496A5D">
              <w:rPr>
                <w:rFonts w:eastAsia="Times New Roman"/>
                <w:b/>
                <w:bCs/>
                <w:sz w:val="22"/>
                <w:szCs w:val="22"/>
              </w:rPr>
              <w:lastRenderedPageBreak/>
              <w:t>Other</w:t>
            </w:r>
            <w:proofErr w:type="gramEnd"/>
            <w:r w:rsidRPr="00496A5D">
              <w:rPr>
                <w:rFonts w:eastAsia="Times New Roman"/>
                <w:b/>
                <w:bCs/>
                <w:sz w:val="22"/>
                <w:szCs w:val="22"/>
              </w:rPr>
              <w:t xml:space="preserve"> women’s group</w:t>
            </w:r>
            <w:r w:rsidR="00B76F90" w:rsidRPr="00496A5D">
              <w:rPr>
                <w:rFonts w:eastAsia="Times New Roman"/>
                <w:b/>
                <w:bCs/>
                <w:sz w:val="22"/>
                <w:szCs w:val="22"/>
              </w:rPr>
              <w:t>*</w:t>
            </w:r>
            <w:r w:rsidRPr="00496A5D">
              <w:rPr>
                <w:rFonts w:eastAsia="Times New Roman"/>
                <w:b/>
                <w:bCs/>
                <w:sz w:val="22"/>
                <w:szCs w:val="22"/>
              </w:rPr>
              <w:t xml:space="preserve"> </w:t>
            </w:r>
          </w:p>
        </w:tc>
        <w:tc>
          <w:tcPr>
            <w:tcW w:w="7200" w:type="dxa"/>
            <w:tcMar>
              <w:top w:w="58" w:type="dxa"/>
              <w:left w:w="58" w:type="dxa"/>
              <w:bottom w:w="58" w:type="dxa"/>
              <w:right w:w="58" w:type="dxa"/>
            </w:tcMar>
            <w:hideMark/>
          </w:tcPr>
          <w:p w14:paraId="582F2CD1" w14:textId="5A98FF78" w:rsidR="00794E39" w:rsidRPr="009D46F9" w:rsidRDefault="00794E39" w:rsidP="00496A5D">
            <w:pPr>
              <w:rPr>
                <w:rFonts w:eastAsia="Times New Roman"/>
                <w:sz w:val="20"/>
                <w:szCs w:val="20"/>
              </w:rPr>
            </w:pPr>
            <w:r w:rsidRPr="009D46F9">
              <w:rPr>
                <w:rFonts w:eastAsia="Times New Roman"/>
                <w:sz w:val="20"/>
                <w:szCs w:val="20"/>
              </w:rPr>
              <w:t>Women’s groups are formed by women who are brought together</w:t>
            </w:r>
            <w:r w:rsidR="00233F4C" w:rsidRPr="009D46F9">
              <w:rPr>
                <w:rFonts w:eastAsia="Times New Roman"/>
                <w:sz w:val="20"/>
                <w:szCs w:val="20"/>
              </w:rPr>
              <w:t xml:space="preserve"> by common social standards</w:t>
            </w:r>
            <w:r w:rsidRPr="009D46F9">
              <w:rPr>
                <w:rFonts w:eastAsia="Times New Roman"/>
                <w:sz w:val="20"/>
                <w:szCs w:val="20"/>
              </w:rPr>
              <w:t>.</w:t>
            </w:r>
            <w:r w:rsidR="00143A16" w:rsidRPr="009D46F9">
              <w:rPr>
                <w:rFonts w:eastAsia="Times New Roman"/>
                <w:sz w:val="20"/>
                <w:szCs w:val="20"/>
              </w:rPr>
              <w:t xml:space="preserve"> </w:t>
            </w:r>
            <w:r w:rsidRPr="009D46F9">
              <w:rPr>
                <w:rFonts w:eastAsia="Times New Roman"/>
                <w:sz w:val="20"/>
                <w:szCs w:val="20"/>
              </w:rPr>
              <w:t>Such groups may meet to network and to discuss and share personal or professional interests and goals.</w:t>
            </w:r>
          </w:p>
          <w:p w14:paraId="24D74344" w14:textId="77777777" w:rsidR="00E348B7" w:rsidRPr="009D46F9" w:rsidRDefault="00E348B7" w:rsidP="00496A5D">
            <w:pPr>
              <w:rPr>
                <w:rFonts w:eastAsia="Times New Roman" w:cs="Times New Roman"/>
                <w:sz w:val="20"/>
                <w:szCs w:val="20"/>
              </w:rPr>
            </w:pPr>
            <w:r w:rsidRPr="009D46F9">
              <w:rPr>
                <w:rFonts w:eastAsia="Times New Roman"/>
                <w:sz w:val="20"/>
                <w:szCs w:val="20"/>
              </w:rPr>
              <w:t>Note: Only classify a respondent as a participant if this “other women’s group” does not have the same objectives as another group listed in this table.</w:t>
            </w:r>
          </w:p>
        </w:tc>
      </w:tr>
    </w:tbl>
    <w:p w14:paraId="330413DA" w14:textId="0CCE2722" w:rsidR="00794E39" w:rsidRPr="00496A5D" w:rsidRDefault="00B76F90" w:rsidP="00B76F90">
      <w:pPr>
        <w:rPr>
          <w:sz w:val="18"/>
          <w:szCs w:val="18"/>
        </w:rPr>
      </w:pPr>
      <w:r w:rsidRPr="00496A5D">
        <w:rPr>
          <w:sz w:val="18"/>
          <w:szCs w:val="18"/>
        </w:rPr>
        <w:t>*</w:t>
      </w:r>
      <w:r w:rsidRPr="00496A5D">
        <w:rPr>
          <w:i/>
          <w:sz w:val="18"/>
          <w:szCs w:val="18"/>
        </w:rPr>
        <w:t>Other women’s group is not a membership group in the sub-module, 6.3B</w:t>
      </w:r>
      <w:r w:rsidR="00A915AF" w:rsidRPr="00496A5D">
        <w:rPr>
          <w:i/>
          <w:sz w:val="18"/>
          <w:szCs w:val="18"/>
        </w:rPr>
        <w:t xml:space="preserve"> </w:t>
      </w:r>
      <w:r w:rsidRPr="00496A5D">
        <w:rPr>
          <w:i/>
          <w:sz w:val="18"/>
          <w:szCs w:val="18"/>
        </w:rPr>
        <w:t>(M) for the primary male decisionmaker.</w:t>
      </w:r>
    </w:p>
    <w:p w14:paraId="73F8C177" w14:textId="30737D7E" w:rsidR="008140BF" w:rsidRDefault="008140BF" w:rsidP="00496A5D">
      <w:pPr>
        <w:pStyle w:val="Heading4"/>
      </w:pPr>
      <w:r w:rsidRPr="00815395">
        <w:t xml:space="preserve">Item </w:t>
      </w:r>
      <w:r w:rsidR="0077673D">
        <w:t>6.404</w:t>
      </w:r>
      <w:r w:rsidR="00496A5D">
        <w:t>,</w:t>
      </w:r>
      <w:r w:rsidRPr="00815395">
        <w:t xml:space="preserve"> </w:t>
      </w:r>
      <w:r w:rsidR="0048466A">
        <w:t>“</w:t>
      </w:r>
      <w:r w:rsidRPr="00815395">
        <w:t>Is there a [GROUP] in your community?</w:t>
      </w:r>
      <w:r w:rsidR="0048466A">
        <w:t>”</w:t>
      </w:r>
    </w:p>
    <w:p w14:paraId="2922F009" w14:textId="17F78BBB" w:rsidR="008140BF" w:rsidRPr="00815395" w:rsidRDefault="00BA4227" w:rsidP="00BA4227">
      <w:pPr>
        <w:pStyle w:val="BodyText0"/>
      </w:pPr>
      <w:r>
        <w:rPr>
          <w:b/>
        </w:rPr>
        <w:t>Purpose:</w:t>
      </w:r>
      <w:r w:rsidR="008140BF" w:rsidRPr="00815395">
        <w:t xml:space="preserve"> to collect information about the respondent’s knowledge of different groups or organizations in the community.</w:t>
      </w:r>
      <w:r w:rsidR="00143A16">
        <w:t xml:space="preserve"> </w:t>
      </w:r>
      <w:r w:rsidR="00204236">
        <w:t>These include both formal and informal groups.</w:t>
      </w:r>
    </w:p>
    <w:p w14:paraId="0DD9D720" w14:textId="123A6357" w:rsidR="001825A2" w:rsidRPr="00815395" w:rsidRDefault="001825A2" w:rsidP="00BA4227">
      <w:pPr>
        <w:pStyle w:val="BodyText0"/>
      </w:pPr>
      <w:r>
        <w:t xml:space="preserve">Ask the </w:t>
      </w:r>
      <w:r w:rsidR="00523B80">
        <w:t>question</w:t>
      </w:r>
      <w:r>
        <w:t xml:space="preserve"> using the name of the community group and record the response. </w:t>
      </w:r>
      <w:r w:rsidR="00F27201">
        <w:t xml:space="preserve">If </w:t>
      </w:r>
      <w:r>
        <w:t xml:space="preserve">the response is </w:t>
      </w:r>
      <w:r w:rsidR="00F27201">
        <w:t>‘NO’ or ‘DON’T KNOW,’ skip to the next group category or continue to Sub-Module 6.5A if the last group category.</w:t>
      </w:r>
      <w:r w:rsidR="00143A16">
        <w:t xml:space="preserve"> </w:t>
      </w:r>
      <w:r>
        <w:t>For group category K, i</w:t>
      </w:r>
      <w:r w:rsidRPr="00815395">
        <w:t xml:space="preserve">f the respondent names any other group or organization, specify the type </w:t>
      </w:r>
      <w:r>
        <w:t>of group in the corresponding field</w:t>
      </w:r>
      <w:r w:rsidRPr="00815395">
        <w:rPr>
          <w:lang w:val="en"/>
        </w:rPr>
        <w:t>.</w:t>
      </w:r>
      <w:r>
        <w:rPr>
          <w:lang w:val="en"/>
        </w:rPr>
        <w:t xml:space="preserve"> </w:t>
      </w:r>
    </w:p>
    <w:p w14:paraId="429CD7A0" w14:textId="6CB55F05" w:rsidR="008140BF" w:rsidRDefault="008140BF" w:rsidP="00496A5D">
      <w:pPr>
        <w:pStyle w:val="Heading4"/>
      </w:pPr>
      <w:r w:rsidRPr="00815395">
        <w:t xml:space="preserve">Item </w:t>
      </w:r>
      <w:r w:rsidR="0077673D">
        <w:t>6.405</w:t>
      </w:r>
      <w:r w:rsidR="00496A5D">
        <w:t>,</w:t>
      </w:r>
      <w:r w:rsidRPr="00815395">
        <w:t xml:space="preserve"> </w:t>
      </w:r>
      <w:r w:rsidR="00523B80">
        <w:t>“</w:t>
      </w:r>
      <w:r w:rsidRPr="00815395">
        <w:t>Are you an active member of this [GROUP]?</w:t>
      </w:r>
      <w:r w:rsidR="00523B80">
        <w:t>”</w:t>
      </w:r>
    </w:p>
    <w:p w14:paraId="1608F376" w14:textId="4D027E30" w:rsidR="008140BF" w:rsidRPr="00815395" w:rsidRDefault="00BA4227" w:rsidP="00BA4227">
      <w:pPr>
        <w:pStyle w:val="BodyText0"/>
      </w:pPr>
      <w:r>
        <w:rPr>
          <w:b/>
        </w:rPr>
        <w:t>Purpose:</w:t>
      </w:r>
      <w:r w:rsidR="008140BF" w:rsidRPr="00815395">
        <w:t xml:space="preserve"> to collect information about whether the respondent is active in any of the groups or organizations in the community.</w:t>
      </w:r>
    </w:p>
    <w:p w14:paraId="310E5940" w14:textId="6501C04B" w:rsidR="008140BF" w:rsidRPr="00815395" w:rsidRDefault="001825A2" w:rsidP="00BA4227">
      <w:pPr>
        <w:pStyle w:val="BodyText0"/>
      </w:pPr>
      <w:r>
        <w:t xml:space="preserve">Ask </w:t>
      </w:r>
      <w:r w:rsidR="00670744" w:rsidRPr="00815395">
        <w:t xml:space="preserve">the </w:t>
      </w:r>
      <w:r w:rsidR="00670744">
        <w:t>question</w:t>
      </w:r>
      <w:r>
        <w:t xml:space="preserve"> using the name of the community group and record the response.</w:t>
      </w:r>
    </w:p>
    <w:p w14:paraId="198A41E7" w14:textId="4663B6E1" w:rsidR="008140BF" w:rsidRPr="00815395" w:rsidRDefault="008140BF" w:rsidP="00F16F92">
      <w:pPr>
        <w:pStyle w:val="Heading4"/>
      </w:pPr>
      <w:r w:rsidRPr="00815395">
        <w:t>S</w:t>
      </w:r>
      <w:r w:rsidR="00F16F92">
        <w:t xml:space="preserve">ub-Module </w:t>
      </w:r>
      <w:r w:rsidRPr="00815395">
        <w:t>6</w:t>
      </w:r>
      <w:r w:rsidR="00DD5E67">
        <w:t>.6</w:t>
      </w:r>
      <w:r w:rsidR="00E24472">
        <w:t>A</w:t>
      </w:r>
      <w:r w:rsidRPr="00815395">
        <w:t xml:space="preserve">: </w:t>
      </w:r>
      <w:r w:rsidR="00F16F92">
        <w:t>Time Allocation</w:t>
      </w:r>
    </w:p>
    <w:p w14:paraId="4C55EA98" w14:textId="38F9D99D" w:rsidR="008140BF" w:rsidRPr="00815395" w:rsidRDefault="00BA4227" w:rsidP="00BA4227">
      <w:pPr>
        <w:pStyle w:val="BodyText0"/>
      </w:pPr>
      <w:r>
        <w:rPr>
          <w:b/>
        </w:rPr>
        <w:t>Purpose:</w:t>
      </w:r>
      <w:r w:rsidR="00153FAF">
        <w:rPr>
          <w:b/>
        </w:rPr>
        <w:t xml:space="preserve"> </w:t>
      </w:r>
      <w:r w:rsidR="008140BF" w:rsidRPr="00815395">
        <w:t>to collect information abou</w:t>
      </w:r>
      <w:r w:rsidR="00EE40B5">
        <w:t xml:space="preserve">t how the respondent spends </w:t>
      </w:r>
      <w:r w:rsidR="00DD5E67">
        <w:t xml:space="preserve">his or </w:t>
      </w:r>
      <w:r w:rsidR="008140BF" w:rsidRPr="00815395">
        <w:t>her time in a 24-hour</w:t>
      </w:r>
      <w:r w:rsidR="0034610D">
        <w:t xml:space="preserve"> period.</w:t>
      </w:r>
      <w:r w:rsidR="00143A16">
        <w:t xml:space="preserve"> </w:t>
      </w:r>
    </w:p>
    <w:p w14:paraId="3764A25C" w14:textId="4819B25B" w:rsidR="008140BF" w:rsidRPr="003E0C91" w:rsidRDefault="003E0C91" w:rsidP="003E0C91">
      <w:pPr>
        <w:pStyle w:val="BodyText0"/>
        <w:rPr>
          <w:b/>
          <w:i/>
        </w:rPr>
      </w:pPr>
      <w:r>
        <w:rPr>
          <w:b/>
          <w:i/>
        </w:rPr>
        <w:t>Instructions for a</w:t>
      </w:r>
      <w:r w:rsidR="008140BF" w:rsidRPr="003E0C91">
        <w:rPr>
          <w:b/>
          <w:i/>
        </w:rPr>
        <w:t xml:space="preserve">dministering </w:t>
      </w:r>
      <w:r>
        <w:rPr>
          <w:b/>
          <w:i/>
        </w:rPr>
        <w:t>the sub-module with item-by-i</w:t>
      </w:r>
      <w:r w:rsidR="008140BF" w:rsidRPr="003E0C91">
        <w:rPr>
          <w:b/>
          <w:i/>
        </w:rPr>
        <w:t xml:space="preserve">tem </w:t>
      </w:r>
      <w:r>
        <w:rPr>
          <w:b/>
          <w:i/>
        </w:rPr>
        <w:t>g</w:t>
      </w:r>
      <w:r w:rsidR="00BE6804" w:rsidRPr="003E0C91">
        <w:rPr>
          <w:b/>
          <w:i/>
        </w:rPr>
        <w:t>uidance</w:t>
      </w:r>
    </w:p>
    <w:p w14:paraId="2AB56EBA" w14:textId="0F3AE639" w:rsidR="000C266E" w:rsidRDefault="008140BF" w:rsidP="00BA4227">
      <w:pPr>
        <w:pStyle w:val="BodyText0"/>
      </w:pPr>
      <w:r w:rsidRPr="00815395">
        <w:rPr>
          <w:rFonts w:eastAsiaTheme="minorHAnsi"/>
        </w:rPr>
        <w:t>Read the introductory statement to the respondent</w:t>
      </w:r>
      <w:r w:rsidR="00DD5E67">
        <w:rPr>
          <w:rFonts w:eastAsiaTheme="minorHAnsi"/>
        </w:rPr>
        <w:t>:</w:t>
      </w:r>
      <w:r w:rsidR="00143A16">
        <w:rPr>
          <w:rFonts w:eastAsiaTheme="minorHAnsi"/>
        </w:rPr>
        <w:t xml:space="preserve"> </w:t>
      </w:r>
      <w:r w:rsidRPr="00815395">
        <w:rPr>
          <w:rFonts w:eastAsiaTheme="minorHAnsi"/>
        </w:rPr>
        <w:t>“Now I’d like to ask you about how you spent your time during the past 24 hours.</w:t>
      </w:r>
      <w:r w:rsidR="00143A16">
        <w:rPr>
          <w:rFonts w:eastAsiaTheme="minorHAnsi"/>
        </w:rPr>
        <w:t xml:space="preserve"> </w:t>
      </w:r>
      <w:r w:rsidRPr="00815395">
        <w:rPr>
          <w:rFonts w:eastAsiaTheme="minorHAnsi"/>
        </w:rPr>
        <w:t>This will be a detailed accounting.</w:t>
      </w:r>
      <w:r w:rsidR="00143A16">
        <w:rPr>
          <w:rFonts w:eastAsiaTheme="minorHAnsi"/>
        </w:rPr>
        <w:t xml:space="preserve"> </w:t>
      </w:r>
      <w:r w:rsidRPr="00815395">
        <w:rPr>
          <w:rFonts w:eastAsiaTheme="minorHAnsi"/>
        </w:rPr>
        <w:t>We’ll begin from yesterday morning at 4</w:t>
      </w:r>
      <w:r w:rsidR="00E752AE">
        <w:rPr>
          <w:rFonts w:eastAsiaTheme="minorHAnsi"/>
        </w:rPr>
        <w:t xml:space="preserve">:00 </w:t>
      </w:r>
      <w:r w:rsidRPr="00815395">
        <w:rPr>
          <w:rFonts w:eastAsiaTheme="minorHAnsi"/>
        </w:rPr>
        <w:t>a</w:t>
      </w:r>
      <w:r w:rsidR="00E752AE">
        <w:rPr>
          <w:rFonts w:eastAsiaTheme="minorHAnsi"/>
        </w:rPr>
        <w:t>.</w:t>
      </w:r>
      <w:r w:rsidRPr="00815395">
        <w:rPr>
          <w:rFonts w:eastAsiaTheme="minorHAnsi"/>
        </w:rPr>
        <w:t>m</w:t>
      </w:r>
      <w:r w:rsidR="00E752AE">
        <w:rPr>
          <w:rFonts w:eastAsiaTheme="minorHAnsi"/>
        </w:rPr>
        <w:t>.</w:t>
      </w:r>
      <w:r w:rsidRPr="00815395">
        <w:rPr>
          <w:rFonts w:eastAsiaTheme="minorHAnsi"/>
        </w:rPr>
        <w:t xml:space="preserve"> and continue through to 4</w:t>
      </w:r>
      <w:r w:rsidR="00E752AE">
        <w:rPr>
          <w:rFonts w:eastAsiaTheme="minorHAnsi"/>
        </w:rPr>
        <w:t xml:space="preserve">:00 </w:t>
      </w:r>
      <w:r w:rsidRPr="00815395">
        <w:rPr>
          <w:rFonts w:eastAsiaTheme="minorHAnsi"/>
        </w:rPr>
        <w:t>a</w:t>
      </w:r>
      <w:r w:rsidR="00E752AE">
        <w:rPr>
          <w:rFonts w:eastAsiaTheme="minorHAnsi"/>
        </w:rPr>
        <w:t>.</w:t>
      </w:r>
      <w:r w:rsidRPr="00815395">
        <w:rPr>
          <w:rFonts w:eastAsiaTheme="minorHAnsi"/>
        </w:rPr>
        <w:t>m</w:t>
      </w:r>
      <w:r w:rsidR="00E752AE">
        <w:rPr>
          <w:rFonts w:eastAsiaTheme="minorHAnsi"/>
        </w:rPr>
        <w:t>.</w:t>
      </w:r>
      <w:r w:rsidRPr="00815395">
        <w:rPr>
          <w:rFonts w:eastAsiaTheme="minorHAnsi"/>
        </w:rPr>
        <w:t xml:space="preserve"> of this morning.”</w:t>
      </w:r>
      <w:r w:rsidR="00143A16">
        <w:rPr>
          <w:rFonts w:eastAsiaTheme="minorHAnsi"/>
        </w:rPr>
        <w:t xml:space="preserve"> </w:t>
      </w:r>
    </w:p>
    <w:p w14:paraId="0E6F1EB2" w14:textId="1C0C3797" w:rsidR="008140BF" w:rsidRPr="00815395" w:rsidRDefault="008140BF" w:rsidP="003E0C91">
      <w:pPr>
        <w:pStyle w:val="BodyText0"/>
      </w:pPr>
      <w:r w:rsidRPr="00815395">
        <w:t>Sub-</w:t>
      </w:r>
      <w:r w:rsidR="00253D61">
        <w:t>M</w:t>
      </w:r>
      <w:r w:rsidRPr="00815395">
        <w:t xml:space="preserve">odule </w:t>
      </w:r>
      <w:r w:rsidR="00DD5E67">
        <w:t>6.6A</w:t>
      </w:r>
      <w:r w:rsidR="00253D61">
        <w:t xml:space="preserve"> comprise</w:t>
      </w:r>
      <w:r w:rsidR="00153FAF">
        <w:t>s</w:t>
      </w:r>
      <w:r w:rsidR="00253D61">
        <w:t xml:space="preserve"> </w:t>
      </w:r>
      <w:r w:rsidR="00153FAF" w:rsidRPr="00815395">
        <w:t>only one item</w:t>
      </w:r>
      <w:r w:rsidR="00153FAF">
        <w:t>,</w:t>
      </w:r>
      <w:r w:rsidR="00153FAF" w:rsidRPr="00815395">
        <w:t xml:space="preserve"> </w:t>
      </w:r>
      <w:r w:rsidR="00153FAF">
        <w:t>6.601,</w:t>
      </w:r>
      <w:r w:rsidR="00153FAF" w:rsidRPr="00815395">
        <w:t xml:space="preserve"> </w:t>
      </w:r>
      <w:r w:rsidR="00153FAF">
        <w:t xml:space="preserve">that is </w:t>
      </w:r>
      <w:r w:rsidR="00253D61">
        <w:t>a 24-hour activity log</w:t>
      </w:r>
      <w:r w:rsidR="00E752AE">
        <w:t xml:space="preserve"> (see </w:t>
      </w:r>
      <w:r w:rsidR="00E752AE" w:rsidRPr="003E0C91">
        <w:t>Table 6.</w:t>
      </w:r>
      <w:r w:rsidR="00584703">
        <w:t>2</w:t>
      </w:r>
      <w:r w:rsidR="00E752AE" w:rsidRPr="003E0C91">
        <w:t>)</w:t>
      </w:r>
      <w:r w:rsidRPr="003E0C91">
        <w:t>.</w:t>
      </w:r>
      <w:r w:rsidR="00143A16">
        <w:t xml:space="preserve"> </w:t>
      </w:r>
      <w:r w:rsidR="00153FAF">
        <w:t xml:space="preserve">As you interview </w:t>
      </w:r>
      <w:r w:rsidR="000C266E">
        <w:t>the respondent, you will fill out this activity log on paper.</w:t>
      </w:r>
      <w:r w:rsidR="00143A16">
        <w:t xml:space="preserve"> </w:t>
      </w:r>
      <w:r w:rsidR="000C266E">
        <w:t xml:space="preserve">Later, you will transfer the data from the paper activity log to the appropriate </w:t>
      </w:r>
      <w:r w:rsidR="00E30116">
        <w:t>section of the questionnaire</w:t>
      </w:r>
      <w:r w:rsidR="000C266E">
        <w:t xml:space="preserve"> on your tablet.</w:t>
      </w:r>
    </w:p>
    <w:p w14:paraId="0FE251D1" w14:textId="335E65D0" w:rsidR="008140BF" w:rsidRDefault="008140BF" w:rsidP="003E0C91">
      <w:pPr>
        <w:pStyle w:val="Heading4"/>
      </w:pPr>
      <w:r w:rsidRPr="00815395">
        <w:t xml:space="preserve">Item </w:t>
      </w:r>
      <w:r w:rsidR="00DD5E67">
        <w:t>6.601</w:t>
      </w:r>
      <w:r w:rsidR="003E0C91">
        <w:t>,</w:t>
      </w:r>
      <w:r w:rsidRPr="00815395">
        <w:t xml:space="preserve"> </w:t>
      </w:r>
      <w:r w:rsidR="003E0C91">
        <w:t>R</w:t>
      </w:r>
      <w:r w:rsidR="003E0C91" w:rsidRPr="00815395">
        <w:t>ecord activity log</w:t>
      </w:r>
    </w:p>
    <w:p w14:paraId="78696C2E" w14:textId="14F1D63A" w:rsidR="008140BF" w:rsidRDefault="00BA4227" w:rsidP="00BA4227">
      <w:pPr>
        <w:pStyle w:val="BodyText0"/>
      </w:pPr>
      <w:r>
        <w:rPr>
          <w:b/>
        </w:rPr>
        <w:t>Purpose:</w:t>
      </w:r>
      <w:r w:rsidR="008140BF" w:rsidRPr="00815395">
        <w:t xml:space="preserve"> to </w:t>
      </w:r>
      <w:r w:rsidR="007C4075">
        <w:t>document</w:t>
      </w:r>
      <w:r w:rsidR="008140BF" w:rsidRPr="00815395">
        <w:t xml:space="preserve"> the respondent’s activities during </w:t>
      </w:r>
      <w:r w:rsidR="007C4075">
        <w:t>the past</w:t>
      </w:r>
      <w:r w:rsidR="008140BF" w:rsidRPr="00815395">
        <w:t xml:space="preserve"> 24</w:t>
      </w:r>
      <w:r w:rsidR="007C4075">
        <w:t xml:space="preserve"> </w:t>
      </w:r>
      <w:r w:rsidR="008140BF" w:rsidRPr="00815395">
        <w:t>hour</w:t>
      </w:r>
      <w:r w:rsidR="007C4075">
        <w:t>s</w:t>
      </w:r>
      <w:r w:rsidR="008140BF" w:rsidRPr="00815395">
        <w:t xml:space="preserve"> period by creating a log that shows the time spent for each activity.</w:t>
      </w:r>
    </w:p>
    <w:p w14:paraId="56ED1438" w14:textId="109894AE" w:rsidR="00B441DA" w:rsidRDefault="00B441DA" w:rsidP="00BA4227">
      <w:pPr>
        <w:pStyle w:val="BodyText0"/>
      </w:pPr>
    </w:p>
    <w:p w14:paraId="488C8C69" w14:textId="77777777" w:rsidR="00B441DA" w:rsidRPr="00815395" w:rsidRDefault="00B441DA" w:rsidP="00BA4227">
      <w:pPr>
        <w:pStyle w:val="BodyText0"/>
      </w:pPr>
    </w:p>
    <w:p w14:paraId="571A15E5" w14:textId="4FC3B72B" w:rsidR="008140BF" w:rsidRPr="00372D21" w:rsidRDefault="00DD5E67" w:rsidP="003E0C91">
      <w:pPr>
        <w:pStyle w:val="Tabletitle"/>
      </w:pPr>
      <w:bookmarkStart w:id="97" w:name="_Toc527243235"/>
      <w:r w:rsidRPr="003E0C91">
        <w:lastRenderedPageBreak/>
        <w:t xml:space="preserve">Table </w:t>
      </w:r>
      <w:r w:rsidR="00A417BA" w:rsidRPr="003E0C91">
        <w:t>6.</w:t>
      </w:r>
      <w:r w:rsidR="00584703">
        <w:t>2</w:t>
      </w:r>
      <w:r w:rsidR="003E0C91" w:rsidRPr="003E0C91">
        <w:t>:</w:t>
      </w:r>
      <w:r w:rsidR="00A417BA" w:rsidRPr="003E0C91">
        <w:t xml:space="preserve"> Specification</w:t>
      </w:r>
      <w:r w:rsidR="008140BF" w:rsidRPr="003E0C91">
        <w:t>s</w:t>
      </w:r>
      <w:r w:rsidR="00A417BA" w:rsidRPr="003E0C91">
        <w:t xml:space="preserve"> of Activities</w:t>
      </w:r>
      <w:bookmarkEnd w:id="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6"/>
        <w:gridCol w:w="6944"/>
      </w:tblGrid>
      <w:tr w:rsidR="003E0C91" w:rsidRPr="003E0C91" w14:paraId="286B8B39" w14:textId="77777777" w:rsidTr="00D20AAD">
        <w:trPr>
          <w:cantSplit/>
          <w:tblHeader/>
        </w:trPr>
        <w:tc>
          <w:tcPr>
            <w:tcW w:w="2430" w:type="dxa"/>
            <w:shd w:val="clear" w:color="auto" w:fill="387990"/>
            <w:vAlign w:val="center"/>
            <w:hideMark/>
          </w:tcPr>
          <w:p w14:paraId="1EC6CEBB" w14:textId="77777777" w:rsidR="008140BF" w:rsidRPr="00D20AAD" w:rsidRDefault="008140BF" w:rsidP="003E0C91">
            <w:pPr>
              <w:pStyle w:val="Heading4"/>
              <w:spacing w:before="0" w:after="0"/>
              <w:contextualSpacing w:val="0"/>
              <w:rPr>
                <w:color w:val="FFFFFF" w:themeColor="background1"/>
                <w:sz w:val="20"/>
                <w:szCs w:val="20"/>
              </w:rPr>
            </w:pPr>
            <w:r w:rsidRPr="00D20AAD">
              <w:rPr>
                <w:color w:val="FFFFFF" w:themeColor="background1"/>
                <w:sz w:val="20"/>
                <w:szCs w:val="20"/>
              </w:rPr>
              <w:t>Activity</w:t>
            </w:r>
          </w:p>
        </w:tc>
        <w:tc>
          <w:tcPr>
            <w:tcW w:w="7020" w:type="dxa"/>
            <w:shd w:val="clear" w:color="auto" w:fill="387990"/>
            <w:vAlign w:val="center"/>
            <w:hideMark/>
          </w:tcPr>
          <w:p w14:paraId="4BF59BEC" w14:textId="77777777" w:rsidR="008140BF" w:rsidRPr="003E0C91" w:rsidRDefault="008140BF" w:rsidP="003E0C91">
            <w:pPr>
              <w:pStyle w:val="Heading4"/>
              <w:spacing w:before="0" w:after="0"/>
              <w:contextualSpacing w:val="0"/>
              <w:rPr>
                <w:color w:val="FFFFFF" w:themeColor="background1"/>
                <w:sz w:val="20"/>
                <w:szCs w:val="20"/>
              </w:rPr>
            </w:pPr>
            <w:r w:rsidRPr="00D20AAD">
              <w:rPr>
                <w:color w:val="FFFFFF" w:themeColor="background1"/>
                <w:sz w:val="20"/>
                <w:szCs w:val="20"/>
              </w:rPr>
              <w:t>Specification</w:t>
            </w:r>
          </w:p>
        </w:tc>
      </w:tr>
      <w:tr w:rsidR="008140BF" w:rsidRPr="003E0C91" w14:paraId="3D0E210B" w14:textId="77777777" w:rsidTr="00D20AAD">
        <w:trPr>
          <w:cantSplit/>
        </w:trPr>
        <w:tc>
          <w:tcPr>
            <w:tcW w:w="2430" w:type="dxa"/>
            <w:hideMark/>
          </w:tcPr>
          <w:p w14:paraId="40C8BF0E" w14:textId="00B813A1" w:rsidR="008140BF" w:rsidRPr="009D46F9" w:rsidRDefault="008140BF" w:rsidP="003E0C91">
            <w:pPr>
              <w:rPr>
                <w:b/>
                <w:sz w:val="20"/>
                <w:szCs w:val="20"/>
              </w:rPr>
            </w:pPr>
            <w:r w:rsidRPr="009D46F9">
              <w:rPr>
                <w:b/>
                <w:sz w:val="20"/>
                <w:szCs w:val="20"/>
              </w:rPr>
              <w:t>A–Sleeping and resting</w:t>
            </w:r>
          </w:p>
        </w:tc>
        <w:tc>
          <w:tcPr>
            <w:tcW w:w="7020" w:type="dxa"/>
            <w:hideMark/>
          </w:tcPr>
          <w:p w14:paraId="70566283" w14:textId="13869F01" w:rsidR="008140BF" w:rsidRPr="003E0C91" w:rsidRDefault="008140BF" w:rsidP="003E0C91">
            <w:pPr>
              <w:rPr>
                <w:sz w:val="20"/>
                <w:szCs w:val="20"/>
              </w:rPr>
            </w:pPr>
            <w:r w:rsidRPr="003E0C91">
              <w:rPr>
                <w:sz w:val="20"/>
                <w:szCs w:val="20"/>
              </w:rPr>
              <w:t xml:space="preserve">Includes </w:t>
            </w:r>
            <w:r w:rsidR="00DD5E67" w:rsidRPr="003E0C91">
              <w:rPr>
                <w:sz w:val="20"/>
                <w:szCs w:val="20"/>
              </w:rPr>
              <w:t xml:space="preserve">sleeping and </w:t>
            </w:r>
            <w:r w:rsidRPr="003E0C91">
              <w:rPr>
                <w:sz w:val="20"/>
                <w:szCs w:val="20"/>
              </w:rPr>
              <w:t>resting, e.g. trying to sleep.</w:t>
            </w:r>
          </w:p>
        </w:tc>
      </w:tr>
      <w:tr w:rsidR="008140BF" w:rsidRPr="003E0C91" w14:paraId="359CF9F6" w14:textId="77777777" w:rsidTr="00D20AAD">
        <w:trPr>
          <w:cantSplit/>
        </w:trPr>
        <w:tc>
          <w:tcPr>
            <w:tcW w:w="2430" w:type="dxa"/>
            <w:hideMark/>
          </w:tcPr>
          <w:p w14:paraId="62167ABC" w14:textId="149D2E72" w:rsidR="008140BF" w:rsidRPr="009D46F9" w:rsidRDefault="008140BF" w:rsidP="003E0C91">
            <w:pPr>
              <w:rPr>
                <w:b/>
                <w:sz w:val="20"/>
                <w:szCs w:val="20"/>
              </w:rPr>
            </w:pPr>
            <w:r w:rsidRPr="009D46F9">
              <w:rPr>
                <w:b/>
                <w:sz w:val="20"/>
                <w:szCs w:val="20"/>
              </w:rPr>
              <w:t xml:space="preserve">B–Eating and drinking </w:t>
            </w:r>
          </w:p>
        </w:tc>
        <w:tc>
          <w:tcPr>
            <w:tcW w:w="7020" w:type="dxa"/>
            <w:hideMark/>
          </w:tcPr>
          <w:p w14:paraId="136F730A" w14:textId="32799AE1" w:rsidR="008140BF" w:rsidRPr="003E0C91" w:rsidRDefault="008140BF" w:rsidP="003E0C91">
            <w:pPr>
              <w:rPr>
                <w:sz w:val="20"/>
                <w:szCs w:val="20"/>
              </w:rPr>
            </w:pPr>
            <w:r w:rsidRPr="003E0C91">
              <w:rPr>
                <w:sz w:val="20"/>
                <w:szCs w:val="20"/>
              </w:rPr>
              <w:t xml:space="preserve">Includes drinking and eating </w:t>
            </w:r>
            <w:r w:rsidR="00E27441" w:rsidRPr="003E0C91">
              <w:rPr>
                <w:b/>
                <w:sz w:val="20"/>
                <w:szCs w:val="20"/>
              </w:rPr>
              <w:t>meals</w:t>
            </w:r>
            <w:r w:rsidR="00E27441" w:rsidRPr="003E0C91">
              <w:rPr>
                <w:sz w:val="20"/>
                <w:szCs w:val="20"/>
              </w:rPr>
              <w:t xml:space="preserve"> </w:t>
            </w:r>
            <w:r w:rsidRPr="003E0C91">
              <w:rPr>
                <w:sz w:val="20"/>
                <w:szCs w:val="20"/>
              </w:rPr>
              <w:t>at</w:t>
            </w:r>
            <w:r w:rsidR="00F6035B" w:rsidRPr="003E0C91">
              <w:rPr>
                <w:sz w:val="20"/>
                <w:szCs w:val="20"/>
              </w:rPr>
              <w:t xml:space="preserve"> home, at</w:t>
            </w:r>
            <w:r w:rsidRPr="003E0C91">
              <w:rPr>
                <w:sz w:val="20"/>
                <w:szCs w:val="20"/>
              </w:rPr>
              <w:t xml:space="preserve"> restaurants or at friends’ houses. Eating only snacks at friends’ houses or when watchin</w:t>
            </w:r>
            <w:r w:rsidR="00E27441" w:rsidRPr="003E0C91">
              <w:rPr>
                <w:sz w:val="20"/>
                <w:szCs w:val="20"/>
              </w:rPr>
              <w:t>g TV does not count as “eating.”</w:t>
            </w:r>
          </w:p>
        </w:tc>
      </w:tr>
      <w:tr w:rsidR="008140BF" w:rsidRPr="003E0C91" w14:paraId="741F5DBD" w14:textId="77777777" w:rsidTr="00D20AAD">
        <w:trPr>
          <w:cantSplit/>
        </w:trPr>
        <w:tc>
          <w:tcPr>
            <w:tcW w:w="2430" w:type="dxa"/>
            <w:hideMark/>
          </w:tcPr>
          <w:p w14:paraId="622E161A" w14:textId="70418DB4" w:rsidR="008140BF" w:rsidRPr="009D46F9" w:rsidRDefault="008140BF" w:rsidP="003E0C91">
            <w:pPr>
              <w:rPr>
                <w:b/>
                <w:sz w:val="20"/>
                <w:szCs w:val="20"/>
              </w:rPr>
            </w:pPr>
            <w:r w:rsidRPr="009D46F9">
              <w:rPr>
                <w:b/>
                <w:sz w:val="20"/>
                <w:szCs w:val="20"/>
              </w:rPr>
              <w:t>C</w:t>
            </w:r>
            <w:r w:rsidR="00DD5E67" w:rsidRPr="009D46F9">
              <w:rPr>
                <w:b/>
                <w:sz w:val="20"/>
                <w:szCs w:val="20"/>
              </w:rPr>
              <w:t>–</w:t>
            </w:r>
            <w:r w:rsidRPr="009D46F9">
              <w:rPr>
                <w:b/>
                <w:sz w:val="20"/>
                <w:szCs w:val="20"/>
              </w:rPr>
              <w:t>Personal care</w:t>
            </w:r>
          </w:p>
        </w:tc>
        <w:tc>
          <w:tcPr>
            <w:tcW w:w="7020" w:type="dxa"/>
            <w:hideMark/>
          </w:tcPr>
          <w:p w14:paraId="1D12C514" w14:textId="1DE62FE6" w:rsidR="008140BF" w:rsidRPr="003E0C91" w:rsidRDefault="00DC3BCC" w:rsidP="003E0C91">
            <w:pPr>
              <w:rPr>
                <w:sz w:val="20"/>
                <w:szCs w:val="20"/>
              </w:rPr>
            </w:pPr>
            <w:r w:rsidRPr="003E0C91">
              <w:rPr>
                <w:sz w:val="20"/>
                <w:szCs w:val="20"/>
              </w:rPr>
              <w:t>Includes</w:t>
            </w:r>
            <w:r w:rsidR="008140BF" w:rsidRPr="003E0C91">
              <w:rPr>
                <w:sz w:val="20"/>
                <w:szCs w:val="20"/>
              </w:rPr>
              <w:t xml:space="preserve"> self-care</w:t>
            </w:r>
            <w:r w:rsidR="00DD5E67" w:rsidRPr="003E0C91">
              <w:rPr>
                <w:sz w:val="20"/>
                <w:szCs w:val="20"/>
              </w:rPr>
              <w:t xml:space="preserve"> (e.g.,</w:t>
            </w:r>
            <w:r w:rsidR="00E27441" w:rsidRPr="003E0C91">
              <w:rPr>
                <w:sz w:val="20"/>
                <w:szCs w:val="20"/>
              </w:rPr>
              <w:t xml:space="preserve"> brushing one’s teeth, combing one</w:t>
            </w:r>
            <w:r w:rsidR="00F6035B" w:rsidRPr="003E0C91">
              <w:rPr>
                <w:sz w:val="20"/>
                <w:szCs w:val="20"/>
              </w:rPr>
              <w:t>’</w:t>
            </w:r>
            <w:r w:rsidR="00E27441" w:rsidRPr="003E0C91">
              <w:rPr>
                <w:sz w:val="20"/>
                <w:szCs w:val="20"/>
              </w:rPr>
              <w:t>s hair, filing one</w:t>
            </w:r>
            <w:r w:rsidR="00F6035B" w:rsidRPr="003E0C91">
              <w:rPr>
                <w:sz w:val="20"/>
                <w:szCs w:val="20"/>
              </w:rPr>
              <w:t>’</w:t>
            </w:r>
            <w:r w:rsidR="00E27441" w:rsidRPr="003E0C91">
              <w:rPr>
                <w:sz w:val="20"/>
                <w:szCs w:val="20"/>
              </w:rPr>
              <w:t xml:space="preserve">s nails, </w:t>
            </w:r>
            <w:r w:rsidR="00DD5E67" w:rsidRPr="003E0C91">
              <w:rPr>
                <w:sz w:val="20"/>
                <w:szCs w:val="20"/>
              </w:rPr>
              <w:t xml:space="preserve">and </w:t>
            </w:r>
            <w:r w:rsidR="00E27441" w:rsidRPr="003E0C91">
              <w:rPr>
                <w:sz w:val="20"/>
                <w:szCs w:val="20"/>
              </w:rPr>
              <w:t>bathing</w:t>
            </w:r>
            <w:r w:rsidR="00DD5E67" w:rsidRPr="003E0C91">
              <w:rPr>
                <w:sz w:val="20"/>
                <w:szCs w:val="20"/>
              </w:rPr>
              <w:t>)</w:t>
            </w:r>
            <w:r w:rsidR="00143A16" w:rsidRPr="003E0C91">
              <w:rPr>
                <w:sz w:val="20"/>
                <w:szCs w:val="20"/>
              </w:rPr>
              <w:t xml:space="preserve"> </w:t>
            </w:r>
            <w:r w:rsidR="00DD5E67" w:rsidRPr="003E0C91">
              <w:rPr>
                <w:sz w:val="20"/>
                <w:szCs w:val="20"/>
              </w:rPr>
              <w:t xml:space="preserve">done outside of school or work. </w:t>
            </w:r>
            <w:r w:rsidR="008140BF" w:rsidRPr="003E0C91">
              <w:rPr>
                <w:sz w:val="20"/>
                <w:szCs w:val="20"/>
              </w:rPr>
              <w:t xml:space="preserve">Purchased services </w:t>
            </w:r>
            <w:r w:rsidR="00372D21" w:rsidRPr="003E0C91">
              <w:rPr>
                <w:sz w:val="20"/>
                <w:szCs w:val="20"/>
              </w:rPr>
              <w:t xml:space="preserve">such as </w:t>
            </w:r>
            <w:r w:rsidR="00E27441" w:rsidRPr="003E0C91">
              <w:rPr>
                <w:sz w:val="20"/>
                <w:szCs w:val="20"/>
              </w:rPr>
              <w:t>getting a haircut</w:t>
            </w:r>
            <w:r w:rsidR="008140BF" w:rsidRPr="003E0C91">
              <w:rPr>
                <w:sz w:val="20"/>
                <w:szCs w:val="20"/>
              </w:rPr>
              <w:t xml:space="preserve"> </w:t>
            </w:r>
            <w:r w:rsidR="00DD5E67" w:rsidRPr="003E0C91">
              <w:rPr>
                <w:sz w:val="20"/>
                <w:szCs w:val="20"/>
              </w:rPr>
              <w:t xml:space="preserve">or </w:t>
            </w:r>
            <w:r w:rsidRPr="003E0C91">
              <w:rPr>
                <w:sz w:val="20"/>
                <w:szCs w:val="20"/>
              </w:rPr>
              <w:t>visiting a doctor</w:t>
            </w:r>
            <w:r w:rsidR="00DD5E67" w:rsidRPr="003E0C91">
              <w:rPr>
                <w:sz w:val="20"/>
                <w:szCs w:val="20"/>
              </w:rPr>
              <w:t xml:space="preserve"> </w:t>
            </w:r>
            <w:r w:rsidR="008140BF" w:rsidRPr="003E0C91">
              <w:rPr>
                <w:sz w:val="20"/>
                <w:szCs w:val="20"/>
              </w:rPr>
              <w:t xml:space="preserve">are </w:t>
            </w:r>
            <w:r w:rsidR="00E27441" w:rsidRPr="003E0C91">
              <w:rPr>
                <w:sz w:val="20"/>
                <w:szCs w:val="20"/>
              </w:rPr>
              <w:t>included</w:t>
            </w:r>
            <w:r w:rsidR="008140BF" w:rsidRPr="003E0C91">
              <w:rPr>
                <w:sz w:val="20"/>
                <w:szCs w:val="20"/>
              </w:rPr>
              <w:t xml:space="preserve"> </w:t>
            </w:r>
            <w:r w:rsidR="00DD5E67" w:rsidRPr="003E0C91">
              <w:rPr>
                <w:sz w:val="20"/>
                <w:szCs w:val="20"/>
              </w:rPr>
              <w:t xml:space="preserve">as </w:t>
            </w:r>
            <w:r w:rsidR="00B4158C" w:rsidRPr="003E0C91">
              <w:rPr>
                <w:sz w:val="20"/>
                <w:szCs w:val="20"/>
              </w:rPr>
              <w:t>“</w:t>
            </w:r>
            <w:r w:rsidR="008140BF" w:rsidRPr="003E0C91">
              <w:rPr>
                <w:sz w:val="20"/>
                <w:szCs w:val="20"/>
              </w:rPr>
              <w:t>shopping</w:t>
            </w:r>
            <w:r w:rsidR="00D61241" w:rsidRPr="003E0C91">
              <w:rPr>
                <w:sz w:val="20"/>
                <w:szCs w:val="20"/>
              </w:rPr>
              <w:t xml:space="preserve">, </w:t>
            </w:r>
            <w:r w:rsidR="00B4158C" w:rsidRPr="003E0C91">
              <w:rPr>
                <w:sz w:val="20"/>
                <w:szCs w:val="20"/>
              </w:rPr>
              <w:t>getting services”</w:t>
            </w:r>
            <w:r w:rsidR="00E27441" w:rsidRPr="003E0C91">
              <w:rPr>
                <w:sz w:val="20"/>
                <w:szCs w:val="20"/>
              </w:rPr>
              <w:t xml:space="preserve"> </w:t>
            </w:r>
            <w:r w:rsidR="00B4158C" w:rsidRPr="003E0C91">
              <w:rPr>
                <w:sz w:val="20"/>
                <w:szCs w:val="20"/>
              </w:rPr>
              <w:t>(</w:t>
            </w:r>
            <w:r w:rsidR="00E27441" w:rsidRPr="003E0C91">
              <w:rPr>
                <w:sz w:val="20"/>
                <w:szCs w:val="20"/>
              </w:rPr>
              <w:t xml:space="preserve">activity </w:t>
            </w:r>
            <w:r w:rsidR="001D2436" w:rsidRPr="003E0C91">
              <w:rPr>
                <w:sz w:val="20"/>
                <w:szCs w:val="20"/>
              </w:rPr>
              <w:t>L</w:t>
            </w:r>
            <w:r w:rsidR="00DD5E67" w:rsidRPr="003E0C91">
              <w:rPr>
                <w:sz w:val="20"/>
                <w:szCs w:val="20"/>
              </w:rPr>
              <w:t>)</w:t>
            </w:r>
            <w:r w:rsidR="008140BF" w:rsidRPr="003E0C91">
              <w:rPr>
                <w:sz w:val="20"/>
                <w:szCs w:val="20"/>
              </w:rPr>
              <w:t>.</w:t>
            </w:r>
          </w:p>
        </w:tc>
      </w:tr>
      <w:tr w:rsidR="008140BF" w:rsidRPr="003E0C91" w14:paraId="3DC3949E" w14:textId="77777777" w:rsidTr="00D20AAD">
        <w:trPr>
          <w:cantSplit/>
        </w:trPr>
        <w:tc>
          <w:tcPr>
            <w:tcW w:w="2430" w:type="dxa"/>
            <w:hideMark/>
          </w:tcPr>
          <w:p w14:paraId="725C14D1" w14:textId="13ED660B" w:rsidR="008140BF" w:rsidRPr="009D46F9" w:rsidRDefault="008140BF" w:rsidP="003E0C91">
            <w:pPr>
              <w:rPr>
                <w:b/>
                <w:sz w:val="20"/>
                <w:szCs w:val="20"/>
              </w:rPr>
            </w:pPr>
            <w:r w:rsidRPr="009D46F9">
              <w:rPr>
                <w:b/>
                <w:sz w:val="20"/>
                <w:szCs w:val="20"/>
              </w:rPr>
              <w:t>D–School (</w:t>
            </w:r>
            <w:r w:rsidR="007C4075">
              <w:rPr>
                <w:b/>
                <w:sz w:val="20"/>
                <w:szCs w:val="20"/>
              </w:rPr>
              <w:t>including</w:t>
            </w:r>
            <w:r w:rsidRPr="009D46F9">
              <w:rPr>
                <w:b/>
                <w:sz w:val="20"/>
                <w:szCs w:val="20"/>
              </w:rPr>
              <w:t xml:space="preserve"> homework)</w:t>
            </w:r>
          </w:p>
        </w:tc>
        <w:tc>
          <w:tcPr>
            <w:tcW w:w="7020" w:type="dxa"/>
            <w:hideMark/>
          </w:tcPr>
          <w:p w14:paraId="51978B30" w14:textId="0E6C45A7" w:rsidR="008140BF" w:rsidRPr="003E0C91" w:rsidRDefault="00DC3BCC" w:rsidP="003E0C91">
            <w:pPr>
              <w:rPr>
                <w:sz w:val="20"/>
                <w:szCs w:val="20"/>
              </w:rPr>
            </w:pPr>
            <w:r w:rsidRPr="003E0C91">
              <w:rPr>
                <w:sz w:val="20"/>
                <w:szCs w:val="20"/>
              </w:rPr>
              <w:t>Includes</w:t>
            </w:r>
            <w:r w:rsidR="008140BF" w:rsidRPr="003E0C91">
              <w:rPr>
                <w:sz w:val="20"/>
                <w:szCs w:val="20"/>
              </w:rPr>
              <w:t xml:space="preserve"> time spent at school</w:t>
            </w:r>
            <w:r w:rsidR="00DD5E67" w:rsidRPr="003E0C91">
              <w:rPr>
                <w:sz w:val="20"/>
                <w:szCs w:val="20"/>
              </w:rPr>
              <w:t xml:space="preserve"> or doing homework</w:t>
            </w:r>
            <w:r w:rsidR="008140BF" w:rsidRPr="003E0C91">
              <w:rPr>
                <w:sz w:val="20"/>
                <w:szCs w:val="20"/>
              </w:rPr>
              <w:t>. Personal care and shorter breaks during school hours are treated as school.</w:t>
            </w:r>
          </w:p>
        </w:tc>
      </w:tr>
      <w:tr w:rsidR="008140BF" w:rsidRPr="003E0C91" w14:paraId="62AEA2F8" w14:textId="77777777" w:rsidTr="00D20AAD">
        <w:trPr>
          <w:cantSplit/>
        </w:trPr>
        <w:tc>
          <w:tcPr>
            <w:tcW w:w="2430" w:type="dxa"/>
            <w:hideMark/>
          </w:tcPr>
          <w:p w14:paraId="1329459F" w14:textId="1B4CCBCA" w:rsidR="008140BF" w:rsidRPr="009D46F9" w:rsidRDefault="008140BF" w:rsidP="003E0C91">
            <w:pPr>
              <w:rPr>
                <w:b/>
                <w:sz w:val="20"/>
                <w:szCs w:val="20"/>
              </w:rPr>
            </w:pPr>
            <w:r w:rsidRPr="009D46F9">
              <w:rPr>
                <w:b/>
                <w:sz w:val="20"/>
                <w:szCs w:val="20"/>
              </w:rPr>
              <w:t>E–Work as employed</w:t>
            </w:r>
          </w:p>
        </w:tc>
        <w:tc>
          <w:tcPr>
            <w:tcW w:w="7020" w:type="dxa"/>
            <w:hideMark/>
          </w:tcPr>
          <w:p w14:paraId="31609E88" w14:textId="1B82D025" w:rsidR="008140BF" w:rsidRPr="003E0C91" w:rsidRDefault="00DC3BCC" w:rsidP="003E0C91">
            <w:pPr>
              <w:rPr>
                <w:sz w:val="20"/>
                <w:szCs w:val="20"/>
              </w:rPr>
            </w:pPr>
            <w:r w:rsidRPr="003E0C91">
              <w:rPr>
                <w:sz w:val="20"/>
                <w:szCs w:val="20"/>
              </w:rPr>
              <w:t>Includes</w:t>
            </w:r>
            <w:r w:rsidR="008140BF" w:rsidRPr="003E0C91">
              <w:rPr>
                <w:sz w:val="20"/>
                <w:szCs w:val="20"/>
              </w:rPr>
              <w:t xml:space="preserve"> time spent working as an employee.</w:t>
            </w:r>
            <w:r w:rsidR="00143A16" w:rsidRPr="003E0C91">
              <w:rPr>
                <w:sz w:val="20"/>
                <w:szCs w:val="20"/>
              </w:rPr>
              <w:t xml:space="preserve"> </w:t>
            </w:r>
            <w:r w:rsidR="008140BF" w:rsidRPr="003E0C91">
              <w:rPr>
                <w:sz w:val="20"/>
                <w:szCs w:val="20"/>
              </w:rPr>
              <w:t>It includes personal care, eating, traveling, reading, etc. during the working hours that are part of the respondent’s income generating activities (e.</w:t>
            </w:r>
            <w:r w:rsidR="00226835" w:rsidRPr="003E0C91">
              <w:rPr>
                <w:sz w:val="20"/>
                <w:szCs w:val="20"/>
              </w:rPr>
              <w:t>g.</w:t>
            </w:r>
            <w:r w:rsidR="008140BF" w:rsidRPr="003E0C91">
              <w:rPr>
                <w:sz w:val="20"/>
                <w:szCs w:val="20"/>
              </w:rPr>
              <w:t>, the respondent is sent across town to attend a meeting, or reads for work purposes) but excludes commuting to and from work</w:t>
            </w:r>
            <w:r w:rsidR="00226835" w:rsidRPr="003E0C91">
              <w:rPr>
                <w:sz w:val="20"/>
                <w:szCs w:val="20"/>
              </w:rPr>
              <w:t>,</w:t>
            </w:r>
            <w:r w:rsidR="008140BF" w:rsidRPr="003E0C91">
              <w:rPr>
                <w:sz w:val="20"/>
                <w:szCs w:val="20"/>
              </w:rPr>
              <w:t xml:space="preserve"> which is recorded </w:t>
            </w:r>
            <w:r w:rsidR="00226835" w:rsidRPr="003E0C91">
              <w:rPr>
                <w:sz w:val="20"/>
                <w:szCs w:val="20"/>
              </w:rPr>
              <w:t xml:space="preserve">as </w:t>
            </w:r>
            <w:r w:rsidR="008140BF" w:rsidRPr="003E0C91">
              <w:rPr>
                <w:sz w:val="20"/>
                <w:szCs w:val="20"/>
              </w:rPr>
              <w:t>traveling and commuting</w:t>
            </w:r>
            <w:r w:rsidR="001D2436" w:rsidRPr="003E0C91">
              <w:rPr>
                <w:sz w:val="20"/>
                <w:szCs w:val="20"/>
              </w:rPr>
              <w:t xml:space="preserve"> for work or school</w:t>
            </w:r>
            <w:r w:rsidR="00226835" w:rsidRPr="003E0C91">
              <w:rPr>
                <w:sz w:val="20"/>
                <w:szCs w:val="20"/>
              </w:rPr>
              <w:t xml:space="preserve"> (</w:t>
            </w:r>
            <w:r w:rsidRPr="003E0C91">
              <w:rPr>
                <w:sz w:val="20"/>
                <w:szCs w:val="20"/>
              </w:rPr>
              <w:t>activit</w:t>
            </w:r>
            <w:r w:rsidR="00226835" w:rsidRPr="003E0C91">
              <w:rPr>
                <w:sz w:val="20"/>
                <w:szCs w:val="20"/>
              </w:rPr>
              <w:t xml:space="preserve">y </w:t>
            </w:r>
            <w:r w:rsidR="001D2436" w:rsidRPr="003E0C91">
              <w:rPr>
                <w:sz w:val="20"/>
                <w:szCs w:val="20"/>
              </w:rPr>
              <w:t>K</w:t>
            </w:r>
            <w:r w:rsidR="008140BF" w:rsidRPr="003E0C91">
              <w:rPr>
                <w:sz w:val="20"/>
                <w:szCs w:val="20"/>
              </w:rPr>
              <w:t>).</w:t>
            </w:r>
          </w:p>
        </w:tc>
      </w:tr>
      <w:tr w:rsidR="008140BF" w:rsidRPr="003E0C91" w14:paraId="5857CE7E" w14:textId="77777777" w:rsidTr="00D20AAD">
        <w:trPr>
          <w:cantSplit/>
        </w:trPr>
        <w:tc>
          <w:tcPr>
            <w:tcW w:w="2430" w:type="dxa"/>
            <w:hideMark/>
          </w:tcPr>
          <w:p w14:paraId="60AEDC95" w14:textId="71232053" w:rsidR="008140BF" w:rsidRPr="009D46F9" w:rsidRDefault="008140BF" w:rsidP="003E0C91">
            <w:pPr>
              <w:rPr>
                <w:b/>
                <w:sz w:val="20"/>
                <w:szCs w:val="20"/>
              </w:rPr>
            </w:pPr>
            <w:r w:rsidRPr="009D46F9">
              <w:rPr>
                <w:b/>
                <w:sz w:val="20"/>
                <w:szCs w:val="20"/>
              </w:rPr>
              <w:t>F–Own business work</w:t>
            </w:r>
          </w:p>
        </w:tc>
        <w:tc>
          <w:tcPr>
            <w:tcW w:w="7020" w:type="dxa"/>
            <w:hideMark/>
          </w:tcPr>
          <w:p w14:paraId="2F512DD3" w14:textId="0206A46B" w:rsidR="008140BF" w:rsidRPr="003E0C91" w:rsidRDefault="008140BF" w:rsidP="003E0C91">
            <w:pPr>
              <w:rPr>
                <w:sz w:val="20"/>
                <w:szCs w:val="20"/>
              </w:rPr>
            </w:pPr>
            <w:r w:rsidRPr="003E0C91">
              <w:rPr>
                <w:sz w:val="20"/>
                <w:szCs w:val="20"/>
              </w:rPr>
              <w:t>Includes own</w:t>
            </w:r>
            <w:r w:rsidR="001E6E51" w:rsidRPr="003E0C91">
              <w:rPr>
                <w:sz w:val="20"/>
                <w:szCs w:val="20"/>
              </w:rPr>
              <w:t>-</w:t>
            </w:r>
            <w:r w:rsidRPr="003E0C91">
              <w:rPr>
                <w:sz w:val="20"/>
                <w:szCs w:val="20"/>
              </w:rPr>
              <w:t>a</w:t>
            </w:r>
            <w:r w:rsidR="001E6E51" w:rsidRPr="003E0C91">
              <w:rPr>
                <w:sz w:val="20"/>
                <w:szCs w:val="20"/>
              </w:rPr>
              <w:t>ccount work and household-</w:t>
            </w:r>
            <w:r w:rsidRPr="003E0C91">
              <w:rPr>
                <w:sz w:val="20"/>
                <w:szCs w:val="20"/>
              </w:rPr>
              <w:t xml:space="preserve">related businesses, except farming, livestock and fishing (see activity </w:t>
            </w:r>
            <w:r w:rsidR="00372D21" w:rsidRPr="003E0C91">
              <w:rPr>
                <w:sz w:val="20"/>
                <w:szCs w:val="20"/>
              </w:rPr>
              <w:t>G</w:t>
            </w:r>
            <w:r w:rsidR="001D2436" w:rsidRPr="003E0C91">
              <w:rPr>
                <w:sz w:val="20"/>
                <w:szCs w:val="20"/>
              </w:rPr>
              <w:t>, H, I</w:t>
            </w:r>
            <w:r w:rsidRPr="003E0C91">
              <w:rPr>
                <w:sz w:val="20"/>
                <w:szCs w:val="20"/>
              </w:rPr>
              <w:t>) and textile work (</w:t>
            </w:r>
            <w:r w:rsidR="00DC3BCC" w:rsidRPr="003E0C91">
              <w:rPr>
                <w:sz w:val="20"/>
                <w:szCs w:val="20"/>
              </w:rPr>
              <w:t xml:space="preserve">activity </w:t>
            </w:r>
            <w:r w:rsidR="001D2436" w:rsidRPr="003E0C91">
              <w:rPr>
                <w:sz w:val="20"/>
                <w:szCs w:val="20"/>
              </w:rPr>
              <w:t>M</w:t>
            </w:r>
            <w:r w:rsidRPr="003E0C91">
              <w:rPr>
                <w:sz w:val="20"/>
                <w:szCs w:val="20"/>
              </w:rPr>
              <w:t>).</w:t>
            </w:r>
          </w:p>
        </w:tc>
      </w:tr>
      <w:tr w:rsidR="00B76F90" w:rsidRPr="003E0C91" w14:paraId="7AF31D7A" w14:textId="77777777" w:rsidTr="00D20AAD">
        <w:trPr>
          <w:cantSplit/>
        </w:trPr>
        <w:tc>
          <w:tcPr>
            <w:tcW w:w="2430" w:type="dxa"/>
          </w:tcPr>
          <w:p w14:paraId="754782A7" w14:textId="59FBE988" w:rsidR="00B76F90" w:rsidRPr="009D46F9" w:rsidRDefault="00B76F90" w:rsidP="003E0C91">
            <w:pPr>
              <w:rPr>
                <w:b/>
                <w:sz w:val="20"/>
                <w:szCs w:val="20"/>
              </w:rPr>
            </w:pPr>
            <w:r w:rsidRPr="009D46F9">
              <w:rPr>
                <w:b/>
                <w:sz w:val="20"/>
                <w:szCs w:val="20"/>
              </w:rPr>
              <w:t>G</w:t>
            </w:r>
            <w:r w:rsidR="005538CA" w:rsidRPr="009D46F9">
              <w:rPr>
                <w:b/>
                <w:sz w:val="20"/>
                <w:szCs w:val="20"/>
              </w:rPr>
              <w:t>–</w:t>
            </w:r>
            <w:r w:rsidR="00A33B5F" w:rsidRPr="009D46F9">
              <w:rPr>
                <w:b/>
                <w:sz w:val="20"/>
                <w:szCs w:val="20"/>
              </w:rPr>
              <w:t>Food crop farming</w:t>
            </w:r>
          </w:p>
        </w:tc>
        <w:tc>
          <w:tcPr>
            <w:tcW w:w="7020" w:type="dxa"/>
          </w:tcPr>
          <w:p w14:paraId="536C407F" w14:textId="1CC0625B" w:rsidR="00B76F90" w:rsidRPr="003E0C91" w:rsidRDefault="00A845ED" w:rsidP="003E0C91">
            <w:pPr>
              <w:rPr>
                <w:sz w:val="20"/>
                <w:szCs w:val="20"/>
              </w:rPr>
            </w:pPr>
            <w:r w:rsidRPr="003E0C91">
              <w:rPr>
                <w:sz w:val="20"/>
                <w:szCs w:val="20"/>
              </w:rPr>
              <w:t>Includes small-scale food production in the garden for own consumption and selling.</w:t>
            </w:r>
          </w:p>
        </w:tc>
      </w:tr>
      <w:tr w:rsidR="00B76F90" w:rsidRPr="003E0C91" w14:paraId="4B8C97BE" w14:textId="77777777" w:rsidTr="00D20AAD">
        <w:trPr>
          <w:cantSplit/>
        </w:trPr>
        <w:tc>
          <w:tcPr>
            <w:tcW w:w="2430" w:type="dxa"/>
          </w:tcPr>
          <w:p w14:paraId="3163228B" w14:textId="61A1F58D" w:rsidR="00B76F90" w:rsidRPr="009D46F9" w:rsidRDefault="00B76F90" w:rsidP="003E0C91">
            <w:pPr>
              <w:rPr>
                <w:b/>
                <w:sz w:val="20"/>
                <w:szCs w:val="20"/>
              </w:rPr>
            </w:pPr>
            <w:r w:rsidRPr="009D46F9">
              <w:rPr>
                <w:b/>
                <w:sz w:val="20"/>
                <w:szCs w:val="20"/>
              </w:rPr>
              <w:t>H</w:t>
            </w:r>
            <w:r w:rsidR="005538CA" w:rsidRPr="009D46F9">
              <w:rPr>
                <w:b/>
                <w:sz w:val="20"/>
                <w:szCs w:val="20"/>
              </w:rPr>
              <w:t>–</w:t>
            </w:r>
            <w:r w:rsidR="00A33B5F" w:rsidRPr="009D46F9">
              <w:rPr>
                <w:b/>
                <w:sz w:val="20"/>
                <w:szCs w:val="20"/>
              </w:rPr>
              <w:t>Cash crop farming</w:t>
            </w:r>
          </w:p>
        </w:tc>
        <w:tc>
          <w:tcPr>
            <w:tcW w:w="7020" w:type="dxa"/>
          </w:tcPr>
          <w:p w14:paraId="43310B55" w14:textId="08A4BB07" w:rsidR="00B76F90" w:rsidRPr="003E0C91" w:rsidRDefault="00A845ED" w:rsidP="003E0C91">
            <w:pPr>
              <w:rPr>
                <w:sz w:val="20"/>
                <w:szCs w:val="20"/>
              </w:rPr>
            </w:pPr>
            <w:r w:rsidRPr="003E0C91">
              <w:rPr>
                <w:sz w:val="20"/>
                <w:szCs w:val="20"/>
              </w:rPr>
              <w:t>Includes small- or large-scale food or crop cultivation primarily for sale in the market.</w:t>
            </w:r>
          </w:p>
        </w:tc>
      </w:tr>
      <w:tr w:rsidR="00A845ED" w:rsidRPr="003E0C91" w14:paraId="2582765B" w14:textId="77777777" w:rsidTr="00D20AAD">
        <w:trPr>
          <w:cantSplit/>
        </w:trPr>
        <w:tc>
          <w:tcPr>
            <w:tcW w:w="2430" w:type="dxa"/>
          </w:tcPr>
          <w:p w14:paraId="601A34D1" w14:textId="0A2EDB66" w:rsidR="00A845ED" w:rsidRPr="009D46F9" w:rsidRDefault="00A845ED" w:rsidP="003E0C91">
            <w:pPr>
              <w:rPr>
                <w:b/>
                <w:sz w:val="20"/>
                <w:szCs w:val="20"/>
              </w:rPr>
            </w:pPr>
            <w:r w:rsidRPr="009D46F9">
              <w:rPr>
                <w:b/>
                <w:sz w:val="20"/>
                <w:szCs w:val="20"/>
              </w:rPr>
              <w:t>I–Livestock raising</w:t>
            </w:r>
          </w:p>
        </w:tc>
        <w:tc>
          <w:tcPr>
            <w:tcW w:w="7020" w:type="dxa"/>
          </w:tcPr>
          <w:p w14:paraId="68692A23" w14:textId="7EA25E8F" w:rsidR="00A845ED" w:rsidRPr="003E0C91" w:rsidRDefault="00A845ED" w:rsidP="003E0C91">
            <w:pPr>
              <w:rPr>
                <w:sz w:val="20"/>
                <w:szCs w:val="20"/>
              </w:rPr>
            </w:pPr>
            <w:r w:rsidRPr="003E0C91">
              <w:rPr>
                <w:sz w:val="20"/>
                <w:szCs w:val="20"/>
              </w:rPr>
              <w:t>Includes raising livestock for own consumption and selling.</w:t>
            </w:r>
          </w:p>
        </w:tc>
      </w:tr>
      <w:tr w:rsidR="00A845ED" w:rsidRPr="003E0C91" w14:paraId="3A7C3AF3" w14:textId="77777777" w:rsidTr="00D20AAD">
        <w:trPr>
          <w:cantSplit/>
        </w:trPr>
        <w:tc>
          <w:tcPr>
            <w:tcW w:w="2430" w:type="dxa"/>
            <w:hideMark/>
          </w:tcPr>
          <w:p w14:paraId="3B99A59E" w14:textId="1560C6C6" w:rsidR="00A845ED" w:rsidRPr="009D46F9" w:rsidRDefault="00A845ED" w:rsidP="003E0C91">
            <w:pPr>
              <w:rPr>
                <w:b/>
                <w:sz w:val="20"/>
                <w:szCs w:val="20"/>
              </w:rPr>
            </w:pPr>
            <w:r w:rsidRPr="009D46F9">
              <w:rPr>
                <w:b/>
                <w:sz w:val="20"/>
                <w:szCs w:val="20"/>
              </w:rPr>
              <w:t>J–Fishing or fishpond culture</w:t>
            </w:r>
          </w:p>
        </w:tc>
        <w:tc>
          <w:tcPr>
            <w:tcW w:w="7020" w:type="dxa"/>
            <w:hideMark/>
          </w:tcPr>
          <w:p w14:paraId="1073832E" w14:textId="5F3266C3" w:rsidR="00A845ED" w:rsidRPr="003E0C91" w:rsidRDefault="00A845ED" w:rsidP="003E0C91">
            <w:pPr>
              <w:rPr>
                <w:sz w:val="20"/>
                <w:szCs w:val="20"/>
              </w:rPr>
            </w:pPr>
            <w:r w:rsidRPr="003E0C91">
              <w:rPr>
                <w:sz w:val="20"/>
                <w:szCs w:val="20"/>
              </w:rPr>
              <w:t xml:space="preserve">Includes fishing for own consumption and selling, but excludes fishing just for fun, which is recorded as “social activities and hobbies” (activity U). </w:t>
            </w:r>
          </w:p>
        </w:tc>
      </w:tr>
      <w:tr w:rsidR="00A845ED" w:rsidRPr="003E0C91" w14:paraId="5A70DCA9" w14:textId="77777777" w:rsidTr="00D20AAD">
        <w:trPr>
          <w:cantSplit/>
        </w:trPr>
        <w:tc>
          <w:tcPr>
            <w:tcW w:w="2430" w:type="dxa"/>
          </w:tcPr>
          <w:p w14:paraId="309EC6C4" w14:textId="1BCA66CF" w:rsidR="00A845ED" w:rsidRPr="009D46F9" w:rsidRDefault="00A845ED" w:rsidP="003E0C91">
            <w:pPr>
              <w:rPr>
                <w:b/>
                <w:sz w:val="20"/>
                <w:szCs w:val="20"/>
              </w:rPr>
            </w:pPr>
            <w:r w:rsidRPr="009D46F9">
              <w:rPr>
                <w:b/>
                <w:sz w:val="20"/>
                <w:szCs w:val="20"/>
              </w:rPr>
              <w:t>K–Commuting to</w:t>
            </w:r>
            <w:r w:rsidR="00D61241" w:rsidRPr="009D46F9">
              <w:rPr>
                <w:b/>
                <w:sz w:val="20"/>
                <w:szCs w:val="20"/>
              </w:rPr>
              <w:t xml:space="preserve"> </w:t>
            </w:r>
            <w:r w:rsidR="007C4075">
              <w:rPr>
                <w:b/>
                <w:sz w:val="20"/>
                <w:szCs w:val="20"/>
              </w:rPr>
              <w:t>or</w:t>
            </w:r>
            <w:r w:rsidR="00D61241" w:rsidRPr="009D46F9">
              <w:rPr>
                <w:b/>
                <w:sz w:val="20"/>
                <w:szCs w:val="20"/>
              </w:rPr>
              <w:t xml:space="preserve"> </w:t>
            </w:r>
            <w:r w:rsidRPr="009D46F9">
              <w:rPr>
                <w:b/>
                <w:sz w:val="20"/>
                <w:szCs w:val="20"/>
              </w:rPr>
              <w:t>from work or school</w:t>
            </w:r>
          </w:p>
        </w:tc>
        <w:tc>
          <w:tcPr>
            <w:tcW w:w="7020" w:type="dxa"/>
          </w:tcPr>
          <w:p w14:paraId="563C17FB" w14:textId="6B9D83DD" w:rsidR="00A845ED" w:rsidRPr="003E0C91" w:rsidRDefault="00A845ED" w:rsidP="003E0C91">
            <w:pPr>
              <w:rPr>
                <w:sz w:val="20"/>
                <w:szCs w:val="20"/>
              </w:rPr>
            </w:pPr>
            <w:r w:rsidRPr="003E0C91">
              <w:rPr>
                <w:sz w:val="20"/>
                <w:szCs w:val="20"/>
              </w:rPr>
              <w:t>Includes commuting and travel to and back from school or work. Traveling done during working hours as part of the job is counted as “work as employed (activity E), or “own business work”, (activity F).</w:t>
            </w:r>
          </w:p>
        </w:tc>
      </w:tr>
      <w:tr w:rsidR="00A845ED" w:rsidRPr="003E0C91" w14:paraId="29D4D760" w14:textId="77777777" w:rsidTr="00D20AAD">
        <w:trPr>
          <w:cantSplit/>
        </w:trPr>
        <w:tc>
          <w:tcPr>
            <w:tcW w:w="2430" w:type="dxa"/>
            <w:hideMark/>
          </w:tcPr>
          <w:p w14:paraId="4AEE61CE" w14:textId="67FC5D52" w:rsidR="00A845ED" w:rsidRPr="009D46F9" w:rsidRDefault="00A845ED" w:rsidP="003E0C91">
            <w:pPr>
              <w:rPr>
                <w:b/>
                <w:sz w:val="20"/>
                <w:szCs w:val="20"/>
              </w:rPr>
            </w:pPr>
            <w:r w:rsidRPr="009D46F9">
              <w:rPr>
                <w:b/>
                <w:sz w:val="20"/>
                <w:szCs w:val="20"/>
              </w:rPr>
              <w:t>L–Shopping</w:t>
            </w:r>
            <w:r w:rsidR="00D61241" w:rsidRPr="009D46F9">
              <w:rPr>
                <w:b/>
                <w:sz w:val="20"/>
                <w:szCs w:val="20"/>
              </w:rPr>
              <w:t xml:space="preserve"> and </w:t>
            </w:r>
            <w:r w:rsidRPr="009D46F9">
              <w:rPr>
                <w:b/>
                <w:sz w:val="20"/>
                <w:szCs w:val="20"/>
              </w:rPr>
              <w:t>getting service</w:t>
            </w:r>
            <w:r w:rsidR="00D61241" w:rsidRPr="009D46F9">
              <w:rPr>
                <w:b/>
                <w:sz w:val="20"/>
                <w:szCs w:val="20"/>
              </w:rPr>
              <w:t>,</w:t>
            </w:r>
            <w:r w:rsidRPr="009D46F9">
              <w:rPr>
                <w:b/>
                <w:sz w:val="20"/>
                <w:szCs w:val="20"/>
              </w:rPr>
              <w:t xml:space="preserve"> including health services</w:t>
            </w:r>
          </w:p>
        </w:tc>
        <w:tc>
          <w:tcPr>
            <w:tcW w:w="7020" w:type="dxa"/>
            <w:hideMark/>
          </w:tcPr>
          <w:p w14:paraId="362AFA65" w14:textId="49EF6C58" w:rsidR="00A845ED" w:rsidRPr="003E0C91" w:rsidRDefault="00A845ED" w:rsidP="003E0C91">
            <w:pPr>
              <w:rPr>
                <w:sz w:val="20"/>
                <w:szCs w:val="20"/>
              </w:rPr>
            </w:pPr>
            <w:r w:rsidRPr="003E0C91">
              <w:rPr>
                <w:sz w:val="20"/>
                <w:szCs w:val="20"/>
              </w:rPr>
              <w:t>Includes personal care that is paid for, like getting a haircut, visiting the doctor or health facility (obtaining health services), car servicing and banking, etc. Any traveling linked to shopping should be noted as “traveling and commuting” (activity R).</w:t>
            </w:r>
          </w:p>
        </w:tc>
      </w:tr>
      <w:tr w:rsidR="00A845ED" w:rsidRPr="003E0C91" w14:paraId="07F47C30" w14:textId="77777777" w:rsidTr="00D20AAD">
        <w:trPr>
          <w:cantSplit/>
        </w:trPr>
        <w:tc>
          <w:tcPr>
            <w:tcW w:w="2430" w:type="dxa"/>
            <w:hideMark/>
          </w:tcPr>
          <w:p w14:paraId="655739D1" w14:textId="0B8DDCE4" w:rsidR="00A845ED" w:rsidRPr="009D46F9" w:rsidRDefault="00A845ED" w:rsidP="003E0C91">
            <w:pPr>
              <w:rPr>
                <w:b/>
                <w:sz w:val="20"/>
                <w:szCs w:val="20"/>
              </w:rPr>
            </w:pPr>
            <w:r w:rsidRPr="009D46F9">
              <w:rPr>
                <w:b/>
                <w:sz w:val="20"/>
                <w:szCs w:val="20"/>
              </w:rPr>
              <w:t>M–Weaving, sewing, textile care</w:t>
            </w:r>
          </w:p>
        </w:tc>
        <w:tc>
          <w:tcPr>
            <w:tcW w:w="7020" w:type="dxa"/>
            <w:hideMark/>
          </w:tcPr>
          <w:p w14:paraId="5E51ECC0" w14:textId="51F1F57C" w:rsidR="00A845ED" w:rsidRPr="003E0C91" w:rsidRDefault="00A845ED" w:rsidP="003E0C91">
            <w:pPr>
              <w:pStyle w:val="FootnoteText"/>
              <w:spacing w:line="276" w:lineRule="auto"/>
            </w:pPr>
            <w:r w:rsidRPr="003E0C91">
              <w:t>Includes textile work for selling and own consumption, but excludes repairing of textiles, which is classified as “domestic work” (activity O).</w:t>
            </w:r>
          </w:p>
        </w:tc>
      </w:tr>
      <w:tr w:rsidR="00A845ED" w:rsidRPr="003E0C91" w14:paraId="11A245C2" w14:textId="77777777" w:rsidTr="00D20AAD">
        <w:trPr>
          <w:cantSplit/>
        </w:trPr>
        <w:tc>
          <w:tcPr>
            <w:tcW w:w="2430" w:type="dxa"/>
            <w:hideMark/>
          </w:tcPr>
          <w:p w14:paraId="494CE945" w14:textId="6239FFFF" w:rsidR="00A845ED" w:rsidRPr="009D46F9" w:rsidRDefault="00A845ED" w:rsidP="003E0C91">
            <w:pPr>
              <w:rPr>
                <w:b/>
                <w:sz w:val="20"/>
                <w:szCs w:val="20"/>
              </w:rPr>
            </w:pPr>
            <w:r w:rsidRPr="009D46F9">
              <w:rPr>
                <w:b/>
                <w:sz w:val="20"/>
                <w:szCs w:val="20"/>
              </w:rPr>
              <w:t>N–Cooking</w:t>
            </w:r>
          </w:p>
        </w:tc>
        <w:tc>
          <w:tcPr>
            <w:tcW w:w="7020" w:type="dxa"/>
            <w:hideMark/>
          </w:tcPr>
          <w:p w14:paraId="269DDFDF" w14:textId="1AD44F29" w:rsidR="00A845ED" w:rsidRPr="003E0C91" w:rsidRDefault="00A845ED" w:rsidP="003E0C91">
            <w:pPr>
              <w:pStyle w:val="FootnoteText"/>
              <w:spacing w:line="276" w:lineRule="auto"/>
            </w:pPr>
            <w:r w:rsidRPr="003E0C91">
              <w:t>Includes cooking for household.</w:t>
            </w:r>
          </w:p>
        </w:tc>
      </w:tr>
      <w:tr w:rsidR="00A845ED" w:rsidRPr="003E0C91" w14:paraId="6F621F57" w14:textId="77777777" w:rsidTr="00D20AAD">
        <w:trPr>
          <w:cantSplit/>
        </w:trPr>
        <w:tc>
          <w:tcPr>
            <w:tcW w:w="2430" w:type="dxa"/>
            <w:hideMark/>
          </w:tcPr>
          <w:p w14:paraId="195ACB7E" w14:textId="0E93DFBC" w:rsidR="00A845ED" w:rsidRPr="009D46F9" w:rsidRDefault="00A845ED" w:rsidP="003E0C91">
            <w:pPr>
              <w:rPr>
                <w:b/>
                <w:sz w:val="20"/>
                <w:szCs w:val="20"/>
              </w:rPr>
            </w:pPr>
            <w:r w:rsidRPr="009D46F9">
              <w:rPr>
                <w:b/>
                <w:sz w:val="20"/>
                <w:szCs w:val="20"/>
              </w:rPr>
              <w:t>O–Domestic work</w:t>
            </w:r>
            <w:r w:rsidR="00D61241" w:rsidRPr="009D46F9">
              <w:rPr>
                <w:b/>
                <w:sz w:val="20"/>
                <w:szCs w:val="20"/>
              </w:rPr>
              <w:t>,</w:t>
            </w:r>
            <w:r w:rsidRPr="009D46F9">
              <w:rPr>
                <w:b/>
                <w:sz w:val="20"/>
                <w:szCs w:val="20"/>
              </w:rPr>
              <w:t xml:space="preserve"> including fetching water</w:t>
            </w:r>
            <w:r w:rsidR="007C4075">
              <w:rPr>
                <w:b/>
                <w:sz w:val="20"/>
                <w:szCs w:val="20"/>
              </w:rPr>
              <w:t xml:space="preserve"> and collecting fuel</w:t>
            </w:r>
          </w:p>
        </w:tc>
        <w:tc>
          <w:tcPr>
            <w:tcW w:w="7020" w:type="dxa"/>
            <w:hideMark/>
          </w:tcPr>
          <w:p w14:paraId="0AD02D2F" w14:textId="4EC3B0FA" w:rsidR="00A845ED" w:rsidRPr="003E0C91" w:rsidRDefault="00A845ED" w:rsidP="003E0C91">
            <w:pPr>
              <w:pStyle w:val="FootnoteText"/>
              <w:spacing w:line="276" w:lineRule="auto"/>
            </w:pPr>
            <w:r w:rsidRPr="003E0C91">
              <w:t>Includes all unpaid domestic work such as fetching water and firewood, cleaning and other household chores (excluding cooking, which is included in activity L). Paid domestic work is counted as “work as employed” (activity E).</w:t>
            </w:r>
          </w:p>
        </w:tc>
      </w:tr>
      <w:tr w:rsidR="00A845ED" w:rsidRPr="003E0C91" w14:paraId="01BB2E30" w14:textId="77777777" w:rsidTr="00D20AAD">
        <w:trPr>
          <w:cantSplit/>
        </w:trPr>
        <w:tc>
          <w:tcPr>
            <w:tcW w:w="2430" w:type="dxa"/>
            <w:hideMark/>
          </w:tcPr>
          <w:p w14:paraId="22594072" w14:textId="6F2CCAF1" w:rsidR="00A845ED" w:rsidRPr="009D46F9" w:rsidRDefault="00A845ED" w:rsidP="003E0C91">
            <w:pPr>
              <w:rPr>
                <w:b/>
                <w:sz w:val="20"/>
                <w:szCs w:val="20"/>
              </w:rPr>
            </w:pPr>
            <w:r w:rsidRPr="009D46F9">
              <w:rPr>
                <w:b/>
                <w:sz w:val="20"/>
                <w:szCs w:val="20"/>
              </w:rPr>
              <w:t>P–Car</w:t>
            </w:r>
            <w:r w:rsidR="007C4075">
              <w:rPr>
                <w:b/>
                <w:sz w:val="20"/>
                <w:szCs w:val="20"/>
              </w:rPr>
              <w:t>ing</w:t>
            </w:r>
            <w:r w:rsidRPr="009D46F9">
              <w:rPr>
                <w:b/>
                <w:sz w:val="20"/>
                <w:szCs w:val="20"/>
              </w:rPr>
              <w:t xml:space="preserve"> for children</w:t>
            </w:r>
          </w:p>
        </w:tc>
        <w:tc>
          <w:tcPr>
            <w:tcW w:w="7020" w:type="dxa"/>
            <w:hideMark/>
          </w:tcPr>
          <w:p w14:paraId="550A285C" w14:textId="44658EC0" w:rsidR="00A845ED" w:rsidRPr="003E0C91" w:rsidRDefault="00A845ED" w:rsidP="003E0C91">
            <w:pPr>
              <w:rPr>
                <w:sz w:val="20"/>
                <w:szCs w:val="20"/>
              </w:rPr>
            </w:pPr>
            <w:r w:rsidRPr="003E0C91">
              <w:rPr>
                <w:sz w:val="20"/>
                <w:szCs w:val="20"/>
              </w:rPr>
              <w:t>Includes unpaid care for all children at home as well as outside home. Paid care is counted as “work as employed” (activity E).</w:t>
            </w:r>
          </w:p>
        </w:tc>
      </w:tr>
      <w:tr w:rsidR="00A845ED" w:rsidRPr="003E0C91" w14:paraId="4BA3ABE5" w14:textId="77777777" w:rsidTr="00D20AAD">
        <w:trPr>
          <w:cantSplit/>
        </w:trPr>
        <w:tc>
          <w:tcPr>
            <w:tcW w:w="2430" w:type="dxa"/>
          </w:tcPr>
          <w:p w14:paraId="5B46D094" w14:textId="39B71CC7" w:rsidR="00A845ED" w:rsidRPr="009D46F9" w:rsidRDefault="00A845ED" w:rsidP="003E0C91">
            <w:pPr>
              <w:rPr>
                <w:b/>
                <w:sz w:val="20"/>
                <w:szCs w:val="20"/>
              </w:rPr>
            </w:pPr>
            <w:r w:rsidRPr="009D46F9">
              <w:rPr>
                <w:b/>
                <w:sz w:val="20"/>
                <w:szCs w:val="20"/>
              </w:rPr>
              <w:t>Q–Car</w:t>
            </w:r>
            <w:r w:rsidR="007C4075">
              <w:rPr>
                <w:b/>
                <w:sz w:val="20"/>
                <w:szCs w:val="20"/>
              </w:rPr>
              <w:t>ing</w:t>
            </w:r>
            <w:r w:rsidRPr="009D46F9">
              <w:rPr>
                <w:b/>
                <w:sz w:val="20"/>
                <w:szCs w:val="20"/>
              </w:rPr>
              <w:t xml:space="preserve"> for adults (sick, elderly)</w:t>
            </w:r>
          </w:p>
        </w:tc>
        <w:tc>
          <w:tcPr>
            <w:tcW w:w="7020" w:type="dxa"/>
          </w:tcPr>
          <w:p w14:paraId="46BC94C2" w14:textId="0B76898D" w:rsidR="00A845ED" w:rsidRPr="003E0C91" w:rsidRDefault="00A845ED" w:rsidP="003E0C91">
            <w:pPr>
              <w:rPr>
                <w:sz w:val="20"/>
                <w:szCs w:val="20"/>
              </w:rPr>
            </w:pPr>
            <w:r w:rsidRPr="003E0C91">
              <w:rPr>
                <w:sz w:val="20"/>
                <w:szCs w:val="20"/>
              </w:rPr>
              <w:t>Includes unpaid care for all adults, including the sick and elderly at home as well as outside home. Paid care is counted as “work as employed” (activity E).</w:t>
            </w:r>
          </w:p>
        </w:tc>
      </w:tr>
      <w:tr w:rsidR="00A845ED" w:rsidRPr="003E0C91" w14:paraId="657ABACF" w14:textId="77777777" w:rsidTr="00D20AAD">
        <w:trPr>
          <w:cantSplit/>
        </w:trPr>
        <w:tc>
          <w:tcPr>
            <w:tcW w:w="2430" w:type="dxa"/>
            <w:hideMark/>
          </w:tcPr>
          <w:p w14:paraId="04E795F9" w14:textId="75C29375" w:rsidR="00A845ED" w:rsidRPr="009D46F9" w:rsidRDefault="00A845ED" w:rsidP="003E0C91">
            <w:pPr>
              <w:rPr>
                <w:b/>
                <w:sz w:val="20"/>
                <w:szCs w:val="20"/>
              </w:rPr>
            </w:pPr>
            <w:r w:rsidRPr="009D46F9">
              <w:rPr>
                <w:b/>
                <w:sz w:val="20"/>
                <w:szCs w:val="20"/>
              </w:rPr>
              <w:lastRenderedPageBreak/>
              <w:t>R–Traveling (not for work or school)</w:t>
            </w:r>
          </w:p>
        </w:tc>
        <w:tc>
          <w:tcPr>
            <w:tcW w:w="7020" w:type="dxa"/>
            <w:hideMark/>
          </w:tcPr>
          <w:p w14:paraId="43711D38" w14:textId="6F158A5A" w:rsidR="00A845ED" w:rsidRPr="003E0C91" w:rsidRDefault="00A845ED" w:rsidP="003E0C91">
            <w:pPr>
              <w:pStyle w:val="FootnoteText"/>
              <w:spacing w:line="276" w:lineRule="auto"/>
            </w:pPr>
            <w:r w:rsidRPr="003E0C91">
              <w:t>Includes all traveling except traveling done during working hours as part of the job. Traveling during working hours as part of the job is counted as “work as employed” (activity E), or “own business work,” (activity F). It does not include travel to and from work or office. Traveling includes walking if the purpose is getting from one place to another but not exercising. Longer journeys will be separated by activities like eating, personal care, etc.</w:t>
            </w:r>
          </w:p>
        </w:tc>
      </w:tr>
      <w:tr w:rsidR="00A845ED" w:rsidRPr="003E0C91" w14:paraId="02F93455" w14:textId="77777777" w:rsidTr="00D20AAD">
        <w:trPr>
          <w:cantSplit/>
        </w:trPr>
        <w:tc>
          <w:tcPr>
            <w:tcW w:w="2430" w:type="dxa"/>
            <w:hideMark/>
          </w:tcPr>
          <w:p w14:paraId="305D8113" w14:textId="01946DFA" w:rsidR="00A845ED" w:rsidRPr="009D46F9" w:rsidRDefault="00A845ED" w:rsidP="003E0C91">
            <w:pPr>
              <w:rPr>
                <w:b/>
                <w:sz w:val="20"/>
                <w:szCs w:val="20"/>
              </w:rPr>
            </w:pPr>
            <w:r w:rsidRPr="009D46F9">
              <w:rPr>
                <w:b/>
                <w:sz w:val="20"/>
                <w:szCs w:val="20"/>
              </w:rPr>
              <w:t>S–Watching TV</w:t>
            </w:r>
            <w:r w:rsidR="00D61241" w:rsidRPr="009D46F9">
              <w:rPr>
                <w:b/>
                <w:sz w:val="20"/>
                <w:szCs w:val="20"/>
              </w:rPr>
              <w:t xml:space="preserve">, </w:t>
            </w:r>
            <w:r w:rsidRPr="009D46F9">
              <w:rPr>
                <w:b/>
                <w:sz w:val="20"/>
                <w:szCs w:val="20"/>
              </w:rPr>
              <w:t>listening to the radio</w:t>
            </w:r>
            <w:r w:rsidR="00D61241" w:rsidRPr="009D46F9">
              <w:rPr>
                <w:b/>
                <w:sz w:val="20"/>
                <w:szCs w:val="20"/>
              </w:rPr>
              <w:t xml:space="preserve">, </w:t>
            </w:r>
            <w:r w:rsidRPr="009D46F9">
              <w:rPr>
                <w:b/>
                <w:sz w:val="20"/>
                <w:szCs w:val="20"/>
              </w:rPr>
              <w:t>reading</w:t>
            </w:r>
          </w:p>
        </w:tc>
        <w:tc>
          <w:tcPr>
            <w:tcW w:w="7020" w:type="dxa"/>
            <w:hideMark/>
          </w:tcPr>
          <w:p w14:paraId="0E2D82A2" w14:textId="31F4CBA0" w:rsidR="00A845ED" w:rsidRPr="003E0C91" w:rsidRDefault="00A845ED" w:rsidP="003E0C91">
            <w:pPr>
              <w:pStyle w:val="FootnoteText"/>
              <w:spacing w:line="276" w:lineRule="auto"/>
            </w:pPr>
            <w:r w:rsidRPr="003E0C91">
              <w:t>Includes watching TV, listening to the radio, and reading done outside or school or work. These are often a secondary activity, particularly outside the home, but are a primary activity if the respondent is primarily watching TV, listening to the radio, or reading. The respondent may be snacking on something or drinking at the same time. The activity includes all kinds of reading, except homework for school, which belongs in “school” (activity D), and reading at work, which belongs in “work as employed” (activity E), or “own business work” (activity F).</w:t>
            </w:r>
          </w:p>
        </w:tc>
      </w:tr>
      <w:tr w:rsidR="00A845ED" w:rsidRPr="003E0C91" w14:paraId="2728F83F" w14:textId="77777777" w:rsidTr="00D20AAD">
        <w:trPr>
          <w:cantSplit/>
        </w:trPr>
        <w:tc>
          <w:tcPr>
            <w:tcW w:w="2430" w:type="dxa"/>
            <w:hideMark/>
          </w:tcPr>
          <w:p w14:paraId="2D594C30" w14:textId="120BFDBF" w:rsidR="00A845ED" w:rsidRPr="009D46F9" w:rsidRDefault="00A845ED" w:rsidP="003E0C91">
            <w:pPr>
              <w:rPr>
                <w:b/>
                <w:sz w:val="20"/>
                <w:szCs w:val="20"/>
              </w:rPr>
            </w:pPr>
            <w:r w:rsidRPr="009D46F9">
              <w:rPr>
                <w:b/>
                <w:sz w:val="20"/>
                <w:szCs w:val="20"/>
              </w:rPr>
              <w:t>T–Exercising</w:t>
            </w:r>
          </w:p>
        </w:tc>
        <w:tc>
          <w:tcPr>
            <w:tcW w:w="7020" w:type="dxa"/>
            <w:hideMark/>
          </w:tcPr>
          <w:p w14:paraId="55CCA6D4" w14:textId="0D873E18" w:rsidR="00A845ED" w:rsidRPr="003E0C91" w:rsidRDefault="00A845ED" w:rsidP="003E0C91">
            <w:pPr>
              <w:pStyle w:val="FootnoteText"/>
              <w:spacing w:line="276" w:lineRule="auto"/>
            </w:pPr>
            <w:r w:rsidRPr="003E0C91">
              <w:t>Includes all kinds of physical sport activities including walking if the purpose is exercise and not moving from one place to another, which is “traveling and commuting” (activity R).</w:t>
            </w:r>
          </w:p>
        </w:tc>
      </w:tr>
      <w:tr w:rsidR="00A845ED" w:rsidRPr="003E0C91" w14:paraId="04D592B4" w14:textId="77777777" w:rsidTr="00D20AAD">
        <w:trPr>
          <w:cantSplit/>
        </w:trPr>
        <w:tc>
          <w:tcPr>
            <w:tcW w:w="2430" w:type="dxa"/>
            <w:hideMark/>
          </w:tcPr>
          <w:p w14:paraId="69C84B92" w14:textId="6258ECEC" w:rsidR="00A845ED" w:rsidRPr="009D46F9" w:rsidRDefault="00A845ED" w:rsidP="003E0C91">
            <w:pPr>
              <w:rPr>
                <w:b/>
                <w:sz w:val="20"/>
                <w:szCs w:val="20"/>
              </w:rPr>
            </w:pPr>
            <w:r w:rsidRPr="009D46F9">
              <w:rPr>
                <w:b/>
                <w:sz w:val="20"/>
                <w:szCs w:val="20"/>
              </w:rPr>
              <w:t>U–Social activities and hobbies</w:t>
            </w:r>
          </w:p>
        </w:tc>
        <w:tc>
          <w:tcPr>
            <w:tcW w:w="7020" w:type="dxa"/>
            <w:hideMark/>
          </w:tcPr>
          <w:p w14:paraId="44081334" w14:textId="6283BDBE" w:rsidR="00A845ED" w:rsidRPr="003E0C91" w:rsidRDefault="00A845ED" w:rsidP="003E0C91">
            <w:pPr>
              <w:pStyle w:val="FootnoteText"/>
              <w:spacing w:line="276" w:lineRule="auto"/>
            </w:pPr>
            <w:r w:rsidRPr="003E0C91">
              <w:t>Includes any social activities, such as sitting with family, visiting friends, talking on the phone with friends, visiting a drinking spot with friends, going to watch sporting activities etc. This category also encompasses conjugal activities (having sex) if they are not for paid work, which should be captured as “work as employed” (activity E) or “own business” (activity F). This category also includes gardening, fishing and other production just for fun.</w:t>
            </w:r>
          </w:p>
        </w:tc>
      </w:tr>
      <w:tr w:rsidR="00A845ED" w:rsidRPr="003E0C91" w14:paraId="655D311C" w14:textId="77777777" w:rsidTr="00D20AAD">
        <w:trPr>
          <w:cantSplit/>
        </w:trPr>
        <w:tc>
          <w:tcPr>
            <w:tcW w:w="2430" w:type="dxa"/>
            <w:hideMark/>
          </w:tcPr>
          <w:p w14:paraId="1069AA95" w14:textId="1947F8C3" w:rsidR="00A845ED" w:rsidRPr="009D46F9" w:rsidRDefault="00A845ED" w:rsidP="003E0C91">
            <w:pPr>
              <w:rPr>
                <w:b/>
                <w:sz w:val="20"/>
                <w:szCs w:val="20"/>
              </w:rPr>
            </w:pPr>
            <w:r w:rsidRPr="009D46F9">
              <w:rPr>
                <w:b/>
                <w:sz w:val="20"/>
                <w:szCs w:val="20"/>
              </w:rPr>
              <w:t>V–Religious activities</w:t>
            </w:r>
          </w:p>
        </w:tc>
        <w:tc>
          <w:tcPr>
            <w:tcW w:w="7020" w:type="dxa"/>
            <w:hideMark/>
          </w:tcPr>
          <w:p w14:paraId="40C1C988" w14:textId="791F110D" w:rsidR="00A845ED" w:rsidRPr="003E0C91" w:rsidRDefault="00A845ED" w:rsidP="003E0C91">
            <w:pPr>
              <w:pStyle w:val="FootnoteText"/>
              <w:spacing w:line="276" w:lineRule="auto"/>
            </w:pPr>
            <w:r w:rsidRPr="003E0C91">
              <w:t>Includes attending religious services, praying or other religious activities</w:t>
            </w:r>
            <w:r w:rsidR="00D61241" w:rsidRPr="003E0C91">
              <w:t xml:space="preserve"> or </w:t>
            </w:r>
            <w:r w:rsidRPr="003E0C91">
              <w:t>ceremonies. If the respondent is a pastor, Imam or other person that performs religious activities as his or her work, religious activities should be counted as “work as employed” (activity E), and not as a religious activity for that respondent.</w:t>
            </w:r>
          </w:p>
        </w:tc>
      </w:tr>
      <w:tr w:rsidR="00A845ED" w:rsidRPr="003E0C91" w14:paraId="78E66BDE" w14:textId="77777777" w:rsidTr="00D20AAD">
        <w:trPr>
          <w:cantSplit/>
        </w:trPr>
        <w:tc>
          <w:tcPr>
            <w:tcW w:w="2430" w:type="dxa"/>
            <w:hideMark/>
          </w:tcPr>
          <w:p w14:paraId="4331DCAF" w14:textId="5D900EE2" w:rsidR="00A845ED" w:rsidRPr="009D46F9" w:rsidRDefault="00A845ED" w:rsidP="003E0C91">
            <w:pPr>
              <w:rPr>
                <w:b/>
                <w:sz w:val="20"/>
                <w:szCs w:val="20"/>
              </w:rPr>
            </w:pPr>
            <w:r w:rsidRPr="009D46F9">
              <w:rPr>
                <w:b/>
                <w:sz w:val="20"/>
                <w:szCs w:val="20"/>
              </w:rPr>
              <w:t>X–Other, specify</w:t>
            </w:r>
          </w:p>
        </w:tc>
        <w:tc>
          <w:tcPr>
            <w:tcW w:w="7020" w:type="dxa"/>
            <w:hideMark/>
          </w:tcPr>
          <w:p w14:paraId="6AEBF36C" w14:textId="4C99E92A" w:rsidR="00A845ED" w:rsidRPr="003E0C91" w:rsidRDefault="00A845ED" w:rsidP="003E0C91">
            <w:pPr>
              <w:pStyle w:val="FootnoteText"/>
              <w:spacing w:line="276" w:lineRule="auto"/>
            </w:pPr>
            <w:r w:rsidRPr="003E0C91">
              <w:t>Includes any other activity not captured in activity categories A–V.</w:t>
            </w:r>
          </w:p>
        </w:tc>
      </w:tr>
    </w:tbl>
    <w:p w14:paraId="626A7B67" w14:textId="0D063E37" w:rsidR="008140BF" w:rsidRPr="00815395" w:rsidRDefault="008140BF" w:rsidP="00D20AAD">
      <w:pPr>
        <w:pStyle w:val="BodyText0"/>
        <w:spacing w:before="200"/>
      </w:pPr>
      <w:r w:rsidRPr="00815395">
        <w:t>Use Sub-</w:t>
      </w:r>
      <w:r w:rsidR="001E6E51">
        <w:t>M</w:t>
      </w:r>
      <w:r w:rsidRPr="00815395">
        <w:t xml:space="preserve">odule </w:t>
      </w:r>
      <w:r w:rsidR="00C84B0F">
        <w:t>6.6A</w:t>
      </w:r>
      <w:r w:rsidRPr="00815395">
        <w:t xml:space="preserve"> to record a log of the time the respondent spent on activities the </w:t>
      </w:r>
      <w:r w:rsidR="009B7CDA">
        <w:t>previous day</w:t>
      </w:r>
      <w:r w:rsidR="002B38F6">
        <w:t>.</w:t>
      </w:r>
      <w:r w:rsidR="00143A16">
        <w:t xml:space="preserve"> </w:t>
      </w:r>
      <w:r w:rsidR="002B38F6">
        <w:t xml:space="preserve">This log is the story of </w:t>
      </w:r>
      <w:r w:rsidR="00A3697B">
        <w:t xml:space="preserve">the </w:t>
      </w:r>
      <w:r w:rsidR="00C84B0F">
        <w:t xml:space="preserve">respondent’s </w:t>
      </w:r>
      <w:r w:rsidRPr="00815395">
        <w:t>day.</w:t>
      </w:r>
      <w:r w:rsidR="00143A16">
        <w:t xml:space="preserve"> </w:t>
      </w:r>
      <w:r w:rsidRPr="00815395">
        <w:t xml:space="preserve">You will start with yesterday morning at 4:00 </w:t>
      </w:r>
      <w:r w:rsidR="00E752AE">
        <w:t>a.m.</w:t>
      </w:r>
      <w:r w:rsidRPr="00815395">
        <w:t xml:space="preserve"> and finish at 3:59 </w:t>
      </w:r>
      <w:r w:rsidR="00E752AE">
        <w:t>a.m.</w:t>
      </w:r>
      <w:r w:rsidR="00E752AE" w:rsidRPr="00815395">
        <w:t xml:space="preserve"> </w:t>
      </w:r>
      <w:r w:rsidRPr="00815395">
        <w:t>of the current day.</w:t>
      </w:r>
      <w:r w:rsidR="00FD1E0C">
        <w:t xml:space="preserve"> After 12 </w:t>
      </w:r>
      <w:r w:rsidR="00E752AE">
        <w:t>noon</w:t>
      </w:r>
      <w:r w:rsidR="00FD1E0C">
        <w:t>, the time 13</w:t>
      </w:r>
      <w:r w:rsidR="00190725">
        <w:t>00</w:t>
      </w:r>
      <w:r w:rsidR="00FD1E0C">
        <w:t xml:space="preserve"> </w:t>
      </w:r>
      <w:r w:rsidR="00190725">
        <w:t>to 2400 hours indicate</w:t>
      </w:r>
      <w:r w:rsidR="00E752AE">
        <w:t>s</w:t>
      </w:r>
      <w:r w:rsidR="007C4075">
        <w:t xml:space="preserve"> the time using a 24-hour clock </w:t>
      </w:r>
      <w:r w:rsidR="00190725">
        <w:t xml:space="preserve">that corresponds to 1:00 </w:t>
      </w:r>
      <w:r w:rsidR="00E752AE">
        <w:t>p.m.</w:t>
      </w:r>
      <w:r w:rsidR="007C4075">
        <w:t xml:space="preserve"> (1300 hours)</w:t>
      </w:r>
      <w:r w:rsidR="00E752AE">
        <w:t xml:space="preserve"> </w:t>
      </w:r>
      <w:r w:rsidR="00190725">
        <w:t xml:space="preserve">to 12 </w:t>
      </w:r>
      <w:r w:rsidR="00E752AE">
        <w:t>midnight</w:t>
      </w:r>
      <w:r w:rsidR="007C4075">
        <w:t xml:space="preserve"> (2400 hours)</w:t>
      </w:r>
      <w:r w:rsidR="00190725">
        <w:t>.</w:t>
      </w:r>
      <w:r w:rsidR="00143A16">
        <w:t xml:space="preserve"> </w:t>
      </w:r>
      <w:r w:rsidRPr="00815395">
        <w:t>It is highly advisable to work with a pencil that has an eraser in case corrections are needed as you fill out the log.</w:t>
      </w:r>
    </w:p>
    <w:p w14:paraId="4FBF2096" w14:textId="52B48751" w:rsidR="008140BF" w:rsidRDefault="008140BF" w:rsidP="00D20AAD">
      <w:pPr>
        <w:pStyle w:val="BodyText0"/>
      </w:pPr>
      <w:r w:rsidRPr="00815395">
        <w:t>Based on the respondent’s answers, you will use the boxes to show the time spent for each activity.</w:t>
      </w:r>
      <w:r w:rsidR="00143A16">
        <w:t xml:space="preserve"> </w:t>
      </w:r>
      <w:r w:rsidR="00FD1E0C">
        <w:t>Each hour is indicated as</w:t>
      </w:r>
      <w:r w:rsidRPr="00815395">
        <w:t xml:space="preserve"> 4:00</w:t>
      </w:r>
      <w:r w:rsidR="00190725">
        <w:t xml:space="preserve"> </w:t>
      </w:r>
      <w:r w:rsidR="00E752AE">
        <w:t>a.m.</w:t>
      </w:r>
      <w:r w:rsidRPr="00815395">
        <w:t>, 5:00</w:t>
      </w:r>
      <w:r w:rsidR="00190725">
        <w:t xml:space="preserve"> </w:t>
      </w:r>
      <w:r w:rsidR="00E752AE">
        <w:t>a.m.</w:t>
      </w:r>
      <w:r w:rsidRPr="00815395">
        <w:t>, 6:00</w:t>
      </w:r>
      <w:r w:rsidR="00190725">
        <w:t xml:space="preserve"> </w:t>
      </w:r>
      <w:r w:rsidR="00E752AE">
        <w:t>a.m.</w:t>
      </w:r>
      <w:r w:rsidRPr="00815395">
        <w:t xml:space="preserve">, </w:t>
      </w:r>
      <w:r w:rsidR="00E752AE">
        <w:t>and so on</w:t>
      </w:r>
      <w:r w:rsidRPr="00815395">
        <w:t>.</w:t>
      </w:r>
      <w:r w:rsidR="00143A16">
        <w:t xml:space="preserve"> </w:t>
      </w:r>
      <w:r w:rsidRPr="00815395">
        <w:t xml:space="preserve">Each hour is </w:t>
      </w:r>
      <w:r w:rsidR="00190725">
        <w:t xml:space="preserve">further </w:t>
      </w:r>
      <w:r w:rsidRPr="00815395">
        <w:t>divided into four intervals</w:t>
      </w:r>
      <w:r w:rsidR="00190725">
        <w:t xml:space="preserve"> </w:t>
      </w:r>
      <w:r w:rsidRPr="00815395">
        <w:t>representing 15 minutes each</w:t>
      </w:r>
      <w:r w:rsidR="00E72259">
        <w:t xml:space="preserve"> (15, 30, 45, and 60)</w:t>
      </w:r>
      <w:r w:rsidRPr="00815395">
        <w:t>.</w:t>
      </w:r>
      <w:r w:rsidR="00143A16">
        <w:t xml:space="preserve"> </w:t>
      </w:r>
      <w:r w:rsidRPr="00815395">
        <w:t>For example, looking at the four boxes shown for the number 4</w:t>
      </w:r>
      <w:r w:rsidR="00190725">
        <w:t xml:space="preserve">:00 </w:t>
      </w:r>
      <w:r w:rsidR="00E752AE">
        <w:t>a.m.</w:t>
      </w:r>
      <w:r w:rsidR="00E752AE" w:rsidRPr="00815395">
        <w:t xml:space="preserve"> </w:t>
      </w:r>
      <w:r w:rsidRPr="00815395">
        <w:t>under the heading Night, the first box is for 4:00</w:t>
      </w:r>
      <w:r w:rsidR="007C0B0A">
        <w:t>–</w:t>
      </w:r>
      <w:r w:rsidRPr="00815395">
        <w:t xml:space="preserve">4:15 </w:t>
      </w:r>
      <w:r w:rsidR="007C0B0A">
        <w:t>a.m.</w:t>
      </w:r>
      <w:r w:rsidR="00190725">
        <w:t>,</w:t>
      </w:r>
      <w:r w:rsidRPr="00815395">
        <w:t xml:space="preserve"> the second box is for 4:15</w:t>
      </w:r>
      <w:r w:rsidR="007C0B0A">
        <w:t>–</w:t>
      </w:r>
      <w:r w:rsidRPr="00815395">
        <w:t xml:space="preserve">4:30 </w:t>
      </w:r>
      <w:r w:rsidR="007C0B0A">
        <w:t>a.m.</w:t>
      </w:r>
      <w:r w:rsidRPr="00815395">
        <w:t>, the third box is for 4:30</w:t>
      </w:r>
      <w:r w:rsidR="007C0B0A">
        <w:t>–</w:t>
      </w:r>
      <w:r w:rsidRPr="00815395">
        <w:t xml:space="preserve">4:45 </w:t>
      </w:r>
      <w:r w:rsidR="007C0B0A">
        <w:t>a.m.</w:t>
      </w:r>
      <w:r w:rsidRPr="00815395">
        <w:t>, and the f</w:t>
      </w:r>
      <w:r w:rsidR="003F216F">
        <w:t>ourth box is for 4:45</w:t>
      </w:r>
      <w:r w:rsidR="007C0B0A">
        <w:t>–</w:t>
      </w:r>
      <w:r w:rsidR="003F216F">
        <w:t xml:space="preserve">5:00 </w:t>
      </w:r>
      <w:r w:rsidR="007C0B0A">
        <w:t>a.m</w:t>
      </w:r>
      <w:r w:rsidR="003F216F">
        <w:t>.</w:t>
      </w:r>
      <w:r w:rsidR="00143A16">
        <w:t xml:space="preserve"> </w:t>
      </w:r>
      <w:r w:rsidRPr="00815395">
        <w:t>This same pattern for indicating 15 minutes of time applies to the four boxes for each hour in the log.</w:t>
      </w:r>
    </w:p>
    <w:p w14:paraId="4DE3495E" w14:textId="36E0191D" w:rsidR="002B38F6" w:rsidRDefault="008140BF" w:rsidP="00D20AAD">
      <w:pPr>
        <w:pStyle w:val="BodyText0"/>
      </w:pPr>
      <w:r w:rsidRPr="00815395">
        <w:t xml:space="preserve">When you begin writing in the log, the first thing to do is to </w:t>
      </w:r>
      <w:r w:rsidR="00C84B0F">
        <w:t xml:space="preserve">record </w:t>
      </w:r>
      <w:r w:rsidRPr="00815395">
        <w:t>the respondent’s wake up time.</w:t>
      </w:r>
      <w:r w:rsidR="00143A16">
        <w:t xml:space="preserve"> </w:t>
      </w:r>
      <w:r w:rsidRPr="00815395">
        <w:t>For each activity</w:t>
      </w:r>
      <w:r w:rsidR="00283194">
        <w:t>,</w:t>
      </w:r>
      <w:r w:rsidRPr="00815395">
        <w:t xml:space="preserve"> you want to know what time it began and how long it took.</w:t>
      </w:r>
      <w:r w:rsidR="00143A16">
        <w:t xml:space="preserve"> </w:t>
      </w:r>
      <w:r w:rsidRPr="00815395">
        <w:t>Do not read the list of activities to the respondent.</w:t>
      </w:r>
      <w:r w:rsidR="00143A16">
        <w:t xml:space="preserve"> </w:t>
      </w:r>
      <w:r w:rsidRPr="00815395">
        <w:t>Do not ask what the respondent was doing at any time.</w:t>
      </w:r>
      <w:r w:rsidR="00143A16">
        <w:t xml:space="preserve"> </w:t>
      </w:r>
      <w:r w:rsidRPr="00815395">
        <w:t>Instead, ask when the responden</w:t>
      </w:r>
      <w:r w:rsidR="00283194">
        <w:t xml:space="preserve">t got up in the morning, what </w:t>
      </w:r>
      <w:r w:rsidR="00482628">
        <w:t>he</w:t>
      </w:r>
      <w:r w:rsidR="00D61241">
        <w:t xml:space="preserve"> or </w:t>
      </w:r>
      <w:r w:rsidR="00482628">
        <w:t>she</w:t>
      </w:r>
      <w:r w:rsidRPr="00815395">
        <w:t xml:space="preserve"> did first, and how long that lasted.</w:t>
      </w:r>
      <w:r w:rsidR="00143A16">
        <w:t xml:space="preserve"> </w:t>
      </w:r>
      <w:r w:rsidRPr="00815395">
        <w:t xml:space="preserve">Then ask </w:t>
      </w:r>
      <w:r w:rsidR="00283194">
        <w:t xml:space="preserve">what </w:t>
      </w:r>
      <w:r w:rsidR="00482628">
        <w:lastRenderedPageBreak/>
        <w:t>he</w:t>
      </w:r>
      <w:r w:rsidR="00D61241">
        <w:t xml:space="preserve"> or </w:t>
      </w:r>
      <w:r w:rsidR="00283194">
        <w:t>s</w:t>
      </w:r>
      <w:r w:rsidRPr="00815395">
        <w:t>he did next and how long that lasted.</w:t>
      </w:r>
      <w:r w:rsidR="00143A16">
        <w:t xml:space="preserve"> </w:t>
      </w:r>
      <w:r w:rsidRPr="00815395">
        <w:t xml:space="preserve">While </w:t>
      </w:r>
      <w:r w:rsidRPr="00815395">
        <w:rPr>
          <w:bCs/>
        </w:rPr>
        <w:t xml:space="preserve">the respondent describes what </w:t>
      </w:r>
      <w:r w:rsidR="00482628">
        <w:rPr>
          <w:bCs/>
        </w:rPr>
        <w:t>he</w:t>
      </w:r>
      <w:r w:rsidR="00D61241">
        <w:rPr>
          <w:bCs/>
        </w:rPr>
        <w:t xml:space="preserve"> or </w:t>
      </w:r>
      <w:r w:rsidRPr="00815395">
        <w:rPr>
          <w:bCs/>
        </w:rPr>
        <w:t xml:space="preserve">she did through the day, see where </w:t>
      </w:r>
      <w:r w:rsidR="009B7CDA">
        <w:rPr>
          <w:bCs/>
        </w:rPr>
        <w:t>each</w:t>
      </w:r>
      <w:r w:rsidR="009B7CDA" w:rsidRPr="00815395">
        <w:rPr>
          <w:bCs/>
        </w:rPr>
        <w:t xml:space="preserve"> </w:t>
      </w:r>
      <w:r w:rsidRPr="00815395">
        <w:rPr>
          <w:bCs/>
        </w:rPr>
        <w:t>activity fits in the listed activity categories.</w:t>
      </w:r>
      <w:r w:rsidR="00143A16">
        <w:rPr>
          <w:bCs/>
        </w:rPr>
        <w:t xml:space="preserve"> </w:t>
      </w:r>
      <w:r w:rsidRPr="00815395">
        <w:t xml:space="preserve">Ask the respondent to describe </w:t>
      </w:r>
      <w:r w:rsidR="00C84B0F">
        <w:t xml:space="preserve">each </w:t>
      </w:r>
      <w:r w:rsidRPr="00815395">
        <w:t>activity.</w:t>
      </w:r>
      <w:r w:rsidR="00143A16">
        <w:t xml:space="preserve"> </w:t>
      </w:r>
    </w:p>
    <w:p w14:paraId="60E58787" w14:textId="3D0BF580" w:rsidR="008140BF" w:rsidRPr="00815395" w:rsidRDefault="008140BF" w:rsidP="00D20AAD">
      <w:pPr>
        <w:pStyle w:val="BodyText0"/>
        <w:rPr>
          <w:rFonts w:cstheme="minorBidi"/>
        </w:rPr>
      </w:pPr>
      <w:r w:rsidRPr="00815395">
        <w:rPr>
          <w:bCs/>
        </w:rPr>
        <w:t xml:space="preserve">Formal work and school will </w:t>
      </w:r>
      <w:r w:rsidR="007C4075">
        <w:rPr>
          <w:bCs/>
        </w:rPr>
        <w:t>always be considered primary</w:t>
      </w:r>
      <w:r w:rsidR="00BE6804" w:rsidRPr="00815395">
        <w:rPr>
          <w:bCs/>
        </w:rPr>
        <w:t xml:space="preserve"> activities</w:t>
      </w:r>
      <w:r w:rsidR="007C4075">
        <w:rPr>
          <w:bCs/>
        </w:rPr>
        <w:t xml:space="preserve"> when they are done at the same time as another activity</w:t>
      </w:r>
      <w:r w:rsidRPr="00815395">
        <w:rPr>
          <w:bCs/>
        </w:rPr>
        <w:t>.</w:t>
      </w:r>
      <w:r w:rsidR="00143A16">
        <w:rPr>
          <w:bCs/>
        </w:rPr>
        <w:t xml:space="preserve"> </w:t>
      </w:r>
      <w:r w:rsidRPr="00815395">
        <w:rPr>
          <w:bCs/>
        </w:rPr>
        <w:t>An official break during work or school hours can be recorded as eating, traveling, s</w:t>
      </w:r>
      <w:r w:rsidRPr="00815395">
        <w:t>hopping or whatever activity was done during the official break.</w:t>
      </w:r>
      <w:r w:rsidR="00143A16">
        <w:t xml:space="preserve"> </w:t>
      </w:r>
    </w:p>
    <w:p w14:paraId="4FB1F53D" w14:textId="0D675C24" w:rsidR="00365E3E" w:rsidRPr="000523CD" w:rsidRDefault="008140BF" w:rsidP="00D20AAD">
      <w:pPr>
        <w:pStyle w:val="BodyText0"/>
        <w:rPr>
          <w:bCs/>
        </w:rPr>
      </w:pPr>
      <w:r w:rsidRPr="00815395">
        <w:rPr>
          <w:bCs/>
        </w:rPr>
        <w:t xml:space="preserve">To record the time interval for an activity, find the </w:t>
      </w:r>
      <w:r w:rsidR="00D36752">
        <w:rPr>
          <w:bCs/>
        </w:rPr>
        <w:t>code</w:t>
      </w:r>
      <w:r w:rsidRPr="00815395">
        <w:rPr>
          <w:bCs/>
        </w:rPr>
        <w:t xml:space="preserve"> for the activity described by the respondent.</w:t>
      </w:r>
      <w:r w:rsidR="00143A16">
        <w:rPr>
          <w:bCs/>
        </w:rPr>
        <w:t xml:space="preserve"> </w:t>
      </w:r>
      <w:r w:rsidR="00E71C21">
        <w:rPr>
          <w:bCs/>
        </w:rPr>
        <w:t xml:space="preserve">For each primary activity, write </w:t>
      </w:r>
      <w:r w:rsidR="00B579A4">
        <w:rPr>
          <w:bCs/>
        </w:rPr>
        <w:t xml:space="preserve">the ‘activity code’ </w:t>
      </w:r>
      <w:r w:rsidR="00E71C21">
        <w:rPr>
          <w:bCs/>
        </w:rPr>
        <w:t>in the</w:t>
      </w:r>
      <w:r w:rsidR="004F02F1">
        <w:rPr>
          <w:bCs/>
        </w:rPr>
        <w:t xml:space="preserve"> block that corresponds with the start time, and draw </w:t>
      </w:r>
      <w:r w:rsidR="00BE6804" w:rsidRPr="00815395">
        <w:rPr>
          <w:bCs/>
        </w:rPr>
        <w:t>a l</w:t>
      </w:r>
      <w:r w:rsidR="00BE6804">
        <w:rPr>
          <w:bCs/>
        </w:rPr>
        <w:t xml:space="preserve">ine from that point through the </w:t>
      </w:r>
      <w:r w:rsidR="00BE6804" w:rsidRPr="00815395">
        <w:rPr>
          <w:bCs/>
        </w:rPr>
        <w:t>15</w:t>
      </w:r>
      <w:r w:rsidR="00BE6804">
        <w:rPr>
          <w:bCs/>
        </w:rPr>
        <w:t>-</w:t>
      </w:r>
      <w:r w:rsidR="00BE6804" w:rsidRPr="00815395">
        <w:rPr>
          <w:bCs/>
        </w:rPr>
        <w:t xml:space="preserve">minute boxes to </w:t>
      </w:r>
      <w:r w:rsidR="004F02F1">
        <w:rPr>
          <w:bCs/>
        </w:rPr>
        <w:t>the block that corresponds with the time the activity ended; put a dot in the final block.</w:t>
      </w:r>
      <w:r w:rsidR="00143A16">
        <w:rPr>
          <w:bCs/>
        </w:rPr>
        <w:t xml:space="preserve"> </w:t>
      </w:r>
      <w:r w:rsidR="004F02F1">
        <w:rPr>
          <w:bCs/>
        </w:rPr>
        <w:t xml:space="preserve">Repeat the process for each secondary activity, </w:t>
      </w:r>
      <w:r w:rsidR="00E752AE">
        <w:rPr>
          <w:bCs/>
        </w:rPr>
        <w:t>that is,</w:t>
      </w:r>
      <w:r w:rsidR="00B579A4">
        <w:rPr>
          <w:bCs/>
        </w:rPr>
        <w:t xml:space="preserve"> </w:t>
      </w:r>
      <w:r w:rsidR="004F02F1">
        <w:rPr>
          <w:bCs/>
        </w:rPr>
        <w:t xml:space="preserve">write </w:t>
      </w:r>
      <w:r w:rsidR="0078410C">
        <w:rPr>
          <w:bCs/>
        </w:rPr>
        <w:t>the ‘activity code</w:t>
      </w:r>
      <w:r w:rsidR="004F02F1">
        <w:rPr>
          <w:bCs/>
        </w:rPr>
        <w:t xml:space="preserve">’ in the block that corresponds with the start time. This produces a log </w:t>
      </w:r>
      <w:r w:rsidR="00BE6804" w:rsidRPr="00815395">
        <w:rPr>
          <w:bCs/>
        </w:rPr>
        <w:t>show</w:t>
      </w:r>
      <w:r w:rsidR="004F02F1">
        <w:rPr>
          <w:bCs/>
        </w:rPr>
        <w:t>ing</w:t>
      </w:r>
      <w:r w:rsidR="00BE6804" w:rsidRPr="00815395">
        <w:rPr>
          <w:bCs/>
        </w:rPr>
        <w:t xml:space="preserve"> </w:t>
      </w:r>
      <w:r w:rsidR="00BE6804" w:rsidRPr="000523CD">
        <w:rPr>
          <w:bCs/>
        </w:rPr>
        <w:t xml:space="preserve">the time spent on </w:t>
      </w:r>
      <w:r w:rsidR="004F02F1" w:rsidRPr="000523CD">
        <w:rPr>
          <w:bCs/>
        </w:rPr>
        <w:t xml:space="preserve">each primary and secondary </w:t>
      </w:r>
      <w:r w:rsidR="00BE6804" w:rsidRPr="000523CD">
        <w:rPr>
          <w:bCs/>
        </w:rPr>
        <w:t>activity</w:t>
      </w:r>
      <w:r w:rsidR="009B7CDA" w:rsidRPr="000523CD">
        <w:rPr>
          <w:bCs/>
        </w:rPr>
        <w:t xml:space="preserve"> (Figure 6.</w:t>
      </w:r>
      <w:r w:rsidR="00584703">
        <w:rPr>
          <w:bCs/>
        </w:rPr>
        <w:t>3</w:t>
      </w:r>
      <w:r w:rsidR="009B7CDA" w:rsidRPr="000523CD">
        <w:rPr>
          <w:bCs/>
        </w:rPr>
        <w:t xml:space="preserve">). Check to make sure that there is one primary activity for every 15-minute interval and </w:t>
      </w:r>
      <w:r w:rsidR="0078410C" w:rsidRPr="000523CD">
        <w:rPr>
          <w:bCs/>
        </w:rPr>
        <w:t>a</w:t>
      </w:r>
      <w:r w:rsidR="009B7CDA" w:rsidRPr="000523CD">
        <w:rPr>
          <w:bCs/>
        </w:rPr>
        <w:t xml:space="preserve"> secondary activity for any 15-minute interval</w:t>
      </w:r>
      <w:r w:rsidR="005F49D4" w:rsidRPr="000523CD">
        <w:rPr>
          <w:bCs/>
        </w:rPr>
        <w:t>, if the respondent was doing two tasks at one time</w:t>
      </w:r>
      <w:r w:rsidR="009B7CDA" w:rsidRPr="000523CD">
        <w:rPr>
          <w:bCs/>
        </w:rPr>
        <w:t xml:space="preserve">. There does not need to be a secondary activity for </w:t>
      </w:r>
      <w:r w:rsidR="007C4075">
        <w:rPr>
          <w:bCs/>
        </w:rPr>
        <w:t>every</w:t>
      </w:r>
      <w:r w:rsidR="009B7CDA" w:rsidRPr="000523CD">
        <w:rPr>
          <w:bCs/>
        </w:rPr>
        <w:t xml:space="preserve"> time interval.</w:t>
      </w:r>
    </w:p>
    <w:p w14:paraId="7322A1AE" w14:textId="2C00806E" w:rsidR="001C0B1B" w:rsidRPr="009B7CDA" w:rsidRDefault="004F02F1" w:rsidP="00D20AAD">
      <w:pPr>
        <w:pStyle w:val="Figuretitle"/>
        <w:rPr>
          <w:bCs/>
        </w:rPr>
      </w:pPr>
      <w:bookmarkStart w:id="98" w:name="_Toc527243198"/>
      <w:r w:rsidRPr="000523CD">
        <w:t>Figure 6.</w:t>
      </w:r>
      <w:r w:rsidR="00584703">
        <w:t>3</w:t>
      </w:r>
      <w:r w:rsidR="00D20AAD" w:rsidRPr="000523CD">
        <w:t>:</w:t>
      </w:r>
      <w:r w:rsidR="00372D21" w:rsidRPr="000523CD">
        <w:t xml:space="preserve"> Showing Time Spent in the Time Allocation Log</w:t>
      </w:r>
      <w:bookmarkEnd w:id="98"/>
    </w:p>
    <w:p w14:paraId="12A17CDC" w14:textId="6606769C" w:rsidR="00794E39" w:rsidRDefault="000523CD" w:rsidP="00283194">
      <w:pPr>
        <w:rPr>
          <w:rFonts w:eastAsiaTheme="minorHAnsi" w:cstheme="minorBidi"/>
        </w:rPr>
      </w:pPr>
      <w:r w:rsidRPr="000523CD">
        <w:rPr>
          <w:noProof/>
        </w:rPr>
        <w:drawing>
          <wp:inline distT="0" distB="0" distL="0" distR="0" wp14:anchorId="5F8D84C0" wp14:editId="3EDAAC08">
            <wp:extent cx="5943600" cy="22598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259822"/>
                    </a:xfrm>
                    <a:prstGeom prst="rect">
                      <a:avLst/>
                    </a:prstGeom>
                    <a:noFill/>
                    <a:ln>
                      <a:noFill/>
                    </a:ln>
                  </pic:spPr>
                </pic:pic>
              </a:graphicData>
            </a:graphic>
          </wp:inline>
        </w:drawing>
      </w:r>
    </w:p>
    <w:p w14:paraId="583FC615" w14:textId="6725FCA3" w:rsidR="001D5F44" w:rsidRDefault="008140BF" w:rsidP="00D20AAD">
      <w:pPr>
        <w:pStyle w:val="BodyText0"/>
        <w:spacing w:before="200"/>
      </w:pPr>
      <w:r w:rsidRPr="00815395">
        <w:t xml:space="preserve">If the respondent describes an activity that does not fit in any category, use the X. </w:t>
      </w:r>
      <w:r w:rsidR="00B4309E">
        <w:t>‘</w:t>
      </w:r>
      <w:r w:rsidR="00BE6804" w:rsidRPr="00815395">
        <w:t xml:space="preserve">OTHER, </w:t>
      </w:r>
      <w:r w:rsidR="007C4075">
        <w:t>SPECIFY</w:t>
      </w:r>
      <w:r w:rsidR="00B4309E">
        <w:t>’</w:t>
      </w:r>
      <w:r w:rsidR="00BE6804" w:rsidRPr="00815395">
        <w:t xml:space="preserve"> line</w:t>
      </w:r>
      <w:r w:rsidRPr="00815395">
        <w:t xml:space="preserve">. </w:t>
      </w:r>
      <w:r w:rsidR="001D5F44">
        <w:t xml:space="preserve">Although it is unlikely that there will be several activities that do not fit into the existing categories, if you need to add more than one </w:t>
      </w:r>
      <w:r w:rsidR="00B4309E">
        <w:t>‘</w:t>
      </w:r>
      <w:r w:rsidR="001D5F44">
        <w:t>OTHER, specify</w:t>
      </w:r>
      <w:r w:rsidR="00B4309E">
        <w:t>’</w:t>
      </w:r>
      <w:r w:rsidR="001D5F44">
        <w:t xml:space="preserve"> activity, you may add a line to the bottom of the chart that specifies the activity.</w:t>
      </w:r>
      <w:r w:rsidRPr="00815395">
        <w:t xml:space="preserve"> </w:t>
      </w:r>
    </w:p>
    <w:p w14:paraId="6B44EC87" w14:textId="1ADF4089" w:rsidR="008140BF" w:rsidRDefault="008140BF" w:rsidP="00D20AAD">
      <w:pPr>
        <w:pStyle w:val="BodyText0"/>
      </w:pPr>
      <w:r w:rsidRPr="00815395">
        <w:t>Continue to obtain and record information on the respondent’s activities during the past day for the entire 24-hour period.</w:t>
      </w:r>
      <w:r w:rsidR="00143A16">
        <w:t xml:space="preserve"> </w:t>
      </w:r>
      <w:r w:rsidRPr="00815395">
        <w:t>If an activity occurred for most of the 15-minute interval (up to 8 minutes), then mark the entire box for that activity.</w:t>
      </w:r>
      <w:r w:rsidR="00143A16">
        <w:t xml:space="preserve"> </w:t>
      </w:r>
      <w:r w:rsidRPr="00815395">
        <w:t>If an activity occurred for less than 8 minutes, do not include that activity.</w:t>
      </w:r>
      <w:r w:rsidR="00143A16">
        <w:t xml:space="preserve"> </w:t>
      </w:r>
      <w:r w:rsidRPr="00815395">
        <w:t>Be careful to know exactly where you are recording in the table, for Night, Morning, or Day, for each hour, and for each 15-minute interval in that hour.</w:t>
      </w:r>
    </w:p>
    <w:p w14:paraId="1207F74C" w14:textId="126DDACD" w:rsidR="002B38F6" w:rsidRDefault="00BE6804" w:rsidP="00D20AAD">
      <w:pPr>
        <w:pStyle w:val="BodyText0"/>
      </w:pPr>
      <w:r>
        <w:t xml:space="preserve">The respondent may have done two activities in the same time interval (for example, listening to music while cooking). </w:t>
      </w:r>
      <w:r w:rsidR="002B38F6">
        <w:t xml:space="preserve">If this is the case, ask the respondent which of the two activities was her </w:t>
      </w:r>
      <w:proofErr w:type="gramStart"/>
      <w:r w:rsidR="002B38F6">
        <w:t>main focus</w:t>
      </w:r>
      <w:proofErr w:type="gramEnd"/>
      <w:r w:rsidR="002B38F6">
        <w:t xml:space="preserve"> at </w:t>
      </w:r>
      <w:r w:rsidR="002B38F6">
        <w:lastRenderedPageBreak/>
        <w:t xml:space="preserve">the time. This is her primary activity for that time period. The other activity is a secondary activity for that time period. </w:t>
      </w:r>
      <w:r w:rsidR="004F02F1">
        <w:t>If the respondent reports being engaged simultaneously in more than two activities, ask the respondent which of the activities was her primary focus, and which of the activities was her secondary focus.</w:t>
      </w:r>
      <w:r w:rsidR="00143A16">
        <w:t xml:space="preserve"> </w:t>
      </w:r>
      <w:r w:rsidR="004F02F1">
        <w:t>Record information only for those two activities.</w:t>
      </w:r>
    </w:p>
    <w:p w14:paraId="553E7854" w14:textId="00E3B1AB" w:rsidR="00E24472" w:rsidRPr="00815395" w:rsidRDefault="00E24472" w:rsidP="00F16F92">
      <w:pPr>
        <w:pStyle w:val="Heading4"/>
      </w:pPr>
      <w:r w:rsidRPr="00815395">
        <w:t>S</w:t>
      </w:r>
      <w:r w:rsidR="00F16F92">
        <w:t xml:space="preserve">ub-Module </w:t>
      </w:r>
      <w:r w:rsidR="002708C9">
        <w:t>6.</w:t>
      </w:r>
      <w:r w:rsidRPr="00815395">
        <w:t>6</w:t>
      </w:r>
      <w:r>
        <w:t>B</w:t>
      </w:r>
      <w:r w:rsidRPr="00815395">
        <w:t xml:space="preserve">: </w:t>
      </w:r>
      <w:r w:rsidR="00F16F92">
        <w:t>Time Allocation</w:t>
      </w:r>
    </w:p>
    <w:p w14:paraId="4CB68DF0" w14:textId="36E12CE2" w:rsidR="00153FAF" w:rsidRPr="00815395" w:rsidRDefault="00BA4227" w:rsidP="00BA4227">
      <w:pPr>
        <w:pStyle w:val="BodyText0"/>
      </w:pPr>
      <w:r>
        <w:rPr>
          <w:b/>
        </w:rPr>
        <w:t>Purpose:</w:t>
      </w:r>
      <w:r w:rsidR="00153FAF">
        <w:rPr>
          <w:b/>
        </w:rPr>
        <w:t xml:space="preserve"> </w:t>
      </w:r>
      <w:r w:rsidR="00E24472" w:rsidRPr="00815395">
        <w:t xml:space="preserve">to </w:t>
      </w:r>
      <w:r w:rsidR="00CF05AA">
        <w:t>be able to compare</w:t>
      </w:r>
      <w:r w:rsidR="00153FAF" w:rsidRPr="00815395">
        <w:t xml:space="preserve"> the past 24 hours with the usual amount of time</w:t>
      </w:r>
      <w:r w:rsidR="00153FAF">
        <w:t xml:space="preserve"> the respondent spends working</w:t>
      </w:r>
      <w:r w:rsidR="00CF05AA">
        <w:t>. It is important to understand</w:t>
      </w:r>
      <w:r w:rsidR="00153FAF">
        <w:t xml:space="preserve"> whether the past 24 hours </w:t>
      </w:r>
      <w:r w:rsidR="00CF05AA">
        <w:t>was a day with a</w:t>
      </w:r>
      <w:r w:rsidR="00153FAF">
        <w:t xml:space="preserve"> </w:t>
      </w:r>
      <w:r w:rsidR="00CF05AA">
        <w:t>norm</w:t>
      </w:r>
      <w:r w:rsidR="00153FAF">
        <w:t xml:space="preserve">al workload, </w:t>
      </w:r>
      <w:r w:rsidR="00CF05AA">
        <w:t>or if it was</w:t>
      </w:r>
      <w:r w:rsidR="00153FAF">
        <w:t xml:space="preserve"> </w:t>
      </w:r>
      <w:r w:rsidR="00CF05AA">
        <w:t xml:space="preserve">different from a normal day, either due to </w:t>
      </w:r>
      <w:r w:rsidR="00153FAF">
        <w:t xml:space="preserve">a holiday or </w:t>
      </w:r>
      <w:r w:rsidR="00CF05AA">
        <w:t>other special occas</w:t>
      </w:r>
      <w:r w:rsidR="00153FAF">
        <w:t>ion</w:t>
      </w:r>
      <w:r w:rsidR="00CF05AA">
        <w:t>, or possibly due to illness</w:t>
      </w:r>
      <w:r w:rsidR="00153FAF">
        <w:t>.</w:t>
      </w:r>
    </w:p>
    <w:p w14:paraId="1B3C5B7E" w14:textId="77777777" w:rsidR="008D3891" w:rsidRPr="00815395" w:rsidRDefault="008D3891" w:rsidP="00D20AAD">
      <w:pPr>
        <w:pStyle w:val="BodyText0"/>
      </w:pPr>
      <w:r w:rsidRPr="00815395">
        <w:t>Sub-</w:t>
      </w:r>
      <w:r>
        <w:t>M</w:t>
      </w:r>
      <w:r w:rsidRPr="00815395">
        <w:t xml:space="preserve">odule </w:t>
      </w:r>
      <w:r>
        <w:t xml:space="preserve">6.6B has only one question for the respondent. </w:t>
      </w:r>
    </w:p>
    <w:p w14:paraId="3451F0DC" w14:textId="51C98C68" w:rsidR="008140BF" w:rsidRDefault="008140BF" w:rsidP="00D20AAD">
      <w:pPr>
        <w:pStyle w:val="Heading4"/>
      </w:pPr>
      <w:r w:rsidRPr="00815395">
        <w:t xml:space="preserve">Item </w:t>
      </w:r>
      <w:r w:rsidR="0060067B">
        <w:t>6.602</w:t>
      </w:r>
      <w:r w:rsidR="00D20AAD">
        <w:t>,</w:t>
      </w:r>
      <w:r w:rsidRPr="00815395">
        <w:t xml:space="preserve"> </w:t>
      </w:r>
      <w:r w:rsidR="00F33435" w:rsidRPr="00677DC2">
        <w:t>“</w:t>
      </w:r>
      <w:r w:rsidRPr="00677DC2">
        <w:t>In the past 24 hours, did you work, either at home or outside the home, more than usual, about the same amount as usual, or less than usual?</w:t>
      </w:r>
      <w:r w:rsidR="00F33435" w:rsidRPr="00677DC2">
        <w:t>”</w:t>
      </w:r>
    </w:p>
    <w:p w14:paraId="1D5C192C" w14:textId="752DCADC" w:rsidR="008140BF" w:rsidRPr="00815395" w:rsidRDefault="008140BF" w:rsidP="00BA4227">
      <w:pPr>
        <w:pStyle w:val="BodyText0"/>
      </w:pPr>
      <w:r w:rsidRPr="00815395">
        <w:rPr>
          <w:bCs/>
        </w:rPr>
        <w:t>Ask the question and record the response</w:t>
      </w:r>
      <w:r w:rsidR="0060067B">
        <w:rPr>
          <w:bCs/>
        </w:rPr>
        <w:t>: ‘1’ (MORE THAN USUAL), ‘2’ (ABOUT THE SAME AS USUAL), or ‘3’ (LESS THAN USUAL)</w:t>
      </w:r>
      <w:r w:rsidRPr="00815395">
        <w:rPr>
          <w:bCs/>
        </w:rPr>
        <w:t>.</w:t>
      </w:r>
    </w:p>
    <w:p w14:paraId="3D5E8CA4" w14:textId="46DA37C6" w:rsidR="00C75232" w:rsidRDefault="00D20AAD" w:rsidP="00D20AAD">
      <w:pPr>
        <w:pStyle w:val="Heading4"/>
      </w:pPr>
      <w:r>
        <w:t>Item 6.604,</w:t>
      </w:r>
      <w:r w:rsidR="00C75232">
        <w:t xml:space="preserve"> </w:t>
      </w:r>
      <w:r>
        <w:t>Enter time module finished</w:t>
      </w:r>
    </w:p>
    <w:p w14:paraId="6F465734" w14:textId="5CAEEED6" w:rsidR="00C75232" w:rsidRPr="00800834" w:rsidRDefault="00C75232" w:rsidP="00BA4227">
      <w:pPr>
        <w:pStyle w:val="BodyText0"/>
      </w:pPr>
      <w:r>
        <w:t>If using a paper questionnaire, enter the time (hour and minutes) that you completed the module.</w:t>
      </w:r>
      <w:r w:rsidRPr="00863D2C">
        <w:t xml:space="preserve"> </w:t>
      </w:r>
      <w:r>
        <w:t>If using a tablet, you will not see this question; the time will be automatically recorded for you.</w:t>
      </w:r>
    </w:p>
    <w:p w14:paraId="38A94CEB" w14:textId="698371D5" w:rsidR="00C75232" w:rsidRDefault="00D20AAD" w:rsidP="00D20AAD">
      <w:pPr>
        <w:pStyle w:val="Heading4"/>
      </w:pPr>
      <w:r>
        <w:t>Item 6.605,</w:t>
      </w:r>
      <w:r w:rsidR="00C75232">
        <w:t xml:space="preserve"> </w:t>
      </w:r>
      <w:r>
        <w:t>Outcome of the module</w:t>
      </w:r>
    </w:p>
    <w:p w14:paraId="4B4ACB9A" w14:textId="38384DC5" w:rsidR="00C75232" w:rsidRPr="00863D2C" w:rsidRDefault="00C75232" w:rsidP="00BA4227">
      <w:pPr>
        <w:pStyle w:val="BodyText0"/>
      </w:pPr>
      <w:r>
        <w:t>Record the appropriate outcome of the module, or if the outcome is not listed as a response option, record ‘96’ (OTHER) and specify the outcome.</w:t>
      </w:r>
    </w:p>
    <w:p w14:paraId="273E5E01" w14:textId="2BE908CE" w:rsidR="00371115" w:rsidRPr="009F2EA0" w:rsidRDefault="00371115" w:rsidP="009F2EA0">
      <w:pPr>
        <w:pStyle w:val="Heading3"/>
      </w:pPr>
      <w:bookmarkStart w:id="99" w:name="_Toc524008094"/>
      <w:bookmarkStart w:id="100" w:name="_Toc527243178"/>
      <w:bookmarkStart w:id="101" w:name="_Toc391569255"/>
      <w:r w:rsidRPr="009F2EA0">
        <w:t>4.3.11</w:t>
      </w:r>
      <w:r w:rsidRPr="009F2EA0">
        <w:tab/>
        <w:t>M</w:t>
      </w:r>
      <w:r w:rsidR="004A19E3" w:rsidRPr="009F2EA0">
        <w:t>odule 7</w:t>
      </w:r>
      <w:r w:rsidR="009F2EA0">
        <w:t>—</w:t>
      </w:r>
      <w:r w:rsidR="004A19E3" w:rsidRPr="009F2EA0">
        <w:t>Agricultural Technologies</w:t>
      </w:r>
      <w:bookmarkEnd w:id="99"/>
      <w:bookmarkEnd w:id="100"/>
    </w:p>
    <w:p w14:paraId="4632FC36" w14:textId="562804CA" w:rsidR="003176C3" w:rsidRPr="003176C3" w:rsidRDefault="00BA4227" w:rsidP="00BA4227">
      <w:pPr>
        <w:pStyle w:val="BodyText0"/>
      </w:pPr>
      <w:r>
        <w:rPr>
          <w:b/>
        </w:rPr>
        <w:t>Purpose:</w:t>
      </w:r>
      <w:r w:rsidR="00140CE6">
        <w:rPr>
          <w:b/>
        </w:rPr>
        <w:t xml:space="preserve"> </w:t>
      </w:r>
      <w:r w:rsidR="00261603" w:rsidRPr="008F7924">
        <w:t xml:space="preserve">to collect information about the household’s use of agriculture technology for </w:t>
      </w:r>
      <w:r w:rsidR="00B82866">
        <w:t>value chain commodities (VCCs)</w:t>
      </w:r>
      <w:r w:rsidR="00B148CE">
        <w:t xml:space="preserve">: </w:t>
      </w:r>
      <w:r w:rsidR="003E3DED">
        <w:t>[</w:t>
      </w:r>
      <w:r w:rsidR="003E3DED" w:rsidRPr="003E3DED">
        <w:rPr>
          <w:highlight w:val="yellow"/>
        </w:rPr>
        <w:t>VCC1</w:t>
      </w:r>
      <w:r w:rsidR="003E3DED">
        <w:t>], [</w:t>
      </w:r>
      <w:r w:rsidR="003E3DED" w:rsidRPr="003E3DED">
        <w:rPr>
          <w:highlight w:val="yellow"/>
        </w:rPr>
        <w:t>VCC2</w:t>
      </w:r>
      <w:r w:rsidR="003E3DED">
        <w:t>], and [</w:t>
      </w:r>
      <w:r w:rsidR="003E3DED" w:rsidRPr="003E3DED">
        <w:rPr>
          <w:highlight w:val="yellow"/>
        </w:rPr>
        <w:t>VCC3</w:t>
      </w:r>
      <w:r w:rsidR="003E3DED">
        <w:t>], three of the most important VCCs in [</w:t>
      </w:r>
      <w:r w:rsidR="003E3DED" w:rsidRPr="00B82866">
        <w:rPr>
          <w:highlight w:val="yellow"/>
        </w:rPr>
        <w:t>COUNTRY</w:t>
      </w:r>
      <w:r w:rsidR="003E3DED">
        <w:t>].</w:t>
      </w:r>
      <w:r w:rsidR="00261603" w:rsidRPr="008F7924">
        <w:t xml:space="preserve"> The module is divided into </w:t>
      </w:r>
      <w:r w:rsidR="003E3DED">
        <w:t>three sections</w:t>
      </w:r>
      <w:r w:rsidR="00F335A6">
        <w:t>,</w:t>
      </w:r>
      <w:r w:rsidR="003E3DED">
        <w:t xml:space="preserve"> one for each VCC included in the survey.</w:t>
      </w:r>
      <w:r w:rsidR="00B82866">
        <w:t xml:space="preserve"> </w:t>
      </w:r>
    </w:p>
    <w:p w14:paraId="25D0E6BE" w14:textId="7547FC0B" w:rsidR="00261603" w:rsidRPr="009F2EA0" w:rsidRDefault="009F2EA0" w:rsidP="009F2EA0">
      <w:pPr>
        <w:pStyle w:val="BodyText0"/>
        <w:rPr>
          <w:b/>
          <w:i/>
        </w:rPr>
      </w:pPr>
      <w:r w:rsidRPr="009F2EA0">
        <w:rPr>
          <w:b/>
          <w:i/>
        </w:rPr>
        <w:t>Who responds to this m</w:t>
      </w:r>
      <w:r w:rsidR="00261603" w:rsidRPr="009F2EA0">
        <w:rPr>
          <w:b/>
          <w:i/>
        </w:rPr>
        <w:t>odule</w:t>
      </w:r>
      <w:r w:rsidR="00DC7549" w:rsidRPr="009F2EA0">
        <w:rPr>
          <w:b/>
          <w:i/>
        </w:rPr>
        <w:t>?</w:t>
      </w:r>
    </w:p>
    <w:p w14:paraId="6B0A1AC7" w14:textId="7D4CB3D9" w:rsidR="0039120F" w:rsidRPr="0039120F" w:rsidRDefault="0039120F" w:rsidP="009F2EA0">
      <w:pPr>
        <w:pStyle w:val="BodyText0"/>
      </w:pPr>
      <w:r>
        <w:t xml:space="preserve">The respondent for each module should be the household member who made the most decisions about </w:t>
      </w:r>
      <w:r w:rsidR="003E3DED">
        <w:t xml:space="preserve">cultivating or raising </w:t>
      </w:r>
      <w:r>
        <w:t xml:space="preserve">the </w:t>
      </w:r>
      <w:r w:rsidR="003E3DED">
        <w:t xml:space="preserve">VCC </w:t>
      </w:r>
      <w:r>
        <w:t xml:space="preserve">during the past year. There may be multiple respondents for a module if there were multiple </w:t>
      </w:r>
      <w:r w:rsidR="003E3DED">
        <w:t>primary decisionmakers for the same VCC. For example, if two household members were each responsible for separate plots of [</w:t>
      </w:r>
      <w:r w:rsidR="003E3DED" w:rsidRPr="003E3DED">
        <w:rPr>
          <w:highlight w:val="yellow"/>
        </w:rPr>
        <w:t>VCC</w:t>
      </w:r>
      <w:r w:rsidR="003E3DED">
        <w:t>], the [</w:t>
      </w:r>
      <w:r w:rsidR="003E3DED" w:rsidRPr="003E3DED">
        <w:rPr>
          <w:highlight w:val="yellow"/>
        </w:rPr>
        <w:t>VCC</w:t>
      </w:r>
      <w:r w:rsidR="003E3DED">
        <w:t xml:space="preserve">] module will be administered to both household members. </w:t>
      </w:r>
      <w:r>
        <w:t>Check items 22</w:t>
      </w:r>
      <w:r w:rsidR="003E3DED">
        <w:t xml:space="preserve">7–239 </w:t>
      </w:r>
      <w:r>
        <w:t xml:space="preserve">in Module 2, </w:t>
      </w:r>
      <w:r w:rsidRPr="00677DC2">
        <w:t>Dwelling Characteristics</w:t>
      </w:r>
      <w:r>
        <w:t>, to determine if a household member or members</w:t>
      </w:r>
      <w:r w:rsidR="00F335A6">
        <w:t xml:space="preserve"> are</w:t>
      </w:r>
      <w:r>
        <w:t xml:space="preserve"> eligible to respond to the specific </w:t>
      </w:r>
      <w:r w:rsidR="003E3DED">
        <w:t xml:space="preserve">agricultural </w:t>
      </w:r>
      <w:proofErr w:type="gramStart"/>
      <w:r w:rsidR="003E3DED">
        <w:t>technologies</w:t>
      </w:r>
      <w:proofErr w:type="gramEnd"/>
      <w:r w:rsidR="003E3DED">
        <w:t xml:space="preserve"> </w:t>
      </w:r>
      <w:r>
        <w:t xml:space="preserve">modules included in the survey. </w:t>
      </w:r>
    </w:p>
    <w:p w14:paraId="61EDF570" w14:textId="3775E6BF" w:rsidR="00261603" w:rsidRPr="009F2EA0" w:rsidRDefault="00261603" w:rsidP="009F2EA0">
      <w:pPr>
        <w:pStyle w:val="BodyText0"/>
        <w:rPr>
          <w:b/>
        </w:rPr>
      </w:pPr>
      <w:r w:rsidRPr="009F2EA0">
        <w:rPr>
          <w:b/>
        </w:rPr>
        <w:t>Definitions</w:t>
      </w:r>
    </w:p>
    <w:p w14:paraId="11D1BF47" w14:textId="77777777" w:rsidR="00CF05AA" w:rsidRDefault="00261603" w:rsidP="009F2EA0">
      <w:pPr>
        <w:pStyle w:val="BodyText0"/>
      </w:pPr>
      <w:r w:rsidRPr="009F2EA0">
        <w:rPr>
          <w:b/>
          <w:i/>
        </w:rPr>
        <w:lastRenderedPageBreak/>
        <w:t>Cultivate</w:t>
      </w:r>
      <w:r w:rsidRPr="008F7924">
        <w:t xml:space="preserve"> means any actions performed </w:t>
      </w:r>
      <w:proofErr w:type="gramStart"/>
      <w:r w:rsidRPr="008F7924">
        <w:t>with regard to</w:t>
      </w:r>
      <w:proofErr w:type="gramEnd"/>
      <w:r w:rsidRPr="008F7924">
        <w:t xml:space="preserve"> a crop, from planting the seed to harvest.</w:t>
      </w:r>
      <w:r w:rsidR="00F335A6">
        <w:t xml:space="preserve"> </w:t>
      </w:r>
      <w:r w:rsidRPr="008F7924">
        <w:t xml:space="preserve">A </w:t>
      </w:r>
      <w:r w:rsidRPr="0010115F">
        <w:rPr>
          <w:i/>
        </w:rPr>
        <w:t>plough</w:t>
      </w:r>
      <w:r w:rsidRPr="008F7924">
        <w:rPr>
          <w:i/>
        </w:rPr>
        <w:t xml:space="preserve"> </w:t>
      </w:r>
      <w:r w:rsidRPr="008F7924">
        <w:t>is an agricultural implement with sharp blades, attached to a draft animal, or tractor, for cutting and turning over the soil.</w:t>
      </w:r>
      <w:r w:rsidR="00143A16">
        <w:t xml:space="preserve"> </w:t>
      </w:r>
    </w:p>
    <w:p w14:paraId="4519191D" w14:textId="77777777" w:rsidR="00CF05AA" w:rsidRDefault="00261603" w:rsidP="009F2EA0">
      <w:pPr>
        <w:pStyle w:val="BodyText0"/>
      </w:pPr>
      <w:r w:rsidRPr="009F2EA0">
        <w:rPr>
          <w:b/>
          <w:i/>
        </w:rPr>
        <w:t>Rotating crops</w:t>
      </w:r>
      <w:r w:rsidRPr="008F7924">
        <w:t xml:space="preserve"> means to alternate crops planted each year instead of growing a same crop again on a specific plot of land. If the same type of crop is grown repeatedly in the same space, it can deplete the soil of important nutrients, making the soil less productive. </w:t>
      </w:r>
    </w:p>
    <w:p w14:paraId="6D463BAA" w14:textId="77777777" w:rsidR="00CF05AA" w:rsidRDefault="00261603" w:rsidP="009F2EA0">
      <w:pPr>
        <w:pStyle w:val="BodyText0"/>
      </w:pPr>
      <w:r w:rsidRPr="008F7924">
        <w:t>A</w:t>
      </w:r>
      <w:r w:rsidRPr="008F7924">
        <w:rPr>
          <w:i/>
        </w:rPr>
        <w:t xml:space="preserve"> </w:t>
      </w:r>
      <w:r w:rsidRPr="009F2EA0">
        <w:rPr>
          <w:b/>
          <w:i/>
        </w:rPr>
        <w:t>weed</w:t>
      </w:r>
      <w:r w:rsidRPr="008F7924">
        <w:t xml:space="preserve"> is a spontaneously growing plant that is out of place and that was not planted with the </w:t>
      </w:r>
      <w:r w:rsidR="0085064C">
        <w:t>crop</w:t>
      </w:r>
      <w:r w:rsidR="0085064C" w:rsidRPr="008F7924">
        <w:t xml:space="preserve"> </w:t>
      </w:r>
      <w:r w:rsidRPr="008F7924">
        <w:t>plot.</w:t>
      </w:r>
      <w:r w:rsidR="00F335A6">
        <w:t xml:space="preserve"> </w:t>
      </w:r>
    </w:p>
    <w:p w14:paraId="577C06A2" w14:textId="77777777" w:rsidR="00CF05AA" w:rsidRDefault="00261603" w:rsidP="009F2EA0">
      <w:pPr>
        <w:pStyle w:val="BodyText0"/>
      </w:pPr>
      <w:r w:rsidRPr="009F2EA0">
        <w:rPr>
          <w:b/>
          <w:i/>
        </w:rPr>
        <w:t>Fertilizer</w:t>
      </w:r>
      <w:r w:rsidRPr="008F7924">
        <w:t xml:space="preserve"> is a chemical or natural substance added to soil or land to increase its fertility.</w:t>
      </w:r>
      <w:r w:rsidR="00F335A6">
        <w:t xml:space="preserve"> </w:t>
      </w:r>
    </w:p>
    <w:p w14:paraId="36FFBA2A" w14:textId="1C8DF6A6" w:rsidR="00261603" w:rsidRDefault="00261603" w:rsidP="009F2EA0">
      <w:pPr>
        <w:pStyle w:val="BodyText0"/>
      </w:pPr>
      <w:r w:rsidRPr="009F2EA0">
        <w:rPr>
          <w:b/>
          <w:i/>
        </w:rPr>
        <w:t>Production</w:t>
      </w:r>
      <w:r w:rsidRPr="008F7924">
        <w:t xml:space="preserve"> means any actions performed in the course of cultivating a crop, from planting </w:t>
      </w:r>
      <w:r w:rsidR="00CF05AA">
        <w:t xml:space="preserve">seeds or </w:t>
      </w:r>
      <w:r w:rsidRPr="008F7924">
        <w:t>seedlings to harvest.</w:t>
      </w:r>
    </w:p>
    <w:p w14:paraId="358BC9F7" w14:textId="77777777" w:rsidR="00CF05AA" w:rsidRPr="008F7924" w:rsidRDefault="00CF05AA" w:rsidP="009F2EA0">
      <w:pPr>
        <w:pStyle w:val="BodyText0"/>
      </w:pPr>
    </w:p>
    <w:p w14:paraId="0B95BA06" w14:textId="08E6EE06" w:rsidR="00261603" w:rsidRPr="009F2EA0" w:rsidRDefault="009F2EA0" w:rsidP="009F2EA0">
      <w:pPr>
        <w:pStyle w:val="BodyText0"/>
        <w:keepNext/>
        <w:rPr>
          <w:b/>
          <w:i/>
        </w:rPr>
      </w:pPr>
      <w:r w:rsidRPr="009F2EA0">
        <w:rPr>
          <w:b/>
          <w:i/>
        </w:rPr>
        <w:t>Instructions for administering the module with item-by-item g</w:t>
      </w:r>
      <w:r w:rsidR="00261603" w:rsidRPr="009F2EA0">
        <w:rPr>
          <w:b/>
          <w:i/>
        </w:rPr>
        <w:t>uidance</w:t>
      </w:r>
    </w:p>
    <w:p w14:paraId="5BEFE63D" w14:textId="5FA7F780" w:rsidR="00261603" w:rsidRPr="008F7924" w:rsidRDefault="0051533F" w:rsidP="009F2EA0">
      <w:pPr>
        <w:pStyle w:val="BodyText0"/>
      </w:pPr>
      <w:r>
        <w:t>Question-by-question instructions for the agricultural technologies modules can be found in a separate document</w:t>
      </w:r>
      <w:r w:rsidR="00F335A6">
        <w:t>,</w:t>
      </w:r>
      <w:r w:rsidR="0098289D">
        <w:t xml:space="preserve"> </w:t>
      </w:r>
      <w:r w:rsidR="0098289D" w:rsidRPr="0098289D">
        <w:rPr>
          <w:i/>
        </w:rPr>
        <w:t>Feed the Future Survey Implementation Document–Agricultur</w:t>
      </w:r>
      <w:r w:rsidR="00BB40BD">
        <w:rPr>
          <w:i/>
        </w:rPr>
        <w:t>e</w:t>
      </w:r>
      <w:r w:rsidR="0098289D" w:rsidRPr="0098289D">
        <w:rPr>
          <w:i/>
        </w:rPr>
        <w:t xml:space="preserve"> Interviewer Manual</w:t>
      </w:r>
      <w:r w:rsidR="0098289D">
        <w:t xml:space="preserve">, </w:t>
      </w:r>
      <w:r w:rsidR="00F335A6">
        <w:t>a</w:t>
      </w:r>
      <w:r w:rsidR="0098289D">
        <w:t xml:space="preserve">vailable at: </w:t>
      </w:r>
      <w:hyperlink r:id="rId80" w:history="1">
        <w:r w:rsidR="0098289D" w:rsidRPr="00AF768D">
          <w:rPr>
            <w:rStyle w:val="Hyperlink"/>
          </w:rPr>
          <w:t>https://www.agrilinks.org/post/feed-future-zoi-survey-methods</w:t>
        </w:r>
      </w:hyperlink>
      <w:r w:rsidR="00F335A6">
        <w:t>.</w:t>
      </w:r>
      <w:r w:rsidR="0098289D">
        <w:t xml:space="preserve"> </w:t>
      </w:r>
    </w:p>
    <w:p w14:paraId="1955C23B" w14:textId="1C25BF7B" w:rsidR="00E44E32" w:rsidRPr="00290BFB" w:rsidRDefault="00371115" w:rsidP="00290BFB">
      <w:pPr>
        <w:pStyle w:val="Heading3"/>
      </w:pPr>
      <w:bookmarkStart w:id="102" w:name="_Toc524008095"/>
      <w:bookmarkStart w:id="103" w:name="_Toc527243179"/>
      <w:r w:rsidRPr="00290BFB">
        <w:t>4.3.12</w:t>
      </w:r>
      <w:r w:rsidRPr="00290BFB">
        <w:tab/>
      </w:r>
      <w:commentRangeStart w:id="104"/>
      <w:r w:rsidR="00E44E32" w:rsidRPr="00290BFB">
        <w:t xml:space="preserve">Module </w:t>
      </w:r>
      <w:r w:rsidRPr="00290BFB">
        <w:t>8</w:t>
      </w:r>
      <w:commentRangeEnd w:id="104"/>
      <w:r w:rsidR="00E44E32" w:rsidRPr="00290BFB">
        <w:rPr>
          <w:rStyle w:val="CommentReference"/>
          <w:sz w:val="24"/>
          <w:szCs w:val="24"/>
        </w:rPr>
        <w:commentReference w:id="104"/>
      </w:r>
      <w:r w:rsidR="00290BFB">
        <w:t>—</w:t>
      </w:r>
      <w:r w:rsidR="004A19E3" w:rsidRPr="00290BFB">
        <w:t>Household Consumption Expenditure</w:t>
      </w:r>
      <w:bookmarkEnd w:id="102"/>
      <w:bookmarkEnd w:id="103"/>
    </w:p>
    <w:p w14:paraId="4EAEF52E" w14:textId="1087378A" w:rsidR="00F335A6" w:rsidRDefault="00BA4227" w:rsidP="00BA4227">
      <w:pPr>
        <w:pStyle w:val="BodyText0"/>
      </w:pPr>
      <w:r>
        <w:rPr>
          <w:b/>
        </w:rPr>
        <w:t>Purpose:</w:t>
      </w:r>
      <w:r w:rsidR="00DC7549">
        <w:rPr>
          <w:b/>
        </w:rPr>
        <w:t xml:space="preserve"> </w:t>
      </w:r>
      <w:r w:rsidR="00E44E32" w:rsidRPr="00815395">
        <w:t>to collect information about</w:t>
      </w:r>
      <w:r w:rsidR="00E44E32">
        <w:t xml:space="preserve"> how much the household </w:t>
      </w:r>
      <w:r w:rsidR="00E44E32" w:rsidRPr="00EF2FD9">
        <w:t xml:space="preserve">used, consumed, and purchased </w:t>
      </w:r>
      <w:r w:rsidR="00E44E32">
        <w:t>in the past week, month, and year.</w:t>
      </w:r>
      <w:r w:rsidR="00143A16">
        <w:t xml:space="preserve"> </w:t>
      </w:r>
      <w:r w:rsidR="00E44E32">
        <w:t xml:space="preserve">This includes </w:t>
      </w:r>
      <w:r w:rsidR="00E44E32" w:rsidRPr="00815395">
        <w:t xml:space="preserve">food the household members </w:t>
      </w:r>
      <w:r w:rsidR="009C6A7A">
        <w:t xml:space="preserve">ate </w:t>
      </w:r>
      <w:r w:rsidR="00E44E32" w:rsidRPr="00815395">
        <w:t>over the past seven days</w:t>
      </w:r>
      <w:r w:rsidR="00E44E32">
        <w:t>,</w:t>
      </w:r>
      <w:r w:rsidR="00E44E32" w:rsidRPr="00815395">
        <w:t xml:space="preserve"> as well as any non-food items that household members bought.</w:t>
      </w:r>
      <w:r w:rsidR="00143A16">
        <w:t xml:space="preserve"> </w:t>
      </w:r>
    </w:p>
    <w:p w14:paraId="1B46958B" w14:textId="59FBB3D0" w:rsidR="00E44E32" w:rsidRPr="00677DC2" w:rsidRDefault="00E44E32" w:rsidP="00290BFB">
      <w:pPr>
        <w:pStyle w:val="BodyText0"/>
      </w:pPr>
      <w:r w:rsidRPr="00815395">
        <w:t xml:space="preserve">The </w:t>
      </w:r>
      <w:r w:rsidR="009C6A7A">
        <w:t>m</w:t>
      </w:r>
      <w:r w:rsidRPr="00815395">
        <w:t xml:space="preserve">odule is organized by expenditure type </w:t>
      </w:r>
      <w:r>
        <w:t>and recall period, and it is divided into the following seven sections</w:t>
      </w:r>
      <w:r w:rsidR="009C6A7A">
        <w:t>:</w:t>
      </w:r>
      <w:r w:rsidR="00F335A6">
        <w:t xml:space="preserve"> </w:t>
      </w:r>
      <w:r w:rsidR="009C6A7A" w:rsidRPr="00677DC2">
        <w:t>8.</w:t>
      </w:r>
      <w:r w:rsidRPr="00677DC2">
        <w:t>1–</w:t>
      </w:r>
      <w:r w:rsidR="009C6A7A" w:rsidRPr="00677DC2">
        <w:t>Food c</w:t>
      </w:r>
      <w:r w:rsidRPr="00677DC2">
        <w:t xml:space="preserve">onsumption </w:t>
      </w:r>
      <w:r w:rsidR="009C6A7A" w:rsidRPr="00677DC2">
        <w:t xml:space="preserve">over </w:t>
      </w:r>
      <w:r w:rsidRPr="00677DC2">
        <w:t>the past seven days</w:t>
      </w:r>
      <w:r w:rsidR="00F335A6">
        <w:t xml:space="preserve">, </w:t>
      </w:r>
      <w:r w:rsidR="009C6A7A" w:rsidRPr="00677DC2">
        <w:t>8.</w:t>
      </w:r>
      <w:r w:rsidRPr="00677DC2">
        <w:t>2–</w:t>
      </w:r>
      <w:r w:rsidR="009C6A7A" w:rsidRPr="00677DC2">
        <w:t>N</w:t>
      </w:r>
      <w:r w:rsidRPr="00677DC2">
        <w:t xml:space="preserve">on-food </w:t>
      </w:r>
      <w:r w:rsidR="009C6A7A" w:rsidRPr="00677DC2">
        <w:t xml:space="preserve">expenditures over </w:t>
      </w:r>
      <w:r w:rsidRPr="00677DC2">
        <w:t>the past seven days</w:t>
      </w:r>
      <w:r w:rsidR="00F335A6">
        <w:t xml:space="preserve">, </w:t>
      </w:r>
      <w:r w:rsidR="009C6A7A" w:rsidRPr="00677DC2">
        <w:t>8.</w:t>
      </w:r>
      <w:r w:rsidRPr="00677DC2">
        <w:t>3–</w:t>
      </w:r>
      <w:r w:rsidR="009C6A7A" w:rsidRPr="00677DC2">
        <w:t>N</w:t>
      </w:r>
      <w:r w:rsidRPr="00677DC2">
        <w:t xml:space="preserve">on-food </w:t>
      </w:r>
      <w:r w:rsidR="009C6A7A" w:rsidRPr="00677DC2">
        <w:t xml:space="preserve">expenditures over </w:t>
      </w:r>
      <w:r w:rsidRPr="00677DC2">
        <w:t xml:space="preserve">the past </w:t>
      </w:r>
      <w:r w:rsidR="009C6A7A" w:rsidRPr="00677DC2">
        <w:t xml:space="preserve">one </w:t>
      </w:r>
      <w:r w:rsidRPr="00677DC2">
        <w:t>month</w:t>
      </w:r>
      <w:r w:rsidR="00F335A6">
        <w:t xml:space="preserve">, </w:t>
      </w:r>
      <w:r w:rsidR="009C6A7A" w:rsidRPr="00677DC2">
        <w:t>8.</w:t>
      </w:r>
      <w:r w:rsidRPr="00677DC2">
        <w:t>4–</w:t>
      </w:r>
      <w:r w:rsidR="009C6A7A" w:rsidRPr="00677DC2">
        <w:t>N</w:t>
      </w:r>
      <w:r w:rsidRPr="00677DC2">
        <w:t xml:space="preserve">on-food </w:t>
      </w:r>
      <w:r w:rsidR="009C6A7A" w:rsidRPr="00677DC2">
        <w:t xml:space="preserve">expenditures over </w:t>
      </w:r>
      <w:r w:rsidRPr="00677DC2">
        <w:t>the past three months</w:t>
      </w:r>
      <w:r w:rsidR="00F335A6">
        <w:t xml:space="preserve">, </w:t>
      </w:r>
      <w:r w:rsidR="009C6A7A" w:rsidRPr="00677DC2">
        <w:t>8.</w:t>
      </w:r>
      <w:r w:rsidRPr="00677DC2">
        <w:t>5–</w:t>
      </w:r>
      <w:r w:rsidR="009C6A7A" w:rsidRPr="00677DC2">
        <w:t>N</w:t>
      </w:r>
      <w:r w:rsidRPr="00677DC2">
        <w:t xml:space="preserve">on-food </w:t>
      </w:r>
      <w:r w:rsidR="009C6A7A" w:rsidRPr="00677DC2">
        <w:t xml:space="preserve">expenditures over </w:t>
      </w:r>
      <w:r w:rsidRPr="00677DC2">
        <w:t xml:space="preserve">the past </w:t>
      </w:r>
      <w:r w:rsidR="009C6A7A" w:rsidRPr="00677DC2">
        <w:t>12 months</w:t>
      </w:r>
      <w:r w:rsidR="00F335A6">
        <w:t xml:space="preserve">, </w:t>
      </w:r>
      <w:r w:rsidR="009C6A7A" w:rsidRPr="00677DC2">
        <w:t>8.</w:t>
      </w:r>
      <w:r w:rsidRPr="00677DC2">
        <w:t xml:space="preserve">6–Housing </w:t>
      </w:r>
      <w:r w:rsidR="009C6A7A" w:rsidRPr="00677DC2">
        <w:t>expenditures</w:t>
      </w:r>
      <w:r w:rsidR="00F335A6">
        <w:t xml:space="preserve">, and </w:t>
      </w:r>
      <w:r w:rsidR="009C6A7A" w:rsidRPr="00677DC2">
        <w:t>8.</w:t>
      </w:r>
      <w:r w:rsidRPr="00677DC2">
        <w:t>7–</w:t>
      </w:r>
      <w:r w:rsidR="009C6A7A" w:rsidRPr="00677DC2">
        <w:t>D</w:t>
      </w:r>
      <w:r w:rsidRPr="00677DC2">
        <w:t xml:space="preserve">urable goods </w:t>
      </w:r>
      <w:r w:rsidR="009C6A7A" w:rsidRPr="00677DC2">
        <w:t>expenditure</w:t>
      </w:r>
      <w:r w:rsidR="00F335A6">
        <w:t>s.</w:t>
      </w:r>
    </w:p>
    <w:p w14:paraId="263FD74E" w14:textId="58AA0795" w:rsidR="00E44E32" w:rsidRPr="00290BFB" w:rsidRDefault="00290BFB" w:rsidP="00290BFB">
      <w:pPr>
        <w:pStyle w:val="BodyText0"/>
        <w:rPr>
          <w:b/>
          <w:i/>
        </w:rPr>
      </w:pPr>
      <w:r w:rsidRPr="00290BFB">
        <w:rPr>
          <w:b/>
          <w:i/>
        </w:rPr>
        <w:t>Who responds to this m</w:t>
      </w:r>
      <w:r w:rsidR="00E44E32" w:rsidRPr="00290BFB">
        <w:rPr>
          <w:b/>
          <w:i/>
        </w:rPr>
        <w:t>odule</w:t>
      </w:r>
      <w:r w:rsidR="006135AE" w:rsidRPr="00290BFB">
        <w:rPr>
          <w:b/>
          <w:i/>
        </w:rPr>
        <w:t>?</w:t>
      </w:r>
    </w:p>
    <w:p w14:paraId="7A339C7B" w14:textId="7B3F6AF1" w:rsidR="00E44E32" w:rsidRPr="00B456AE" w:rsidRDefault="00F335A6" w:rsidP="00290BFB">
      <w:pPr>
        <w:pStyle w:val="BodyText0"/>
        <w:rPr>
          <w:rFonts w:cs="Arial Narrow"/>
          <w:caps/>
        </w:rPr>
      </w:pPr>
      <w:r>
        <w:t>R</w:t>
      </w:r>
      <w:r w:rsidR="00E44E32" w:rsidRPr="00815395">
        <w:t>espondent</w:t>
      </w:r>
      <w:r w:rsidR="00E44E32">
        <w:t>s</w:t>
      </w:r>
      <w:r w:rsidR="00E44E32" w:rsidRPr="00815395">
        <w:t xml:space="preserve"> </w:t>
      </w:r>
      <w:r>
        <w:t>to this</w:t>
      </w:r>
      <w:r w:rsidR="00E44E32" w:rsidRPr="00815395">
        <w:t xml:space="preserve"> module should be </w:t>
      </w:r>
      <w:r w:rsidR="00431A64">
        <w:t>the household member</w:t>
      </w:r>
      <w:r w:rsidR="00DC24D5">
        <w:t xml:space="preserve"> or members </w:t>
      </w:r>
      <w:r>
        <w:t xml:space="preserve">who are </w:t>
      </w:r>
      <w:r w:rsidR="00E44E32" w:rsidRPr="00815395">
        <w:t xml:space="preserve">most knowledgeable about the food </w:t>
      </w:r>
      <w:r w:rsidR="0078016B" w:rsidRPr="00815395">
        <w:t xml:space="preserve">household members </w:t>
      </w:r>
      <w:r w:rsidR="0078016B">
        <w:t xml:space="preserve">have </w:t>
      </w:r>
      <w:r w:rsidR="00E44E32" w:rsidRPr="00815395">
        <w:t>eaten in the past week</w:t>
      </w:r>
      <w:r w:rsidR="0078016B">
        <w:t xml:space="preserve"> and</w:t>
      </w:r>
      <w:r w:rsidR="00E44E32" w:rsidRPr="00815395">
        <w:t xml:space="preserve"> </w:t>
      </w:r>
      <w:r w:rsidR="00E44E32">
        <w:t>about non-food items that the household has</w:t>
      </w:r>
      <w:r w:rsidR="00E44E32" w:rsidRPr="00815395">
        <w:t xml:space="preserve"> purchased</w:t>
      </w:r>
      <w:r w:rsidR="00E44E32">
        <w:t xml:space="preserve"> over the past year</w:t>
      </w:r>
      <w:r w:rsidR="00E44E32" w:rsidRPr="00815395">
        <w:t>.</w:t>
      </w:r>
      <w:r w:rsidR="00E44E32">
        <w:t xml:space="preserve"> F</w:t>
      </w:r>
      <w:r w:rsidR="00E44E32" w:rsidRPr="00652B91">
        <w:t xml:space="preserve">or </w:t>
      </w:r>
      <w:r w:rsidR="009C6A7A">
        <w:t>Sub-M</w:t>
      </w:r>
      <w:r w:rsidR="00E44E32" w:rsidRPr="00244B90">
        <w:t xml:space="preserve">odule </w:t>
      </w:r>
      <w:r w:rsidR="009C6A7A">
        <w:t>8.</w:t>
      </w:r>
      <w:r w:rsidR="00E44E32" w:rsidRPr="00244B90">
        <w:t>1</w:t>
      </w:r>
      <w:r w:rsidR="00E44E32" w:rsidRPr="00B456AE">
        <w:rPr>
          <w:rFonts w:cs="Arial Narrow"/>
          <w:bCs/>
        </w:rPr>
        <w:t xml:space="preserve">, </w:t>
      </w:r>
      <w:r w:rsidR="00E44E32">
        <w:rPr>
          <w:rFonts w:cs="Arial Narrow"/>
          <w:bCs/>
        </w:rPr>
        <w:t xml:space="preserve">interview </w:t>
      </w:r>
      <w:r w:rsidR="0078016B">
        <w:rPr>
          <w:rFonts w:cs="Arial Narrow"/>
          <w:bCs/>
        </w:rPr>
        <w:t>the household member who</w:t>
      </w:r>
      <w:r w:rsidR="0078016B" w:rsidRPr="00B456AE">
        <w:rPr>
          <w:rFonts w:cs="Arial Narrow"/>
        </w:rPr>
        <w:t xml:space="preserve"> </w:t>
      </w:r>
      <w:r w:rsidR="00E44E32" w:rsidRPr="00B456AE">
        <w:rPr>
          <w:rFonts w:cs="Arial Narrow"/>
        </w:rPr>
        <w:t xml:space="preserve">is most knowledgeable about the food </w:t>
      </w:r>
      <w:r w:rsidR="0078016B">
        <w:rPr>
          <w:rFonts w:cs="Arial Narrow"/>
        </w:rPr>
        <w:t>that</w:t>
      </w:r>
      <w:r w:rsidR="0078016B" w:rsidRPr="00B456AE">
        <w:rPr>
          <w:rFonts w:cs="Arial Narrow"/>
        </w:rPr>
        <w:t xml:space="preserve"> </w:t>
      </w:r>
      <w:r w:rsidR="00E44E32" w:rsidRPr="00B456AE">
        <w:rPr>
          <w:rFonts w:cs="Arial Narrow"/>
        </w:rPr>
        <w:t>household members have eaten in the past week.</w:t>
      </w:r>
      <w:r w:rsidR="00143A16">
        <w:rPr>
          <w:rFonts w:cs="Arial Narrow"/>
        </w:rPr>
        <w:t xml:space="preserve"> </w:t>
      </w:r>
      <w:r w:rsidR="00E44E32" w:rsidRPr="00B456AE">
        <w:rPr>
          <w:rFonts w:cs="Arial Narrow"/>
        </w:rPr>
        <w:t xml:space="preserve">For </w:t>
      </w:r>
      <w:r w:rsidR="009C6A7A">
        <w:rPr>
          <w:rFonts w:cs="Arial Narrow"/>
        </w:rPr>
        <w:t>Sub-</w:t>
      </w:r>
      <w:r w:rsidR="00E44E32" w:rsidRPr="00B456AE">
        <w:rPr>
          <w:rFonts w:cs="Arial Narrow"/>
        </w:rPr>
        <w:t>M</w:t>
      </w:r>
      <w:r w:rsidR="00E44E32">
        <w:rPr>
          <w:rFonts w:cs="Arial Narrow"/>
        </w:rPr>
        <w:t>o</w:t>
      </w:r>
      <w:r w:rsidR="00E44E32" w:rsidRPr="00B456AE">
        <w:rPr>
          <w:rFonts w:cs="Arial Narrow"/>
        </w:rPr>
        <w:t xml:space="preserve">dules </w:t>
      </w:r>
      <w:r w:rsidR="009C6A7A">
        <w:rPr>
          <w:rFonts w:cs="Arial Narrow"/>
        </w:rPr>
        <w:t>8.</w:t>
      </w:r>
      <w:r w:rsidR="00E44E32" w:rsidRPr="00B456AE">
        <w:rPr>
          <w:rFonts w:cs="Arial Narrow"/>
        </w:rPr>
        <w:t>2</w:t>
      </w:r>
      <w:r w:rsidR="006135AE">
        <w:rPr>
          <w:rFonts w:cs="Arial Narrow"/>
        </w:rPr>
        <w:t>–</w:t>
      </w:r>
      <w:r w:rsidR="009C6A7A">
        <w:rPr>
          <w:rFonts w:cs="Arial Narrow"/>
        </w:rPr>
        <w:t>8.</w:t>
      </w:r>
      <w:r w:rsidR="00E44E32" w:rsidRPr="00B456AE">
        <w:rPr>
          <w:rFonts w:cs="Arial Narrow"/>
        </w:rPr>
        <w:t xml:space="preserve">7, </w:t>
      </w:r>
      <w:r w:rsidR="00E44E32">
        <w:rPr>
          <w:rFonts w:cs="Arial Narrow"/>
        </w:rPr>
        <w:t>interview</w:t>
      </w:r>
      <w:r w:rsidR="00E44E32" w:rsidRPr="00B456AE">
        <w:rPr>
          <w:rFonts w:cs="Arial Narrow"/>
        </w:rPr>
        <w:t xml:space="preserve"> the person who is most knowledgeable about other household expenditures, including non-food items that household members have bought.</w:t>
      </w:r>
      <w:r w:rsidR="00E44E32" w:rsidRPr="00B456AE">
        <w:rPr>
          <w:rFonts w:cs="Arial Narrow"/>
          <w:caps/>
        </w:rPr>
        <w:t xml:space="preserve"> </w:t>
      </w:r>
    </w:p>
    <w:p w14:paraId="0EFE7B0B" w14:textId="36CDBCA0" w:rsidR="00E44E32" w:rsidRPr="00290BFB" w:rsidRDefault="00290BFB" w:rsidP="00290BFB">
      <w:pPr>
        <w:pStyle w:val="BodyText0"/>
        <w:rPr>
          <w:b/>
          <w:i/>
        </w:rPr>
      </w:pPr>
      <w:r>
        <w:rPr>
          <w:b/>
          <w:i/>
        </w:rPr>
        <w:t>Instructions for administering the module with item-by-item g</w:t>
      </w:r>
      <w:r w:rsidR="00E44E32" w:rsidRPr="00290BFB">
        <w:rPr>
          <w:b/>
          <w:i/>
        </w:rPr>
        <w:t>uidance</w:t>
      </w:r>
    </w:p>
    <w:p w14:paraId="53C305B3" w14:textId="52EEA942" w:rsidR="00E44E32" w:rsidRPr="00815395" w:rsidRDefault="00E44E32" w:rsidP="00290BFB">
      <w:pPr>
        <w:pStyle w:val="BodyText0"/>
      </w:pPr>
      <w:r w:rsidRPr="00815395">
        <w:lastRenderedPageBreak/>
        <w:t xml:space="preserve">Before you begin </w:t>
      </w:r>
      <w:r w:rsidR="00431A64">
        <w:t>Sub-M</w:t>
      </w:r>
      <w:r w:rsidRPr="00815395">
        <w:t xml:space="preserve">odule </w:t>
      </w:r>
      <w:r w:rsidR="009C6A7A">
        <w:t>8</w:t>
      </w:r>
      <w:r w:rsidR="00431A64">
        <w:t>.1</w:t>
      </w:r>
      <w:r w:rsidRPr="00815395">
        <w:t xml:space="preserve">, make sure that the respondent has provided </w:t>
      </w:r>
      <w:r w:rsidR="00431A64">
        <w:t>i</w:t>
      </w:r>
      <w:r w:rsidRPr="00815395">
        <w:t xml:space="preserve">nformed </w:t>
      </w:r>
      <w:r w:rsidR="00431A64">
        <w:t>c</w:t>
      </w:r>
      <w:r w:rsidRPr="00815395">
        <w:t>onsent.</w:t>
      </w:r>
      <w:r w:rsidR="00143A16">
        <w:t xml:space="preserve"> </w:t>
      </w:r>
      <w:r w:rsidRPr="00815395">
        <w:t xml:space="preserve">If the respondent has not consented, </w:t>
      </w:r>
      <w:r w:rsidR="0078016B">
        <w:t xml:space="preserve">follow </w:t>
      </w:r>
      <w:r w:rsidR="001A20A3">
        <w:t xml:space="preserve">the informed consent procedure </w:t>
      </w:r>
      <w:r w:rsidR="00431A64">
        <w:t>before asking any questions</w:t>
      </w:r>
      <w:r w:rsidRPr="00815395">
        <w:t>.</w:t>
      </w:r>
      <w:r w:rsidR="00431A64">
        <w:t xml:space="preserve"> If a different household member is the respondent for </w:t>
      </w:r>
      <w:r w:rsidR="00140CE6">
        <w:t>S</w:t>
      </w:r>
      <w:r w:rsidR="00431A64">
        <w:t>ub</w:t>
      </w:r>
      <w:r w:rsidR="002C36B6">
        <w:t>-</w:t>
      </w:r>
      <w:r w:rsidR="00140CE6">
        <w:t>M</w:t>
      </w:r>
      <w:r w:rsidR="002C36B6">
        <w:t>o</w:t>
      </w:r>
      <w:r w:rsidR="007F7D53">
        <w:t>du</w:t>
      </w:r>
      <w:r w:rsidR="002C36B6">
        <w:t>les 8</w:t>
      </w:r>
      <w:r w:rsidR="00431A64">
        <w:t>.2–</w:t>
      </w:r>
      <w:r w:rsidR="002C36B6">
        <w:t>8</w:t>
      </w:r>
      <w:r w:rsidR="00431A64">
        <w:t xml:space="preserve">.7, again </w:t>
      </w:r>
      <w:r w:rsidR="00431A64" w:rsidRPr="008F7924">
        <w:t xml:space="preserve">check to ensure that the eligible respondent you are preparing to interview has previously provided informed consent. If not, </w:t>
      </w:r>
      <w:r w:rsidR="0078016B">
        <w:t xml:space="preserve">follow </w:t>
      </w:r>
      <w:r w:rsidR="001A20A3">
        <w:t xml:space="preserve">the informed consent procedure </w:t>
      </w:r>
      <w:r w:rsidR="00431A64" w:rsidRPr="008F7924">
        <w:t>before asking any questions.</w:t>
      </w:r>
    </w:p>
    <w:p w14:paraId="56513AEC" w14:textId="3B112E84" w:rsidR="00E44E32" w:rsidRDefault="00E44E32" w:rsidP="00290BFB">
      <w:pPr>
        <w:pStyle w:val="BodyText0"/>
      </w:pPr>
      <w:r w:rsidRPr="00815395">
        <w:t>Interview th</w:t>
      </w:r>
      <w:r w:rsidR="00431A64">
        <w:t>e</w:t>
      </w:r>
      <w:r w:rsidRPr="00815395">
        <w:t xml:space="preserve"> </w:t>
      </w:r>
      <w:r>
        <w:t>respondent</w:t>
      </w:r>
      <w:r w:rsidRPr="00815395">
        <w:t xml:space="preserve"> in </w:t>
      </w:r>
      <w:r w:rsidRPr="00677DC2">
        <w:rPr>
          <w:b/>
        </w:rPr>
        <w:t>private</w:t>
      </w:r>
      <w:r w:rsidRPr="00815395">
        <w:t xml:space="preserve"> </w:t>
      </w:r>
      <w:r>
        <w:t>where neighbors</w:t>
      </w:r>
      <w:r w:rsidRPr="00815395">
        <w:t xml:space="preserve"> cannot overhear.</w:t>
      </w:r>
      <w:r w:rsidR="00143A16">
        <w:t xml:space="preserve"> </w:t>
      </w:r>
      <w:r>
        <w:t>Sometimes it is challenging to ensure privacy, but you should use some of the techniques practiced in training to establish privacy with the respondent.</w:t>
      </w:r>
      <w:r w:rsidR="00143A16">
        <w:t xml:space="preserve"> </w:t>
      </w:r>
      <w:r>
        <w:t>If respondents do not feel free to speak honestly because neighbors are trying to overhear the discussion, the information you collect will not be reliable.</w:t>
      </w:r>
      <w:r w:rsidR="00143A16">
        <w:t xml:space="preserve"> </w:t>
      </w:r>
      <w:r>
        <w:t xml:space="preserve">It is therefore very important to establish </w:t>
      </w:r>
      <w:r w:rsidRPr="00677DC2">
        <w:rPr>
          <w:b/>
        </w:rPr>
        <w:t>privacy</w:t>
      </w:r>
      <w:r>
        <w:t>.</w:t>
      </w:r>
    </w:p>
    <w:p w14:paraId="2CC9382E" w14:textId="3BC5294C" w:rsidR="00E44E32" w:rsidRDefault="00E44E32" w:rsidP="00290BFB">
      <w:pPr>
        <w:pStyle w:val="BodyText0"/>
      </w:pPr>
      <w:r>
        <w:t>T</w:t>
      </w:r>
      <w:r w:rsidRPr="00BB2641">
        <w:t xml:space="preserve">his module is long and involves many detailed questions. Many questions may be difficult for respondents to recall and respondents may become frustrated if </w:t>
      </w:r>
      <w:r w:rsidRPr="00113A26">
        <w:t>they are pressured</w:t>
      </w:r>
      <w:r w:rsidRPr="00BB2641">
        <w:t xml:space="preserve"> for answers that they cannot provide. </w:t>
      </w:r>
      <w:r w:rsidRPr="00113A26">
        <w:t>During the interview, t</w:t>
      </w:r>
      <w:r w:rsidRPr="00BB2641">
        <w:t xml:space="preserve">he prices and quantities </w:t>
      </w:r>
      <w:r w:rsidRPr="00677DC2">
        <w:t xml:space="preserve">collected here will be approximations. If respondents become frustrated or struggle, emphasize that they may </w:t>
      </w:r>
      <w:r w:rsidRPr="00677DC2">
        <w:rPr>
          <w:b/>
        </w:rPr>
        <w:t>estimate</w:t>
      </w:r>
      <w:r w:rsidRPr="00677DC2">
        <w:t xml:space="preserve"> as best they can.</w:t>
      </w:r>
    </w:p>
    <w:p w14:paraId="3E7CFA01" w14:textId="48558D72" w:rsidR="00E44E32" w:rsidRDefault="00290BFB" w:rsidP="00E44E32">
      <w:pPr>
        <w:rPr>
          <w:b/>
          <w:bCs/>
        </w:rPr>
      </w:pPr>
      <w:r w:rsidRPr="00351E9A">
        <w:rPr>
          <w:noProof/>
        </w:rPr>
        <mc:AlternateContent>
          <mc:Choice Requires="wps">
            <w:drawing>
              <wp:inline distT="0" distB="0" distL="0" distR="0" wp14:anchorId="15201EF7" wp14:editId="029F797B">
                <wp:extent cx="5147945" cy="2203938"/>
                <wp:effectExtent l="133350" t="95250" r="128905" b="101600"/>
                <wp:docPr id="53"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7945" cy="2203938"/>
                        </a:xfrm>
                        <a:prstGeom prst="rect">
                          <a:avLst/>
                        </a:prstGeom>
                        <a:solidFill>
                          <a:srgbClr val="FFFFFF"/>
                        </a:solidFill>
                        <a:effectLst>
                          <a:outerShdw blurRad="63500" sx="102000" sy="102000" algn="ctr" rotWithShape="0">
                            <a:prstClr val="black">
                              <a:alpha val="40000"/>
                            </a:prst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14:paraId="1D325C4A" w14:textId="77777777" w:rsidR="00C0425D" w:rsidRDefault="00C0425D" w:rsidP="00290BFB">
                            <w:pPr>
                              <w:jc w:val="center"/>
                              <w:rPr>
                                <w:color w:val="9BBB59" w:themeColor="accent3"/>
                              </w:rPr>
                            </w:pPr>
                            <w:r>
                              <w:rPr>
                                <w:color w:val="9BBB59" w:themeColor="accent3"/>
                                <w:spacing w:val="320"/>
                                <w:sz w:val="26"/>
                                <w:szCs w:val="26"/>
                              </w:rPr>
                              <w:t>●●</w:t>
                            </w:r>
                            <w:r>
                              <w:rPr>
                                <w:color w:val="9BBB59" w:themeColor="accent3"/>
                                <w:sz w:val="26"/>
                                <w:szCs w:val="26"/>
                              </w:rPr>
                              <w:t>●</w:t>
                            </w:r>
                          </w:p>
                          <w:p w14:paraId="300B50A9" w14:textId="77777777" w:rsidR="00C0425D" w:rsidRPr="00290BFB" w:rsidRDefault="00C0425D" w:rsidP="00290BFB">
                            <w:pPr>
                              <w:spacing w:before="120" w:after="240"/>
                              <w:jc w:val="center"/>
                              <w:rPr>
                                <w:i/>
                                <w:sz w:val="20"/>
                                <w:szCs w:val="20"/>
                                <w:u w:val="single"/>
                              </w:rPr>
                            </w:pPr>
                            <w:r w:rsidRPr="00290BFB">
                              <w:rPr>
                                <w:i/>
                                <w:sz w:val="20"/>
                                <w:szCs w:val="20"/>
                                <w:u w:val="single"/>
                              </w:rPr>
                              <w:t>Tips for a Happy Respondent:</w:t>
                            </w:r>
                          </w:p>
                          <w:p w14:paraId="3D222BB3" w14:textId="77777777" w:rsidR="00C0425D" w:rsidRPr="00290BFB" w:rsidRDefault="00C0425D" w:rsidP="00290BFB">
                            <w:pPr>
                              <w:pStyle w:val="ListParagraph"/>
                              <w:numPr>
                                <w:ilvl w:val="0"/>
                                <w:numId w:val="38"/>
                              </w:numPr>
                              <w:spacing w:after="120"/>
                              <w:rPr>
                                <w:sz w:val="20"/>
                                <w:szCs w:val="20"/>
                              </w:rPr>
                            </w:pPr>
                            <w:r w:rsidRPr="00290BFB">
                              <w:rPr>
                                <w:sz w:val="20"/>
                                <w:szCs w:val="20"/>
                              </w:rPr>
                              <w:t>Occasionally compliment the respondent on their ability to recall their recent purchases in such detail.</w:t>
                            </w:r>
                          </w:p>
                          <w:p w14:paraId="62F356BB" w14:textId="77777777" w:rsidR="00C0425D" w:rsidRPr="00290BFB" w:rsidRDefault="00C0425D" w:rsidP="00290BFB">
                            <w:pPr>
                              <w:pStyle w:val="ListParagraph"/>
                              <w:numPr>
                                <w:ilvl w:val="0"/>
                                <w:numId w:val="38"/>
                              </w:numPr>
                              <w:spacing w:after="120"/>
                              <w:rPr>
                                <w:sz w:val="20"/>
                                <w:szCs w:val="20"/>
                              </w:rPr>
                            </w:pPr>
                            <w:r w:rsidRPr="00290BFB">
                              <w:rPr>
                                <w:sz w:val="20"/>
                                <w:szCs w:val="20"/>
                              </w:rPr>
                              <w:t>Empathize with the respondent when they struggle to remember the foods that they have consumed earlier in the week or purchases that they made months ago.</w:t>
                            </w:r>
                          </w:p>
                          <w:p w14:paraId="2C532292" w14:textId="77777777" w:rsidR="00C0425D" w:rsidRPr="00290BFB" w:rsidRDefault="00C0425D" w:rsidP="00290BFB">
                            <w:pPr>
                              <w:pStyle w:val="ListParagraph"/>
                              <w:numPr>
                                <w:ilvl w:val="0"/>
                                <w:numId w:val="38"/>
                              </w:numPr>
                              <w:spacing w:after="120"/>
                              <w:rPr>
                                <w:sz w:val="20"/>
                                <w:szCs w:val="20"/>
                              </w:rPr>
                            </w:pPr>
                            <w:r w:rsidRPr="00290BFB">
                              <w:rPr>
                                <w:sz w:val="20"/>
                                <w:szCs w:val="20"/>
                              </w:rPr>
                              <w:t>Share with your interview team strategies that you have developed to keep respondents engaged.</w:t>
                            </w:r>
                          </w:p>
                          <w:p w14:paraId="0C61FE54" w14:textId="77777777" w:rsidR="00C0425D" w:rsidRDefault="00C0425D" w:rsidP="00290BFB">
                            <w:pPr>
                              <w:jc w:val="center"/>
                              <w:rPr>
                                <w:color w:val="9BBB59" w:themeColor="accent3"/>
                              </w:rPr>
                            </w:pPr>
                            <w:r>
                              <w:rPr>
                                <w:color w:val="9BBB59" w:themeColor="accent3"/>
                                <w:spacing w:val="320"/>
                                <w:sz w:val="26"/>
                                <w:szCs w:val="26"/>
                              </w:rPr>
                              <w:t>●●</w:t>
                            </w:r>
                            <w:r>
                              <w:rPr>
                                <w:color w:val="9BBB59" w:themeColor="accent3"/>
                                <w:sz w:val="26"/>
                                <w:szCs w:val="26"/>
                              </w:rPr>
                              <w:t>●</w:t>
                            </w:r>
                          </w:p>
                          <w:p w14:paraId="26669457" w14:textId="77777777" w:rsidR="00C0425D" w:rsidRDefault="00C0425D" w:rsidP="00290BFB">
                            <w:pPr>
                              <w:spacing w:line="240" w:lineRule="auto"/>
                              <w:jc w:val="center"/>
                              <w:rPr>
                                <w:sz w:val="2"/>
                                <w:szCs w:val="2"/>
                              </w:rPr>
                            </w:pPr>
                          </w:p>
                        </w:txbxContent>
                      </wps:txbx>
                      <wps:bodyPr rot="0" vert="horz" wrap="square" lIns="91440" tIns="45720" rIns="91440" bIns="45720" anchor="t" anchorCtr="0" upright="1">
                        <a:noAutofit/>
                      </wps:bodyPr>
                    </wps:wsp>
                  </a:graphicData>
                </a:graphic>
              </wp:inline>
            </w:drawing>
          </mc:Choice>
          <mc:Fallback>
            <w:pict>
              <v:rect w14:anchorId="15201EF7" id="_x0000_s1050" style="width:405.35pt;height:17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" stroked="f">
                <v:shadow on="t" type="perspective" color="black" opacity="26214f" offset="0,0" matrix="66847f,,,66847f"/>
                <v:textbox>
                  <w:txbxContent>
                    <w:p w14:paraId="1D325C4A" w14:textId="77777777" w:rsidR="00C0425D" w:rsidRDefault="00C0425D" w:rsidP="00290BFB">
                      <w:pPr>
                        <w:jc w:val="center"/>
                        <w:rPr>
                          <w:color w:val="9BBB59" w:themeColor="accent3"/>
                        </w:rPr>
                      </w:pPr>
                      <w:r>
                        <w:rPr>
                          <w:color w:val="9BBB59" w:themeColor="accent3"/>
                          <w:spacing w:val="320"/>
                          <w:sz w:val="26"/>
                          <w:szCs w:val="26"/>
                        </w:rPr>
                        <w:t>●●</w:t>
                      </w:r>
                      <w:r>
                        <w:rPr>
                          <w:color w:val="9BBB59" w:themeColor="accent3"/>
                          <w:sz w:val="26"/>
                          <w:szCs w:val="26"/>
                        </w:rPr>
                        <w:t>●</w:t>
                      </w:r>
                    </w:p>
                    <w:p w14:paraId="300B50A9" w14:textId="77777777" w:rsidR="00C0425D" w:rsidRPr="00290BFB" w:rsidRDefault="00C0425D" w:rsidP="00290BFB">
                      <w:pPr>
                        <w:spacing w:before="120" w:after="240"/>
                        <w:jc w:val="center"/>
                        <w:rPr>
                          <w:i/>
                          <w:sz w:val="20"/>
                          <w:szCs w:val="20"/>
                          <w:u w:val="single"/>
                        </w:rPr>
                      </w:pPr>
                      <w:r w:rsidRPr="00290BFB">
                        <w:rPr>
                          <w:i/>
                          <w:sz w:val="20"/>
                          <w:szCs w:val="20"/>
                          <w:u w:val="single"/>
                        </w:rPr>
                        <w:t>Tips for a Happy Respondent:</w:t>
                      </w:r>
                    </w:p>
                    <w:p w14:paraId="3D222BB3" w14:textId="77777777" w:rsidR="00C0425D" w:rsidRPr="00290BFB" w:rsidRDefault="00C0425D" w:rsidP="00290BFB">
                      <w:pPr>
                        <w:pStyle w:val="ListParagraph"/>
                        <w:numPr>
                          <w:ilvl w:val="0"/>
                          <w:numId w:val="38"/>
                        </w:numPr>
                        <w:spacing w:after="120"/>
                        <w:rPr>
                          <w:sz w:val="20"/>
                          <w:szCs w:val="20"/>
                        </w:rPr>
                      </w:pPr>
                      <w:r w:rsidRPr="00290BFB">
                        <w:rPr>
                          <w:sz w:val="20"/>
                          <w:szCs w:val="20"/>
                        </w:rPr>
                        <w:t>Occasionally compliment the respondent on their ability to recall their recent purchases in such detail.</w:t>
                      </w:r>
                    </w:p>
                    <w:p w14:paraId="62F356BB" w14:textId="77777777" w:rsidR="00C0425D" w:rsidRPr="00290BFB" w:rsidRDefault="00C0425D" w:rsidP="00290BFB">
                      <w:pPr>
                        <w:pStyle w:val="ListParagraph"/>
                        <w:numPr>
                          <w:ilvl w:val="0"/>
                          <w:numId w:val="38"/>
                        </w:numPr>
                        <w:spacing w:after="120"/>
                        <w:rPr>
                          <w:sz w:val="20"/>
                          <w:szCs w:val="20"/>
                        </w:rPr>
                      </w:pPr>
                      <w:r w:rsidRPr="00290BFB">
                        <w:rPr>
                          <w:sz w:val="20"/>
                          <w:szCs w:val="20"/>
                        </w:rPr>
                        <w:t>Empathize with the respondent when they struggle to remember the foods that they have consumed earlier in the week or purchases that they made months ago.</w:t>
                      </w:r>
                    </w:p>
                    <w:p w14:paraId="2C532292" w14:textId="77777777" w:rsidR="00C0425D" w:rsidRPr="00290BFB" w:rsidRDefault="00C0425D" w:rsidP="00290BFB">
                      <w:pPr>
                        <w:pStyle w:val="ListParagraph"/>
                        <w:numPr>
                          <w:ilvl w:val="0"/>
                          <w:numId w:val="38"/>
                        </w:numPr>
                        <w:spacing w:after="120"/>
                        <w:rPr>
                          <w:sz w:val="20"/>
                          <w:szCs w:val="20"/>
                        </w:rPr>
                      </w:pPr>
                      <w:r w:rsidRPr="00290BFB">
                        <w:rPr>
                          <w:sz w:val="20"/>
                          <w:szCs w:val="20"/>
                        </w:rPr>
                        <w:t>Share with your interview team strategies that you have developed to keep respondents engaged.</w:t>
                      </w:r>
                    </w:p>
                    <w:p w14:paraId="0C61FE54" w14:textId="77777777" w:rsidR="00C0425D" w:rsidRDefault="00C0425D" w:rsidP="00290BFB">
                      <w:pPr>
                        <w:jc w:val="center"/>
                        <w:rPr>
                          <w:color w:val="9BBB59" w:themeColor="accent3"/>
                        </w:rPr>
                      </w:pPr>
                      <w:r>
                        <w:rPr>
                          <w:color w:val="9BBB59" w:themeColor="accent3"/>
                          <w:spacing w:val="320"/>
                          <w:sz w:val="26"/>
                          <w:szCs w:val="26"/>
                        </w:rPr>
                        <w:t>●●</w:t>
                      </w:r>
                      <w:r>
                        <w:rPr>
                          <w:color w:val="9BBB59" w:themeColor="accent3"/>
                          <w:sz w:val="26"/>
                          <w:szCs w:val="26"/>
                        </w:rPr>
                        <w:t>●</w:t>
                      </w:r>
                    </w:p>
                    <w:p w14:paraId="26669457" w14:textId="77777777" w:rsidR="00C0425D" w:rsidRDefault="00C0425D" w:rsidP="00290BFB">
                      <w:pPr>
                        <w:spacing w:line="240" w:lineRule="auto"/>
                        <w:jc w:val="center"/>
                        <w:rPr>
                          <w:sz w:val="2"/>
                          <w:szCs w:val="2"/>
                        </w:rPr>
                      </w:pPr>
                    </w:p>
                  </w:txbxContent>
                </v:textbox>
                <w10:anchorlock/>
              </v:rect>
            </w:pict>
          </mc:Fallback>
        </mc:AlternateContent>
      </w:r>
    </w:p>
    <w:p w14:paraId="3518C23D" w14:textId="27AEBBA4" w:rsidR="00E44E32" w:rsidRPr="00072CFF" w:rsidRDefault="00431A64" w:rsidP="00EA2508">
      <w:pPr>
        <w:pStyle w:val="Heading4"/>
        <w:rPr>
          <w:rFonts w:cstheme="minorBidi"/>
        </w:rPr>
      </w:pPr>
      <w:r>
        <w:t>Sub-</w:t>
      </w:r>
      <w:r w:rsidR="007F7D53">
        <w:t>M</w:t>
      </w:r>
      <w:commentRangeStart w:id="105"/>
      <w:r w:rsidR="00E44E32" w:rsidRPr="00072CFF">
        <w:t xml:space="preserve">odule </w:t>
      </w:r>
      <w:r>
        <w:t>8.</w:t>
      </w:r>
      <w:r w:rsidR="00E44E32" w:rsidRPr="00072CFF">
        <w:t>1. F</w:t>
      </w:r>
      <w:r w:rsidR="00EA2508">
        <w:t>ood Consumption over Past 7 Days</w:t>
      </w:r>
      <w:commentRangeEnd w:id="105"/>
      <w:r w:rsidR="00E44E32">
        <w:rPr>
          <w:rStyle w:val="CommentReference"/>
        </w:rPr>
        <w:commentReference w:id="105"/>
      </w:r>
    </w:p>
    <w:p w14:paraId="5994DAC8" w14:textId="44B9D874" w:rsidR="00431A64" w:rsidRDefault="00BA4227" w:rsidP="00BA4227">
      <w:pPr>
        <w:pStyle w:val="BodyText0"/>
      </w:pPr>
      <w:r>
        <w:rPr>
          <w:b/>
        </w:rPr>
        <w:t>Purpose:</w:t>
      </w:r>
      <w:r w:rsidR="006135AE">
        <w:rPr>
          <w:b/>
        </w:rPr>
        <w:t xml:space="preserve"> </w:t>
      </w:r>
      <w:r w:rsidR="00431A64" w:rsidRPr="00815395">
        <w:t>to collect information about</w:t>
      </w:r>
      <w:r w:rsidR="002C36B6">
        <w:t xml:space="preserve"> how much </w:t>
      </w:r>
      <w:r w:rsidR="00431A64">
        <w:t xml:space="preserve">household </w:t>
      </w:r>
      <w:r w:rsidR="002C36B6">
        <w:t xml:space="preserve">members </w:t>
      </w:r>
      <w:r w:rsidR="00431A64">
        <w:t xml:space="preserve">ate </w:t>
      </w:r>
      <w:r w:rsidR="00431A64" w:rsidRPr="00815395">
        <w:t>over the past</w:t>
      </w:r>
      <w:r w:rsidR="00EA2508">
        <w:t xml:space="preserve"> week</w:t>
      </w:r>
      <w:r w:rsidR="00431A64">
        <w:t xml:space="preserve">. </w:t>
      </w:r>
    </w:p>
    <w:p w14:paraId="04E877C9" w14:textId="0BE021C3" w:rsidR="00AF5D22" w:rsidRPr="00290BFB" w:rsidRDefault="00290BFB" w:rsidP="00290BFB">
      <w:pPr>
        <w:pStyle w:val="BodyText0"/>
        <w:rPr>
          <w:b/>
          <w:i/>
        </w:rPr>
      </w:pPr>
      <w:r>
        <w:rPr>
          <w:b/>
          <w:i/>
        </w:rPr>
        <w:t>Instructions for a</w:t>
      </w:r>
      <w:r w:rsidR="00AF5D22" w:rsidRPr="00290BFB">
        <w:rPr>
          <w:b/>
          <w:i/>
        </w:rPr>
        <w:t xml:space="preserve">dministering the </w:t>
      </w:r>
      <w:r>
        <w:rPr>
          <w:b/>
          <w:i/>
        </w:rPr>
        <w:t>s</w:t>
      </w:r>
      <w:r w:rsidR="00AF5D22" w:rsidRPr="00290BFB">
        <w:rPr>
          <w:b/>
          <w:i/>
        </w:rPr>
        <w:t>ub-</w:t>
      </w:r>
      <w:r>
        <w:rPr>
          <w:b/>
          <w:i/>
        </w:rPr>
        <w:t>module with item-by-item g</w:t>
      </w:r>
      <w:r w:rsidR="00AF5D22" w:rsidRPr="00290BFB">
        <w:rPr>
          <w:b/>
          <w:i/>
        </w:rPr>
        <w:t>uidance</w:t>
      </w:r>
    </w:p>
    <w:p w14:paraId="4DBBD13E" w14:textId="77777777" w:rsidR="00E44E32" w:rsidRDefault="00E44E32" w:rsidP="00290BFB">
      <w:pPr>
        <w:pStyle w:val="BodyText0"/>
      </w:pPr>
      <w:r w:rsidRPr="00113A26">
        <w:t>To simplify the interview, the foods will be presented in food groups. You will collect the data for each food group prior to advancing to the next group. You will begin by asking whether each food within the group was consumed within the past week (</w:t>
      </w:r>
      <w:r>
        <w:t>seven</w:t>
      </w:r>
      <w:r w:rsidRPr="00113A26">
        <w:t xml:space="preserve"> days). </w:t>
      </w:r>
    </w:p>
    <w:p w14:paraId="5BC933E3" w14:textId="7FE035EF" w:rsidR="00E44E32" w:rsidRDefault="00517CE1" w:rsidP="00290BFB">
      <w:pPr>
        <w:pStyle w:val="BodyText0"/>
      </w:pPr>
      <w:r>
        <w:t xml:space="preserve">After </w:t>
      </w:r>
      <w:r w:rsidR="00E44E32" w:rsidRPr="00113A26">
        <w:t>you have determined which foods have been eaten</w:t>
      </w:r>
      <w:r w:rsidR="007F7D53">
        <w:t xml:space="preserve"> (i</w:t>
      </w:r>
      <w:r>
        <w:t>tem 8.102)</w:t>
      </w:r>
      <w:r w:rsidR="00E44E32" w:rsidRPr="00113A26">
        <w:t>, you will ask about</w:t>
      </w:r>
      <w:r w:rsidR="00E44E32">
        <w:t>:</w:t>
      </w:r>
    </w:p>
    <w:p w14:paraId="50D8787C" w14:textId="41D7C57A" w:rsidR="00E44E32" w:rsidRDefault="00E44E32" w:rsidP="00290BFB">
      <w:pPr>
        <w:pStyle w:val="Bulletedlist"/>
      </w:pPr>
      <w:r>
        <w:t>T</w:t>
      </w:r>
      <w:r w:rsidRPr="00351E9A">
        <w:t>he total quantity of food consumed (</w:t>
      </w:r>
      <w:r w:rsidR="007F7D53">
        <w:t>i</w:t>
      </w:r>
      <w:r w:rsidR="00517CE1">
        <w:t>tems 8.103A and 8.103B</w:t>
      </w:r>
      <w:r w:rsidRPr="00351E9A">
        <w:t xml:space="preserve">), </w:t>
      </w:r>
    </w:p>
    <w:p w14:paraId="1B9311E7" w14:textId="77777777" w:rsidR="00E44E32" w:rsidRDefault="00E44E32" w:rsidP="00290BFB">
      <w:pPr>
        <w:pStyle w:val="Bulletedlist"/>
      </w:pPr>
      <w:r>
        <w:t>T</w:t>
      </w:r>
      <w:r w:rsidRPr="00351E9A">
        <w:t xml:space="preserve">he total quantity of food consumed from different sources, and </w:t>
      </w:r>
    </w:p>
    <w:p w14:paraId="7422911F" w14:textId="77777777" w:rsidR="00E44E32" w:rsidRDefault="00E44E32" w:rsidP="00290BFB">
      <w:pPr>
        <w:pStyle w:val="Bulletedlist"/>
      </w:pPr>
      <w:r>
        <w:t>T</w:t>
      </w:r>
      <w:r w:rsidRPr="00351E9A">
        <w:t xml:space="preserve">he value of the food consumed from different sources. </w:t>
      </w:r>
    </w:p>
    <w:p w14:paraId="7358C3D6" w14:textId="77777777" w:rsidR="00E44E32" w:rsidRDefault="00E44E32" w:rsidP="00290BFB">
      <w:pPr>
        <w:pStyle w:val="BodyText0"/>
      </w:pPr>
      <w:r w:rsidRPr="00351E9A">
        <w:lastRenderedPageBreak/>
        <w:t>The three sources of food are</w:t>
      </w:r>
      <w:r>
        <w:t>:</w:t>
      </w:r>
      <w:r w:rsidRPr="00351E9A">
        <w:t xml:space="preserve"> </w:t>
      </w:r>
    </w:p>
    <w:p w14:paraId="2F5DEE57" w14:textId="6C26D7D7" w:rsidR="00E44E32" w:rsidRDefault="00E44E32" w:rsidP="00290BFB">
      <w:pPr>
        <w:pStyle w:val="Bulletedlist"/>
      </w:pPr>
      <w:r>
        <w:t>P</w:t>
      </w:r>
      <w:r w:rsidRPr="00351E9A">
        <w:t>urchased food (</w:t>
      </w:r>
      <w:r w:rsidR="007F7D53">
        <w:t>i</w:t>
      </w:r>
      <w:r w:rsidR="00517CE1">
        <w:t>tems 8.104A, 8.104B, and 8.105</w:t>
      </w:r>
      <w:r w:rsidRPr="00351E9A">
        <w:t xml:space="preserve">), </w:t>
      </w:r>
    </w:p>
    <w:p w14:paraId="418D5459" w14:textId="05867982" w:rsidR="00E44E32" w:rsidRDefault="00E44E32" w:rsidP="00290BFB">
      <w:pPr>
        <w:pStyle w:val="Bulletedlist"/>
      </w:pPr>
      <w:r>
        <w:t>F</w:t>
      </w:r>
      <w:r w:rsidRPr="00351E9A">
        <w:t>oods grown, harvested, or gathered by the household (i.e., the household’s own production) (</w:t>
      </w:r>
      <w:r w:rsidR="007F7D53">
        <w:t>i</w:t>
      </w:r>
      <w:r w:rsidR="00517CE1">
        <w:t>tems 8.106A, 8.106B, and 8.106C</w:t>
      </w:r>
      <w:r w:rsidRPr="00351E9A">
        <w:t xml:space="preserve">), and </w:t>
      </w:r>
    </w:p>
    <w:p w14:paraId="65E9C4E1" w14:textId="148459F1" w:rsidR="00E44E32" w:rsidRPr="00351E9A" w:rsidRDefault="00E44E32" w:rsidP="00290BFB">
      <w:pPr>
        <w:pStyle w:val="Bulletedlist"/>
      </w:pPr>
      <w:r>
        <w:t>F</w:t>
      </w:r>
      <w:r w:rsidRPr="00351E9A">
        <w:t>ood that was a gift or came from other sources (</w:t>
      </w:r>
      <w:r w:rsidR="007F7D53">
        <w:t>i</w:t>
      </w:r>
      <w:r w:rsidR="00517CE1">
        <w:t>tems 8.107A, 8.107B, and 8.107C</w:t>
      </w:r>
      <w:r w:rsidRPr="00351E9A">
        <w:t xml:space="preserve">). </w:t>
      </w:r>
    </w:p>
    <w:p w14:paraId="583DFDAD" w14:textId="33118685" w:rsidR="00E44E32" w:rsidRPr="00290BFB" w:rsidRDefault="00290BFB" w:rsidP="00290BFB">
      <w:pPr>
        <w:pStyle w:val="BodyText0"/>
        <w:rPr>
          <w:b/>
          <w:i/>
        </w:rPr>
      </w:pPr>
      <w:r>
        <w:rPr>
          <w:b/>
          <w:i/>
        </w:rPr>
        <w:t>Food quantities and u</w:t>
      </w:r>
      <w:r w:rsidR="00E44E32" w:rsidRPr="00290BFB">
        <w:rPr>
          <w:b/>
          <w:i/>
        </w:rPr>
        <w:t>nits</w:t>
      </w:r>
    </w:p>
    <w:p w14:paraId="0A0459E1" w14:textId="4B2D2808" w:rsidR="00E44E32" w:rsidRDefault="00E44E32" w:rsidP="00290BFB">
      <w:pPr>
        <w:pStyle w:val="BodyText0"/>
      </w:pPr>
      <w:r>
        <w:t xml:space="preserve">Food quantities are entered as a numeric quantity and an appropriate unit. The units available for each food item will reflect the units that are commonly used in </w:t>
      </w:r>
      <w:r w:rsidRPr="00113A26">
        <w:rPr>
          <w:highlight w:val="yellow"/>
        </w:rPr>
        <w:t>[COUNTRY]</w:t>
      </w:r>
      <w:r>
        <w:t xml:space="preserve"> to purchase and consume the food item. </w:t>
      </w:r>
    </w:p>
    <w:p w14:paraId="595D2ADE" w14:textId="07CDDBCB" w:rsidR="00E44E32" w:rsidRPr="00113A26" w:rsidRDefault="00E44E32" w:rsidP="00290BFB">
      <w:pPr>
        <w:pStyle w:val="BodyText0"/>
      </w:pPr>
      <w:r w:rsidRPr="00113A26">
        <w:t xml:space="preserve">A complete list of food units, their definitions, and a photo reference </w:t>
      </w:r>
      <w:r w:rsidR="00EA2508">
        <w:t xml:space="preserve">is </w:t>
      </w:r>
      <w:r w:rsidRPr="00113A26">
        <w:t xml:space="preserve">included in </w:t>
      </w:r>
      <w:commentRangeStart w:id="106"/>
      <w:r w:rsidRPr="002C36B6">
        <w:t xml:space="preserve">Appendix </w:t>
      </w:r>
      <w:r w:rsidR="003439B0">
        <w:t>C</w:t>
      </w:r>
      <w:commentRangeEnd w:id="106"/>
      <w:r w:rsidRPr="00EA2508">
        <w:rPr>
          <w:rStyle w:val="CommentReference"/>
          <w:highlight w:val="cyan"/>
        </w:rPr>
        <w:commentReference w:id="106"/>
      </w:r>
      <w:r w:rsidRPr="00EA2508">
        <w:rPr>
          <w:highlight w:val="cyan"/>
        </w:rPr>
        <w:t>.</w:t>
      </w:r>
      <w:r w:rsidRPr="00113A26">
        <w:t xml:space="preserve"> </w:t>
      </w:r>
    </w:p>
    <w:p w14:paraId="135E7D42" w14:textId="77777777" w:rsidR="00E44E32" w:rsidRPr="00290BFB" w:rsidRDefault="00E44E32" w:rsidP="00290BFB">
      <w:pPr>
        <w:pStyle w:val="BodyText0"/>
        <w:keepNext/>
        <w:rPr>
          <w:b/>
          <w:highlight w:val="yellow"/>
        </w:rPr>
      </w:pPr>
      <w:commentRangeStart w:id="107"/>
      <w:r w:rsidRPr="00290BFB">
        <w:rPr>
          <w:b/>
          <w:highlight w:val="yellow"/>
        </w:rPr>
        <w:t xml:space="preserve">Tips </w:t>
      </w:r>
      <w:commentRangeEnd w:id="107"/>
      <w:r w:rsidRPr="00290BFB">
        <w:rPr>
          <w:rStyle w:val="CommentReference"/>
          <w:b/>
        </w:rPr>
        <w:commentReference w:id="107"/>
      </w:r>
      <w:r w:rsidRPr="00290BFB">
        <w:rPr>
          <w:b/>
          <w:highlight w:val="yellow"/>
        </w:rPr>
        <w:t>for choosing the best unit:</w:t>
      </w:r>
    </w:p>
    <w:p w14:paraId="2AF7F776" w14:textId="65B9007B" w:rsidR="00E44E32" w:rsidRPr="00113A26" w:rsidRDefault="00C0425D" w:rsidP="00290BFB">
      <w:pPr>
        <w:pStyle w:val="Bulletedlist"/>
        <w:rPr>
          <w:highlight w:val="yellow"/>
        </w:rPr>
      </w:pPr>
      <w:r>
        <w:rPr>
          <w:highlight w:val="yellow"/>
        </w:rPr>
        <w:t>When possible, r</w:t>
      </w:r>
      <w:r w:rsidR="00E44E32" w:rsidRPr="00113A26">
        <w:rPr>
          <w:highlight w:val="yellow"/>
        </w:rPr>
        <w:t xml:space="preserve">eport the quantity in a common metric, such as a kilogram, gram, or </w:t>
      </w:r>
      <w:proofErr w:type="spellStart"/>
      <w:r w:rsidR="00E44E32" w:rsidRPr="00113A26">
        <w:rPr>
          <w:highlight w:val="yellow"/>
        </w:rPr>
        <w:t>litre</w:t>
      </w:r>
      <w:proofErr w:type="spellEnd"/>
      <w:r>
        <w:rPr>
          <w:highlight w:val="yellow"/>
        </w:rPr>
        <w:t>, or standardized local units of measure</w:t>
      </w:r>
      <w:r w:rsidR="00E44E32" w:rsidRPr="00113A26">
        <w:rPr>
          <w:highlight w:val="yellow"/>
        </w:rPr>
        <w:t>. This is particularly important for commercially produced foods. Items such as pasta, crisps, or sauces are commonly sold in containers of various sizes. As such, the exact amount is necessary to identify the quantity.</w:t>
      </w:r>
    </w:p>
    <w:p w14:paraId="05DD4356" w14:textId="7C2A0ACE" w:rsidR="00E44E32" w:rsidRPr="00113A26" w:rsidRDefault="00E44E32" w:rsidP="00290BFB">
      <w:pPr>
        <w:pStyle w:val="Bulletedlist"/>
        <w:rPr>
          <w:highlight w:val="yellow"/>
        </w:rPr>
      </w:pPr>
      <w:r w:rsidRPr="00113A26">
        <w:rPr>
          <w:highlight w:val="yellow"/>
        </w:rPr>
        <w:t>Where feasible, report in number or pieces. For example, rather than ind</w:t>
      </w:r>
      <w:r w:rsidR="00EA2508">
        <w:rPr>
          <w:highlight w:val="yellow"/>
        </w:rPr>
        <w:t>icating the household consumed one</w:t>
      </w:r>
      <w:r w:rsidRPr="00113A26">
        <w:rPr>
          <w:highlight w:val="yellow"/>
        </w:rPr>
        <w:t xml:space="preserve"> heap of potatoes, you may question how many potatoes were included in the heap.</w:t>
      </w:r>
    </w:p>
    <w:p w14:paraId="146CE913" w14:textId="77777777" w:rsidR="00E44E32" w:rsidRPr="00113A26" w:rsidRDefault="00E44E32" w:rsidP="00290BFB">
      <w:pPr>
        <w:pStyle w:val="Bulletedlist"/>
        <w:rPr>
          <w:highlight w:val="yellow"/>
        </w:rPr>
      </w:pPr>
      <w:r w:rsidRPr="00113A26">
        <w:rPr>
          <w:highlight w:val="yellow"/>
        </w:rPr>
        <w:t xml:space="preserve">You may enter smaller portions of a </w:t>
      </w:r>
      <w:proofErr w:type="gramStart"/>
      <w:r w:rsidRPr="00113A26">
        <w:rPr>
          <w:highlight w:val="yellow"/>
        </w:rPr>
        <w:t>particular unit</w:t>
      </w:r>
      <w:proofErr w:type="gramEnd"/>
      <w:r w:rsidRPr="00113A26">
        <w:rPr>
          <w:highlight w:val="yellow"/>
        </w:rPr>
        <w:t xml:space="preserve">. For example, if a household consumed half of a pail of ground nuts, you may enter </w:t>
      </w:r>
      <w:r>
        <w:rPr>
          <w:highlight w:val="yellow"/>
        </w:rPr>
        <w:t>0</w:t>
      </w:r>
      <w:r w:rsidRPr="00113A26">
        <w:rPr>
          <w:highlight w:val="yellow"/>
        </w:rPr>
        <w:t xml:space="preserve">.5. </w:t>
      </w:r>
    </w:p>
    <w:p w14:paraId="31364589" w14:textId="77777777" w:rsidR="00E44E32" w:rsidRDefault="00E44E32" w:rsidP="00290BFB">
      <w:pPr>
        <w:pStyle w:val="Bulletedlist"/>
        <w:rPr>
          <w:highlight w:val="yellow"/>
        </w:rPr>
      </w:pPr>
      <w:r w:rsidRPr="00113A26">
        <w:rPr>
          <w:highlight w:val="yellow"/>
        </w:rPr>
        <w:t xml:space="preserve">If the respondent reports a quantity in a unit of measure that is not available, select the closest approximation from the units that are provided. </w:t>
      </w:r>
    </w:p>
    <w:p w14:paraId="0A166520" w14:textId="2F1896D2" w:rsidR="00E44E32" w:rsidRPr="00113A26" w:rsidRDefault="00E44E32" w:rsidP="00290BFB">
      <w:pPr>
        <w:pStyle w:val="Bulletedlist"/>
        <w:rPr>
          <w:sz w:val="24"/>
          <w:highlight w:val="yellow"/>
        </w:rPr>
      </w:pPr>
      <w:r w:rsidRPr="00113A26">
        <w:rPr>
          <w:sz w:val="24"/>
          <w:highlight w:val="yellow"/>
        </w:rPr>
        <w:t xml:space="preserve">For example, a household may have </w:t>
      </w:r>
      <w:r w:rsidRPr="00113A26">
        <w:rPr>
          <w:b/>
          <w:sz w:val="24"/>
          <w:highlight w:val="yellow"/>
        </w:rPr>
        <w:t>purchased</w:t>
      </w:r>
      <w:r w:rsidRPr="00113A26">
        <w:rPr>
          <w:sz w:val="24"/>
          <w:highlight w:val="yellow"/>
        </w:rPr>
        <w:t xml:space="preserve"> a 90 kg sack of rice last week, but the household has only </w:t>
      </w:r>
      <w:r w:rsidRPr="00113A26">
        <w:rPr>
          <w:b/>
          <w:sz w:val="24"/>
          <w:highlight w:val="yellow"/>
        </w:rPr>
        <w:t>eaten</w:t>
      </w:r>
      <w:r w:rsidRPr="00113A26">
        <w:rPr>
          <w:sz w:val="24"/>
          <w:highlight w:val="yellow"/>
        </w:rPr>
        <w:t xml:space="preserve"> 4 kg of rice. You should enter a value of 4 kg as the quantity of food that came from purchases (</w:t>
      </w:r>
      <w:r w:rsidR="007F7D53">
        <w:rPr>
          <w:sz w:val="24"/>
          <w:highlight w:val="yellow"/>
        </w:rPr>
        <w:t xml:space="preserve">items </w:t>
      </w:r>
      <w:r w:rsidR="002C36B6">
        <w:rPr>
          <w:sz w:val="24"/>
          <w:highlight w:val="yellow"/>
        </w:rPr>
        <w:t>8.1</w:t>
      </w:r>
      <w:r w:rsidR="007F7D53">
        <w:rPr>
          <w:sz w:val="24"/>
          <w:highlight w:val="yellow"/>
        </w:rPr>
        <w:t xml:space="preserve">04A and </w:t>
      </w:r>
      <w:r w:rsidR="002C36B6">
        <w:rPr>
          <w:sz w:val="24"/>
          <w:highlight w:val="yellow"/>
        </w:rPr>
        <w:t>8.1</w:t>
      </w:r>
      <w:r w:rsidRPr="00113A26">
        <w:rPr>
          <w:sz w:val="24"/>
          <w:highlight w:val="yellow"/>
        </w:rPr>
        <w:t xml:space="preserve">04B) rather than 90 kg. When respondents report very large amounts, consider whether </w:t>
      </w:r>
      <w:proofErr w:type="gramStart"/>
      <w:r w:rsidRPr="00113A26">
        <w:rPr>
          <w:sz w:val="24"/>
          <w:highlight w:val="yellow"/>
        </w:rPr>
        <w:t>all of</w:t>
      </w:r>
      <w:proofErr w:type="gramEnd"/>
      <w:r w:rsidRPr="00113A26">
        <w:rPr>
          <w:sz w:val="24"/>
          <w:highlight w:val="yellow"/>
        </w:rPr>
        <w:t xml:space="preserve"> this food was consumed within the past week or if the household purchased this amount in the past week. If the respondent reports the amount that they have purchased, help them determine the amount that they have consumed. You may do this by asking what portion of the bag they have consumed and using a decimal to represent the quantity.</w:t>
      </w:r>
    </w:p>
    <w:p w14:paraId="0760F42F" w14:textId="451C90CF" w:rsidR="00EA2508" w:rsidRPr="00EA2508" w:rsidRDefault="00E44E32" w:rsidP="00290BFB">
      <w:pPr>
        <w:pStyle w:val="Bulletedlist"/>
        <w:rPr>
          <w:highlight w:val="yellow"/>
        </w:rPr>
      </w:pPr>
      <w:r>
        <w:rPr>
          <w:highlight w:val="yellow"/>
        </w:rPr>
        <w:t>Consider whether the food is being reported after it has been cooked or prepared or if it is being reported uncooked. For example, many vegetables may be reported as shelled or unshelled. Flours and grains may be dry or cooked with water. Coffee or tea may be reported as a liquid beverage or prior to being prepared as a drink. Try to report the quantities as they would have been purchased in the market prior to cooking.</w:t>
      </w:r>
    </w:p>
    <w:p w14:paraId="58F3410A" w14:textId="5BCE658F" w:rsidR="00E44E32" w:rsidRPr="00EA2508" w:rsidRDefault="00E44E32" w:rsidP="00290BFB">
      <w:pPr>
        <w:pStyle w:val="Bulletedlist"/>
        <w:rPr>
          <w:highlight w:val="yellow"/>
        </w:rPr>
      </w:pPr>
      <w:r w:rsidRPr="00EA2508">
        <w:t>Note that unit conversion will happen during data analysis; it should not be done in the field by the interviewer.</w:t>
      </w:r>
    </w:p>
    <w:p w14:paraId="616303A1" w14:textId="7477B893" w:rsidR="007C6366" w:rsidRDefault="00290BFB" w:rsidP="00290BFB">
      <w:pPr>
        <w:pStyle w:val="Heading4"/>
      </w:pPr>
      <w:r>
        <w:lastRenderedPageBreak/>
        <w:t>Item 8.100A,</w:t>
      </w:r>
      <w:r w:rsidR="007C6366">
        <w:t xml:space="preserve"> </w:t>
      </w:r>
      <w:proofErr w:type="gramStart"/>
      <w:r>
        <w:t>Enter</w:t>
      </w:r>
      <w:proofErr w:type="gramEnd"/>
      <w:r>
        <w:t xml:space="preserve"> time module started</w:t>
      </w:r>
    </w:p>
    <w:p w14:paraId="43BD9C7C" w14:textId="5930EED7" w:rsidR="007C6366" w:rsidRDefault="007C6366" w:rsidP="00BA4227">
      <w:pPr>
        <w:pStyle w:val="BodyText0"/>
      </w:pPr>
      <w:r>
        <w:t>If using a paper questionnaire, record the time (hour and minutes) that you start the module. If using a tablet, you will not see this question; the time will automatically be recorded for you.</w:t>
      </w:r>
    </w:p>
    <w:p w14:paraId="32AE08F8" w14:textId="38F29B0B" w:rsidR="007C6366" w:rsidRDefault="00290BFB" w:rsidP="00290BFB">
      <w:pPr>
        <w:pStyle w:val="Heading4"/>
      </w:pPr>
      <w:r>
        <w:t>Item 8.100B,</w:t>
      </w:r>
      <w:r w:rsidR="007C6366">
        <w:t xml:space="preserve"> </w:t>
      </w:r>
      <w:r>
        <w:t>Cluster and household number</w:t>
      </w:r>
    </w:p>
    <w:p w14:paraId="27EC9AE7" w14:textId="7058A266" w:rsidR="007C6366" w:rsidRDefault="007C6366" w:rsidP="00BA4227">
      <w:pPr>
        <w:pStyle w:val="BodyText0"/>
      </w:pPr>
      <w:r>
        <w:t>If using a paper questionnaire, record the cluster number and household number. You can find this information on the questionnaire cover sheet. If using a tablet, you will not see this question; the information will automatically be recorded for you.</w:t>
      </w:r>
    </w:p>
    <w:p w14:paraId="7D4D0B6F" w14:textId="18F3763F" w:rsidR="007C6366" w:rsidRDefault="00290BFB" w:rsidP="00290BFB">
      <w:pPr>
        <w:pStyle w:val="Heading4"/>
      </w:pPr>
      <w:r>
        <w:t>Item 8.100C,</w:t>
      </w:r>
      <w:r w:rsidR="007C6366">
        <w:t xml:space="preserve"> </w:t>
      </w:r>
      <w:r>
        <w:t>Line number of the respondent</w:t>
      </w:r>
    </w:p>
    <w:p w14:paraId="3BE4173D" w14:textId="4D30C7EF" w:rsidR="007C6366" w:rsidRDefault="007C6366" w:rsidP="00BA4227">
      <w:pPr>
        <w:pStyle w:val="BodyText0"/>
      </w:pPr>
      <w:r>
        <w:t xml:space="preserve">If using a paper questionnaire, record the line number of the respondent. You can find this information in Module 1, </w:t>
      </w:r>
      <w:r>
        <w:rPr>
          <w:i/>
        </w:rPr>
        <w:t>Household Roster and Demographics</w:t>
      </w:r>
      <w:r>
        <w:t>. If using a tablet, you will not see this question; the information will automatically be recorded for you.</w:t>
      </w:r>
    </w:p>
    <w:p w14:paraId="21E8AC10" w14:textId="3074F04A" w:rsidR="007C6366" w:rsidRDefault="00290BFB" w:rsidP="00290BFB">
      <w:pPr>
        <w:pStyle w:val="Heading4"/>
      </w:pPr>
      <w:r>
        <w:t>Item 8.100D,</w:t>
      </w:r>
      <w:r w:rsidR="007C6366">
        <w:t xml:space="preserve"> </w:t>
      </w:r>
      <w:r>
        <w:t>Food consumption over past 7 days</w:t>
      </w:r>
    </w:p>
    <w:p w14:paraId="3F751CCC" w14:textId="5828AD4E" w:rsidR="007C6366" w:rsidRPr="007C6366" w:rsidRDefault="007C6366" w:rsidP="00290BFB">
      <w:pPr>
        <w:pStyle w:val="BodyText0"/>
      </w:pPr>
      <w:r>
        <w:t>To begin the module, r</w:t>
      </w:r>
      <w:r w:rsidRPr="007C6366">
        <w:t xml:space="preserve">ead the introductory statement to the respondent before asking questions: “Now I would like to ask you about the kinds of foods that you and other members of your household have eaten over the past week. I’d also like to ask you about items that you or members of your household may have bought in the past week. Please include foods in meals that are shared with others in the household, as well as foods that individual members of the household may have consumed independently of other family members. </w:t>
      </w:r>
      <w:r w:rsidR="00E71477" w:rsidRPr="007C6366">
        <w:t>First,</w:t>
      </w:r>
      <w:r w:rsidRPr="007C6366">
        <w:t xml:space="preserve"> we will ask about foods that were eaten at your home, or at the home of friends or other family. Later we will ask about foods that were purchased already prepared from a restaurant or a vendor.”</w:t>
      </w:r>
    </w:p>
    <w:p w14:paraId="046DAB9B" w14:textId="6BC18166" w:rsidR="003B01E5" w:rsidRDefault="00290BFB" w:rsidP="00290BFB">
      <w:pPr>
        <w:pStyle w:val="Heading4"/>
      </w:pPr>
      <w:r>
        <w:t>Item 8.100E,</w:t>
      </w:r>
      <w:r w:rsidR="003B01E5">
        <w:t xml:space="preserve"> </w:t>
      </w:r>
      <w:r>
        <w:t>Obtain consent. Does [name] agree to participate in the survey?</w:t>
      </w:r>
    </w:p>
    <w:p w14:paraId="16CD581B" w14:textId="3416954E" w:rsidR="00AA1B3D" w:rsidRDefault="00AA1B3D" w:rsidP="00BA4227">
      <w:pPr>
        <w:pStyle w:val="BodyText0"/>
      </w:pPr>
      <w:r>
        <w:t>If using a paper questionnaire, consult the Informed Consent Module to determine if the respondent has already agreed to participate in the survey. If the respondent has not yet provided consent, implement the informed consent procedure. If using a tablet, this question will appear only if the respondent has not yet provided informed consent. If the question appears, implement the informed consent procedure. Select ‘1’ (YES) if the respondent agrees to participate or ‘2’ (NO) if the respondent does not agree to participate. If the resp</w:t>
      </w:r>
      <w:r w:rsidR="001A5650">
        <w:t>onse is ‘NO’, skip to item 8</w:t>
      </w:r>
      <w:r>
        <w:t>.</w:t>
      </w:r>
      <w:r w:rsidR="001A5650">
        <w:t>708</w:t>
      </w:r>
      <w:r>
        <w:t xml:space="preserve">. </w:t>
      </w:r>
    </w:p>
    <w:p w14:paraId="1E25E1CA" w14:textId="4A93AFA3" w:rsidR="00E44E32" w:rsidRDefault="00E44E32" w:rsidP="00FA2A69">
      <w:pPr>
        <w:pStyle w:val="Heading4"/>
      </w:pPr>
      <w:r w:rsidRPr="00815395">
        <w:t xml:space="preserve">Item </w:t>
      </w:r>
      <w:r w:rsidR="00C55CA7">
        <w:t>8.101</w:t>
      </w:r>
      <w:r w:rsidR="00FA2A69">
        <w:t>,</w:t>
      </w:r>
      <w:r w:rsidRPr="00815395">
        <w:t xml:space="preserve"> FOOD ITEM to be used with ITEM CODE</w:t>
      </w:r>
    </w:p>
    <w:p w14:paraId="2FEF9A90" w14:textId="3CA6145E" w:rsidR="00F357C4" w:rsidRDefault="00F357C4" w:rsidP="00FA2A69">
      <w:pPr>
        <w:pStyle w:val="BodyText0"/>
      </w:pPr>
      <w:r>
        <w:t>Item 8.</w:t>
      </w:r>
      <w:r w:rsidR="006851E9">
        <w:t>1</w:t>
      </w:r>
      <w:r w:rsidRPr="00815395">
        <w:t xml:space="preserve">01 lists </w:t>
      </w:r>
      <w:r w:rsidR="006851E9">
        <w:t xml:space="preserve">food </w:t>
      </w:r>
      <w:r w:rsidRPr="00815395">
        <w:t>items</w:t>
      </w:r>
      <w:r w:rsidR="006851E9">
        <w:t xml:space="preserve"> </w:t>
      </w:r>
      <w:r>
        <w:t>that you will ask about</w:t>
      </w:r>
      <w:r w:rsidRPr="00815395">
        <w:t xml:space="preserve"> in a column.</w:t>
      </w:r>
      <w:r>
        <w:t xml:space="preserve"> Each food </w:t>
      </w:r>
      <w:r w:rsidR="006851E9">
        <w:t xml:space="preserve">item </w:t>
      </w:r>
      <w:r>
        <w:t>is assigned an item code. These item codes, 8</w:t>
      </w:r>
      <w:r w:rsidR="006851E9">
        <w:t>001</w:t>
      </w:r>
      <w:r>
        <w:t xml:space="preserve"> through </w:t>
      </w:r>
      <w:r>
        <w:rPr>
          <w:highlight w:val="yellow"/>
        </w:rPr>
        <w:t>8</w:t>
      </w:r>
      <w:r w:rsidR="006851E9">
        <w:rPr>
          <w:highlight w:val="yellow"/>
        </w:rPr>
        <w:t>186</w:t>
      </w:r>
      <w:r>
        <w:rPr>
          <w:highlight w:val="yellow"/>
        </w:rPr>
        <w:t xml:space="preserve">, </w:t>
      </w:r>
      <w:r w:rsidRPr="00815395">
        <w:t xml:space="preserve">are listed </w:t>
      </w:r>
      <w:r>
        <w:t xml:space="preserve">in the </w:t>
      </w:r>
      <w:r w:rsidRPr="00815395">
        <w:t>ITEM CODE</w:t>
      </w:r>
      <w:r>
        <w:t xml:space="preserve"> column to the left of item 8.</w:t>
      </w:r>
      <w:r w:rsidR="006851E9">
        <w:t>1</w:t>
      </w:r>
      <w:r>
        <w:t>01.</w:t>
      </w:r>
    </w:p>
    <w:p w14:paraId="66374354" w14:textId="2656C7C1" w:rsidR="00E44E32" w:rsidRDefault="00E44E32" w:rsidP="00FA2A69">
      <w:pPr>
        <w:pStyle w:val="Heading4"/>
      </w:pPr>
      <w:r w:rsidRPr="00815395">
        <w:t xml:space="preserve">Item </w:t>
      </w:r>
      <w:r w:rsidR="00C55CA7">
        <w:t>8.102</w:t>
      </w:r>
      <w:r w:rsidR="00FA2A69">
        <w:t>,</w:t>
      </w:r>
      <w:r w:rsidRPr="00815395">
        <w:t xml:space="preserve"> </w:t>
      </w:r>
      <w:r>
        <w:t>“</w:t>
      </w:r>
      <w:r w:rsidRPr="00815395">
        <w:t>Over the past one week (7 days), did you or others in your household eat any [FOOD ITEM]?</w:t>
      </w:r>
      <w:r>
        <w:t>”</w:t>
      </w:r>
      <w:r w:rsidR="003C484A">
        <w:t xml:space="preserve"> INCLUDE FOOD EATEN BOTH COMMUNALLY IN THE HOUSEHOLD AND SEPARATELY BY INDIVIDUAL HOUSEHOLD MEMBERS. DO NOT INCLUDE FOOD OR DRINKS EATEN IN RESTAURANTS, WHICH WILL BE MEASURED SEPARATELY.</w:t>
      </w:r>
    </w:p>
    <w:p w14:paraId="15383ECA" w14:textId="20A91593" w:rsidR="006851E9" w:rsidRDefault="006851E9" w:rsidP="00BA4227">
      <w:pPr>
        <w:pStyle w:val="BodyText0"/>
      </w:pPr>
      <w:r>
        <w:t>Ask the question using the food items listed in item 8.101. Read all food items, one at a time, and o</w:t>
      </w:r>
      <w:r w:rsidRPr="00815395">
        <w:t xml:space="preserve">n the same line as the </w:t>
      </w:r>
      <w:r>
        <w:t>food item</w:t>
      </w:r>
      <w:r w:rsidRPr="00815395">
        <w:t>, record the response.</w:t>
      </w:r>
      <w:r>
        <w:t xml:space="preserve"> Be sure to complete this question for all food items </w:t>
      </w:r>
      <w:r>
        <w:lastRenderedPageBreak/>
        <w:t>b</w:t>
      </w:r>
      <w:r w:rsidR="003C484A">
        <w:t>efore moving on to item 8.103. Food from restaurants or vendors are asked about separately (food items 8167 through 8186) after you ask about the foods that were eaten in the household or elsewhere.</w:t>
      </w:r>
    </w:p>
    <w:p w14:paraId="711ED01E" w14:textId="4B98CCA3" w:rsidR="00E44E32" w:rsidRPr="00057F95" w:rsidRDefault="009135EC" w:rsidP="00FA2A69">
      <w:pPr>
        <w:pStyle w:val="BodyText0"/>
        <w:rPr>
          <w:b/>
        </w:rPr>
      </w:pPr>
      <w:r>
        <w:rPr>
          <w:b/>
        </w:rPr>
        <w:t xml:space="preserve">Items </w:t>
      </w:r>
      <w:r w:rsidR="00FA2A69">
        <w:rPr>
          <w:b/>
        </w:rPr>
        <w:t>8.103–</w:t>
      </w:r>
      <w:r>
        <w:rPr>
          <w:b/>
        </w:rPr>
        <w:t xml:space="preserve">8.107. </w:t>
      </w:r>
      <w:r w:rsidR="00C55CA7">
        <w:t xml:space="preserve">After completing </w:t>
      </w:r>
      <w:r w:rsidR="007F7D53">
        <w:t>i</w:t>
      </w:r>
      <w:r w:rsidR="00C55CA7">
        <w:t xml:space="preserve">tem 8.102 for </w:t>
      </w:r>
      <w:r w:rsidR="00057F95">
        <w:t xml:space="preserve">all </w:t>
      </w:r>
      <w:r w:rsidR="00C55CA7">
        <w:t xml:space="preserve">food </w:t>
      </w:r>
      <w:r w:rsidR="00E44E32" w:rsidRPr="007571D8">
        <w:t>items</w:t>
      </w:r>
      <w:r w:rsidR="006851E9">
        <w:t xml:space="preserve"> listed in item 8.101</w:t>
      </w:r>
      <w:r w:rsidR="00E44E32" w:rsidRPr="007571D8">
        <w:t xml:space="preserve">, return to </w:t>
      </w:r>
      <w:r w:rsidR="006851E9">
        <w:t>the top of the list</w:t>
      </w:r>
      <w:r w:rsidR="00C55CA7">
        <w:t xml:space="preserve">, and for </w:t>
      </w:r>
      <w:r w:rsidR="00E44E32" w:rsidRPr="007571D8">
        <w:t xml:space="preserve">each </w:t>
      </w:r>
      <w:r w:rsidR="00C55CA7">
        <w:t xml:space="preserve">food </w:t>
      </w:r>
      <w:r w:rsidR="00E44E32" w:rsidRPr="007571D8">
        <w:t xml:space="preserve">item </w:t>
      </w:r>
      <w:r w:rsidR="00C55CA7">
        <w:t>marked as consumed (</w:t>
      </w:r>
      <w:r w:rsidR="008A213A">
        <w:t>‘</w:t>
      </w:r>
      <w:r w:rsidR="00C55CA7">
        <w:t>YES</w:t>
      </w:r>
      <w:r w:rsidR="008A213A">
        <w:t>’</w:t>
      </w:r>
      <w:r w:rsidR="00C55CA7">
        <w:t xml:space="preserve"> </w:t>
      </w:r>
      <w:r w:rsidR="006851E9">
        <w:t xml:space="preserve">response </w:t>
      </w:r>
      <w:r w:rsidR="00C55CA7">
        <w:t xml:space="preserve">for </w:t>
      </w:r>
      <w:r w:rsidR="007F7D53">
        <w:t>i</w:t>
      </w:r>
      <w:r w:rsidR="00C55CA7">
        <w:t xml:space="preserve">tem 8.102), </w:t>
      </w:r>
      <w:r w:rsidR="00E44E32" w:rsidRPr="007571D8">
        <w:t xml:space="preserve">ask </w:t>
      </w:r>
      <w:r w:rsidR="007F7D53">
        <w:t xml:space="preserve">items </w:t>
      </w:r>
      <w:r w:rsidR="00C55CA7">
        <w:t>8.1</w:t>
      </w:r>
      <w:r w:rsidR="00E44E32">
        <w:t>03A</w:t>
      </w:r>
      <w:r w:rsidR="00057F95">
        <w:t xml:space="preserve"> </w:t>
      </w:r>
      <w:r w:rsidR="00F5363B">
        <w:t>through 8.1</w:t>
      </w:r>
      <w:r w:rsidR="00E44E32">
        <w:t>07C</w:t>
      </w:r>
      <w:r w:rsidR="00E44E32" w:rsidRPr="007571D8">
        <w:t xml:space="preserve">. </w:t>
      </w:r>
      <w:r w:rsidR="006851E9">
        <w:t>If you are using a tab</w:t>
      </w:r>
      <w:r w:rsidR="00697A1B">
        <w:t>let, you will be prompted to answer</w:t>
      </w:r>
      <w:r w:rsidR="006851E9">
        <w:t xml:space="preserve"> only questions that are applicable.</w:t>
      </w:r>
    </w:p>
    <w:p w14:paraId="2B219015" w14:textId="4D51501B" w:rsidR="0076098A" w:rsidRDefault="00E44E32" w:rsidP="00FA2A69">
      <w:pPr>
        <w:pStyle w:val="Heading4"/>
      </w:pPr>
      <w:r w:rsidRPr="00815395">
        <w:t>Item</w:t>
      </w:r>
      <w:r w:rsidR="00FA2A69">
        <w:t>s</w:t>
      </w:r>
      <w:r w:rsidRPr="00815395">
        <w:t xml:space="preserve"> </w:t>
      </w:r>
      <w:r w:rsidR="0076098A">
        <w:t>8.1</w:t>
      </w:r>
      <w:r w:rsidRPr="00815395">
        <w:t>03A</w:t>
      </w:r>
      <w:r w:rsidR="00FA2A69">
        <w:t>,</w:t>
      </w:r>
      <w:r w:rsidRPr="00815395">
        <w:t xml:space="preserve"> QUANTITY</w:t>
      </w:r>
      <w:r w:rsidR="00FA2A69">
        <w:t>,</w:t>
      </w:r>
      <w:r w:rsidRPr="00815395">
        <w:t xml:space="preserve"> </w:t>
      </w:r>
      <w:r w:rsidRPr="00FA2A69">
        <w:t>and</w:t>
      </w:r>
      <w:r w:rsidRPr="00815395">
        <w:t xml:space="preserve"> </w:t>
      </w:r>
      <w:r w:rsidR="0076098A">
        <w:t>8</w:t>
      </w:r>
      <w:r w:rsidR="007F7D53">
        <w:t>.</w:t>
      </w:r>
      <w:r w:rsidR="0076098A">
        <w:t>1</w:t>
      </w:r>
      <w:r w:rsidR="00FA2A69">
        <w:t>03B, UNIT,</w:t>
      </w:r>
      <w:r w:rsidRPr="00815395">
        <w:t xml:space="preserve"> </w:t>
      </w:r>
      <w:r w:rsidR="00E33F58" w:rsidRPr="00182D5E">
        <w:t>“Earlier, you told me you or other household members ate [FOOD ITEM] in the past week.</w:t>
      </w:r>
      <w:r w:rsidR="00E33F58">
        <w:t xml:space="preserve"> </w:t>
      </w:r>
      <w:r w:rsidRPr="00815395">
        <w:t>How much in total did your household eat in the past week?</w:t>
      </w:r>
      <w:r>
        <w:t>”</w:t>
      </w:r>
    </w:p>
    <w:p w14:paraId="0A01F654" w14:textId="4186B60F" w:rsidR="0076098A" w:rsidRDefault="00BA4227" w:rsidP="00BA4227">
      <w:pPr>
        <w:pStyle w:val="BodyText0"/>
      </w:pPr>
      <w:r>
        <w:rPr>
          <w:b/>
        </w:rPr>
        <w:t>Purpose:</w:t>
      </w:r>
      <w:r w:rsidR="009135EC">
        <w:t xml:space="preserve"> </w:t>
      </w:r>
      <w:r w:rsidR="0076098A">
        <w:t xml:space="preserve">to determine how much of each </w:t>
      </w:r>
      <w:r w:rsidR="00057F95">
        <w:t xml:space="preserve">food </w:t>
      </w:r>
      <w:r w:rsidR="0076098A">
        <w:t xml:space="preserve">item household members </w:t>
      </w:r>
      <w:r w:rsidR="00057F95">
        <w:t xml:space="preserve">consumed </w:t>
      </w:r>
      <w:r w:rsidR="0076098A">
        <w:t>during the past week.</w:t>
      </w:r>
    </w:p>
    <w:p w14:paraId="2D6ABFF9" w14:textId="6A2954BF" w:rsidR="00E44E32" w:rsidRPr="00815395" w:rsidRDefault="009135EC" w:rsidP="00BA4227">
      <w:pPr>
        <w:pStyle w:val="BodyText0"/>
      </w:pPr>
      <w:r>
        <w:t xml:space="preserve">Ask the question </w:t>
      </w:r>
      <w:r w:rsidR="00057F95">
        <w:t xml:space="preserve">using the name of the </w:t>
      </w:r>
      <w:r w:rsidR="00A87047">
        <w:t xml:space="preserve">food item, </w:t>
      </w:r>
      <w:r>
        <w:t>and o</w:t>
      </w:r>
      <w:r w:rsidR="00E44E32" w:rsidRPr="00815395">
        <w:t>n the same line as the food ite</w:t>
      </w:r>
      <w:r w:rsidR="00E44E32">
        <w:t>m, record the responses.</w:t>
      </w:r>
      <w:r w:rsidR="00143A16">
        <w:t xml:space="preserve"> </w:t>
      </w:r>
      <w:r w:rsidR="00E44E32">
        <w:t xml:space="preserve">For </w:t>
      </w:r>
      <w:r w:rsidR="007F7D53">
        <w:t xml:space="preserve">item </w:t>
      </w:r>
      <w:r w:rsidR="0076098A">
        <w:t>8.1</w:t>
      </w:r>
      <w:r w:rsidR="00E44E32">
        <w:t>03A</w:t>
      </w:r>
      <w:r w:rsidR="00CD70E8">
        <w:t>,</w:t>
      </w:r>
      <w:r w:rsidR="00E44E32">
        <w:t xml:space="preserve"> record the quantity.</w:t>
      </w:r>
      <w:r w:rsidR="00143A16">
        <w:t xml:space="preserve"> </w:t>
      </w:r>
      <w:r w:rsidR="00E44E32">
        <w:t xml:space="preserve">For </w:t>
      </w:r>
      <w:r w:rsidR="007F7D53">
        <w:t xml:space="preserve">item </w:t>
      </w:r>
      <w:r w:rsidR="0076098A">
        <w:t>8.1</w:t>
      </w:r>
      <w:r w:rsidR="00E44E32">
        <w:t xml:space="preserve">03B, </w:t>
      </w:r>
      <w:r w:rsidR="00A87047">
        <w:t xml:space="preserve">select the unit from the </w:t>
      </w:r>
      <w:r w:rsidR="00E71477">
        <w:t>radio-button</w:t>
      </w:r>
      <w:r w:rsidR="00A87047">
        <w:t xml:space="preserve"> on the tablet or, if using a paper questionnaire,</w:t>
      </w:r>
      <w:r w:rsidR="00A87047" w:rsidRPr="00815395">
        <w:t xml:space="preserve"> </w:t>
      </w:r>
      <w:r w:rsidR="00104321">
        <w:t xml:space="preserve">enter the appropriate code for the unit from </w:t>
      </w:r>
      <w:r w:rsidR="00E44E32" w:rsidRPr="00815395">
        <w:t xml:space="preserve">the </w:t>
      </w:r>
      <w:r w:rsidR="00A87047">
        <w:t>list of units located</w:t>
      </w:r>
      <w:r w:rsidR="00E44E32" w:rsidRPr="00815395">
        <w:t xml:space="preserve"> </w:t>
      </w:r>
      <w:r w:rsidR="00057F95">
        <w:t xml:space="preserve">below </w:t>
      </w:r>
      <w:r w:rsidR="007F7D53">
        <w:t>item c</w:t>
      </w:r>
      <w:r w:rsidR="00E44E32" w:rsidRPr="00815395">
        <w:t>ode 81</w:t>
      </w:r>
      <w:r w:rsidR="0076098A">
        <w:t>86</w:t>
      </w:r>
      <w:r w:rsidR="00E44E32" w:rsidRPr="00815395">
        <w:t xml:space="preserve">: RESPONSE CATEGORIES FOR </w:t>
      </w:r>
      <w:r w:rsidR="0076098A" w:rsidRPr="0076098A">
        <w:t>8.103B/8.104B/8.106B/8.107B UNITS</w:t>
      </w:r>
      <w:r w:rsidR="00E44E32" w:rsidRPr="00815395">
        <w:t>.</w:t>
      </w:r>
      <w:r w:rsidR="00143A16">
        <w:t xml:space="preserve"> </w:t>
      </w:r>
      <w:r w:rsidR="00104321">
        <w:t>If the respondent uses a unit that is not listed, enter ‘96’ (OTHER), and specify.</w:t>
      </w:r>
    </w:p>
    <w:p w14:paraId="66243C81" w14:textId="240D44EE" w:rsidR="00E44E32" w:rsidRDefault="00E44E32" w:rsidP="00FA2A69">
      <w:pPr>
        <w:pStyle w:val="BodyText0"/>
      </w:pPr>
      <w:r w:rsidRPr="00100A35">
        <w:t>Note</w:t>
      </w:r>
      <w:r w:rsidR="00D61241">
        <w:t xml:space="preserve"> that</w:t>
      </w:r>
      <w:r w:rsidRPr="00100A35">
        <w:t xml:space="preserve"> </w:t>
      </w:r>
      <w:r w:rsidR="00D61241">
        <w:t>t</w:t>
      </w:r>
      <w:r w:rsidRPr="00100A35">
        <w:t xml:space="preserve">he tablet will not allow </w:t>
      </w:r>
      <w:r w:rsidR="00D768F7">
        <w:t xml:space="preserve">you to enter </w:t>
      </w:r>
      <w:r w:rsidRPr="00100A35">
        <w:t xml:space="preserve">a value of </w:t>
      </w:r>
      <w:r w:rsidR="00E33F58">
        <w:t>‘</w:t>
      </w:r>
      <w:r w:rsidRPr="00100A35">
        <w:t>0</w:t>
      </w:r>
      <w:r w:rsidR="00E33F58">
        <w:t>’</w:t>
      </w:r>
      <w:r w:rsidRPr="00100A35">
        <w:t>. The tablet will direct you to the food items that were consumed during the previous week. If you are asked to enter val</w:t>
      </w:r>
      <w:r w:rsidRPr="00113A26">
        <w:t xml:space="preserve">ues for </w:t>
      </w:r>
      <w:r w:rsidR="007F7D53">
        <w:t xml:space="preserve">items </w:t>
      </w:r>
      <w:r w:rsidR="0076098A">
        <w:t>8.1</w:t>
      </w:r>
      <w:r w:rsidRPr="00113A26">
        <w:t xml:space="preserve">03A and </w:t>
      </w:r>
      <w:r w:rsidR="0076098A">
        <w:t>8.1</w:t>
      </w:r>
      <w:r w:rsidRPr="00113A26">
        <w:t xml:space="preserve">03B, you indicated that the food was consumed during the past week in </w:t>
      </w:r>
      <w:r w:rsidR="007F7D53">
        <w:t xml:space="preserve">item </w:t>
      </w:r>
      <w:r w:rsidR="0076098A">
        <w:t>8.1</w:t>
      </w:r>
      <w:r w:rsidRPr="00113A26">
        <w:t xml:space="preserve">02. If the food was not consumed, navigate backwards through the survey to change the response </w:t>
      </w:r>
      <w:r w:rsidR="00CD70E8">
        <w:t xml:space="preserve">to </w:t>
      </w:r>
      <w:r w:rsidR="007F7D53">
        <w:t xml:space="preserve">item </w:t>
      </w:r>
      <w:r w:rsidR="0076098A">
        <w:t>8.1</w:t>
      </w:r>
      <w:r w:rsidRPr="00113A26">
        <w:t>02</w:t>
      </w:r>
      <w:r w:rsidR="00D768F7">
        <w:t xml:space="preserve"> for that food item</w:t>
      </w:r>
      <w:r w:rsidRPr="00113A26">
        <w:t>.</w:t>
      </w:r>
    </w:p>
    <w:p w14:paraId="6ADD055C" w14:textId="0344B0CC" w:rsidR="00FA2A69" w:rsidRDefault="00FA2A69" w:rsidP="00FA2A69">
      <w:pPr>
        <w:pStyle w:val="BodyText0"/>
        <w:jc w:val="center"/>
      </w:pPr>
      <w:r w:rsidRPr="007A4B35">
        <w:rPr>
          <w:noProof/>
        </w:rPr>
        <mc:AlternateContent>
          <mc:Choice Requires="wps">
            <w:drawing>
              <wp:inline distT="0" distB="0" distL="0" distR="0" wp14:anchorId="7D3F2313" wp14:editId="475DCF88">
                <wp:extent cx="5147945" cy="2227385"/>
                <wp:effectExtent l="133350" t="95250" r="128905" b="97155"/>
                <wp:docPr id="2078"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7945" cy="2227385"/>
                        </a:xfrm>
                        <a:prstGeom prst="rect">
                          <a:avLst/>
                        </a:prstGeom>
                        <a:solidFill>
                          <a:srgbClr val="FFFFFF"/>
                        </a:solidFill>
                        <a:effectLst>
                          <a:outerShdw blurRad="63500" sx="102000" sy="102000" algn="ctr" rotWithShape="0">
                            <a:prstClr val="black">
                              <a:alpha val="40000"/>
                            </a:prst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14:paraId="195368BF" w14:textId="77777777" w:rsidR="00C0425D" w:rsidRDefault="00C0425D" w:rsidP="00FA2A69">
                            <w:pPr>
                              <w:jc w:val="center"/>
                              <w:rPr>
                                <w:color w:val="9BBB59" w:themeColor="accent3"/>
                              </w:rPr>
                            </w:pPr>
                            <w:r>
                              <w:rPr>
                                <w:color w:val="9BBB59" w:themeColor="accent3"/>
                                <w:spacing w:val="320"/>
                                <w:sz w:val="26"/>
                                <w:szCs w:val="26"/>
                              </w:rPr>
                              <w:t>●●</w:t>
                            </w:r>
                            <w:r>
                              <w:rPr>
                                <w:color w:val="9BBB59" w:themeColor="accent3"/>
                                <w:sz w:val="26"/>
                                <w:szCs w:val="26"/>
                              </w:rPr>
                              <w:t>●</w:t>
                            </w:r>
                          </w:p>
                          <w:p w14:paraId="2FE62282" w14:textId="77777777" w:rsidR="00C0425D" w:rsidRPr="00FA2A69" w:rsidRDefault="00C0425D" w:rsidP="00FA2A69">
                            <w:pPr>
                              <w:spacing w:before="120" w:after="240"/>
                              <w:jc w:val="center"/>
                              <w:rPr>
                                <w:i/>
                                <w:sz w:val="20"/>
                                <w:szCs w:val="20"/>
                                <w:u w:val="single"/>
                              </w:rPr>
                            </w:pPr>
                            <w:r w:rsidRPr="00FA2A69">
                              <w:rPr>
                                <w:i/>
                                <w:sz w:val="20"/>
                                <w:szCs w:val="20"/>
                                <w:u w:val="single"/>
                              </w:rPr>
                              <w:t>Tablet Warnings:</w:t>
                            </w:r>
                          </w:p>
                          <w:p w14:paraId="2AC694C4" w14:textId="77777777" w:rsidR="00C0425D" w:rsidRPr="00FA2A69" w:rsidRDefault="00C0425D" w:rsidP="00FA2A69">
                            <w:pPr>
                              <w:rPr>
                                <w:sz w:val="20"/>
                                <w:szCs w:val="20"/>
                              </w:rPr>
                            </w:pPr>
                            <w:r w:rsidRPr="00FA2A69">
                              <w:rPr>
                                <w:sz w:val="20"/>
                                <w:szCs w:val="20"/>
                              </w:rPr>
                              <w:t>The tablet is programmed to warn against possible errors when a very large quantity based on the size of the household is entered.</w:t>
                            </w:r>
                          </w:p>
                          <w:p w14:paraId="1F45FE3E" w14:textId="77777777" w:rsidR="00C0425D" w:rsidRPr="00FA2A69" w:rsidRDefault="00C0425D" w:rsidP="00FA2A69">
                            <w:pPr>
                              <w:rPr>
                                <w:sz w:val="20"/>
                                <w:szCs w:val="20"/>
                              </w:rPr>
                            </w:pPr>
                          </w:p>
                          <w:p w14:paraId="5B375E99" w14:textId="77777777" w:rsidR="00C0425D" w:rsidRPr="00FA2A69" w:rsidRDefault="00C0425D" w:rsidP="00FA2A69">
                            <w:pPr>
                              <w:rPr>
                                <w:sz w:val="20"/>
                                <w:szCs w:val="20"/>
                              </w:rPr>
                            </w:pPr>
                            <w:r w:rsidRPr="00FA2A69">
                              <w:rPr>
                                <w:sz w:val="20"/>
                                <w:szCs w:val="20"/>
                              </w:rPr>
                              <w:t xml:space="preserve">If you encounter one of these warnings, swipe backwards to review what you entered for the quantity and unit. </w:t>
                            </w:r>
                          </w:p>
                          <w:p w14:paraId="7634F7C2" w14:textId="77777777" w:rsidR="00C0425D" w:rsidRPr="00FA2A69" w:rsidRDefault="00C0425D" w:rsidP="00FA2A69">
                            <w:pPr>
                              <w:rPr>
                                <w:sz w:val="20"/>
                                <w:szCs w:val="20"/>
                              </w:rPr>
                            </w:pPr>
                          </w:p>
                          <w:p w14:paraId="6911C80F" w14:textId="77777777" w:rsidR="00C0425D" w:rsidRPr="00FA2A69" w:rsidRDefault="00C0425D" w:rsidP="00FA2A69">
                            <w:pPr>
                              <w:rPr>
                                <w:sz w:val="20"/>
                                <w:szCs w:val="20"/>
                              </w:rPr>
                            </w:pPr>
                            <w:r w:rsidRPr="00FA2A69">
                              <w:rPr>
                                <w:sz w:val="20"/>
                                <w:szCs w:val="20"/>
                              </w:rPr>
                              <w:t>If both values are correct, and the quantity seems reasonable to you, swipe and pass through the warning.</w:t>
                            </w:r>
                          </w:p>
                          <w:p w14:paraId="6A34C794" w14:textId="77777777" w:rsidR="00C0425D" w:rsidRDefault="00C0425D" w:rsidP="00FA2A69">
                            <w:pPr>
                              <w:jc w:val="center"/>
                              <w:rPr>
                                <w:color w:val="9BBB59" w:themeColor="accent3"/>
                              </w:rPr>
                            </w:pPr>
                            <w:r>
                              <w:rPr>
                                <w:color w:val="9BBB59" w:themeColor="accent3"/>
                                <w:spacing w:val="320"/>
                                <w:sz w:val="26"/>
                                <w:szCs w:val="26"/>
                              </w:rPr>
                              <w:t>●●</w:t>
                            </w:r>
                            <w:r>
                              <w:rPr>
                                <w:color w:val="9BBB59" w:themeColor="accent3"/>
                                <w:sz w:val="26"/>
                                <w:szCs w:val="26"/>
                              </w:rPr>
                              <w:t>●</w:t>
                            </w:r>
                          </w:p>
                          <w:p w14:paraId="05D97AB2" w14:textId="77777777" w:rsidR="00C0425D" w:rsidRDefault="00C0425D" w:rsidP="00FA2A69">
                            <w:pPr>
                              <w:spacing w:line="240" w:lineRule="auto"/>
                              <w:jc w:val="center"/>
                              <w:rPr>
                                <w:sz w:val="2"/>
                                <w:szCs w:val="2"/>
                              </w:rPr>
                            </w:pPr>
                          </w:p>
                        </w:txbxContent>
                      </wps:txbx>
                      <wps:bodyPr rot="0" vert="horz" wrap="square" lIns="91440" tIns="45720" rIns="91440" bIns="45720" anchor="t" anchorCtr="0" upright="1">
                        <a:noAutofit/>
                      </wps:bodyPr>
                    </wps:wsp>
                  </a:graphicData>
                </a:graphic>
              </wp:inline>
            </w:drawing>
          </mc:Choice>
          <mc:Fallback>
            <w:pict>
              <v:rect w14:anchorId="7D3F2313" id="_x0000_s1051" style="width:405.35pt;height:17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" stroked="f">
                <v:shadow on="t" type="perspective" color="black" opacity="26214f" offset="0,0" matrix="66847f,,,66847f"/>
                <v:textbox>
                  <w:txbxContent>
                    <w:p w14:paraId="195368BF" w14:textId="77777777" w:rsidR="00C0425D" w:rsidRDefault="00C0425D" w:rsidP="00FA2A69">
                      <w:pPr>
                        <w:jc w:val="center"/>
                        <w:rPr>
                          <w:color w:val="9BBB59" w:themeColor="accent3"/>
                        </w:rPr>
                      </w:pPr>
                      <w:r>
                        <w:rPr>
                          <w:color w:val="9BBB59" w:themeColor="accent3"/>
                          <w:spacing w:val="320"/>
                          <w:sz w:val="26"/>
                          <w:szCs w:val="26"/>
                        </w:rPr>
                        <w:t>●●</w:t>
                      </w:r>
                      <w:r>
                        <w:rPr>
                          <w:color w:val="9BBB59" w:themeColor="accent3"/>
                          <w:sz w:val="26"/>
                          <w:szCs w:val="26"/>
                        </w:rPr>
                        <w:t>●</w:t>
                      </w:r>
                    </w:p>
                    <w:p w14:paraId="2FE62282" w14:textId="77777777" w:rsidR="00C0425D" w:rsidRPr="00FA2A69" w:rsidRDefault="00C0425D" w:rsidP="00FA2A69">
                      <w:pPr>
                        <w:spacing w:before="120" w:after="240"/>
                        <w:jc w:val="center"/>
                        <w:rPr>
                          <w:i/>
                          <w:sz w:val="20"/>
                          <w:szCs w:val="20"/>
                          <w:u w:val="single"/>
                        </w:rPr>
                      </w:pPr>
                      <w:r w:rsidRPr="00FA2A69">
                        <w:rPr>
                          <w:i/>
                          <w:sz w:val="20"/>
                          <w:szCs w:val="20"/>
                          <w:u w:val="single"/>
                        </w:rPr>
                        <w:t>Tablet Warnings:</w:t>
                      </w:r>
                    </w:p>
                    <w:p w14:paraId="2AC694C4" w14:textId="77777777" w:rsidR="00C0425D" w:rsidRPr="00FA2A69" w:rsidRDefault="00C0425D" w:rsidP="00FA2A69">
                      <w:pPr>
                        <w:rPr>
                          <w:sz w:val="20"/>
                          <w:szCs w:val="20"/>
                        </w:rPr>
                      </w:pPr>
                      <w:r w:rsidRPr="00FA2A69">
                        <w:rPr>
                          <w:sz w:val="20"/>
                          <w:szCs w:val="20"/>
                        </w:rPr>
                        <w:t>The tablet is programmed to warn against possible errors when a very large quantity based on the size of the household is entered.</w:t>
                      </w:r>
                    </w:p>
                    <w:p w14:paraId="1F45FE3E" w14:textId="77777777" w:rsidR="00C0425D" w:rsidRPr="00FA2A69" w:rsidRDefault="00C0425D" w:rsidP="00FA2A69">
                      <w:pPr>
                        <w:rPr>
                          <w:sz w:val="20"/>
                          <w:szCs w:val="20"/>
                        </w:rPr>
                      </w:pPr>
                    </w:p>
                    <w:p w14:paraId="5B375E99" w14:textId="77777777" w:rsidR="00C0425D" w:rsidRPr="00FA2A69" w:rsidRDefault="00C0425D" w:rsidP="00FA2A69">
                      <w:pPr>
                        <w:rPr>
                          <w:sz w:val="20"/>
                          <w:szCs w:val="20"/>
                        </w:rPr>
                      </w:pPr>
                      <w:r w:rsidRPr="00FA2A69">
                        <w:rPr>
                          <w:sz w:val="20"/>
                          <w:szCs w:val="20"/>
                        </w:rPr>
                        <w:t xml:space="preserve">If you encounter one of these warnings, swipe backwards to review what you entered for the quantity and unit. </w:t>
                      </w:r>
                    </w:p>
                    <w:p w14:paraId="7634F7C2" w14:textId="77777777" w:rsidR="00C0425D" w:rsidRPr="00FA2A69" w:rsidRDefault="00C0425D" w:rsidP="00FA2A69">
                      <w:pPr>
                        <w:rPr>
                          <w:sz w:val="20"/>
                          <w:szCs w:val="20"/>
                        </w:rPr>
                      </w:pPr>
                    </w:p>
                    <w:p w14:paraId="6911C80F" w14:textId="77777777" w:rsidR="00C0425D" w:rsidRPr="00FA2A69" w:rsidRDefault="00C0425D" w:rsidP="00FA2A69">
                      <w:pPr>
                        <w:rPr>
                          <w:sz w:val="20"/>
                          <w:szCs w:val="20"/>
                        </w:rPr>
                      </w:pPr>
                      <w:r w:rsidRPr="00FA2A69">
                        <w:rPr>
                          <w:sz w:val="20"/>
                          <w:szCs w:val="20"/>
                        </w:rPr>
                        <w:t>If both values are correct, and the quantity seems reasonable to you, swipe and pass through the warning.</w:t>
                      </w:r>
                    </w:p>
                    <w:p w14:paraId="6A34C794" w14:textId="77777777" w:rsidR="00C0425D" w:rsidRDefault="00C0425D" w:rsidP="00FA2A69">
                      <w:pPr>
                        <w:jc w:val="center"/>
                        <w:rPr>
                          <w:color w:val="9BBB59" w:themeColor="accent3"/>
                        </w:rPr>
                      </w:pPr>
                      <w:r>
                        <w:rPr>
                          <w:color w:val="9BBB59" w:themeColor="accent3"/>
                          <w:spacing w:val="320"/>
                          <w:sz w:val="26"/>
                          <w:szCs w:val="26"/>
                        </w:rPr>
                        <w:t>●●</w:t>
                      </w:r>
                      <w:r>
                        <w:rPr>
                          <w:color w:val="9BBB59" w:themeColor="accent3"/>
                          <w:sz w:val="26"/>
                          <w:szCs w:val="26"/>
                        </w:rPr>
                        <w:t>●</w:t>
                      </w:r>
                    </w:p>
                    <w:p w14:paraId="05D97AB2" w14:textId="77777777" w:rsidR="00C0425D" w:rsidRDefault="00C0425D" w:rsidP="00FA2A69">
                      <w:pPr>
                        <w:spacing w:line="240" w:lineRule="auto"/>
                        <w:jc w:val="center"/>
                        <w:rPr>
                          <w:sz w:val="2"/>
                          <w:szCs w:val="2"/>
                        </w:rPr>
                      </w:pPr>
                    </w:p>
                  </w:txbxContent>
                </v:textbox>
                <w10:anchorlock/>
              </v:rect>
            </w:pict>
          </mc:Fallback>
        </mc:AlternateContent>
      </w:r>
    </w:p>
    <w:p w14:paraId="0E64BE96" w14:textId="7DDD538A" w:rsidR="00E33F58" w:rsidRDefault="00E44E32" w:rsidP="00FA2A69">
      <w:pPr>
        <w:pStyle w:val="Heading4"/>
      </w:pPr>
      <w:r w:rsidRPr="00815395">
        <w:t>Item</w:t>
      </w:r>
      <w:r w:rsidR="00FA2A69">
        <w:t>s</w:t>
      </w:r>
      <w:r w:rsidRPr="00815395">
        <w:t xml:space="preserve"> </w:t>
      </w:r>
      <w:r w:rsidR="00E33F58">
        <w:t>8.1</w:t>
      </w:r>
      <w:r w:rsidRPr="00815395">
        <w:t>04A</w:t>
      </w:r>
      <w:r w:rsidR="00FA2A69">
        <w:t>,</w:t>
      </w:r>
      <w:r w:rsidRPr="00815395">
        <w:t xml:space="preserve"> QUANTITY</w:t>
      </w:r>
      <w:r w:rsidR="00FA2A69">
        <w:t>,</w:t>
      </w:r>
      <w:r w:rsidRPr="00815395">
        <w:t xml:space="preserve"> and </w:t>
      </w:r>
      <w:r w:rsidR="00E33F58">
        <w:t>8.1</w:t>
      </w:r>
      <w:r w:rsidRPr="00815395">
        <w:t>04B</w:t>
      </w:r>
      <w:r w:rsidR="00FA2A69">
        <w:t>,</w:t>
      </w:r>
      <w:r w:rsidRPr="00815395">
        <w:t xml:space="preserve"> UNIT</w:t>
      </w:r>
      <w:r w:rsidR="00FA2A69">
        <w:t>,</w:t>
      </w:r>
      <w:r w:rsidRPr="00815395">
        <w:t xml:space="preserve"> </w:t>
      </w:r>
      <w:r>
        <w:t>“</w:t>
      </w:r>
      <w:r w:rsidRPr="00815395">
        <w:t>How much of what you ate came from purchases?</w:t>
      </w:r>
      <w:r>
        <w:t>”</w:t>
      </w:r>
    </w:p>
    <w:p w14:paraId="1BF92363" w14:textId="5CE8D503" w:rsidR="00CD70E8" w:rsidRPr="00815395" w:rsidRDefault="00BA4227" w:rsidP="00BA4227">
      <w:pPr>
        <w:pStyle w:val="BodyText0"/>
      </w:pPr>
      <w:r>
        <w:rPr>
          <w:b/>
        </w:rPr>
        <w:t>Purpose:</w:t>
      </w:r>
      <w:r w:rsidR="001936EF">
        <w:t xml:space="preserve"> </w:t>
      </w:r>
      <w:r w:rsidR="00CD70E8">
        <w:t xml:space="preserve">to determine how much of each item consumed by household members during the past week came from purchases. </w:t>
      </w:r>
      <w:r w:rsidR="00CD70E8" w:rsidRPr="00100A35">
        <w:t xml:space="preserve">Purchases include what was paid by the household </w:t>
      </w:r>
      <w:r w:rsidR="00173E87">
        <w:t xml:space="preserve">and </w:t>
      </w:r>
      <w:r w:rsidR="00CD70E8" w:rsidRPr="00100A35">
        <w:t>food purchased on credit.</w:t>
      </w:r>
    </w:p>
    <w:p w14:paraId="7BC7B327" w14:textId="4EA519FF" w:rsidR="00E44E32" w:rsidRDefault="00173E87" w:rsidP="00BA4227">
      <w:pPr>
        <w:pStyle w:val="BodyText0"/>
      </w:pPr>
      <w:r>
        <w:lastRenderedPageBreak/>
        <w:t>Ask the question using the name of the food item, and o</w:t>
      </w:r>
      <w:r w:rsidRPr="00815395">
        <w:t>n the same line as the food ite</w:t>
      </w:r>
      <w:r>
        <w:t xml:space="preserve">m, record the responses. </w:t>
      </w:r>
      <w:r w:rsidR="00E44E32">
        <w:t xml:space="preserve">For </w:t>
      </w:r>
      <w:r w:rsidR="007F7D53">
        <w:t xml:space="preserve">item </w:t>
      </w:r>
      <w:r w:rsidR="00CD70E8">
        <w:t>8.1</w:t>
      </w:r>
      <w:r w:rsidR="00E44E32">
        <w:t>04A</w:t>
      </w:r>
      <w:r w:rsidR="00CD70E8">
        <w:t>,</w:t>
      </w:r>
      <w:r w:rsidR="00E44E32">
        <w:t xml:space="preserve"> record the quantity.</w:t>
      </w:r>
      <w:r w:rsidR="00143A16">
        <w:t xml:space="preserve"> </w:t>
      </w:r>
      <w:r w:rsidR="00E44E32">
        <w:t xml:space="preserve">For </w:t>
      </w:r>
      <w:r w:rsidR="007F7D53">
        <w:t xml:space="preserve">item </w:t>
      </w:r>
      <w:r w:rsidR="00CD70E8">
        <w:t>8.1</w:t>
      </w:r>
      <w:r w:rsidR="00E44E32">
        <w:t xml:space="preserve">04B, </w:t>
      </w:r>
      <w:r w:rsidR="00F03B94">
        <w:t xml:space="preserve">select the unit from the </w:t>
      </w:r>
      <w:r w:rsidR="00E71477">
        <w:t>radio-button</w:t>
      </w:r>
      <w:r w:rsidR="00F03B94">
        <w:t xml:space="preserve"> on the tablet or, if using a paper questionnaire,</w:t>
      </w:r>
      <w:r w:rsidR="00F03B94" w:rsidRPr="00815395">
        <w:t xml:space="preserve"> </w:t>
      </w:r>
      <w:r w:rsidR="00F03B94">
        <w:t xml:space="preserve">enter the appropriate code for the unit from </w:t>
      </w:r>
      <w:r w:rsidR="00F03B94" w:rsidRPr="00815395">
        <w:t xml:space="preserve">the </w:t>
      </w:r>
      <w:r w:rsidR="00F03B94">
        <w:t>list of units located</w:t>
      </w:r>
      <w:r w:rsidR="00F03B94" w:rsidRPr="00815395">
        <w:t xml:space="preserve"> after </w:t>
      </w:r>
      <w:r w:rsidR="007F7D53">
        <w:t>item c</w:t>
      </w:r>
      <w:r w:rsidR="00F03B94" w:rsidRPr="00815395">
        <w:t>ode 81</w:t>
      </w:r>
      <w:r w:rsidR="00F03B94">
        <w:t>86</w:t>
      </w:r>
      <w:r w:rsidR="00F03B94" w:rsidRPr="00815395">
        <w:t xml:space="preserve">: RESPONSE CATEGORIES FOR </w:t>
      </w:r>
      <w:r w:rsidR="00F03B94" w:rsidRPr="0076098A">
        <w:t>8.103B/8.104B/8.106B/8.107B UNITS</w:t>
      </w:r>
      <w:r w:rsidR="00F03B94" w:rsidRPr="00815395">
        <w:t>.</w:t>
      </w:r>
      <w:r w:rsidR="00F03B94">
        <w:t xml:space="preserve"> If the respondent uses a unit that is not listed, enter ‘96’ (OTHER), and specify.</w:t>
      </w:r>
    </w:p>
    <w:p w14:paraId="41E2BD8E" w14:textId="307A6F10" w:rsidR="00E44E32" w:rsidRDefault="00E44E32" w:rsidP="00FA2A69">
      <w:pPr>
        <w:pStyle w:val="Heading4"/>
      </w:pPr>
      <w:r w:rsidRPr="00815395">
        <w:t xml:space="preserve">Item </w:t>
      </w:r>
      <w:r w:rsidR="00CD70E8">
        <w:t>8.1</w:t>
      </w:r>
      <w:r w:rsidRPr="00815395">
        <w:t>05</w:t>
      </w:r>
      <w:r w:rsidR="00FA2A69">
        <w:t>,</w:t>
      </w:r>
      <w:r w:rsidR="00CD70E8">
        <w:t xml:space="preserve"> </w:t>
      </w:r>
      <w:r w:rsidRPr="00815395">
        <w:t>LOCAL</w:t>
      </w:r>
      <w:r>
        <w:t>$</w:t>
      </w:r>
      <w:r w:rsidR="00FA2A69">
        <w:t>,</w:t>
      </w:r>
      <w:r w:rsidRPr="00815395">
        <w:t xml:space="preserve"> </w:t>
      </w:r>
      <w:r>
        <w:t>“</w:t>
      </w:r>
      <w:r w:rsidRPr="00815395">
        <w:t xml:space="preserve">How much did you spend on what was eaten </w:t>
      </w:r>
      <w:r w:rsidR="00CD70E8">
        <w:t xml:space="preserve">in the past </w:t>
      </w:r>
      <w:r w:rsidRPr="00815395">
        <w:t>week</w:t>
      </w:r>
      <w:r w:rsidR="00CD70E8">
        <w:t xml:space="preserve"> (7 days)</w:t>
      </w:r>
      <w:r w:rsidRPr="00815395">
        <w:t>?</w:t>
      </w:r>
      <w:r w:rsidR="00143A16">
        <w:t xml:space="preserve"> </w:t>
      </w:r>
      <w:r w:rsidRPr="00815395">
        <w:t>If your family ate part but not all of something you purchased, estimate what you spent only on the part that was consumed.</w:t>
      </w:r>
      <w:r>
        <w:t>”</w:t>
      </w:r>
    </w:p>
    <w:p w14:paraId="423E9A25" w14:textId="2E2ED4AC" w:rsidR="00CD70E8" w:rsidRDefault="00BA4227" w:rsidP="00BA4227">
      <w:pPr>
        <w:pStyle w:val="BodyText0"/>
      </w:pPr>
      <w:r>
        <w:rPr>
          <w:b/>
        </w:rPr>
        <w:t>Purpose:</w:t>
      </w:r>
      <w:r w:rsidR="00CE6685">
        <w:t xml:space="preserve"> </w:t>
      </w:r>
      <w:r w:rsidR="00CD70E8">
        <w:t>to determi</w:t>
      </w:r>
      <w:r w:rsidR="00876531">
        <w:t xml:space="preserve">ne how much the household spent, in local currency, </w:t>
      </w:r>
      <w:r w:rsidR="00CD70E8">
        <w:t>on each item consumed by household members during the past week.</w:t>
      </w:r>
    </w:p>
    <w:p w14:paraId="1BAACDDC" w14:textId="2F525FF2" w:rsidR="00173E87" w:rsidRDefault="00173E87" w:rsidP="00BA4227">
      <w:pPr>
        <w:pStyle w:val="BodyText0"/>
      </w:pPr>
      <w:r>
        <w:t>Ask the question and, on the same line as the food item, record how much was spent on the quantity eaten in local currency</w:t>
      </w:r>
      <w:r w:rsidRPr="00815395">
        <w:t>.</w:t>
      </w:r>
      <w:r>
        <w:t xml:space="preserve"> </w:t>
      </w:r>
      <w:r w:rsidR="003E3D38">
        <w:t>If using a tablet, you will be prompted to ask item 8.105 only if it is applicable.</w:t>
      </w:r>
      <w:r w:rsidR="003E3D38" w:rsidRPr="00901F26">
        <w:t xml:space="preserve"> </w:t>
      </w:r>
      <w:r w:rsidRPr="00901F26">
        <w:t xml:space="preserve">Whenever a quantity is listed in </w:t>
      </w:r>
      <w:r>
        <w:t>item 8.104</w:t>
      </w:r>
      <w:r w:rsidRPr="00901F26">
        <w:t xml:space="preserve">A, the tablet will not allow a value of </w:t>
      </w:r>
      <w:r>
        <w:t>‘</w:t>
      </w:r>
      <w:r w:rsidRPr="00901F26">
        <w:t>0</w:t>
      </w:r>
      <w:r>
        <w:t>’ for item 8.105</w:t>
      </w:r>
      <w:r w:rsidRPr="00901F26">
        <w:t>.</w:t>
      </w:r>
      <w:r>
        <w:t xml:space="preserve"> </w:t>
      </w:r>
      <w:r w:rsidRPr="00113A26">
        <w:t xml:space="preserve">If the </w:t>
      </w:r>
      <w:r>
        <w:t xml:space="preserve">no money was spent on the </w:t>
      </w:r>
      <w:r w:rsidRPr="00113A26">
        <w:t xml:space="preserve">food </w:t>
      </w:r>
      <w:r>
        <w:t>item</w:t>
      </w:r>
      <w:r w:rsidRPr="00113A26">
        <w:t xml:space="preserve">, navigate backwards through the survey to change the response </w:t>
      </w:r>
      <w:r>
        <w:t>to item 8.1</w:t>
      </w:r>
      <w:r w:rsidRPr="00113A26">
        <w:t>0</w:t>
      </w:r>
      <w:r>
        <w:t>4A for that food item</w:t>
      </w:r>
      <w:r w:rsidRPr="00113A26">
        <w:t>.</w:t>
      </w:r>
    </w:p>
    <w:p w14:paraId="50CE9CCD" w14:textId="61D9BCEF" w:rsidR="00E44E32" w:rsidRPr="00FA2A69" w:rsidRDefault="00E44E32" w:rsidP="00FA2A69">
      <w:pPr>
        <w:pStyle w:val="BodyText0"/>
      </w:pPr>
      <w:r w:rsidRPr="00FA2A69">
        <w:t>If a respondent has difficulty remembering the cost or estimating the cost for the quantity consumed, you may remind him or her that the costs are estimates and probe by asking the price of each unit to help the respondent estimate the cost of what was consumed.</w:t>
      </w:r>
    </w:p>
    <w:p w14:paraId="5D3FF4D4" w14:textId="557F57C1" w:rsidR="00173E87" w:rsidRPr="00FA2A69" w:rsidRDefault="00173E87" w:rsidP="00FA2A69">
      <w:pPr>
        <w:pStyle w:val="BodyText0"/>
      </w:pPr>
      <w:r w:rsidRPr="00FA2A69">
        <w:t>Remember we want to know the cost of the food that was eaten within the past week. As with the quantities, the cost should only refer to what was eaten in the previous week</w:t>
      </w:r>
      <w:r w:rsidR="00EB57BD" w:rsidRPr="00FA2A69">
        <w:t>—</w:t>
      </w:r>
      <w:r w:rsidRPr="00FA2A69">
        <w:t xml:space="preserve">not to the total cost of food purchased, if it was not all eaten. Respondents may have difficulty adjusting the cost when not </w:t>
      </w:r>
      <w:proofErr w:type="gramStart"/>
      <w:r w:rsidRPr="00FA2A69">
        <w:t>all of</w:t>
      </w:r>
      <w:proofErr w:type="gramEnd"/>
      <w:r w:rsidRPr="00FA2A69">
        <w:t xml:space="preserve"> the food was eaten. You may help the respondents by asking </w:t>
      </w:r>
      <w:r w:rsidR="00EB57BD" w:rsidRPr="00FA2A69">
        <w:t xml:space="preserve">for the total cost of the food item and </w:t>
      </w:r>
      <w:r w:rsidRPr="00FA2A69">
        <w:t>what portion of the purchased food was eaten within the past week. From the total cost, you may be able to determine the value of the portion eaten in the past week.</w:t>
      </w:r>
    </w:p>
    <w:p w14:paraId="527E8367" w14:textId="64DE7F9F" w:rsidR="00E44E32" w:rsidRDefault="00E44E32" w:rsidP="00FA2A69">
      <w:pPr>
        <w:pStyle w:val="Heading4"/>
      </w:pPr>
      <w:r w:rsidRPr="00815395">
        <w:t>Item</w:t>
      </w:r>
      <w:r w:rsidR="00FA2A69">
        <w:t>s</w:t>
      </w:r>
      <w:r w:rsidRPr="00815395">
        <w:t xml:space="preserve"> </w:t>
      </w:r>
      <w:r w:rsidR="00876531">
        <w:t>8.1</w:t>
      </w:r>
      <w:r w:rsidRPr="00815395">
        <w:t>06A</w:t>
      </w:r>
      <w:r w:rsidR="00FA2A69">
        <w:t>,</w:t>
      </w:r>
      <w:r w:rsidRPr="00815395">
        <w:t xml:space="preserve"> QUANTITY</w:t>
      </w:r>
      <w:r w:rsidR="00FA2A69">
        <w:t>,</w:t>
      </w:r>
      <w:r w:rsidRPr="00815395">
        <w:t xml:space="preserve"> and </w:t>
      </w:r>
      <w:r w:rsidR="00876531">
        <w:t>8.1</w:t>
      </w:r>
      <w:r w:rsidR="00FA2A69">
        <w:t>06B UNIT,</w:t>
      </w:r>
      <w:r w:rsidRPr="00815395">
        <w:t xml:space="preserve"> </w:t>
      </w:r>
      <w:r w:rsidR="00E33F58" w:rsidRPr="009B3EA7">
        <w:t>CHECK 8.103 AND 8.104. IF QUANTITY IS EQUAL, GO TO NEXT ITEM.</w:t>
      </w:r>
      <w:r w:rsidR="00E33F58">
        <w:t xml:space="preserve"> </w:t>
      </w:r>
      <w:r w:rsidRPr="008112EB">
        <w:t>“</w:t>
      </w:r>
      <w:r w:rsidRPr="00815395">
        <w:t>How much of what you ate came from your household’s own production?</w:t>
      </w:r>
      <w:r>
        <w:t>”</w:t>
      </w:r>
    </w:p>
    <w:p w14:paraId="4304D04A" w14:textId="35521404" w:rsidR="0008510E" w:rsidRDefault="00BA4227" w:rsidP="00BA4227">
      <w:pPr>
        <w:pStyle w:val="BodyText0"/>
      </w:pPr>
      <w:r>
        <w:rPr>
          <w:b/>
        </w:rPr>
        <w:t>Purpose:</w:t>
      </w:r>
      <w:r w:rsidR="00CE6685">
        <w:t xml:space="preserve"> </w:t>
      </w:r>
      <w:r w:rsidR="0008510E">
        <w:t>to determine how much of each food item consumed by household members during the past week came from the household’s own production.</w:t>
      </w:r>
    </w:p>
    <w:p w14:paraId="37A67D19" w14:textId="42C2CC50" w:rsidR="000546C1" w:rsidRDefault="003A17B6" w:rsidP="00BA4227">
      <w:pPr>
        <w:pStyle w:val="BodyText0"/>
      </w:pPr>
      <w:r>
        <w:t xml:space="preserve">If using a tablet, you will be prompted to </w:t>
      </w:r>
      <w:r w:rsidR="009B3EA7">
        <w:t>ask i</w:t>
      </w:r>
      <w:r>
        <w:t xml:space="preserve">tem 8.106 only if it is applicable; if not applicable, </w:t>
      </w:r>
      <w:r w:rsidR="009B3EA7">
        <w:t>you will be prompted to ask i</w:t>
      </w:r>
      <w:r>
        <w:t>tem 8.103 for the next food item</w:t>
      </w:r>
      <w:r w:rsidR="00D24079">
        <w:t xml:space="preserve"> that was consumed</w:t>
      </w:r>
      <w:r>
        <w:t xml:space="preserve">. </w:t>
      </w:r>
      <w:r w:rsidR="00F03B94">
        <w:t>If using a paper questionnaire, f</w:t>
      </w:r>
      <w:r w:rsidR="00FB05E1">
        <w:t xml:space="preserve">irst check </w:t>
      </w:r>
      <w:r>
        <w:t>i</w:t>
      </w:r>
      <w:r w:rsidR="00FB05E1">
        <w:t>tem</w:t>
      </w:r>
      <w:r>
        <w:t>s</w:t>
      </w:r>
      <w:r w:rsidR="00FB05E1">
        <w:t xml:space="preserve"> 8.103 and 8.104. If </w:t>
      </w:r>
      <w:r w:rsidR="003E3D38">
        <w:t xml:space="preserve">both </w:t>
      </w:r>
      <w:r w:rsidR="00FB05E1">
        <w:t xml:space="preserve">the quantities (A) and units (B) are equal, go to the next food item. If the quantities and units in items 8.103 and 8.104 are not equal, ask question </w:t>
      </w:r>
      <w:r w:rsidR="003E3D38">
        <w:t xml:space="preserve">8.106 </w:t>
      </w:r>
      <w:r w:rsidR="00FB05E1">
        <w:t>and record the responses o</w:t>
      </w:r>
      <w:r w:rsidR="00E44E32" w:rsidRPr="00815395">
        <w:t>n the same line as the foo</w:t>
      </w:r>
      <w:r w:rsidR="00E44E32">
        <w:t>d item.</w:t>
      </w:r>
      <w:r w:rsidR="00143A16">
        <w:t xml:space="preserve"> </w:t>
      </w:r>
    </w:p>
    <w:p w14:paraId="5A83F709" w14:textId="7775BC19" w:rsidR="00E44E32" w:rsidRDefault="00E44E32" w:rsidP="00FA2A69">
      <w:pPr>
        <w:pStyle w:val="BodyText0"/>
      </w:pPr>
      <w:r>
        <w:t xml:space="preserve">For </w:t>
      </w:r>
      <w:r w:rsidR="009B3EA7">
        <w:t xml:space="preserve">item </w:t>
      </w:r>
      <w:r w:rsidR="00FB05E1">
        <w:t>8.10</w:t>
      </w:r>
      <w:r>
        <w:t>6A</w:t>
      </w:r>
      <w:r w:rsidR="00FB05E1">
        <w:t>,</w:t>
      </w:r>
      <w:r>
        <w:t xml:space="preserve"> record the quantity.</w:t>
      </w:r>
      <w:r w:rsidR="00143A16">
        <w:t xml:space="preserve"> </w:t>
      </w:r>
      <w:r>
        <w:t xml:space="preserve">For </w:t>
      </w:r>
      <w:r w:rsidR="009B3EA7">
        <w:t xml:space="preserve">item </w:t>
      </w:r>
      <w:r w:rsidR="00FB05E1">
        <w:t>8.1</w:t>
      </w:r>
      <w:r>
        <w:t xml:space="preserve">06B, </w:t>
      </w:r>
      <w:r w:rsidR="00D24079">
        <w:t xml:space="preserve">select the unit from the </w:t>
      </w:r>
      <w:r w:rsidR="00E71477">
        <w:t>radio-button</w:t>
      </w:r>
      <w:r w:rsidR="00D24079">
        <w:t xml:space="preserve"> on the tablet or, if using a paper questionnaire,</w:t>
      </w:r>
      <w:r w:rsidR="00D24079" w:rsidRPr="00815395">
        <w:t xml:space="preserve"> </w:t>
      </w:r>
      <w:r w:rsidR="00D24079">
        <w:t xml:space="preserve">enter the appropriate code for the unit from </w:t>
      </w:r>
      <w:r w:rsidR="00D24079" w:rsidRPr="00815395">
        <w:t xml:space="preserve">the </w:t>
      </w:r>
      <w:r w:rsidR="00D24079">
        <w:t>list of units located</w:t>
      </w:r>
      <w:r w:rsidR="009B3EA7">
        <w:t xml:space="preserve"> after item c</w:t>
      </w:r>
      <w:r w:rsidR="00D24079" w:rsidRPr="00815395">
        <w:t>ode 81</w:t>
      </w:r>
      <w:r w:rsidR="00D24079">
        <w:t>86</w:t>
      </w:r>
      <w:r w:rsidR="00D24079" w:rsidRPr="00815395">
        <w:t xml:space="preserve">: RESPONSE CATEGORIES FOR </w:t>
      </w:r>
      <w:r w:rsidR="00D24079" w:rsidRPr="0076098A">
        <w:t>8.103B/8.104B/8.106B/8.107B UNITS</w:t>
      </w:r>
      <w:r w:rsidR="00D24079" w:rsidRPr="00815395">
        <w:t>.</w:t>
      </w:r>
      <w:r w:rsidR="00D24079">
        <w:t xml:space="preserve"> If </w:t>
      </w:r>
      <w:r w:rsidR="00D24079">
        <w:lastRenderedPageBreak/>
        <w:t>the respondent uses a unit that is not listed, enter ‘96’ (OTHER), and specify</w:t>
      </w:r>
      <w:r w:rsidRPr="00815395">
        <w:t>.</w:t>
      </w:r>
      <w:r w:rsidR="00143A16">
        <w:t xml:space="preserve"> </w:t>
      </w:r>
      <w:r w:rsidR="00FB05E1">
        <w:t>Note that items 8.106</w:t>
      </w:r>
      <w:r>
        <w:t xml:space="preserve">A </w:t>
      </w:r>
      <w:r w:rsidR="00FB05E1">
        <w:t>and</w:t>
      </w:r>
      <w:r>
        <w:t xml:space="preserve"> </w:t>
      </w:r>
      <w:r w:rsidR="00FB05E1">
        <w:t>8.1</w:t>
      </w:r>
      <w:r>
        <w:t xml:space="preserve">06B </w:t>
      </w:r>
      <w:r w:rsidR="00FB05E1">
        <w:t xml:space="preserve">do not apply to </w:t>
      </w:r>
      <w:r w:rsidR="009B3EA7">
        <w:t>i</w:t>
      </w:r>
      <w:r>
        <w:t>tem</w:t>
      </w:r>
      <w:r w:rsidR="00FB05E1">
        <w:t xml:space="preserve"> </w:t>
      </w:r>
      <w:r w:rsidR="009B3EA7">
        <w:t>c</w:t>
      </w:r>
      <w:r w:rsidR="00FB05E1">
        <w:t>ode</w:t>
      </w:r>
      <w:r>
        <w:t xml:space="preserve">s </w:t>
      </w:r>
      <w:r w:rsidR="00FB05E1">
        <w:t>8167–8186</w:t>
      </w:r>
      <w:r>
        <w:t>.</w:t>
      </w:r>
      <w:r w:rsidR="00143A16">
        <w:t xml:space="preserve"> </w:t>
      </w:r>
    </w:p>
    <w:p w14:paraId="52CC1974" w14:textId="22440A77" w:rsidR="00E44E32" w:rsidRDefault="00E44E32" w:rsidP="00FA2A69">
      <w:pPr>
        <w:pStyle w:val="Heading4"/>
      </w:pPr>
      <w:r w:rsidRPr="00187778">
        <w:t xml:space="preserve">Item </w:t>
      </w:r>
      <w:r w:rsidR="00ED349A">
        <w:t>8.1</w:t>
      </w:r>
      <w:r w:rsidR="00FA2A69">
        <w:t>06C,</w:t>
      </w:r>
      <w:r w:rsidRPr="00187778">
        <w:t xml:space="preserve"> ESTIMATE LOCAL$</w:t>
      </w:r>
      <w:r w:rsidR="00FA2A69">
        <w:t>,</w:t>
      </w:r>
      <w:r w:rsidR="00143A16">
        <w:t xml:space="preserve"> </w:t>
      </w:r>
      <w:r w:rsidRPr="00B456AE">
        <w:t xml:space="preserve">CHECK </w:t>
      </w:r>
      <w:r w:rsidR="0008510E">
        <w:t>8.1</w:t>
      </w:r>
      <w:r w:rsidRPr="00B456AE">
        <w:t>06A.</w:t>
      </w:r>
      <w:r w:rsidR="00143A16">
        <w:t xml:space="preserve"> </w:t>
      </w:r>
      <w:r>
        <w:t>I</w:t>
      </w:r>
      <w:r w:rsidRPr="00B456AE">
        <w:t xml:space="preserve">F </w:t>
      </w:r>
      <w:r w:rsidR="0008510E">
        <w:t>8.1</w:t>
      </w:r>
      <w:r w:rsidRPr="00B456AE">
        <w:t>06A IS &gt; 0, ASK:</w:t>
      </w:r>
      <w:r w:rsidR="00143A16">
        <w:t xml:space="preserve"> </w:t>
      </w:r>
      <w:r w:rsidRPr="00B456AE">
        <w:t>“Please tell me how much it would have cost to buy that much [FOOD ITEM] if you had to purchase it in the market today</w:t>
      </w:r>
      <w:r>
        <w:t>.”</w:t>
      </w:r>
    </w:p>
    <w:p w14:paraId="5EB4FC87" w14:textId="4D4BAC0F" w:rsidR="0008510E" w:rsidRDefault="00BA4227" w:rsidP="00BA4227">
      <w:pPr>
        <w:pStyle w:val="BodyText0"/>
      </w:pPr>
      <w:r>
        <w:rPr>
          <w:b/>
        </w:rPr>
        <w:t>Purpose:</w:t>
      </w:r>
      <w:r w:rsidR="00CE6685">
        <w:t xml:space="preserve"> </w:t>
      </w:r>
      <w:r w:rsidR="0008510E">
        <w:t xml:space="preserve">to determine how much it would cost to purchase the harvested food in a local market. </w:t>
      </w:r>
      <w:r w:rsidR="0008510E" w:rsidRPr="008129B8">
        <w:t xml:space="preserve">As with the quantities, the </w:t>
      </w:r>
      <w:r w:rsidR="0008510E">
        <w:t>cost</w:t>
      </w:r>
      <w:r w:rsidR="0008510E" w:rsidRPr="008129B8">
        <w:t xml:space="preserve"> should only refer to what was eaten </w:t>
      </w:r>
      <w:r w:rsidR="0008510E" w:rsidRPr="008A580E">
        <w:t xml:space="preserve">in the previous week and not </w:t>
      </w:r>
      <w:r w:rsidR="0008510E">
        <w:t>the cost for the total harvest amount</w:t>
      </w:r>
      <w:r w:rsidR="0008510E" w:rsidRPr="008129B8">
        <w:t>.</w:t>
      </w:r>
    </w:p>
    <w:p w14:paraId="41ED9D30" w14:textId="58E4FD73" w:rsidR="003E3D38" w:rsidRDefault="003A17B6" w:rsidP="00BA4227">
      <w:pPr>
        <w:pStyle w:val="BodyText0"/>
      </w:pPr>
      <w:r>
        <w:t xml:space="preserve">If using a tablet, you will be prompted to ask </w:t>
      </w:r>
      <w:r w:rsidR="009B3EA7">
        <w:t>i</w:t>
      </w:r>
      <w:r>
        <w:t xml:space="preserve">tem 8.106C only if it is applicable; if not applicable, you will be prompted to ask </w:t>
      </w:r>
      <w:r w:rsidR="009B3EA7">
        <w:t>i</w:t>
      </w:r>
      <w:r>
        <w:t xml:space="preserve">tem 8.107. </w:t>
      </w:r>
      <w:r w:rsidR="003E3D38" w:rsidRPr="008129B8">
        <w:t xml:space="preserve">Whenever a quantity is listed in </w:t>
      </w:r>
      <w:r w:rsidR="003E3D38">
        <w:t>item 8.1</w:t>
      </w:r>
      <w:r w:rsidR="003E3D38" w:rsidRPr="008129B8">
        <w:t xml:space="preserve">06A, the tablet will not allow a value of </w:t>
      </w:r>
      <w:r w:rsidR="003E3D38">
        <w:t>‘</w:t>
      </w:r>
      <w:r w:rsidR="003E3D38" w:rsidRPr="008129B8">
        <w:t>0</w:t>
      </w:r>
      <w:r w:rsidR="003E3D38">
        <w:t>’</w:t>
      </w:r>
      <w:r w:rsidR="003E3D38" w:rsidRPr="008129B8">
        <w:t xml:space="preserve"> </w:t>
      </w:r>
      <w:r w:rsidR="003E3D38">
        <w:t>for</w:t>
      </w:r>
      <w:r w:rsidR="003E3D38" w:rsidRPr="008129B8">
        <w:t xml:space="preserve"> </w:t>
      </w:r>
      <w:r w:rsidR="003E3D38">
        <w:t>item 8.1</w:t>
      </w:r>
      <w:r w:rsidR="003E3D38" w:rsidRPr="008129B8">
        <w:t xml:space="preserve">06C. </w:t>
      </w:r>
      <w:r w:rsidR="003E3D38" w:rsidRPr="00113A26">
        <w:t xml:space="preserve">If </w:t>
      </w:r>
      <w:r w:rsidR="003E3D38">
        <w:t xml:space="preserve">the </w:t>
      </w:r>
      <w:r w:rsidR="003E3D38" w:rsidRPr="00113A26">
        <w:t xml:space="preserve">food </w:t>
      </w:r>
      <w:r w:rsidR="003E3D38">
        <w:t>item did not come from the household’s own production</w:t>
      </w:r>
      <w:r w:rsidR="003E3D38" w:rsidRPr="00113A26">
        <w:t xml:space="preserve">, navigate backwards through the survey to change the response </w:t>
      </w:r>
      <w:r w:rsidR="003E3D38">
        <w:t>to item 8.1</w:t>
      </w:r>
      <w:r w:rsidR="003E3D38" w:rsidRPr="00113A26">
        <w:t>0</w:t>
      </w:r>
      <w:r w:rsidR="003E3D38">
        <w:t>6A for that food item</w:t>
      </w:r>
      <w:r w:rsidR="003E3D38" w:rsidRPr="00113A26">
        <w:t>.</w:t>
      </w:r>
    </w:p>
    <w:p w14:paraId="7AF96A87" w14:textId="3BD64777" w:rsidR="00E44E32" w:rsidRPr="00137E11" w:rsidRDefault="003A17B6" w:rsidP="00FA2A69">
      <w:pPr>
        <w:pStyle w:val="BodyText0"/>
      </w:pPr>
      <w:r>
        <w:t>If using a paper questionnaire, f</w:t>
      </w:r>
      <w:r w:rsidR="0008510E">
        <w:rPr>
          <w:rFonts w:cs="Arial Narrow"/>
        </w:rPr>
        <w:t xml:space="preserve">irst check </w:t>
      </w:r>
      <w:r w:rsidR="009B3EA7">
        <w:rPr>
          <w:rFonts w:cs="Arial Narrow"/>
        </w:rPr>
        <w:t>i</w:t>
      </w:r>
      <w:r w:rsidR="0008510E">
        <w:rPr>
          <w:rFonts w:cs="Arial Narrow"/>
        </w:rPr>
        <w:t xml:space="preserve">tem 8.106A to see if the quantity entered is greater than 0. If the quantity is 0, skip to </w:t>
      </w:r>
      <w:r w:rsidR="009B3EA7">
        <w:rPr>
          <w:rFonts w:cs="Arial Narrow"/>
        </w:rPr>
        <w:t>i</w:t>
      </w:r>
      <w:r w:rsidR="0008510E">
        <w:rPr>
          <w:rFonts w:cs="Arial Narrow"/>
        </w:rPr>
        <w:t xml:space="preserve">tem 8.107A. If the quantity entered is greater than 0, ask </w:t>
      </w:r>
      <w:r w:rsidR="009B3EA7">
        <w:rPr>
          <w:rFonts w:cs="Arial Narrow"/>
        </w:rPr>
        <w:t>i</w:t>
      </w:r>
      <w:r w:rsidR="0008510E">
        <w:rPr>
          <w:rFonts w:cs="Arial Narrow"/>
        </w:rPr>
        <w:t>tem 8.106C and record the cost</w:t>
      </w:r>
      <w:r>
        <w:rPr>
          <w:rFonts w:cs="Arial Narrow"/>
        </w:rPr>
        <w:t xml:space="preserve"> in local currency</w:t>
      </w:r>
      <w:r w:rsidR="0008510E">
        <w:rPr>
          <w:rFonts w:cs="Arial Narrow"/>
        </w:rPr>
        <w:t xml:space="preserve">. </w:t>
      </w:r>
      <w:r w:rsidR="0008510E">
        <w:t xml:space="preserve">Note that item 8.106C does not apply to </w:t>
      </w:r>
      <w:r w:rsidR="009B3EA7">
        <w:t>item c</w:t>
      </w:r>
      <w:r w:rsidR="0008510E">
        <w:t>odes 8167–8186</w:t>
      </w:r>
      <w:r w:rsidR="00E44E32">
        <w:t>.</w:t>
      </w:r>
      <w:r w:rsidR="00143A16">
        <w:t xml:space="preserve"> </w:t>
      </w:r>
    </w:p>
    <w:p w14:paraId="6BDA9D84" w14:textId="1836FEEC" w:rsidR="00E44E32" w:rsidRPr="008129B8" w:rsidRDefault="00E44E32" w:rsidP="00FA2A69">
      <w:pPr>
        <w:pStyle w:val="BodyText0"/>
        <w:rPr>
          <w:sz w:val="24"/>
        </w:rPr>
      </w:pPr>
      <w:r w:rsidRPr="008129B8">
        <w:rPr>
          <w:sz w:val="24"/>
        </w:rPr>
        <w:t xml:space="preserve">Respondents may have difficulty estimating a </w:t>
      </w:r>
      <w:r>
        <w:rPr>
          <w:sz w:val="24"/>
        </w:rPr>
        <w:t xml:space="preserve">value </w:t>
      </w:r>
      <w:r w:rsidRPr="008129B8">
        <w:rPr>
          <w:sz w:val="24"/>
        </w:rPr>
        <w:t>for foods that they do not typically purchase in the market. If a respondent has not purchased this type of food in a market</w:t>
      </w:r>
      <w:r>
        <w:rPr>
          <w:sz w:val="24"/>
        </w:rPr>
        <w:t xml:space="preserve"> or the food is not available in the local market</w:t>
      </w:r>
      <w:r w:rsidRPr="008129B8">
        <w:rPr>
          <w:sz w:val="24"/>
        </w:rPr>
        <w:t xml:space="preserve">, </w:t>
      </w:r>
      <w:r>
        <w:rPr>
          <w:sz w:val="24"/>
        </w:rPr>
        <w:t xml:space="preserve">enter a value of </w:t>
      </w:r>
      <w:r w:rsidR="0008510E">
        <w:rPr>
          <w:sz w:val="24"/>
        </w:rPr>
        <w:t>‘</w:t>
      </w:r>
      <w:r w:rsidRPr="009346F2">
        <w:rPr>
          <w:sz w:val="24"/>
          <w:highlight w:val="yellow"/>
        </w:rPr>
        <w:t>99998</w:t>
      </w:r>
      <w:r w:rsidR="0008510E">
        <w:rPr>
          <w:sz w:val="24"/>
        </w:rPr>
        <w:t>’</w:t>
      </w:r>
      <w:r>
        <w:rPr>
          <w:sz w:val="24"/>
        </w:rPr>
        <w:t xml:space="preserve"> </w:t>
      </w:r>
      <w:r w:rsidR="003A17B6">
        <w:rPr>
          <w:sz w:val="24"/>
        </w:rPr>
        <w:t>(</w:t>
      </w:r>
      <w:r>
        <w:rPr>
          <w:sz w:val="24"/>
        </w:rPr>
        <w:t>D</w:t>
      </w:r>
      <w:r w:rsidR="003E3D38">
        <w:rPr>
          <w:sz w:val="24"/>
        </w:rPr>
        <w:t>ON’T KNOW</w:t>
      </w:r>
      <w:r w:rsidR="003A17B6">
        <w:rPr>
          <w:sz w:val="24"/>
        </w:rPr>
        <w:t>)</w:t>
      </w:r>
      <w:r>
        <w:rPr>
          <w:sz w:val="24"/>
        </w:rPr>
        <w:t>.</w:t>
      </w:r>
    </w:p>
    <w:p w14:paraId="06C1B0C1" w14:textId="15951F29" w:rsidR="00E44E32" w:rsidRDefault="00E44E32" w:rsidP="00FA2A69">
      <w:pPr>
        <w:pStyle w:val="BodyText0"/>
        <w:rPr>
          <w:sz w:val="24"/>
        </w:rPr>
      </w:pPr>
      <w:r w:rsidRPr="008129B8">
        <w:rPr>
          <w:sz w:val="24"/>
        </w:rPr>
        <w:t xml:space="preserve">If respondents have </w:t>
      </w:r>
      <w:r w:rsidR="00E33F58">
        <w:rPr>
          <w:sz w:val="24"/>
        </w:rPr>
        <w:t xml:space="preserve">trouble </w:t>
      </w:r>
      <w:r w:rsidRPr="008129B8">
        <w:rPr>
          <w:sz w:val="24"/>
        </w:rPr>
        <w:t xml:space="preserve">estimating a </w:t>
      </w:r>
      <w:r>
        <w:rPr>
          <w:sz w:val="24"/>
        </w:rPr>
        <w:t xml:space="preserve">value </w:t>
      </w:r>
      <w:r w:rsidRPr="008129B8">
        <w:rPr>
          <w:sz w:val="24"/>
        </w:rPr>
        <w:t xml:space="preserve">for the food, remind them that the </w:t>
      </w:r>
      <w:r>
        <w:rPr>
          <w:sz w:val="24"/>
        </w:rPr>
        <w:t xml:space="preserve">value </w:t>
      </w:r>
      <w:r w:rsidRPr="008A580E">
        <w:rPr>
          <w:sz w:val="24"/>
        </w:rPr>
        <w:t>can</w:t>
      </w:r>
      <w:r w:rsidRPr="008129B8">
        <w:rPr>
          <w:sz w:val="24"/>
        </w:rPr>
        <w:t xml:space="preserve"> be inexact and that an estimated </w:t>
      </w:r>
      <w:r>
        <w:rPr>
          <w:sz w:val="24"/>
        </w:rPr>
        <w:t xml:space="preserve">value </w:t>
      </w:r>
      <w:r w:rsidRPr="008A580E">
        <w:rPr>
          <w:sz w:val="24"/>
        </w:rPr>
        <w:t xml:space="preserve">is </w:t>
      </w:r>
      <w:proofErr w:type="gramStart"/>
      <w:r w:rsidRPr="008A580E">
        <w:rPr>
          <w:sz w:val="24"/>
        </w:rPr>
        <w:t>sufficient</w:t>
      </w:r>
      <w:proofErr w:type="gramEnd"/>
      <w:r w:rsidRPr="008A580E">
        <w:rPr>
          <w:sz w:val="24"/>
        </w:rPr>
        <w:t>.</w:t>
      </w:r>
    </w:p>
    <w:p w14:paraId="436F4A92" w14:textId="142D48DE" w:rsidR="00E44E32" w:rsidRDefault="00E44E32" w:rsidP="00FA2A69">
      <w:pPr>
        <w:pStyle w:val="Heading4"/>
      </w:pPr>
      <w:r w:rsidRPr="00815395">
        <w:t>Item</w:t>
      </w:r>
      <w:r w:rsidR="00FA2A69">
        <w:t>s</w:t>
      </w:r>
      <w:r w:rsidRPr="00815395">
        <w:t xml:space="preserve"> </w:t>
      </w:r>
      <w:r w:rsidR="00E33F58">
        <w:t>8.1</w:t>
      </w:r>
      <w:r w:rsidRPr="00815395">
        <w:t>07A</w:t>
      </w:r>
      <w:r w:rsidR="00FA2A69">
        <w:t>,</w:t>
      </w:r>
      <w:r w:rsidRPr="00815395">
        <w:t xml:space="preserve"> QUANTITY</w:t>
      </w:r>
      <w:r w:rsidR="00FA2A69">
        <w:t>,</w:t>
      </w:r>
      <w:r w:rsidRPr="00815395">
        <w:t xml:space="preserve"> and </w:t>
      </w:r>
      <w:r w:rsidR="00E33F58">
        <w:t>8.1</w:t>
      </w:r>
      <w:r w:rsidRPr="00815395">
        <w:t>07B</w:t>
      </w:r>
      <w:r w:rsidR="00FA2A69">
        <w:t>,</w:t>
      </w:r>
      <w:r w:rsidRPr="00815395">
        <w:t xml:space="preserve"> UNIT</w:t>
      </w:r>
      <w:r w:rsidR="00FA2A69">
        <w:t>,</w:t>
      </w:r>
      <w:r w:rsidRPr="00815395">
        <w:t xml:space="preserve"> </w:t>
      </w:r>
      <w:r>
        <w:t>“</w:t>
      </w:r>
      <w:r w:rsidRPr="00815395">
        <w:t>How much of what you ate came from gifts or other sources?</w:t>
      </w:r>
      <w:r>
        <w:t>”</w:t>
      </w:r>
    </w:p>
    <w:p w14:paraId="6AFA8A23" w14:textId="11AFB28A" w:rsidR="00E33F58" w:rsidRDefault="00BA4227" w:rsidP="00BA4227">
      <w:pPr>
        <w:pStyle w:val="BodyText0"/>
      </w:pPr>
      <w:r>
        <w:rPr>
          <w:b/>
        </w:rPr>
        <w:t>Purpose:</w:t>
      </w:r>
      <w:r w:rsidR="000546C1">
        <w:t xml:space="preserve"> </w:t>
      </w:r>
      <w:r w:rsidR="00E33F58">
        <w:t>to determine how much of what household members ate during the past week came from gifts or other sources.</w:t>
      </w:r>
      <w:r w:rsidR="000546C1" w:rsidRPr="000546C1">
        <w:t xml:space="preserve"> </w:t>
      </w:r>
      <w:r w:rsidR="000546C1">
        <w:t xml:space="preserve">The quantity of food reported for this item refers only to food that was consumed by household members that was not purchased or harvested by the household. </w:t>
      </w:r>
    </w:p>
    <w:p w14:paraId="440D2E8E" w14:textId="7FC4F02D" w:rsidR="000546C1" w:rsidRDefault="00D24079" w:rsidP="00BA4227">
      <w:pPr>
        <w:pStyle w:val="BodyText0"/>
      </w:pPr>
      <w:r>
        <w:t>If using a table</w:t>
      </w:r>
      <w:r w:rsidR="009B3EA7">
        <w:t>t, you will be prompted to ask i</w:t>
      </w:r>
      <w:r>
        <w:t>tem 8.107 only if it is applicable; if not applicabl</w:t>
      </w:r>
      <w:r w:rsidR="009B3EA7">
        <w:t>e, you will be prompted to ask i</w:t>
      </w:r>
      <w:r>
        <w:t>tem 8.103 for the next food item that was consumed. If using a paper questionnaire, ask the question, and o</w:t>
      </w:r>
      <w:r w:rsidR="00E44E32" w:rsidRPr="00815395">
        <w:t xml:space="preserve">n the same line as the food item, record the responses. </w:t>
      </w:r>
    </w:p>
    <w:p w14:paraId="1BA5EDFD" w14:textId="6093DA6B" w:rsidR="003A17B6" w:rsidRPr="00137E11" w:rsidRDefault="00E44E32" w:rsidP="00FA2A69">
      <w:pPr>
        <w:pStyle w:val="BodyText0"/>
      </w:pPr>
      <w:r>
        <w:t xml:space="preserve">For </w:t>
      </w:r>
      <w:r w:rsidR="009B3EA7">
        <w:t xml:space="preserve">item </w:t>
      </w:r>
      <w:r w:rsidR="00E33F58">
        <w:t>8.1</w:t>
      </w:r>
      <w:r>
        <w:t>07A</w:t>
      </w:r>
      <w:r w:rsidR="00E33F58">
        <w:t>,</w:t>
      </w:r>
      <w:r>
        <w:t xml:space="preserve"> record the quantity.</w:t>
      </w:r>
      <w:r w:rsidR="00143A16">
        <w:t xml:space="preserve"> </w:t>
      </w:r>
      <w:r>
        <w:t xml:space="preserve">For </w:t>
      </w:r>
      <w:r w:rsidR="009B3EA7">
        <w:t xml:space="preserve">item </w:t>
      </w:r>
      <w:r w:rsidR="00E33F58">
        <w:t>8.1</w:t>
      </w:r>
      <w:r>
        <w:t xml:space="preserve">07B, </w:t>
      </w:r>
      <w:r w:rsidR="00D24079">
        <w:t xml:space="preserve">select the unit from the </w:t>
      </w:r>
      <w:r w:rsidR="00E71477">
        <w:t>radio-button</w:t>
      </w:r>
      <w:r w:rsidR="00D24079">
        <w:t xml:space="preserve"> on the tablet or, if using a paper questionnaire,</w:t>
      </w:r>
      <w:r w:rsidR="00D24079" w:rsidRPr="00815395">
        <w:t xml:space="preserve"> </w:t>
      </w:r>
      <w:r w:rsidR="00D24079">
        <w:t xml:space="preserve">enter the appropriate code for the unit from </w:t>
      </w:r>
      <w:r w:rsidR="00D24079" w:rsidRPr="00815395">
        <w:t xml:space="preserve">the </w:t>
      </w:r>
      <w:r w:rsidR="00D24079">
        <w:t>list of units located</w:t>
      </w:r>
      <w:r w:rsidR="00D24079" w:rsidRPr="00815395">
        <w:t xml:space="preserve"> after Item Code 81</w:t>
      </w:r>
      <w:r w:rsidR="00D24079">
        <w:t>86</w:t>
      </w:r>
      <w:r w:rsidR="00D24079" w:rsidRPr="00815395">
        <w:t xml:space="preserve">: RESPONSE CATEGORIES FOR </w:t>
      </w:r>
      <w:r w:rsidR="00D24079" w:rsidRPr="0076098A">
        <w:t>8.103B/8.104B/8.106B/8.107B UNITS</w:t>
      </w:r>
      <w:r w:rsidR="00D24079" w:rsidRPr="00815395">
        <w:t>.</w:t>
      </w:r>
      <w:r w:rsidR="00D24079">
        <w:t xml:space="preserve"> If the respondent uses a unit that is not listed, enter ‘96’ (OTHER), and specify. </w:t>
      </w:r>
      <w:r w:rsidR="003A17B6">
        <w:t>No</w:t>
      </w:r>
      <w:r w:rsidR="00D24079">
        <w:t>te that item 8.107</w:t>
      </w:r>
      <w:r w:rsidR="003A17B6">
        <w:t xml:space="preserve"> does not apply to </w:t>
      </w:r>
      <w:r w:rsidR="009B3EA7">
        <w:t>i</w:t>
      </w:r>
      <w:r w:rsidR="003A17B6">
        <w:t xml:space="preserve">tem </w:t>
      </w:r>
      <w:r w:rsidR="009B3EA7">
        <w:t>c</w:t>
      </w:r>
      <w:r w:rsidR="000546C1">
        <w:t>odes 8167</w:t>
      </w:r>
      <w:r w:rsidR="003A17B6">
        <w:t xml:space="preserve">–8186. </w:t>
      </w:r>
    </w:p>
    <w:p w14:paraId="750B77F7" w14:textId="20C3BE46" w:rsidR="00E44E32" w:rsidRDefault="00E44E32" w:rsidP="00FA2A69">
      <w:pPr>
        <w:pStyle w:val="Heading4"/>
      </w:pPr>
      <w:r w:rsidRPr="007A70C7">
        <w:lastRenderedPageBreak/>
        <w:t xml:space="preserve">Item </w:t>
      </w:r>
      <w:r w:rsidR="00E33F58">
        <w:t>8.1</w:t>
      </w:r>
      <w:r w:rsidR="00FA2A69">
        <w:t>07C,</w:t>
      </w:r>
      <w:r w:rsidRPr="007A70C7">
        <w:t xml:space="preserve"> ESTIMATE LOCAL$</w:t>
      </w:r>
      <w:r w:rsidR="00FA2A69">
        <w:t>,</w:t>
      </w:r>
      <w:r w:rsidR="00143A16">
        <w:t xml:space="preserve"> </w:t>
      </w:r>
      <w:r w:rsidRPr="007A70C7">
        <w:t xml:space="preserve">CHECK </w:t>
      </w:r>
      <w:r w:rsidR="00E33F58">
        <w:t>8.1</w:t>
      </w:r>
      <w:r w:rsidRPr="007A70C7">
        <w:t>07A.</w:t>
      </w:r>
      <w:r w:rsidR="00143A16">
        <w:t xml:space="preserve"> </w:t>
      </w:r>
      <w:r w:rsidRPr="007A70C7">
        <w:t xml:space="preserve">IF </w:t>
      </w:r>
      <w:r w:rsidR="00E33F58">
        <w:t>8.1</w:t>
      </w:r>
      <w:r w:rsidRPr="007A70C7">
        <w:t>07A IS &gt; 0, ASK:</w:t>
      </w:r>
      <w:r w:rsidR="00143A16">
        <w:t xml:space="preserve"> </w:t>
      </w:r>
      <w:r w:rsidRPr="007A70C7">
        <w:t>“Please tell me how much it would have cost to buy that much [FOOD ITEM] if you had to purchase it in the market today.”</w:t>
      </w:r>
    </w:p>
    <w:p w14:paraId="2CE16D3F" w14:textId="5143BA23" w:rsidR="00E33F58" w:rsidRDefault="00BA4227" w:rsidP="00BA4227">
      <w:pPr>
        <w:pStyle w:val="BodyText0"/>
      </w:pPr>
      <w:r>
        <w:rPr>
          <w:b/>
        </w:rPr>
        <w:t>Purpose:</w:t>
      </w:r>
      <w:r w:rsidR="00CE6685">
        <w:t xml:space="preserve"> </w:t>
      </w:r>
      <w:r w:rsidR="00E33F58">
        <w:t>to determine how much it would cost to purchase the non-</w:t>
      </w:r>
      <w:r w:rsidR="00E33F58" w:rsidRPr="008D06D3">
        <w:t>harvested</w:t>
      </w:r>
      <w:r w:rsidR="00E33F58">
        <w:t>, non-purchased</w:t>
      </w:r>
      <w:r w:rsidR="00E33F58" w:rsidRPr="008D06D3">
        <w:t xml:space="preserve"> </w:t>
      </w:r>
      <w:r w:rsidR="00E33F58">
        <w:t xml:space="preserve">food in a local market. </w:t>
      </w:r>
      <w:r w:rsidR="00E33F58" w:rsidRPr="008129B8">
        <w:t xml:space="preserve">As with the quantities, the </w:t>
      </w:r>
      <w:r w:rsidR="00E33F58">
        <w:t>cost</w:t>
      </w:r>
      <w:r w:rsidR="00E33F58" w:rsidRPr="008129B8">
        <w:t xml:space="preserve"> should only refer to what was eaten </w:t>
      </w:r>
      <w:r w:rsidR="00E33F58" w:rsidRPr="008A580E">
        <w:t xml:space="preserve">in the previous week and not </w:t>
      </w:r>
      <w:r w:rsidR="00E33F58">
        <w:t>the cost for the total amount if it was not all consumed</w:t>
      </w:r>
      <w:r w:rsidR="00E33F58" w:rsidRPr="008129B8">
        <w:t>.</w:t>
      </w:r>
    </w:p>
    <w:p w14:paraId="390951B5" w14:textId="267F78AC" w:rsidR="006D57F0" w:rsidRDefault="00D24079" w:rsidP="00BA4227">
      <w:pPr>
        <w:pStyle w:val="BodyText0"/>
      </w:pPr>
      <w:r>
        <w:t xml:space="preserve">If using a tablet, you will be prompted to ask </w:t>
      </w:r>
      <w:r w:rsidR="009B3EA7">
        <w:t>i</w:t>
      </w:r>
      <w:r>
        <w:t xml:space="preserve">tem 8.107C only if it is applicable; if not applicable, you will be prompted to ask </w:t>
      </w:r>
      <w:r w:rsidR="009B3EA7">
        <w:t>i</w:t>
      </w:r>
      <w:r>
        <w:t xml:space="preserve">tem 8.103 for the next food item consumed. </w:t>
      </w:r>
      <w:r w:rsidR="006D57F0" w:rsidRPr="008D06D3">
        <w:t xml:space="preserve">Whenever a quantity is listed in </w:t>
      </w:r>
      <w:r w:rsidR="006D57F0">
        <w:t>item 8.1</w:t>
      </w:r>
      <w:r w:rsidR="006D57F0" w:rsidRPr="008D06D3">
        <w:t>0</w:t>
      </w:r>
      <w:r w:rsidR="006D57F0">
        <w:t>7</w:t>
      </w:r>
      <w:r w:rsidR="006D57F0" w:rsidRPr="008D06D3">
        <w:t xml:space="preserve">A, the tablet will not allow a value of </w:t>
      </w:r>
      <w:r w:rsidR="006D57F0">
        <w:t>‘</w:t>
      </w:r>
      <w:r w:rsidR="006D57F0" w:rsidRPr="008D06D3">
        <w:t>0</w:t>
      </w:r>
      <w:r w:rsidR="006D57F0">
        <w:t>’</w:t>
      </w:r>
      <w:r w:rsidR="006D57F0" w:rsidRPr="008D06D3">
        <w:t xml:space="preserve"> </w:t>
      </w:r>
      <w:r w:rsidR="006D57F0">
        <w:t>for</w:t>
      </w:r>
      <w:r w:rsidR="006D57F0" w:rsidRPr="008D06D3">
        <w:t xml:space="preserve"> </w:t>
      </w:r>
      <w:r w:rsidR="006D57F0">
        <w:t>item 8.107</w:t>
      </w:r>
      <w:r w:rsidR="006D57F0" w:rsidRPr="008D06D3">
        <w:t xml:space="preserve">C. </w:t>
      </w:r>
      <w:r w:rsidR="006D57F0" w:rsidRPr="00113A26">
        <w:t xml:space="preserve">If </w:t>
      </w:r>
      <w:r w:rsidR="006D57F0">
        <w:t xml:space="preserve">the </w:t>
      </w:r>
      <w:r w:rsidR="006D57F0" w:rsidRPr="00113A26">
        <w:t xml:space="preserve">food </w:t>
      </w:r>
      <w:r w:rsidR="006D57F0">
        <w:t>item did not come from gifts or sources other than purchase or household production</w:t>
      </w:r>
      <w:r w:rsidR="006D57F0" w:rsidRPr="00113A26">
        <w:t xml:space="preserve">, navigate backwards through the survey to change the response </w:t>
      </w:r>
      <w:r w:rsidR="006D57F0">
        <w:t>to item 8.1</w:t>
      </w:r>
      <w:r w:rsidR="006D57F0" w:rsidRPr="00113A26">
        <w:t>0</w:t>
      </w:r>
      <w:r w:rsidR="006D57F0">
        <w:t>7A for that food item</w:t>
      </w:r>
      <w:r w:rsidR="006D57F0" w:rsidRPr="00113A26">
        <w:t>.</w:t>
      </w:r>
      <w:r w:rsidR="006D57F0">
        <w:t xml:space="preserve"> </w:t>
      </w:r>
    </w:p>
    <w:p w14:paraId="5CFE8FD9" w14:textId="23FBB085" w:rsidR="00E33F58" w:rsidRPr="006D57F0" w:rsidRDefault="00D24079" w:rsidP="00FA2A69">
      <w:pPr>
        <w:pStyle w:val="BodyText0"/>
      </w:pPr>
      <w:r>
        <w:t xml:space="preserve">If using a paper questionnaire, first check </w:t>
      </w:r>
      <w:r w:rsidR="009B3EA7">
        <w:t>i</w:t>
      </w:r>
      <w:r>
        <w:t xml:space="preserve">tem 8.107A to see if the quantity entered is greater than 0. If the quantity is 0, skip to </w:t>
      </w:r>
      <w:r w:rsidR="009B3EA7">
        <w:t>i</w:t>
      </w:r>
      <w:r>
        <w:t xml:space="preserve">tem 8.103 for the next food item consumed. If the quantity entered is greater than 0, ask </w:t>
      </w:r>
      <w:r w:rsidR="009B3EA7">
        <w:t>i</w:t>
      </w:r>
      <w:r>
        <w:t xml:space="preserve">tem 8.107C and record the cost in local currency. Note that item 8.107C does not apply to </w:t>
      </w:r>
      <w:r w:rsidR="009B3EA7">
        <w:t>i</w:t>
      </w:r>
      <w:r>
        <w:t xml:space="preserve">tem </w:t>
      </w:r>
      <w:r w:rsidR="009B3EA7">
        <w:t>c</w:t>
      </w:r>
      <w:r>
        <w:t>odes 8167–8186.</w:t>
      </w:r>
    </w:p>
    <w:p w14:paraId="2885778A" w14:textId="15814264" w:rsidR="00E44E32" w:rsidRDefault="00E44E32" w:rsidP="00FA2A69">
      <w:pPr>
        <w:pStyle w:val="BodyText0"/>
        <w:rPr>
          <w:sz w:val="24"/>
        </w:rPr>
      </w:pPr>
      <w:r w:rsidRPr="008D06D3">
        <w:rPr>
          <w:sz w:val="24"/>
        </w:rPr>
        <w:t xml:space="preserve">Respondents may have difficulty estimating a </w:t>
      </w:r>
      <w:r>
        <w:rPr>
          <w:sz w:val="24"/>
        </w:rPr>
        <w:t>value</w:t>
      </w:r>
      <w:r w:rsidRPr="008D06D3">
        <w:rPr>
          <w:sz w:val="24"/>
        </w:rPr>
        <w:t xml:space="preserve"> for foods that they do not typically purchase in the market. If a respondent has not purchased this type of food in a market</w:t>
      </w:r>
      <w:r>
        <w:rPr>
          <w:sz w:val="24"/>
        </w:rPr>
        <w:t xml:space="preserve"> or the food is not available in the local market</w:t>
      </w:r>
      <w:r w:rsidRPr="008129B8">
        <w:rPr>
          <w:sz w:val="24"/>
        </w:rPr>
        <w:t xml:space="preserve">, </w:t>
      </w:r>
      <w:r>
        <w:rPr>
          <w:sz w:val="24"/>
        </w:rPr>
        <w:t xml:space="preserve">enter </w:t>
      </w:r>
      <w:r w:rsidR="00E33F58">
        <w:rPr>
          <w:sz w:val="24"/>
        </w:rPr>
        <w:t>‘</w:t>
      </w:r>
      <w:r w:rsidRPr="005075AC">
        <w:rPr>
          <w:sz w:val="24"/>
          <w:highlight w:val="yellow"/>
        </w:rPr>
        <w:t>99998</w:t>
      </w:r>
      <w:r w:rsidR="00E33F58">
        <w:rPr>
          <w:sz w:val="24"/>
        </w:rPr>
        <w:t>’</w:t>
      </w:r>
      <w:r>
        <w:rPr>
          <w:sz w:val="24"/>
        </w:rPr>
        <w:t xml:space="preserve"> </w:t>
      </w:r>
      <w:r w:rsidR="00D24079">
        <w:rPr>
          <w:sz w:val="24"/>
        </w:rPr>
        <w:t>(</w:t>
      </w:r>
      <w:r>
        <w:rPr>
          <w:sz w:val="24"/>
        </w:rPr>
        <w:t>D</w:t>
      </w:r>
      <w:r w:rsidR="00B22A93">
        <w:rPr>
          <w:sz w:val="24"/>
        </w:rPr>
        <w:t>ON’T</w:t>
      </w:r>
      <w:r>
        <w:rPr>
          <w:sz w:val="24"/>
        </w:rPr>
        <w:t xml:space="preserve"> K</w:t>
      </w:r>
      <w:r w:rsidR="00B22A93">
        <w:rPr>
          <w:sz w:val="24"/>
        </w:rPr>
        <w:t>NOW</w:t>
      </w:r>
      <w:r w:rsidR="00D24079">
        <w:rPr>
          <w:sz w:val="24"/>
        </w:rPr>
        <w:t>)</w:t>
      </w:r>
      <w:r>
        <w:rPr>
          <w:sz w:val="24"/>
        </w:rPr>
        <w:t>.</w:t>
      </w:r>
      <w:r w:rsidRPr="008D06D3">
        <w:rPr>
          <w:sz w:val="24"/>
        </w:rPr>
        <w:t xml:space="preserve"> If respondents have a problem estimating a </w:t>
      </w:r>
      <w:r>
        <w:rPr>
          <w:sz w:val="24"/>
        </w:rPr>
        <w:t>value</w:t>
      </w:r>
      <w:r w:rsidRPr="008D06D3">
        <w:rPr>
          <w:sz w:val="24"/>
        </w:rPr>
        <w:t xml:space="preserve"> for the food, remind them that the </w:t>
      </w:r>
      <w:r>
        <w:rPr>
          <w:sz w:val="24"/>
        </w:rPr>
        <w:t>value</w:t>
      </w:r>
      <w:r w:rsidRPr="008D06D3">
        <w:rPr>
          <w:sz w:val="24"/>
        </w:rPr>
        <w:t xml:space="preserve"> can be inexact and that an estimated </w:t>
      </w:r>
      <w:r>
        <w:rPr>
          <w:sz w:val="24"/>
        </w:rPr>
        <w:t>value</w:t>
      </w:r>
      <w:r w:rsidRPr="008D06D3">
        <w:rPr>
          <w:sz w:val="24"/>
        </w:rPr>
        <w:t xml:space="preserve"> </w:t>
      </w:r>
      <w:r w:rsidRPr="008A580E">
        <w:rPr>
          <w:sz w:val="24"/>
        </w:rPr>
        <w:t xml:space="preserve">is </w:t>
      </w:r>
      <w:proofErr w:type="gramStart"/>
      <w:r w:rsidRPr="008A580E">
        <w:rPr>
          <w:sz w:val="24"/>
        </w:rPr>
        <w:t>sufficient</w:t>
      </w:r>
      <w:proofErr w:type="gramEnd"/>
      <w:r w:rsidRPr="008A580E">
        <w:rPr>
          <w:sz w:val="24"/>
        </w:rPr>
        <w:t>.</w:t>
      </w:r>
    </w:p>
    <w:p w14:paraId="02900815" w14:textId="19982627" w:rsidR="00960629" w:rsidRDefault="00FA2A69" w:rsidP="00FA2A69">
      <w:pPr>
        <w:pStyle w:val="Heading4"/>
      </w:pPr>
      <w:r>
        <w:t>Item 8.100F,</w:t>
      </w:r>
      <w:r w:rsidR="00960629">
        <w:t xml:space="preserve"> </w:t>
      </w:r>
      <w:r>
        <w:t>Cluster and household number</w:t>
      </w:r>
    </w:p>
    <w:p w14:paraId="1C82696A" w14:textId="122F73EA" w:rsidR="00960629" w:rsidRDefault="00960629" w:rsidP="00BA4227">
      <w:pPr>
        <w:pStyle w:val="BodyText0"/>
      </w:pPr>
      <w:r>
        <w:t>If using a paper questionnaire, record the cluster number and household number. You can find this information on the questionnaire cover sheet. If using a tablet, you will not see this question; the information will automatically be recorded for you.</w:t>
      </w:r>
    </w:p>
    <w:p w14:paraId="35F4EC31" w14:textId="268854F5" w:rsidR="00960629" w:rsidRDefault="00FA2A69" w:rsidP="00FA2A69">
      <w:pPr>
        <w:pStyle w:val="Heading4"/>
      </w:pPr>
      <w:r>
        <w:t>Item 8.100G,</w:t>
      </w:r>
      <w:r w:rsidR="00960629">
        <w:t xml:space="preserve"> </w:t>
      </w:r>
      <w:r>
        <w:t>Line number of the respondent</w:t>
      </w:r>
    </w:p>
    <w:p w14:paraId="31A13CE7" w14:textId="65E1E4BC" w:rsidR="00960629" w:rsidRDefault="00960629" w:rsidP="00BA4227">
      <w:pPr>
        <w:pStyle w:val="BodyText0"/>
      </w:pPr>
      <w:r>
        <w:t xml:space="preserve">If using a paper questionnaire, record the line number of the respondent. You can find this information in Module 1, </w:t>
      </w:r>
      <w:r>
        <w:rPr>
          <w:i/>
        </w:rPr>
        <w:t>Household Roster and Demographics</w:t>
      </w:r>
      <w:r>
        <w:t>. If using a tablet, you will not see this question; the information will automatically be recorded for you.</w:t>
      </w:r>
    </w:p>
    <w:p w14:paraId="6C0D49AF" w14:textId="66AB8188" w:rsidR="00A07DE1" w:rsidRDefault="00FA2A69" w:rsidP="00FA2A69">
      <w:pPr>
        <w:pStyle w:val="BodyText0"/>
      </w:pPr>
      <w:r>
        <w:rPr>
          <w:b/>
        </w:rPr>
        <w:t>Items 8.108–</w:t>
      </w:r>
      <w:r w:rsidR="00D24079">
        <w:rPr>
          <w:b/>
        </w:rPr>
        <w:t xml:space="preserve">8.111. </w:t>
      </w:r>
      <w:r w:rsidR="00A07DE1">
        <w:t>Questionnaire items 8.108 through 8.111 refer to people who have eaten with the household who do not usually live there. Non-family members may have been included as members of the household because they usually live with the family. If the respondent indicates that people who are not members of their household have eaten with them, please confirm that these individuals were not included in the household roster. These questions only refer to individuals who periodically visit and share meals with the households.</w:t>
      </w:r>
    </w:p>
    <w:p w14:paraId="129401B1" w14:textId="62CC6CA5" w:rsidR="00E44E32" w:rsidRDefault="00E44E32" w:rsidP="00FA2A69">
      <w:pPr>
        <w:pStyle w:val="Heading4"/>
      </w:pPr>
      <w:r w:rsidRPr="00815395">
        <w:lastRenderedPageBreak/>
        <w:t xml:space="preserve">Item </w:t>
      </w:r>
      <w:r w:rsidR="00E24DFE">
        <w:t>8.1</w:t>
      </w:r>
      <w:r w:rsidRPr="00815395">
        <w:t>08</w:t>
      </w:r>
      <w:r w:rsidR="00FA2A69">
        <w:t>,</w:t>
      </w:r>
      <w:r w:rsidRPr="00815395">
        <w:t xml:space="preserve"> </w:t>
      </w:r>
      <w:r>
        <w:t>“</w:t>
      </w:r>
      <w:r w:rsidRPr="00815395">
        <w:t>Over the past one week (7 days), did any people who are not members of your household eat any meals in your household?</w:t>
      </w:r>
      <w:r>
        <w:t>”</w:t>
      </w:r>
    </w:p>
    <w:p w14:paraId="5311AE14" w14:textId="2277D681" w:rsidR="00E44E32" w:rsidRDefault="00E44E32" w:rsidP="00BA4227">
      <w:pPr>
        <w:pStyle w:val="BodyText0"/>
      </w:pPr>
      <w:r w:rsidRPr="00815395">
        <w:t>Read the question and record the response.</w:t>
      </w:r>
      <w:r w:rsidR="00143A16">
        <w:t xml:space="preserve"> </w:t>
      </w:r>
      <w:r w:rsidRPr="00815395">
        <w:t xml:space="preserve">If </w:t>
      </w:r>
      <w:r w:rsidR="006D57F0">
        <w:t xml:space="preserve">the response is </w:t>
      </w:r>
      <w:r>
        <w:t>‘</w:t>
      </w:r>
      <w:r w:rsidRPr="00815395">
        <w:t>NO</w:t>
      </w:r>
      <w:r>
        <w:t>’</w:t>
      </w:r>
      <w:r w:rsidRPr="00815395">
        <w:t xml:space="preserve"> </w:t>
      </w:r>
      <w:r w:rsidR="00363B44">
        <w:t xml:space="preserve">or ‘DON’T KNOW,’ </w:t>
      </w:r>
      <w:r w:rsidRPr="00815395">
        <w:t xml:space="preserve">skip to </w:t>
      </w:r>
      <w:r w:rsidR="009B3EA7">
        <w:t>i</w:t>
      </w:r>
      <w:r w:rsidR="00363B44">
        <w:t>tem 8.1</w:t>
      </w:r>
      <w:r w:rsidRPr="00815395">
        <w:t>12</w:t>
      </w:r>
      <w:r w:rsidR="00363B44">
        <w:t>.</w:t>
      </w:r>
    </w:p>
    <w:p w14:paraId="77201BEB" w14:textId="22C824D1" w:rsidR="00E44E32" w:rsidRDefault="00E44E32" w:rsidP="00FA2A69">
      <w:pPr>
        <w:pStyle w:val="Heading4"/>
      </w:pPr>
      <w:r w:rsidRPr="00815395">
        <w:t xml:space="preserve">Item </w:t>
      </w:r>
      <w:r w:rsidR="00A07DE1">
        <w:t>8.1</w:t>
      </w:r>
      <w:r w:rsidR="00FA2A69">
        <w:t>09,</w:t>
      </w:r>
      <w:r w:rsidRPr="00815395">
        <w:t xml:space="preserve"> </w:t>
      </w:r>
      <w:r>
        <w:t>“</w:t>
      </w:r>
      <w:r w:rsidRPr="00815395">
        <w:t>Over the past one week (7 days), how many people who are not members of your household ate meals in your household?</w:t>
      </w:r>
      <w:r>
        <w:t>”</w:t>
      </w:r>
    </w:p>
    <w:p w14:paraId="25DBF724" w14:textId="1F5980FE" w:rsidR="00E44E32" w:rsidRPr="00815395" w:rsidRDefault="00E44E32" w:rsidP="00BA4227">
      <w:pPr>
        <w:pStyle w:val="BodyText0"/>
      </w:pPr>
      <w:r w:rsidRPr="00815395">
        <w:t>Read the question and record the number of people</w:t>
      </w:r>
      <w:r w:rsidR="00D24079">
        <w:t xml:space="preserve"> as two digits, using </w:t>
      </w:r>
      <w:r w:rsidR="006D57F0">
        <w:t>‘</w:t>
      </w:r>
      <w:r w:rsidR="00D24079">
        <w:t>0</w:t>
      </w:r>
      <w:r w:rsidR="006D57F0">
        <w:t>’</w:t>
      </w:r>
      <w:r w:rsidR="00D24079">
        <w:t xml:space="preserve"> before a value of 1 through 9</w:t>
      </w:r>
      <w:r w:rsidRPr="00815395">
        <w:t>.</w:t>
      </w:r>
      <w:r w:rsidR="00A07DE1">
        <w:t xml:space="preserve"> If the respondent is unsure, even after probing, record ‘98’ (DON’T KNOW).</w:t>
      </w:r>
    </w:p>
    <w:p w14:paraId="0A76E7B1" w14:textId="70D2731D" w:rsidR="00E44E32" w:rsidRDefault="00E44E32" w:rsidP="00FA2A69">
      <w:pPr>
        <w:pStyle w:val="Heading4"/>
      </w:pPr>
      <w:r w:rsidRPr="00815395">
        <w:t xml:space="preserve">Item </w:t>
      </w:r>
      <w:r w:rsidR="00A07DE1">
        <w:t>8.1</w:t>
      </w:r>
      <w:r w:rsidR="00FA2A69">
        <w:t>10,</w:t>
      </w:r>
      <w:r w:rsidRPr="00815395">
        <w:t xml:space="preserve"> </w:t>
      </w:r>
      <w:r>
        <w:t>“</w:t>
      </w:r>
      <w:r w:rsidRPr="00815395">
        <w:t>Over the past one week (7 days), what was the total number of days in which any meal was shared with people who are not members of your household?</w:t>
      </w:r>
      <w:r>
        <w:t>”</w:t>
      </w:r>
    </w:p>
    <w:p w14:paraId="0EA31499" w14:textId="25AC3D24" w:rsidR="00E44E32" w:rsidRPr="00815395" w:rsidRDefault="00E44E32" w:rsidP="00BA4227">
      <w:pPr>
        <w:pStyle w:val="BodyText0"/>
      </w:pPr>
      <w:r w:rsidRPr="00815395">
        <w:t>Read the question and record the number of days</w:t>
      </w:r>
      <w:r w:rsidR="00D24079">
        <w:t xml:space="preserve"> as two digits, using</w:t>
      </w:r>
      <w:r w:rsidR="006D57F0">
        <w:t xml:space="preserve"> ‘</w:t>
      </w:r>
      <w:r w:rsidR="00D24079">
        <w:t>0</w:t>
      </w:r>
      <w:r w:rsidR="006D57F0">
        <w:t>’</w:t>
      </w:r>
      <w:r w:rsidR="00D24079">
        <w:t xml:space="preserve"> before a value of 1 through 7</w:t>
      </w:r>
      <w:r w:rsidRPr="00815395">
        <w:t>.</w:t>
      </w:r>
      <w:r w:rsidR="00A07DE1" w:rsidRPr="00A07DE1">
        <w:t xml:space="preserve"> </w:t>
      </w:r>
      <w:r w:rsidR="00A07DE1">
        <w:t>If the respondent is unsure, even after probing, record ‘98’ (DON’T KNOW).</w:t>
      </w:r>
    </w:p>
    <w:p w14:paraId="11951C10" w14:textId="41E64739" w:rsidR="00E44E32" w:rsidRDefault="00E44E32" w:rsidP="00FA2A69">
      <w:pPr>
        <w:pStyle w:val="Heading4"/>
      </w:pPr>
      <w:r w:rsidRPr="00815395">
        <w:t xml:space="preserve">Item </w:t>
      </w:r>
      <w:r w:rsidR="00A07DE1">
        <w:t>8.1</w:t>
      </w:r>
      <w:r w:rsidR="00FA2A69">
        <w:t>11,</w:t>
      </w:r>
      <w:r w:rsidRPr="00815395">
        <w:t xml:space="preserve"> </w:t>
      </w:r>
      <w:r>
        <w:t>“</w:t>
      </w:r>
      <w:r w:rsidRPr="00815395">
        <w:t>Over the past one week (7 days), what was the total number of meals that were shared with people who are not members of your household?</w:t>
      </w:r>
      <w:r>
        <w:t>”</w:t>
      </w:r>
    </w:p>
    <w:p w14:paraId="20624ADF" w14:textId="056ACD3E" w:rsidR="00E44E32" w:rsidRPr="00815395" w:rsidRDefault="00E44E32" w:rsidP="00BA4227">
      <w:pPr>
        <w:pStyle w:val="BodyText0"/>
      </w:pPr>
      <w:r w:rsidRPr="00815395">
        <w:t>Read the question and record the number of meals</w:t>
      </w:r>
      <w:r w:rsidR="00D24079">
        <w:t xml:space="preserve"> as two digits, using </w:t>
      </w:r>
      <w:r w:rsidR="006D57F0">
        <w:t>‘</w:t>
      </w:r>
      <w:r w:rsidR="00D24079">
        <w:t>0</w:t>
      </w:r>
      <w:r w:rsidR="006D57F0">
        <w:t>’</w:t>
      </w:r>
      <w:r w:rsidR="00D24079">
        <w:t xml:space="preserve"> before a value of 1 through 9</w:t>
      </w:r>
      <w:r w:rsidRPr="00815395">
        <w:t>.</w:t>
      </w:r>
      <w:r w:rsidR="00A07DE1" w:rsidRPr="00A07DE1">
        <w:t xml:space="preserve"> </w:t>
      </w:r>
      <w:r w:rsidR="00A07DE1">
        <w:t>If the respondent is unsure, even after probing, record ‘98’ (DON’T KNOW).</w:t>
      </w:r>
    </w:p>
    <w:p w14:paraId="5B37BEFE" w14:textId="55A4DA4D" w:rsidR="00A07DE1" w:rsidRDefault="00E44E32" w:rsidP="00FA2A69">
      <w:pPr>
        <w:pStyle w:val="Heading4"/>
      </w:pPr>
      <w:r w:rsidRPr="00815395">
        <w:t xml:space="preserve">Item </w:t>
      </w:r>
      <w:r w:rsidR="00A07DE1">
        <w:t>8.1</w:t>
      </w:r>
      <w:r w:rsidR="00FA2A69">
        <w:t>12,</w:t>
      </w:r>
      <w:r w:rsidRPr="00815395">
        <w:t xml:space="preserve"> </w:t>
      </w:r>
      <w:r w:rsidR="00A07DE1">
        <w:t>“</w:t>
      </w:r>
      <w:r w:rsidR="00A07DE1" w:rsidRPr="00A07DE1">
        <w:t>Does your household own a pet such as a dog or a cat?</w:t>
      </w:r>
      <w:r w:rsidR="00A07DE1">
        <w:t>”</w:t>
      </w:r>
    </w:p>
    <w:p w14:paraId="14491361" w14:textId="54906C1B" w:rsidR="00A07DE1" w:rsidRDefault="00A07DE1" w:rsidP="00BA4227">
      <w:pPr>
        <w:pStyle w:val="BodyText0"/>
      </w:pPr>
      <w:r>
        <w:t>Read the question and record the response</w:t>
      </w:r>
      <w:r w:rsidR="00E337A5">
        <w:t xml:space="preserve">. If </w:t>
      </w:r>
      <w:r w:rsidR="006D57F0">
        <w:t xml:space="preserve">the response is </w:t>
      </w:r>
      <w:r w:rsidR="00E337A5">
        <w:t>‘NO</w:t>
      </w:r>
      <w:r>
        <w:t>,</w:t>
      </w:r>
      <w:r w:rsidR="00E337A5">
        <w:t>’</w:t>
      </w:r>
      <w:r w:rsidR="00FA2A69">
        <w:t xml:space="preserve"> skip to Sub-Module </w:t>
      </w:r>
      <w:r>
        <w:t>8.2.</w:t>
      </w:r>
    </w:p>
    <w:p w14:paraId="0BD866D5" w14:textId="50CD9D12" w:rsidR="00E44E32" w:rsidRDefault="00FA2A69" w:rsidP="00FA2A69">
      <w:pPr>
        <w:pStyle w:val="Heading4"/>
      </w:pPr>
      <w:r>
        <w:t>Item 8.122A,</w:t>
      </w:r>
      <w:r w:rsidR="00A07DE1">
        <w:t xml:space="preserve"> </w:t>
      </w:r>
      <w:r w:rsidR="00E44E32">
        <w:t>“</w:t>
      </w:r>
      <w:r w:rsidR="00E44E32" w:rsidRPr="00815395">
        <w:t>Over the past one week (7 days), did your household purchase pet food for family pets like a cat or a dog?</w:t>
      </w:r>
      <w:r w:rsidR="00E44E32">
        <w:t>”</w:t>
      </w:r>
    </w:p>
    <w:p w14:paraId="07EDBD31" w14:textId="5DFCB42A" w:rsidR="00E44E32" w:rsidRPr="00815395" w:rsidRDefault="00E44E32" w:rsidP="00BA4227">
      <w:pPr>
        <w:pStyle w:val="BodyText0"/>
      </w:pPr>
      <w:r w:rsidRPr="00815395">
        <w:t>Read the question and record the response.</w:t>
      </w:r>
      <w:r w:rsidR="00143A16">
        <w:t xml:space="preserve"> </w:t>
      </w:r>
      <w:r w:rsidRPr="00815395">
        <w:t xml:space="preserve">If </w:t>
      </w:r>
      <w:r w:rsidR="006D57F0">
        <w:t xml:space="preserve">the response is </w:t>
      </w:r>
      <w:r>
        <w:t>‘</w:t>
      </w:r>
      <w:r w:rsidRPr="00815395">
        <w:t>NO</w:t>
      </w:r>
      <w:r>
        <w:t>,’</w:t>
      </w:r>
      <w:r w:rsidRPr="00815395">
        <w:t xml:space="preserve"> </w:t>
      </w:r>
      <w:r>
        <w:t>skip</w:t>
      </w:r>
      <w:r w:rsidRPr="00815395">
        <w:t xml:space="preserve"> to</w:t>
      </w:r>
      <w:r w:rsidR="00E337A5">
        <w:t xml:space="preserve"> </w:t>
      </w:r>
      <w:r w:rsidR="009B3EA7">
        <w:t>i</w:t>
      </w:r>
      <w:r w:rsidR="00E337A5">
        <w:t xml:space="preserve">tem </w:t>
      </w:r>
      <w:r w:rsidR="00A07DE1">
        <w:t>8.114</w:t>
      </w:r>
      <w:r w:rsidRPr="00815395">
        <w:t>.</w:t>
      </w:r>
    </w:p>
    <w:p w14:paraId="2E6A1FFD" w14:textId="1ED44812" w:rsidR="00E44E32" w:rsidRDefault="00E44E32" w:rsidP="00FA2A69">
      <w:pPr>
        <w:pStyle w:val="Heading4"/>
      </w:pPr>
      <w:r w:rsidRPr="00815395">
        <w:t xml:space="preserve">Item </w:t>
      </w:r>
      <w:r w:rsidR="00A07DE1">
        <w:t>8.1</w:t>
      </w:r>
      <w:r w:rsidR="00FA2A69">
        <w:t>13,</w:t>
      </w:r>
      <w:r w:rsidRPr="00815395">
        <w:t xml:space="preserve"> </w:t>
      </w:r>
      <w:r>
        <w:t>“</w:t>
      </w:r>
      <w:r w:rsidRPr="00815395">
        <w:t>How much did you spend on pet food last week?</w:t>
      </w:r>
      <w:r>
        <w:t>”</w:t>
      </w:r>
    </w:p>
    <w:p w14:paraId="027BCE68" w14:textId="61E640FD" w:rsidR="006D57F0" w:rsidRPr="00F909BE" w:rsidRDefault="00E44E32" w:rsidP="00BA4227">
      <w:pPr>
        <w:pStyle w:val="BodyText0"/>
        <w:rPr>
          <w:szCs w:val="22"/>
        </w:rPr>
      </w:pPr>
      <w:r w:rsidRPr="00F909BE">
        <w:rPr>
          <w:szCs w:val="22"/>
        </w:rPr>
        <w:t>Read the question and record the response in local currency.</w:t>
      </w:r>
      <w:r w:rsidR="00A07DE1" w:rsidRPr="00F909BE">
        <w:rPr>
          <w:szCs w:val="22"/>
        </w:rPr>
        <w:t xml:space="preserve"> If the respondent is unsure, even after probing, record ‘99998’ (DON’T KNOW).</w:t>
      </w:r>
      <w:r w:rsidR="006D57F0" w:rsidRPr="00F909BE">
        <w:rPr>
          <w:szCs w:val="22"/>
        </w:rPr>
        <w:t xml:space="preserve"> If the respondent has difficult time estimating a value for the food, remind them that the value can be inexact and that an estimated value is </w:t>
      </w:r>
      <w:proofErr w:type="gramStart"/>
      <w:r w:rsidR="006D57F0" w:rsidRPr="00F909BE">
        <w:rPr>
          <w:szCs w:val="22"/>
        </w:rPr>
        <w:t>sufficient</w:t>
      </w:r>
      <w:proofErr w:type="gramEnd"/>
      <w:r w:rsidR="006D57F0" w:rsidRPr="00F909BE">
        <w:rPr>
          <w:szCs w:val="22"/>
        </w:rPr>
        <w:t>.</w:t>
      </w:r>
    </w:p>
    <w:p w14:paraId="7E44C95A" w14:textId="5F1C7B6F" w:rsidR="00E44E32" w:rsidRDefault="00E44E32" w:rsidP="00FA2A69">
      <w:pPr>
        <w:pStyle w:val="Heading4"/>
      </w:pPr>
      <w:r w:rsidRPr="00A4277B">
        <w:t xml:space="preserve">Item </w:t>
      </w:r>
      <w:r w:rsidR="00A07DE1">
        <w:t>8.1</w:t>
      </w:r>
      <w:r w:rsidR="00FA2A69">
        <w:t>14,</w:t>
      </w:r>
      <w:r>
        <w:t xml:space="preserve"> “Over the past one week (7 days), were there any other expenditures on pets?”</w:t>
      </w:r>
    </w:p>
    <w:p w14:paraId="2FED7B4E" w14:textId="73941D04" w:rsidR="00E44E32" w:rsidRDefault="00E44E32" w:rsidP="00BA4227">
      <w:pPr>
        <w:pStyle w:val="BodyText0"/>
      </w:pPr>
      <w:r>
        <w:t>Read the question and record the response.</w:t>
      </w:r>
      <w:r w:rsidR="00143A16">
        <w:t xml:space="preserve"> </w:t>
      </w:r>
      <w:r>
        <w:t>If</w:t>
      </w:r>
      <w:r w:rsidR="006B34AE">
        <w:t xml:space="preserve"> the response is</w:t>
      </w:r>
      <w:r>
        <w:t xml:space="preserve"> ‘NO’</w:t>
      </w:r>
      <w:r w:rsidR="00A07DE1">
        <w:t xml:space="preserve"> or ‘DON’T KNOW,’</w:t>
      </w:r>
      <w:r>
        <w:t xml:space="preserve"> skip to </w:t>
      </w:r>
      <w:r w:rsidR="00A07DE1">
        <w:t>Sub-</w:t>
      </w:r>
      <w:r>
        <w:t xml:space="preserve">Module </w:t>
      </w:r>
      <w:r w:rsidR="00A07DE1">
        <w:t>8.</w:t>
      </w:r>
      <w:r>
        <w:t>2.</w:t>
      </w:r>
    </w:p>
    <w:p w14:paraId="509ED1F4" w14:textId="6B0EDE97" w:rsidR="00E44E32" w:rsidRDefault="00E44E32" w:rsidP="00B74FDD">
      <w:pPr>
        <w:pStyle w:val="Heading4"/>
      </w:pPr>
      <w:r w:rsidRPr="00A4277B">
        <w:t xml:space="preserve">Item </w:t>
      </w:r>
      <w:r w:rsidR="00A07DE1">
        <w:t>8.1</w:t>
      </w:r>
      <w:r w:rsidR="00B74FDD">
        <w:t>15,</w:t>
      </w:r>
      <w:r>
        <w:t xml:space="preserve"> “How much did you spend on other purchases for pets </w:t>
      </w:r>
      <w:r w:rsidR="00A07DE1">
        <w:t>over the past one</w:t>
      </w:r>
      <w:r>
        <w:t xml:space="preserve"> week?”</w:t>
      </w:r>
      <w:r w:rsidR="00143A16">
        <w:t xml:space="preserve"> </w:t>
      </w:r>
    </w:p>
    <w:p w14:paraId="339EF9D1" w14:textId="37850A05" w:rsidR="00875853" w:rsidRDefault="00E44E32" w:rsidP="00BA4227">
      <w:pPr>
        <w:pStyle w:val="BodyText0"/>
      </w:pPr>
      <w:r>
        <w:t>Read the question and record the response in local currency.</w:t>
      </w:r>
      <w:r w:rsidR="00A07DE1">
        <w:t xml:space="preserve"> If the respondent is unsure, even after probing, record ‘99998’ (DON’T KNOW).</w:t>
      </w:r>
      <w:r w:rsidR="00875853">
        <w:t xml:space="preserve"> </w:t>
      </w:r>
      <w:r w:rsidR="006B34AE" w:rsidRPr="008D06D3">
        <w:t xml:space="preserve">If </w:t>
      </w:r>
      <w:r w:rsidR="006B34AE">
        <w:t xml:space="preserve">the </w:t>
      </w:r>
      <w:r w:rsidR="006B34AE" w:rsidRPr="008D06D3">
        <w:t>respondent</w:t>
      </w:r>
      <w:r w:rsidR="006B34AE">
        <w:t xml:space="preserve"> has</w:t>
      </w:r>
      <w:r w:rsidR="006B34AE" w:rsidRPr="008D06D3">
        <w:t xml:space="preserve"> </w:t>
      </w:r>
      <w:r w:rsidR="006B34AE">
        <w:t xml:space="preserve">difficult time </w:t>
      </w:r>
      <w:r w:rsidR="006B34AE" w:rsidRPr="008D06D3">
        <w:t xml:space="preserve">estimating a </w:t>
      </w:r>
      <w:r w:rsidR="006B34AE">
        <w:t>value</w:t>
      </w:r>
      <w:r w:rsidR="006B34AE" w:rsidRPr="008D06D3">
        <w:t xml:space="preserve"> for the food, remind them that the </w:t>
      </w:r>
      <w:r w:rsidR="006B34AE">
        <w:t>value</w:t>
      </w:r>
      <w:r w:rsidR="006B34AE" w:rsidRPr="008D06D3">
        <w:t xml:space="preserve"> can be inexact and that an estimated </w:t>
      </w:r>
      <w:r w:rsidR="006B34AE">
        <w:t>value</w:t>
      </w:r>
      <w:r w:rsidR="006B34AE" w:rsidRPr="008D06D3">
        <w:t xml:space="preserve"> </w:t>
      </w:r>
      <w:r w:rsidR="006B34AE" w:rsidRPr="008A580E">
        <w:t xml:space="preserve">is </w:t>
      </w:r>
      <w:proofErr w:type="gramStart"/>
      <w:r w:rsidR="006B34AE" w:rsidRPr="008A580E">
        <w:t>sufficient</w:t>
      </w:r>
      <w:proofErr w:type="gramEnd"/>
      <w:r w:rsidR="006B34AE" w:rsidRPr="008A580E">
        <w:t>.</w:t>
      </w:r>
    </w:p>
    <w:p w14:paraId="7B6FF689" w14:textId="0AFE3B2C" w:rsidR="00E44E32" w:rsidRDefault="004E6D72" w:rsidP="00C74D97">
      <w:pPr>
        <w:pStyle w:val="Heading4"/>
      </w:pPr>
      <w:bookmarkStart w:id="108" w:name="_Toc384373019"/>
      <w:bookmarkStart w:id="109" w:name="_Toc324332518"/>
      <w:r>
        <w:lastRenderedPageBreak/>
        <w:t>Sub-</w:t>
      </w:r>
      <w:r w:rsidR="00E44E32" w:rsidRPr="00072CFF">
        <w:t xml:space="preserve">Module </w:t>
      </w:r>
      <w:r>
        <w:t>8.</w:t>
      </w:r>
      <w:r w:rsidR="00E44E32" w:rsidRPr="00072CFF">
        <w:t>2. N</w:t>
      </w:r>
      <w:r w:rsidR="00C74D97">
        <w:t xml:space="preserve">on-Food Expenditures over Past 7 Days </w:t>
      </w:r>
      <w:bookmarkEnd w:id="108"/>
      <w:bookmarkEnd w:id="109"/>
    </w:p>
    <w:p w14:paraId="78B2308D" w14:textId="367307DC" w:rsidR="00340079" w:rsidRDefault="00BA4227" w:rsidP="00BA4227">
      <w:pPr>
        <w:pStyle w:val="BodyText0"/>
      </w:pPr>
      <w:r>
        <w:rPr>
          <w:b/>
        </w:rPr>
        <w:t>Purpose:</w:t>
      </w:r>
      <w:r w:rsidR="006135AE">
        <w:rPr>
          <w:b/>
        </w:rPr>
        <w:t xml:space="preserve"> </w:t>
      </w:r>
      <w:r w:rsidR="00340079" w:rsidRPr="00815395">
        <w:t>to collect information about</w:t>
      </w:r>
      <w:r w:rsidR="00340079">
        <w:t xml:space="preserve"> non-food items that the household members bought in the past seven days</w:t>
      </w:r>
      <w:r w:rsidR="00340079" w:rsidRPr="00815395">
        <w:t>.</w:t>
      </w:r>
      <w:r w:rsidR="00340079">
        <w:t xml:space="preserve"> </w:t>
      </w:r>
    </w:p>
    <w:p w14:paraId="615AAFC4" w14:textId="765E8468" w:rsidR="00F84467" w:rsidRPr="00F84467" w:rsidRDefault="00F84467" w:rsidP="00F84467">
      <w:pPr>
        <w:pStyle w:val="BodyText0"/>
        <w:rPr>
          <w:b/>
          <w:i/>
        </w:rPr>
      </w:pPr>
      <w:r>
        <w:rPr>
          <w:b/>
          <w:i/>
        </w:rPr>
        <w:t>Instructions for administering the sub-module with item-by-item g</w:t>
      </w:r>
      <w:r w:rsidR="00AF5D22" w:rsidRPr="00F84467">
        <w:rPr>
          <w:b/>
          <w:i/>
        </w:rPr>
        <w:t>uidance</w:t>
      </w:r>
      <w:r w:rsidR="006135AE" w:rsidRPr="00F84467">
        <w:rPr>
          <w:b/>
          <w:i/>
        </w:rPr>
        <w:t xml:space="preserve"> </w:t>
      </w:r>
    </w:p>
    <w:p w14:paraId="1151CD06" w14:textId="6F15EBA9" w:rsidR="00E44E32" w:rsidRPr="00815395" w:rsidRDefault="00E44E32" w:rsidP="00F84467">
      <w:pPr>
        <w:pStyle w:val="BodyText0"/>
        <w:rPr>
          <w:rFonts w:cs="Arial Narrow"/>
        </w:rPr>
      </w:pPr>
      <w:r w:rsidRPr="00815395">
        <w:t xml:space="preserve">Read the introductory statement for </w:t>
      </w:r>
      <w:r w:rsidR="00632F98">
        <w:t>Sub-</w:t>
      </w:r>
      <w:r w:rsidRPr="00815395">
        <w:t xml:space="preserve">Module </w:t>
      </w:r>
      <w:r w:rsidR="00632F98">
        <w:t>8.</w:t>
      </w:r>
      <w:r w:rsidRPr="00815395">
        <w:t>2 to the respondent before asking questions</w:t>
      </w:r>
      <w:r>
        <w:t>:</w:t>
      </w:r>
      <w:r w:rsidRPr="00815395">
        <w:t xml:space="preserve"> “Now I would like to ask you about items that you or members of your household may have bought in the past week.”</w:t>
      </w:r>
    </w:p>
    <w:p w14:paraId="5833018A" w14:textId="047CB588" w:rsidR="007C6366" w:rsidRDefault="00F84467" w:rsidP="00F84467">
      <w:pPr>
        <w:pStyle w:val="Heading4"/>
      </w:pPr>
      <w:r>
        <w:t>Item 8.200A,</w:t>
      </w:r>
      <w:r w:rsidR="007C6366">
        <w:t xml:space="preserve"> </w:t>
      </w:r>
      <w:r>
        <w:t>Cluster and household number</w:t>
      </w:r>
    </w:p>
    <w:p w14:paraId="16E279C1" w14:textId="558F7C59" w:rsidR="007C6366" w:rsidRDefault="007C6366" w:rsidP="00BA4227">
      <w:pPr>
        <w:pStyle w:val="BodyText0"/>
      </w:pPr>
      <w:r>
        <w:t>If using a paper questionnaire, record the cluster number and household number. You can find this information on the questionnaire cover sheet. If using a tablet, you will not see this question; the information will automatically be recorded for you.</w:t>
      </w:r>
    </w:p>
    <w:p w14:paraId="18FC76CA" w14:textId="7AB3C58E" w:rsidR="007C6366" w:rsidRDefault="00F84467" w:rsidP="00F84467">
      <w:pPr>
        <w:pStyle w:val="Heading4"/>
      </w:pPr>
      <w:r>
        <w:t>Item 8.200B,</w:t>
      </w:r>
      <w:r w:rsidR="007C6366">
        <w:t xml:space="preserve"> </w:t>
      </w:r>
      <w:r>
        <w:t>Line number of the respondent</w:t>
      </w:r>
    </w:p>
    <w:p w14:paraId="35ABA051" w14:textId="3CC35C9E" w:rsidR="007C6366" w:rsidRDefault="007C6366" w:rsidP="00BA4227">
      <w:pPr>
        <w:pStyle w:val="BodyText0"/>
      </w:pPr>
      <w:r>
        <w:t xml:space="preserve">If using a paper questionnaire, record the line number of the respondent. You can find this information in Module 1, </w:t>
      </w:r>
      <w:r>
        <w:rPr>
          <w:i/>
        </w:rPr>
        <w:t>Household Roster and Demographics</w:t>
      </w:r>
      <w:r>
        <w:t>. If using a tablet, you will not see this question; the information will automatically be recorded for you.</w:t>
      </w:r>
    </w:p>
    <w:p w14:paraId="661FF487" w14:textId="17919134" w:rsidR="00E44E32" w:rsidRPr="00815395" w:rsidRDefault="00E44E32" w:rsidP="00F84467">
      <w:pPr>
        <w:pStyle w:val="Heading4"/>
        <w:rPr>
          <w:rFonts w:cstheme="minorBidi"/>
        </w:rPr>
      </w:pPr>
      <w:r w:rsidRPr="00815395">
        <w:t xml:space="preserve">Item </w:t>
      </w:r>
      <w:r w:rsidR="00632F98">
        <w:t>8.2</w:t>
      </w:r>
      <w:r w:rsidR="00F84467">
        <w:t>01,</w:t>
      </w:r>
      <w:r w:rsidRPr="00815395">
        <w:t xml:space="preserve"> ITEM to be used with ITEM CODE</w:t>
      </w:r>
    </w:p>
    <w:p w14:paraId="765FC42D" w14:textId="6CCBB7E5" w:rsidR="00E86C77" w:rsidRDefault="00E86C77" w:rsidP="00F84467">
      <w:pPr>
        <w:pStyle w:val="BodyText0"/>
      </w:pPr>
      <w:r>
        <w:t>Item 8.2</w:t>
      </w:r>
      <w:r w:rsidRPr="00815395">
        <w:t>01 lists items</w:t>
      </w:r>
      <w:r>
        <w:t>, or non-food expenditures, that you will ask about</w:t>
      </w:r>
      <w:r w:rsidRPr="00815395">
        <w:t xml:space="preserve"> in a column.</w:t>
      </w:r>
      <w:r>
        <w:t xml:space="preserve"> Each non-food expenditure is assigned an item code. These item codes, 8187 through </w:t>
      </w:r>
      <w:r>
        <w:rPr>
          <w:highlight w:val="yellow"/>
        </w:rPr>
        <w:t xml:space="preserve">8206, </w:t>
      </w:r>
      <w:r w:rsidRPr="00815395">
        <w:t xml:space="preserve">are listed </w:t>
      </w:r>
      <w:r>
        <w:t xml:space="preserve">in the </w:t>
      </w:r>
      <w:r w:rsidRPr="00815395">
        <w:t>ITEM CODE</w:t>
      </w:r>
      <w:r>
        <w:t xml:space="preserve"> column to the left of item 8.201.</w:t>
      </w:r>
    </w:p>
    <w:p w14:paraId="40B1999B" w14:textId="26614246" w:rsidR="00E86C77" w:rsidRDefault="00E86C77" w:rsidP="00F84467">
      <w:pPr>
        <w:pStyle w:val="BodyText0"/>
      </w:pPr>
      <w:r w:rsidRPr="00FF2267">
        <w:rPr>
          <w:b/>
        </w:rPr>
        <w:t>Items 8.</w:t>
      </w:r>
      <w:r>
        <w:rPr>
          <w:b/>
        </w:rPr>
        <w:t>2</w:t>
      </w:r>
      <w:r w:rsidRPr="00FF2267">
        <w:rPr>
          <w:b/>
        </w:rPr>
        <w:t>0</w:t>
      </w:r>
      <w:r>
        <w:rPr>
          <w:b/>
        </w:rPr>
        <w:t>2</w:t>
      </w:r>
      <w:r w:rsidRPr="00FF2267">
        <w:rPr>
          <w:b/>
        </w:rPr>
        <w:t>–</w:t>
      </w:r>
      <w:r>
        <w:rPr>
          <w:b/>
        </w:rPr>
        <w:t xml:space="preserve">8.203. </w:t>
      </w:r>
      <w:r>
        <w:t>Beginning with the first expenditure listed in item 8.201, ask the respondent items 8.202 and 8.203 for each expenditure, one expenditure at a time.</w:t>
      </w:r>
    </w:p>
    <w:p w14:paraId="3BE572E6" w14:textId="23F4AE32" w:rsidR="00E44E32" w:rsidRPr="00815395" w:rsidRDefault="00E44E32" w:rsidP="00F84467">
      <w:pPr>
        <w:pStyle w:val="Heading4"/>
      </w:pPr>
      <w:r w:rsidRPr="00815395">
        <w:t xml:space="preserve">Item </w:t>
      </w:r>
      <w:r w:rsidR="00632F98">
        <w:t>8.2</w:t>
      </w:r>
      <w:r w:rsidR="00F84467">
        <w:t>02,</w:t>
      </w:r>
      <w:r w:rsidRPr="00815395">
        <w:t xml:space="preserve"> </w:t>
      </w:r>
      <w:r>
        <w:t>“</w:t>
      </w:r>
      <w:r w:rsidRPr="00815395">
        <w:t xml:space="preserve">Over the past one week (7 days), did your household </w:t>
      </w:r>
      <w:r>
        <w:t>purchase or pay for</w:t>
      </w:r>
      <w:r w:rsidRPr="00815395">
        <w:t xml:space="preserve"> any [ITEM]?</w:t>
      </w:r>
      <w:r>
        <w:t>”</w:t>
      </w:r>
    </w:p>
    <w:p w14:paraId="61383CEA" w14:textId="1F3FB12F" w:rsidR="00E86C77" w:rsidRDefault="00E86C77" w:rsidP="00BA4227">
      <w:pPr>
        <w:pStyle w:val="BodyText0"/>
      </w:pPr>
      <w:r>
        <w:t xml:space="preserve">Ask the question using the </w:t>
      </w:r>
      <w:r w:rsidR="001E3CCC">
        <w:t xml:space="preserve">name of the </w:t>
      </w:r>
      <w:r>
        <w:t>expenditure, and on the same line as the expenditure, record the response. If the response is ‘NO’ or ‘DON’T KNOW’, skip to the next expenditure.</w:t>
      </w:r>
    </w:p>
    <w:p w14:paraId="0FE36B5B" w14:textId="7D508DB3" w:rsidR="00E44E32" w:rsidRPr="00815395" w:rsidRDefault="00E44E32" w:rsidP="00F84467">
      <w:pPr>
        <w:pStyle w:val="Heading4"/>
      </w:pPr>
      <w:r w:rsidRPr="00815395">
        <w:t xml:space="preserve">Item </w:t>
      </w:r>
      <w:r w:rsidR="00632F98">
        <w:t>8.2</w:t>
      </w:r>
      <w:r w:rsidRPr="00815395">
        <w:t>03</w:t>
      </w:r>
      <w:r w:rsidR="00F84467">
        <w:t>,</w:t>
      </w:r>
      <w:r w:rsidRPr="00BA2DEF">
        <w:t xml:space="preserve"> </w:t>
      </w:r>
      <w:r w:rsidR="00F84467">
        <w:t>LOCAL $.</w:t>
      </w:r>
      <w:r w:rsidR="00632F98">
        <w:t xml:space="preserve"> </w:t>
      </w:r>
      <w:r>
        <w:t>“</w:t>
      </w:r>
      <w:r w:rsidRPr="00815395">
        <w:t>How much did you pay in total?</w:t>
      </w:r>
      <w:r>
        <w:t>”</w:t>
      </w:r>
    </w:p>
    <w:p w14:paraId="2B4F5317" w14:textId="7560A1FA" w:rsidR="00E86C77" w:rsidRPr="00815395" w:rsidRDefault="00E86C77" w:rsidP="00BA4227">
      <w:pPr>
        <w:pStyle w:val="BodyText0"/>
      </w:pPr>
      <w:r>
        <w:t>Ask</w:t>
      </w:r>
      <w:r w:rsidRPr="00815395">
        <w:t xml:space="preserve"> the question and record </w:t>
      </w:r>
      <w:r>
        <w:t xml:space="preserve">the cost </w:t>
      </w:r>
      <w:r w:rsidRPr="00815395">
        <w:t xml:space="preserve">in </w:t>
      </w:r>
      <w:r>
        <w:t xml:space="preserve">local currency </w:t>
      </w:r>
      <w:r w:rsidRPr="00815395">
        <w:t xml:space="preserve">on the same line as the </w:t>
      </w:r>
      <w:r>
        <w:t>expenditure</w:t>
      </w:r>
      <w:r w:rsidRPr="00815395">
        <w:t>.</w:t>
      </w:r>
      <w:r w:rsidRPr="00F20E54">
        <w:t xml:space="preserve"> </w:t>
      </w:r>
      <w:r w:rsidRPr="00901F26">
        <w:t xml:space="preserve">If </w:t>
      </w:r>
      <w:r>
        <w:t xml:space="preserve">a </w:t>
      </w:r>
      <w:r w:rsidRPr="00901F26">
        <w:t xml:space="preserve">respondent </w:t>
      </w:r>
      <w:r>
        <w:t>has</w:t>
      </w:r>
      <w:r w:rsidRPr="00901F26">
        <w:t xml:space="preserve"> difficulty remembering the </w:t>
      </w:r>
      <w:r>
        <w:t xml:space="preserve">cost </w:t>
      </w:r>
      <w:r w:rsidRPr="00901F26">
        <w:t xml:space="preserve">or estimating the </w:t>
      </w:r>
      <w:r>
        <w:t>cost of an item</w:t>
      </w:r>
      <w:r w:rsidRPr="00901F26">
        <w:t>,</w:t>
      </w:r>
      <w:r>
        <w:t xml:space="preserve"> you may</w:t>
      </w:r>
      <w:r w:rsidRPr="00901F26">
        <w:t xml:space="preserve"> remind </w:t>
      </w:r>
      <w:r>
        <w:t>him or her</w:t>
      </w:r>
      <w:r w:rsidRPr="00901F26">
        <w:t xml:space="preserve"> </w:t>
      </w:r>
      <w:r w:rsidRPr="008D06D3">
        <w:t xml:space="preserve">that an estimated </w:t>
      </w:r>
      <w:r>
        <w:t>value</w:t>
      </w:r>
      <w:r w:rsidRPr="008D06D3">
        <w:t xml:space="preserve"> </w:t>
      </w:r>
      <w:r w:rsidRPr="008A580E">
        <w:t xml:space="preserve">is </w:t>
      </w:r>
      <w:proofErr w:type="gramStart"/>
      <w:r w:rsidRPr="008A580E">
        <w:t>sufficient</w:t>
      </w:r>
      <w:proofErr w:type="gramEnd"/>
      <w:r w:rsidRPr="008A580E">
        <w:t>.</w:t>
      </w:r>
    </w:p>
    <w:p w14:paraId="0255AEE0" w14:textId="56EF3D2E" w:rsidR="00E44E32" w:rsidRDefault="005100C8" w:rsidP="00ED35FF">
      <w:pPr>
        <w:pStyle w:val="Heading4"/>
      </w:pPr>
      <w:r>
        <w:t>Sub-</w:t>
      </w:r>
      <w:r w:rsidR="00E44E32" w:rsidRPr="00072CFF">
        <w:t xml:space="preserve">Module </w:t>
      </w:r>
      <w:r>
        <w:t>8.</w:t>
      </w:r>
      <w:r w:rsidR="00E44E32" w:rsidRPr="00072CFF">
        <w:t>3. N</w:t>
      </w:r>
      <w:r w:rsidR="00ED35FF">
        <w:t>on-Food Expenditures over Past One Month</w:t>
      </w:r>
    </w:p>
    <w:p w14:paraId="38D049F6" w14:textId="2C987ECA" w:rsidR="005100C8" w:rsidRDefault="00BA4227" w:rsidP="00BA4227">
      <w:pPr>
        <w:pStyle w:val="BodyText0"/>
      </w:pPr>
      <w:r>
        <w:rPr>
          <w:b/>
        </w:rPr>
        <w:t>Purpose:</w:t>
      </w:r>
      <w:r w:rsidR="006135AE">
        <w:rPr>
          <w:b/>
        </w:rPr>
        <w:t xml:space="preserve"> </w:t>
      </w:r>
      <w:r w:rsidR="005100C8" w:rsidRPr="00815395">
        <w:t>to collect information about</w:t>
      </w:r>
      <w:r w:rsidR="005100C8">
        <w:t xml:space="preserve"> non-food items that the household members bought over the past month</w:t>
      </w:r>
      <w:r w:rsidR="005100C8" w:rsidRPr="00815395">
        <w:t>.</w:t>
      </w:r>
      <w:r w:rsidR="005100C8">
        <w:t xml:space="preserve"> </w:t>
      </w:r>
    </w:p>
    <w:p w14:paraId="1FA6670D" w14:textId="33181DFD" w:rsidR="00AF5D22" w:rsidRPr="00F84467" w:rsidRDefault="00F84467" w:rsidP="00F84467">
      <w:pPr>
        <w:pStyle w:val="BodyText0"/>
        <w:rPr>
          <w:b/>
          <w:i/>
        </w:rPr>
      </w:pPr>
      <w:r>
        <w:rPr>
          <w:b/>
          <w:i/>
        </w:rPr>
        <w:t>Instructions for a</w:t>
      </w:r>
      <w:r w:rsidR="00AF5D22" w:rsidRPr="00F84467">
        <w:rPr>
          <w:b/>
          <w:i/>
        </w:rPr>
        <w:t xml:space="preserve">dministering the </w:t>
      </w:r>
      <w:r>
        <w:rPr>
          <w:b/>
          <w:i/>
        </w:rPr>
        <w:t>s</w:t>
      </w:r>
      <w:r w:rsidR="00AF5D22" w:rsidRPr="00F84467">
        <w:rPr>
          <w:b/>
          <w:i/>
        </w:rPr>
        <w:t>ub-</w:t>
      </w:r>
      <w:r>
        <w:rPr>
          <w:b/>
          <w:i/>
        </w:rPr>
        <w:t>module with item-by-item g</w:t>
      </w:r>
      <w:r w:rsidR="00AF5D22" w:rsidRPr="00F84467">
        <w:rPr>
          <w:b/>
          <w:i/>
        </w:rPr>
        <w:t>uidance</w:t>
      </w:r>
    </w:p>
    <w:p w14:paraId="4919667B" w14:textId="7884ACA4" w:rsidR="00086453" w:rsidRDefault="00F84467" w:rsidP="00F84467">
      <w:pPr>
        <w:pStyle w:val="Heading4"/>
      </w:pPr>
      <w:r>
        <w:lastRenderedPageBreak/>
        <w:t>Item 8.300A,</w:t>
      </w:r>
      <w:r w:rsidR="00086453">
        <w:t xml:space="preserve"> </w:t>
      </w:r>
      <w:r>
        <w:t>Cluster and household number</w:t>
      </w:r>
    </w:p>
    <w:p w14:paraId="5A7E3810" w14:textId="32D28B26" w:rsidR="00086453" w:rsidRDefault="00086453" w:rsidP="00BA4227">
      <w:pPr>
        <w:pStyle w:val="BodyText0"/>
      </w:pPr>
      <w:r>
        <w:t>If using a paper questionnaire, record the cluster number and household number. You can find this information on the questionnaire cover sheet. If using a tablet, you will not see this question; the information will automatically be recorded for you.</w:t>
      </w:r>
    </w:p>
    <w:p w14:paraId="3BFF3F5A" w14:textId="2CCFBF9C" w:rsidR="00086453" w:rsidRDefault="00F84467" w:rsidP="00F84467">
      <w:pPr>
        <w:pStyle w:val="Heading4"/>
      </w:pPr>
      <w:r>
        <w:t>Item 8.300B,</w:t>
      </w:r>
      <w:r w:rsidR="00086453">
        <w:t xml:space="preserve"> </w:t>
      </w:r>
      <w:r>
        <w:t>L</w:t>
      </w:r>
      <w:r w:rsidRPr="00F84467">
        <w:t>ine number of the respondent</w:t>
      </w:r>
    </w:p>
    <w:p w14:paraId="69429B5F" w14:textId="03061E9E" w:rsidR="00086453" w:rsidRDefault="00086453" w:rsidP="00BA4227">
      <w:pPr>
        <w:pStyle w:val="BodyText0"/>
      </w:pPr>
      <w:r>
        <w:t xml:space="preserve">If using a paper questionnaire, record the line number of the respondent. You can find this information in Module 1, </w:t>
      </w:r>
      <w:r>
        <w:rPr>
          <w:i/>
        </w:rPr>
        <w:t>Household Roster and Demographics</w:t>
      </w:r>
      <w:r>
        <w:t>. If using a tablet, you will not see this question; the information will automatically be recorded for you.</w:t>
      </w:r>
    </w:p>
    <w:p w14:paraId="5DAE9CA6" w14:textId="77777777" w:rsidR="00086453" w:rsidRPr="00815395" w:rsidRDefault="00086453" w:rsidP="00F84467">
      <w:pPr>
        <w:pStyle w:val="BodyText0"/>
      </w:pPr>
      <w:r w:rsidRPr="00815395">
        <w:t xml:space="preserve">Read the introductory statement for </w:t>
      </w:r>
      <w:r>
        <w:t>Sub-</w:t>
      </w:r>
      <w:r w:rsidRPr="00815395">
        <w:t xml:space="preserve">Module </w:t>
      </w:r>
      <w:r>
        <w:t>8.</w:t>
      </w:r>
      <w:r w:rsidRPr="00815395">
        <w:t>3 to the respondent before asking questions</w:t>
      </w:r>
      <w:r>
        <w:t xml:space="preserve">: </w:t>
      </w:r>
      <w:r w:rsidRPr="00815395">
        <w:t>“N</w:t>
      </w:r>
      <w:r>
        <w:t>ow</w:t>
      </w:r>
      <w:r w:rsidRPr="00815395">
        <w:t xml:space="preserve"> I would like to ask you about items that you or members of your household may have bought </w:t>
      </w:r>
      <w:r>
        <w:t xml:space="preserve">in </w:t>
      </w:r>
      <w:r w:rsidRPr="00815395">
        <w:t>the past month.”</w:t>
      </w:r>
    </w:p>
    <w:p w14:paraId="5E652951" w14:textId="5604C043" w:rsidR="00E44E32" w:rsidRPr="00815395" w:rsidRDefault="00E44E32" w:rsidP="00F84467">
      <w:pPr>
        <w:pStyle w:val="Heading4"/>
      </w:pPr>
      <w:r w:rsidRPr="00815395">
        <w:t xml:space="preserve">Item </w:t>
      </w:r>
      <w:r w:rsidR="005100C8">
        <w:t>8.3</w:t>
      </w:r>
      <w:r w:rsidR="00F84467">
        <w:t>01,</w:t>
      </w:r>
      <w:r w:rsidRPr="00815395">
        <w:t xml:space="preserve"> ITEM to be used with ITEM CODE</w:t>
      </w:r>
    </w:p>
    <w:p w14:paraId="11D46F8E" w14:textId="612D70CE" w:rsidR="00513017" w:rsidRDefault="00513017" w:rsidP="00F84467">
      <w:pPr>
        <w:pStyle w:val="BodyText0"/>
      </w:pPr>
      <w:r>
        <w:t>Item 8.3</w:t>
      </w:r>
      <w:r w:rsidRPr="00815395">
        <w:t>01 lists items</w:t>
      </w:r>
      <w:r>
        <w:t>, or non-food expenditures, that you will ask about</w:t>
      </w:r>
      <w:r w:rsidRPr="00815395">
        <w:t xml:space="preserve"> in a column.</w:t>
      </w:r>
      <w:r>
        <w:t xml:space="preserve"> Each non-food expenditure is assigned an item code. These item codes, 8207 through </w:t>
      </w:r>
      <w:r>
        <w:rPr>
          <w:highlight w:val="yellow"/>
        </w:rPr>
        <w:t xml:space="preserve">8236, </w:t>
      </w:r>
      <w:r w:rsidRPr="00815395">
        <w:t xml:space="preserve">are listed </w:t>
      </w:r>
      <w:r>
        <w:t xml:space="preserve">in the </w:t>
      </w:r>
      <w:r w:rsidRPr="00815395">
        <w:t>ITEM CODE</w:t>
      </w:r>
      <w:r>
        <w:t xml:space="preserve"> column to the left of item 8.301.</w:t>
      </w:r>
    </w:p>
    <w:p w14:paraId="78E1D958" w14:textId="25F61AEA" w:rsidR="00513017" w:rsidRDefault="00513017" w:rsidP="00F84467">
      <w:pPr>
        <w:pStyle w:val="BodyText0"/>
      </w:pPr>
      <w:r w:rsidRPr="00FF2267">
        <w:rPr>
          <w:b/>
        </w:rPr>
        <w:t>Items 8.</w:t>
      </w:r>
      <w:r>
        <w:rPr>
          <w:b/>
        </w:rPr>
        <w:t>3</w:t>
      </w:r>
      <w:r w:rsidRPr="00FF2267">
        <w:rPr>
          <w:b/>
        </w:rPr>
        <w:t>0</w:t>
      </w:r>
      <w:r>
        <w:rPr>
          <w:b/>
        </w:rPr>
        <w:t>2</w:t>
      </w:r>
      <w:r w:rsidRPr="00FF2267">
        <w:rPr>
          <w:b/>
        </w:rPr>
        <w:t>–</w:t>
      </w:r>
      <w:r>
        <w:rPr>
          <w:b/>
        </w:rPr>
        <w:t xml:space="preserve">8.303. </w:t>
      </w:r>
      <w:r>
        <w:t>Beginning with the first expenditure listed in item 8.301, ask the respondent items 8.302 and 8.303 for each expenditure, one expenditure at a time.</w:t>
      </w:r>
    </w:p>
    <w:p w14:paraId="368E44CC" w14:textId="74CDC154" w:rsidR="00E44E32" w:rsidRPr="00815395" w:rsidRDefault="00E44E32" w:rsidP="00F84467">
      <w:pPr>
        <w:pStyle w:val="Heading4"/>
      </w:pPr>
      <w:r w:rsidRPr="00815395">
        <w:t xml:space="preserve">Item </w:t>
      </w:r>
      <w:r w:rsidR="005100C8">
        <w:t>8.3</w:t>
      </w:r>
      <w:r w:rsidR="00F84467">
        <w:t>02,</w:t>
      </w:r>
      <w:r w:rsidRPr="00815395">
        <w:t xml:space="preserve"> </w:t>
      </w:r>
      <w:r>
        <w:t>“</w:t>
      </w:r>
      <w:r w:rsidRPr="00815395">
        <w:t xml:space="preserve">Over the past one month, did your household </w:t>
      </w:r>
      <w:r>
        <w:t>purchase or pay for</w:t>
      </w:r>
      <w:r w:rsidRPr="00815395">
        <w:t xml:space="preserve"> any [ITEM]?</w:t>
      </w:r>
      <w:r>
        <w:t>”</w:t>
      </w:r>
    </w:p>
    <w:p w14:paraId="1AA80484" w14:textId="501356FA" w:rsidR="00513017" w:rsidRDefault="00513017" w:rsidP="00BA4227">
      <w:pPr>
        <w:pStyle w:val="BodyText0"/>
      </w:pPr>
      <w:r>
        <w:t xml:space="preserve">Ask the question using the </w:t>
      </w:r>
      <w:r w:rsidR="001E3CCC">
        <w:t xml:space="preserve">name of the </w:t>
      </w:r>
      <w:r>
        <w:t>expenditure, and on the same line as the expenditure, record the response. If the response is ‘NO’ or ‘DON’T KNOW’, skip to the next expenditure.</w:t>
      </w:r>
    </w:p>
    <w:p w14:paraId="4B61819B" w14:textId="596E6649" w:rsidR="00E44E32" w:rsidRPr="00815395" w:rsidRDefault="00E44E32" w:rsidP="00F84467">
      <w:pPr>
        <w:pStyle w:val="Heading4"/>
      </w:pPr>
      <w:r w:rsidRPr="00815395">
        <w:t xml:space="preserve">Item </w:t>
      </w:r>
      <w:r w:rsidR="005100C8">
        <w:t>8.3</w:t>
      </w:r>
      <w:r w:rsidRPr="00815395">
        <w:t>03.</w:t>
      </w:r>
      <w:r w:rsidR="005100C8">
        <w:t xml:space="preserve"> </w:t>
      </w:r>
      <w:r w:rsidR="00F84467">
        <w:t>LOCAL $,</w:t>
      </w:r>
      <w:r w:rsidRPr="00815395">
        <w:t xml:space="preserve"> </w:t>
      </w:r>
      <w:r>
        <w:t>“</w:t>
      </w:r>
      <w:r w:rsidRPr="00815395">
        <w:t>How much did you pay in total?</w:t>
      </w:r>
      <w:r>
        <w:t>”</w:t>
      </w:r>
    </w:p>
    <w:p w14:paraId="76B5FCFC" w14:textId="52382203" w:rsidR="00E44E32" w:rsidRPr="00815395" w:rsidRDefault="00513017" w:rsidP="00BA4227">
      <w:pPr>
        <w:pStyle w:val="BodyText0"/>
      </w:pPr>
      <w:r>
        <w:t>Ask</w:t>
      </w:r>
      <w:r w:rsidRPr="00815395">
        <w:t xml:space="preserve"> the question and record </w:t>
      </w:r>
      <w:r>
        <w:t xml:space="preserve">the cost </w:t>
      </w:r>
      <w:r w:rsidRPr="00815395">
        <w:t xml:space="preserve">in </w:t>
      </w:r>
      <w:r>
        <w:t xml:space="preserve">local currency </w:t>
      </w:r>
      <w:r w:rsidRPr="00815395">
        <w:t xml:space="preserve">on the same line as the </w:t>
      </w:r>
      <w:r>
        <w:t>expenditure</w:t>
      </w:r>
      <w:r w:rsidRPr="00815395">
        <w:t>.</w:t>
      </w:r>
      <w:r w:rsidRPr="00F20E54">
        <w:t xml:space="preserve"> </w:t>
      </w:r>
      <w:r w:rsidRPr="00901F26">
        <w:t xml:space="preserve">If </w:t>
      </w:r>
      <w:r>
        <w:t xml:space="preserve">a </w:t>
      </w:r>
      <w:r w:rsidRPr="00901F26">
        <w:t xml:space="preserve">respondent </w:t>
      </w:r>
      <w:r>
        <w:t>has</w:t>
      </w:r>
      <w:r w:rsidRPr="00901F26">
        <w:t xml:space="preserve"> difficulty remembering the </w:t>
      </w:r>
      <w:r>
        <w:t xml:space="preserve">cost </w:t>
      </w:r>
      <w:r w:rsidRPr="00901F26">
        <w:t xml:space="preserve">or estimating the </w:t>
      </w:r>
      <w:r>
        <w:t>cost of an item</w:t>
      </w:r>
      <w:r w:rsidRPr="00901F26">
        <w:t>,</w:t>
      </w:r>
      <w:r>
        <w:t xml:space="preserve"> you may</w:t>
      </w:r>
      <w:r w:rsidRPr="00901F26">
        <w:t xml:space="preserve"> remind </w:t>
      </w:r>
      <w:r>
        <w:t>him or her</w:t>
      </w:r>
      <w:r w:rsidRPr="00901F26">
        <w:t xml:space="preserve"> </w:t>
      </w:r>
      <w:r w:rsidRPr="008D06D3">
        <w:t xml:space="preserve">that an estimated </w:t>
      </w:r>
      <w:r>
        <w:t>value</w:t>
      </w:r>
      <w:r w:rsidRPr="008D06D3">
        <w:t xml:space="preserve"> </w:t>
      </w:r>
      <w:r w:rsidRPr="008A580E">
        <w:t xml:space="preserve">is </w:t>
      </w:r>
      <w:proofErr w:type="gramStart"/>
      <w:r w:rsidRPr="008A580E">
        <w:t>sufficient</w:t>
      </w:r>
      <w:proofErr w:type="gramEnd"/>
      <w:r w:rsidRPr="008A580E">
        <w:t>.</w:t>
      </w:r>
    </w:p>
    <w:p w14:paraId="1DFFFDB0" w14:textId="0D7F6CD3" w:rsidR="00E44E32" w:rsidRDefault="005100C8" w:rsidP="00F84467">
      <w:pPr>
        <w:pStyle w:val="Heading4"/>
        <w:widowControl/>
      </w:pPr>
      <w:r>
        <w:t>Sub-</w:t>
      </w:r>
      <w:r w:rsidR="00E44E32" w:rsidRPr="00072CFF">
        <w:t xml:space="preserve">Module </w:t>
      </w:r>
      <w:r>
        <w:t>8.</w:t>
      </w:r>
      <w:r w:rsidR="00E44E32" w:rsidRPr="00072CFF">
        <w:t>4. N</w:t>
      </w:r>
      <w:r w:rsidR="00ED35FF">
        <w:t>on-Food Expe</w:t>
      </w:r>
      <w:r w:rsidR="003439B0">
        <w:t>n</w:t>
      </w:r>
      <w:r w:rsidR="00ED35FF">
        <w:t>ditures over Past Three Months</w:t>
      </w:r>
    </w:p>
    <w:p w14:paraId="060BD252" w14:textId="7A57162B" w:rsidR="005100C8" w:rsidRDefault="00BA4227" w:rsidP="00F84467">
      <w:pPr>
        <w:pStyle w:val="BodyText0"/>
        <w:keepNext/>
      </w:pPr>
      <w:r>
        <w:rPr>
          <w:b/>
        </w:rPr>
        <w:t>Purpose:</w:t>
      </w:r>
      <w:r w:rsidR="006135AE">
        <w:rPr>
          <w:b/>
        </w:rPr>
        <w:t xml:space="preserve"> </w:t>
      </w:r>
      <w:r w:rsidR="005100C8" w:rsidRPr="00815395">
        <w:t>to collect information about</w:t>
      </w:r>
      <w:r w:rsidR="005100C8">
        <w:t xml:space="preserve"> non-food items that the household members bought over the past three months</w:t>
      </w:r>
      <w:r w:rsidR="005100C8" w:rsidRPr="00815395">
        <w:t>.</w:t>
      </w:r>
      <w:r w:rsidR="005100C8">
        <w:t xml:space="preserve"> </w:t>
      </w:r>
    </w:p>
    <w:p w14:paraId="4F01A438" w14:textId="77777777" w:rsidR="00F84467" w:rsidRPr="00F84467" w:rsidRDefault="00F84467" w:rsidP="00F84467">
      <w:pPr>
        <w:pStyle w:val="BodyText0"/>
        <w:keepNext/>
        <w:rPr>
          <w:b/>
          <w:i/>
        </w:rPr>
      </w:pPr>
      <w:r>
        <w:rPr>
          <w:b/>
          <w:i/>
        </w:rPr>
        <w:t>Instructions for a</w:t>
      </w:r>
      <w:r w:rsidRPr="00F84467">
        <w:rPr>
          <w:b/>
          <w:i/>
        </w:rPr>
        <w:t xml:space="preserve">dministering the </w:t>
      </w:r>
      <w:r>
        <w:rPr>
          <w:b/>
          <w:i/>
        </w:rPr>
        <w:t>s</w:t>
      </w:r>
      <w:r w:rsidRPr="00F84467">
        <w:rPr>
          <w:b/>
          <w:i/>
        </w:rPr>
        <w:t>ub-</w:t>
      </w:r>
      <w:r>
        <w:rPr>
          <w:b/>
          <w:i/>
        </w:rPr>
        <w:t>module with item-by-item g</w:t>
      </w:r>
      <w:r w:rsidRPr="00F84467">
        <w:rPr>
          <w:b/>
          <w:i/>
        </w:rPr>
        <w:t>uidance</w:t>
      </w:r>
    </w:p>
    <w:p w14:paraId="5619FA68" w14:textId="3A20CFFD" w:rsidR="00086453" w:rsidRDefault="00F84467" w:rsidP="00F84467">
      <w:pPr>
        <w:pStyle w:val="Heading4"/>
      </w:pPr>
      <w:r>
        <w:t>Item 8.400A,</w:t>
      </w:r>
      <w:r w:rsidR="00086453">
        <w:t xml:space="preserve"> </w:t>
      </w:r>
      <w:r>
        <w:t>Cluster and household number</w:t>
      </w:r>
    </w:p>
    <w:p w14:paraId="3DA85C85" w14:textId="2B1B3614" w:rsidR="00086453" w:rsidRDefault="00086453" w:rsidP="00BA4227">
      <w:pPr>
        <w:pStyle w:val="BodyText0"/>
      </w:pPr>
      <w:r>
        <w:t>If using a paper questionnaire, record the cluster number and household number. You can find this information on the questionnaire cover sheet. If using a tablet, you will not see this question; the information will automatically be recorded for you.</w:t>
      </w:r>
    </w:p>
    <w:p w14:paraId="2CC1F477" w14:textId="512DBBBB" w:rsidR="00086453" w:rsidRDefault="00F84467" w:rsidP="00F84467">
      <w:pPr>
        <w:pStyle w:val="Heading4"/>
      </w:pPr>
      <w:r>
        <w:lastRenderedPageBreak/>
        <w:t>Item 8.400B,</w:t>
      </w:r>
      <w:r w:rsidR="00086453">
        <w:t xml:space="preserve"> </w:t>
      </w:r>
      <w:r>
        <w:t>Line number of the respondent</w:t>
      </w:r>
    </w:p>
    <w:p w14:paraId="6006DFF9" w14:textId="40B36109" w:rsidR="00086453" w:rsidRDefault="00086453" w:rsidP="00BA4227">
      <w:pPr>
        <w:pStyle w:val="BodyText0"/>
      </w:pPr>
      <w:r>
        <w:t xml:space="preserve">If using a paper questionnaire, record the line number of the respondent. You can find this information in Module 1, </w:t>
      </w:r>
      <w:r>
        <w:rPr>
          <w:i/>
        </w:rPr>
        <w:t>Household Roster and Demographics</w:t>
      </w:r>
      <w:r>
        <w:t>. If using a tablet, you will not see this question; the information will automatically be recorded for you.</w:t>
      </w:r>
    </w:p>
    <w:p w14:paraId="00B3FD2B" w14:textId="1075BBD8" w:rsidR="00E44E32" w:rsidRPr="00815395" w:rsidRDefault="00E44E32" w:rsidP="00F84467">
      <w:pPr>
        <w:pStyle w:val="BodyText0"/>
      </w:pPr>
      <w:r w:rsidRPr="00815395">
        <w:t xml:space="preserve">Read the introductory statement for </w:t>
      </w:r>
      <w:r w:rsidR="005100C8">
        <w:t>Sub-</w:t>
      </w:r>
      <w:r w:rsidRPr="00815395">
        <w:t xml:space="preserve">Module </w:t>
      </w:r>
      <w:r w:rsidR="005100C8">
        <w:t>8.</w:t>
      </w:r>
      <w:r w:rsidRPr="00815395">
        <w:t>4 to the respondent before asking questions</w:t>
      </w:r>
      <w:r w:rsidR="005100C8">
        <w:t>:</w:t>
      </w:r>
      <w:r w:rsidR="00143A16">
        <w:t xml:space="preserve"> </w:t>
      </w:r>
      <w:r w:rsidRPr="00815395">
        <w:t>“Next I would like to ask you about items that you or members of your household may have bought over the past three months.”</w:t>
      </w:r>
    </w:p>
    <w:p w14:paraId="78562101" w14:textId="0FF48984" w:rsidR="00E44E32" w:rsidRPr="00815395" w:rsidRDefault="00E44E32" w:rsidP="00F84467">
      <w:pPr>
        <w:pStyle w:val="Heading4"/>
      </w:pPr>
      <w:r w:rsidRPr="00815395">
        <w:t xml:space="preserve">Item </w:t>
      </w:r>
      <w:r w:rsidR="005100C8">
        <w:t>8.4</w:t>
      </w:r>
      <w:r w:rsidRPr="00815395">
        <w:t>01</w:t>
      </w:r>
      <w:r w:rsidR="00F84467">
        <w:t>,</w:t>
      </w:r>
      <w:r w:rsidRPr="00815395">
        <w:t xml:space="preserve"> ITEM to be used with ITEM CODE</w:t>
      </w:r>
    </w:p>
    <w:p w14:paraId="1906ED30" w14:textId="44673464" w:rsidR="0017670D" w:rsidRDefault="0017670D" w:rsidP="00F84467">
      <w:pPr>
        <w:pStyle w:val="BodyText0"/>
      </w:pPr>
      <w:r>
        <w:t>Item 8.4</w:t>
      </w:r>
      <w:r w:rsidRPr="00815395">
        <w:t>01 lists items</w:t>
      </w:r>
      <w:r>
        <w:t>, or non-food expenditures, that you will ask about</w:t>
      </w:r>
      <w:r w:rsidRPr="00815395">
        <w:t xml:space="preserve"> in a column.</w:t>
      </w:r>
      <w:r>
        <w:t xml:space="preserve"> Each non-food expenditure is assigned an item code. These item codes, 8237 through </w:t>
      </w:r>
      <w:r>
        <w:rPr>
          <w:highlight w:val="yellow"/>
        </w:rPr>
        <w:t xml:space="preserve">8286, </w:t>
      </w:r>
      <w:r w:rsidRPr="00815395">
        <w:t xml:space="preserve">are listed </w:t>
      </w:r>
      <w:r>
        <w:t xml:space="preserve">in the </w:t>
      </w:r>
      <w:r w:rsidRPr="00815395">
        <w:t>ITEM CODE</w:t>
      </w:r>
      <w:r>
        <w:t xml:space="preserve"> column to the left of item 8.401.</w:t>
      </w:r>
    </w:p>
    <w:p w14:paraId="4489950C" w14:textId="2E0C3F16" w:rsidR="0017670D" w:rsidRDefault="0017670D" w:rsidP="00F84467">
      <w:pPr>
        <w:pStyle w:val="BodyText0"/>
      </w:pPr>
      <w:r w:rsidRPr="00FF2267">
        <w:rPr>
          <w:b/>
        </w:rPr>
        <w:t>Items 8.</w:t>
      </w:r>
      <w:r>
        <w:rPr>
          <w:b/>
        </w:rPr>
        <w:t>4</w:t>
      </w:r>
      <w:r w:rsidRPr="00FF2267">
        <w:rPr>
          <w:b/>
        </w:rPr>
        <w:t>0</w:t>
      </w:r>
      <w:r>
        <w:rPr>
          <w:b/>
        </w:rPr>
        <w:t>2</w:t>
      </w:r>
      <w:r w:rsidRPr="00FF2267">
        <w:rPr>
          <w:b/>
        </w:rPr>
        <w:t>–</w:t>
      </w:r>
      <w:r>
        <w:rPr>
          <w:b/>
        </w:rPr>
        <w:t xml:space="preserve">8.403. </w:t>
      </w:r>
      <w:r>
        <w:t>Beginning with the first expenditure listed in item 8.401, ask the respondent items 8.402 and 8.403 for each expenditure, one expenditure at a time.</w:t>
      </w:r>
    </w:p>
    <w:p w14:paraId="4C4CA493" w14:textId="12D16549" w:rsidR="00E44E32" w:rsidRPr="00815395" w:rsidRDefault="00E44E32" w:rsidP="00F84467">
      <w:pPr>
        <w:pStyle w:val="Heading4"/>
      </w:pPr>
      <w:r w:rsidRPr="00815395">
        <w:t xml:space="preserve">Item </w:t>
      </w:r>
      <w:r w:rsidR="005100C8">
        <w:t>8.4</w:t>
      </w:r>
      <w:r w:rsidR="00F84467">
        <w:t>02,</w:t>
      </w:r>
      <w:r w:rsidRPr="00815395">
        <w:t xml:space="preserve"> </w:t>
      </w:r>
      <w:r>
        <w:t>“</w:t>
      </w:r>
      <w:r w:rsidRPr="00815395">
        <w:t xml:space="preserve">Over the past three months, did your household </w:t>
      </w:r>
      <w:r>
        <w:t>purchase or pay for</w:t>
      </w:r>
      <w:r w:rsidRPr="00815395">
        <w:t xml:space="preserve"> any [ITEM]?</w:t>
      </w:r>
      <w:r>
        <w:t>”</w:t>
      </w:r>
    </w:p>
    <w:p w14:paraId="5CA10CF5" w14:textId="4C49C05C" w:rsidR="0017670D" w:rsidRDefault="0017670D" w:rsidP="00BA4227">
      <w:pPr>
        <w:pStyle w:val="BodyText0"/>
      </w:pPr>
      <w:r>
        <w:t>Ask the question using the</w:t>
      </w:r>
      <w:r w:rsidR="001E3CCC">
        <w:t xml:space="preserve"> name of the</w:t>
      </w:r>
      <w:r>
        <w:t xml:space="preserve"> expenditure, and on the same line as the expe</w:t>
      </w:r>
      <w:r w:rsidR="00513017">
        <w:t>n</w:t>
      </w:r>
      <w:r>
        <w:t>diture, record the response. If the response is ‘NO’ or ‘DON’T KNOW’, skip to the next expenditure.</w:t>
      </w:r>
    </w:p>
    <w:p w14:paraId="2B707A26" w14:textId="4FA9EDA6" w:rsidR="00E44E32" w:rsidRPr="00815395" w:rsidRDefault="00E44E32" w:rsidP="00F84467">
      <w:pPr>
        <w:pStyle w:val="Heading4"/>
      </w:pPr>
      <w:r w:rsidRPr="00815395">
        <w:t xml:space="preserve">Item </w:t>
      </w:r>
      <w:r w:rsidR="001D6485">
        <w:t>8.4</w:t>
      </w:r>
      <w:r w:rsidR="00F84467">
        <w:t>03, LOCAL $,</w:t>
      </w:r>
      <w:r w:rsidRPr="00815395">
        <w:t xml:space="preserve"> </w:t>
      </w:r>
      <w:r>
        <w:t>“</w:t>
      </w:r>
      <w:r w:rsidRPr="00815395">
        <w:t>How much did you pay in total?</w:t>
      </w:r>
      <w:r>
        <w:t>”</w:t>
      </w:r>
    </w:p>
    <w:p w14:paraId="442EF1DE" w14:textId="69FF3194" w:rsidR="0017670D" w:rsidRPr="00815395" w:rsidRDefault="0017670D" w:rsidP="00BA4227">
      <w:pPr>
        <w:pStyle w:val="BodyText0"/>
      </w:pPr>
      <w:r>
        <w:t>Ask</w:t>
      </w:r>
      <w:r w:rsidRPr="00815395">
        <w:t xml:space="preserve"> the question and record </w:t>
      </w:r>
      <w:r>
        <w:t xml:space="preserve">the cost </w:t>
      </w:r>
      <w:r w:rsidRPr="00815395">
        <w:t xml:space="preserve">in </w:t>
      </w:r>
      <w:r>
        <w:t xml:space="preserve">local currency </w:t>
      </w:r>
      <w:r w:rsidRPr="00815395">
        <w:t xml:space="preserve">on the same line as the </w:t>
      </w:r>
      <w:r>
        <w:t>expenditure</w:t>
      </w:r>
      <w:r w:rsidRPr="00815395">
        <w:t>.</w:t>
      </w:r>
      <w:r w:rsidRPr="00F20E54">
        <w:t xml:space="preserve"> </w:t>
      </w:r>
      <w:r w:rsidRPr="00901F26">
        <w:t xml:space="preserve">If </w:t>
      </w:r>
      <w:r>
        <w:t xml:space="preserve">a </w:t>
      </w:r>
      <w:r w:rsidRPr="00901F26">
        <w:t xml:space="preserve">respondent </w:t>
      </w:r>
      <w:r>
        <w:t>has</w:t>
      </w:r>
      <w:r w:rsidRPr="00901F26">
        <w:t xml:space="preserve"> difficulty remembering the </w:t>
      </w:r>
      <w:r>
        <w:t xml:space="preserve">cost </w:t>
      </w:r>
      <w:r w:rsidRPr="00901F26">
        <w:t xml:space="preserve">or estimating the </w:t>
      </w:r>
      <w:r>
        <w:t>cost of an item</w:t>
      </w:r>
      <w:r w:rsidRPr="00901F26">
        <w:t>,</w:t>
      </w:r>
      <w:r>
        <w:t xml:space="preserve"> you may</w:t>
      </w:r>
      <w:r w:rsidRPr="00901F26">
        <w:t xml:space="preserve"> remind </w:t>
      </w:r>
      <w:r>
        <w:t>him or her</w:t>
      </w:r>
      <w:r w:rsidRPr="00901F26">
        <w:t xml:space="preserve"> </w:t>
      </w:r>
      <w:r w:rsidRPr="008D06D3">
        <w:t xml:space="preserve">that an estimated </w:t>
      </w:r>
      <w:r>
        <w:t>value</w:t>
      </w:r>
      <w:r w:rsidRPr="008D06D3">
        <w:t xml:space="preserve"> </w:t>
      </w:r>
      <w:r w:rsidRPr="008A580E">
        <w:t xml:space="preserve">is </w:t>
      </w:r>
      <w:proofErr w:type="gramStart"/>
      <w:r w:rsidRPr="008A580E">
        <w:t>sufficient</w:t>
      </w:r>
      <w:proofErr w:type="gramEnd"/>
      <w:r w:rsidRPr="008A580E">
        <w:t>.</w:t>
      </w:r>
    </w:p>
    <w:p w14:paraId="166DAEE7" w14:textId="0B32F877" w:rsidR="00E44E32" w:rsidRDefault="001D6485" w:rsidP="00F84467">
      <w:pPr>
        <w:pStyle w:val="Heading4"/>
        <w:widowControl/>
      </w:pPr>
      <w:r>
        <w:t>Sub-</w:t>
      </w:r>
      <w:r w:rsidR="00E44E32" w:rsidRPr="00072CFF">
        <w:t xml:space="preserve">Module </w:t>
      </w:r>
      <w:r>
        <w:t>8.</w:t>
      </w:r>
      <w:r w:rsidR="00E44E32" w:rsidRPr="00072CFF">
        <w:t>5. N</w:t>
      </w:r>
      <w:r w:rsidR="00ED35FF">
        <w:t>on-Food Expenditures over Past 12 Months</w:t>
      </w:r>
    </w:p>
    <w:p w14:paraId="519A6CC1" w14:textId="1955AFBF" w:rsidR="001D6485" w:rsidRDefault="00BA4227" w:rsidP="00F84467">
      <w:pPr>
        <w:pStyle w:val="BodyText0"/>
        <w:keepNext/>
      </w:pPr>
      <w:r>
        <w:rPr>
          <w:b/>
        </w:rPr>
        <w:t>Purpose:</w:t>
      </w:r>
      <w:r w:rsidR="006135AE">
        <w:rPr>
          <w:b/>
        </w:rPr>
        <w:t xml:space="preserve"> </w:t>
      </w:r>
      <w:r w:rsidR="001D6485" w:rsidRPr="00815395">
        <w:t>to collect information about</w:t>
      </w:r>
      <w:r w:rsidR="001D6485">
        <w:t xml:space="preserve"> non-food items that the household members bought over the past 12 months</w:t>
      </w:r>
      <w:r w:rsidR="001D6485" w:rsidRPr="00815395">
        <w:t>.</w:t>
      </w:r>
      <w:r w:rsidR="001D6485">
        <w:t xml:space="preserve"> </w:t>
      </w:r>
    </w:p>
    <w:p w14:paraId="0216A3A1" w14:textId="77777777" w:rsidR="003270D7" w:rsidRPr="00F84467" w:rsidRDefault="003270D7" w:rsidP="003270D7">
      <w:pPr>
        <w:pStyle w:val="BodyText0"/>
        <w:keepNext/>
        <w:rPr>
          <w:b/>
          <w:i/>
        </w:rPr>
      </w:pPr>
      <w:r>
        <w:rPr>
          <w:b/>
          <w:i/>
        </w:rPr>
        <w:t>Instructions for a</w:t>
      </w:r>
      <w:r w:rsidRPr="00F84467">
        <w:rPr>
          <w:b/>
          <w:i/>
        </w:rPr>
        <w:t xml:space="preserve">dministering the </w:t>
      </w:r>
      <w:r>
        <w:rPr>
          <w:b/>
          <w:i/>
        </w:rPr>
        <w:t>s</w:t>
      </w:r>
      <w:r w:rsidRPr="00F84467">
        <w:rPr>
          <w:b/>
          <w:i/>
        </w:rPr>
        <w:t>ub-</w:t>
      </w:r>
      <w:r>
        <w:rPr>
          <w:b/>
          <w:i/>
        </w:rPr>
        <w:t>module with item-by-item g</w:t>
      </w:r>
      <w:r w:rsidRPr="00F84467">
        <w:rPr>
          <w:b/>
          <w:i/>
        </w:rPr>
        <w:t>uidance</w:t>
      </w:r>
    </w:p>
    <w:p w14:paraId="5238DA46" w14:textId="7250ADB0" w:rsidR="00086453" w:rsidRDefault="003270D7" w:rsidP="003270D7">
      <w:pPr>
        <w:pStyle w:val="Heading4"/>
      </w:pPr>
      <w:r>
        <w:t>Item 8.500A,</w:t>
      </w:r>
      <w:r w:rsidR="00086453">
        <w:t xml:space="preserve"> </w:t>
      </w:r>
      <w:r>
        <w:t>Cluster and household number</w:t>
      </w:r>
    </w:p>
    <w:p w14:paraId="1905173D" w14:textId="0FA0FDFF" w:rsidR="00086453" w:rsidRDefault="00086453" w:rsidP="00F84467">
      <w:pPr>
        <w:pStyle w:val="BodyText0"/>
        <w:keepNext/>
      </w:pPr>
      <w:r>
        <w:t>If using a paper questionnaire, record the cluster number and household number. You can find this information on the questionnaire cover sheet. If using a tablet, you will not see this question; the information will automatically be recorded for you.</w:t>
      </w:r>
    </w:p>
    <w:p w14:paraId="41AD553B" w14:textId="582E0082" w:rsidR="00086453" w:rsidRDefault="003270D7" w:rsidP="003270D7">
      <w:pPr>
        <w:pStyle w:val="Heading4"/>
      </w:pPr>
      <w:r>
        <w:t>Item 8.500B,</w:t>
      </w:r>
      <w:r w:rsidR="00086453">
        <w:t xml:space="preserve"> </w:t>
      </w:r>
      <w:r>
        <w:t>line number of the respondent</w:t>
      </w:r>
    </w:p>
    <w:p w14:paraId="1C28EF59" w14:textId="6FB917C9" w:rsidR="00086453" w:rsidRDefault="00086453" w:rsidP="00BA4227">
      <w:pPr>
        <w:pStyle w:val="BodyText0"/>
      </w:pPr>
      <w:r>
        <w:t xml:space="preserve">If using a paper questionnaire, record the line number of the respondent. You can find this information in Module 1, </w:t>
      </w:r>
      <w:r>
        <w:rPr>
          <w:i/>
        </w:rPr>
        <w:t>Household Roster and Demographics</w:t>
      </w:r>
      <w:r>
        <w:t>. If using a tablet, you will not see this question; the information will automatically be recorded for you.</w:t>
      </w:r>
    </w:p>
    <w:p w14:paraId="08DBA12C" w14:textId="73E83451" w:rsidR="00E44E32" w:rsidRPr="00815395" w:rsidRDefault="00E44E32" w:rsidP="003270D7">
      <w:pPr>
        <w:pStyle w:val="BodyText0"/>
      </w:pPr>
      <w:r w:rsidRPr="00815395">
        <w:lastRenderedPageBreak/>
        <w:t xml:space="preserve">Read the introductory statement for </w:t>
      </w:r>
      <w:r w:rsidR="001D6485">
        <w:t>Sub-</w:t>
      </w:r>
      <w:r w:rsidRPr="00815395">
        <w:t xml:space="preserve">Module </w:t>
      </w:r>
      <w:r w:rsidR="001D6485">
        <w:t>8.</w:t>
      </w:r>
      <w:r w:rsidRPr="00815395">
        <w:t>5 to the respondent before asking questions</w:t>
      </w:r>
      <w:r w:rsidR="001D6485">
        <w:t>:</w:t>
      </w:r>
      <w:r w:rsidR="00143A16">
        <w:t xml:space="preserve"> </w:t>
      </w:r>
      <w:r w:rsidRPr="00815395">
        <w:t>“Now I would like to ask you about items that you or members of your household may have bought over the past one year.”</w:t>
      </w:r>
    </w:p>
    <w:p w14:paraId="0920B691" w14:textId="77EB77EB" w:rsidR="00E44E32" w:rsidRPr="00815395" w:rsidRDefault="00E44E32" w:rsidP="003270D7">
      <w:pPr>
        <w:pStyle w:val="Heading4"/>
      </w:pPr>
      <w:r w:rsidRPr="00815395">
        <w:t xml:space="preserve">Item </w:t>
      </w:r>
      <w:r w:rsidR="001D6485">
        <w:t>8.5</w:t>
      </w:r>
      <w:r w:rsidR="003270D7">
        <w:t>01,</w:t>
      </w:r>
      <w:r w:rsidRPr="00815395">
        <w:t xml:space="preserve"> ITEM to be used with ITEM CODE</w:t>
      </w:r>
    </w:p>
    <w:p w14:paraId="2B5CCB37" w14:textId="15666FF4" w:rsidR="00E44E32" w:rsidRPr="00815395" w:rsidRDefault="001D6485" w:rsidP="003270D7">
      <w:pPr>
        <w:pStyle w:val="BodyText0"/>
      </w:pPr>
      <w:r>
        <w:t>Item 8.5</w:t>
      </w:r>
      <w:r w:rsidR="00E44E32" w:rsidRPr="00815395">
        <w:t>01 lists items</w:t>
      </w:r>
      <w:r w:rsidR="002E1588">
        <w:t>, or non-food expenditures, that you will ask about</w:t>
      </w:r>
      <w:r w:rsidR="00E44E32" w:rsidRPr="00815395">
        <w:t xml:space="preserve"> in a column.</w:t>
      </w:r>
      <w:r w:rsidR="00143A16">
        <w:t xml:space="preserve"> </w:t>
      </w:r>
      <w:r w:rsidR="002E1588">
        <w:t xml:space="preserve">Each non-food expenditure is assigned an item code. These item codes, 8287 through </w:t>
      </w:r>
      <w:r>
        <w:rPr>
          <w:highlight w:val="yellow"/>
        </w:rPr>
        <w:t>83</w:t>
      </w:r>
      <w:r w:rsidR="002E1588">
        <w:rPr>
          <w:highlight w:val="yellow"/>
        </w:rPr>
        <w:t>1</w:t>
      </w:r>
      <w:r>
        <w:rPr>
          <w:highlight w:val="yellow"/>
        </w:rPr>
        <w:t>8</w:t>
      </w:r>
      <w:r w:rsidR="002E1588">
        <w:rPr>
          <w:highlight w:val="yellow"/>
        </w:rPr>
        <w:t>,</w:t>
      </w:r>
      <w:r>
        <w:rPr>
          <w:highlight w:val="yellow"/>
        </w:rPr>
        <w:t xml:space="preserve"> </w:t>
      </w:r>
      <w:r w:rsidR="00E44E32" w:rsidRPr="00815395">
        <w:t xml:space="preserve">are listed </w:t>
      </w:r>
      <w:r w:rsidR="002E1588">
        <w:t xml:space="preserve">in the </w:t>
      </w:r>
      <w:r w:rsidR="00E44E32" w:rsidRPr="00815395">
        <w:t>ITEM CODE</w:t>
      </w:r>
      <w:r w:rsidR="002E1588">
        <w:t xml:space="preserve"> column to the left of item 8.701. They </w:t>
      </w:r>
      <w:r>
        <w:t>include health expenditures (item codes 8304 – 8309) and education expenditures (item codes 8310 – 8318)</w:t>
      </w:r>
      <w:r w:rsidR="00E44E32" w:rsidRPr="00815395">
        <w:t>.</w:t>
      </w:r>
      <w:r w:rsidR="00143A16">
        <w:t xml:space="preserve"> </w:t>
      </w:r>
    </w:p>
    <w:p w14:paraId="0CEE308E" w14:textId="20237393" w:rsidR="006D09F4" w:rsidRDefault="006D09F4" w:rsidP="003270D7">
      <w:pPr>
        <w:pStyle w:val="BodyText0"/>
      </w:pPr>
      <w:r w:rsidRPr="00FF2267">
        <w:rPr>
          <w:b/>
        </w:rPr>
        <w:t>Items 8.</w:t>
      </w:r>
      <w:r>
        <w:rPr>
          <w:b/>
        </w:rPr>
        <w:t>5</w:t>
      </w:r>
      <w:r w:rsidRPr="00FF2267">
        <w:rPr>
          <w:b/>
        </w:rPr>
        <w:t>0</w:t>
      </w:r>
      <w:r>
        <w:rPr>
          <w:b/>
        </w:rPr>
        <w:t>2</w:t>
      </w:r>
      <w:r w:rsidRPr="00FF2267">
        <w:rPr>
          <w:b/>
        </w:rPr>
        <w:t>–</w:t>
      </w:r>
      <w:r>
        <w:rPr>
          <w:b/>
        </w:rPr>
        <w:t xml:space="preserve">8.503. </w:t>
      </w:r>
      <w:r>
        <w:t>Beginning with the first expenditure listed in item 8.501, ask the respondent items 8.502 and 8.503 for each expenditure, one expenditure at a time.</w:t>
      </w:r>
    </w:p>
    <w:p w14:paraId="15EBA89C" w14:textId="699259E9" w:rsidR="00E44E32" w:rsidRPr="00815395" w:rsidRDefault="00E44E32" w:rsidP="003270D7">
      <w:pPr>
        <w:pStyle w:val="Heading4"/>
      </w:pPr>
      <w:r w:rsidRPr="00815395">
        <w:t xml:space="preserve">Item </w:t>
      </w:r>
      <w:r w:rsidR="001D6485">
        <w:t>8.5</w:t>
      </w:r>
      <w:r w:rsidR="003270D7">
        <w:t>02,</w:t>
      </w:r>
      <w:r w:rsidRPr="00815395">
        <w:t xml:space="preserve"> </w:t>
      </w:r>
      <w:r>
        <w:t>“</w:t>
      </w:r>
      <w:r w:rsidRPr="00815395">
        <w:t xml:space="preserve">Over the past one year (twelve months), did your household </w:t>
      </w:r>
      <w:r>
        <w:t>purchase or pay for</w:t>
      </w:r>
      <w:r w:rsidRPr="00815395">
        <w:t xml:space="preserve"> any [ITEM]?</w:t>
      </w:r>
      <w:r>
        <w:t>”</w:t>
      </w:r>
    </w:p>
    <w:p w14:paraId="020D2D63" w14:textId="13FA0288" w:rsidR="006D09F4" w:rsidRDefault="008C2CBA" w:rsidP="00BA4227">
      <w:pPr>
        <w:pStyle w:val="BodyText0"/>
      </w:pPr>
      <w:r>
        <w:t xml:space="preserve">Ask </w:t>
      </w:r>
      <w:r w:rsidR="00E44E32">
        <w:t xml:space="preserve">the question using </w:t>
      </w:r>
      <w:r>
        <w:t>the</w:t>
      </w:r>
      <w:r w:rsidR="001E3CCC">
        <w:t xml:space="preserve"> name of the</w:t>
      </w:r>
      <w:r>
        <w:t xml:space="preserve"> expenditure, and o</w:t>
      </w:r>
      <w:r w:rsidR="00E44E32">
        <w:t xml:space="preserve">n the same line as the </w:t>
      </w:r>
      <w:r>
        <w:t>expe</w:t>
      </w:r>
      <w:r w:rsidR="00513017">
        <w:t>n</w:t>
      </w:r>
      <w:r>
        <w:t>diture</w:t>
      </w:r>
      <w:r w:rsidR="00E44E32">
        <w:t>, record the response.</w:t>
      </w:r>
      <w:r w:rsidR="006D09F4">
        <w:t xml:space="preserve"> If the response is ‘NO’ or ‘DON’T KNOW’, skip to the next expenditure.</w:t>
      </w:r>
    </w:p>
    <w:p w14:paraId="6F39F94C" w14:textId="24BAD2EF" w:rsidR="00E44E32" w:rsidRPr="00815395" w:rsidRDefault="00E44E32" w:rsidP="003270D7">
      <w:pPr>
        <w:pStyle w:val="Heading4"/>
      </w:pPr>
      <w:r w:rsidRPr="00815395">
        <w:t xml:space="preserve">Item </w:t>
      </w:r>
      <w:r w:rsidR="001D6485">
        <w:t>8.5</w:t>
      </w:r>
      <w:r w:rsidRPr="00815395">
        <w:t>03</w:t>
      </w:r>
      <w:r w:rsidR="003270D7">
        <w:t>,</w:t>
      </w:r>
      <w:r w:rsidR="001D6485">
        <w:t xml:space="preserve"> LOCAL $</w:t>
      </w:r>
      <w:r w:rsidR="003270D7">
        <w:t>,</w:t>
      </w:r>
      <w:r w:rsidRPr="00815395">
        <w:t xml:space="preserve"> </w:t>
      </w:r>
      <w:r>
        <w:t>“</w:t>
      </w:r>
      <w:r w:rsidRPr="00815395">
        <w:t>How much did you pay (how much did they cost) in total?</w:t>
      </w:r>
      <w:r>
        <w:t>”</w:t>
      </w:r>
    </w:p>
    <w:p w14:paraId="1E1DBEE4" w14:textId="634CB8DD" w:rsidR="00E44E32" w:rsidRPr="00815395" w:rsidRDefault="008C2CBA" w:rsidP="00BA4227">
      <w:pPr>
        <w:pStyle w:val="BodyText0"/>
      </w:pPr>
      <w:r>
        <w:t>Ask</w:t>
      </w:r>
      <w:r w:rsidR="00E44E32" w:rsidRPr="00815395">
        <w:t xml:space="preserve"> the question and record </w:t>
      </w:r>
      <w:r w:rsidR="001D6485">
        <w:t xml:space="preserve">the cost </w:t>
      </w:r>
      <w:r w:rsidR="00E44E32" w:rsidRPr="00815395">
        <w:t xml:space="preserve">in </w:t>
      </w:r>
      <w:r w:rsidR="001D6485">
        <w:t xml:space="preserve">local currency </w:t>
      </w:r>
      <w:r w:rsidR="00E44E32" w:rsidRPr="00815395">
        <w:t xml:space="preserve">on the same line as the </w:t>
      </w:r>
      <w:r>
        <w:t>expenditure</w:t>
      </w:r>
      <w:r w:rsidR="00E44E32" w:rsidRPr="00815395">
        <w:t>.</w:t>
      </w:r>
      <w:r w:rsidR="00F20E54" w:rsidRPr="00F20E54">
        <w:t xml:space="preserve"> </w:t>
      </w:r>
      <w:r w:rsidR="00F20E54" w:rsidRPr="00901F26">
        <w:t xml:space="preserve">If </w:t>
      </w:r>
      <w:r w:rsidR="00F20E54">
        <w:t xml:space="preserve">a </w:t>
      </w:r>
      <w:r w:rsidR="00F20E54" w:rsidRPr="00901F26">
        <w:t xml:space="preserve">respondent </w:t>
      </w:r>
      <w:r w:rsidR="00F20E54">
        <w:t>has</w:t>
      </w:r>
      <w:r w:rsidR="00F20E54" w:rsidRPr="00901F26">
        <w:t xml:space="preserve"> difficulty remembering the </w:t>
      </w:r>
      <w:r w:rsidR="00F20E54">
        <w:t xml:space="preserve">cost </w:t>
      </w:r>
      <w:r w:rsidR="00F20E54" w:rsidRPr="00901F26">
        <w:t xml:space="preserve">or estimating the </w:t>
      </w:r>
      <w:r w:rsidR="00F20E54">
        <w:t>cost of an item</w:t>
      </w:r>
      <w:r w:rsidR="00F20E54" w:rsidRPr="00901F26">
        <w:t>,</w:t>
      </w:r>
      <w:r w:rsidR="00F20E54">
        <w:t xml:space="preserve"> you may</w:t>
      </w:r>
      <w:r w:rsidR="00F20E54" w:rsidRPr="00901F26">
        <w:t xml:space="preserve"> remind </w:t>
      </w:r>
      <w:r w:rsidR="00F20E54">
        <w:t>him or her</w:t>
      </w:r>
      <w:r w:rsidR="00F20E54" w:rsidRPr="00901F26">
        <w:t xml:space="preserve"> </w:t>
      </w:r>
      <w:r w:rsidR="00F20E54" w:rsidRPr="008D06D3">
        <w:t xml:space="preserve">that an estimated </w:t>
      </w:r>
      <w:r w:rsidR="00F20E54">
        <w:t>value</w:t>
      </w:r>
      <w:r w:rsidR="00F20E54" w:rsidRPr="008D06D3">
        <w:t xml:space="preserve"> </w:t>
      </w:r>
      <w:r w:rsidR="00F20E54" w:rsidRPr="008A580E">
        <w:t xml:space="preserve">is </w:t>
      </w:r>
      <w:proofErr w:type="gramStart"/>
      <w:r w:rsidR="00F20E54" w:rsidRPr="008A580E">
        <w:t>sufficient</w:t>
      </w:r>
      <w:proofErr w:type="gramEnd"/>
      <w:r w:rsidR="00F20E54" w:rsidRPr="008A580E">
        <w:t>.</w:t>
      </w:r>
    </w:p>
    <w:p w14:paraId="1A262E19" w14:textId="7B8177FF" w:rsidR="001D6485" w:rsidRDefault="001D6485" w:rsidP="003270D7">
      <w:pPr>
        <w:pStyle w:val="Heading4"/>
        <w:widowControl/>
      </w:pPr>
      <w:r>
        <w:t>Sub-</w:t>
      </w:r>
      <w:r w:rsidRPr="00072CFF">
        <w:t xml:space="preserve">Module </w:t>
      </w:r>
      <w:r>
        <w:t>8.</w:t>
      </w:r>
      <w:r w:rsidRPr="00072CFF">
        <w:t>5</w:t>
      </w:r>
      <w:r>
        <w:t>(2)</w:t>
      </w:r>
      <w:r w:rsidRPr="00072CFF">
        <w:t xml:space="preserve">. </w:t>
      </w:r>
      <w:r w:rsidRPr="001D6485">
        <w:t>N</w:t>
      </w:r>
      <w:r w:rsidR="00ED35FF">
        <w:t>on-Food Items That May or May Not Have Been Purchased</w:t>
      </w:r>
    </w:p>
    <w:p w14:paraId="6D702B2B" w14:textId="51F02B4D" w:rsidR="001D6485" w:rsidRDefault="00BA4227" w:rsidP="003270D7">
      <w:pPr>
        <w:pStyle w:val="BodyText0"/>
        <w:keepNext/>
      </w:pPr>
      <w:r>
        <w:rPr>
          <w:b/>
        </w:rPr>
        <w:t>Purpose:</w:t>
      </w:r>
      <w:r w:rsidR="006135AE">
        <w:rPr>
          <w:b/>
        </w:rPr>
        <w:t xml:space="preserve"> </w:t>
      </w:r>
      <w:r w:rsidR="001D6485" w:rsidRPr="00815395">
        <w:t>to collect information about</w:t>
      </w:r>
      <w:r w:rsidR="001D6485">
        <w:t xml:space="preserve"> non-food items that the household members may have purchased over the past 12 months</w:t>
      </w:r>
      <w:r w:rsidR="001D6485" w:rsidRPr="00815395">
        <w:t>.</w:t>
      </w:r>
      <w:r w:rsidR="001D6485">
        <w:t xml:space="preserve"> </w:t>
      </w:r>
    </w:p>
    <w:p w14:paraId="416C8CC4" w14:textId="77777777" w:rsidR="003270D7" w:rsidRPr="00F84467" w:rsidRDefault="003270D7" w:rsidP="003270D7">
      <w:pPr>
        <w:pStyle w:val="BodyText0"/>
        <w:keepNext/>
        <w:rPr>
          <w:b/>
          <w:i/>
        </w:rPr>
      </w:pPr>
      <w:r>
        <w:rPr>
          <w:b/>
          <w:i/>
        </w:rPr>
        <w:t>Instructions for a</w:t>
      </w:r>
      <w:r w:rsidRPr="00F84467">
        <w:rPr>
          <w:b/>
          <w:i/>
        </w:rPr>
        <w:t xml:space="preserve">dministering the </w:t>
      </w:r>
      <w:r>
        <w:rPr>
          <w:b/>
          <w:i/>
        </w:rPr>
        <w:t>s</w:t>
      </w:r>
      <w:r w:rsidRPr="00F84467">
        <w:rPr>
          <w:b/>
          <w:i/>
        </w:rPr>
        <w:t>ub-</w:t>
      </w:r>
      <w:r>
        <w:rPr>
          <w:b/>
          <w:i/>
        </w:rPr>
        <w:t>module with item-by-item g</w:t>
      </w:r>
      <w:r w:rsidRPr="00F84467">
        <w:rPr>
          <w:b/>
          <w:i/>
        </w:rPr>
        <w:t>uidance</w:t>
      </w:r>
    </w:p>
    <w:p w14:paraId="7725B0B0" w14:textId="4C9A2F40" w:rsidR="00086453" w:rsidRDefault="003270D7" w:rsidP="003270D7">
      <w:pPr>
        <w:pStyle w:val="Heading4"/>
      </w:pPr>
      <w:r>
        <w:t>Item 8.500C,</w:t>
      </w:r>
      <w:r w:rsidR="00086453">
        <w:t xml:space="preserve"> </w:t>
      </w:r>
      <w:r>
        <w:t>Cluster and household number</w:t>
      </w:r>
    </w:p>
    <w:p w14:paraId="7F864E10" w14:textId="3DCFB37C" w:rsidR="00086453" w:rsidRDefault="00086453" w:rsidP="003270D7">
      <w:pPr>
        <w:pStyle w:val="BodyText0"/>
        <w:keepNext/>
      </w:pPr>
      <w:r>
        <w:t>If using a paper questionnaire, record the cluster number and household number. You can find this information on the questionnaire cover sheet. If using a tablet, you will not see this question; the information will automatically be recorded for you.</w:t>
      </w:r>
    </w:p>
    <w:p w14:paraId="33E6AAC9" w14:textId="43900B83" w:rsidR="00086453" w:rsidRDefault="003270D7" w:rsidP="003270D7">
      <w:pPr>
        <w:pStyle w:val="Heading4"/>
      </w:pPr>
      <w:r>
        <w:t>Item 8.500D,</w:t>
      </w:r>
      <w:r w:rsidR="00086453">
        <w:t xml:space="preserve"> </w:t>
      </w:r>
      <w:r>
        <w:t>Line number of the respondent</w:t>
      </w:r>
    </w:p>
    <w:p w14:paraId="3B658509" w14:textId="12DFF124" w:rsidR="00086453" w:rsidRDefault="00086453" w:rsidP="00BA4227">
      <w:pPr>
        <w:pStyle w:val="BodyText0"/>
      </w:pPr>
      <w:r>
        <w:t xml:space="preserve">If using a paper questionnaire, record the line number of the respondent. You can find this information in Module 1, </w:t>
      </w:r>
      <w:r>
        <w:rPr>
          <w:i/>
        </w:rPr>
        <w:t>Household Roster and Demographics</w:t>
      </w:r>
      <w:r>
        <w:t>. If using a tablet, you will not see this question; the information will automatically be recorded for you.</w:t>
      </w:r>
    </w:p>
    <w:p w14:paraId="4C5D19E3" w14:textId="628E922E" w:rsidR="00E44E32" w:rsidRPr="00815395" w:rsidRDefault="00E44E32" w:rsidP="003270D7">
      <w:pPr>
        <w:pStyle w:val="Heading4"/>
      </w:pPr>
      <w:r w:rsidRPr="00815395">
        <w:t xml:space="preserve">Item </w:t>
      </w:r>
      <w:r w:rsidR="001D6485">
        <w:t>8.504</w:t>
      </w:r>
      <w:r w:rsidR="003270D7">
        <w:t>,</w:t>
      </w:r>
      <w:r w:rsidRPr="00815395">
        <w:t xml:space="preserve"> </w:t>
      </w:r>
      <w:r w:rsidR="001D6485">
        <w:t xml:space="preserve">PRODUCT </w:t>
      </w:r>
      <w:r w:rsidRPr="00815395">
        <w:t>to be used with ITEM CODE</w:t>
      </w:r>
    </w:p>
    <w:p w14:paraId="2AB6FB66" w14:textId="340239AE" w:rsidR="00E44E32" w:rsidRDefault="001D6485" w:rsidP="003270D7">
      <w:pPr>
        <w:pStyle w:val="BodyText0"/>
      </w:pPr>
      <w:r>
        <w:t>Item 8.5</w:t>
      </w:r>
      <w:r w:rsidR="00E44E32" w:rsidRPr="00815395">
        <w:t>0</w:t>
      </w:r>
      <w:r w:rsidR="00D3148A">
        <w:t>4</w:t>
      </w:r>
      <w:r w:rsidR="00B569F7">
        <w:t xml:space="preserve"> lists non-food items, or products,</w:t>
      </w:r>
      <w:r w:rsidR="00E44E32" w:rsidRPr="00815395">
        <w:t xml:space="preserve"> </w:t>
      </w:r>
      <w:r w:rsidR="00B569F7">
        <w:t xml:space="preserve">that you will ask about </w:t>
      </w:r>
      <w:r w:rsidR="00E44E32" w:rsidRPr="00815395">
        <w:t>in a column.</w:t>
      </w:r>
      <w:r w:rsidR="00143A16">
        <w:t xml:space="preserve"> </w:t>
      </w:r>
      <w:r w:rsidR="00B569F7">
        <w:t xml:space="preserve">Each non-food item is assigned an item code. These item codes, 8319 through </w:t>
      </w:r>
      <w:r>
        <w:rPr>
          <w:highlight w:val="yellow"/>
        </w:rPr>
        <w:t>8321</w:t>
      </w:r>
      <w:r w:rsidR="00B569F7">
        <w:t>,</w:t>
      </w:r>
      <w:r w:rsidR="00E44E32" w:rsidRPr="00815395">
        <w:t xml:space="preserve"> are listed in the ITEM CODE</w:t>
      </w:r>
      <w:r w:rsidR="00B569F7">
        <w:t xml:space="preserve"> column to the left of item 8.504</w:t>
      </w:r>
      <w:r w:rsidR="00E44E32" w:rsidRPr="00815395">
        <w:t>.</w:t>
      </w:r>
    </w:p>
    <w:p w14:paraId="17BA70D0" w14:textId="1D435246" w:rsidR="00D3148A" w:rsidRDefault="00D3148A" w:rsidP="003270D7">
      <w:pPr>
        <w:pStyle w:val="BodyText0"/>
      </w:pPr>
      <w:r>
        <w:lastRenderedPageBreak/>
        <w:t xml:space="preserve">Guidance to the interviewer: </w:t>
      </w:r>
    </w:p>
    <w:p w14:paraId="546B8E1E" w14:textId="2ED40B18" w:rsidR="00D3148A" w:rsidRDefault="00D3148A" w:rsidP="003270D7">
      <w:pPr>
        <w:pStyle w:val="BodyText0"/>
      </w:pPr>
      <w:r w:rsidRPr="00815395">
        <w:t>NOTE THAT THE VALUE OF THESE ITEMS SHOULD BE ENTERED ONLY IF THEY WERE PURCHASED OR USED FOR HOUSEHOLD USE, NOT FOR INVESTMENT PURPOSES</w:t>
      </w:r>
      <w:r>
        <w:t>.</w:t>
      </w:r>
    </w:p>
    <w:p w14:paraId="48D73B0A" w14:textId="4B68F9DE" w:rsidR="00E44E32" w:rsidRPr="00B569F7" w:rsidRDefault="00B569F7" w:rsidP="005A3E1E">
      <w:pPr>
        <w:pStyle w:val="BodyText0"/>
        <w:rPr>
          <w:b/>
        </w:rPr>
      </w:pPr>
      <w:r>
        <w:rPr>
          <w:b/>
        </w:rPr>
        <w:t xml:space="preserve">Items 8.505–8.508. </w:t>
      </w:r>
      <w:r>
        <w:t xml:space="preserve">Beginning with the product listed in item 8.504, ask the respondent items 8.505 through 8.508 for each product, one product at a time. </w:t>
      </w:r>
    </w:p>
    <w:p w14:paraId="2F50C206" w14:textId="22515DA9" w:rsidR="00E44E32" w:rsidRDefault="00E44E32" w:rsidP="005A3E1E">
      <w:pPr>
        <w:pStyle w:val="Heading4"/>
      </w:pPr>
      <w:r w:rsidRPr="00815395">
        <w:t xml:space="preserve">Item </w:t>
      </w:r>
      <w:r w:rsidR="007D412C">
        <w:t>8.5</w:t>
      </w:r>
      <w:r w:rsidRPr="00815395">
        <w:t>05</w:t>
      </w:r>
      <w:r w:rsidR="005A3E1E">
        <w:t>,</w:t>
      </w:r>
      <w:r w:rsidRPr="00815395">
        <w:t xml:space="preserve"> </w:t>
      </w:r>
      <w:r>
        <w:t>“</w:t>
      </w:r>
      <w:r w:rsidRPr="00815395">
        <w:t>Over the past one year (12 months) did your household gather, use or buy any [ITEM]?</w:t>
      </w:r>
      <w:r>
        <w:t>”</w:t>
      </w:r>
      <w:r w:rsidRPr="00815395">
        <w:t xml:space="preserve"> </w:t>
      </w:r>
    </w:p>
    <w:p w14:paraId="1FA42894" w14:textId="4F6350B2" w:rsidR="00E44E32" w:rsidRDefault="00BA4227" w:rsidP="00BA4227">
      <w:pPr>
        <w:pStyle w:val="BodyText0"/>
      </w:pPr>
      <w:r>
        <w:rPr>
          <w:b/>
        </w:rPr>
        <w:t>Purpose:</w:t>
      </w:r>
      <w:r w:rsidR="003E1418">
        <w:t xml:space="preserve"> </w:t>
      </w:r>
      <w:r w:rsidR="00F20E54" w:rsidRPr="00113A26">
        <w:t xml:space="preserve">to measure materials that were used personally by the household. </w:t>
      </w:r>
      <w:r w:rsidR="00E44E32" w:rsidRPr="00F705AC">
        <w:t>In other words, do not count an item if it was gathered, used, or bought so that it could be sold to others</w:t>
      </w:r>
      <w:r w:rsidR="00E44E32">
        <w:t>,</w:t>
      </w:r>
      <w:r w:rsidR="00E44E32" w:rsidRPr="00F705AC">
        <w:t xml:space="preserve"> or </w:t>
      </w:r>
      <w:r w:rsidR="00E44E32">
        <w:t xml:space="preserve">so that </w:t>
      </w:r>
      <w:r w:rsidR="00E44E32" w:rsidRPr="00F705AC">
        <w:t>it could be used to make something that could be sold to others.</w:t>
      </w:r>
      <w:r w:rsidR="00E44E32" w:rsidRPr="007E1C40">
        <w:t xml:space="preserve"> </w:t>
      </w:r>
      <w:r w:rsidR="00E44E32" w:rsidRPr="00113A26">
        <w:t xml:space="preserve">For example, grass is often gathered to weave bowls or brooms that are sold in markets. In this case, the grass is used to generate income and should not be included. </w:t>
      </w:r>
    </w:p>
    <w:p w14:paraId="05C6FEDF" w14:textId="4CD7912B" w:rsidR="00E44E32" w:rsidRPr="00815395" w:rsidRDefault="003E1418" w:rsidP="00BA4227">
      <w:pPr>
        <w:pStyle w:val="BodyText0"/>
      </w:pPr>
      <w:r>
        <w:t>Ask</w:t>
      </w:r>
      <w:r w:rsidR="00E44E32">
        <w:t xml:space="preserve"> the question using the </w:t>
      </w:r>
      <w:r>
        <w:t>name of the product and, o</w:t>
      </w:r>
      <w:r w:rsidR="00E44E32">
        <w:t xml:space="preserve">n the same line as the </w:t>
      </w:r>
      <w:r>
        <w:t>product</w:t>
      </w:r>
      <w:r w:rsidR="00E44E32">
        <w:t>, record the response.</w:t>
      </w:r>
      <w:r w:rsidR="00143A16">
        <w:t xml:space="preserve"> </w:t>
      </w:r>
      <w:r w:rsidRPr="00113A26">
        <w:t>If the respondent offers quantities that appear large, please clarify the intent of the question with the respondent and ensure that the quantity reflects what was used by the household.</w:t>
      </w:r>
      <w:r>
        <w:t xml:space="preserve"> If the response is ‘NO,’ skip to the next product.</w:t>
      </w:r>
    </w:p>
    <w:p w14:paraId="48685D76" w14:textId="724036A6" w:rsidR="00E44E32" w:rsidRPr="00815395" w:rsidRDefault="00E44E32" w:rsidP="005A3E1E">
      <w:pPr>
        <w:pStyle w:val="Heading4"/>
      </w:pPr>
      <w:r w:rsidRPr="00815395">
        <w:t>Item</w:t>
      </w:r>
      <w:r w:rsidR="005A3E1E">
        <w:t>s</w:t>
      </w:r>
      <w:r w:rsidRPr="00815395">
        <w:t xml:space="preserve"> </w:t>
      </w:r>
      <w:r w:rsidR="007D412C">
        <w:t>8.505A</w:t>
      </w:r>
      <w:r w:rsidR="005A3E1E">
        <w:t>,</w:t>
      </w:r>
      <w:r w:rsidRPr="00815395">
        <w:t xml:space="preserve"> QUANTITY</w:t>
      </w:r>
      <w:r w:rsidR="005A3E1E">
        <w:t>,</w:t>
      </w:r>
      <w:r w:rsidRPr="00815395">
        <w:t xml:space="preserve"> and </w:t>
      </w:r>
      <w:r w:rsidR="007D412C">
        <w:t>8.505B</w:t>
      </w:r>
      <w:r w:rsidRPr="00815395">
        <w:t xml:space="preserve"> </w:t>
      </w:r>
      <w:r w:rsidRPr="00815395">
        <w:rPr>
          <w:highlight w:val="yellow"/>
        </w:rPr>
        <w:t>UNIT</w:t>
      </w:r>
      <w:r w:rsidR="005A3E1E">
        <w:t>,</w:t>
      </w:r>
      <w:r w:rsidRPr="00815395">
        <w:t xml:space="preserve"> </w:t>
      </w:r>
      <w:r>
        <w:t>“</w:t>
      </w:r>
      <w:r w:rsidRPr="00815395">
        <w:t>What was the estimated total quantity of [ITEM] used?</w:t>
      </w:r>
      <w:r>
        <w:t>”</w:t>
      </w:r>
    </w:p>
    <w:p w14:paraId="66D650F4" w14:textId="793FE3DC" w:rsidR="00E44E32" w:rsidRPr="00815395" w:rsidRDefault="00A15D3A" w:rsidP="00BA4227">
      <w:pPr>
        <w:pStyle w:val="BodyText0"/>
      </w:pPr>
      <w:r>
        <w:t>Ask</w:t>
      </w:r>
      <w:r w:rsidR="00F20E54">
        <w:t xml:space="preserve"> the question </w:t>
      </w:r>
      <w:r>
        <w:t xml:space="preserve">using the name of the product, </w:t>
      </w:r>
      <w:r w:rsidR="00F20E54">
        <w:t>and on the same line as the item, record the response. F</w:t>
      </w:r>
      <w:r w:rsidR="00E44E32">
        <w:t xml:space="preserve">or </w:t>
      </w:r>
      <w:r w:rsidR="00BA2DEF">
        <w:t>i</w:t>
      </w:r>
      <w:r w:rsidR="00F20E54">
        <w:t xml:space="preserve">tem </w:t>
      </w:r>
      <w:r w:rsidR="007D412C">
        <w:t>8.505</w:t>
      </w:r>
      <w:r w:rsidR="00E44E32">
        <w:t>A</w:t>
      </w:r>
      <w:r w:rsidR="007D412C">
        <w:t>,</w:t>
      </w:r>
      <w:r w:rsidR="00E44E32">
        <w:t xml:space="preserve"> record the quantity.</w:t>
      </w:r>
      <w:r w:rsidR="00143A16">
        <w:t xml:space="preserve"> </w:t>
      </w:r>
      <w:r w:rsidR="00E44E32">
        <w:t xml:space="preserve">For </w:t>
      </w:r>
      <w:r w:rsidR="00BA2DEF">
        <w:t>i</w:t>
      </w:r>
      <w:r w:rsidR="00F20E54">
        <w:t xml:space="preserve">tem </w:t>
      </w:r>
      <w:r w:rsidR="007D412C">
        <w:t>8.505</w:t>
      </w:r>
      <w:r w:rsidR="00E44E32">
        <w:t>B, record the unit.</w:t>
      </w:r>
      <w:r w:rsidR="00143A16">
        <w:t xml:space="preserve"> </w:t>
      </w:r>
    </w:p>
    <w:p w14:paraId="7EB83214" w14:textId="791B44A2" w:rsidR="00E44E32" w:rsidRPr="001323F8" w:rsidRDefault="00E44E32" w:rsidP="005A3E1E">
      <w:pPr>
        <w:pStyle w:val="Heading4"/>
      </w:pPr>
      <w:r>
        <w:t xml:space="preserve">Item </w:t>
      </w:r>
      <w:r w:rsidR="007D412C">
        <w:t>8.5</w:t>
      </w:r>
      <w:r>
        <w:t>06</w:t>
      </w:r>
      <w:r w:rsidR="005A3E1E">
        <w:t>,</w:t>
      </w:r>
      <w:r>
        <w:t xml:space="preserve"> “D</w:t>
      </w:r>
      <w:r w:rsidRPr="001323F8">
        <w:t xml:space="preserve">id your household gather the </w:t>
      </w:r>
      <w:r w:rsidR="007D412C">
        <w:t>[</w:t>
      </w:r>
      <w:r w:rsidRPr="001323F8">
        <w:t>ITEM</w:t>
      </w:r>
      <w:r w:rsidR="007D412C">
        <w:t>]</w:t>
      </w:r>
      <w:r w:rsidRPr="001323F8">
        <w:t xml:space="preserve">, or did your household purchase or pay for the </w:t>
      </w:r>
      <w:r w:rsidR="007D412C">
        <w:t>[</w:t>
      </w:r>
      <w:r w:rsidRPr="001323F8">
        <w:t>ITEM</w:t>
      </w:r>
      <w:r w:rsidR="007D412C">
        <w:t>]</w:t>
      </w:r>
      <w:r w:rsidRPr="001323F8">
        <w:t>?”</w:t>
      </w:r>
    </w:p>
    <w:p w14:paraId="7B661A1B" w14:textId="1A6E4C99" w:rsidR="00E44E32" w:rsidRDefault="00A15D3A" w:rsidP="00BA4227">
      <w:pPr>
        <w:pStyle w:val="BodyText0"/>
      </w:pPr>
      <w:r>
        <w:t xml:space="preserve">Ask </w:t>
      </w:r>
      <w:r w:rsidR="007D412C">
        <w:t xml:space="preserve">the question using the </w:t>
      </w:r>
      <w:r>
        <w:t>name of the product</w:t>
      </w:r>
      <w:r w:rsidR="007D412C">
        <w:t xml:space="preserve"> and</w:t>
      </w:r>
      <w:r w:rsidR="001951D7">
        <w:t>,</w:t>
      </w:r>
      <w:r w:rsidR="007D412C">
        <w:t xml:space="preserve"> </w:t>
      </w:r>
      <w:r w:rsidR="00E44E32">
        <w:t>o</w:t>
      </w:r>
      <w:r w:rsidR="00E44E32" w:rsidRPr="001323F8">
        <w:t>n the same line as the item</w:t>
      </w:r>
      <w:r>
        <w:t>, record the response: ‘1’ (GATHERED) or ‘2’ (PAID FOR)</w:t>
      </w:r>
      <w:r w:rsidR="00E44E32" w:rsidRPr="001323F8">
        <w:t>.</w:t>
      </w:r>
      <w:r w:rsidR="00143A16">
        <w:t xml:space="preserve"> </w:t>
      </w:r>
      <w:r w:rsidR="00E44E32" w:rsidRPr="001323F8">
        <w:t xml:space="preserve">If </w:t>
      </w:r>
      <w:r>
        <w:t>the response is ‘</w:t>
      </w:r>
      <w:r w:rsidR="00CC6E91">
        <w:t>PAID FOR</w:t>
      </w:r>
      <w:r w:rsidR="00E44E32" w:rsidRPr="001323F8">
        <w:t>,</w:t>
      </w:r>
      <w:r w:rsidR="00CC6E91">
        <w:t>’</w:t>
      </w:r>
      <w:r w:rsidR="00E44E32" w:rsidRPr="001323F8">
        <w:t xml:space="preserve"> skip to </w:t>
      </w:r>
      <w:r w:rsidR="00BA2DEF">
        <w:t>i</w:t>
      </w:r>
      <w:r w:rsidR="007D412C">
        <w:t>tem 8.5</w:t>
      </w:r>
      <w:r w:rsidR="00E44E32" w:rsidRPr="001323F8">
        <w:t>08.</w:t>
      </w:r>
    </w:p>
    <w:p w14:paraId="1FD3A853" w14:textId="3BFDCF63" w:rsidR="00E44E32" w:rsidRPr="009C2CAE" w:rsidRDefault="00E44E32" w:rsidP="005A3E1E">
      <w:pPr>
        <w:pStyle w:val="BodyText0"/>
      </w:pPr>
      <w:r w:rsidRPr="00E07853">
        <w:t xml:space="preserve">Note: </w:t>
      </w:r>
      <w:r w:rsidRPr="00113A26">
        <w:t xml:space="preserve">If the respondent </w:t>
      </w:r>
      <w:r w:rsidR="007D412C">
        <w:t xml:space="preserve">both </w:t>
      </w:r>
      <w:r w:rsidRPr="00113A26">
        <w:t xml:space="preserve">purchased </w:t>
      </w:r>
      <w:r w:rsidR="007D412C">
        <w:t xml:space="preserve">and gathered an </w:t>
      </w:r>
      <w:r w:rsidRPr="00113A26">
        <w:t xml:space="preserve">item, determine whether the item </w:t>
      </w:r>
      <w:r w:rsidR="007D412C">
        <w:t xml:space="preserve">was </w:t>
      </w:r>
      <w:r w:rsidRPr="00113A26">
        <w:t xml:space="preserve">mostly gathered or mostly purchased. Select the </w:t>
      </w:r>
      <w:r w:rsidR="007D412C">
        <w:t xml:space="preserve">response corresponding to how </w:t>
      </w:r>
      <w:r w:rsidRPr="00113A26">
        <w:t xml:space="preserve">the respondent acquired </w:t>
      </w:r>
      <w:proofErr w:type="gramStart"/>
      <w:r w:rsidRPr="00113A26">
        <w:t>the majority of</w:t>
      </w:r>
      <w:proofErr w:type="gramEnd"/>
      <w:r w:rsidRPr="00113A26">
        <w:t xml:space="preserve"> the </w:t>
      </w:r>
      <w:r w:rsidR="007D412C">
        <w:t>item</w:t>
      </w:r>
      <w:r w:rsidRPr="00113A26">
        <w:t>.</w:t>
      </w:r>
    </w:p>
    <w:p w14:paraId="4A7E0551" w14:textId="2624E4CD" w:rsidR="00E44E32" w:rsidRPr="00815395" w:rsidRDefault="00E44E32" w:rsidP="005A3E1E">
      <w:pPr>
        <w:pStyle w:val="Heading4"/>
      </w:pPr>
      <w:r w:rsidRPr="00815395">
        <w:t xml:space="preserve">Item </w:t>
      </w:r>
      <w:r w:rsidR="00B90761">
        <w:t>8.5</w:t>
      </w:r>
      <w:r w:rsidRPr="00815395">
        <w:t>07</w:t>
      </w:r>
      <w:r w:rsidR="005A3E1E">
        <w:t>,</w:t>
      </w:r>
      <w:r>
        <w:t xml:space="preserve"> FOR ITEMS THAT WERE GATHERED</w:t>
      </w:r>
      <w:r w:rsidR="00B90761">
        <w:t>:</w:t>
      </w:r>
      <w:r w:rsidR="00143A16">
        <w:t xml:space="preserve"> </w:t>
      </w:r>
      <w:r>
        <w:t>“</w:t>
      </w:r>
      <w:r w:rsidRPr="00815395">
        <w:t>What was the total estimated value of [ITEM] that you used?</w:t>
      </w:r>
      <w:r>
        <w:t>”</w:t>
      </w:r>
    </w:p>
    <w:p w14:paraId="491883C8" w14:textId="777EAB5A" w:rsidR="00CC6E91" w:rsidRPr="00815395" w:rsidRDefault="001951D7" w:rsidP="00BA4227">
      <w:pPr>
        <w:pStyle w:val="BodyText0"/>
      </w:pPr>
      <w:r>
        <w:t xml:space="preserve">Ask </w:t>
      </w:r>
      <w:r w:rsidR="00CC6E91" w:rsidRPr="00815395">
        <w:t>the question</w:t>
      </w:r>
      <w:r>
        <w:t xml:space="preserve"> using the name of the product and, on the same line as the item, </w:t>
      </w:r>
      <w:r w:rsidR="00CC6E91" w:rsidRPr="00815395">
        <w:t xml:space="preserve">record </w:t>
      </w:r>
      <w:r w:rsidR="00CC6E91">
        <w:t xml:space="preserve">the cost </w:t>
      </w:r>
      <w:r w:rsidR="00CC6E91" w:rsidRPr="00815395">
        <w:t xml:space="preserve">in </w:t>
      </w:r>
      <w:r w:rsidR="00CC6E91">
        <w:t>local currency</w:t>
      </w:r>
      <w:r>
        <w:t>.</w:t>
      </w:r>
      <w:r w:rsidR="00CC6E91">
        <w:t xml:space="preserve"> </w:t>
      </w:r>
      <w:r>
        <w:t>Then s</w:t>
      </w:r>
      <w:r w:rsidR="00E44E32">
        <w:t xml:space="preserve">kip to the next </w:t>
      </w:r>
      <w:r>
        <w:t>product, regardless of the response</w:t>
      </w:r>
      <w:r w:rsidR="00E44E32">
        <w:t>.</w:t>
      </w:r>
      <w:r w:rsidR="00143A16">
        <w:t xml:space="preserve"> </w:t>
      </w:r>
      <w:r w:rsidR="00CC6E91" w:rsidRPr="00901F26">
        <w:t xml:space="preserve">If </w:t>
      </w:r>
      <w:r w:rsidR="00CC6E91">
        <w:t xml:space="preserve">a </w:t>
      </w:r>
      <w:r w:rsidR="00CC6E91" w:rsidRPr="00901F26">
        <w:t xml:space="preserve">respondent </w:t>
      </w:r>
      <w:r w:rsidR="00CC6E91">
        <w:t>has</w:t>
      </w:r>
      <w:r w:rsidR="00CC6E91" w:rsidRPr="00901F26">
        <w:t xml:space="preserve"> difficulty remembering the </w:t>
      </w:r>
      <w:r w:rsidR="00CC6E91">
        <w:t xml:space="preserve">cost </w:t>
      </w:r>
      <w:r w:rsidR="00CC6E91" w:rsidRPr="00901F26">
        <w:t xml:space="preserve">or estimating the </w:t>
      </w:r>
      <w:r>
        <w:t>cost of a product</w:t>
      </w:r>
      <w:r w:rsidR="00CC6E91" w:rsidRPr="00901F26">
        <w:t>,</w:t>
      </w:r>
      <w:r w:rsidR="00CC6E91">
        <w:t xml:space="preserve"> you may</w:t>
      </w:r>
      <w:r w:rsidR="00CC6E91" w:rsidRPr="00901F26">
        <w:t xml:space="preserve"> remind </w:t>
      </w:r>
      <w:r w:rsidR="00CC6E91">
        <w:t>him or her</w:t>
      </w:r>
      <w:r w:rsidR="00CC6E91" w:rsidRPr="00901F26">
        <w:t xml:space="preserve"> </w:t>
      </w:r>
      <w:r w:rsidR="00CC6E91" w:rsidRPr="008D06D3">
        <w:t xml:space="preserve">that an estimated </w:t>
      </w:r>
      <w:r w:rsidR="00CC6E91">
        <w:t>value</w:t>
      </w:r>
      <w:r w:rsidR="00CC6E91" w:rsidRPr="008D06D3">
        <w:t xml:space="preserve"> </w:t>
      </w:r>
      <w:r w:rsidR="00CC6E91" w:rsidRPr="008A580E">
        <w:t xml:space="preserve">is </w:t>
      </w:r>
      <w:proofErr w:type="gramStart"/>
      <w:r w:rsidR="00CC6E91" w:rsidRPr="008A580E">
        <w:t>sufficient</w:t>
      </w:r>
      <w:proofErr w:type="gramEnd"/>
      <w:r w:rsidR="00CC6E91" w:rsidRPr="008A580E">
        <w:t>.</w:t>
      </w:r>
    </w:p>
    <w:p w14:paraId="171FE63B" w14:textId="706A6051" w:rsidR="00E44E32" w:rsidRPr="00815395" w:rsidRDefault="00E44E32" w:rsidP="005A3E1E">
      <w:pPr>
        <w:pStyle w:val="Heading4"/>
      </w:pPr>
      <w:r w:rsidRPr="00815395">
        <w:lastRenderedPageBreak/>
        <w:t xml:space="preserve">Item </w:t>
      </w:r>
      <w:r w:rsidR="00B3047F">
        <w:t>8.5</w:t>
      </w:r>
      <w:r w:rsidRPr="00815395">
        <w:t>08</w:t>
      </w:r>
      <w:r w:rsidR="005A3E1E">
        <w:t>,</w:t>
      </w:r>
      <w:r w:rsidRPr="00815395">
        <w:t xml:space="preserve"> </w:t>
      </w:r>
      <w:r>
        <w:t>FOR ITEMS THAT WERE BOUGHT</w:t>
      </w:r>
      <w:r w:rsidR="00B3047F">
        <w:t>:</w:t>
      </w:r>
      <w:r w:rsidR="00143A16">
        <w:t xml:space="preserve"> </w:t>
      </w:r>
      <w:r>
        <w:t>“</w:t>
      </w:r>
      <w:r w:rsidRPr="00815395">
        <w:t xml:space="preserve">How much did you spend </w:t>
      </w:r>
      <w:r>
        <w:t xml:space="preserve">in </w:t>
      </w:r>
      <w:r w:rsidRPr="00815395">
        <w:t>total on [ITEM]</w:t>
      </w:r>
      <w:r>
        <w:t>?”</w:t>
      </w:r>
    </w:p>
    <w:p w14:paraId="1144D55D" w14:textId="0167351C" w:rsidR="00B324F9" w:rsidRPr="00815395" w:rsidRDefault="001951D7" w:rsidP="00BA4227">
      <w:pPr>
        <w:pStyle w:val="BodyText0"/>
      </w:pPr>
      <w:r>
        <w:t>Ask</w:t>
      </w:r>
      <w:r w:rsidR="00CC6E91" w:rsidRPr="00815395">
        <w:t xml:space="preserve"> the question </w:t>
      </w:r>
      <w:r>
        <w:t xml:space="preserve">using the name of the product and, on the same line as the item, </w:t>
      </w:r>
      <w:r w:rsidR="00CC6E91" w:rsidRPr="00815395">
        <w:t xml:space="preserve">record </w:t>
      </w:r>
      <w:r w:rsidR="00CC6E91">
        <w:t xml:space="preserve">the cost </w:t>
      </w:r>
      <w:r w:rsidR="00CC6E91" w:rsidRPr="00815395">
        <w:t xml:space="preserve">in </w:t>
      </w:r>
      <w:r w:rsidR="00CC6E91">
        <w:t xml:space="preserve">local currency. </w:t>
      </w:r>
      <w:r w:rsidR="00B324F9" w:rsidRPr="00901F26">
        <w:t xml:space="preserve">If </w:t>
      </w:r>
      <w:r w:rsidR="00B324F9">
        <w:t xml:space="preserve">a </w:t>
      </w:r>
      <w:r w:rsidR="00B324F9" w:rsidRPr="00901F26">
        <w:t xml:space="preserve">respondent </w:t>
      </w:r>
      <w:r w:rsidR="00B324F9">
        <w:t>has</w:t>
      </w:r>
      <w:r w:rsidR="00B324F9" w:rsidRPr="00901F26">
        <w:t xml:space="preserve"> difficulty remembering the </w:t>
      </w:r>
      <w:r w:rsidR="00B324F9">
        <w:t xml:space="preserve">cost </w:t>
      </w:r>
      <w:r w:rsidR="00B324F9" w:rsidRPr="00901F26">
        <w:t xml:space="preserve">or estimating the </w:t>
      </w:r>
      <w:r>
        <w:t>cost of a product</w:t>
      </w:r>
      <w:r w:rsidR="00B324F9" w:rsidRPr="00901F26">
        <w:t>,</w:t>
      </w:r>
      <w:r w:rsidR="00B324F9">
        <w:t xml:space="preserve"> you may</w:t>
      </w:r>
      <w:r w:rsidR="00B324F9" w:rsidRPr="00901F26">
        <w:t xml:space="preserve"> remind </w:t>
      </w:r>
      <w:r w:rsidR="00B324F9">
        <w:t>him or her</w:t>
      </w:r>
      <w:r w:rsidR="00B324F9" w:rsidRPr="00901F26">
        <w:t xml:space="preserve"> </w:t>
      </w:r>
      <w:r w:rsidR="00B324F9" w:rsidRPr="008D06D3">
        <w:t xml:space="preserve">that an estimated </w:t>
      </w:r>
      <w:r w:rsidR="00B324F9">
        <w:t>value</w:t>
      </w:r>
      <w:r w:rsidR="00B324F9" w:rsidRPr="008D06D3">
        <w:t xml:space="preserve"> </w:t>
      </w:r>
      <w:r w:rsidR="00B324F9" w:rsidRPr="008A580E">
        <w:t xml:space="preserve">is </w:t>
      </w:r>
      <w:proofErr w:type="gramStart"/>
      <w:r w:rsidR="00B324F9" w:rsidRPr="008A580E">
        <w:t>sufficient</w:t>
      </w:r>
      <w:proofErr w:type="gramEnd"/>
      <w:r w:rsidR="00B324F9" w:rsidRPr="008A580E">
        <w:t>.</w:t>
      </w:r>
    </w:p>
    <w:p w14:paraId="4898FA9F" w14:textId="3BFDE715" w:rsidR="00E44E32" w:rsidRPr="00D3148A" w:rsidRDefault="002561A2" w:rsidP="00D3148A">
      <w:pPr>
        <w:widowControl/>
        <w:spacing w:after="200"/>
        <w:rPr>
          <w:b/>
        </w:rPr>
      </w:pPr>
      <w:r w:rsidRPr="00D3148A">
        <w:rPr>
          <w:b/>
        </w:rPr>
        <w:t>Sub-</w:t>
      </w:r>
      <w:r w:rsidR="00E44E32" w:rsidRPr="00D3148A">
        <w:rPr>
          <w:b/>
        </w:rPr>
        <w:t xml:space="preserve">Module </w:t>
      </w:r>
      <w:r w:rsidRPr="00D3148A">
        <w:rPr>
          <w:b/>
        </w:rPr>
        <w:t>8.</w:t>
      </w:r>
      <w:r w:rsidR="00E44E32" w:rsidRPr="00D3148A">
        <w:rPr>
          <w:b/>
        </w:rPr>
        <w:t>6. H</w:t>
      </w:r>
      <w:r w:rsidR="00ED35FF" w:rsidRPr="00D3148A">
        <w:rPr>
          <w:b/>
        </w:rPr>
        <w:t>ousing Expenditures</w:t>
      </w:r>
    </w:p>
    <w:p w14:paraId="656B7177" w14:textId="2D472617" w:rsidR="004A61C4" w:rsidRDefault="00BA4227" w:rsidP="00BA4227">
      <w:pPr>
        <w:pStyle w:val="BodyText0"/>
      </w:pPr>
      <w:r>
        <w:rPr>
          <w:b/>
        </w:rPr>
        <w:t>Purpose:</w:t>
      </w:r>
      <w:r w:rsidR="006135AE" w:rsidRPr="00677DC2">
        <w:rPr>
          <w:b/>
        </w:rPr>
        <w:t xml:space="preserve"> </w:t>
      </w:r>
      <w:r w:rsidR="004A61C4" w:rsidRPr="00815395">
        <w:t>to collect information about</w:t>
      </w:r>
      <w:r w:rsidR="004A61C4">
        <w:t xml:space="preserve"> </w:t>
      </w:r>
      <w:r w:rsidR="00466574">
        <w:t xml:space="preserve">costs related to </w:t>
      </w:r>
      <w:r w:rsidR="00D61BD9">
        <w:t xml:space="preserve">the respondent’s </w:t>
      </w:r>
      <w:r w:rsidR="00466574">
        <w:t xml:space="preserve">housing </w:t>
      </w:r>
      <w:r w:rsidR="004A61C4">
        <w:t>over the past 12 months</w:t>
      </w:r>
      <w:r w:rsidR="004A61C4" w:rsidRPr="00815395">
        <w:t>.</w:t>
      </w:r>
      <w:r w:rsidR="004A61C4">
        <w:t xml:space="preserve"> </w:t>
      </w:r>
    </w:p>
    <w:p w14:paraId="56B5C6DE" w14:textId="77777777" w:rsidR="007C5351" w:rsidRPr="00F84467" w:rsidRDefault="007C5351" w:rsidP="007C5351">
      <w:pPr>
        <w:pStyle w:val="BodyText0"/>
        <w:keepNext/>
        <w:rPr>
          <w:b/>
          <w:i/>
        </w:rPr>
      </w:pPr>
      <w:r>
        <w:rPr>
          <w:b/>
          <w:i/>
        </w:rPr>
        <w:t>Instructions for a</w:t>
      </w:r>
      <w:r w:rsidRPr="00F84467">
        <w:rPr>
          <w:b/>
          <w:i/>
        </w:rPr>
        <w:t xml:space="preserve">dministering the </w:t>
      </w:r>
      <w:r>
        <w:rPr>
          <w:b/>
          <w:i/>
        </w:rPr>
        <w:t>s</w:t>
      </w:r>
      <w:r w:rsidRPr="00F84467">
        <w:rPr>
          <w:b/>
          <w:i/>
        </w:rPr>
        <w:t>ub-</w:t>
      </w:r>
      <w:r>
        <w:rPr>
          <w:b/>
          <w:i/>
        </w:rPr>
        <w:t>module with item-by-item g</w:t>
      </w:r>
      <w:r w:rsidRPr="00F84467">
        <w:rPr>
          <w:b/>
          <w:i/>
        </w:rPr>
        <w:t>uidance</w:t>
      </w:r>
    </w:p>
    <w:p w14:paraId="0E2AC48F" w14:textId="0A058ADC" w:rsidR="00086453" w:rsidRDefault="007C5351" w:rsidP="007C5351">
      <w:pPr>
        <w:pStyle w:val="Heading4"/>
      </w:pPr>
      <w:r>
        <w:t>Item 8.600A,</w:t>
      </w:r>
      <w:r w:rsidR="00086453">
        <w:t xml:space="preserve"> </w:t>
      </w:r>
      <w:r>
        <w:t>Cluster and household number</w:t>
      </w:r>
    </w:p>
    <w:p w14:paraId="7723D795" w14:textId="77F339E0" w:rsidR="00086453" w:rsidRDefault="00086453" w:rsidP="00BA4227">
      <w:pPr>
        <w:pStyle w:val="BodyText0"/>
      </w:pPr>
      <w:r>
        <w:t>If using a paper questionnaire, record the cluster number and household number. You can find this information on the questionnaire cover sheet. If using a tablet, you will not see this question; the information will automatically be recorded for you.</w:t>
      </w:r>
    </w:p>
    <w:p w14:paraId="2006790A" w14:textId="4CB225F8" w:rsidR="00086453" w:rsidRDefault="007C5351" w:rsidP="007C5351">
      <w:pPr>
        <w:pStyle w:val="Heading4"/>
      </w:pPr>
      <w:r>
        <w:t>Item 8.600B,</w:t>
      </w:r>
      <w:r w:rsidR="00086453">
        <w:t xml:space="preserve"> </w:t>
      </w:r>
      <w:r>
        <w:t>Line number of the respondent</w:t>
      </w:r>
    </w:p>
    <w:p w14:paraId="3F18A1A1" w14:textId="3D098FD5" w:rsidR="00086453" w:rsidRDefault="00086453" w:rsidP="00BA4227">
      <w:pPr>
        <w:pStyle w:val="BodyText0"/>
      </w:pPr>
      <w:r>
        <w:t xml:space="preserve">If using a paper questionnaire, record the line number of the respondent. You can find this information in Module 1, </w:t>
      </w:r>
      <w:r>
        <w:rPr>
          <w:i/>
        </w:rPr>
        <w:t>Household Roster and Demographics</w:t>
      </w:r>
      <w:r>
        <w:t>. If using a tablet, you will not see this question; the information will automatically be recorded for you.</w:t>
      </w:r>
    </w:p>
    <w:p w14:paraId="2FD38E10" w14:textId="13C51C49" w:rsidR="00E44E32" w:rsidRPr="00815395" w:rsidRDefault="00E44E32" w:rsidP="007C5351">
      <w:pPr>
        <w:pStyle w:val="BodyText0"/>
      </w:pPr>
      <w:r w:rsidRPr="00815395">
        <w:t xml:space="preserve">Read the introductory statement for </w:t>
      </w:r>
      <w:r w:rsidR="00466574">
        <w:t>Sub-</w:t>
      </w:r>
      <w:r w:rsidRPr="00815395">
        <w:t xml:space="preserve">Module </w:t>
      </w:r>
      <w:r w:rsidR="00466574">
        <w:t>8.</w:t>
      </w:r>
      <w:r w:rsidRPr="00815395">
        <w:t>6 to the respondent before asking questions</w:t>
      </w:r>
      <w:r w:rsidR="00466574">
        <w:t>:</w:t>
      </w:r>
      <w:r w:rsidR="00143A16">
        <w:t xml:space="preserve"> </w:t>
      </w:r>
      <w:r w:rsidRPr="00815395">
        <w:t>“Now I’d like to ask you some questions about your home.”</w:t>
      </w:r>
    </w:p>
    <w:p w14:paraId="611443AF" w14:textId="3FCFF413" w:rsidR="00E44E32" w:rsidRDefault="00E44E32" w:rsidP="007C5351">
      <w:pPr>
        <w:pStyle w:val="Heading4"/>
      </w:pPr>
      <w:r w:rsidRPr="00815395">
        <w:t xml:space="preserve">Item </w:t>
      </w:r>
      <w:r w:rsidR="00466574">
        <w:t>8.6</w:t>
      </w:r>
      <w:r w:rsidR="007C5351">
        <w:t>01,</w:t>
      </w:r>
      <w:r w:rsidRPr="00815395">
        <w:t xml:space="preserve"> </w:t>
      </w:r>
      <w:r>
        <w:t>“</w:t>
      </w:r>
      <w:r w:rsidRPr="00815395">
        <w:t xml:space="preserve">Do you own this house, </w:t>
      </w:r>
      <w:r w:rsidR="00466574">
        <w:t xml:space="preserve">are you purchasing this house, </w:t>
      </w:r>
      <w:r w:rsidRPr="00815395">
        <w:t xml:space="preserve">is </w:t>
      </w:r>
      <w:r w:rsidR="00466574">
        <w:t xml:space="preserve">this house </w:t>
      </w:r>
      <w:r w:rsidRPr="00815395">
        <w:t xml:space="preserve">provided to you by an employer, </w:t>
      </w:r>
      <w:r w:rsidR="00466574">
        <w:t>are you living in this house</w:t>
      </w:r>
      <w:r w:rsidRPr="00815395">
        <w:t xml:space="preserve"> for free, or do you rent this house?</w:t>
      </w:r>
      <w:r>
        <w:t>”</w:t>
      </w:r>
    </w:p>
    <w:p w14:paraId="617580BD" w14:textId="2A7059F5" w:rsidR="00E44E32" w:rsidRPr="007C5351" w:rsidRDefault="00E44E32" w:rsidP="00BA4227">
      <w:pPr>
        <w:pStyle w:val="BodyText0"/>
      </w:pPr>
      <w:r w:rsidRPr="00815395">
        <w:t xml:space="preserve">Ask the question and </w:t>
      </w:r>
      <w:r w:rsidR="002F703D">
        <w:t>record</w:t>
      </w:r>
      <w:r w:rsidRPr="00815395">
        <w:t xml:space="preserve"> the response</w:t>
      </w:r>
      <w:r w:rsidR="002F703D">
        <w:t xml:space="preserve">. If the respondent is unsure, select ‘8’ (DON’T KNOW). </w:t>
      </w:r>
      <w:r>
        <w:t>If the response is ‘</w:t>
      </w:r>
      <w:r w:rsidR="00466574">
        <w:t>3’ (</w:t>
      </w:r>
      <w:r>
        <w:t>EMPLOYER PROVIDES</w:t>
      </w:r>
      <w:r w:rsidR="00466574">
        <w:t>)</w:t>
      </w:r>
      <w:r>
        <w:t xml:space="preserve"> or ‘</w:t>
      </w:r>
      <w:r w:rsidR="00466574">
        <w:t>4’ (</w:t>
      </w:r>
      <w:r>
        <w:t>FREE</w:t>
      </w:r>
      <w:r w:rsidR="00466574">
        <w:t>)</w:t>
      </w:r>
      <w:r>
        <w:t xml:space="preserve">, skip to </w:t>
      </w:r>
      <w:r w:rsidR="0042244F">
        <w:t>i</w:t>
      </w:r>
      <w:r w:rsidR="00466574">
        <w:t>tem 8.6</w:t>
      </w:r>
      <w:r>
        <w:t>04.</w:t>
      </w:r>
      <w:r w:rsidR="00143A16">
        <w:t xml:space="preserve"> </w:t>
      </w:r>
      <w:r>
        <w:t>If the response is ‘</w:t>
      </w:r>
      <w:r w:rsidR="00466574">
        <w:t>5’ (</w:t>
      </w:r>
      <w:r>
        <w:t>RENTED</w:t>
      </w:r>
      <w:r w:rsidR="00466574">
        <w:t>)</w:t>
      </w:r>
      <w:r>
        <w:t xml:space="preserve">, skip to </w:t>
      </w:r>
      <w:r w:rsidR="0042244F">
        <w:t>i</w:t>
      </w:r>
      <w:r w:rsidR="00466574">
        <w:t>tem 8.6</w:t>
      </w:r>
      <w:r>
        <w:t>05.</w:t>
      </w:r>
      <w:r w:rsidR="00143A16">
        <w:t xml:space="preserve"> </w:t>
      </w:r>
      <w:r w:rsidR="008D3891" w:rsidRPr="007C5351">
        <w:t>Table 8.</w:t>
      </w:r>
      <w:r w:rsidR="00584703">
        <w:t>1</w:t>
      </w:r>
      <w:r w:rsidR="008D3891" w:rsidRPr="007C5351">
        <w:t xml:space="preserve"> lists definitions for housing ownership.</w:t>
      </w:r>
    </w:p>
    <w:p w14:paraId="227326E0" w14:textId="2BC218EA" w:rsidR="007C5351" w:rsidRPr="007C5351" w:rsidRDefault="007C5351" w:rsidP="007C5351">
      <w:pPr>
        <w:pStyle w:val="Tabletitle"/>
      </w:pPr>
      <w:bookmarkStart w:id="110" w:name="_Toc527243236"/>
      <w:r w:rsidRPr="007C5351">
        <w:t>Table 8.1: Housing Ownership</w:t>
      </w:r>
      <w:bookmarkEnd w:id="110"/>
    </w:p>
    <w:tbl>
      <w:tblPr>
        <w:tblW w:w="5000" w:type="pct"/>
        <w:tblLook w:val="04A0" w:firstRow="1" w:lastRow="0" w:firstColumn="1" w:lastColumn="0" w:noHBand="0" w:noVBand="1"/>
      </w:tblPr>
      <w:tblGrid>
        <w:gridCol w:w="2475"/>
        <w:gridCol w:w="6875"/>
      </w:tblGrid>
      <w:tr w:rsidR="007C5351" w:rsidRPr="007C5351" w14:paraId="214C4A92" w14:textId="77777777" w:rsidTr="007C5351">
        <w:trPr>
          <w:trHeight w:val="332"/>
        </w:trPr>
        <w:tc>
          <w:tcPr>
            <w:tcW w:w="2430" w:type="dxa"/>
            <w:tcBorders>
              <w:top w:val="single" w:sz="4" w:space="0" w:color="auto"/>
              <w:left w:val="single" w:sz="4" w:space="0" w:color="auto"/>
              <w:bottom w:val="single" w:sz="4" w:space="0" w:color="auto"/>
              <w:right w:val="single" w:sz="4" w:space="0" w:color="auto"/>
            </w:tcBorders>
            <w:shd w:val="clear" w:color="auto" w:fill="387990"/>
            <w:tcMar>
              <w:top w:w="58" w:type="dxa"/>
              <w:left w:w="58" w:type="dxa"/>
              <w:bottom w:w="58" w:type="dxa"/>
              <w:right w:w="58" w:type="dxa"/>
            </w:tcMar>
            <w:hideMark/>
          </w:tcPr>
          <w:p w14:paraId="187E6912" w14:textId="3F01666D" w:rsidR="00E44E32" w:rsidRPr="007C5351" w:rsidRDefault="00E44E32" w:rsidP="00466574">
            <w:pPr>
              <w:rPr>
                <w:b/>
                <w:color w:val="FFFFFF" w:themeColor="background1"/>
                <w:sz w:val="20"/>
                <w:szCs w:val="20"/>
              </w:rPr>
            </w:pPr>
            <w:r w:rsidRPr="007C5351">
              <w:rPr>
                <w:b/>
                <w:color w:val="FFFFFF" w:themeColor="background1"/>
                <w:sz w:val="20"/>
                <w:szCs w:val="20"/>
              </w:rPr>
              <w:t>Response Categor</w:t>
            </w:r>
            <w:r w:rsidR="00466574" w:rsidRPr="007C5351">
              <w:rPr>
                <w:b/>
                <w:color w:val="FFFFFF" w:themeColor="background1"/>
                <w:sz w:val="20"/>
                <w:szCs w:val="20"/>
              </w:rPr>
              <w:t>y</w:t>
            </w:r>
          </w:p>
        </w:tc>
        <w:tc>
          <w:tcPr>
            <w:tcW w:w="6750" w:type="dxa"/>
            <w:tcBorders>
              <w:top w:val="single" w:sz="4" w:space="0" w:color="auto"/>
              <w:left w:val="single" w:sz="4" w:space="0" w:color="auto"/>
              <w:bottom w:val="single" w:sz="4" w:space="0" w:color="auto"/>
              <w:right w:val="single" w:sz="4" w:space="0" w:color="auto"/>
            </w:tcBorders>
            <w:shd w:val="clear" w:color="auto" w:fill="387990"/>
            <w:tcMar>
              <w:top w:w="58" w:type="dxa"/>
              <w:left w:w="58" w:type="dxa"/>
              <w:bottom w:w="58" w:type="dxa"/>
              <w:right w:w="58" w:type="dxa"/>
            </w:tcMar>
            <w:hideMark/>
          </w:tcPr>
          <w:p w14:paraId="44919D4C" w14:textId="77777777" w:rsidR="00E44E32" w:rsidRPr="007C5351" w:rsidRDefault="00E44E32" w:rsidP="00755FA0">
            <w:pPr>
              <w:rPr>
                <w:b/>
                <w:color w:val="FFFFFF" w:themeColor="background1"/>
                <w:sz w:val="20"/>
                <w:szCs w:val="20"/>
              </w:rPr>
            </w:pPr>
            <w:r w:rsidRPr="007C5351">
              <w:rPr>
                <w:b/>
                <w:color w:val="FFFFFF" w:themeColor="background1"/>
                <w:sz w:val="20"/>
                <w:szCs w:val="20"/>
              </w:rPr>
              <w:t>Definition</w:t>
            </w:r>
          </w:p>
        </w:tc>
      </w:tr>
      <w:tr w:rsidR="00E44E32" w:rsidRPr="007C5351" w14:paraId="3DE2AF00" w14:textId="77777777" w:rsidTr="007C5351">
        <w:trPr>
          <w:trHeight w:val="521"/>
        </w:trPr>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06D59457" w14:textId="77777777" w:rsidR="00E44E32" w:rsidRPr="007C5351" w:rsidRDefault="00E44E32" w:rsidP="00755FA0">
            <w:pPr>
              <w:rPr>
                <w:b/>
                <w:sz w:val="20"/>
                <w:szCs w:val="20"/>
              </w:rPr>
            </w:pPr>
            <w:r w:rsidRPr="007C5351">
              <w:rPr>
                <w:b/>
                <w:sz w:val="20"/>
                <w:szCs w:val="20"/>
              </w:rPr>
              <w:t>Own</w:t>
            </w:r>
          </w:p>
        </w:tc>
        <w:tc>
          <w:tcPr>
            <w:tcW w:w="675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4AA88427" w14:textId="0A5243A9" w:rsidR="00E44E32" w:rsidRPr="007C5351" w:rsidRDefault="00E44E32" w:rsidP="00755FA0">
            <w:pPr>
              <w:rPr>
                <w:sz w:val="20"/>
                <w:szCs w:val="20"/>
              </w:rPr>
            </w:pPr>
            <w:r w:rsidRPr="007C5351">
              <w:rPr>
                <w:sz w:val="20"/>
                <w:szCs w:val="20"/>
              </w:rPr>
              <w:t>A house is owned when the respondent</w:t>
            </w:r>
            <w:r w:rsidR="00D61241" w:rsidRPr="007C5351">
              <w:rPr>
                <w:sz w:val="20"/>
                <w:szCs w:val="20"/>
              </w:rPr>
              <w:t xml:space="preserve"> or </w:t>
            </w:r>
            <w:r w:rsidRPr="007C5351">
              <w:rPr>
                <w:sz w:val="20"/>
                <w:szCs w:val="20"/>
              </w:rPr>
              <w:t>resident does not pay another individual or group for the rights to live in the household. Moreover, a respondent</w:t>
            </w:r>
            <w:r w:rsidR="00D61241" w:rsidRPr="007C5351">
              <w:rPr>
                <w:sz w:val="20"/>
                <w:szCs w:val="20"/>
              </w:rPr>
              <w:t xml:space="preserve"> or </w:t>
            </w:r>
            <w:r w:rsidRPr="007C5351">
              <w:rPr>
                <w:sz w:val="20"/>
                <w:szCs w:val="20"/>
              </w:rPr>
              <w:t>resident is not required to gain permission to live in the house when it is owned by another individual or group, and the respondent</w:t>
            </w:r>
            <w:r w:rsidR="00D61241" w:rsidRPr="007C5351">
              <w:rPr>
                <w:sz w:val="20"/>
                <w:szCs w:val="20"/>
              </w:rPr>
              <w:t xml:space="preserve"> or </w:t>
            </w:r>
            <w:r w:rsidRPr="007C5351">
              <w:rPr>
                <w:sz w:val="20"/>
                <w:szCs w:val="20"/>
              </w:rPr>
              <w:t>resident cannot be forced to leave the household in the future.</w:t>
            </w:r>
          </w:p>
        </w:tc>
      </w:tr>
      <w:tr w:rsidR="00E44E32" w:rsidRPr="007C5351" w14:paraId="14B7A1F9" w14:textId="77777777" w:rsidTr="007C5351">
        <w:trPr>
          <w:trHeight w:val="350"/>
        </w:trPr>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3C605CE1" w14:textId="77777777" w:rsidR="00E44E32" w:rsidRPr="007C5351" w:rsidRDefault="00E44E32" w:rsidP="00755FA0">
            <w:pPr>
              <w:rPr>
                <w:b/>
                <w:sz w:val="20"/>
                <w:szCs w:val="20"/>
              </w:rPr>
            </w:pPr>
            <w:r w:rsidRPr="007C5351">
              <w:rPr>
                <w:b/>
                <w:sz w:val="20"/>
                <w:szCs w:val="20"/>
              </w:rPr>
              <w:t>Being purchased</w:t>
            </w:r>
          </w:p>
        </w:tc>
        <w:tc>
          <w:tcPr>
            <w:tcW w:w="675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57D80153" w14:textId="6F01706A" w:rsidR="00E44E32" w:rsidRPr="007C5351" w:rsidRDefault="00E44E32">
            <w:pPr>
              <w:rPr>
                <w:sz w:val="20"/>
                <w:szCs w:val="20"/>
              </w:rPr>
            </w:pPr>
            <w:r w:rsidRPr="007C5351">
              <w:rPr>
                <w:sz w:val="20"/>
                <w:szCs w:val="20"/>
              </w:rPr>
              <w:t xml:space="preserve">A house that is being purchased requires payment to an individual or an institution, </w:t>
            </w:r>
            <w:r w:rsidR="00D61241" w:rsidRPr="007C5351">
              <w:rPr>
                <w:sz w:val="20"/>
                <w:szCs w:val="20"/>
              </w:rPr>
              <w:t>such as</w:t>
            </w:r>
            <w:r w:rsidRPr="007C5351">
              <w:rPr>
                <w:sz w:val="20"/>
                <w:szCs w:val="20"/>
              </w:rPr>
              <w:t xml:space="preserve"> a bank. In the future, the house will be owned by the household </w:t>
            </w:r>
            <w:r w:rsidR="00466574" w:rsidRPr="007C5351">
              <w:rPr>
                <w:sz w:val="20"/>
                <w:szCs w:val="20"/>
              </w:rPr>
              <w:t xml:space="preserve">after </w:t>
            </w:r>
            <w:proofErr w:type="gramStart"/>
            <w:r w:rsidRPr="007C5351">
              <w:rPr>
                <w:sz w:val="20"/>
                <w:szCs w:val="20"/>
              </w:rPr>
              <w:t>all of</w:t>
            </w:r>
            <w:proofErr w:type="gramEnd"/>
            <w:r w:rsidRPr="007C5351">
              <w:rPr>
                <w:sz w:val="20"/>
                <w:szCs w:val="20"/>
              </w:rPr>
              <w:t xml:space="preserve"> the payments have been received. If a loan was used to purchase the materials for </w:t>
            </w:r>
            <w:r w:rsidRPr="007C5351">
              <w:rPr>
                <w:sz w:val="20"/>
                <w:szCs w:val="20"/>
              </w:rPr>
              <w:lastRenderedPageBreak/>
              <w:t>a home and the respondent</w:t>
            </w:r>
            <w:r w:rsidR="00D61241" w:rsidRPr="007C5351">
              <w:rPr>
                <w:sz w:val="20"/>
                <w:szCs w:val="20"/>
              </w:rPr>
              <w:t xml:space="preserve"> or </w:t>
            </w:r>
            <w:r w:rsidRPr="007C5351">
              <w:rPr>
                <w:sz w:val="20"/>
                <w:szCs w:val="20"/>
              </w:rPr>
              <w:t>resident is still repaying the loan, the dwelling is still being purchased.</w:t>
            </w:r>
          </w:p>
        </w:tc>
      </w:tr>
      <w:tr w:rsidR="00E44E32" w:rsidRPr="007C5351" w14:paraId="669AF0F9" w14:textId="77777777" w:rsidTr="007C5351">
        <w:trPr>
          <w:trHeight w:val="530"/>
        </w:trPr>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63CD989C" w14:textId="77777777" w:rsidR="00E44E32" w:rsidRPr="007C5351" w:rsidRDefault="00E44E32" w:rsidP="00755FA0">
            <w:pPr>
              <w:rPr>
                <w:b/>
                <w:sz w:val="20"/>
                <w:szCs w:val="20"/>
              </w:rPr>
            </w:pPr>
            <w:r w:rsidRPr="007C5351">
              <w:rPr>
                <w:b/>
                <w:sz w:val="20"/>
                <w:szCs w:val="20"/>
              </w:rPr>
              <w:lastRenderedPageBreak/>
              <w:t>Employer provides</w:t>
            </w:r>
          </w:p>
        </w:tc>
        <w:tc>
          <w:tcPr>
            <w:tcW w:w="675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hideMark/>
          </w:tcPr>
          <w:p w14:paraId="616479A1" w14:textId="25428F0A" w:rsidR="00E44E32" w:rsidRPr="007C5351" w:rsidRDefault="00E44E32">
            <w:pPr>
              <w:rPr>
                <w:sz w:val="20"/>
                <w:szCs w:val="20"/>
              </w:rPr>
            </w:pPr>
            <w:r w:rsidRPr="007C5351">
              <w:rPr>
                <w:bCs/>
                <w:sz w:val="20"/>
                <w:szCs w:val="20"/>
              </w:rPr>
              <w:t>A house may be provided by an employer when the respondent</w:t>
            </w:r>
            <w:r w:rsidR="00D61241" w:rsidRPr="007C5351">
              <w:rPr>
                <w:bCs/>
                <w:sz w:val="20"/>
                <w:szCs w:val="20"/>
              </w:rPr>
              <w:t xml:space="preserve"> or </w:t>
            </w:r>
            <w:r w:rsidRPr="007C5351">
              <w:rPr>
                <w:bCs/>
                <w:sz w:val="20"/>
                <w:szCs w:val="20"/>
              </w:rPr>
              <w:t xml:space="preserve">resident lives in a dwelling without payment due to one or more members of the household working for the employer. </w:t>
            </w:r>
          </w:p>
        </w:tc>
      </w:tr>
      <w:tr w:rsidR="00E44E32" w:rsidRPr="007C5351" w14:paraId="5CF86CB3" w14:textId="77777777" w:rsidTr="007C5351">
        <w:trPr>
          <w:trHeight w:val="530"/>
        </w:trPr>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tcPr>
          <w:p w14:paraId="611B7857" w14:textId="77777777" w:rsidR="00E44E32" w:rsidRPr="007C5351" w:rsidRDefault="00E44E32" w:rsidP="00755FA0">
            <w:pPr>
              <w:rPr>
                <w:b/>
                <w:sz w:val="20"/>
                <w:szCs w:val="20"/>
              </w:rPr>
            </w:pPr>
            <w:r w:rsidRPr="007C5351">
              <w:rPr>
                <w:b/>
                <w:sz w:val="20"/>
                <w:szCs w:val="20"/>
              </w:rPr>
              <w:t>Free</w:t>
            </w:r>
          </w:p>
        </w:tc>
        <w:tc>
          <w:tcPr>
            <w:tcW w:w="675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tcPr>
          <w:p w14:paraId="75E4936B" w14:textId="25BF96E0" w:rsidR="00E44E32" w:rsidRPr="007C5351" w:rsidRDefault="00E44E32">
            <w:pPr>
              <w:rPr>
                <w:bCs/>
                <w:sz w:val="20"/>
                <w:szCs w:val="20"/>
              </w:rPr>
            </w:pPr>
            <w:r w:rsidRPr="007C5351">
              <w:rPr>
                <w:bCs/>
                <w:sz w:val="20"/>
                <w:szCs w:val="20"/>
              </w:rPr>
              <w:t>A house may be inhabited free of charge when an individual or group allows the family to live in the house. When a house is provided for free, the respondent</w:t>
            </w:r>
            <w:r w:rsidR="00D61241" w:rsidRPr="007C5351">
              <w:rPr>
                <w:bCs/>
                <w:sz w:val="20"/>
                <w:szCs w:val="20"/>
              </w:rPr>
              <w:t xml:space="preserve"> or </w:t>
            </w:r>
            <w:r w:rsidRPr="007C5351">
              <w:rPr>
                <w:bCs/>
                <w:sz w:val="20"/>
                <w:szCs w:val="20"/>
              </w:rPr>
              <w:t>resident does not pay for the ability of live in the dwelling, but the respondent</w:t>
            </w:r>
            <w:r w:rsidR="00D61241" w:rsidRPr="007C5351">
              <w:rPr>
                <w:bCs/>
                <w:sz w:val="20"/>
                <w:szCs w:val="20"/>
              </w:rPr>
              <w:t xml:space="preserve"> or </w:t>
            </w:r>
            <w:r w:rsidRPr="007C5351">
              <w:rPr>
                <w:bCs/>
                <w:sz w:val="20"/>
                <w:szCs w:val="20"/>
              </w:rPr>
              <w:t xml:space="preserve">resident could be asked to leave the dwelling in the future. Housing is considered free in cases where a local authority allows a family to live in a home for extended periods of time without payment. </w:t>
            </w:r>
          </w:p>
        </w:tc>
      </w:tr>
      <w:tr w:rsidR="00E44E32" w:rsidRPr="007C5351" w14:paraId="4A61FEA1" w14:textId="77777777" w:rsidTr="007C5351">
        <w:trPr>
          <w:trHeight w:val="530"/>
        </w:trPr>
        <w:tc>
          <w:tcPr>
            <w:tcW w:w="243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tcPr>
          <w:p w14:paraId="416F008B" w14:textId="77777777" w:rsidR="00E44E32" w:rsidRPr="007C5351" w:rsidRDefault="00E44E32" w:rsidP="00755FA0">
            <w:pPr>
              <w:rPr>
                <w:b/>
                <w:sz w:val="20"/>
                <w:szCs w:val="20"/>
              </w:rPr>
            </w:pPr>
            <w:r w:rsidRPr="007C5351">
              <w:rPr>
                <w:b/>
                <w:sz w:val="20"/>
                <w:szCs w:val="20"/>
              </w:rPr>
              <w:t>Rented</w:t>
            </w:r>
          </w:p>
        </w:tc>
        <w:tc>
          <w:tcPr>
            <w:tcW w:w="6750" w:type="dxa"/>
            <w:tcBorders>
              <w:top w:val="single" w:sz="4" w:space="0" w:color="auto"/>
              <w:left w:val="single" w:sz="4" w:space="0" w:color="auto"/>
              <w:bottom w:val="single" w:sz="4" w:space="0" w:color="auto"/>
              <w:right w:val="single" w:sz="4" w:space="0" w:color="auto"/>
            </w:tcBorders>
            <w:tcMar>
              <w:top w:w="58" w:type="dxa"/>
              <w:left w:w="58" w:type="dxa"/>
              <w:bottom w:w="58" w:type="dxa"/>
              <w:right w:w="58" w:type="dxa"/>
            </w:tcMar>
          </w:tcPr>
          <w:p w14:paraId="5A74B574" w14:textId="5844B69B" w:rsidR="00E44E32" w:rsidRPr="007C5351" w:rsidRDefault="00E44E32">
            <w:pPr>
              <w:rPr>
                <w:bCs/>
                <w:sz w:val="20"/>
                <w:szCs w:val="20"/>
              </w:rPr>
            </w:pPr>
            <w:r w:rsidRPr="007C5351">
              <w:rPr>
                <w:bCs/>
                <w:sz w:val="20"/>
                <w:szCs w:val="20"/>
              </w:rPr>
              <w:t>A house may be rented when the respondent</w:t>
            </w:r>
            <w:r w:rsidR="00D61241" w:rsidRPr="007C5351">
              <w:rPr>
                <w:bCs/>
                <w:sz w:val="20"/>
                <w:szCs w:val="20"/>
              </w:rPr>
              <w:t xml:space="preserve"> or </w:t>
            </w:r>
            <w:r w:rsidRPr="007C5351">
              <w:rPr>
                <w:bCs/>
                <w:sz w:val="20"/>
                <w:szCs w:val="20"/>
              </w:rPr>
              <w:t>resident makes regular payments to an individual or group for the ability to live in the dwelling. Unlike those who are purchasing their home, respondents</w:t>
            </w:r>
            <w:r w:rsidR="00D61241" w:rsidRPr="007C5351">
              <w:rPr>
                <w:bCs/>
                <w:sz w:val="20"/>
                <w:szCs w:val="20"/>
              </w:rPr>
              <w:t xml:space="preserve"> or </w:t>
            </w:r>
            <w:r w:rsidRPr="007C5351">
              <w:rPr>
                <w:bCs/>
                <w:sz w:val="20"/>
                <w:szCs w:val="20"/>
              </w:rPr>
              <w:t>residents who are renting their home will always pay to live in the home and may be asked to leave the home in the future.</w:t>
            </w:r>
          </w:p>
        </w:tc>
      </w:tr>
    </w:tbl>
    <w:p w14:paraId="6653CC40" w14:textId="77777777" w:rsidR="00466574" w:rsidRDefault="00466574" w:rsidP="00E44E32">
      <w:pPr>
        <w:rPr>
          <w:b/>
        </w:rPr>
      </w:pPr>
    </w:p>
    <w:p w14:paraId="2C723803" w14:textId="2DDCD54D" w:rsidR="00E44E32" w:rsidRPr="00815395" w:rsidRDefault="00E44E32" w:rsidP="007C5351">
      <w:pPr>
        <w:pStyle w:val="Heading4"/>
      </w:pPr>
      <w:r w:rsidRPr="00815395">
        <w:t xml:space="preserve">Item </w:t>
      </w:r>
      <w:r w:rsidR="00466574">
        <w:t>8.6</w:t>
      </w:r>
      <w:r w:rsidR="007C5351">
        <w:t>02,</w:t>
      </w:r>
      <w:r>
        <w:t xml:space="preserve"> “</w:t>
      </w:r>
      <w:r w:rsidRPr="00815395">
        <w:t>If you sold this dwelling today, how much would you receive for it?</w:t>
      </w:r>
      <w:r>
        <w:t>”</w:t>
      </w:r>
    </w:p>
    <w:p w14:paraId="34DB968B" w14:textId="6FE5D6AC" w:rsidR="00E44E32" w:rsidRPr="00815395" w:rsidRDefault="00E44E32" w:rsidP="007C5351">
      <w:pPr>
        <w:pStyle w:val="BodyText0"/>
      </w:pPr>
      <w:r w:rsidRPr="00815395">
        <w:t>Ask the question and record the response</w:t>
      </w:r>
      <w:r>
        <w:t xml:space="preserve"> in local currency.</w:t>
      </w:r>
      <w:r w:rsidR="00143A16">
        <w:t xml:space="preserve"> </w:t>
      </w:r>
      <w:r w:rsidR="00466574">
        <w:t>If the respondent is unsure, record ‘</w:t>
      </w:r>
      <w:r w:rsidR="00466574" w:rsidRPr="00466574">
        <w:t>999998</w:t>
      </w:r>
      <w:r w:rsidR="00466574">
        <w:t>’ (</w:t>
      </w:r>
      <w:r w:rsidRPr="00815395">
        <w:t>DON’T KNOW</w:t>
      </w:r>
      <w:r w:rsidR="00466574">
        <w:t>)</w:t>
      </w:r>
      <w:r w:rsidRPr="00815395">
        <w:t>.</w:t>
      </w:r>
    </w:p>
    <w:p w14:paraId="7DCF56BB" w14:textId="39E6B285" w:rsidR="00E44E32" w:rsidRDefault="00E44E32" w:rsidP="007C5351">
      <w:pPr>
        <w:pStyle w:val="BodyText0"/>
      </w:pPr>
      <w:r w:rsidRPr="00E07853">
        <w:t xml:space="preserve">If a respondent has difficulty establishing a value for the house, </w:t>
      </w:r>
      <w:r w:rsidRPr="00113A26">
        <w:t xml:space="preserve">you may inquire how much it has taken them to build </w:t>
      </w:r>
      <w:r>
        <w:t>it</w:t>
      </w:r>
      <w:r w:rsidRPr="00113A26">
        <w:t xml:space="preserve"> or how much it would cost them to rebuild the home.</w:t>
      </w:r>
      <w:r>
        <w:t xml:space="preserve"> </w:t>
      </w:r>
    </w:p>
    <w:p w14:paraId="13203029" w14:textId="0852B1C1" w:rsidR="00E44E32" w:rsidRPr="00815395" w:rsidRDefault="00E44E32" w:rsidP="007C5351">
      <w:pPr>
        <w:pStyle w:val="Heading4"/>
      </w:pPr>
      <w:r w:rsidRPr="00815395">
        <w:t xml:space="preserve">Item </w:t>
      </w:r>
      <w:r w:rsidR="00466574">
        <w:t>8.6</w:t>
      </w:r>
      <w:r w:rsidR="007C5351">
        <w:t>03,</w:t>
      </w:r>
      <w:r w:rsidRPr="00815395">
        <w:t xml:space="preserve"> </w:t>
      </w:r>
      <w:r>
        <w:t>“</w:t>
      </w:r>
      <w:r w:rsidRPr="00815395">
        <w:t>How old is this house, in years?</w:t>
      </w:r>
      <w:r>
        <w:t>”</w:t>
      </w:r>
    </w:p>
    <w:p w14:paraId="54E43F4E" w14:textId="6DCC33C1" w:rsidR="00E44E32" w:rsidRDefault="00E44E32" w:rsidP="00BA4227">
      <w:pPr>
        <w:pStyle w:val="BodyText0"/>
      </w:pPr>
      <w:r w:rsidRPr="00815395">
        <w:t>Ask the question and record the response.</w:t>
      </w:r>
      <w:r w:rsidR="00143A16">
        <w:t xml:space="preserve"> </w:t>
      </w:r>
      <w:r w:rsidR="000F3E6B">
        <w:t xml:space="preserve">If the respondent is unsure, record </w:t>
      </w:r>
      <w:r>
        <w:t>‘</w:t>
      </w:r>
      <w:r w:rsidR="000F3E6B">
        <w:t>998’ (</w:t>
      </w:r>
      <w:r w:rsidRPr="00815395">
        <w:t>DON’T KNOW</w:t>
      </w:r>
      <w:r w:rsidR="000F3E6B">
        <w:t>)</w:t>
      </w:r>
      <w:r w:rsidR="00FF7D9C">
        <w:t>.</w:t>
      </w:r>
      <w:r w:rsidR="00143A16">
        <w:t xml:space="preserve"> </w:t>
      </w:r>
      <w:r w:rsidR="00FF7D9C" w:rsidRPr="003439B0">
        <w:t>S</w:t>
      </w:r>
      <w:r w:rsidRPr="003439B0">
        <w:t xml:space="preserve">kip to </w:t>
      </w:r>
      <w:r w:rsidR="0042244F" w:rsidRPr="003439B0">
        <w:t>i</w:t>
      </w:r>
      <w:r w:rsidR="00E71283" w:rsidRPr="003439B0">
        <w:t xml:space="preserve">tem </w:t>
      </w:r>
      <w:r w:rsidR="000F3E6B" w:rsidRPr="003439B0">
        <w:t>8.6</w:t>
      </w:r>
      <w:r w:rsidRPr="003439B0">
        <w:t>06</w:t>
      </w:r>
      <w:r w:rsidR="00FF7D9C" w:rsidRPr="003439B0">
        <w:t>, regardless of the response</w:t>
      </w:r>
      <w:r w:rsidRPr="003439B0">
        <w:t>.</w:t>
      </w:r>
    </w:p>
    <w:p w14:paraId="411875B2" w14:textId="7582B1C4" w:rsidR="00E44E32" w:rsidRPr="00815395" w:rsidRDefault="00E44E32" w:rsidP="007C5351">
      <w:pPr>
        <w:pStyle w:val="BodyText0"/>
      </w:pPr>
      <w:r w:rsidRPr="00E07853">
        <w:t xml:space="preserve">This question may difficult to answer because many houses are built gradually and grow over time as the size of the family grows. Please report the age </w:t>
      </w:r>
      <w:r w:rsidR="00FF7D9C">
        <w:t xml:space="preserve">of the house </w:t>
      </w:r>
      <w:r w:rsidRPr="00113A26">
        <w:t>as the number of years since the house was first built and inhabited. In other words, how long has someone lived in the oldest part</w:t>
      </w:r>
      <w:r w:rsidRPr="00E07853">
        <w:t xml:space="preserve"> of the </w:t>
      </w:r>
      <w:r w:rsidRPr="00113A26">
        <w:t>house</w:t>
      </w:r>
      <w:r w:rsidRPr="00E07853">
        <w:t>?</w:t>
      </w:r>
      <w:r>
        <w:t xml:space="preserve"> </w:t>
      </w:r>
    </w:p>
    <w:p w14:paraId="492BD19C" w14:textId="78C453EA" w:rsidR="00E44E32" w:rsidRPr="00815395" w:rsidRDefault="00E44E32" w:rsidP="007C5351">
      <w:pPr>
        <w:pStyle w:val="Heading4"/>
      </w:pPr>
      <w:r w:rsidRPr="00815395">
        <w:t>Item</w:t>
      </w:r>
      <w:r w:rsidR="007C5351">
        <w:t>s</w:t>
      </w:r>
      <w:r w:rsidRPr="00815395">
        <w:t xml:space="preserve"> </w:t>
      </w:r>
      <w:r w:rsidR="000F3E6B">
        <w:t>8.6</w:t>
      </w:r>
      <w:r w:rsidRPr="00A5072C">
        <w:t>04A</w:t>
      </w:r>
      <w:r w:rsidR="007C5351">
        <w:t>,</w:t>
      </w:r>
      <w:r>
        <w:t xml:space="preserve"> LOCAL$</w:t>
      </w:r>
      <w:r w:rsidR="007C5351">
        <w:t>,</w:t>
      </w:r>
      <w:r w:rsidRPr="00A5072C">
        <w:t xml:space="preserve"> and </w:t>
      </w:r>
      <w:r w:rsidR="000F3E6B">
        <w:t>8.6</w:t>
      </w:r>
      <w:r w:rsidRPr="00A5072C">
        <w:t>04B</w:t>
      </w:r>
      <w:r w:rsidR="007C5351">
        <w:t>,</w:t>
      </w:r>
      <w:r w:rsidRPr="00A5072C">
        <w:t xml:space="preserve"> UNIT</w:t>
      </w:r>
      <w:r w:rsidR="007C5351">
        <w:t>,</w:t>
      </w:r>
      <w:r>
        <w:t xml:space="preserve"> “</w:t>
      </w:r>
      <w:r w:rsidRPr="00815395">
        <w:t>If you rented this dwelling today, how much rent would you receive?</w:t>
      </w:r>
      <w:r>
        <w:t>”</w:t>
      </w:r>
    </w:p>
    <w:p w14:paraId="117776D6" w14:textId="450B31B0" w:rsidR="00E44E32" w:rsidRDefault="00BA4227" w:rsidP="00BA4227">
      <w:pPr>
        <w:pStyle w:val="BodyText0"/>
      </w:pPr>
      <w:r>
        <w:rPr>
          <w:b/>
        </w:rPr>
        <w:t>Purpose:</w:t>
      </w:r>
      <w:r w:rsidR="00D67471">
        <w:t xml:space="preserve"> </w:t>
      </w:r>
      <w:r w:rsidR="000F3E6B">
        <w:t xml:space="preserve">to determine how much money the owner of the house would receive if the dwelling was rented today. </w:t>
      </w:r>
      <w:r w:rsidR="00914B48">
        <w:t xml:space="preserve">The rent should be recorded as </w:t>
      </w:r>
      <w:r w:rsidR="00E44E32">
        <w:t xml:space="preserve">a quantity of currency per unit of time (day, week, month or year). </w:t>
      </w:r>
    </w:p>
    <w:p w14:paraId="43FF6D8A" w14:textId="27EC0489" w:rsidR="00E44E32" w:rsidRDefault="00E44E32" w:rsidP="00BA4227">
      <w:pPr>
        <w:pStyle w:val="BodyText0"/>
      </w:pPr>
      <w:r w:rsidRPr="00815395">
        <w:t>Ask the question and record the response</w:t>
      </w:r>
      <w:r w:rsidR="00CC3A0D">
        <w:t xml:space="preserve"> as</w:t>
      </w:r>
      <w:r>
        <w:t xml:space="preserve"> local currency</w:t>
      </w:r>
      <w:r w:rsidR="0042244F">
        <w:t xml:space="preserve"> </w:t>
      </w:r>
      <w:r w:rsidR="00FF7D9C">
        <w:t>(i</w:t>
      </w:r>
      <w:r w:rsidR="000F3E6B">
        <w:t xml:space="preserve">tem 8.604A) </w:t>
      </w:r>
      <w:r>
        <w:t xml:space="preserve">per time period </w:t>
      </w:r>
      <w:r w:rsidR="00FF7D9C">
        <w:t>(i</w:t>
      </w:r>
      <w:r w:rsidR="000F3E6B">
        <w:t>tem 8.604B)</w:t>
      </w:r>
      <w:r>
        <w:t>.</w:t>
      </w:r>
      <w:r w:rsidR="00143A16">
        <w:t xml:space="preserve"> </w:t>
      </w:r>
      <w:r w:rsidR="000F3E6B">
        <w:t>Probe i</w:t>
      </w:r>
      <w:r>
        <w:t xml:space="preserve">f the respondent does not provide </w:t>
      </w:r>
      <w:r w:rsidR="000F3E6B">
        <w:t>both an amount of money and time period</w:t>
      </w:r>
      <w:r w:rsidRPr="00815395">
        <w:t>.</w:t>
      </w:r>
      <w:r w:rsidR="00143A16">
        <w:t xml:space="preserve"> </w:t>
      </w:r>
      <w:r>
        <w:t>Round the amount</w:t>
      </w:r>
      <w:r w:rsidR="00DC24D5">
        <w:t xml:space="preserve"> so that it is a whole number</w:t>
      </w:r>
      <w:r>
        <w:t>.</w:t>
      </w:r>
      <w:r w:rsidR="00143A16">
        <w:t xml:space="preserve"> </w:t>
      </w:r>
      <w:r w:rsidR="000F3E6B">
        <w:t xml:space="preserve">If the respondent is unsure of what the rent would be, </w:t>
      </w:r>
      <w:r w:rsidR="00CC3A0D">
        <w:t xml:space="preserve">even after probing, </w:t>
      </w:r>
      <w:r w:rsidR="000F3E6B">
        <w:t>re</w:t>
      </w:r>
      <w:r w:rsidR="0042244F">
        <w:t>cord ‘999998’ (DON’T KNOW) for i</w:t>
      </w:r>
      <w:r w:rsidR="000F3E6B">
        <w:t xml:space="preserve">tem 8.604A and ‘8’ </w:t>
      </w:r>
      <w:r w:rsidR="0042244F">
        <w:t>(DON’T KNOW) for i</w:t>
      </w:r>
      <w:r w:rsidR="000F3E6B">
        <w:t>tem 8.604B.</w:t>
      </w:r>
      <w:r w:rsidR="00143A16">
        <w:t xml:space="preserve"> </w:t>
      </w:r>
      <w:r w:rsidRPr="003439B0">
        <w:t xml:space="preserve">Skip to </w:t>
      </w:r>
      <w:r w:rsidR="0042244F" w:rsidRPr="003439B0">
        <w:t>i</w:t>
      </w:r>
      <w:r w:rsidR="00E71283" w:rsidRPr="003439B0">
        <w:t xml:space="preserve">tem </w:t>
      </w:r>
      <w:r w:rsidR="000F3E6B" w:rsidRPr="003439B0">
        <w:t>8.609</w:t>
      </w:r>
      <w:r w:rsidR="00CC3A0D" w:rsidRPr="003439B0">
        <w:t>, regardless of the response</w:t>
      </w:r>
      <w:r w:rsidRPr="003439B0">
        <w:t>.</w:t>
      </w:r>
    </w:p>
    <w:p w14:paraId="264F5091" w14:textId="1C7625C6" w:rsidR="00FF7D9C" w:rsidRDefault="00FF7D9C" w:rsidP="007C5351">
      <w:pPr>
        <w:pStyle w:val="BodyText0"/>
      </w:pPr>
      <w:r w:rsidRPr="00E07853">
        <w:lastRenderedPageBreak/>
        <w:t xml:space="preserve">This question </w:t>
      </w:r>
      <w:r>
        <w:t>may be</w:t>
      </w:r>
      <w:r w:rsidRPr="00E07853">
        <w:t xml:space="preserve"> difficult </w:t>
      </w:r>
      <w:r>
        <w:t xml:space="preserve">to answer </w:t>
      </w:r>
      <w:r w:rsidRPr="00E07853">
        <w:t xml:space="preserve">because </w:t>
      </w:r>
      <w:r>
        <w:t xml:space="preserve">respondents </w:t>
      </w:r>
      <w:r w:rsidRPr="00E07853">
        <w:t>may not know how much they could earn by letting someone else live in their home. If the respondent has diffic</w:t>
      </w:r>
      <w:r w:rsidRPr="00113A26">
        <w:t>ulty, you may ask them how much they would expect to pay to rent a similar house elsewhere in the community.</w:t>
      </w:r>
    </w:p>
    <w:p w14:paraId="17A7A564" w14:textId="5291C4D2" w:rsidR="00E44E32" w:rsidRDefault="00E44E32" w:rsidP="007C5351">
      <w:pPr>
        <w:pStyle w:val="Heading4"/>
      </w:pPr>
      <w:r w:rsidRPr="00815395">
        <w:t>Item</w:t>
      </w:r>
      <w:r w:rsidR="007C5351">
        <w:t>s</w:t>
      </w:r>
      <w:r w:rsidRPr="00815395">
        <w:t xml:space="preserve"> </w:t>
      </w:r>
      <w:r w:rsidR="000F3E6B">
        <w:t>8.6</w:t>
      </w:r>
      <w:r w:rsidRPr="00A5072C">
        <w:t>0</w:t>
      </w:r>
      <w:r>
        <w:t>5</w:t>
      </w:r>
      <w:r w:rsidRPr="00A5072C">
        <w:t>A</w:t>
      </w:r>
      <w:r w:rsidR="007C5351">
        <w:t>,</w:t>
      </w:r>
      <w:r>
        <w:t xml:space="preserve"> LOCAL$</w:t>
      </w:r>
      <w:r w:rsidR="007C5351">
        <w:t>,</w:t>
      </w:r>
      <w:r w:rsidRPr="00A5072C">
        <w:t xml:space="preserve"> and Item </w:t>
      </w:r>
      <w:r w:rsidR="000F3E6B">
        <w:t>8.6</w:t>
      </w:r>
      <w:r w:rsidRPr="00A5072C">
        <w:t>0</w:t>
      </w:r>
      <w:r>
        <w:t>5</w:t>
      </w:r>
      <w:r w:rsidRPr="00A5072C">
        <w:t>B</w:t>
      </w:r>
      <w:r w:rsidR="007C5351">
        <w:t>,</w:t>
      </w:r>
      <w:r w:rsidRPr="00A5072C">
        <w:t xml:space="preserve"> UNIT</w:t>
      </w:r>
      <w:r w:rsidR="007C5351">
        <w:t>,</w:t>
      </w:r>
      <w:r>
        <w:t xml:space="preserve"> </w:t>
      </w:r>
      <w:r w:rsidR="00914B48">
        <w:t>“</w:t>
      </w:r>
      <w:r w:rsidRPr="00815395">
        <w:t>How much do you pay to rent this dwelling?</w:t>
      </w:r>
      <w:r w:rsidR="00914B48">
        <w:t>”</w:t>
      </w:r>
      <w:r w:rsidR="00143A16">
        <w:t xml:space="preserve"> </w:t>
      </w:r>
    </w:p>
    <w:p w14:paraId="1580A946" w14:textId="514FE38D" w:rsidR="00E44E32" w:rsidRDefault="00BA4227" w:rsidP="00BA4227">
      <w:pPr>
        <w:pStyle w:val="BodyText0"/>
      </w:pPr>
      <w:r>
        <w:rPr>
          <w:b/>
        </w:rPr>
        <w:t>Purpose:</w:t>
      </w:r>
      <w:r w:rsidR="00CC3A0D">
        <w:t xml:space="preserve"> </w:t>
      </w:r>
      <w:r w:rsidR="00914B48">
        <w:t xml:space="preserve">to determine how much money the </w:t>
      </w:r>
      <w:r w:rsidR="00455396">
        <w:t>respondent pays to rent his or her dwelling</w:t>
      </w:r>
      <w:r w:rsidR="00914B48">
        <w:t>. The rent should be recorded as</w:t>
      </w:r>
      <w:r w:rsidR="00E44E32">
        <w:t xml:space="preserve"> the quantity of currency paid to rent the dwelling per unit of time (day, week, month or year).</w:t>
      </w:r>
    </w:p>
    <w:p w14:paraId="5B51A242" w14:textId="2478C21E" w:rsidR="00E44E32" w:rsidRPr="00815395" w:rsidRDefault="00E44E32" w:rsidP="00BA4227">
      <w:pPr>
        <w:pStyle w:val="BodyText0"/>
      </w:pPr>
      <w:r w:rsidRPr="00815395">
        <w:t>Ask the question and record the response</w:t>
      </w:r>
      <w:r>
        <w:t xml:space="preserve"> in terms of local currency (</w:t>
      </w:r>
      <w:r w:rsidR="0042244F">
        <w:t>i</w:t>
      </w:r>
      <w:r w:rsidR="00914B48">
        <w:t>tem 8.605A</w:t>
      </w:r>
      <w:r>
        <w:t xml:space="preserve">) per time period </w:t>
      </w:r>
      <w:r w:rsidR="0042244F">
        <w:t>(i</w:t>
      </w:r>
      <w:r w:rsidR="00914B48">
        <w:t>tem 8.605B)</w:t>
      </w:r>
      <w:r>
        <w:t>.</w:t>
      </w:r>
      <w:r w:rsidR="00143A16">
        <w:t xml:space="preserve"> </w:t>
      </w:r>
      <w:r>
        <w:t xml:space="preserve">If the respondent does not provide a period </w:t>
      </w:r>
      <w:r w:rsidRPr="00113A26">
        <w:t xml:space="preserve">for the rental payment or if the rental payment occurs on a variable schedule, ask the respondent to estimate how much they pay in total </w:t>
      </w:r>
      <w:proofErr w:type="gramStart"/>
      <w:r w:rsidRPr="00113A26">
        <w:t>during the course of</w:t>
      </w:r>
      <w:proofErr w:type="gramEnd"/>
      <w:r w:rsidRPr="00113A26">
        <w:t xml:space="preserve"> a typical year.</w:t>
      </w:r>
      <w:r w:rsidRPr="00815395">
        <w:t xml:space="preserve"> </w:t>
      </w:r>
      <w:r>
        <w:t>Round the amount</w:t>
      </w:r>
      <w:r w:rsidR="003439B0">
        <w:t xml:space="preserve"> so that it is a whole number</w:t>
      </w:r>
      <w:r>
        <w:t>.</w:t>
      </w:r>
      <w:r w:rsidR="00143A16">
        <w:t xml:space="preserve"> </w:t>
      </w:r>
      <w:r w:rsidR="00914B48">
        <w:t xml:space="preserve">If the respondent is unsure of what the rent is, </w:t>
      </w:r>
      <w:r w:rsidR="00455396">
        <w:t xml:space="preserve">even after probing, </w:t>
      </w:r>
      <w:r w:rsidR="00914B48">
        <w:t>record ‘999998’ (DON’T KNOW) for Item 8.605A and ‘8’ (DON’T KNOW) for Item 8.605B</w:t>
      </w:r>
      <w:r w:rsidR="00455396">
        <w:t>,</w:t>
      </w:r>
      <w:r w:rsidR="00143A16">
        <w:t xml:space="preserve"> </w:t>
      </w:r>
      <w:r w:rsidRPr="003439B0">
        <w:t xml:space="preserve">Skip to </w:t>
      </w:r>
      <w:r w:rsidR="0042244F" w:rsidRPr="003439B0">
        <w:t>i</w:t>
      </w:r>
      <w:r w:rsidR="00E71283" w:rsidRPr="003439B0">
        <w:t xml:space="preserve">tem </w:t>
      </w:r>
      <w:r w:rsidR="00914B48" w:rsidRPr="003439B0">
        <w:t>8.6</w:t>
      </w:r>
      <w:r w:rsidRPr="003439B0">
        <w:t>09</w:t>
      </w:r>
      <w:r w:rsidR="00455396" w:rsidRPr="003439B0">
        <w:t>, regardless of the response</w:t>
      </w:r>
      <w:r w:rsidRPr="003439B0">
        <w:t>.</w:t>
      </w:r>
    </w:p>
    <w:p w14:paraId="5608449D" w14:textId="3C141672" w:rsidR="00E44E32" w:rsidRPr="00815395" w:rsidRDefault="00E44E32" w:rsidP="007C5351">
      <w:pPr>
        <w:pStyle w:val="Heading4"/>
      </w:pPr>
      <w:r w:rsidRPr="00815395">
        <w:t xml:space="preserve">Item </w:t>
      </w:r>
      <w:r w:rsidR="00914B48">
        <w:t>8.6</w:t>
      </w:r>
      <w:r w:rsidR="007C5351">
        <w:t>06,</w:t>
      </w:r>
      <w:r w:rsidRPr="00815395">
        <w:t xml:space="preserve"> </w:t>
      </w:r>
      <w:r>
        <w:t>“</w:t>
      </w:r>
      <w:r w:rsidRPr="00815395">
        <w:t>Do you pay a mortgage on this house, that is, a regular payment towards purchasing the house?</w:t>
      </w:r>
      <w:r>
        <w:t>”</w:t>
      </w:r>
    </w:p>
    <w:p w14:paraId="163D2523" w14:textId="1B8BAC8A" w:rsidR="00E44E32" w:rsidRPr="00815395" w:rsidRDefault="00E44E32" w:rsidP="00BA4227">
      <w:pPr>
        <w:pStyle w:val="BodyText0"/>
      </w:pPr>
      <w:r w:rsidRPr="00815395">
        <w:t>Ask the question and record the response.</w:t>
      </w:r>
      <w:r w:rsidR="00143A16">
        <w:t xml:space="preserve"> </w:t>
      </w:r>
      <w:r w:rsidR="00455396">
        <w:t xml:space="preserve">If the response is </w:t>
      </w:r>
      <w:r>
        <w:t>‘</w:t>
      </w:r>
      <w:r w:rsidRPr="00815395">
        <w:t>NO</w:t>
      </w:r>
      <w:r>
        <w:t>,’</w:t>
      </w:r>
      <w:r w:rsidRPr="00815395">
        <w:t xml:space="preserve"> </w:t>
      </w:r>
      <w:r>
        <w:t xml:space="preserve">skip to </w:t>
      </w:r>
      <w:r w:rsidR="0042244F">
        <w:t>i</w:t>
      </w:r>
      <w:r w:rsidR="00E71283">
        <w:t xml:space="preserve">tem </w:t>
      </w:r>
      <w:r w:rsidR="00914B48">
        <w:t>8.6</w:t>
      </w:r>
      <w:r>
        <w:t>09</w:t>
      </w:r>
      <w:r w:rsidRPr="00815395">
        <w:t>.</w:t>
      </w:r>
    </w:p>
    <w:p w14:paraId="51031306" w14:textId="503D0ABE" w:rsidR="00E44E32" w:rsidRPr="00815395" w:rsidRDefault="00E44E32" w:rsidP="007C5351">
      <w:pPr>
        <w:pStyle w:val="Heading4"/>
      </w:pPr>
      <w:r w:rsidRPr="00815395">
        <w:t xml:space="preserve">Item </w:t>
      </w:r>
      <w:r w:rsidR="00914B48">
        <w:t>8.6</w:t>
      </w:r>
      <w:r w:rsidRPr="00815395">
        <w:t>07</w:t>
      </w:r>
      <w:r w:rsidR="007C5351">
        <w:t>,</w:t>
      </w:r>
      <w:r w:rsidRPr="00815395">
        <w:t xml:space="preserve"> </w:t>
      </w:r>
      <w:r>
        <w:t>“</w:t>
      </w:r>
      <w:r w:rsidRPr="00815395">
        <w:t>How often do you make mortgage payments?</w:t>
      </w:r>
      <w:r>
        <w:t>”</w:t>
      </w:r>
    </w:p>
    <w:p w14:paraId="7DFD9FF9" w14:textId="44235116" w:rsidR="00E44E32" w:rsidRPr="00815395" w:rsidRDefault="00E44E32" w:rsidP="00BA4227">
      <w:pPr>
        <w:pStyle w:val="BodyText0"/>
      </w:pPr>
      <w:r w:rsidRPr="00815395">
        <w:t>Ask the question and record the response.</w:t>
      </w:r>
      <w:r w:rsidR="00914B48">
        <w:t xml:space="preserve"> If the response is not one of the response options, select ‘6’ (OTHER) and specify the time period.</w:t>
      </w:r>
    </w:p>
    <w:p w14:paraId="3E2B7F14" w14:textId="21D6B205" w:rsidR="00E44E32" w:rsidRPr="00815395" w:rsidRDefault="00E44E32" w:rsidP="007C5351">
      <w:pPr>
        <w:pStyle w:val="Heading4"/>
      </w:pPr>
      <w:commentRangeStart w:id="111"/>
      <w:r w:rsidRPr="00815395">
        <w:t xml:space="preserve">Item </w:t>
      </w:r>
      <w:r w:rsidR="00914B48">
        <w:t>8.6</w:t>
      </w:r>
      <w:r w:rsidR="007C5351">
        <w:t>08,</w:t>
      </w:r>
      <w:r w:rsidRPr="00815395">
        <w:t xml:space="preserve"> </w:t>
      </w:r>
      <w:commentRangeEnd w:id="111"/>
      <w:r>
        <w:rPr>
          <w:rStyle w:val="CommentReference"/>
        </w:rPr>
        <w:commentReference w:id="111"/>
      </w:r>
      <w:r>
        <w:t>“</w:t>
      </w:r>
      <w:r w:rsidRPr="00815395">
        <w:t>How much do you pay each time you make a payment on your mortgage?</w:t>
      </w:r>
      <w:r>
        <w:t>”</w:t>
      </w:r>
    </w:p>
    <w:p w14:paraId="25B6F3A4" w14:textId="0F21B9C0" w:rsidR="00E44E32" w:rsidRPr="00815395" w:rsidRDefault="00E44E32" w:rsidP="00BA4227">
      <w:pPr>
        <w:pStyle w:val="BodyText0"/>
      </w:pPr>
      <w:r w:rsidRPr="00815395">
        <w:t>Ask the question and record the response</w:t>
      </w:r>
      <w:r w:rsidR="00D67471">
        <w:t xml:space="preserve"> in local currency</w:t>
      </w:r>
      <w:r w:rsidRPr="00815395">
        <w:t>.</w:t>
      </w:r>
      <w:r w:rsidR="00143A16">
        <w:t xml:space="preserve"> </w:t>
      </w:r>
      <w:r w:rsidR="00914B48">
        <w:t>If the amount is variable, record ‘99996’ (</w:t>
      </w:r>
      <w:r w:rsidRPr="00815395">
        <w:t>AMOUNT IS VARIABLE</w:t>
      </w:r>
      <w:r w:rsidR="00914B48">
        <w:t>)</w:t>
      </w:r>
      <w:r>
        <w:t>.</w:t>
      </w:r>
      <w:r w:rsidR="00143A16">
        <w:t xml:space="preserve"> </w:t>
      </w:r>
      <w:r>
        <w:t xml:space="preserve">If </w:t>
      </w:r>
      <w:r w:rsidR="00914B48">
        <w:t xml:space="preserve">the respondent is unsure, select </w:t>
      </w:r>
      <w:r>
        <w:t>‘</w:t>
      </w:r>
      <w:r w:rsidRPr="00815395">
        <w:t>9999</w:t>
      </w:r>
      <w:r w:rsidR="00914B48">
        <w:t>8’ (DON’T KNOW)</w:t>
      </w:r>
      <w:r w:rsidRPr="00815395">
        <w:t>.</w:t>
      </w:r>
    </w:p>
    <w:p w14:paraId="7CB0AF6D" w14:textId="258A11B0" w:rsidR="00E44E32" w:rsidRDefault="00E44E32" w:rsidP="007C5351">
      <w:pPr>
        <w:pStyle w:val="BodyText0"/>
      </w:pPr>
      <w:r w:rsidRPr="00113A26">
        <w:t xml:space="preserve">For items </w:t>
      </w:r>
      <w:r w:rsidR="00D576A4">
        <w:t>8.6</w:t>
      </w:r>
      <w:r w:rsidRPr="00113A26">
        <w:t xml:space="preserve">07 and </w:t>
      </w:r>
      <w:r w:rsidR="00D576A4">
        <w:t>8.6</w:t>
      </w:r>
      <w:r w:rsidRPr="00113A26">
        <w:t xml:space="preserve">08, if the respondent reports a repayment in a frequency other than what is listed, convert the mortgage payment to </w:t>
      </w:r>
      <w:r w:rsidRPr="00113A26">
        <w:rPr>
          <w:i/>
        </w:rPr>
        <w:t>once a month</w:t>
      </w:r>
      <w:r w:rsidRPr="00113A26">
        <w:t xml:space="preserve">, </w:t>
      </w:r>
      <w:r w:rsidRPr="00113A26">
        <w:rPr>
          <w:i/>
        </w:rPr>
        <w:t>every three months</w:t>
      </w:r>
      <w:r w:rsidRPr="00113A26">
        <w:t xml:space="preserve">, </w:t>
      </w:r>
      <w:r w:rsidRPr="00113A26">
        <w:rPr>
          <w:i/>
        </w:rPr>
        <w:t>every six months</w:t>
      </w:r>
      <w:r w:rsidRPr="00113A26">
        <w:t xml:space="preserve">, or </w:t>
      </w:r>
      <w:r w:rsidRPr="00113A26">
        <w:rPr>
          <w:i/>
        </w:rPr>
        <w:t>every year</w:t>
      </w:r>
      <w:r w:rsidRPr="00113A26">
        <w:t xml:space="preserve"> if possible.</w:t>
      </w:r>
      <w:r w:rsidR="00143A16">
        <w:t xml:space="preserve"> </w:t>
      </w:r>
      <w:r w:rsidRPr="00113A26">
        <w:t>P</w:t>
      </w:r>
      <w:r w:rsidRPr="00E07853">
        <w:t xml:space="preserve">robe for an annual estimate when the respondent indicates that they </w:t>
      </w:r>
      <w:r w:rsidRPr="00113A26">
        <w:t>pay different amounts for the mortgage or if they do not have a set schedule for repayment. This may be asked as</w:t>
      </w:r>
      <w:r w:rsidR="00455396">
        <w:t>:</w:t>
      </w:r>
      <w:r w:rsidRPr="00113A26">
        <w:t xml:space="preserve"> “On average how much do you repay during the course of a typical year?” </w:t>
      </w:r>
      <w:r w:rsidR="00455396">
        <w:t xml:space="preserve">Where possible, avoid using </w:t>
      </w:r>
      <w:r>
        <w:t>‘</w:t>
      </w:r>
      <w:r w:rsidR="00D576A4">
        <w:t>99996’ (</w:t>
      </w:r>
      <w:r w:rsidRPr="00815395">
        <w:t>AMOUNT IS VARIABLE</w:t>
      </w:r>
      <w:r w:rsidR="00D576A4">
        <w:t>)</w:t>
      </w:r>
      <w:r w:rsidRPr="00E07853">
        <w:t>.</w:t>
      </w:r>
    </w:p>
    <w:p w14:paraId="3607ED1F" w14:textId="51335EF5" w:rsidR="00E44E32" w:rsidRPr="00815395" w:rsidRDefault="00E44E32" w:rsidP="007C5351">
      <w:pPr>
        <w:pStyle w:val="Heading4"/>
      </w:pPr>
      <w:commentRangeStart w:id="112"/>
      <w:r w:rsidRPr="00815395">
        <w:t xml:space="preserve">Item </w:t>
      </w:r>
      <w:r w:rsidR="00D576A4">
        <w:t>8.6</w:t>
      </w:r>
      <w:r w:rsidR="007C5351">
        <w:t>09,</w:t>
      </w:r>
      <w:r w:rsidRPr="00815395">
        <w:t xml:space="preserve"> </w:t>
      </w:r>
      <w:commentRangeEnd w:id="112"/>
      <w:r>
        <w:rPr>
          <w:rStyle w:val="CommentReference"/>
        </w:rPr>
        <w:commentReference w:id="112"/>
      </w:r>
      <w:r>
        <w:t>“</w:t>
      </w:r>
      <w:r w:rsidRPr="00815395">
        <w:t xml:space="preserve">In the past one month, how much did you spend on repairs </w:t>
      </w:r>
      <w:r w:rsidR="00D576A4">
        <w:t>and</w:t>
      </w:r>
      <w:r w:rsidRPr="00815395">
        <w:t xml:space="preserve"> maintenance to this house?</w:t>
      </w:r>
      <w:r>
        <w:t>”</w:t>
      </w:r>
    </w:p>
    <w:p w14:paraId="69208571" w14:textId="38B96540" w:rsidR="00E44E32" w:rsidRPr="00815395" w:rsidRDefault="00E44E32" w:rsidP="00BA4227">
      <w:pPr>
        <w:pStyle w:val="BodyText0"/>
      </w:pPr>
      <w:r w:rsidRPr="00815395">
        <w:t>Ask the question and record the response</w:t>
      </w:r>
      <w:r w:rsidR="00D67471">
        <w:t xml:space="preserve"> in local currency</w:t>
      </w:r>
      <w:r w:rsidRPr="00815395">
        <w:t>.</w:t>
      </w:r>
      <w:r w:rsidR="00143A16">
        <w:t xml:space="preserve"> </w:t>
      </w:r>
      <w:r w:rsidR="00D576A4">
        <w:t>If the respondent is unsure, record ‘99998’ (</w:t>
      </w:r>
      <w:r w:rsidRPr="00815395">
        <w:t>DON’T KNOW</w:t>
      </w:r>
      <w:r w:rsidR="00D576A4">
        <w:t>)</w:t>
      </w:r>
      <w:r w:rsidRPr="00815395">
        <w:t>.</w:t>
      </w:r>
    </w:p>
    <w:p w14:paraId="3AD8819F" w14:textId="35633444" w:rsidR="00E44E32" w:rsidRDefault="00D61BD9" w:rsidP="00ED35FF">
      <w:pPr>
        <w:pStyle w:val="Heading4"/>
      </w:pPr>
      <w:r>
        <w:lastRenderedPageBreak/>
        <w:t>Sub-</w:t>
      </w:r>
      <w:r w:rsidR="00E44E32" w:rsidRPr="00072CFF">
        <w:t xml:space="preserve">Module </w:t>
      </w:r>
      <w:r>
        <w:t>8.</w:t>
      </w:r>
      <w:r w:rsidR="00E44E32" w:rsidRPr="00072CFF">
        <w:t>7. D</w:t>
      </w:r>
      <w:r w:rsidR="00ED35FF">
        <w:t>urable Goods Expenditures</w:t>
      </w:r>
    </w:p>
    <w:p w14:paraId="1E99BDD6" w14:textId="346939E9" w:rsidR="00D61BD9" w:rsidRDefault="00BA4227" w:rsidP="00BA4227">
      <w:pPr>
        <w:pStyle w:val="BodyText0"/>
      </w:pPr>
      <w:r>
        <w:rPr>
          <w:b/>
        </w:rPr>
        <w:t>Purpose:</w:t>
      </w:r>
      <w:r w:rsidR="008D3891">
        <w:rPr>
          <w:b/>
        </w:rPr>
        <w:t xml:space="preserve"> </w:t>
      </w:r>
      <w:r w:rsidR="00D61BD9" w:rsidRPr="00815395">
        <w:t>to collect information about</w:t>
      </w:r>
      <w:r w:rsidR="00D61BD9">
        <w:t xml:space="preserve"> costs related to durable goods purchased by household members over the past 12 months</w:t>
      </w:r>
      <w:r w:rsidR="00D61BD9" w:rsidRPr="00815395">
        <w:t>.</w:t>
      </w:r>
      <w:r w:rsidR="00D61BD9">
        <w:t xml:space="preserve"> </w:t>
      </w:r>
    </w:p>
    <w:p w14:paraId="1596AEED" w14:textId="77777777" w:rsidR="007945BF" w:rsidRPr="00F84467" w:rsidRDefault="007945BF" w:rsidP="007945BF">
      <w:pPr>
        <w:pStyle w:val="BodyText0"/>
        <w:keepNext/>
        <w:rPr>
          <w:b/>
          <w:i/>
        </w:rPr>
      </w:pPr>
      <w:r>
        <w:rPr>
          <w:b/>
          <w:i/>
        </w:rPr>
        <w:t>Instructions for a</w:t>
      </w:r>
      <w:r w:rsidRPr="00F84467">
        <w:rPr>
          <w:b/>
          <w:i/>
        </w:rPr>
        <w:t xml:space="preserve">dministering the </w:t>
      </w:r>
      <w:r>
        <w:rPr>
          <w:b/>
          <w:i/>
        </w:rPr>
        <w:t>s</w:t>
      </w:r>
      <w:r w:rsidRPr="00F84467">
        <w:rPr>
          <w:b/>
          <w:i/>
        </w:rPr>
        <w:t>ub-</w:t>
      </w:r>
      <w:r>
        <w:rPr>
          <w:b/>
          <w:i/>
        </w:rPr>
        <w:t>module with item-by-item g</w:t>
      </w:r>
      <w:r w:rsidRPr="00F84467">
        <w:rPr>
          <w:b/>
          <w:i/>
        </w:rPr>
        <w:t>uidance</w:t>
      </w:r>
    </w:p>
    <w:p w14:paraId="1EF1770C" w14:textId="7FB0AF79" w:rsidR="00E44E32" w:rsidRDefault="00E44E32" w:rsidP="007945BF">
      <w:pPr>
        <w:pStyle w:val="BodyText0"/>
      </w:pPr>
      <w:r w:rsidRPr="00815395">
        <w:t xml:space="preserve">Read the introductory statement for </w:t>
      </w:r>
      <w:r w:rsidR="00EA00AE">
        <w:t>Sub-</w:t>
      </w:r>
      <w:r w:rsidRPr="00815395">
        <w:t xml:space="preserve">Module </w:t>
      </w:r>
      <w:r w:rsidR="00EA00AE">
        <w:t>8.</w:t>
      </w:r>
      <w:r w:rsidRPr="00815395">
        <w:t>7 to the respondent before asking questions</w:t>
      </w:r>
      <w:r>
        <w:t>:</w:t>
      </w:r>
      <w:r w:rsidRPr="00815395">
        <w:t xml:space="preserve"> “Now I’d like to ask you some questions about items that may be owned by your household.”</w:t>
      </w:r>
    </w:p>
    <w:p w14:paraId="71EA1C52" w14:textId="3848A700" w:rsidR="00E44E32" w:rsidRPr="00815395" w:rsidRDefault="00E44E32" w:rsidP="007945BF">
      <w:pPr>
        <w:pStyle w:val="BodyText0"/>
      </w:pPr>
      <w:r w:rsidRPr="00E07853">
        <w:t xml:space="preserve">As with other </w:t>
      </w:r>
      <w:r w:rsidR="00EA00AE">
        <w:t>sub-modules in Module 8</w:t>
      </w:r>
      <w:r w:rsidRPr="00E07853">
        <w:t xml:space="preserve">, you will first ask whether each of the items is owned by the household. For </w:t>
      </w:r>
      <w:r w:rsidRPr="00113A26">
        <w:t>those items that the household owns, you will ask a series of questions aimed at understanding the quantity and value of those items.</w:t>
      </w:r>
    </w:p>
    <w:p w14:paraId="608ED931" w14:textId="2E3A1CC3" w:rsidR="00E44E32" w:rsidRPr="00815395" w:rsidRDefault="00E44E32" w:rsidP="007945BF">
      <w:pPr>
        <w:pStyle w:val="Heading4"/>
      </w:pPr>
      <w:r w:rsidRPr="00815395">
        <w:t xml:space="preserve">Item </w:t>
      </w:r>
      <w:r w:rsidR="00EA00AE">
        <w:t>8.7</w:t>
      </w:r>
      <w:r w:rsidR="007945BF">
        <w:t>01,</w:t>
      </w:r>
      <w:r w:rsidRPr="00815395">
        <w:t xml:space="preserve"> ITEM to be used with ITEM CODE</w:t>
      </w:r>
    </w:p>
    <w:p w14:paraId="60D7154F" w14:textId="0A9045D2" w:rsidR="00E44E32" w:rsidRPr="00815395" w:rsidRDefault="00EA00AE" w:rsidP="007945BF">
      <w:pPr>
        <w:pStyle w:val="BodyText0"/>
      </w:pPr>
      <w:r>
        <w:t>Item 8.7</w:t>
      </w:r>
      <w:r w:rsidR="00E44E32" w:rsidRPr="00815395">
        <w:t xml:space="preserve">01 lists </w:t>
      </w:r>
      <w:r w:rsidR="00FF2267">
        <w:t xml:space="preserve">the </w:t>
      </w:r>
      <w:r w:rsidR="00E44E32" w:rsidRPr="00815395">
        <w:t>items</w:t>
      </w:r>
      <w:r w:rsidR="00FF2267">
        <w:t>, or durable goods, that you will ask about</w:t>
      </w:r>
      <w:r w:rsidR="00E44E32" w:rsidRPr="00815395">
        <w:t xml:space="preserve"> in a column.</w:t>
      </w:r>
      <w:r w:rsidR="00143A16">
        <w:t xml:space="preserve"> </w:t>
      </w:r>
      <w:r w:rsidR="001C4E36">
        <w:t xml:space="preserve">Each durable good is assigned an </w:t>
      </w:r>
      <w:r w:rsidR="001C4E36" w:rsidRPr="001C4E36">
        <w:t>i</w:t>
      </w:r>
      <w:r w:rsidR="00D40EDA" w:rsidRPr="001C4E36">
        <w:t>tem c</w:t>
      </w:r>
      <w:r w:rsidR="00E44E32" w:rsidRPr="001C4E36">
        <w:t>ode</w:t>
      </w:r>
      <w:r w:rsidR="001C4E36" w:rsidRPr="001C4E36">
        <w:t>. These item codes,</w:t>
      </w:r>
      <w:r w:rsidR="00E44E32" w:rsidRPr="001C4E36">
        <w:t xml:space="preserve"> </w:t>
      </w:r>
      <w:r w:rsidRPr="001C4E36">
        <w:t>8322</w:t>
      </w:r>
      <w:r w:rsidR="001C4E36" w:rsidRPr="001C4E36">
        <w:t xml:space="preserve"> through </w:t>
      </w:r>
      <w:r>
        <w:rPr>
          <w:highlight w:val="yellow"/>
        </w:rPr>
        <w:t>8352</w:t>
      </w:r>
      <w:r w:rsidR="001C4E36">
        <w:t xml:space="preserve">, </w:t>
      </w:r>
      <w:r w:rsidR="00E44E32" w:rsidRPr="00815395">
        <w:t>are listed in the ITEM CODE</w:t>
      </w:r>
      <w:r w:rsidR="00FF2267">
        <w:t xml:space="preserve"> column</w:t>
      </w:r>
      <w:r w:rsidR="001C4E36">
        <w:t xml:space="preserve"> to the left of item 8.701</w:t>
      </w:r>
      <w:r w:rsidR="00E44E32" w:rsidRPr="00815395">
        <w:t>.</w:t>
      </w:r>
      <w:r w:rsidR="00143A16">
        <w:t xml:space="preserve"> </w:t>
      </w:r>
      <w:r w:rsidR="00E44E32">
        <w:t xml:space="preserve">You will use the </w:t>
      </w:r>
      <w:r w:rsidR="00FF2267">
        <w:t xml:space="preserve">durable goods listed </w:t>
      </w:r>
      <w:r w:rsidR="00E44E32">
        <w:t xml:space="preserve">in </w:t>
      </w:r>
      <w:r w:rsidR="0042244F">
        <w:t>i</w:t>
      </w:r>
      <w:r w:rsidR="00D40EDA">
        <w:t xml:space="preserve">tem </w:t>
      </w:r>
      <w:r>
        <w:t>8.7</w:t>
      </w:r>
      <w:r w:rsidR="00E44E32">
        <w:t xml:space="preserve">01 to </w:t>
      </w:r>
      <w:r>
        <w:t xml:space="preserve">ask </w:t>
      </w:r>
      <w:r w:rsidR="00E44E32">
        <w:t>the respondent</w:t>
      </w:r>
      <w:r>
        <w:t xml:space="preserve"> items 8.702 through 8.707</w:t>
      </w:r>
      <w:r w:rsidR="00E44E32">
        <w:t>.</w:t>
      </w:r>
    </w:p>
    <w:p w14:paraId="1FC73CB3" w14:textId="497F4366" w:rsidR="00E44E32" w:rsidRPr="00815395" w:rsidRDefault="00E44E32" w:rsidP="007945BF">
      <w:pPr>
        <w:pStyle w:val="Heading4"/>
      </w:pPr>
      <w:r w:rsidRPr="00815395">
        <w:t xml:space="preserve">Item </w:t>
      </w:r>
      <w:r w:rsidR="00EA00AE">
        <w:t>8.7</w:t>
      </w:r>
      <w:r w:rsidR="007945BF">
        <w:t>02,</w:t>
      </w:r>
      <w:r w:rsidRPr="00815395">
        <w:t xml:space="preserve"> </w:t>
      </w:r>
      <w:r>
        <w:t>“</w:t>
      </w:r>
      <w:r w:rsidRPr="00815395">
        <w:t>Does your household own a [ITEM]?</w:t>
      </w:r>
      <w:r>
        <w:t>”</w:t>
      </w:r>
    </w:p>
    <w:p w14:paraId="3970538E" w14:textId="2C88CF50" w:rsidR="00E44E32" w:rsidRDefault="00FF2267" w:rsidP="00BA4227">
      <w:pPr>
        <w:pStyle w:val="BodyText0"/>
      </w:pPr>
      <w:r>
        <w:t xml:space="preserve">Ask </w:t>
      </w:r>
      <w:r w:rsidR="00E44E32">
        <w:t xml:space="preserve">the question using the </w:t>
      </w:r>
      <w:r>
        <w:t xml:space="preserve">durable goods </w:t>
      </w:r>
      <w:r w:rsidR="00E44E32">
        <w:t xml:space="preserve">listed in </w:t>
      </w:r>
      <w:r w:rsidR="0042244F">
        <w:t>i</w:t>
      </w:r>
      <w:r w:rsidR="00D40EDA">
        <w:t xml:space="preserve">tem </w:t>
      </w:r>
      <w:r w:rsidR="00EA00AE">
        <w:t>8.7</w:t>
      </w:r>
      <w:r w:rsidR="00E44E32">
        <w:t>01.</w:t>
      </w:r>
      <w:r w:rsidR="00143A16">
        <w:t xml:space="preserve"> </w:t>
      </w:r>
      <w:r w:rsidR="00E44E32">
        <w:t xml:space="preserve">Read all </w:t>
      </w:r>
      <w:r w:rsidR="007B0F97">
        <w:t>durable goods</w:t>
      </w:r>
      <w:r w:rsidR="00D40EDA">
        <w:t>, one at a time,</w:t>
      </w:r>
      <w:r w:rsidR="00E44E32">
        <w:t xml:space="preserve"> </w:t>
      </w:r>
      <w:r>
        <w:t>and o</w:t>
      </w:r>
      <w:r w:rsidRPr="00815395">
        <w:t xml:space="preserve">n the same line as the </w:t>
      </w:r>
      <w:r w:rsidR="007B0F97">
        <w:t>durable good</w:t>
      </w:r>
      <w:r w:rsidRPr="00815395">
        <w:t>, record the response.</w:t>
      </w:r>
      <w:r>
        <w:t xml:space="preserve"> </w:t>
      </w:r>
      <w:r w:rsidR="006851E9">
        <w:t>Be sure to complete this question for all goods before moving on to item 8.703.</w:t>
      </w:r>
    </w:p>
    <w:p w14:paraId="2A9FAC64" w14:textId="774F9E5A" w:rsidR="006851E9" w:rsidRDefault="00FF2267" w:rsidP="007945BF">
      <w:pPr>
        <w:pStyle w:val="BodyText0"/>
      </w:pPr>
      <w:r w:rsidRPr="00FF2267">
        <w:rPr>
          <w:b/>
        </w:rPr>
        <w:t>Items 8.703–</w:t>
      </w:r>
      <w:r>
        <w:rPr>
          <w:b/>
        </w:rPr>
        <w:t xml:space="preserve">8.707. </w:t>
      </w:r>
      <w:r w:rsidR="006851E9">
        <w:t>After completing item 8.702 for all durable goods listed in item 8.701, return to the top of the list, and for each durable good marked as owned (‘YES’ response for item 8.702), ask items 8.703 through 8.707. If you are using a tablet, you will be prompted to a</w:t>
      </w:r>
      <w:r w:rsidR="00697A1B">
        <w:t>nswer</w:t>
      </w:r>
      <w:r w:rsidR="006851E9">
        <w:t xml:space="preserve"> only questions that are applicable.</w:t>
      </w:r>
    </w:p>
    <w:p w14:paraId="705302F5" w14:textId="47717C64" w:rsidR="00E44E32" w:rsidRPr="00815395" w:rsidRDefault="00E44E32" w:rsidP="007945BF">
      <w:pPr>
        <w:pStyle w:val="Heading4"/>
      </w:pPr>
      <w:r w:rsidRPr="00815395">
        <w:t xml:space="preserve">Item </w:t>
      </w:r>
      <w:r w:rsidR="00EA00AE">
        <w:t>8.7</w:t>
      </w:r>
      <w:r w:rsidR="007945BF">
        <w:t>03,</w:t>
      </w:r>
      <w:r w:rsidRPr="00815395">
        <w:t xml:space="preserve"> </w:t>
      </w:r>
      <w:r>
        <w:t>“</w:t>
      </w:r>
      <w:r w:rsidRPr="00815395">
        <w:t>How many [ITEM] do you own?</w:t>
      </w:r>
      <w:r>
        <w:t>”</w:t>
      </w:r>
    </w:p>
    <w:p w14:paraId="3BA55855" w14:textId="3E84AB00" w:rsidR="00E44E32" w:rsidRPr="00815395" w:rsidRDefault="00357B0A" w:rsidP="00BA4227">
      <w:pPr>
        <w:pStyle w:val="BodyText0"/>
      </w:pPr>
      <w:r>
        <w:t xml:space="preserve">Ask </w:t>
      </w:r>
      <w:r w:rsidR="00D40EDA">
        <w:t>the question</w:t>
      </w:r>
      <w:r w:rsidR="005C0C07">
        <w:t xml:space="preserve"> </w:t>
      </w:r>
      <w:r w:rsidR="007B0F97">
        <w:t xml:space="preserve">using the name of the durable good and, on the same line as the good, </w:t>
      </w:r>
      <w:r w:rsidR="00E44E32" w:rsidRPr="00815395">
        <w:t>record the response.</w:t>
      </w:r>
    </w:p>
    <w:p w14:paraId="4B8B1CA8" w14:textId="79278DF9" w:rsidR="00E44E32" w:rsidRPr="00815395" w:rsidRDefault="00E44E32" w:rsidP="007945BF">
      <w:pPr>
        <w:pStyle w:val="Heading4"/>
      </w:pPr>
      <w:r w:rsidRPr="00815395">
        <w:t xml:space="preserve">Item </w:t>
      </w:r>
      <w:r w:rsidR="00EA00AE">
        <w:t>8.7</w:t>
      </w:r>
      <w:r w:rsidR="007945BF">
        <w:t>04,</w:t>
      </w:r>
      <w:r w:rsidRPr="00815395">
        <w:t xml:space="preserve"> </w:t>
      </w:r>
      <w:r>
        <w:t>“</w:t>
      </w:r>
      <w:r w:rsidRPr="00815395">
        <w:t>What is the age of these [ITEM</w:t>
      </w:r>
      <w:r w:rsidR="00A915AF">
        <w:t>s</w:t>
      </w:r>
      <w:r w:rsidRPr="00815395">
        <w:t>]?</w:t>
      </w:r>
      <w:r>
        <w:t>”</w:t>
      </w:r>
      <w:r w:rsidR="00143A16">
        <w:t xml:space="preserve"> </w:t>
      </w:r>
      <w:r w:rsidRPr="00815395">
        <w:t>IF MORE THAN ONE ITEM, AVERAGE AGE.</w:t>
      </w:r>
    </w:p>
    <w:p w14:paraId="7B52E4B5" w14:textId="49F4F56E" w:rsidR="00365E3E" w:rsidRDefault="00357B0A" w:rsidP="00BA4227">
      <w:pPr>
        <w:pStyle w:val="BodyText0"/>
      </w:pPr>
      <w:r>
        <w:t>Ask</w:t>
      </w:r>
      <w:r w:rsidR="00D40EDA">
        <w:t xml:space="preserve"> the question</w:t>
      </w:r>
      <w:r w:rsidR="0042244F">
        <w:t xml:space="preserve"> using the </w:t>
      </w:r>
      <w:r w:rsidR="007B0F97">
        <w:t>name of the durable good</w:t>
      </w:r>
      <w:r w:rsidR="00D40EDA">
        <w:t>, and o</w:t>
      </w:r>
      <w:r w:rsidR="00E44E32" w:rsidRPr="00815395">
        <w:t xml:space="preserve">n the same line as the </w:t>
      </w:r>
      <w:r w:rsidR="007B0F97">
        <w:t>good</w:t>
      </w:r>
      <w:r w:rsidR="00E44E32" w:rsidRPr="00815395">
        <w:t xml:space="preserve">, record the </w:t>
      </w:r>
      <w:r w:rsidR="00EA00AE">
        <w:t xml:space="preserve">age of the </w:t>
      </w:r>
      <w:r w:rsidR="00564D90">
        <w:t xml:space="preserve">good </w:t>
      </w:r>
      <w:r w:rsidR="00EA00AE">
        <w:t>in completed years. If the h</w:t>
      </w:r>
      <w:r w:rsidR="007B0F97">
        <w:t>ousehold owns more than one of the good</w:t>
      </w:r>
      <w:r w:rsidR="00EA00AE">
        <w:t>, record the average age o</w:t>
      </w:r>
      <w:r w:rsidR="007B0F97">
        <w:t xml:space="preserve">f </w:t>
      </w:r>
      <w:proofErr w:type="gramStart"/>
      <w:r w:rsidR="007B0F97">
        <w:t>all of</w:t>
      </w:r>
      <w:proofErr w:type="gramEnd"/>
      <w:r w:rsidR="007B0F97">
        <w:t xml:space="preserve"> the good</w:t>
      </w:r>
      <w:r w:rsidR="00EA00AE">
        <w:t>s</w:t>
      </w:r>
      <w:r w:rsidR="00E44E32" w:rsidRPr="00815395">
        <w:t>.</w:t>
      </w:r>
    </w:p>
    <w:p w14:paraId="06C70FAB" w14:textId="064A8683" w:rsidR="00E44E32" w:rsidRPr="00815395" w:rsidRDefault="00E44E32" w:rsidP="007945BF">
      <w:pPr>
        <w:pStyle w:val="Heading4"/>
      </w:pPr>
      <w:r w:rsidRPr="00815395">
        <w:t xml:space="preserve">Item </w:t>
      </w:r>
      <w:r w:rsidR="00EA00AE">
        <w:t>8.7</w:t>
      </w:r>
      <w:r w:rsidR="007945BF">
        <w:t>05,</w:t>
      </w:r>
      <w:r>
        <w:t xml:space="preserve"> “</w:t>
      </w:r>
      <w:r w:rsidRPr="00815395">
        <w:t>If you wanted to sell one of these [ITEM</w:t>
      </w:r>
      <w:r w:rsidR="00A915AF">
        <w:t>s</w:t>
      </w:r>
      <w:r w:rsidRPr="00815395">
        <w:t>] toda</w:t>
      </w:r>
      <w:r>
        <w:t>y, how much would you receive?”</w:t>
      </w:r>
      <w:r w:rsidR="00EA00AE">
        <w:t xml:space="preserve"> </w:t>
      </w:r>
      <w:r w:rsidR="00EA00AE" w:rsidRPr="00815395">
        <w:t xml:space="preserve">IF MORE THAN ONE ITEM, AVERAGE </w:t>
      </w:r>
      <w:r w:rsidR="00EA00AE">
        <w:t>VALUE.</w:t>
      </w:r>
    </w:p>
    <w:p w14:paraId="1DB0C181" w14:textId="30D56083" w:rsidR="00E44E32" w:rsidRPr="00815395" w:rsidRDefault="00357B0A" w:rsidP="00BA4227">
      <w:pPr>
        <w:pStyle w:val="BodyText0"/>
      </w:pPr>
      <w:r>
        <w:t xml:space="preserve">Ask </w:t>
      </w:r>
      <w:r w:rsidR="00D40EDA">
        <w:t xml:space="preserve">the question using the </w:t>
      </w:r>
      <w:r w:rsidR="007B0F97">
        <w:t>name of the durable good</w:t>
      </w:r>
      <w:r w:rsidR="00D40EDA">
        <w:t>, and o</w:t>
      </w:r>
      <w:r w:rsidR="00E44E32" w:rsidRPr="00815395">
        <w:t xml:space="preserve">n the same line as the </w:t>
      </w:r>
      <w:r w:rsidR="006612D1">
        <w:t>good</w:t>
      </w:r>
      <w:r w:rsidR="00E44E32" w:rsidRPr="00815395">
        <w:t xml:space="preserve">, record the </w:t>
      </w:r>
      <w:r w:rsidR="004B6C54">
        <w:t xml:space="preserve">amount that the respondent would receive for </w:t>
      </w:r>
      <w:r w:rsidR="00D40EDA" w:rsidRPr="00357B0A">
        <w:rPr>
          <w:b/>
          <w:i/>
        </w:rPr>
        <w:t>one</w:t>
      </w:r>
      <w:r w:rsidR="00D40EDA">
        <w:t xml:space="preserve"> </w:t>
      </w:r>
      <w:r w:rsidR="007B0F97">
        <w:t>good</w:t>
      </w:r>
      <w:r w:rsidR="004B6C54">
        <w:t xml:space="preserve"> </w:t>
      </w:r>
      <w:r w:rsidR="00E44E32">
        <w:t>in local currency</w:t>
      </w:r>
      <w:r w:rsidR="00E44E32" w:rsidRPr="00815395">
        <w:t>.</w:t>
      </w:r>
      <w:r w:rsidR="00E44E32" w:rsidRPr="00E05DB0">
        <w:t xml:space="preserve"> </w:t>
      </w:r>
      <w:r w:rsidR="00E44E32" w:rsidRPr="00815395">
        <w:t>I</w:t>
      </w:r>
      <w:r w:rsidR="00E44E32">
        <w:t xml:space="preserve">f there is more than one </w:t>
      </w:r>
      <w:r w:rsidR="006612D1">
        <w:t>good</w:t>
      </w:r>
      <w:r w:rsidR="00E44E32">
        <w:t>, enter the average value for one</w:t>
      </w:r>
      <w:r w:rsidR="00D40EDA">
        <w:t xml:space="preserve"> </w:t>
      </w:r>
      <w:r w:rsidR="006612D1">
        <w:t>good</w:t>
      </w:r>
      <w:r w:rsidR="00E44E32">
        <w:t>.</w:t>
      </w:r>
    </w:p>
    <w:p w14:paraId="1B6CBE30" w14:textId="02F313D5" w:rsidR="00E44E32" w:rsidRDefault="00E44E32" w:rsidP="007945BF">
      <w:pPr>
        <w:pStyle w:val="Heading4"/>
      </w:pPr>
      <w:r w:rsidRPr="00815395">
        <w:lastRenderedPageBreak/>
        <w:t xml:space="preserve">Item </w:t>
      </w:r>
      <w:r w:rsidR="004B6C54">
        <w:t>8.7</w:t>
      </w:r>
      <w:r w:rsidRPr="00815395">
        <w:t>06</w:t>
      </w:r>
      <w:r w:rsidR="007945BF">
        <w:t>,</w:t>
      </w:r>
      <w:r w:rsidRPr="00815395">
        <w:t xml:space="preserve"> </w:t>
      </w:r>
      <w:r>
        <w:t>“</w:t>
      </w:r>
      <w:r w:rsidRPr="00815395">
        <w:t>How much did you pay for all these [ITEM</w:t>
      </w:r>
      <w:r w:rsidR="00A915AF">
        <w:t>s</w:t>
      </w:r>
      <w:r w:rsidRPr="00815395">
        <w:t xml:space="preserve">] </w:t>
      </w:r>
      <w:r w:rsidR="004C3110">
        <w:t>when you purchased it</w:t>
      </w:r>
      <w:r w:rsidRPr="00815395">
        <w:t>?</w:t>
      </w:r>
      <w:r w:rsidR="004C3110">
        <w:t>” IF MORE THAN ONE ITEM, AVERAGE VALUE.</w:t>
      </w:r>
    </w:p>
    <w:p w14:paraId="35C8FC5F" w14:textId="0F980FDF" w:rsidR="00E44E32" w:rsidRDefault="00357B0A" w:rsidP="00BA4227">
      <w:pPr>
        <w:pStyle w:val="BodyText0"/>
      </w:pPr>
      <w:r>
        <w:t xml:space="preserve">Ask </w:t>
      </w:r>
      <w:r w:rsidR="00D40EDA">
        <w:t xml:space="preserve">the question using the </w:t>
      </w:r>
      <w:r w:rsidR="001C4E36">
        <w:t>name of the durable good</w:t>
      </w:r>
      <w:r w:rsidR="00D40EDA">
        <w:t>, and o</w:t>
      </w:r>
      <w:r w:rsidR="00E44E32" w:rsidRPr="00815395">
        <w:t xml:space="preserve">n the same line as the </w:t>
      </w:r>
      <w:r w:rsidR="001C4E36">
        <w:t>good</w:t>
      </w:r>
      <w:r w:rsidR="00E44E32" w:rsidRPr="00815395">
        <w:t>, record the response</w:t>
      </w:r>
      <w:r w:rsidR="00E44E32">
        <w:t xml:space="preserve"> in local currency</w:t>
      </w:r>
      <w:r w:rsidR="00E44E32" w:rsidRPr="00815395">
        <w:t>.</w:t>
      </w:r>
      <w:r w:rsidR="004C3110">
        <w:t xml:space="preserve"> If more than one item was purchased, record the averaged amount paid for all items.</w:t>
      </w:r>
    </w:p>
    <w:p w14:paraId="71F3A190" w14:textId="31D42FBA" w:rsidR="00E44E32" w:rsidRDefault="00357B0A" w:rsidP="007945BF">
      <w:pPr>
        <w:pStyle w:val="BodyText0"/>
      </w:pPr>
      <w:r>
        <w:t>C</w:t>
      </w:r>
      <w:r w:rsidR="00E44E32" w:rsidRPr="00113A26">
        <w:t>onsider an item to be purchased even if the item was purchased</w:t>
      </w:r>
      <w:r w:rsidR="00E44E32" w:rsidRPr="00632862">
        <w:t xml:space="preserve"> on credit and has not been fully paid for. For example, if the respondent has paid </w:t>
      </w:r>
      <w:r w:rsidR="00E44E32" w:rsidRPr="002C5FB3">
        <w:rPr>
          <w:highlight w:val="yellow"/>
        </w:rPr>
        <w:t>XXX</w:t>
      </w:r>
      <w:r w:rsidR="00E44E32" w:rsidRPr="00632862">
        <w:t xml:space="preserve"> to purchase a new </w:t>
      </w:r>
      <w:r w:rsidR="00D17EF6">
        <w:t xml:space="preserve">refrigerator </w:t>
      </w:r>
      <w:r w:rsidR="00E44E32" w:rsidRPr="00632862">
        <w:t xml:space="preserve">and still owes </w:t>
      </w:r>
      <w:r w:rsidR="00E44E32" w:rsidRPr="000C2F95">
        <w:rPr>
          <w:highlight w:val="yellow"/>
        </w:rPr>
        <w:t>YYY</w:t>
      </w:r>
      <w:r w:rsidR="00E44E32" w:rsidRPr="00632862">
        <w:t xml:space="preserve"> for the </w:t>
      </w:r>
      <w:r w:rsidR="00D17EF6">
        <w:t>refrigerator</w:t>
      </w:r>
      <w:r w:rsidR="00E44E32" w:rsidRPr="00632862">
        <w:t xml:space="preserve">, you would </w:t>
      </w:r>
      <w:r w:rsidR="00D17EF6">
        <w:t xml:space="preserve">select </w:t>
      </w:r>
      <w:r w:rsidR="00D40EDA">
        <w:t>‘</w:t>
      </w:r>
      <w:r w:rsidR="00D17EF6">
        <w:t>1’ (</w:t>
      </w:r>
      <w:r w:rsidR="00E44E32" w:rsidRPr="00D17EF6">
        <w:t>YES</w:t>
      </w:r>
      <w:r w:rsidR="00D17EF6">
        <w:t>)</w:t>
      </w:r>
      <w:r w:rsidR="00E44E32" w:rsidRPr="00113A26">
        <w:t xml:space="preserve"> to </w:t>
      </w:r>
      <w:r w:rsidR="0042244F">
        <w:t>i</w:t>
      </w:r>
      <w:r w:rsidR="00D40EDA">
        <w:t xml:space="preserve">tem </w:t>
      </w:r>
      <w:r w:rsidR="00747DA3">
        <w:t>8.7</w:t>
      </w:r>
      <w:r w:rsidR="00E44E32" w:rsidRPr="00113A26">
        <w:t>06</w:t>
      </w:r>
      <w:r w:rsidR="00D17EF6">
        <w:t xml:space="preserve"> for refrigerator (item code 8333)</w:t>
      </w:r>
      <w:r w:rsidR="00E44E32">
        <w:t>.</w:t>
      </w:r>
      <w:r w:rsidR="00143A16">
        <w:t xml:space="preserve"> </w:t>
      </w:r>
      <w:proofErr w:type="gramStart"/>
      <w:r w:rsidR="00E44E32">
        <w:t>Also</w:t>
      </w:r>
      <w:proofErr w:type="gramEnd"/>
      <w:r w:rsidR="00E44E32" w:rsidRPr="00113A26">
        <w:t xml:space="preserve"> you would answer </w:t>
      </w:r>
      <w:r w:rsidR="0042244F">
        <w:t>i</w:t>
      </w:r>
      <w:r w:rsidR="00D40EDA">
        <w:t xml:space="preserve">tem </w:t>
      </w:r>
      <w:r w:rsidR="00747DA3">
        <w:t>8.7</w:t>
      </w:r>
      <w:r w:rsidR="00E44E32" w:rsidRPr="00113A26">
        <w:t xml:space="preserve">07 with the total amount that the respondent has paid </w:t>
      </w:r>
      <w:r w:rsidR="00E44E32" w:rsidRPr="000C2F95">
        <w:rPr>
          <w:highlight w:val="yellow"/>
        </w:rPr>
        <w:t>(XXX)</w:t>
      </w:r>
      <w:r w:rsidR="00E44E32" w:rsidRPr="00632862">
        <w:t xml:space="preserve"> and will eventually pay </w:t>
      </w:r>
      <w:r w:rsidR="00E44E32" w:rsidRPr="000C2F95">
        <w:rPr>
          <w:highlight w:val="yellow"/>
        </w:rPr>
        <w:t>(YYY)</w:t>
      </w:r>
      <w:r w:rsidR="00E44E32" w:rsidRPr="00632862">
        <w:t xml:space="preserve"> for the stove, which would be </w:t>
      </w:r>
      <w:r w:rsidR="00E44E32" w:rsidRPr="000C2F95">
        <w:rPr>
          <w:highlight w:val="yellow"/>
        </w:rPr>
        <w:t>XXX + YYY</w:t>
      </w:r>
      <w:r w:rsidR="00E44E32">
        <w:t xml:space="preserve">. </w:t>
      </w:r>
    </w:p>
    <w:p w14:paraId="2A8A0275" w14:textId="1CAF9332" w:rsidR="00E44E32" w:rsidRDefault="007945BF" w:rsidP="00E44E32">
      <w:r w:rsidRPr="00540F65">
        <w:rPr>
          <w:b/>
          <w:noProof/>
        </w:rPr>
        <mc:AlternateContent>
          <mc:Choice Requires="wps">
            <w:drawing>
              <wp:inline distT="0" distB="0" distL="0" distR="0" wp14:anchorId="16AE992B" wp14:editId="2AB0F1C8">
                <wp:extent cx="5943600" cy="2121877"/>
                <wp:effectExtent l="133350" t="95250" r="133350" b="88265"/>
                <wp:docPr id="676"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121877"/>
                        </a:xfrm>
                        <a:prstGeom prst="rect">
                          <a:avLst/>
                        </a:prstGeom>
                        <a:solidFill>
                          <a:srgbClr val="FFFFFF"/>
                        </a:solidFill>
                        <a:effectLst>
                          <a:outerShdw blurRad="63500" sx="102000" sy="102000" algn="ctr" rotWithShape="0">
                            <a:prstClr val="black">
                              <a:alpha val="40000"/>
                            </a:prst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14:paraId="74170131" w14:textId="77777777" w:rsidR="00C0425D" w:rsidRDefault="00C0425D" w:rsidP="007945BF">
                            <w:pPr>
                              <w:jc w:val="center"/>
                              <w:rPr>
                                <w:color w:val="9BBB59" w:themeColor="accent3"/>
                              </w:rPr>
                            </w:pPr>
                            <w:r>
                              <w:rPr>
                                <w:color w:val="9BBB59" w:themeColor="accent3"/>
                                <w:spacing w:val="320"/>
                                <w:sz w:val="26"/>
                                <w:szCs w:val="26"/>
                              </w:rPr>
                              <w:t>●●</w:t>
                            </w:r>
                            <w:r>
                              <w:rPr>
                                <w:color w:val="9BBB59" w:themeColor="accent3"/>
                                <w:sz w:val="26"/>
                                <w:szCs w:val="26"/>
                              </w:rPr>
                              <w:t>●</w:t>
                            </w:r>
                          </w:p>
                          <w:p w14:paraId="31959815" w14:textId="77777777" w:rsidR="00C0425D" w:rsidRPr="007945BF" w:rsidRDefault="00C0425D" w:rsidP="007945BF">
                            <w:pPr>
                              <w:spacing w:before="120" w:after="120"/>
                              <w:jc w:val="center"/>
                              <w:rPr>
                                <w:i/>
                                <w:sz w:val="20"/>
                                <w:szCs w:val="20"/>
                                <w:u w:val="single"/>
                              </w:rPr>
                            </w:pPr>
                            <w:r w:rsidRPr="007945BF">
                              <w:rPr>
                                <w:i/>
                                <w:sz w:val="20"/>
                                <w:szCs w:val="20"/>
                                <w:u w:val="single"/>
                              </w:rPr>
                              <w:t>Two Role Play Exercises:</w:t>
                            </w:r>
                          </w:p>
                          <w:p w14:paraId="52F82B07" w14:textId="77777777" w:rsidR="00C0425D" w:rsidRPr="007945BF" w:rsidRDefault="00C0425D" w:rsidP="007945BF">
                            <w:pPr>
                              <w:jc w:val="center"/>
                              <w:rPr>
                                <w:i/>
                                <w:sz w:val="20"/>
                                <w:szCs w:val="20"/>
                              </w:rPr>
                            </w:pPr>
                            <w:r w:rsidRPr="007945BF">
                              <w:rPr>
                                <w:i/>
                                <w:sz w:val="20"/>
                                <w:szCs w:val="20"/>
                              </w:rPr>
                              <w:t>The respondent tells you that his household owns two televisions.</w:t>
                            </w:r>
                          </w:p>
                          <w:p w14:paraId="15979DBD" w14:textId="77777777" w:rsidR="00C0425D" w:rsidRPr="007945BF" w:rsidRDefault="00C0425D" w:rsidP="007945BF">
                            <w:pPr>
                              <w:jc w:val="center"/>
                              <w:rPr>
                                <w:i/>
                                <w:sz w:val="20"/>
                                <w:szCs w:val="20"/>
                              </w:rPr>
                            </w:pPr>
                            <w:r w:rsidRPr="007945BF">
                              <w:rPr>
                                <w:i/>
                                <w:sz w:val="20"/>
                                <w:szCs w:val="20"/>
                              </w:rPr>
                              <w:t xml:space="preserve">One television works, and the other one doesn’t. </w:t>
                            </w:r>
                          </w:p>
                          <w:p w14:paraId="748B083D" w14:textId="77777777" w:rsidR="00C0425D" w:rsidRPr="007945BF" w:rsidRDefault="00C0425D" w:rsidP="007945BF">
                            <w:pPr>
                              <w:jc w:val="center"/>
                              <w:rPr>
                                <w:i/>
                                <w:sz w:val="20"/>
                                <w:szCs w:val="20"/>
                              </w:rPr>
                            </w:pPr>
                            <w:r w:rsidRPr="007945BF">
                              <w:rPr>
                                <w:i/>
                                <w:sz w:val="20"/>
                                <w:szCs w:val="20"/>
                              </w:rPr>
                              <w:t>What would you enter as a response to item 8.703: “How many televisions do you own?”</w:t>
                            </w:r>
                          </w:p>
                          <w:p w14:paraId="14C80F4A" w14:textId="77777777" w:rsidR="00C0425D" w:rsidRPr="007945BF" w:rsidRDefault="00C0425D" w:rsidP="007945BF">
                            <w:pPr>
                              <w:jc w:val="center"/>
                              <w:rPr>
                                <w:i/>
                                <w:sz w:val="20"/>
                                <w:szCs w:val="20"/>
                              </w:rPr>
                            </w:pPr>
                          </w:p>
                          <w:p w14:paraId="59FF3890" w14:textId="77777777" w:rsidR="00C0425D" w:rsidRPr="007945BF" w:rsidRDefault="00C0425D" w:rsidP="007945BF">
                            <w:pPr>
                              <w:jc w:val="center"/>
                              <w:rPr>
                                <w:i/>
                                <w:sz w:val="20"/>
                                <w:szCs w:val="20"/>
                              </w:rPr>
                            </w:pPr>
                            <w:r w:rsidRPr="007945BF">
                              <w:rPr>
                                <w:i/>
                                <w:sz w:val="20"/>
                                <w:szCs w:val="20"/>
                              </w:rPr>
                              <w:t xml:space="preserve">The respondent tells you that his household owns two radios and says the family bought one of the radios last week, while the other radio was bought several years ago. Item 8.704 asks: “What is the age of these radios?” and gives you the instruction to average the age of the radios. </w:t>
                            </w:r>
                          </w:p>
                          <w:p w14:paraId="2F29CC5F" w14:textId="77777777" w:rsidR="00C0425D" w:rsidRPr="007945BF" w:rsidRDefault="00C0425D" w:rsidP="007945BF">
                            <w:pPr>
                              <w:jc w:val="center"/>
                              <w:rPr>
                                <w:i/>
                                <w:sz w:val="20"/>
                                <w:szCs w:val="20"/>
                              </w:rPr>
                            </w:pPr>
                            <w:r w:rsidRPr="007945BF">
                              <w:rPr>
                                <w:i/>
                                <w:sz w:val="20"/>
                                <w:szCs w:val="20"/>
                              </w:rPr>
                              <w:t>What do you need to do to obtain a correct response for this question?</w:t>
                            </w:r>
                          </w:p>
                          <w:p w14:paraId="71922D1A" w14:textId="77777777" w:rsidR="00C0425D" w:rsidRPr="007945BF" w:rsidRDefault="00C0425D" w:rsidP="007945BF">
                            <w:pPr>
                              <w:jc w:val="center"/>
                              <w:rPr>
                                <w:color w:val="9BBB59" w:themeColor="accent3"/>
                                <w:sz w:val="20"/>
                                <w:szCs w:val="20"/>
                              </w:rPr>
                            </w:pPr>
                            <w:r w:rsidRPr="007945BF">
                              <w:rPr>
                                <w:color w:val="9BBB59" w:themeColor="accent3"/>
                                <w:spacing w:val="320"/>
                                <w:sz w:val="20"/>
                                <w:szCs w:val="20"/>
                              </w:rPr>
                              <w:t>●●</w:t>
                            </w:r>
                            <w:r w:rsidRPr="007945BF">
                              <w:rPr>
                                <w:color w:val="9BBB59" w:themeColor="accent3"/>
                                <w:sz w:val="20"/>
                                <w:szCs w:val="20"/>
                              </w:rPr>
                              <w:t>●</w:t>
                            </w:r>
                          </w:p>
                          <w:p w14:paraId="0FD9416C" w14:textId="77777777" w:rsidR="00C0425D" w:rsidRDefault="00C0425D" w:rsidP="007945BF">
                            <w:pPr>
                              <w:spacing w:line="240" w:lineRule="auto"/>
                              <w:jc w:val="center"/>
                              <w:rPr>
                                <w:sz w:val="2"/>
                                <w:szCs w:val="2"/>
                              </w:rPr>
                            </w:pPr>
                          </w:p>
                        </w:txbxContent>
                      </wps:txbx>
                      <wps:bodyPr rot="0" vert="horz" wrap="square" lIns="91440" tIns="45720" rIns="91440" bIns="45720" anchor="t" anchorCtr="0" upright="1">
                        <a:noAutofit/>
                      </wps:bodyPr>
                    </wps:wsp>
                  </a:graphicData>
                </a:graphic>
              </wp:inline>
            </w:drawing>
          </mc:Choice>
          <mc:Fallback>
            <w:pict>
              <v:rect w14:anchorId="16AE992B" id="_x0000_s1052" style="width:468pt;height:16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" stroked="f">
                <v:shadow on="t" type="perspective" color="black" opacity="26214f" offset="0,0" matrix="66847f,,,66847f"/>
                <v:textbox>
                  <w:txbxContent>
                    <w:p w14:paraId="74170131" w14:textId="77777777" w:rsidR="00C0425D" w:rsidRDefault="00C0425D" w:rsidP="007945BF">
                      <w:pPr>
                        <w:jc w:val="center"/>
                        <w:rPr>
                          <w:color w:val="9BBB59" w:themeColor="accent3"/>
                        </w:rPr>
                      </w:pPr>
                      <w:r>
                        <w:rPr>
                          <w:color w:val="9BBB59" w:themeColor="accent3"/>
                          <w:spacing w:val="320"/>
                          <w:sz w:val="26"/>
                          <w:szCs w:val="26"/>
                        </w:rPr>
                        <w:t>●●</w:t>
                      </w:r>
                      <w:r>
                        <w:rPr>
                          <w:color w:val="9BBB59" w:themeColor="accent3"/>
                          <w:sz w:val="26"/>
                          <w:szCs w:val="26"/>
                        </w:rPr>
                        <w:t>●</w:t>
                      </w:r>
                    </w:p>
                    <w:p w14:paraId="31959815" w14:textId="77777777" w:rsidR="00C0425D" w:rsidRPr="007945BF" w:rsidRDefault="00C0425D" w:rsidP="007945BF">
                      <w:pPr>
                        <w:spacing w:before="120" w:after="120"/>
                        <w:jc w:val="center"/>
                        <w:rPr>
                          <w:i/>
                          <w:sz w:val="20"/>
                          <w:szCs w:val="20"/>
                          <w:u w:val="single"/>
                        </w:rPr>
                      </w:pPr>
                      <w:r w:rsidRPr="007945BF">
                        <w:rPr>
                          <w:i/>
                          <w:sz w:val="20"/>
                          <w:szCs w:val="20"/>
                          <w:u w:val="single"/>
                        </w:rPr>
                        <w:t>Two Role Play Exercises:</w:t>
                      </w:r>
                    </w:p>
                    <w:p w14:paraId="52F82B07" w14:textId="77777777" w:rsidR="00C0425D" w:rsidRPr="007945BF" w:rsidRDefault="00C0425D" w:rsidP="007945BF">
                      <w:pPr>
                        <w:jc w:val="center"/>
                        <w:rPr>
                          <w:i/>
                          <w:sz w:val="20"/>
                          <w:szCs w:val="20"/>
                        </w:rPr>
                      </w:pPr>
                      <w:r w:rsidRPr="007945BF">
                        <w:rPr>
                          <w:i/>
                          <w:sz w:val="20"/>
                          <w:szCs w:val="20"/>
                        </w:rPr>
                        <w:t>The respondent tells you that his household owns two televisions.</w:t>
                      </w:r>
                    </w:p>
                    <w:p w14:paraId="15979DBD" w14:textId="77777777" w:rsidR="00C0425D" w:rsidRPr="007945BF" w:rsidRDefault="00C0425D" w:rsidP="007945BF">
                      <w:pPr>
                        <w:jc w:val="center"/>
                        <w:rPr>
                          <w:i/>
                          <w:sz w:val="20"/>
                          <w:szCs w:val="20"/>
                        </w:rPr>
                      </w:pPr>
                      <w:r w:rsidRPr="007945BF">
                        <w:rPr>
                          <w:i/>
                          <w:sz w:val="20"/>
                          <w:szCs w:val="20"/>
                        </w:rPr>
                        <w:t xml:space="preserve">One television works, and the other one doesn’t. </w:t>
                      </w:r>
                    </w:p>
                    <w:p w14:paraId="748B083D" w14:textId="77777777" w:rsidR="00C0425D" w:rsidRPr="007945BF" w:rsidRDefault="00C0425D" w:rsidP="007945BF">
                      <w:pPr>
                        <w:jc w:val="center"/>
                        <w:rPr>
                          <w:i/>
                          <w:sz w:val="20"/>
                          <w:szCs w:val="20"/>
                        </w:rPr>
                      </w:pPr>
                      <w:r w:rsidRPr="007945BF">
                        <w:rPr>
                          <w:i/>
                          <w:sz w:val="20"/>
                          <w:szCs w:val="20"/>
                        </w:rPr>
                        <w:t>What would you enter as a response to item 8.703: “How many televisions do you own?”</w:t>
                      </w:r>
                    </w:p>
                    <w:p w14:paraId="14C80F4A" w14:textId="77777777" w:rsidR="00C0425D" w:rsidRPr="007945BF" w:rsidRDefault="00C0425D" w:rsidP="007945BF">
                      <w:pPr>
                        <w:jc w:val="center"/>
                        <w:rPr>
                          <w:i/>
                          <w:sz w:val="20"/>
                          <w:szCs w:val="20"/>
                        </w:rPr>
                      </w:pPr>
                    </w:p>
                    <w:p w14:paraId="59FF3890" w14:textId="77777777" w:rsidR="00C0425D" w:rsidRPr="007945BF" w:rsidRDefault="00C0425D" w:rsidP="007945BF">
                      <w:pPr>
                        <w:jc w:val="center"/>
                        <w:rPr>
                          <w:i/>
                          <w:sz w:val="20"/>
                          <w:szCs w:val="20"/>
                        </w:rPr>
                      </w:pPr>
                      <w:r w:rsidRPr="007945BF">
                        <w:rPr>
                          <w:i/>
                          <w:sz w:val="20"/>
                          <w:szCs w:val="20"/>
                        </w:rPr>
                        <w:t xml:space="preserve">The respondent tells you that his household owns two radios and says the family bought one of the radios last week, while the other radio was bought several years ago. Item 8.704 asks: “What is the age of these radios?” and gives you the instruction to average the age of the radios. </w:t>
                      </w:r>
                    </w:p>
                    <w:p w14:paraId="2F29CC5F" w14:textId="77777777" w:rsidR="00C0425D" w:rsidRPr="007945BF" w:rsidRDefault="00C0425D" w:rsidP="007945BF">
                      <w:pPr>
                        <w:jc w:val="center"/>
                        <w:rPr>
                          <w:i/>
                          <w:sz w:val="20"/>
                          <w:szCs w:val="20"/>
                        </w:rPr>
                      </w:pPr>
                      <w:r w:rsidRPr="007945BF">
                        <w:rPr>
                          <w:i/>
                          <w:sz w:val="20"/>
                          <w:szCs w:val="20"/>
                        </w:rPr>
                        <w:t>What do you need to do to obtain a correct response for this question?</w:t>
                      </w:r>
                    </w:p>
                    <w:p w14:paraId="71922D1A" w14:textId="77777777" w:rsidR="00C0425D" w:rsidRPr="007945BF" w:rsidRDefault="00C0425D" w:rsidP="007945BF">
                      <w:pPr>
                        <w:jc w:val="center"/>
                        <w:rPr>
                          <w:color w:val="9BBB59" w:themeColor="accent3"/>
                          <w:sz w:val="20"/>
                          <w:szCs w:val="20"/>
                        </w:rPr>
                      </w:pPr>
                      <w:r w:rsidRPr="007945BF">
                        <w:rPr>
                          <w:color w:val="9BBB59" w:themeColor="accent3"/>
                          <w:spacing w:val="320"/>
                          <w:sz w:val="20"/>
                          <w:szCs w:val="20"/>
                        </w:rPr>
                        <w:t>●●</w:t>
                      </w:r>
                      <w:r w:rsidRPr="007945BF">
                        <w:rPr>
                          <w:color w:val="9BBB59" w:themeColor="accent3"/>
                          <w:sz w:val="20"/>
                          <w:szCs w:val="20"/>
                        </w:rPr>
                        <w:t>●</w:t>
                      </w:r>
                    </w:p>
                    <w:p w14:paraId="0FD9416C" w14:textId="77777777" w:rsidR="00C0425D" w:rsidRDefault="00C0425D" w:rsidP="007945BF">
                      <w:pPr>
                        <w:spacing w:line="240" w:lineRule="auto"/>
                        <w:jc w:val="center"/>
                        <w:rPr>
                          <w:sz w:val="2"/>
                          <w:szCs w:val="2"/>
                        </w:rPr>
                      </w:pPr>
                    </w:p>
                  </w:txbxContent>
                </v:textbox>
                <w10:anchorlock/>
              </v:rect>
            </w:pict>
          </mc:Fallback>
        </mc:AlternateContent>
      </w:r>
    </w:p>
    <w:p w14:paraId="0AC7CCFD" w14:textId="4B1A2C32" w:rsidR="00C75232" w:rsidRDefault="007945BF" w:rsidP="007945BF">
      <w:pPr>
        <w:pStyle w:val="Heading4"/>
      </w:pPr>
      <w:r>
        <w:t>Item 8.708,</w:t>
      </w:r>
      <w:r w:rsidR="00C75232">
        <w:t xml:space="preserve"> </w:t>
      </w:r>
      <w:r>
        <w:t>Enter time module finished</w:t>
      </w:r>
    </w:p>
    <w:p w14:paraId="2BEBE0C7" w14:textId="6A860B59" w:rsidR="00C75232" w:rsidRPr="00800834" w:rsidRDefault="00C75232" w:rsidP="00BA4227">
      <w:pPr>
        <w:pStyle w:val="BodyText0"/>
      </w:pPr>
      <w:r>
        <w:t>If using a paper questionnaire, enter the time (hour and minutes) that you completed the module.</w:t>
      </w:r>
      <w:r w:rsidRPr="00863D2C">
        <w:t xml:space="preserve"> </w:t>
      </w:r>
      <w:r>
        <w:t>If using a tablet, you will not see this question; the time will be automatically recorded for you.</w:t>
      </w:r>
      <w:r>
        <w:tab/>
      </w:r>
    </w:p>
    <w:p w14:paraId="0C602C0C" w14:textId="0F3CB87E" w:rsidR="00C75232" w:rsidRDefault="007945BF" w:rsidP="007945BF">
      <w:pPr>
        <w:pStyle w:val="Heading4"/>
      </w:pPr>
      <w:r>
        <w:t>Item 8.709,</w:t>
      </w:r>
      <w:r w:rsidR="00C75232">
        <w:t xml:space="preserve"> </w:t>
      </w:r>
      <w:r>
        <w:t>Outcome of the module</w:t>
      </w:r>
    </w:p>
    <w:p w14:paraId="2590ECA7" w14:textId="4457521B" w:rsidR="00C75232" w:rsidRDefault="00C75232" w:rsidP="00BA4227">
      <w:pPr>
        <w:pStyle w:val="BodyText0"/>
      </w:pPr>
      <w:r>
        <w:t>Record the appropriate outcome of the module, or if the outcome is not listed as a response option, record ‘96’ (OTHER) and specify the outcome.</w:t>
      </w:r>
    </w:p>
    <w:bookmarkEnd w:id="101"/>
    <w:p w14:paraId="049604D8" w14:textId="77777777" w:rsidR="00596F6E" w:rsidRDefault="00596F6E" w:rsidP="00815395"/>
    <w:p w14:paraId="0A447E01" w14:textId="77777777" w:rsidR="00B750A2" w:rsidRDefault="00B750A2">
      <w:pPr>
        <w:widowControl/>
        <w:spacing w:after="200"/>
        <w:rPr>
          <w:rFonts w:ascii="Arial Narrow" w:hAnsi="Arial Narrow"/>
          <w:b/>
          <w:sz w:val="20"/>
          <w:lang w:eastAsia="x-none"/>
        </w:rPr>
      </w:pPr>
      <w:r>
        <w:rPr>
          <w:rFonts w:ascii="Arial Narrow" w:hAnsi="Arial Narrow"/>
          <w:b/>
          <w:sz w:val="20"/>
          <w:lang w:eastAsia="x-none"/>
        </w:rPr>
        <w:br w:type="page"/>
      </w:r>
    </w:p>
    <w:p w14:paraId="258CDC94" w14:textId="505F8B36" w:rsidR="00226B6A" w:rsidRPr="00DC668A" w:rsidRDefault="00226B6A" w:rsidP="00883FBD">
      <w:pPr>
        <w:pStyle w:val="Heading1"/>
        <w:numPr>
          <w:ilvl w:val="0"/>
          <w:numId w:val="0"/>
        </w:numPr>
        <w:ind w:left="720" w:hanging="360"/>
        <w:rPr>
          <w:szCs w:val="28"/>
        </w:rPr>
      </w:pPr>
      <w:bookmarkStart w:id="113" w:name="_Toc403745840"/>
      <w:bookmarkStart w:id="114" w:name="_Toc524008099"/>
      <w:bookmarkStart w:id="115" w:name="_Toc527243180"/>
      <w:bookmarkStart w:id="116" w:name="_Toc396487685"/>
      <w:r>
        <w:rPr>
          <w:szCs w:val="28"/>
        </w:rPr>
        <w:lastRenderedPageBreak/>
        <w:t>5</w:t>
      </w:r>
      <w:r w:rsidRPr="00A94ECB">
        <w:rPr>
          <w:szCs w:val="28"/>
        </w:rPr>
        <w:tab/>
      </w:r>
      <w:bookmarkStart w:id="117" w:name="_Toc396487674"/>
      <w:bookmarkEnd w:id="113"/>
      <w:bookmarkEnd w:id="114"/>
      <w:r w:rsidR="00712222">
        <w:t>Entering and managing data on tablets</w:t>
      </w:r>
      <w:bookmarkEnd w:id="115"/>
    </w:p>
    <w:p w14:paraId="27F6E884" w14:textId="773167F1" w:rsidR="00226B6A" w:rsidRPr="008B13A2" w:rsidRDefault="00CA49B4" w:rsidP="00712222">
      <w:pPr>
        <w:pStyle w:val="BodyText0"/>
      </w:pPr>
      <w:r w:rsidRPr="008B13A2">
        <w:t xml:space="preserve">This section </w:t>
      </w:r>
      <w:r w:rsidR="00245230">
        <w:t>first notes som</w:t>
      </w:r>
      <w:r>
        <w:t>e differences between administe</w:t>
      </w:r>
      <w:r w:rsidR="000521D7">
        <w:t xml:space="preserve">ring the ZOI </w:t>
      </w:r>
      <w:r w:rsidR="00673DD8">
        <w:t>S</w:t>
      </w:r>
      <w:r>
        <w:t>urvey using a paper questionnaire and using a tablet. The remainder of th</w:t>
      </w:r>
      <w:r w:rsidR="00245230">
        <w:t>e</w:t>
      </w:r>
      <w:r>
        <w:t xml:space="preserve"> section focuses on the use of the </w:t>
      </w:r>
      <w:r w:rsidR="002B1D1B">
        <w:t xml:space="preserve">tablets and </w:t>
      </w:r>
      <w:proofErr w:type="spellStart"/>
      <w:r w:rsidR="002B1D1B">
        <w:t>CSPro</w:t>
      </w:r>
      <w:proofErr w:type="spellEnd"/>
      <w:r w:rsidR="000521D7">
        <w:t xml:space="preserve"> software to collect ZOI s</w:t>
      </w:r>
      <w:r>
        <w:t>urvey data.</w:t>
      </w:r>
      <w:r w:rsidR="00143A16">
        <w:t xml:space="preserve"> </w:t>
      </w:r>
      <w:r>
        <w:t xml:space="preserve">It </w:t>
      </w:r>
      <w:r w:rsidRPr="008B13A2">
        <w:t>describes the physical features of your tablet, how to start a survey on your tablet, how to nav</w:t>
      </w:r>
      <w:r>
        <w:t xml:space="preserve">igate through the survey, </w:t>
      </w:r>
      <w:r w:rsidRPr="008B13A2">
        <w:t xml:space="preserve">how to enter </w:t>
      </w:r>
      <w:r>
        <w:t xml:space="preserve">and edit </w:t>
      </w:r>
      <w:r w:rsidRPr="008B13A2">
        <w:t>responses</w:t>
      </w:r>
      <w:r>
        <w:t xml:space="preserve">, </w:t>
      </w:r>
      <w:r w:rsidR="00C260F5">
        <w:t>how to transfer your data to your field</w:t>
      </w:r>
      <w:r w:rsidR="002B1D1B">
        <w:t xml:space="preserve"> supervisor, </w:t>
      </w:r>
      <w:r>
        <w:t>and how to troubleshoot problems</w:t>
      </w:r>
      <w:r w:rsidRPr="008B13A2">
        <w:t>.</w:t>
      </w:r>
    </w:p>
    <w:p w14:paraId="0F8308C2" w14:textId="2DEB37B9" w:rsidR="00226B6A" w:rsidRPr="00712222" w:rsidRDefault="00226B6A" w:rsidP="00712222">
      <w:pPr>
        <w:pStyle w:val="Heading2"/>
        <w:tabs>
          <w:tab w:val="left" w:pos="1440"/>
        </w:tabs>
      </w:pPr>
      <w:bookmarkStart w:id="118" w:name="_Toc403745841"/>
      <w:bookmarkStart w:id="119" w:name="_Toc524008100"/>
      <w:bookmarkStart w:id="120" w:name="_Toc527243181"/>
      <w:r w:rsidRPr="00712222">
        <w:t>5.1</w:t>
      </w:r>
      <w:r w:rsidRPr="00712222">
        <w:tab/>
        <w:t xml:space="preserve">Differences between the </w:t>
      </w:r>
      <w:r w:rsidR="00712222">
        <w:t>p</w:t>
      </w:r>
      <w:r w:rsidRPr="00712222">
        <w:t>aper</w:t>
      </w:r>
      <w:r w:rsidR="00712222">
        <w:t xml:space="preserve"> questionnaire and the tablet s</w:t>
      </w:r>
      <w:r w:rsidRPr="00712222">
        <w:t>creens</w:t>
      </w:r>
      <w:bookmarkEnd w:id="118"/>
      <w:bookmarkEnd w:id="119"/>
      <w:bookmarkEnd w:id="120"/>
      <w:r w:rsidRPr="00712222">
        <w:t xml:space="preserve"> </w:t>
      </w:r>
    </w:p>
    <w:p w14:paraId="30F3B79F" w14:textId="77777777" w:rsidR="00226B6A" w:rsidRPr="008B13A2" w:rsidRDefault="00226B6A" w:rsidP="00712222">
      <w:pPr>
        <w:pStyle w:val="BodyText0"/>
      </w:pPr>
      <w:r w:rsidRPr="008B13A2">
        <w:t xml:space="preserve">There are </w:t>
      </w:r>
      <w:r>
        <w:t>some</w:t>
      </w:r>
      <w:r w:rsidRPr="008B13A2">
        <w:t xml:space="preserve"> differences between the </w:t>
      </w:r>
      <w:r>
        <w:t>paper</w:t>
      </w:r>
      <w:r w:rsidRPr="008B13A2">
        <w:t xml:space="preserve"> questionnaire and the tablet</w:t>
      </w:r>
      <w:r>
        <w:t>:</w:t>
      </w:r>
    </w:p>
    <w:p w14:paraId="10D80AA2" w14:textId="5B7F6CDF" w:rsidR="00226B6A" w:rsidRPr="00712222" w:rsidRDefault="00712222" w:rsidP="00712222">
      <w:pPr>
        <w:pStyle w:val="BodyText0"/>
        <w:rPr>
          <w:b/>
          <w:i/>
        </w:rPr>
      </w:pPr>
      <w:r w:rsidRPr="00712222">
        <w:rPr>
          <w:b/>
          <w:i/>
        </w:rPr>
        <w:t>Number of q</w:t>
      </w:r>
      <w:r w:rsidR="00226B6A" w:rsidRPr="00712222">
        <w:rPr>
          <w:b/>
          <w:i/>
        </w:rPr>
        <w:t xml:space="preserve">uestions on </w:t>
      </w:r>
      <w:r w:rsidRPr="00712222">
        <w:rPr>
          <w:b/>
          <w:i/>
        </w:rPr>
        <w:t>p</w:t>
      </w:r>
      <w:r w:rsidR="00226B6A" w:rsidRPr="00712222">
        <w:rPr>
          <w:b/>
          <w:i/>
        </w:rPr>
        <w:t>aper</w:t>
      </w:r>
      <w:r w:rsidRPr="00712222">
        <w:rPr>
          <w:b/>
          <w:i/>
        </w:rPr>
        <w:t xml:space="preserve"> q</w:t>
      </w:r>
      <w:r w:rsidR="00226B6A" w:rsidRPr="00712222">
        <w:rPr>
          <w:b/>
          <w:i/>
        </w:rPr>
        <w:t xml:space="preserve">uestionnaire </w:t>
      </w:r>
      <w:r w:rsidRPr="00712222">
        <w:rPr>
          <w:b/>
          <w:i/>
        </w:rPr>
        <w:t>vs. tablet s</w:t>
      </w:r>
      <w:r w:rsidR="00226B6A" w:rsidRPr="00712222">
        <w:rPr>
          <w:b/>
          <w:i/>
        </w:rPr>
        <w:t>creen</w:t>
      </w:r>
    </w:p>
    <w:p w14:paraId="4B1CA159" w14:textId="3EF6BE2A" w:rsidR="00226B6A" w:rsidRPr="008B13A2" w:rsidRDefault="00226B6A" w:rsidP="00712222">
      <w:pPr>
        <w:pStyle w:val="BodyText0"/>
      </w:pPr>
      <w:r w:rsidRPr="008B13A2">
        <w:t xml:space="preserve">The </w:t>
      </w:r>
      <w:r>
        <w:t>paper</w:t>
      </w:r>
      <w:r w:rsidRPr="008B13A2">
        <w:t xml:space="preserve"> questionnaire has many questions on one page. A screen on the tablet</w:t>
      </w:r>
      <w:r>
        <w:t>, however,</w:t>
      </w:r>
      <w:r w:rsidRPr="008B13A2">
        <w:t xml:space="preserve"> can display </w:t>
      </w:r>
      <w:r w:rsidR="001F79D4">
        <w:t>only one data field at a time</w:t>
      </w:r>
      <w:r w:rsidRPr="008B13A2">
        <w:t xml:space="preserve">, so each screen on the tablet </w:t>
      </w:r>
      <w:r w:rsidR="000D04FB">
        <w:t>shows one question at a time</w:t>
      </w:r>
      <w:r w:rsidRPr="008B13A2">
        <w:t>.</w:t>
      </w:r>
      <w:r w:rsidR="00143A16">
        <w:t xml:space="preserve"> </w:t>
      </w:r>
      <w:r>
        <w:t>O</w:t>
      </w:r>
      <w:r w:rsidRPr="008B13A2">
        <w:t xml:space="preserve">ne page of the </w:t>
      </w:r>
      <w:r>
        <w:t>paper</w:t>
      </w:r>
      <w:r w:rsidRPr="008B13A2">
        <w:t xml:space="preserve"> questionnaire </w:t>
      </w:r>
      <w:r w:rsidR="000D04FB">
        <w:t>will</w:t>
      </w:r>
      <w:r>
        <w:t xml:space="preserve"> require s</w:t>
      </w:r>
      <w:r w:rsidRPr="008B13A2">
        <w:t xml:space="preserve">everal screens on the tablet </w:t>
      </w:r>
      <w:r>
        <w:t xml:space="preserve">to cover the same questions. </w:t>
      </w:r>
      <w:r w:rsidRPr="00140451">
        <w:t>However, i</w:t>
      </w:r>
      <w:r w:rsidRPr="008B13A2">
        <w:t xml:space="preserve">n all cases, the questions on the </w:t>
      </w:r>
      <w:r>
        <w:t>paper</w:t>
      </w:r>
      <w:r w:rsidRPr="008B13A2">
        <w:t xml:space="preserve"> questionnaire have the same numbers as the questions on the tablet.</w:t>
      </w:r>
      <w:r w:rsidR="00B42216">
        <w:t xml:space="preserve"> (Note that the numbering of questions in the questionnaire may not be consecutive in all cases, but nevertheless will always match between the paper and the tablet version</w:t>
      </w:r>
      <w:r w:rsidR="00B7596A">
        <w:t>s</w:t>
      </w:r>
      <w:r w:rsidR="00B42216">
        <w:t xml:space="preserve"> of the questionnaire).</w:t>
      </w:r>
    </w:p>
    <w:p w14:paraId="11CF0581" w14:textId="57BC32C7" w:rsidR="00226B6A" w:rsidRPr="00712222" w:rsidRDefault="00712222" w:rsidP="00712222">
      <w:pPr>
        <w:pStyle w:val="BodyText0"/>
        <w:rPr>
          <w:b/>
          <w:i/>
        </w:rPr>
      </w:pPr>
      <w:r w:rsidRPr="00712222">
        <w:rPr>
          <w:b/>
          <w:i/>
        </w:rPr>
        <w:t>Skip i</w:t>
      </w:r>
      <w:r w:rsidR="00226B6A" w:rsidRPr="00712222">
        <w:rPr>
          <w:b/>
          <w:i/>
        </w:rPr>
        <w:t>nstructions</w:t>
      </w:r>
    </w:p>
    <w:p w14:paraId="7181E180" w14:textId="3ADE993A" w:rsidR="00226B6A" w:rsidRDefault="00226B6A" w:rsidP="00712222">
      <w:pPr>
        <w:pStyle w:val="BodyText0"/>
      </w:pPr>
      <w:r w:rsidRPr="008B13A2">
        <w:t>If a particular response to one question makes subsequent questions irrelevant, skip to the next appropriate question.</w:t>
      </w:r>
      <w:r w:rsidR="00143A16">
        <w:t xml:space="preserve"> </w:t>
      </w:r>
      <w:r w:rsidR="00FD7447">
        <w:t>If you are using a</w:t>
      </w:r>
      <w:r w:rsidRPr="008B13A2">
        <w:t xml:space="preserve"> p</w:t>
      </w:r>
      <w:r w:rsidR="00B7596A">
        <w:t>aper</w:t>
      </w:r>
      <w:r w:rsidRPr="008B13A2">
        <w:t xml:space="preserve"> questionnaire, this is indicated by</w:t>
      </w:r>
      <w:r>
        <w:t xml:space="preserve"> an arrow sign:</w:t>
      </w:r>
      <w:r w:rsidRPr="008B13A2">
        <w:t xml:space="preserve"> </w:t>
      </w:r>
      <w:r w:rsidR="00B4309E">
        <w:t>‘</w:t>
      </w:r>
      <w:r w:rsidRPr="008B13A2">
        <w:rPr>
          <w:rFonts w:ascii="Arial" w:hAnsi="Arial"/>
        </w:rPr>
        <w:t>→</w:t>
      </w:r>
      <w:r w:rsidR="00B4309E">
        <w:t>’</w:t>
      </w:r>
      <w:r w:rsidR="00CF14D0">
        <w:t>.</w:t>
      </w:r>
      <w:r w:rsidRPr="008B13A2">
        <w:t xml:space="preserve"> Following the </w:t>
      </w:r>
      <w:r w:rsidR="00B4309E">
        <w:t>‘</w:t>
      </w:r>
      <w:r w:rsidRPr="008B13A2">
        <w:rPr>
          <w:rFonts w:ascii="Arial" w:hAnsi="Arial"/>
        </w:rPr>
        <w:t>→</w:t>
      </w:r>
      <w:r w:rsidR="00B4309E">
        <w:t>’</w:t>
      </w:r>
      <w:r w:rsidRPr="008B13A2">
        <w:t xml:space="preserve"> are instructions about what to do next</w:t>
      </w:r>
      <w:r w:rsidR="00FD7447">
        <w:t>, such as</w:t>
      </w:r>
      <w:r w:rsidRPr="008B13A2">
        <w:t xml:space="preserve"> go to a specific question.</w:t>
      </w:r>
      <w:r w:rsidR="00143A16">
        <w:t xml:space="preserve"> </w:t>
      </w:r>
      <w:r w:rsidR="00FD7447">
        <w:t>T</w:t>
      </w:r>
      <w:r w:rsidRPr="008B13A2">
        <w:t>he tablet</w:t>
      </w:r>
      <w:r w:rsidR="00FD7447">
        <w:t xml:space="preserve"> program has</w:t>
      </w:r>
      <w:r w:rsidRPr="008B13A2">
        <w:t xml:space="preserve"> no skip instructions. Instead, the tablet automatically goes to the next appropriate question</w:t>
      </w:r>
      <w:r>
        <w:t xml:space="preserve"> based on the response that you entered</w:t>
      </w:r>
      <w:r w:rsidRPr="008B13A2">
        <w:t>.</w:t>
      </w:r>
      <w:r w:rsidR="000D04FB">
        <w:t xml:space="preserve"> It is important to carefully enter responses </w:t>
      </w:r>
      <w:r w:rsidR="00F335A6">
        <w:t xml:space="preserve">because </w:t>
      </w:r>
      <w:r w:rsidR="000D04FB">
        <w:t>the table</w:t>
      </w:r>
      <w:r w:rsidR="00C260F5">
        <w:t>t</w:t>
      </w:r>
      <w:r w:rsidR="000D04FB">
        <w:t xml:space="preserve"> will automatically follow what is entered, and subsequent questions may not make sense if you enter an errant response.</w:t>
      </w:r>
    </w:p>
    <w:p w14:paraId="1EB4D6CD" w14:textId="77777777" w:rsidR="00A423A3" w:rsidRPr="008B13A2" w:rsidRDefault="00A423A3" w:rsidP="00226B6A"/>
    <w:p w14:paraId="1AA12E26" w14:textId="77777777" w:rsidR="00226B6A" w:rsidRDefault="00226B6A" w:rsidP="00F078EC">
      <w:bookmarkStart w:id="121" w:name="_Toc403745842"/>
    </w:p>
    <w:p w14:paraId="347419B5" w14:textId="77777777" w:rsidR="00691009" w:rsidRDefault="00691009">
      <w:pPr>
        <w:widowControl/>
        <w:spacing w:after="200"/>
        <w:rPr>
          <w:rFonts w:eastAsia="Cabin" w:cs="Cabin"/>
          <w:b/>
        </w:rPr>
      </w:pPr>
      <w:r>
        <w:br w:type="page"/>
      </w:r>
    </w:p>
    <w:p w14:paraId="650B0D8B" w14:textId="14D4FCA5" w:rsidR="00A423A3" w:rsidRPr="006A541A" w:rsidRDefault="000D04FB" w:rsidP="00F9697E">
      <w:pPr>
        <w:pStyle w:val="Heading2"/>
        <w:tabs>
          <w:tab w:val="left" w:pos="1440"/>
        </w:tabs>
        <w:spacing w:before="0"/>
      </w:pPr>
      <w:bookmarkStart w:id="122" w:name="_Toc524008101"/>
      <w:bookmarkStart w:id="123" w:name="_Toc527243182"/>
      <w:r>
        <w:rPr>
          <w:noProof/>
        </w:rPr>
        <w:lastRenderedPageBreak/>
        <mc:AlternateContent>
          <mc:Choice Requires="wpg">
            <w:drawing>
              <wp:anchor distT="0" distB="0" distL="114300" distR="114300" simplePos="0" relativeHeight="251635712" behindDoc="0" locked="0" layoutInCell="1" allowOverlap="1" wp14:anchorId="6273D16C" wp14:editId="7BE4A2F0">
                <wp:simplePos x="0" y="0"/>
                <wp:positionH relativeFrom="column">
                  <wp:posOffset>3844925</wp:posOffset>
                </wp:positionH>
                <wp:positionV relativeFrom="paragraph">
                  <wp:posOffset>69850</wp:posOffset>
                </wp:positionV>
                <wp:extent cx="1967865" cy="2397125"/>
                <wp:effectExtent l="0" t="0" r="0" b="3175"/>
                <wp:wrapSquare wrapText="bothSides"/>
                <wp:docPr id="33" name="Group 33"/>
                <wp:cNvGraphicFramePr/>
                <a:graphic xmlns:a="http://schemas.openxmlformats.org/drawingml/2006/main">
                  <a:graphicData uri="http://schemas.microsoft.com/office/word/2010/wordprocessingGroup">
                    <wpg:wgp>
                      <wpg:cNvGrpSpPr/>
                      <wpg:grpSpPr>
                        <a:xfrm>
                          <a:off x="0" y="0"/>
                          <a:ext cx="1967865" cy="2397125"/>
                          <a:chOff x="0" y="0"/>
                          <a:chExt cx="1967865" cy="2397921"/>
                        </a:xfrm>
                      </wpg:grpSpPr>
                      <wps:wsp>
                        <wps:cNvPr id="689" name="Text Box 689"/>
                        <wps:cNvSpPr txBox="1"/>
                        <wps:spPr>
                          <a:xfrm>
                            <a:off x="50800" y="2000248"/>
                            <a:ext cx="1447800" cy="397673"/>
                          </a:xfrm>
                          <a:prstGeom prst="rect">
                            <a:avLst/>
                          </a:prstGeom>
                          <a:solidFill>
                            <a:prstClr val="white"/>
                          </a:solidFill>
                          <a:ln>
                            <a:noFill/>
                          </a:ln>
                          <a:effectLst/>
                        </wps:spPr>
                        <wps:txbx>
                          <w:txbxContent>
                            <w:p w14:paraId="42D8E6BD" w14:textId="3C6C7495" w:rsidR="00C0425D" w:rsidRPr="001F1296" w:rsidRDefault="00C0425D" w:rsidP="00F9697E">
                              <w:pPr>
                                <w:pStyle w:val="Figuretitle"/>
                                <w:rPr>
                                  <w:rFonts w:eastAsia="Calibri"/>
                                  <w:noProof/>
                                  <w:sz w:val="24"/>
                                  <w:szCs w:val="24"/>
                                </w:rPr>
                              </w:pPr>
                              <w:bookmarkStart w:id="124" w:name="_Toc527243199"/>
                              <w:r w:rsidRPr="00F9697E">
                                <w:t xml:space="preserve">Figure </w:t>
                              </w:r>
                              <w:r>
                                <w:t>5.1</w:t>
                              </w:r>
                              <w:r w:rsidRPr="00F9697E">
                                <w:t>: Tablet</w:t>
                              </w:r>
                              <w:r>
                                <w:t xml:space="preserve"> Buttons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2" name="Picture 32"/>
                          <pic:cNvPicPr>
                            <a:picLocks noChangeAspect="1"/>
                          </pic:cNvPicPr>
                        </pic:nvPicPr>
                        <pic:blipFill>
                          <a:blip r:embed="rId81"/>
                          <a:stretch>
                            <a:fillRect/>
                          </a:stretch>
                        </pic:blipFill>
                        <pic:spPr>
                          <a:xfrm>
                            <a:off x="0" y="0"/>
                            <a:ext cx="1967865" cy="1955800"/>
                          </a:xfrm>
                          <a:prstGeom prst="rect">
                            <a:avLst/>
                          </a:prstGeom>
                        </pic:spPr>
                      </pic:pic>
                    </wpg:wgp>
                  </a:graphicData>
                </a:graphic>
                <wp14:sizeRelV relativeFrom="margin">
                  <wp14:pctHeight>0</wp14:pctHeight>
                </wp14:sizeRelV>
              </wp:anchor>
            </w:drawing>
          </mc:Choice>
          <mc:Fallback>
            <w:pict>
              <v:group w14:anchorId="6273D16C" id="Group 33" o:spid="_x0000_s1053" style="position:absolute;left:0;text-align:left;margin-left:302.75pt;margin-top:5.5pt;width:154.95pt;height:188.75pt;z-index:251635712;mso-position-horizontal-relative:text;mso-position-vertical-relative:text;mso-height-relative:margin" coordsize="19678,23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">
                <v:shape id="Text Box 689" o:spid="_x0000_s1054" type="#_x0000_t202" style="position:absolute;left:508;top:20002;width:14478;height:3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" stroked="f">
                  <v:textbox inset="0,0,0,0">
                    <w:txbxContent>
                      <w:p w14:paraId="42D8E6BD" w14:textId="3C6C7495" w:rsidR="00C0425D" w:rsidRPr="001F1296" w:rsidRDefault="00C0425D" w:rsidP="00F9697E">
                        <w:pPr>
                          <w:pStyle w:val="Figuretitle"/>
                          <w:rPr>
                            <w:rFonts w:eastAsia="Calibri"/>
                            <w:noProof/>
                            <w:sz w:val="24"/>
                            <w:szCs w:val="24"/>
                          </w:rPr>
                        </w:pPr>
                        <w:bookmarkStart w:id="125" w:name="_Toc527243199"/>
                        <w:r w:rsidRPr="00F9697E">
                          <w:t xml:space="preserve">Figure </w:t>
                        </w:r>
                        <w:r>
                          <w:t>5.1</w:t>
                        </w:r>
                        <w:r w:rsidRPr="00F9697E">
                          <w:t>: Tablet</w:t>
                        </w:r>
                        <w:r>
                          <w:t xml:space="preserve"> Buttons</w:t>
                        </w:r>
                        <w:bookmarkEnd w:id="125"/>
                      </w:p>
                    </w:txbxContent>
                  </v:textbox>
                </v:shape>
                <v:shape id="Picture 32" o:spid="_x0000_s1055" type="#_x0000_t75" style="position:absolute;width:19678;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">
                  <v:imagedata r:id="rId82" o:title=""/>
                </v:shape>
                <w10:wrap type="square"/>
              </v:group>
            </w:pict>
          </mc:Fallback>
        </mc:AlternateContent>
      </w:r>
      <w:r w:rsidR="00A423A3" w:rsidRPr="006A541A">
        <w:t>5.</w:t>
      </w:r>
      <w:r w:rsidR="00A423A3">
        <w:t>2</w:t>
      </w:r>
      <w:r w:rsidR="00A423A3">
        <w:tab/>
      </w:r>
      <w:r w:rsidR="00E41F2E">
        <w:t>Getting s</w:t>
      </w:r>
      <w:r w:rsidR="00A423A3" w:rsidRPr="006A541A">
        <w:t>tarted</w:t>
      </w:r>
      <w:bookmarkEnd w:id="122"/>
      <w:bookmarkEnd w:id="123"/>
      <w:r w:rsidR="00A423A3" w:rsidRPr="006A541A">
        <w:t xml:space="preserve"> </w:t>
      </w:r>
    </w:p>
    <w:p w14:paraId="741370B3" w14:textId="41D9DFDE" w:rsidR="00A423A3" w:rsidRPr="00F9697E" w:rsidRDefault="00A423A3" w:rsidP="00F9697E">
      <w:pPr>
        <w:pStyle w:val="BodyText0"/>
        <w:rPr>
          <w:b/>
          <w:i/>
        </w:rPr>
      </w:pPr>
      <w:r w:rsidRPr="00F9697E">
        <w:rPr>
          <w:b/>
          <w:i/>
        </w:rPr>
        <w:t>Power on the tablet</w:t>
      </w:r>
    </w:p>
    <w:p w14:paraId="28D76FC0" w14:textId="6DEF016B" w:rsidR="00A423A3" w:rsidRPr="008B13A2" w:rsidRDefault="00A423A3" w:rsidP="00F9697E">
      <w:pPr>
        <w:pStyle w:val="BodyText0"/>
        <w:rPr>
          <w:rFonts w:eastAsia="Calibri"/>
        </w:rPr>
      </w:pPr>
      <w:r w:rsidRPr="008B13A2">
        <w:rPr>
          <w:rFonts w:eastAsia="Calibri"/>
        </w:rPr>
        <w:t xml:space="preserve">The power button is the small rectangular button on the right edge of the tablet behind the </w:t>
      </w:r>
      <w:r w:rsidRPr="00F9697E">
        <w:rPr>
          <w:rFonts w:eastAsia="Calibri"/>
        </w:rPr>
        <w:t xml:space="preserve">screen (Figure </w:t>
      </w:r>
      <w:r w:rsidR="00121C8B">
        <w:rPr>
          <w:rFonts w:eastAsia="Calibri"/>
        </w:rPr>
        <w:t>5.1</w:t>
      </w:r>
      <w:r w:rsidRPr="00F9697E">
        <w:rPr>
          <w:rFonts w:eastAsia="Calibri"/>
        </w:rPr>
        <w:t>).</w:t>
      </w:r>
      <w:r w:rsidRPr="008B13A2">
        <w:rPr>
          <w:rFonts w:eastAsia="Calibri"/>
        </w:rPr>
        <w:t xml:space="preserve"> </w:t>
      </w:r>
    </w:p>
    <w:p w14:paraId="6BE6E1CD" w14:textId="176A7281" w:rsidR="00A423A3" w:rsidRDefault="00A423A3" w:rsidP="00F9697E">
      <w:pPr>
        <w:pStyle w:val="BodyText0"/>
        <w:rPr>
          <w:rFonts w:eastAsia="Calibri"/>
        </w:rPr>
      </w:pPr>
      <w:r>
        <w:rPr>
          <w:rFonts w:eastAsia="Calibri"/>
        </w:rPr>
        <w:t>T</w:t>
      </w:r>
      <w:r w:rsidRPr="00F72D49">
        <w:rPr>
          <w:rFonts w:eastAsia="Calibri"/>
        </w:rPr>
        <w:t xml:space="preserve">o power the tablet on, press the power button on the upper </w:t>
      </w:r>
      <w:proofErr w:type="gramStart"/>
      <w:r w:rsidRPr="00F72D49">
        <w:rPr>
          <w:rFonts w:eastAsia="Calibri"/>
        </w:rPr>
        <w:t>right hand</w:t>
      </w:r>
      <w:proofErr w:type="gramEnd"/>
      <w:r w:rsidRPr="00F72D49">
        <w:rPr>
          <w:rFonts w:eastAsia="Calibri"/>
        </w:rPr>
        <w:t xml:space="preserve"> corner and hold</w:t>
      </w:r>
      <w:r>
        <w:rPr>
          <w:rFonts w:eastAsia="Calibri"/>
        </w:rPr>
        <w:t>, pressed down,</w:t>
      </w:r>
      <w:r w:rsidRPr="00F72D49">
        <w:rPr>
          <w:rFonts w:eastAsia="Calibri"/>
        </w:rPr>
        <w:t xml:space="preserve"> for 3 seconds. </w:t>
      </w:r>
    </w:p>
    <w:p w14:paraId="13717980" w14:textId="4C0F9547" w:rsidR="00A423A3" w:rsidRDefault="00A423A3" w:rsidP="00F9697E">
      <w:pPr>
        <w:pStyle w:val="BodyText0"/>
        <w:rPr>
          <w:rFonts w:eastAsia="Calibri"/>
        </w:rPr>
      </w:pPr>
      <w:r w:rsidRPr="00F72D49">
        <w:rPr>
          <w:rFonts w:eastAsia="Calibri"/>
        </w:rPr>
        <w:t xml:space="preserve">Note: In some </w:t>
      </w:r>
      <w:proofErr w:type="gramStart"/>
      <w:r w:rsidRPr="00F72D49">
        <w:rPr>
          <w:rFonts w:eastAsia="Calibri"/>
        </w:rPr>
        <w:t>instances</w:t>
      </w:r>
      <w:proofErr w:type="gramEnd"/>
      <w:r w:rsidRPr="00F72D49">
        <w:rPr>
          <w:rFonts w:eastAsia="Calibri"/>
        </w:rPr>
        <w:t xml:space="preserve"> you may need to press the power button for more than 3 seconds. </w:t>
      </w:r>
    </w:p>
    <w:p w14:paraId="034ED914" w14:textId="7E284DE6" w:rsidR="00A423A3" w:rsidRDefault="00A423A3" w:rsidP="00F9697E">
      <w:pPr>
        <w:pStyle w:val="BodyText0"/>
        <w:rPr>
          <w:rFonts w:eastAsia="Calibri"/>
        </w:rPr>
      </w:pPr>
      <w:r>
        <w:rPr>
          <w:rFonts w:eastAsia="Calibri"/>
        </w:rPr>
        <w:t>Y</w:t>
      </w:r>
      <w:r w:rsidR="000D04FB">
        <w:rPr>
          <w:rFonts w:eastAsia="Calibri"/>
        </w:rPr>
        <w:t>ou will see the screen light up and begin to power on.</w:t>
      </w:r>
    </w:p>
    <w:p w14:paraId="02EA82E0" w14:textId="2B1127A9" w:rsidR="00A423A3" w:rsidRPr="00F72D49" w:rsidRDefault="00A423A3" w:rsidP="00F9697E">
      <w:pPr>
        <w:pStyle w:val="BodyText0"/>
        <w:rPr>
          <w:rFonts w:eastAsia="Calibri"/>
        </w:rPr>
      </w:pPr>
      <w:r w:rsidRPr="00F72D49">
        <w:rPr>
          <w:rFonts w:eastAsia="Calibri"/>
        </w:rPr>
        <w:t>To turn the tablet power off</w:t>
      </w:r>
      <w:r>
        <w:rPr>
          <w:rFonts w:eastAsia="Calibri"/>
        </w:rPr>
        <w:t>,</w:t>
      </w:r>
      <w:r w:rsidRPr="00F72D49">
        <w:rPr>
          <w:rFonts w:eastAsia="Calibri"/>
        </w:rPr>
        <w:t xml:space="preserve"> </w:t>
      </w:r>
      <w:r>
        <w:rPr>
          <w:rFonts w:eastAsia="Calibri"/>
        </w:rPr>
        <w:t xml:space="preserve">press the power button </w:t>
      </w:r>
      <w:r w:rsidRPr="00F72D49">
        <w:rPr>
          <w:rFonts w:eastAsia="Calibri"/>
        </w:rPr>
        <w:t>and follow the steps below when prompted to confirm the tablet is</w:t>
      </w:r>
      <w:r>
        <w:rPr>
          <w:rFonts w:eastAsia="Calibri"/>
        </w:rPr>
        <w:t xml:space="preserve"> to be </w:t>
      </w:r>
      <w:r w:rsidRPr="00F72D49">
        <w:rPr>
          <w:rFonts w:eastAsia="Calibri"/>
        </w:rPr>
        <w:t>shut</w:t>
      </w:r>
      <w:r>
        <w:rPr>
          <w:rFonts w:eastAsia="Calibri"/>
        </w:rPr>
        <w:t xml:space="preserve"> </w:t>
      </w:r>
      <w:r w:rsidRPr="00F72D49">
        <w:rPr>
          <w:rFonts w:eastAsia="Calibri"/>
        </w:rPr>
        <w:t>down</w:t>
      </w:r>
      <w:r>
        <w:rPr>
          <w:rFonts w:eastAsia="Calibri"/>
        </w:rPr>
        <w:t>. (You will see the</w:t>
      </w:r>
      <w:r w:rsidR="000D04FB">
        <w:rPr>
          <w:rFonts w:eastAsia="Calibri"/>
        </w:rPr>
        <w:t xml:space="preserve"> </w:t>
      </w:r>
      <w:r>
        <w:rPr>
          <w:rFonts w:eastAsia="Calibri"/>
        </w:rPr>
        <w:t>prompt in the tablet screen)</w:t>
      </w:r>
      <w:r w:rsidRPr="00F72D49">
        <w:rPr>
          <w:rFonts w:eastAsia="Calibri"/>
        </w:rPr>
        <w:t xml:space="preserve">. </w:t>
      </w:r>
    </w:p>
    <w:p w14:paraId="79AB7E1A" w14:textId="1C0B43BD" w:rsidR="00A423A3" w:rsidRPr="00F72D49" w:rsidRDefault="00A423A3" w:rsidP="00F9697E">
      <w:pPr>
        <w:pStyle w:val="BodyText0"/>
        <w:rPr>
          <w:rFonts w:eastAsia="Calibri"/>
        </w:rPr>
      </w:pPr>
      <w:r w:rsidRPr="00F72D49">
        <w:rPr>
          <w:rFonts w:eastAsia="Calibri"/>
        </w:rPr>
        <w:t>&gt;</w:t>
      </w:r>
      <w:r w:rsidR="000D04FB">
        <w:rPr>
          <w:rFonts w:eastAsia="Calibri"/>
        </w:rPr>
        <w:t xml:space="preserve"> Select [Power Off] &gt; Select [Power Off</w:t>
      </w:r>
      <w:r w:rsidRPr="00F72D49">
        <w:rPr>
          <w:rFonts w:eastAsia="Calibri"/>
        </w:rPr>
        <w:t>]</w:t>
      </w:r>
    </w:p>
    <w:p w14:paraId="157A3F80" w14:textId="13F914ED" w:rsidR="00A423A3" w:rsidRPr="00F9697E" w:rsidRDefault="00F51EB6" w:rsidP="00F9697E">
      <w:pPr>
        <w:pStyle w:val="BodyText0"/>
        <w:rPr>
          <w:b/>
          <w:i/>
        </w:rPr>
      </w:pPr>
      <w:r w:rsidRPr="00F9697E">
        <w:rPr>
          <w:b/>
          <w:i/>
        </w:rPr>
        <w:t>Log</w:t>
      </w:r>
      <w:r w:rsidR="00C260F5" w:rsidRPr="00F9697E">
        <w:rPr>
          <w:b/>
          <w:i/>
        </w:rPr>
        <w:t xml:space="preserve"> </w:t>
      </w:r>
      <w:r w:rsidRPr="00F9697E">
        <w:rPr>
          <w:b/>
          <w:i/>
        </w:rPr>
        <w:t>i</w:t>
      </w:r>
      <w:r w:rsidR="00A423A3" w:rsidRPr="00F9697E">
        <w:rPr>
          <w:b/>
          <w:i/>
        </w:rPr>
        <w:t>n</w:t>
      </w:r>
    </w:p>
    <w:p w14:paraId="5140CA42" w14:textId="5AFA0922" w:rsidR="00A423A3" w:rsidRPr="007D37C3" w:rsidRDefault="00A423A3" w:rsidP="00F9697E">
      <w:pPr>
        <w:pStyle w:val="BodyText0"/>
      </w:pPr>
      <w:r w:rsidRPr="00F72D49">
        <w:rPr>
          <w:rFonts w:eastAsia="Calibri"/>
        </w:rPr>
        <w:t>Tablets are encrypted for the purpose of data security</w:t>
      </w:r>
      <w:r w:rsidR="00454101">
        <w:rPr>
          <w:rFonts w:eastAsia="Calibri"/>
        </w:rPr>
        <w:t>, so you will have to log</w:t>
      </w:r>
      <w:r w:rsidR="00C260F5">
        <w:rPr>
          <w:rFonts w:eastAsia="Calibri"/>
        </w:rPr>
        <w:t xml:space="preserve"> </w:t>
      </w:r>
      <w:r w:rsidR="00454101">
        <w:rPr>
          <w:rFonts w:eastAsia="Calibri"/>
        </w:rPr>
        <w:t>i</w:t>
      </w:r>
      <w:r>
        <w:rPr>
          <w:rFonts w:eastAsia="Calibri"/>
        </w:rPr>
        <w:t>n to use the tablet</w:t>
      </w:r>
      <w:r w:rsidRPr="00F72D49">
        <w:rPr>
          <w:rFonts w:eastAsia="Calibri"/>
        </w:rPr>
        <w:t xml:space="preserve">. </w:t>
      </w:r>
      <w:r>
        <w:rPr>
          <w:rFonts w:eastAsia="Calibri"/>
        </w:rPr>
        <w:t>You</w:t>
      </w:r>
      <w:r w:rsidRPr="00F72D49">
        <w:rPr>
          <w:rFonts w:eastAsia="Calibri"/>
        </w:rPr>
        <w:t xml:space="preserve"> will </w:t>
      </w:r>
      <w:r>
        <w:rPr>
          <w:rFonts w:eastAsia="Calibri"/>
        </w:rPr>
        <w:t>be given</w:t>
      </w:r>
      <w:r w:rsidR="00454101">
        <w:rPr>
          <w:rFonts w:eastAsia="Calibri"/>
        </w:rPr>
        <w:t xml:space="preserve"> </w:t>
      </w:r>
      <w:r w:rsidRPr="00F72D49">
        <w:rPr>
          <w:rFonts w:eastAsia="Calibri"/>
        </w:rPr>
        <w:t xml:space="preserve">a password </w:t>
      </w:r>
      <w:r w:rsidR="00454101">
        <w:rPr>
          <w:rFonts w:eastAsia="Calibri"/>
        </w:rPr>
        <w:t xml:space="preserve">specific to your tablet </w:t>
      </w:r>
      <w:r>
        <w:rPr>
          <w:rFonts w:eastAsia="Calibri"/>
        </w:rPr>
        <w:t>that</w:t>
      </w:r>
      <w:r w:rsidRPr="00F72D49">
        <w:rPr>
          <w:rFonts w:eastAsia="Calibri"/>
        </w:rPr>
        <w:t xml:space="preserve"> will be used </w:t>
      </w:r>
      <w:r>
        <w:rPr>
          <w:rFonts w:eastAsia="Calibri"/>
        </w:rPr>
        <w:t>to log</w:t>
      </w:r>
      <w:r w:rsidR="008F7C35">
        <w:rPr>
          <w:rFonts w:eastAsia="Calibri"/>
        </w:rPr>
        <w:t xml:space="preserve"> </w:t>
      </w:r>
      <w:r w:rsidR="00C260F5">
        <w:rPr>
          <w:rFonts w:eastAsia="Calibri"/>
        </w:rPr>
        <w:t xml:space="preserve">into </w:t>
      </w:r>
      <w:r w:rsidR="008F7C35">
        <w:rPr>
          <w:rFonts w:eastAsia="Calibri"/>
        </w:rPr>
        <w:t>the tablet (I</w:t>
      </w:r>
      <w:r w:rsidRPr="00F72D49">
        <w:rPr>
          <w:rFonts w:eastAsia="Calibri"/>
        </w:rPr>
        <w:t xml:space="preserve">nterviewer </w:t>
      </w:r>
      <w:r w:rsidR="000D04FB">
        <w:rPr>
          <w:rFonts w:eastAsia="Calibri"/>
        </w:rPr>
        <w:t>Password</w:t>
      </w:r>
      <w:r w:rsidRPr="00F72D49">
        <w:rPr>
          <w:rFonts w:eastAsia="Calibri"/>
        </w:rPr>
        <w:t xml:space="preserve">). </w:t>
      </w:r>
      <w:r w:rsidR="00C260F5">
        <w:rPr>
          <w:rFonts w:eastAsia="Calibri"/>
        </w:rPr>
        <w:t xml:space="preserve">Do not share </w:t>
      </w:r>
      <w:r>
        <w:rPr>
          <w:rFonts w:eastAsia="Calibri"/>
        </w:rPr>
        <w:t xml:space="preserve">your </w:t>
      </w:r>
      <w:r w:rsidRPr="00F72D49">
        <w:rPr>
          <w:rFonts w:eastAsia="Calibri"/>
        </w:rPr>
        <w:t>tablet password</w:t>
      </w:r>
      <w:r>
        <w:rPr>
          <w:rFonts w:eastAsia="Calibri"/>
        </w:rPr>
        <w:t xml:space="preserve"> with anyone</w:t>
      </w:r>
      <w:r w:rsidRPr="00F72D49">
        <w:rPr>
          <w:rFonts w:eastAsia="Calibri"/>
        </w:rPr>
        <w:t xml:space="preserve">. </w:t>
      </w:r>
      <w:r>
        <w:rPr>
          <w:rFonts w:eastAsia="Calibri"/>
        </w:rPr>
        <w:t xml:space="preserve">The </w:t>
      </w:r>
      <w:r w:rsidR="00C260F5">
        <w:rPr>
          <w:rFonts w:eastAsia="Calibri"/>
        </w:rPr>
        <w:t>f</w:t>
      </w:r>
      <w:r>
        <w:rPr>
          <w:rFonts w:eastAsia="Calibri"/>
        </w:rPr>
        <w:t xml:space="preserve">ield </w:t>
      </w:r>
      <w:r w:rsidR="00C260F5">
        <w:rPr>
          <w:rFonts w:eastAsia="Calibri"/>
        </w:rPr>
        <w:t>s</w:t>
      </w:r>
      <w:r>
        <w:rPr>
          <w:rFonts w:eastAsia="Calibri"/>
        </w:rPr>
        <w:t xml:space="preserve">upervisor will have a list of </w:t>
      </w:r>
      <w:r w:rsidRPr="00F72D49">
        <w:rPr>
          <w:rFonts w:eastAsia="Calibri"/>
        </w:rPr>
        <w:t xml:space="preserve">tablet usernames and passwords in case </w:t>
      </w:r>
      <w:r>
        <w:rPr>
          <w:rFonts w:eastAsia="Calibri"/>
        </w:rPr>
        <w:t>you lose</w:t>
      </w:r>
      <w:r w:rsidRPr="00F72D49">
        <w:rPr>
          <w:rFonts w:eastAsia="Calibri"/>
        </w:rPr>
        <w:t xml:space="preserve"> </w:t>
      </w:r>
      <w:r w:rsidR="00C260F5">
        <w:rPr>
          <w:rFonts w:eastAsia="Calibri"/>
        </w:rPr>
        <w:t xml:space="preserve">and cannot remember </w:t>
      </w:r>
      <w:r>
        <w:rPr>
          <w:rFonts w:eastAsia="Calibri"/>
        </w:rPr>
        <w:t>your</w:t>
      </w:r>
      <w:r w:rsidRPr="00F72D49">
        <w:rPr>
          <w:rFonts w:eastAsia="Calibri"/>
        </w:rPr>
        <w:t xml:space="preserve"> password.</w:t>
      </w:r>
      <w:r w:rsidR="00143A16">
        <w:rPr>
          <w:rFonts w:eastAsia="Calibri"/>
        </w:rPr>
        <w:t xml:space="preserve"> </w:t>
      </w:r>
    </w:p>
    <w:p w14:paraId="3D9C19BF" w14:textId="34783CF8" w:rsidR="00A423A3" w:rsidRPr="008B13A2" w:rsidRDefault="00A423A3" w:rsidP="00F9697E">
      <w:pPr>
        <w:pStyle w:val="Bulletedlist"/>
        <w:rPr>
          <w:rFonts w:eastAsia="Calibri"/>
        </w:rPr>
      </w:pPr>
      <w:r w:rsidRPr="008B13A2">
        <w:rPr>
          <w:rFonts w:eastAsia="Calibri"/>
        </w:rPr>
        <w:t>Write the date and time</w:t>
      </w:r>
      <w:r>
        <w:rPr>
          <w:rFonts w:eastAsia="Calibri"/>
        </w:rPr>
        <w:t xml:space="preserve"> that you are logging on to </w:t>
      </w:r>
      <w:r w:rsidR="00C260F5">
        <w:rPr>
          <w:rFonts w:eastAsia="Calibri"/>
        </w:rPr>
        <w:t xml:space="preserve">your tablet to </w:t>
      </w:r>
      <w:r>
        <w:rPr>
          <w:rFonts w:eastAsia="Calibri"/>
        </w:rPr>
        <w:t>enter data for a household</w:t>
      </w:r>
      <w:r w:rsidRPr="008B13A2">
        <w:rPr>
          <w:rFonts w:eastAsia="Calibri"/>
        </w:rPr>
        <w:t xml:space="preserve"> on you</w:t>
      </w:r>
      <w:r>
        <w:rPr>
          <w:rFonts w:eastAsia="Calibri"/>
        </w:rPr>
        <w:t xml:space="preserve">r Interviewer Assignment Sheet. (Note that if you visit the same household multiple times, you will write the date and time of each visit on your Interviewer Assignment Sheet.) </w:t>
      </w:r>
    </w:p>
    <w:p w14:paraId="28949113" w14:textId="2B664CD5" w:rsidR="00A423A3" w:rsidRPr="008B13A2" w:rsidRDefault="00454101" w:rsidP="00F9697E">
      <w:pPr>
        <w:pStyle w:val="Bulletedlist"/>
        <w:rPr>
          <w:rFonts w:eastAsia="Calibri"/>
        </w:rPr>
      </w:pPr>
      <w:r>
        <w:rPr>
          <w:rFonts w:eastAsia="Calibri"/>
        </w:rPr>
        <w:t>Enter your login password</w:t>
      </w:r>
      <w:r w:rsidR="00A423A3" w:rsidRPr="008B13A2">
        <w:rPr>
          <w:rFonts w:eastAsia="Calibri"/>
        </w:rPr>
        <w:t xml:space="preserve"> and press </w:t>
      </w:r>
      <w:r w:rsidR="00A423A3">
        <w:rPr>
          <w:rFonts w:eastAsia="Calibri"/>
        </w:rPr>
        <w:t>‘</w:t>
      </w:r>
      <w:r w:rsidR="00A423A3" w:rsidRPr="008B13A2">
        <w:rPr>
          <w:rFonts w:eastAsia="Calibri"/>
        </w:rPr>
        <w:t>OK</w:t>
      </w:r>
      <w:r w:rsidR="00A423A3">
        <w:rPr>
          <w:rFonts w:eastAsia="Calibri"/>
        </w:rPr>
        <w:t>’</w:t>
      </w:r>
      <w:r w:rsidR="00A423A3" w:rsidRPr="008B13A2">
        <w:rPr>
          <w:rFonts w:eastAsia="Calibri"/>
        </w:rPr>
        <w:t xml:space="preserve">. </w:t>
      </w:r>
    </w:p>
    <w:p w14:paraId="668E53D3" w14:textId="77777777" w:rsidR="00A423A3" w:rsidRDefault="00A423A3" w:rsidP="00A423A3">
      <w:pPr>
        <w:widowControl/>
        <w:autoSpaceDE w:val="0"/>
        <w:autoSpaceDN w:val="0"/>
        <w:adjustRightInd w:val="0"/>
        <w:spacing w:after="63" w:line="240" w:lineRule="auto"/>
        <w:ind w:left="720"/>
        <w:contextualSpacing/>
        <w:rPr>
          <w:rFonts w:eastAsia="Calibri"/>
        </w:rPr>
      </w:pPr>
    </w:p>
    <w:p w14:paraId="7D32C241" w14:textId="77777777" w:rsidR="005272AE" w:rsidRDefault="005272AE" w:rsidP="005E3F1B">
      <w:pPr>
        <w:pStyle w:val="BodyText0"/>
      </w:pPr>
    </w:p>
    <w:p w14:paraId="1F533A71" w14:textId="77777777" w:rsidR="00691009" w:rsidRDefault="00691009">
      <w:pPr>
        <w:widowControl/>
        <w:spacing w:after="200"/>
        <w:rPr>
          <w:i/>
        </w:rPr>
      </w:pPr>
      <w:r>
        <w:rPr>
          <w:i/>
        </w:rPr>
        <w:br w:type="page"/>
      </w:r>
    </w:p>
    <w:p w14:paraId="56F5BA38" w14:textId="0560122B" w:rsidR="00A423A3" w:rsidRPr="00F9697E" w:rsidRDefault="0094616E" w:rsidP="00A423A3">
      <w:pPr>
        <w:rPr>
          <w:b/>
          <w:i/>
          <w:sz w:val="22"/>
          <w:szCs w:val="22"/>
        </w:rPr>
      </w:pPr>
      <w:r w:rsidRPr="00F9697E">
        <w:rPr>
          <w:b/>
          <w:i/>
          <w:noProof/>
          <w:sz w:val="22"/>
          <w:szCs w:val="22"/>
        </w:rPr>
        <w:lastRenderedPageBreak/>
        <mc:AlternateContent>
          <mc:Choice Requires="wpg">
            <w:drawing>
              <wp:anchor distT="0" distB="0" distL="114300" distR="114300" simplePos="0" relativeHeight="251638784" behindDoc="0" locked="0" layoutInCell="1" allowOverlap="1" wp14:anchorId="51A5BFE1" wp14:editId="080C740A">
                <wp:simplePos x="0" y="0"/>
                <wp:positionH relativeFrom="column">
                  <wp:posOffset>3556000</wp:posOffset>
                </wp:positionH>
                <wp:positionV relativeFrom="paragraph">
                  <wp:posOffset>6350</wp:posOffset>
                </wp:positionV>
                <wp:extent cx="2176145" cy="3164840"/>
                <wp:effectExtent l="0" t="0" r="0" b="0"/>
                <wp:wrapSquare wrapText="bothSides"/>
                <wp:docPr id="55" name="Group 55"/>
                <wp:cNvGraphicFramePr/>
                <a:graphic xmlns:a="http://schemas.openxmlformats.org/drawingml/2006/main">
                  <a:graphicData uri="http://schemas.microsoft.com/office/word/2010/wordprocessingGroup">
                    <wpg:wgp>
                      <wpg:cNvGrpSpPr/>
                      <wpg:grpSpPr>
                        <a:xfrm>
                          <a:off x="0" y="0"/>
                          <a:ext cx="2176145" cy="3164840"/>
                          <a:chOff x="0" y="0"/>
                          <a:chExt cx="2176145" cy="3164840"/>
                        </a:xfrm>
                      </wpg:grpSpPr>
                      <wps:wsp>
                        <wps:cNvPr id="1" name="Text Box 11"/>
                        <wps:cNvSpPr txBox="1"/>
                        <wps:spPr>
                          <a:xfrm rot="10800000" flipV="1">
                            <a:off x="0" y="2914650"/>
                            <a:ext cx="1784350" cy="250190"/>
                          </a:xfrm>
                          <a:prstGeom prst="rect">
                            <a:avLst/>
                          </a:prstGeom>
                          <a:solidFill>
                            <a:prstClr val="white"/>
                          </a:solidFill>
                          <a:ln>
                            <a:noFill/>
                          </a:ln>
                          <a:effectLst/>
                        </wps:spPr>
                        <wps:txbx>
                          <w:txbxContent>
                            <w:p w14:paraId="4AC0B450" w14:textId="3BEDBAD5" w:rsidR="00C0425D" w:rsidRPr="008B15D7" w:rsidRDefault="00C0425D" w:rsidP="00834278">
                              <w:pPr>
                                <w:pStyle w:val="Figuretitle"/>
                                <w:rPr>
                                  <w:rFonts w:eastAsiaTheme="minorHAnsi"/>
                                  <w:noProof/>
                                  <w:sz w:val="24"/>
                                  <w:szCs w:val="24"/>
                                </w:rPr>
                              </w:pPr>
                              <w:bookmarkStart w:id="126" w:name="_Toc527243200"/>
                              <w:r w:rsidRPr="00834278">
                                <w:t xml:space="preserve">Figure </w:t>
                              </w:r>
                              <w:r>
                                <w:t>5.2</w:t>
                              </w:r>
                              <w:r w:rsidRPr="00834278">
                                <w:t>: Home</w:t>
                              </w:r>
                              <w:r>
                                <w:t xml:space="preserve"> Screen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4" name="Picture 54" descr="C:\Users\gdupuis.ENGL\AppData\Local\Microsoft\Windows\INetCache\Content.Word\Screenshot_20171219-134042.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6350" y="0"/>
                            <a:ext cx="2169795" cy="2893060"/>
                          </a:xfrm>
                          <a:prstGeom prst="rect">
                            <a:avLst/>
                          </a:prstGeom>
                          <a:noFill/>
                          <a:ln>
                            <a:noFill/>
                          </a:ln>
                        </pic:spPr>
                      </pic:pic>
                    </wpg:wgp>
                  </a:graphicData>
                </a:graphic>
              </wp:anchor>
            </w:drawing>
          </mc:Choice>
          <mc:Fallback>
            <w:pict>
              <v:group w14:anchorId="51A5BFE1" id="Group 55" o:spid="_x0000_s1056" style="position:absolute;margin-left:280pt;margin-top:.5pt;width:171.35pt;height:249.2pt;z-index:251638784;mso-position-horizontal-relative:text;mso-position-vertical-relative:text" coordsize="21761,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">
                <v:shape id="Text Box 11" o:spid="_x0000_s1057" type="#_x0000_t202" style="position:absolute;top:29146;width:17843;height:2502;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" stroked="f">
                  <v:textbox inset="0,0,0,0">
                    <w:txbxContent>
                      <w:p w14:paraId="4AC0B450" w14:textId="3BEDBAD5" w:rsidR="00C0425D" w:rsidRPr="008B15D7" w:rsidRDefault="00C0425D" w:rsidP="00834278">
                        <w:pPr>
                          <w:pStyle w:val="Figuretitle"/>
                          <w:rPr>
                            <w:rFonts w:eastAsiaTheme="minorHAnsi"/>
                            <w:noProof/>
                            <w:sz w:val="24"/>
                            <w:szCs w:val="24"/>
                          </w:rPr>
                        </w:pPr>
                        <w:bookmarkStart w:id="127" w:name="_Toc527243200"/>
                        <w:r w:rsidRPr="00834278">
                          <w:t xml:space="preserve">Figure </w:t>
                        </w:r>
                        <w:r>
                          <w:t>5.2</w:t>
                        </w:r>
                        <w:r w:rsidRPr="00834278">
                          <w:t>: Home</w:t>
                        </w:r>
                        <w:r>
                          <w:t xml:space="preserve"> Screen</w:t>
                        </w:r>
                        <w:bookmarkEnd w:id="127"/>
                      </w:p>
                    </w:txbxContent>
                  </v:textbox>
                </v:shape>
                <v:shape id="Picture 54" o:spid="_x0000_s1058" type="#_x0000_t75" style="position:absolute;left:63;width:21698;height:28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">
                  <v:imagedata r:id="rId84" o:title="Screenshot_20171219-134042"/>
                </v:shape>
                <w10:wrap type="square"/>
              </v:group>
            </w:pict>
          </mc:Fallback>
        </mc:AlternateContent>
      </w:r>
      <w:r w:rsidR="00A423A3" w:rsidRPr="00F9697E">
        <w:rPr>
          <w:b/>
          <w:i/>
          <w:sz w:val="22"/>
          <w:szCs w:val="22"/>
        </w:rPr>
        <w:t>Home screen</w:t>
      </w:r>
    </w:p>
    <w:p w14:paraId="2BF5E6E3" w14:textId="038F5D21" w:rsidR="00A423A3" w:rsidRPr="00F9697E" w:rsidRDefault="00A423A3" w:rsidP="00A423A3">
      <w:pPr>
        <w:widowControl/>
        <w:autoSpaceDE w:val="0"/>
        <w:autoSpaceDN w:val="0"/>
        <w:adjustRightInd w:val="0"/>
        <w:spacing w:after="200"/>
        <w:rPr>
          <w:rFonts w:eastAsia="Calibri"/>
          <w:sz w:val="22"/>
          <w:szCs w:val="22"/>
        </w:rPr>
      </w:pPr>
      <w:r w:rsidRPr="00F9697E">
        <w:rPr>
          <w:rFonts w:eastAsia="Calibri"/>
          <w:sz w:val="22"/>
          <w:szCs w:val="22"/>
        </w:rPr>
        <w:t xml:space="preserve">The home screen is what you see when you log onto the </w:t>
      </w:r>
      <w:r w:rsidRPr="00834278">
        <w:rPr>
          <w:rFonts w:eastAsia="Calibri"/>
          <w:sz w:val="22"/>
          <w:szCs w:val="22"/>
        </w:rPr>
        <w:t xml:space="preserve">tablet (Figure </w:t>
      </w:r>
      <w:r w:rsidR="00121C8B">
        <w:rPr>
          <w:rFonts w:eastAsia="Calibri"/>
          <w:sz w:val="22"/>
          <w:szCs w:val="22"/>
        </w:rPr>
        <w:t>5.2</w:t>
      </w:r>
      <w:r w:rsidRPr="00834278">
        <w:rPr>
          <w:rFonts w:eastAsia="Calibri"/>
          <w:sz w:val="22"/>
          <w:szCs w:val="22"/>
        </w:rPr>
        <w:t>).</w:t>
      </w:r>
      <w:r w:rsidRPr="00F9697E">
        <w:rPr>
          <w:rFonts w:eastAsia="Calibri"/>
          <w:sz w:val="22"/>
          <w:szCs w:val="22"/>
        </w:rPr>
        <w:t xml:space="preserve"> The t</w:t>
      </w:r>
      <w:r w:rsidR="00454101" w:rsidRPr="00F9697E">
        <w:rPr>
          <w:rFonts w:eastAsia="Calibri"/>
          <w:sz w:val="22"/>
          <w:szCs w:val="22"/>
        </w:rPr>
        <w:t>ablet is configured to have two</w:t>
      </w:r>
      <w:r w:rsidRPr="00F9697E">
        <w:rPr>
          <w:rFonts w:eastAsia="Calibri"/>
          <w:sz w:val="22"/>
          <w:szCs w:val="22"/>
        </w:rPr>
        <w:t xml:space="preserve"> different applications on the home screen: </w:t>
      </w:r>
    </w:p>
    <w:p w14:paraId="13A76590" w14:textId="48E7BB12" w:rsidR="00A423A3" w:rsidRPr="00F9697E" w:rsidRDefault="00454101" w:rsidP="006A03FC">
      <w:pPr>
        <w:widowControl/>
        <w:numPr>
          <w:ilvl w:val="0"/>
          <w:numId w:val="35"/>
        </w:numPr>
        <w:autoSpaceDE w:val="0"/>
        <w:autoSpaceDN w:val="0"/>
        <w:adjustRightInd w:val="0"/>
        <w:spacing w:after="200"/>
        <w:rPr>
          <w:rFonts w:eastAsia="Calibri"/>
          <w:sz w:val="22"/>
          <w:szCs w:val="22"/>
        </w:rPr>
      </w:pPr>
      <w:proofErr w:type="spellStart"/>
      <w:r w:rsidRPr="00F9697E">
        <w:rPr>
          <w:rFonts w:eastAsia="Calibri"/>
          <w:sz w:val="22"/>
          <w:szCs w:val="22"/>
        </w:rPr>
        <w:t>CSEntry</w:t>
      </w:r>
      <w:proofErr w:type="spellEnd"/>
      <w:r w:rsidR="00A423A3" w:rsidRPr="00F9697E">
        <w:rPr>
          <w:rFonts w:eastAsia="Calibri"/>
          <w:sz w:val="22"/>
          <w:szCs w:val="22"/>
        </w:rPr>
        <w:t xml:space="preserve"> (to start </w:t>
      </w:r>
      <w:r w:rsidR="00C260F5" w:rsidRPr="00F9697E">
        <w:rPr>
          <w:rFonts w:eastAsia="Calibri"/>
          <w:sz w:val="22"/>
          <w:szCs w:val="22"/>
        </w:rPr>
        <w:t xml:space="preserve">the </w:t>
      </w:r>
      <w:r w:rsidRPr="00F9697E">
        <w:rPr>
          <w:rFonts w:eastAsia="Calibri"/>
          <w:sz w:val="22"/>
          <w:szCs w:val="22"/>
        </w:rPr>
        <w:t>data collection tool</w:t>
      </w:r>
      <w:r w:rsidR="00A423A3" w:rsidRPr="00F9697E">
        <w:rPr>
          <w:rFonts w:eastAsia="Calibri"/>
          <w:sz w:val="22"/>
          <w:szCs w:val="22"/>
        </w:rPr>
        <w:t xml:space="preserve"> and </w:t>
      </w:r>
      <w:r w:rsidRPr="00F9697E">
        <w:rPr>
          <w:rFonts w:eastAsia="Calibri"/>
          <w:sz w:val="22"/>
          <w:szCs w:val="22"/>
        </w:rPr>
        <w:t>carry out all survey activities</w:t>
      </w:r>
      <w:r w:rsidR="00A423A3" w:rsidRPr="00F9697E">
        <w:rPr>
          <w:rFonts w:eastAsia="Calibri"/>
          <w:sz w:val="22"/>
          <w:szCs w:val="22"/>
        </w:rPr>
        <w:t>)</w:t>
      </w:r>
    </w:p>
    <w:p w14:paraId="17F009A6" w14:textId="5527F53F" w:rsidR="00A423A3" w:rsidRPr="00F9697E" w:rsidRDefault="00A423A3" w:rsidP="006A03FC">
      <w:pPr>
        <w:widowControl/>
        <w:numPr>
          <w:ilvl w:val="0"/>
          <w:numId w:val="35"/>
        </w:numPr>
        <w:autoSpaceDE w:val="0"/>
        <w:autoSpaceDN w:val="0"/>
        <w:adjustRightInd w:val="0"/>
        <w:spacing w:after="200"/>
        <w:rPr>
          <w:rFonts w:eastAsia="Calibri"/>
          <w:sz w:val="22"/>
          <w:szCs w:val="22"/>
        </w:rPr>
      </w:pPr>
      <w:r w:rsidRPr="00F9697E">
        <w:rPr>
          <w:rFonts w:eastAsia="Calibri"/>
          <w:sz w:val="22"/>
          <w:szCs w:val="22"/>
        </w:rPr>
        <w:t>Settings (to manage settings)</w:t>
      </w:r>
    </w:p>
    <w:p w14:paraId="34CB6552" w14:textId="77777777" w:rsidR="00A423A3" w:rsidRPr="00F9697E" w:rsidRDefault="00A423A3" w:rsidP="00A423A3">
      <w:pPr>
        <w:widowControl/>
        <w:autoSpaceDE w:val="0"/>
        <w:autoSpaceDN w:val="0"/>
        <w:adjustRightInd w:val="0"/>
        <w:spacing w:line="240" w:lineRule="auto"/>
        <w:contextualSpacing/>
        <w:rPr>
          <w:rFonts w:eastAsia="Calibri"/>
          <w:sz w:val="22"/>
          <w:szCs w:val="22"/>
        </w:rPr>
      </w:pPr>
    </w:p>
    <w:p w14:paraId="79FABB60" w14:textId="77777777" w:rsidR="00A423A3" w:rsidRPr="00F9697E" w:rsidRDefault="00A423A3" w:rsidP="00A423A3">
      <w:pPr>
        <w:rPr>
          <w:i/>
          <w:sz w:val="22"/>
          <w:szCs w:val="22"/>
        </w:rPr>
      </w:pPr>
    </w:p>
    <w:p w14:paraId="22F341BF" w14:textId="670F3B30" w:rsidR="00A423A3" w:rsidRPr="00F9697E" w:rsidRDefault="00A423A3" w:rsidP="00A423A3">
      <w:pPr>
        <w:rPr>
          <w:b/>
          <w:i/>
          <w:sz w:val="22"/>
          <w:szCs w:val="22"/>
        </w:rPr>
      </w:pPr>
      <w:r w:rsidRPr="00F9697E">
        <w:rPr>
          <w:b/>
          <w:i/>
          <w:sz w:val="22"/>
          <w:szCs w:val="22"/>
        </w:rPr>
        <w:t xml:space="preserve">Tablet home screen navigation symbols </w:t>
      </w:r>
    </w:p>
    <w:p w14:paraId="692DF734" w14:textId="0358A6D9" w:rsidR="00A423A3" w:rsidRPr="00F9697E" w:rsidRDefault="00A423A3" w:rsidP="00A423A3">
      <w:pPr>
        <w:widowControl/>
        <w:autoSpaceDE w:val="0"/>
        <w:autoSpaceDN w:val="0"/>
        <w:adjustRightInd w:val="0"/>
        <w:contextualSpacing/>
        <w:rPr>
          <w:rFonts w:eastAsia="Calibri"/>
          <w:sz w:val="22"/>
          <w:szCs w:val="22"/>
        </w:rPr>
      </w:pPr>
      <w:r w:rsidRPr="00F9697E">
        <w:rPr>
          <w:rFonts w:eastAsia="Calibri"/>
          <w:sz w:val="22"/>
          <w:szCs w:val="22"/>
        </w:rPr>
        <w:t xml:space="preserve">You should always see three navigation symbols at the bottom of the home screen: Back Arrow, Home Screen and History </w:t>
      </w:r>
      <w:r w:rsidRPr="00834278">
        <w:rPr>
          <w:rFonts w:eastAsia="Calibri"/>
          <w:sz w:val="22"/>
          <w:szCs w:val="22"/>
        </w:rPr>
        <w:t xml:space="preserve">Button (Figure </w:t>
      </w:r>
      <w:r w:rsidR="00121C8B">
        <w:rPr>
          <w:rFonts w:eastAsia="Calibri"/>
          <w:sz w:val="22"/>
          <w:szCs w:val="22"/>
        </w:rPr>
        <w:t>5.3</w:t>
      </w:r>
      <w:r w:rsidRPr="00834278">
        <w:rPr>
          <w:rFonts w:eastAsia="Calibri"/>
          <w:sz w:val="22"/>
          <w:szCs w:val="22"/>
        </w:rPr>
        <w:t>).</w:t>
      </w:r>
      <w:r w:rsidRPr="00F9697E">
        <w:rPr>
          <w:rFonts w:eastAsia="Calibri"/>
          <w:sz w:val="22"/>
          <w:szCs w:val="22"/>
        </w:rPr>
        <w:t xml:space="preserve"> </w:t>
      </w:r>
    </w:p>
    <w:p w14:paraId="23717649" w14:textId="62BA71D0" w:rsidR="00A423A3" w:rsidRPr="00F9697E" w:rsidRDefault="00A423A3" w:rsidP="00A423A3">
      <w:pPr>
        <w:widowControl/>
        <w:autoSpaceDE w:val="0"/>
        <w:autoSpaceDN w:val="0"/>
        <w:adjustRightInd w:val="0"/>
        <w:spacing w:line="240" w:lineRule="auto"/>
        <w:contextualSpacing/>
        <w:rPr>
          <w:rFonts w:eastAsia="Calibri"/>
          <w:sz w:val="22"/>
          <w:szCs w:val="22"/>
        </w:rPr>
      </w:pPr>
    </w:p>
    <w:p w14:paraId="52D393AD" w14:textId="557BE7DC" w:rsidR="00A423A3" w:rsidRPr="00F9697E" w:rsidRDefault="00C76549" w:rsidP="006A03FC">
      <w:pPr>
        <w:widowControl/>
        <w:numPr>
          <w:ilvl w:val="0"/>
          <w:numId w:val="26"/>
        </w:numPr>
        <w:spacing w:after="200"/>
        <w:contextualSpacing/>
        <w:rPr>
          <w:rFonts w:eastAsia="Calibri"/>
          <w:color w:val="auto"/>
          <w:sz w:val="22"/>
          <w:szCs w:val="22"/>
        </w:rPr>
      </w:pPr>
      <w:r w:rsidRPr="00F9697E">
        <w:rPr>
          <w:noProof/>
          <w:sz w:val="22"/>
          <w:szCs w:val="22"/>
        </w:rPr>
        <w:drawing>
          <wp:inline distT="0" distB="0" distL="0" distR="0" wp14:anchorId="6BC87705" wp14:editId="60CC4892">
            <wp:extent cx="323056" cy="234950"/>
            <wp:effectExtent l="0" t="0" r="127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729" cy="239076"/>
                    </a:xfrm>
                    <a:prstGeom prst="rect">
                      <a:avLst/>
                    </a:prstGeom>
                  </pic:spPr>
                </pic:pic>
              </a:graphicData>
            </a:graphic>
          </wp:inline>
        </w:drawing>
      </w:r>
      <w:r w:rsidR="00143A16" w:rsidRPr="00F9697E">
        <w:rPr>
          <w:rFonts w:eastAsia="Calibri"/>
          <w:color w:val="auto"/>
          <w:sz w:val="22"/>
          <w:szCs w:val="22"/>
        </w:rPr>
        <w:t xml:space="preserve"> </w:t>
      </w:r>
      <w:r w:rsidR="00A423A3" w:rsidRPr="00F9697E">
        <w:rPr>
          <w:rFonts w:eastAsia="Calibri"/>
          <w:color w:val="auto"/>
          <w:sz w:val="22"/>
          <w:szCs w:val="22"/>
        </w:rPr>
        <w:t xml:space="preserve">Back Arrow. </w:t>
      </w:r>
    </w:p>
    <w:p w14:paraId="19D546CA" w14:textId="10E59B82" w:rsidR="00A423A3" w:rsidRPr="00F9697E" w:rsidRDefault="0094616E" w:rsidP="00A423A3">
      <w:pPr>
        <w:widowControl/>
        <w:spacing w:after="120"/>
        <w:ind w:left="360"/>
        <w:rPr>
          <w:rFonts w:eastAsia="Calibri"/>
          <w:color w:val="auto"/>
          <w:sz w:val="22"/>
          <w:szCs w:val="22"/>
        </w:rPr>
      </w:pPr>
      <w:r w:rsidRPr="00F9697E">
        <w:rPr>
          <w:rFonts w:eastAsia="Calibri"/>
          <w:noProof/>
          <w:color w:val="auto"/>
          <w:sz w:val="22"/>
          <w:szCs w:val="22"/>
        </w:rPr>
        <mc:AlternateContent>
          <mc:Choice Requires="wpg">
            <w:drawing>
              <wp:anchor distT="0" distB="0" distL="114300" distR="114300" simplePos="0" relativeHeight="251632640" behindDoc="0" locked="0" layoutInCell="1" allowOverlap="1" wp14:anchorId="7405DB2A" wp14:editId="1808F7F0">
                <wp:simplePos x="0" y="0"/>
                <wp:positionH relativeFrom="column">
                  <wp:posOffset>3216275</wp:posOffset>
                </wp:positionH>
                <wp:positionV relativeFrom="paragraph">
                  <wp:posOffset>95250</wp:posOffset>
                </wp:positionV>
                <wp:extent cx="2984498" cy="1073785"/>
                <wp:effectExtent l="0" t="0" r="6985" b="0"/>
                <wp:wrapSquare wrapText="bothSides"/>
                <wp:docPr id="58" name="Group 58"/>
                <wp:cNvGraphicFramePr/>
                <a:graphic xmlns:a="http://schemas.openxmlformats.org/drawingml/2006/main">
                  <a:graphicData uri="http://schemas.microsoft.com/office/word/2010/wordprocessingGroup">
                    <wpg:wgp>
                      <wpg:cNvGrpSpPr/>
                      <wpg:grpSpPr>
                        <a:xfrm>
                          <a:off x="0" y="0"/>
                          <a:ext cx="2984498" cy="1073785"/>
                          <a:chOff x="0" y="0"/>
                          <a:chExt cx="2984498" cy="1073785"/>
                        </a:xfrm>
                      </wpg:grpSpPr>
                      <wps:wsp>
                        <wps:cNvPr id="702" name="Text Box 702"/>
                        <wps:cNvSpPr txBox="1"/>
                        <wps:spPr>
                          <a:xfrm>
                            <a:off x="19048" y="647700"/>
                            <a:ext cx="2965450" cy="426085"/>
                          </a:xfrm>
                          <a:prstGeom prst="rect">
                            <a:avLst/>
                          </a:prstGeom>
                          <a:solidFill>
                            <a:prstClr val="white"/>
                          </a:solidFill>
                          <a:ln>
                            <a:noFill/>
                          </a:ln>
                          <a:effectLst/>
                        </wps:spPr>
                        <wps:txbx>
                          <w:txbxContent>
                            <w:p w14:paraId="672A2A91" w14:textId="16A8EAA4" w:rsidR="00C0425D" w:rsidRPr="002B096E" w:rsidRDefault="00C0425D" w:rsidP="00834278">
                              <w:pPr>
                                <w:pStyle w:val="Figuretitle"/>
                                <w:rPr>
                                  <w:rFonts w:eastAsiaTheme="minorHAnsi"/>
                                  <w:noProof/>
                                  <w:sz w:val="24"/>
                                  <w:szCs w:val="24"/>
                                </w:rPr>
                              </w:pPr>
                              <w:bookmarkStart w:id="128" w:name="_Toc527243201"/>
                              <w:r w:rsidRPr="00834278">
                                <w:t xml:space="preserve">Figure </w:t>
                              </w:r>
                              <w:r>
                                <w:t>5.3</w:t>
                              </w:r>
                              <w:r w:rsidRPr="00834278">
                                <w:t>: Tablet Home Screen Navigation Symbols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pic:cNvPicPr>
                            <a:picLocks noChangeAspect="1"/>
                          </pic:cNvPicPr>
                        </pic:nvPicPr>
                        <pic:blipFill>
                          <a:blip r:embed="rId86"/>
                          <a:stretch>
                            <a:fillRect/>
                          </a:stretch>
                        </pic:blipFill>
                        <pic:spPr>
                          <a:xfrm>
                            <a:off x="0" y="0"/>
                            <a:ext cx="2559050" cy="570230"/>
                          </a:xfrm>
                          <a:prstGeom prst="rect">
                            <a:avLst/>
                          </a:prstGeom>
                        </pic:spPr>
                      </pic:pic>
                    </wpg:wgp>
                  </a:graphicData>
                </a:graphic>
              </wp:anchor>
            </w:drawing>
          </mc:Choice>
          <mc:Fallback>
            <w:pict>
              <v:group w14:anchorId="7405DB2A" id="Group 58" o:spid="_x0000_s1059" style="position:absolute;left:0;text-align:left;margin-left:253.25pt;margin-top:7.5pt;width:235pt;height:84.55pt;z-index:251632640;mso-position-horizontal-relative:text;mso-position-vertical-relative:text" coordsize="29844,10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">
                <v:shape id="Text Box 702" o:spid="_x0000_s1060" type="#_x0000_t202" style="position:absolute;left:190;top:6477;width:29654;height:4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" stroked="f">
                  <v:textbox style="mso-fit-shape-to-text:t" inset="0,0,0,0">
                    <w:txbxContent>
                      <w:p w14:paraId="672A2A91" w14:textId="16A8EAA4" w:rsidR="00C0425D" w:rsidRPr="002B096E" w:rsidRDefault="00C0425D" w:rsidP="00834278">
                        <w:pPr>
                          <w:pStyle w:val="Figuretitle"/>
                          <w:rPr>
                            <w:rFonts w:eastAsiaTheme="minorHAnsi"/>
                            <w:noProof/>
                            <w:sz w:val="24"/>
                            <w:szCs w:val="24"/>
                          </w:rPr>
                        </w:pPr>
                        <w:bookmarkStart w:id="129" w:name="_Toc527243201"/>
                        <w:r w:rsidRPr="00834278">
                          <w:t xml:space="preserve">Figure </w:t>
                        </w:r>
                        <w:r>
                          <w:t>5.3</w:t>
                        </w:r>
                        <w:r w:rsidRPr="00834278">
                          <w:t>: Tablet Home Screen Navigation Symbols</w:t>
                        </w:r>
                        <w:bookmarkEnd w:id="129"/>
                      </w:p>
                    </w:txbxContent>
                  </v:textbox>
                </v:shape>
                <v:shape id="Picture 57" o:spid="_x0000_s1061" type="#_x0000_t75" style="position:absolute;width:25590;height:5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">
                  <v:imagedata r:id="rId87" o:title=""/>
                </v:shape>
                <w10:wrap type="square"/>
              </v:group>
            </w:pict>
          </mc:Fallback>
        </mc:AlternateContent>
      </w:r>
      <w:r w:rsidR="00A423A3" w:rsidRPr="00F9697E">
        <w:rPr>
          <w:rFonts w:eastAsia="Calibri"/>
          <w:color w:val="auto"/>
          <w:sz w:val="22"/>
          <w:szCs w:val="22"/>
        </w:rPr>
        <w:t>You will use this arrow to return to the previous screen</w:t>
      </w:r>
      <w:r w:rsidR="00D61241" w:rsidRPr="00F9697E">
        <w:rPr>
          <w:rFonts w:eastAsia="Calibri"/>
          <w:color w:val="auto"/>
          <w:sz w:val="22"/>
          <w:szCs w:val="22"/>
        </w:rPr>
        <w:t xml:space="preserve"> or </w:t>
      </w:r>
      <w:r w:rsidR="00A423A3" w:rsidRPr="00F9697E">
        <w:rPr>
          <w:rFonts w:eastAsia="Calibri"/>
          <w:color w:val="auto"/>
          <w:sz w:val="22"/>
          <w:szCs w:val="22"/>
        </w:rPr>
        <w:t xml:space="preserve">location. The </w:t>
      </w:r>
      <w:proofErr w:type="gramStart"/>
      <w:r w:rsidR="00A423A3" w:rsidRPr="00F9697E">
        <w:rPr>
          <w:rFonts w:eastAsia="Calibri"/>
          <w:color w:val="auto"/>
          <w:sz w:val="22"/>
          <w:szCs w:val="22"/>
        </w:rPr>
        <w:t>back arrow</w:t>
      </w:r>
      <w:proofErr w:type="gramEnd"/>
      <w:r w:rsidR="00A423A3" w:rsidRPr="00F9697E">
        <w:rPr>
          <w:rFonts w:eastAsia="Calibri"/>
          <w:color w:val="auto"/>
          <w:sz w:val="22"/>
          <w:szCs w:val="22"/>
        </w:rPr>
        <w:t xml:space="preserve"> functions like the back button on an internet browser. </w:t>
      </w:r>
    </w:p>
    <w:p w14:paraId="5564ED6F" w14:textId="3938100C" w:rsidR="00A423A3" w:rsidRPr="00F9697E" w:rsidRDefault="00C76549" w:rsidP="006A03FC">
      <w:pPr>
        <w:widowControl/>
        <w:numPr>
          <w:ilvl w:val="0"/>
          <w:numId w:val="26"/>
        </w:numPr>
        <w:spacing w:after="200"/>
        <w:contextualSpacing/>
        <w:rPr>
          <w:rFonts w:eastAsia="Calibri"/>
          <w:color w:val="auto"/>
          <w:sz w:val="22"/>
          <w:szCs w:val="22"/>
        </w:rPr>
      </w:pPr>
      <w:r w:rsidRPr="00F9697E">
        <w:rPr>
          <w:noProof/>
          <w:sz w:val="22"/>
          <w:szCs w:val="22"/>
        </w:rPr>
        <w:drawing>
          <wp:inline distT="0" distB="0" distL="0" distR="0" wp14:anchorId="3B2584F0" wp14:editId="2B1C5F12">
            <wp:extent cx="581025" cy="235551"/>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0178" cy="243316"/>
                    </a:xfrm>
                    <a:prstGeom prst="rect">
                      <a:avLst/>
                    </a:prstGeom>
                  </pic:spPr>
                </pic:pic>
              </a:graphicData>
            </a:graphic>
          </wp:inline>
        </w:drawing>
      </w:r>
      <w:r w:rsidR="00143A16" w:rsidRPr="00F9697E">
        <w:rPr>
          <w:rFonts w:eastAsia="Calibri"/>
          <w:color w:val="auto"/>
          <w:sz w:val="22"/>
          <w:szCs w:val="22"/>
        </w:rPr>
        <w:t xml:space="preserve"> </w:t>
      </w:r>
      <w:r w:rsidR="00A423A3" w:rsidRPr="00F9697E">
        <w:rPr>
          <w:rFonts w:eastAsia="Calibri"/>
          <w:color w:val="auto"/>
          <w:sz w:val="22"/>
          <w:szCs w:val="22"/>
        </w:rPr>
        <w:t xml:space="preserve">Home screen. </w:t>
      </w:r>
    </w:p>
    <w:p w14:paraId="1BF593F8" w14:textId="77777777" w:rsidR="00A423A3" w:rsidRPr="00F9697E" w:rsidRDefault="00A423A3" w:rsidP="00A423A3">
      <w:pPr>
        <w:widowControl/>
        <w:spacing w:after="200"/>
        <w:ind w:left="360"/>
        <w:rPr>
          <w:rFonts w:eastAsia="Calibri"/>
          <w:color w:val="auto"/>
          <w:sz w:val="22"/>
          <w:szCs w:val="22"/>
        </w:rPr>
      </w:pPr>
      <w:r w:rsidRPr="00F9697E">
        <w:rPr>
          <w:rFonts w:eastAsia="Calibri"/>
          <w:color w:val="auto"/>
          <w:sz w:val="22"/>
          <w:szCs w:val="22"/>
        </w:rPr>
        <w:t>Touching this icon allows you to directly return to the home screen.</w:t>
      </w:r>
    </w:p>
    <w:p w14:paraId="373A4000" w14:textId="5AABED8C" w:rsidR="00A423A3" w:rsidRPr="00F9697E" w:rsidRDefault="00C76549" w:rsidP="006A03FC">
      <w:pPr>
        <w:widowControl/>
        <w:numPr>
          <w:ilvl w:val="0"/>
          <w:numId w:val="26"/>
        </w:numPr>
        <w:spacing w:after="200"/>
        <w:contextualSpacing/>
        <w:rPr>
          <w:rFonts w:eastAsia="Calibri"/>
          <w:color w:val="auto"/>
          <w:sz w:val="22"/>
          <w:szCs w:val="22"/>
        </w:rPr>
      </w:pPr>
      <w:r w:rsidRPr="00F9697E">
        <w:rPr>
          <w:noProof/>
          <w:sz w:val="22"/>
          <w:szCs w:val="22"/>
        </w:rPr>
        <w:drawing>
          <wp:inline distT="0" distB="0" distL="0" distR="0" wp14:anchorId="69B23CD5" wp14:editId="7A7807CF">
            <wp:extent cx="323850" cy="252603"/>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1111" cy="258266"/>
                    </a:xfrm>
                    <a:prstGeom prst="rect">
                      <a:avLst/>
                    </a:prstGeom>
                  </pic:spPr>
                </pic:pic>
              </a:graphicData>
            </a:graphic>
          </wp:inline>
        </w:drawing>
      </w:r>
      <w:r w:rsidR="00143A16" w:rsidRPr="00F9697E">
        <w:rPr>
          <w:rFonts w:eastAsia="Calibri"/>
          <w:color w:val="auto"/>
          <w:sz w:val="22"/>
          <w:szCs w:val="22"/>
        </w:rPr>
        <w:t xml:space="preserve"> </w:t>
      </w:r>
      <w:r w:rsidR="00A423A3" w:rsidRPr="00F9697E">
        <w:rPr>
          <w:rFonts w:eastAsia="Calibri"/>
          <w:color w:val="auto"/>
          <w:sz w:val="22"/>
          <w:szCs w:val="22"/>
        </w:rPr>
        <w:t xml:space="preserve">History Button. </w:t>
      </w:r>
    </w:p>
    <w:p w14:paraId="50B60E99" w14:textId="5806F5A0" w:rsidR="00A423A3" w:rsidRPr="00F9697E" w:rsidRDefault="00A423A3" w:rsidP="00A423A3">
      <w:pPr>
        <w:widowControl/>
        <w:spacing w:after="200"/>
        <w:ind w:left="360"/>
        <w:contextualSpacing/>
        <w:rPr>
          <w:rFonts w:eastAsia="Calibri"/>
          <w:color w:val="auto"/>
          <w:sz w:val="22"/>
          <w:szCs w:val="22"/>
        </w:rPr>
      </w:pPr>
      <w:r w:rsidRPr="00F9697E">
        <w:rPr>
          <w:rFonts w:eastAsia="Calibri"/>
          <w:color w:val="auto"/>
          <w:sz w:val="22"/>
          <w:szCs w:val="22"/>
        </w:rPr>
        <w:t xml:space="preserve">Touching this icon opens a list of all applications and functions recently used on the tablet. You </w:t>
      </w:r>
      <w:r w:rsidR="0094616E" w:rsidRPr="00F9697E">
        <w:rPr>
          <w:rFonts w:eastAsia="Calibri"/>
          <w:color w:val="auto"/>
          <w:sz w:val="22"/>
          <w:szCs w:val="22"/>
        </w:rPr>
        <w:t>rarely, if ever, need</w:t>
      </w:r>
      <w:r w:rsidRPr="00F9697E">
        <w:rPr>
          <w:rFonts w:eastAsia="Calibri"/>
          <w:color w:val="auto"/>
          <w:sz w:val="22"/>
          <w:szCs w:val="22"/>
        </w:rPr>
        <w:t xml:space="preserve"> to use this button. </w:t>
      </w:r>
    </w:p>
    <w:p w14:paraId="735AF22C" w14:textId="77777777" w:rsidR="005272AE" w:rsidRDefault="005272AE" w:rsidP="005E3F1B">
      <w:pPr>
        <w:pStyle w:val="BodyText0"/>
      </w:pPr>
    </w:p>
    <w:p w14:paraId="03098616" w14:textId="77777777" w:rsidR="00691009" w:rsidRDefault="00691009">
      <w:pPr>
        <w:widowControl/>
        <w:spacing w:after="200"/>
        <w:rPr>
          <w:rFonts w:eastAsia="Cabin" w:cs="Cabin"/>
          <w:b/>
        </w:rPr>
      </w:pPr>
      <w:r>
        <w:br w:type="page"/>
      </w:r>
    </w:p>
    <w:p w14:paraId="1F69B676" w14:textId="0303ACD1" w:rsidR="00375D89" w:rsidRPr="00375D89" w:rsidRDefault="00592B76" w:rsidP="00834278">
      <w:pPr>
        <w:pStyle w:val="Heading2"/>
        <w:tabs>
          <w:tab w:val="left" w:pos="1440"/>
        </w:tabs>
        <w:spacing w:before="0"/>
      </w:pPr>
      <w:bookmarkStart w:id="130" w:name="_Toc524008102"/>
      <w:bookmarkStart w:id="131" w:name="_Toc527243183"/>
      <w:r>
        <w:rPr>
          <w:noProof/>
        </w:rPr>
        <w:lastRenderedPageBreak/>
        <mc:AlternateContent>
          <mc:Choice Requires="wpg">
            <w:drawing>
              <wp:anchor distT="0" distB="0" distL="114300" distR="114300" simplePos="0" relativeHeight="251641856" behindDoc="0" locked="0" layoutInCell="1" allowOverlap="1" wp14:anchorId="23D2E8DD" wp14:editId="6A9AD97C">
                <wp:simplePos x="0" y="0"/>
                <wp:positionH relativeFrom="column">
                  <wp:posOffset>3493135</wp:posOffset>
                </wp:positionH>
                <wp:positionV relativeFrom="paragraph">
                  <wp:posOffset>11430</wp:posOffset>
                </wp:positionV>
                <wp:extent cx="2711450" cy="1212850"/>
                <wp:effectExtent l="0" t="0" r="0" b="6350"/>
                <wp:wrapSquare wrapText="bothSides"/>
                <wp:docPr id="290" name="Group 290"/>
                <wp:cNvGraphicFramePr/>
                <a:graphic xmlns:a="http://schemas.openxmlformats.org/drawingml/2006/main">
                  <a:graphicData uri="http://schemas.microsoft.com/office/word/2010/wordprocessingGroup">
                    <wpg:wgp>
                      <wpg:cNvGrpSpPr/>
                      <wpg:grpSpPr>
                        <a:xfrm>
                          <a:off x="0" y="0"/>
                          <a:ext cx="2711450" cy="1212850"/>
                          <a:chOff x="0" y="0"/>
                          <a:chExt cx="2711450" cy="1213338"/>
                        </a:xfrm>
                      </wpg:grpSpPr>
                      <wpg:grpSp>
                        <wpg:cNvPr id="2068" name="Group 2068"/>
                        <wpg:cNvGrpSpPr/>
                        <wpg:grpSpPr>
                          <a:xfrm>
                            <a:off x="0" y="63500"/>
                            <a:ext cx="2711450" cy="1149838"/>
                            <a:chOff x="0" y="0"/>
                            <a:chExt cx="2711450" cy="1149838"/>
                          </a:xfrm>
                        </wpg:grpSpPr>
                        <wpg:grpSp>
                          <wpg:cNvPr id="2066" name="Group 2066"/>
                          <wpg:cNvGrpSpPr/>
                          <wpg:grpSpPr>
                            <a:xfrm>
                              <a:off x="0" y="12700"/>
                              <a:ext cx="2711450" cy="1137138"/>
                              <a:chOff x="0" y="0"/>
                              <a:chExt cx="2711450" cy="1137138"/>
                            </a:xfrm>
                          </wpg:grpSpPr>
                          <wps:wsp>
                            <wps:cNvPr id="40" name="Text Box 40"/>
                            <wps:cNvSpPr txBox="1"/>
                            <wps:spPr>
                              <a:xfrm>
                                <a:off x="0" y="723899"/>
                                <a:ext cx="2711450" cy="413239"/>
                              </a:xfrm>
                              <a:prstGeom prst="rect">
                                <a:avLst/>
                              </a:prstGeom>
                              <a:solidFill>
                                <a:prstClr val="white"/>
                              </a:solidFill>
                              <a:ln>
                                <a:noFill/>
                              </a:ln>
                              <a:effectLst/>
                            </wps:spPr>
                            <wps:txbx>
                              <w:txbxContent>
                                <w:p w14:paraId="62DF15F8" w14:textId="3AF36DB4" w:rsidR="00C0425D" w:rsidRPr="00C6208B" w:rsidRDefault="00C0425D" w:rsidP="00834278">
                                  <w:pPr>
                                    <w:pStyle w:val="Figuretitle"/>
                                    <w:rPr>
                                      <w:rFonts w:eastAsia="Calibri"/>
                                      <w:noProof/>
                                      <w:sz w:val="24"/>
                                      <w:szCs w:val="24"/>
                                    </w:rPr>
                                  </w:pPr>
                                  <w:bookmarkStart w:id="132" w:name="_Toc527243202"/>
                                  <w:r w:rsidRPr="00834278">
                                    <w:t xml:space="preserve">Figure </w:t>
                                  </w:r>
                                  <w:r>
                                    <w:t>5.4</w:t>
                                  </w:r>
                                  <w:r w:rsidRPr="00834278">
                                    <w:t xml:space="preserve">: </w:t>
                                  </w:r>
                                  <w:proofErr w:type="spellStart"/>
                                  <w:r w:rsidRPr="00834278">
                                    <w:t>CSEntry</w:t>
                                  </w:r>
                                  <w:proofErr w:type="spellEnd"/>
                                  <w:r w:rsidRPr="00834278">
                                    <w:t xml:space="preserve"> icon, Application Selection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65" name="Picture 2065"/>
                              <pic:cNvPicPr>
                                <a:picLocks noChangeAspect="1"/>
                              </pic:cNvPicPr>
                            </pic:nvPicPr>
                            <pic:blipFill>
                              <a:blip r:embed="rId90"/>
                              <a:stretch>
                                <a:fillRect/>
                              </a:stretch>
                            </pic:blipFill>
                            <pic:spPr>
                              <a:xfrm>
                                <a:off x="317500" y="0"/>
                                <a:ext cx="518795" cy="676275"/>
                              </a:xfrm>
                              <a:prstGeom prst="rect">
                                <a:avLst/>
                              </a:prstGeom>
                            </pic:spPr>
                          </pic:pic>
                        </wpg:grpSp>
                        <pic:pic xmlns:pic="http://schemas.openxmlformats.org/drawingml/2006/picture">
                          <pic:nvPicPr>
                            <pic:cNvPr id="2067" name="Picture 2067"/>
                            <pic:cNvPicPr>
                              <a:picLocks noChangeAspect="1"/>
                            </pic:cNvPicPr>
                          </pic:nvPicPr>
                          <pic:blipFill>
                            <a:blip r:embed="rId91"/>
                            <a:stretch>
                              <a:fillRect/>
                            </a:stretch>
                          </pic:blipFill>
                          <pic:spPr>
                            <a:xfrm>
                              <a:off x="876300" y="0"/>
                              <a:ext cx="1403350" cy="734060"/>
                            </a:xfrm>
                            <a:prstGeom prst="rect">
                              <a:avLst/>
                            </a:prstGeom>
                          </pic:spPr>
                        </pic:pic>
                      </wpg:grpSp>
                      <wps:wsp>
                        <wps:cNvPr id="288" name="Straight Connector 288"/>
                        <wps:cNvCnPr/>
                        <wps:spPr>
                          <a:xfrm>
                            <a:off x="876300" y="0"/>
                            <a:ext cx="6350" cy="825500"/>
                          </a:xfrm>
                          <a:prstGeom prst="line">
                            <a:avLst/>
                          </a:prstGeom>
                        </wps:spPr>
                        <wps:style>
                          <a:lnRef idx="1">
                            <a:schemeClr val="accent2"/>
                          </a:lnRef>
                          <a:fillRef idx="0">
                            <a:schemeClr val="accent2"/>
                          </a:fillRef>
                          <a:effectRef idx="0">
                            <a:schemeClr val="accent2"/>
                          </a:effectRef>
                          <a:fontRef idx="minor">
                            <a:schemeClr val="tx1"/>
                          </a:fontRef>
                        </wps:style>
                        <wps:bodyPr/>
                      </wps:wsp>
                    </wpg:wgp>
                  </a:graphicData>
                </a:graphic>
                <wp14:sizeRelV relativeFrom="margin">
                  <wp14:pctHeight>0</wp14:pctHeight>
                </wp14:sizeRelV>
              </wp:anchor>
            </w:drawing>
          </mc:Choice>
          <mc:Fallback>
            <w:pict>
              <v:group w14:anchorId="23D2E8DD" id="Group 290" o:spid="_x0000_s1062" style="position:absolute;left:0;text-align:left;margin-left:275.05pt;margin-top:.9pt;width:213.5pt;height:95.5pt;z-index:251641856;mso-position-horizontal-relative:text;mso-position-vertical-relative:text;mso-height-relative:margin" coordsize="27114,12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">
                <v:group id="Group 2068" o:spid="_x0000_s1063" style="position:absolute;top:635;width:27114;height:11498" coordsize="27114,11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group id="Group 2066" o:spid="_x0000_s1064" style="position:absolute;top:127;width:27114;height:11371" coordsize="27114,1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">
                    <v:shape id="Text Box 40" o:spid="_x0000_s1065" type="#_x0000_t202" style="position:absolute;top:7238;width:2711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62DF15F8" w14:textId="3AF36DB4" w:rsidR="00C0425D" w:rsidRPr="00C6208B" w:rsidRDefault="00C0425D" w:rsidP="00834278">
                            <w:pPr>
                              <w:pStyle w:val="Figuretitle"/>
                              <w:rPr>
                                <w:rFonts w:eastAsia="Calibri"/>
                                <w:noProof/>
                                <w:sz w:val="24"/>
                                <w:szCs w:val="24"/>
                              </w:rPr>
                            </w:pPr>
                            <w:bookmarkStart w:id="133" w:name="_Toc527243202"/>
                            <w:r w:rsidRPr="00834278">
                              <w:t xml:space="preserve">Figure </w:t>
                            </w:r>
                            <w:r>
                              <w:t>5.4</w:t>
                            </w:r>
                            <w:r w:rsidRPr="00834278">
                              <w:t xml:space="preserve">: </w:t>
                            </w:r>
                            <w:proofErr w:type="spellStart"/>
                            <w:r w:rsidRPr="00834278">
                              <w:t>CSEntry</w:t>
                            </w:r>
                            <w:proofErr w:type="spellEnd"/>
                            <w:r w:rsidRPr="00834278">
                              <w:t xml:space="preserve"> icon, Application Selection</w:t>
                            </w:r>
                            <w:bookmarkEnd w:id="133"/>
                          </w:p>
                        </w:txbxContent>
                      </v:textbox>
                    </v:shape>
                    <v:shape id="Picture 2065" o:spid="_x0000_s1066" type="#_x0000_t75" style="position:absolute;left:3175;width:5187;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">
                      <v:imagedata r:id="rId92" o:title=""/>
                    </v:shape>
                  </v:group>
                  <v:shape id="Picture 2067" o:spid="_x0000_s1067" type="#_x0000_t75" style="position:absolute;left:8763;width:14033;height: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">
                    <v:imagedata r:id="rId93" o:title=""/>
                  </v:shape>
                </v:group>
                <v:line id="Straight Connector 288" o:spid="_x0000_s1068" style="position:absolute;visibility:visible;mso-wrap-style:square" from="8763,0" to="8826,8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" strokecolor="#bc4542 [3045]"/>
                <w10:wrap type="square"/>
              </v:group>
            </w:pict>
          </mc:Fallback>
        </mc:AlternateContent>
      </w:r>
      <w:r w:rsidR="00E032AC" w:rsidRPr="006A541A">
        <w:t>5.</w:t>
      </w:r>
      <w:r w:rsidR="00E032AC">
        <w:t>3</w:t>
      </w:r>
      <w:r w:rsidR="00E032AC">
        <w:tab/>
        <w:t xml:space="preserve">Using </w:t>
      </w:r>
      <w:proofErr w:type="spellStart"/>
      <w:r w:rsidR="00834278">
        <w:t>CSPro</w:t>
      </w:r>
      <w:proofErr w:type="spellEnd"/>
      <w:r w:rsidR="00834278">
        <w:t xml:space="preserve"> for d</w:t>
      </w:r>
      <w:r>
        <w:t>ata</w:t>
      </w:r>
      <w:r w:rsidR="00834278">
        <w:t xml:space="preserve"> c</w:t>
      </w:r>
      <w:r w:rsidR="00E032AC">
        <w:t>ollect</w:t>
      </w:r>
      <w:r>
        <w:t>ion</w:t>
      </w:r>
      <w:bookmarkEnd w:id="130"/>
      <w:bookmarkEnd w:id="131"/>
      <w:r w:rsidR="00143A16">
        <w:t xml:space="preserve"> </w:t>
      </w:r>
    </w:p>
    <w:p w14:paraId="358996C0" w14:textId="003B1159" w:rsidR="00691009" w:rsidRDefault="00375D89" w:rsidP="00834278">
      <w:pPr>
        <w:pStyle w:val="BodyText0"/>
      </w:pPr>
      <w:r w:rsidRPr="000C5AC5">
        <w:t xml:space="preserve">To open </w:t>
      </w:r>
      <w:r>
        <w:t xml:space="preserve">the </w:t>
      </w:r>
      <w:proofErr w:type="spellStart"/>
      <w:r w:rsidR="00592B76">
        <w:t>CSPro</w:t>
      </w:r>
      <w:proofErr w:type="spellEnd"/>
      <w:r w:rsidRPr="000C5AC5">
        <w:t xml:space="preserve"> application and navigate to </w:t>
      </w:r>
      <w:r>
        <w:t xml:space="preserve">the </w:t>
      </w:r>
      <w:r w:rsidR="00592B76">
        <w:t xml:space="preserve">Interviewer </w:t>
      </w:r>
      <w:r w:rsidR="00043878">
        <w:t>Main M</w:t>
      </w:r>
      <w:r w:rsidRPr="000C5AC5">
        <w:t>enu</w:t>
      </w:r>
      <w:r>
        <w:t>,</w:t>
      </w:r>
      <w:r w:rsidRPr="000C5AC5">
        <w:t xml:space="preserve"> tap on </w:t>
      </w:r>
      <w:r>
        <w:t xml:space="preserve">the </w:t>
      </w:r>
      <w:proofErr w:type="spellStart"/>
      <w:r w:rsidR="00592B76">
        <w:t>CSEntry</w:t>
      </w:r>
      <w:proofErr w:type="spellEnd"/>
      <w:r w:rsidRPr="000C5AC5">
        <w:t xml:space="preserve"> icon on your home </w:t>
      </w:r>
      <w:r w:rsidRPr="00834278">
        <w:t xml:space="preserve">screen (Figure </w:t>
      </w:r>
      <w:r w:rsidR="00121C8B">
        <w:t>5.4</w:t>
      </w:r>
      <w:r w:rsidRPr="00834278">
        <w:t>)</w:t>
      </w:r>
      <w:r w:rsidR="00592B76" w:rsidRPr="00834278">
        <w:t xml:space="preserve"> and</w:t>
      </w:r>
      <w:r w:rsidR="00592B76">
        <w:t xml:space="preserve"> select “Interviewer” from the Entry Applications options</w:t>
      </w:r>
      <w:r w:rsidRPr="000C5AC5">
        <w:t xml:space="preserve">. </w:t>
      </w:r>
    </w:p>
    <w:p w14:paraId="4F3C2674" w14:textId="482D9EDC" w:rsidR="00375D89" w:rsidRDefault="00375D89" w:rsidP="00834278">
      <w:pPr>
        <w:pStyle w:val="BodyText0"/>
      </w:pPr>
      <w:r>
        <w:t xml:space="preserve">The </w:t>
      </w:r>
      <w:r w:rsidR="00592B76">
        <w:t>Interviewer</w:t>
      </w:r>
      <w:r w:rsidRPr="000C5AC5">
        <w:t xml:space="preserve"> </w:t>
      </w:r>
      <w:r w:rsidR="00043878">
        <w:t>M</w:t>
      </w:r>
      <w:r w:rsidRPr="000C5AC5">
        <w:t xml:space="preserve">ain </w:t>
      </w:r>
      <w:r w:rsidR="00043878">
        <w:t>M</w:t>
      </w:r>
      <w:r w:rsidRPr="000C5AC5">
        <w:t xml:space="preserve">enu is the starting point for all tasks within </w:t>
      </w:r>
      <w:proofErr w:type="spellStart"/>
      <w:r w:rsidR="00592B76">
        <w:t>CSPro</w:t>
      </w:r>
      <w:proofErr w:type="spellEnd"/>
      <w:r w:rsidR="00592B76">
        <w:t xml:space="preserve"> CAPI data collection</w:t>
      </w:r>
      <w:r w:rsidRPr="000C5AC5">
        <w:t xml:space="preserve">. </w:t>
      </w:r>
    </w:p>
    <w:p w14:paraId="036B0B82" w14:textId="509603EC" w:rsidR="00375D89" w:rsidRPr="000C5AC5" w:rsidRDefault="00375D89" w:rsidP="00834278">
      <w:pPr>
        <w:pStyle w:val="BodyText0"/>
      </w:pPr>
      <w:r>
        <w:t xml:space="preserve">The </w:t>
      </w:r>
      <w:r w:rsidR="00F51EB6">
        <w:t>Interviewer Main Menu</w:t>
      </w:r>
      <w:r w:rsidRPr="000C5AC5">
        <w:t xml:space="preserve"> has </w:t>
      </w:r>
      <w:r w:rsidR="00F51EB6">
        <w:t>several</w:t>
      </w:r>
      <w:r w:rsidRPr="000C5AC5">
        <w:t xml:space="preserve"> </w:t>
      </w:r>
      <w:r w:rsidR="00F51EB6" w:rsidRPr="00834278">
        <w:t>choices</w:t>
      </w:r>
      <w:r w:rsidRPr="00834278">
        <w:t xml:space="preserve"> (Figure </w:t>
      </w:r>
      <w:r w:rsidR="00121C8B">
        <w:t>5.5</w:t>
      </w:r>
      <w:r w:rsidRPr="00834278">
        <w:t>):</w:t>
      </w:r>
    </w:p>
    <w:p w14:paraId="253E4AEA" w14:textId="65FD59FC" w:rsidR="00964E7A" w:rsidRPr="00834278" w:rsidRDefault="00964E7A" w:rsidP="008A0DC8">
      <w:pPr>
        <w:widowControl/>
        <w:autoSpaceDE w:val="0"/>
        <w:autoSpaceDN w:val="0"/>
        <w:adjustRightInd w:val="0"/>
        <w:spacing w:after="63"/>
        <w:ind w:left="360"/>
        <w:contextualSpacing/>
        <w:rPr>
          <w:rFonts w:eastAsia="Calibri"/>
          <w:sz w:val="22"/>
          <w:szCs w:val="22"/>
        </w:rPr>
      </w:pPr>
      <w:r w:rsidRPr="00834278">
        <w:rPr>
          <w:rFonts w:eastAsia="Calibri"/>
          <w:sz w:val="22"/>
          <w:szCs w:val="22"/>
        </w:rPr>
        <w:t>Main Options</w:t>
      </w:r>
    </w:p>
    <w:p w14:paraId="3CA51B6C" w14:textId="7AB8F93B" w:rsidR="00375D89" w:rsidRPr="00834278" w:rsidRDefault="00043878" w:rsidP="006A03FC">
      <w:pPr>
        <w:widowControl/>
        <w:numPr>
          <w:ilvl w:val="0"/>
          <w:numId w:val="27"/>
        </w:numPr>
        <w:autoSpaceDE w:val="0"/>
        <w:autoSpaceDN w:val="0"/>
        <w:adjustRightInd w:val="0"/>
        <w:spacing w:after="63"/>
        <w:ind w:left="1080"/>
        <w:contextualSpacing/>
        <w:rPr>
          <w:rFonts w:eastAsia="Calibri"/>
          <w:sz w:val="22"/>
          <w:szCs w:val="22"/>
        </w:rPr>
      </w:pPr>
      <w:r w:rsidRPr="00834278">
        <w:rPr>
          <w:rFonts w:eastAsia="Calibri"/>
          <w:sz w:val="22"/>
          <w:szCs w:val="22"/>
        </w:rPr>
        <w:t>Data entry options</w:t>
      </w:r>
    </w:p>
    <w:p w14:paraId="24D7753D" w14:textId="11F91825" w:rsidR="00043878" w:rsidRPr="00834278" w:rsidRDefault="00C15085" w:rsidP="006A03FC">
      <w:pPr>
        <w:widowControl/>
        <w:numPr>
          <w:ilvl w:val="0"/>
          <w:numId w:val="27"/>
        </w:numPr>
        <w:autoSpaceDE w:val="0"/>
        <w:autoSpaceDN w:val="0"/>
        <w:adjustRightInd w:val="0"/>
        <w:spacing w:after="63"/>
        <w:ind w:left="1080"/>
        <w:contextualSpacing/>
        <w:rPr>
          <w:rFonts w:eastAsia="Calibri"/>
          <w:sz w:val="22"/>
          <w:szCs w:val="22"/>
        </w:rPr>
      </w:pPr>
      <w:r w:rsidRPr="00834278">
        <w:rPr>
          <w:rFonts w:eastAsia="Calibri"/>
          <w:sz w:val="22"/>
          <w:szCs w:val="22"/>
        </w:rPr>
        <w:t>Second</w:t>
      </w:r>
      <w:r w:rsidR="00043878" w:rsidRPr="00834278">
        <w:rPr>
          <w:rFonts w:eastAsia="Calibri"/>
          <w:sz w:val="22"/>
          <w:szCs w:val="22"/>
        </w:rPr>
        <w:t xml:space="preserve"> interviewer</w:t>
      </w:r>
      <w:r w:rsidR="003F6CB2" w:rsidRPr="00834278">
        <w:rPr>
          <w:rFonts w:eastAsia="Calibri"/>
          <w:sz w:val="22"/>
          <w:szCs w:val="22"/>
        </w:rPr>
        <w:t xml:space="preserve"> options</w:t>
      </w:r>
    </w:p>
    <w:p w14:paraId="2519C39F" w14:textId="47969A07" w:rsidR="00375D89" w:rsidRPr="00834278" w:rsidRDefault="00CC1211" w:rsidP="006A03FC">
      <w:pPr>
        <w:widowControl/>
        <w:numPr>
          <w:ilvl w:val="0"/>
          <w:numId w:val="27"/>
        </w:numPr>
        <w:autoSpaceDE w:val="0"/>
        <w:autoSpaceDN w:val="0"/>
        <w:adjustRightInd w:val="0"/>
        <w:spacing w:after="63"/>
        <w:ind w:left="1080"/>
        <w:contextualSpacing/>
        <w:rPr>
          <w:rFonts w:eastAsia="Calibri"/>
          <w:sz w:val="22"/>
          <w:szCs w:val="22"/>
        </w:rPr>
      </w:pPr>
      <w:r w:rsidRPr="00834278">
        <w:rPr>
          <w:rFonts w:eastAsia="Calibri"/>
          <w:noProof/>
          <w:sz w:val="22"/>
          <w:szCs w:val="22"/>
        </w:rPr>
        <mc:AlternateContent>
          <mc:Choice Requires="wpg">
            <w:drawing>
              <wp:anchor distT="0" distB="0" distL="114300" distR="114300" simplePos="0" relativeHeight="251648000" behindDoc="0" locked="0" layoutInCell="1" allowOverlap="1" wp14:anchorId="48795708" wp14:editId="31DE7EB0">
                <wp:simplePos x="0" y="0"/>
                <wp:positionH relativeFrom="column">
                  <wp:posOffset>3810000</wp:posOffset>
                </wp:positionH>
                <wp:positionV relativeFrom="paragraph">
                  <wp:posOffset>23495</wp:posOffset>
                </wp:positionV>
                <wp:extent cx="2264410" cy="3897630"/>
                <wp:effectExtent l="0" t="0" r="2540" b="7620"/>
                <wp:wrapSquare wrapText="bothSides"/>
                <wp:docPr id="46" name="Group 46"/>
                <wp:cNvGraphicFramePr/>
                <a:graphic xmlns:a="http://schemas.openxmlformats.org/drawingml/2006/main">
                  <a:graphicData uri="http://schemas.microsoft.com/office/word/2010/wordprocessingGroup">
                    <wpg:wgp>
                      <wpg:cNvGrpSpPr/>
                      <wpg:grpSpPr>
                        <a:xfrm>
                          <a:off x="0" y="0"/>
                          <a:ext cx="2264410" cy="3897630"/>
                          <a:chOff x="0" y="0"/>
                          <a:chExt cx="2264410" cy="3897922"/>
                        </a:xfrm>
                      </wpg:grpSpPr>
                      <wps:wsp>
                        <wps:cNvPr id="318" name="Text Box 318"/>
                        <wps:cNvSpPr txBox="1"/>
                        <wps:spPr>
                          <a:xfrm>
                            <a:off x="25400" y="3594099"/>
                            <a:ext cx="2171700" cy="303823"/>
                          </a:xfrm>
                          <a:prstGeom prst="rect">
                            <a:avLst/>
                          </a:prstGeom>
                          <a:solidFill>
                            <a:prstClr val="white"/>
                          </a:solidFill>
                          <a:ln>
                            <a:noFill/>
                          </a:ln>
                          <a:effectLst/>
                        </wps:spPr>
                        <wps:txbx>
                          <w:txbxContent>
                            <w:p w14:paraId="67A7144C" w14:textId="2FA620A5" w:rsidR="00C0425D" w:rsidRPr="00792FA0" w:rsidRDefault="00C0425D" w:rsidP="00834278">
                              <w:pPr>
                                <w:pStyle w:val="Figuretitle"/>
                                <w:rPr>
                                  <w:rFonts w:eastAsia="Calibri"/>
                                  <w:noProof/>
                                  <w:sz w:val="24"/>
                                  <w:szCs w:val="24"/>
                                </w:rPr>
                              </w:pPr>
                              <w:bookmarkStart w:id="134" w:name="_Toc527243203"/>
                              <w:r w:rsidRPr="00834278">
                                <w:t xml:space="preserve">Figure </w:t>
                              </w:r>
                              <w:r>
                                <w:t>5.5</w:t>
                              </w:r>
                              <w:r w:rsidRPr="00834278">
                                <w:t>: Interviewer Main</w:t>
                              </w:r>
                              <w:r w:rsidRPr="000E52A4">
                                <w:t xml:space="preserve"> </w:t>
                              </w:r>
                              <w:r>
                                <w:t>Menu</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5" name="Picture 45"/>
                          <pic:cNvPicPr>
                            <a:picLocks noChangeAspect="1"/>
                          </pic:cNvPicPr>
                        </pic:nvPicPr>
                        <pic:blipFill>
                          <a:blip r:embed="rId94"/>
                          <a:stretch>
                            <a:fillRect/>
                          </a:stretch>
                        </pic:blipFill>
                        <pic:spPr>
                          <a:xfrm>
                            <a:off x="0" y="0"/>
                            <a:ext cx="2264410" cy="3549650"/>
                          </a:xfrm>
                          <a:prstGeom prst="rect">
                            <a:avLst/>
                          </a:prstGeom>
                        </pic:spPr>
                      </pic:pic>
                    </wpg:wgp>
                  </a:graphicData>
                </a:graphic>
                <wp14:sizeRelV relativeFrom="margin">
                  <wp14:pctHeight>0</wp14:pctHeight>
                </wp14:sizeRelV>
              </wp:anchor>
            </w:drawing>
          </mc:Choice>
          <mc:Fallback>
            <w:pict>
              <v:group w14:anchorId="48795708" id="Group 46" o:spid="_x0000_s1069" style="position:absolute;left:0;text-align:left;margin-left:300pt;margin-top:1.85pt;width:178.3pt;height:306.9pt;z-index:251648000;mso-position-horizontal-relative:text;mso-position-vertical-relative:text;mso-height-relative:margin" coordsize="22644,38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">
                <v:shape id="Text Box 318" o:spid="_x0000_s1070" type="#_x0000_t202" style="position:absolute;left:254;top:35940;width:21717;height: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IxwgAAANwAAAAPAAAAZHJzL2Rvd25yZXYueG1sRE/LisIw&#10;FN0L8w/hDriRMa2C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CnDEIxwgAAANwAAAAPAAAA&#10;AAAAAAAAAAAAAAcCAABkcnMvZG93bnJldi54bWxQSwUGAAAAAAMAAwC3AAAA9gIAAAAA&#10;" stroked="f">
                  <v:textbox inset="0,0,0,0">
                    <w:txbxContent>
                      <w:p w14:paraId="67A7144C" w14:textId="2FA620A5" w:rsidR="00C0425D" w:rsidRPr="00792FA0" w:rsidRDefault="00C0425D" w:rsidP="00834278">
                        <w:pPr>
                          <w:pStyle w:val="Figuretitle"/>
                          <w:rPr>
                            <w:rFonts w:eastAsia="Calibri"/>
                            <w:noProof/>
                            <w:sz w:val="24"/>
                            <w:szCs w:val="24"/>
                          </w:rPr>
                        </w:pPr>
                        <w:bookmarkStart w:id="135" w:name="_Toc527243203"/>
                        <w:r w:rsidRPr="00834278">
                          <w:t xml:space="preserve">Figure </w:t>
                        </w:r>
                        <w:r>
                          <w:t>5.5</w:t>
                        </w:r>
                        <w:r w:rsidRPr="00834278">
                          <w:t>: Interviewer Main</w:t>
                        </w:r>
                        <w:r w:rsidRPr="000E52A4">
                          <w:t xml:space="preserve"> </w:t>
                        </w:r>
                        <w:r>
                          <w:t>Menu</w:t>
                        </w:r>
                        <w:bookmarkEnd w:id="135"/>
                      </w:p>
                    </w:txbxContent>
                  </v:textbox>
                </v:shape>
                <v:shape id="Picture 45" o:spid="_x0000_s1071" type="#_x0000_t75" style="position:absolute;width:22644;height:3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">
                  <v:imagedata r:id="rId95" o:title=""/>
                </v:shape>
                <w10:wrap type="square"/>
              </v:group>
            </w:pict>
          </mc:Fallback>
        </mc:AlternateContent>
      </w:r>
      <w:r w:rsidR="00043878" w:rsidRPr="00834278">
        <w:rPr>
          <w:rFonts w:eastAsia="Calibri"/>
          <w:sz w:val="22"/>
          <w:szCs w:val="22"/>
        </w:rPr>
        <w:t>Change cluster</w:t>
      </w:r>
    </w:p>
    <w:p w14:paraId="779FD289" w14:textId="4D25FB75" w:rsidR="00964E7A" w:rsidRPr="00834278" w:rsidRDefault="00964E7A" w:rsidP="008A0DC8">
      <w:pPr>
        <w:widowControl/>
        <w:autoSpaceDE w:val="0"/>
        <w:autoSpaceDN w:val="0"/>
        <w:adjustRightInd w:val="0"/>
        <w:spacing w:after="63"/>
        <w:ind w:left="360"/>
        <w:contextualSpacing/>
        <w:rPr>
          <w:rFonts w:eastAsia="Calibri"/>
          <w:sz w:val="22"/>
          <w:szCs w:val="22"/>
        </w:rPr>
      </w:pPr>
      <w:r w:rsidRPr="00834278">
        <w:rPr>
          <w:rFonts w:eastAsia="Calibri"/>
          <w:sz w:val="22"/>
          <w:szCs w:val="22"/>
        </w:rPr>
        <w:t>Communication Options</w:t>
      </w:r>
    </w:p>
    <w:p w14:paraId="687265E1" w14:textId="23979DA9" w:rsidR="00375D89" w:rsidRPr="00834278" w:rsidRDefault="00043878" w:rsidP="006A03FC">
      <w:pPr>
        <w:widowControl/>
        <w:numPr>
          <w:ilvl w:val="0"/>
          <w:numId w:val="27"/>
        </w:numPr>
        <w:autoSpaceDE w:val="0"/>
        <w:autoSpaceDN w:val="0"/>
        <w:adjustRightInd w:val="0"/>
        <w:spacing w:after="63"/>
        <w:ind w:left="1080"/>
        <w:contextualSpacing/>
        <w:rPr>
          <w:rFonts w:eastAsia="Calibri"/>
          <w:sz w:val="22"/>
          <w:szCs w:val="22"/>
        </w:rPr>
      </w:pPr>
      <w:r w:rsidRPr="00834278">
        <w:rPr>
          <w:rFonts w:eastAsia="Calibri"/>
          <w:sz w:val="22"/>
          <w:szCs w:val="22"/>
        </w:rPr>
        <w:t>Transmit data to Supervisor</w:t>
      </w:r>
    </w:p>
    <w:p w14:paraId="07BB4EA5" w14:textId="4229227A" w:rsidR="00616174" w:rsidRPr="00834278" w:rsidRDefault="00043878" w:rsidP="006A03FC">
      <w:pPr>
        <w:widowControl/>
        <w:numPr>
          <w:ilvl w:val="0"/>
          <w:numId w:val="27"/>
        </w:numPr>
        <w:autoSpaceDE w:val="0"/>
        <w:autoSpaceDN w:val="0"/>
        <w:adjustRightInd w:val="0"/>
        <w:spacing w:after="63"/>
        <w:ind w:left="1080"/>
        <w:contextualSpacing/>
        <w:rPr>
          <w:rFonts w:eastAsia="Calibri"/>
          <w:sz w:val="22"/>
          <w:szCs w:val="22"/>
        </w:rPr>
      </w:pPr>
      <w:r w:rsidRPr="00834278">
        <w:rPr>
          <w:rFonts w:eastAsia="Calibri"/>
          <w:sz w:val="22"/>
          <w:szCs w:val="22"/>
        </w:rPr>
        <w:t>Receive updates from Supervisor</w:t>
      </w:r>
    </w:p>
    <w:p w14:paraId="3F1C847A" w14:textId="52E9DE91" w:rsidR="00964E7A" w:rsidRPr="00834278" w:rsidRDefault="00964E7A" w:rsidP="008A0DC8">
      <w:pPr>
        <w:widowControl/>
        <w:autoSpaceDE w:val="0"/>
        <w:autoSpaceDN w:val="0"/>
        <w:adjustRightInd w:val="0"/>
        <w:spacing w:after="63"/>
        <w:ind w:left="360"/>
        <w:contextualSpacing/>
        <w:rPr>
          <w:rFonts w:eastAsia="Calibri"/>
          <w:sz w:val="22"/>
          <w:szCs w:val="22"/>
        </w:rPr>
      </w:pPr>
      <w:r w:rsidRPr="00834278">
        <w:rPr>
          <w:rFonts w:eastAsia="Calibri"/>
          <w:sz w:val="22"/>
          <w:szCs w:val="22"/>
        </w:rPr>
        <w:t>Other Options</w:t>
      </w:r>
    </w:p>
    <w:p w14:paraId="4B9593ED" w14:textId="1171EC20" w:rsidR="00043878" w:rsidRPr="00834278" w:rsidRDefault="00043878" w:rsidP="006A03FC">
      <w:pPr>
        <w:widowControl/>
        <w:numPr>
          <w:ilvl w:val="0"/>
          <w:numId w:val="27"/>
        </w:numPr>
        <w:autoSpaceDE w:val="0"/>
        <w:autoSpaceDN w:val="0"/>
        <w:adjustRightInd w:val="0"/>
        <w:spacing w:after="63"/>
        <w:ind w:left="1080"/>
        <w:contextualSpacing/>
        <w:rPr>
          <w:rFonts w:eastAsia="Calibri"/>
          <w:sz w:val="22"/>
          <w:szCs w:val="22"/>
        </w:rPr>
      </w:pPr>
      <w:r w:rsidRPr="00834278">
        <w:rPr>
          <w:rFonts w:eastAsia="Calibri"/>
          <w:sz w:val="22"/>
          <w:szCs w:val="22"/>
        </w:rPr>
        <w:t>Backup to external flash memory</w:t>
      </w:r>
    </w:p>
    <w:p w14:paraId="5A7C5314" w14:textId="48D6C75A" w:rsidR="00043878" w:rsidRPr="00834278" w:rsidRDefault="00043878" w:rsidP="006A03FC">
      <w:pPr>
        <w:widowControl/>
        <w:numPr>
          <w:ilvl w:val="0"/>
          <w:numId w:val="27"/>
        </w:numPr>
        <w:autoSpaceDE w:val="0"/>
        <w:autoSpaceDN w:val="0"/>
        <w:adjustRightInd w:val="0"/>
        <w:spacing w:after="63"/>
        <w:ind w:left="1080"/>
        <w:contextualSpacing/>
        <w:rPr>
          <w:rFonts w:eastAsia="Calibri"/>
          <w:sz w:val="22"/>
          <w:szCs w:val="22"/>
        </w:rPr>
      </w:pPr>
      <w:r w:rsidRPr="00834278">
        <w:rPr>
          <w:rFonts w:eastAsia="Calibri"/>
          <w:sz w:val="22"/>
          <w:szCs w:val="22"/>
        </w:rPr>
        <w:t>Exit application</w:t>
      </w:r>
    </w:p>
    <w:p w14:paraId="37C4C49E" w14:textId="77777777" w:rsidR="00614958" w:rsidRPr="00834278" w:rsidRDefault="00614958" w:rsidP="00614958">
      <w:pPr>
        <w:widowControl/>
        <w:autoSpaceDE w:val="0"/>
        <w:autoSpaceDN w:val="0"/>
        <w:adjustRightInd w:val="0"/>
        <w:spacing w:after="63"/>
        <w:contextualSpacing/>
        <w:rPr>
          <w:rFonts w:eastAsia="Calibri"/>
          <w:sz w:val="22"/>
          <w:szCs w:val="22"/>
        </w:rPr>
      </w:pPr>
    </w:p>
    <w:p w14:paraId="1B15B172" w14:textId="3BF2945F" w:rsidR="00B5160D" w:rsidRPr="00B5160D" w:rsidRDefault="00B5160D" w:rsidP="00B5160D">
      <w:pPr>
        <w:widowControl/>
        <w:autoSpaceDE w:val="0"/>
        <w:autoSpaceDN w:val="0"/>
        <w:adjustRightInd w:val="0"/>
        <w:spacing w:after="63"/>
        <w:contextualSpacing/>
        <w:rPr>
          <w:rFonts w:eastAsia="Calibri"/>
          <w:sz w:val="22"/>
          <w:szCs w:val="22"/>
        </w:rPr>
      </w:pPr>
      <w:bookmarkStart w:id="136" w:name="_Toc524008103"/>
      <w:r w:rsidRPr="00B5160D">
        <w:rPr>
          <w:rFonts w:eastAsia="Calibri"/>
          <w:sz w:val="22"/>
          <w:szCs w:val="22"/>
        </w:rPr>
        <w:t>Section 5.3</w:t>
      </w:r>
      <w:r w:rsidR="00673DD8">
        <w:rPr>
          <w:rFonts w:eastAsia="Calibri"/>
          <w:sz w:val="22"/>
          <w:szCs w:val="22"/>
        </w:rPr>
        <w:t>.1</w:t>
      </w:r>
      <w:r w:rsidRPr="00B5160D">
        <w:rPr>
          <w:rFonts w:eastAsia="Calibri"/>
          <w:sz w:val="22"/>
          <w:szCs w:val="22"/>
        </w:rPr>
        <w:t xml:space="preserve"> will cover all “Main Options” and related information in detail.</w:t>
      </w:r>
      <w:r w:rsidR="00673DD8">
        <w:rPr>
          <w:rFonts w:eastAsia="Calibri"/>
          <w:sz w:val="22"/>
          <w:szCs w:val="22"/>
        </w:rPr>
        <w:t xml:space="preserve"> Section 5.3.2 discusses how to edit any data that have already been </w:t>
      </w:r>
      <w:proofErr w:type="gramStart"/>
      <w:r w:rsidR="00673DD8">
        <w:rPr>
          <w:rFonts w:eastAsia="Calibri"/>
          <w:sz w:val="22"/>
          <w:szCs w:val="22"/>
        </w:rPr>
        <w:t>entered</w:t>
      </w:r>
      <w:r w:rsidR="006301A2">
        <w:rPr>
          <w:rFonts w:eastAsia="Calibri"/>
          <w:sz w:val="22"/>
          <w:szCs w:val="22"/>
        </w:rPr>
        <w:t>, or</w:t>
      </w:r>
      <w:proofErr w:type="gramEnd"/>
      <w:r w:rsidR="006301A2">
        <w:rPr>
          <w:rFonts w:eastAsia="Calibri"/>
          <w:sz w:val="22"/>
          <w:szCs w:val="22"/>
        </w:rPr>
        <w:t xml:space="preserve"> resume an interview that had been partially completed</w:t>
      </w:r>
      <w:r w:rsidR="00673DD8">
        <w:rPr>
          <w:rFonts w:eastAsia="Calibri"/>
          <w:sz w:val="22"/>
          <w:szCs w:val="22"/>
        </w:rPr>
        <w:t>.</w:t>
      </w:r>
      <w:r w:rsidRPr="00B5160D">
        <w:rPr>
          <w:rFonts w:eastAsia="Calibri"/>
          <w:sz w:val="22"/>
          <w:szCs w:val="22"/>
        </w:rPr>
        <w:t xml:space="preserve"> Section 5.</w:t>
      </w:r>
      <w:r w:rsidR="006301A2">
        <w:rPr>
          <w:rFonts w:eastAsia="Calibri"/>
          <w:sz w:val="22"/>
          <w:szCs w:val="22"/>
        </w:rPr>
        <w:t>3.3</w:t>
      </w:r>
      <w:r w:rsidRPr="00B5160D">
        <w:rPr>
          <w:rFonts w:eastAsia="Calibri"/>
          <w:sz w:val="22"/>
          <w:szCs w:val="22"/>
        </w:rPr>
        <w:t xml:space="preserve"> </w:t>
      </w:r>
      <w:r w:rsidR="006301A2">
        <w:rPr>
          <w:rFonts w:eastAsia="Calibri"/>
          <w:sz w:val="22"/>
          <w:szCs w:val="22"/>
        </w:rPr>
        <w:t>provides troubleshooting assistance for common problems. Section 5.3.4 covers how to coordinate the households’ interviews with a second interviewer’s tablet,</w:t>
      </w:r>
      <w:r w:rsidRPr="00B5160D">
        <w:rPr>
          <w:rFonts w:eastAsia="Calibri"/>
          <w:sz w:val="22"/>
          <w:szCs w:val="22"/>
        </w:rPr>
        <w:t xml:space="preserve"> and Section 5.</w:t>
      </w:r>
      <w:r w:rsidR="006301A2">
        <w:rPr>
          <w:rFonts w:eastAsia="Calibri"/>
          <w:sz w:val="22"/>
          <w:szCs w:val="22"/>
        </w:rPr>
        <w:t>3.</w:t>
      </w:r>
      <w:r w:rsidRPr="00B5160D">
        <w:rPr>
          <w:rFonts w:eastAsia="Calibri"/>
          <w:sz w:val="22"/>
          <w:szCs w:val="22"/>
        </w:rPr>
        <w:t>5 provide</w:t>
      </w:r>
      <w:r w:rsidR="006301A2">
        <w:rPr>
          <w:rFonts w:eastAsia="Calibri"/>
          <w:sz w:val="22"/>
          <w:szCs w:val="22"/>
        </w:rPr>
        <w:t>s</w:t>
      </w:r>
      <w:r w:rsidRPr="00B5160D">
        <w:rPr>
          <w:rFonts w:eastAsia="Calibri"/>
          <w:sz w:val="22"/>
          <w:szCs w:val="22"/>
        </w:rPr>
        <w:t xml:space="preserve"> </w:t>
      </w:r>
      <w:r w:rsidR="00CC1338">
        <w:rPr>
          <w:rFonts w:eastAsia="Calibri"/>
          <w:sz w:val="22"/>
          <w:szCs w:val="22"/>
        </w:rPr>
        <w:t xml:space="preserve">additional details on other options you may need to exercise </w:t>
      </w:r>
      <w:proofErr w:type="gramStart"/>
      <w:r w:rsidR="00CC1338">
        <w:rPr>
          <w:rFonts w:eastAsia="Calibri"/>
          <w:sz w:val="22"/>
          <w:szCs w:val="22"/>
        </w:rPr>
        <w:t>during the course of</w:t>
      </w:r>
      <w:proofErr w:type="gramEnd"/>
      <w:r w:rsidR="00CC1338">
        <w:rPr>
          <w:rFonts w:eastAsia="Calibri"/>
          <w:sz w:val="22"/>
          <w:szCs w:val="22"/>
        </w:rPr>
        <w:t xml:space="preserve"> data collection.</w:t>
      </w:r>
    </w:p>
    <w:p w14:paraId="78B6F009" w14:textId="5158B6BF" w:rsidR="00691009" w:rsidRPr="00834278" w:rsidRDefault="00043878" w:rsidP="00834278">
      <w:pPr>
        <w:pStyle w:val="Heading3"/>
      </w:pPr>
      <w:bookmarkStart w:id="137" w:name="_Toc527243184"/>
      <w:r w:rsidRPr="00834278">
        <w:t>5.3</w:t>
      </w:r>
      <w:r w:rsidR="00834278">
        <w:t>.1</w:t>
      </w:r>
      <w:r w:rsidRPr="00834278">
        <w:t xml:space="preserve"> </w:t>
      </w:r>
      <w:r w:rsidRPr="00834278">
        <w:tab/>
      </w:r>
      <w:r w:rsidR="00834278">
        <w:t>Main o</w:t>
      </w:r>
      <w:r w:rsidR="00A53EAB" w:rsidRPr="00834278">
        <w:t>ptions</w:t>
      </w:r>
      <w:bookmarkEnd w:id="136"/>
      <w:bookmarkEnd w:id="137"/>
    </w:p>
    <w:p w14:paraId="2F26F403" w14:textId="6ABA2154" w:rsidR="00043878" w:rsidRPr="00043878" w:rsidRDefault="00043878" w:rsidP="00834278">
      <w:pPr>
        <w:pStyle w:val="BodyText0"/>
      </w:pPr>
      <w:r w:rsidRPr="00CC1211">
        <w:t xml:space="preserve">The </w:t>
      </w:r>
      <w:r w:rsidR="00A53EAB" w:rsidRPr="00CC1211">
        <w:t xml:space="preserve">Main Options </w:t>
      </w:r>
      <w:r w:rsidRPr="00CC1211">
        <w:t xml:space="preserve">of the Interviewer Main Menu </w:t>
      </w:r>
      <w:r w:rsidR="00A53EAB" w:rsidRPr="00CC1211">
        <w:t xml:space="preserve">include </w:t>
      </w:r>
      <w:r w:rsidR="00964E7A">
        <w:t xml:space="preserve">the </w:t>
      </w:r>
      <w:r w:rsidR="00A53EAB" w:rsidRPr="00CC1211">
        <w:t>“Data entry options”, “Second Interviewer options”, and “Change cluster” function</w:t>
      </w:r>
      <w:r w:rsidR="00964E7A">
        <w:t>s</w:t>
      </w:r>
      <w:r w:rsidR="00A53EAB" w:rsidRPr="00CC1211">
        <w:t xml:space="preserve">. The first two </w:t>
      </w:r>
      <w:r w:rsidR="00964E7A">
        <w:t xml:space="preserve">functions </w:t>
      </w:r>
      <w:r w:rsidR="00A53EAB" w:rsidRPr="00CC1211">
        <w:t>have several options that are described in detail.</w:t>
      </w:r>
      <w:r w:rsidR="00A53EAB">
        <w:t xml:space="preserve"> </w:t>
      </w:r>
    </w:p>
    <w:p w14:paraId="1D2372D9" w14:textId="3AFDDBEE" w:rsidR="00616174" w:rsidRDefault="00A53EAB" w:rsidP="00834278">
      <w:pPr>
        <w:pStyle w:val="Heading4"/>
      </w:pPr>
      <w:bookmarkStart w:id="138" w:name="_Toc524008104"/>
      <w:r>
        <w:lastRenderedPageBreak/>
        <w:t>D</w:t>
      </w:r>
      <w:r w:rsidR="00834278">
        <w:t>ata entry o</w:t>
      </w:r>
      <w:r w:rsidR="002148FF">
        <w:t>ptions</w:t>
      </w:r>
      <w:bookmarkEnd w:id="138"/>
    </w:p>
    <w:p w14:paraId="006AD251" w14:textId="512698D2" w:rsidR="00691009" w:rsidRPr="00834278" w:rsidRDefault="00CC1211" w:rsidP="00834278">
      <w:pPr>
        <w:pStyle w:val="BodyText0"/>
      </w:pPr>
      <w:r>
        <w:rPr>
          <w:noProof/>
        </w:rPr>
        <mc:AlternateContent>
          <mc:Choice Requires="wpg">
            <w:drawing>
              <wp:anchor distT="0" distB="0" distL="114300" distR="114300" simplePos="0" relativeHeight="251626496" behindDoc="0" locked="0" layoutInCell="1" allowOverlap="1" wp14:anchorId="20915859" wp14:editId="3B8A7726">
                <wp:simplePos x="0" y="0"/>
                <wp:positionH relativeFrom="column">
                  <wp:posOffset>3475355</wp:posOffset>
                </wp:positionH>
                <wp:positionV relativeFrom="paragraph">
                  <wp:posOffset>103505</wp:posOffset>
                </wp:positionV>
                <wp:extent cx="2374900" cy="1873250"/>
                <wp:effectExtent l="0" t="0" r="6350" b="0"/>
                <wp:wrapSquare wrapText="bothSides"/>
                <wp:docPr id="41" name="Group 41"/>
                <wp:cNvGraphicFramePr/>
                <a:graphic xmlns:a="http://schemas.openxmlformats.org/drawingml/2006/main">
                  <a:graphicData uri="http://schemas.microsoft.com/office/word/2010/wordprocessingGroup">
                    <wpg:wgp>
                      <wpg:cNvGrpSpPr/>
                      <wpg:grpSpPr>
                        <a:xfrm>
                          <a:off x="0" y="0"/>
                          <a:ext cx="2374900" cy="1873250"/>
                          <a:chOff x="0" y="0"/>
                          <a:chExt cx="2374900" cy="1873250"/>
                        </a:xfrm>
                      </wpg:grpSpPr>
                      <wps:wsp>
                        <wps:cNvPr id="143" name="Text Box 54"/>
                        <wps:cNvSpPr txBox="1"/>
                        <wps:spPr>
                          <a:xfrm>
                            <a:off x="31750" y="1689100"/>
                            <a:ext cx="2343150" cy="184150"/>
                          </a:xfrm>
                          <a:prstGeom prst="rect">
                            <a:avLst/>
                          </a:prstGeom>
                          <a:solidFill>
                            <a:prstClr val="white"/>
                          </a:solidFill>
                          <a:ln>
                            <a:noFill/>
                          </a:ln>
                          <a:effectLst/>
                        </wps:spPr>
                        <wps:txbx>
                          <w:txbxContent>
                            <w:p w14:paraId="34DB7FB7" w14:textId="17FC1DD8" w:rsidR="00C0425D" w:rsidRPr="0082026F" w:rsidRDefault="00C0425D" w:rsidP="0082026F">
                              <w:pPr>
                                <w:pStyle w:val="Figuretitle"/>
                              </w:pPr>
                              <w:bookmarkStart w:id="139" w:name="_Toc527243204"/>
                              <w:r w:rsidRPr="0082026F">
                                <w:t xml:space="preserve">Figure </w:t>
                              </w:r>
                              <w:r>
                                <w:t>5.6</w:t>
                              </w:r>
                              <w:r w:rsidRPr="0082026F">
                                <w:t>: Household Selection screen</w:t>
                              </w:r>
                              <w:bookmarkEnd w:id="139"/>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98" name="Picture 698"/>
                          <pic:cNvPicPr>
                            <a:picLocks noChangeAspect="1"/>
                          </pic:cNvPicPr>
                        </pic:nvPicPr>
                        <pic:blipFill>
                          <a:blip r:embed="rId96"/>
                          <a:stretch>
                            <a:fillRect/>
                          </a:stretch>
                        </pic:blipFill>
                        <pic:spPr>
                          <a:xfrm>
                            <a:off x="0" y="0"/>
                            <a:ext cx="2298700" cy="1682115"/>
                          </a:xfrm>
                          <a:prstGeom prst="rect">
                            <a:avLst/>
                          </a:prstGeom>
                        </pic:spPr>
                      </pic:pic>
                    </wpg:wgp>
                  </a:graphicData>
                </a:graphic>
                <wp14:sizeRelV relativeFrom="margin">
                  <wp14:pctHeight>0</wp14:pctHeight>
                </wp14:sizeRelV>
              </wp:anchor>
            </w:drawing>
          </mc:Choice>
          <mc:Fallback>
            <w:pict>
              <v:group w14:anchorId="20915859" id="Group 41" o:spid="_x0000_s1072" style="position:absolute;margin-left:273.65pt;margin-top:8.15pt;width:187pt;height:147.5pt;z-index:251626496;mso-position-horizontal-relative:text;mso-position-vertical-relative:text;mso-height-relative:margin" coordsize="23749,18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">
                <v:shape id="Text Box 54" o:spid="_x0000_s1073" type="#_x0000_t202" style="position:absolute;left:317;top:16891;width:23432;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14:paraId="34DB7FB7" w14:textId="17FC1DD8" w:rsidR="00C0425D" w:rsidRPr="0082026F" w:rsidRDefault="00C0425D" w:rsidP="0082026F">
                        <w:pPr>
                          <w:pStyle w:val="Figuretitle"/>
                        </w:pPr>
                        <w:bookmarkStart w:id="140" w:name="_Toc527243204"/>
                        <w:r w:rsidRPr="0082026F">
                          <w:t xml:space="preserve">Figure </w:t>
                        </w:r>
                        <w:r>
                          <w:t>5.6</w:t>
                        </w:r>
                        <w:r w:rsidRPr="0082026F">
                          <w:t>: Household Selection screen</w:t>
                        </w:r>
                        <w:bookmarkEnd w:id="140"/>
                      </w:p>
                    </w:txbxContent>
                  </v:textbox>
                </v:shape>
                <v:shape id="Picture 698" o:spid="_x0000_s1074" type="#_x0000_t75" style="position:absolute;width:22987;height:1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">
                  <v:imagedata r:id="rId97" o:title=""/>
                </v:shape>
                <w10:wrap type="square"/>
              </v:group>
            </w:pict>
          </mc:Fallback>
        </mc:AlternateContent>
      </w:r>
      <w:r w:rsidR="00691009" w:rsidRPr="00691009">
        <w:t>T</w:t>
      </w:r>
      <w:r w:rsidR="00614958">
        <w:t>he “</w:t>
      </w:r>
      <w:r w:rsidR="00A53EAB">
        <w:t>Data entry options</w:t>
      </w:r>
      <w:r w:rsidR="00614958">
        <w:t xml:space="preserve">” </w:t>
      </w:r>
      <w:r w:rsidR="00817B40">
        <w:t xml:space="preserve">function </w:t>
      </w:r>
      <w:r w:rsidR="00614958">
        <w:t>is used t</w:t>
      </w:r>
      <w:r w:rsidR="00691009" w:rsidRPr="00691009">
        <w:t>o st</w:t>
      </w:r>
      <w:r w:rsidR="00614958">
        <w:t>art a survey in a new household</w:t>
      </w:r>
      <w:r w:rsidR="00A53EAB">
        <w:t xml:space="preserve">, revisit a partially completed household and carry out </w:t>
      </w:r>
      <w:r w:rsidR="00964E7A">
        <w:t>m</w:t>
      </w:r>
      <w:r w:rsidR="00A53EAB">
        <w:t>odule interviews, and to modify households that have been completed</w:t>
      </w:r>
      <w:r w:rsidR="00614958">
        <w:t>.</w:t>
      </w:r>
      <w:r w:rsidR="00143A16">
        <w:t xml:space="preserve"> </w:t>
      </w:r>
      <w:r w:rsidR="00A53EAB">
        <w:t>Most data collection processes in the field are found in this menu option.</w:t>
      </w:r>
      <w:r w:rsidR="0062085C">
        <w:t xml:space="preserve"> After selecting “Data entry options</w:t>
      </w:r>
      <w:r w:rsidR="00907707">
        <w:t>,</w:t>
      </w:r>
      <w:r w:rsidR="0062085C">
        <w:t>” the CAPI system will prompt</w:t>
      </w:r>
      <w:r w:rsidR="00143A16">
        <w:t xml:space="preserve"> </w:t>
      </w:r>
      <w:r w:rsidR="0062085C">
        <w:t xml:space="preserve">you to choose the household with which you want to </w:t>
      </w:r>
      <w:r w:rsidR="0062085C" w:rsidRPr="00834278">
        <w:t xml:space="preserve">work (Figure </w:t>
      </w:r>
      <w:r w:rsidR="00121C8B">
        <w:t>5.6</w:t>
      </w:r>
      <w:r w:rsidR="0062085C" w:rsidRPr="00834278">
        <w:t xml:space="preserve">). Only households to which you have been assigned will appear. If a </w:t>
      </w:r>
      <w:proofErr w:type="gramStart"/>
      <w:r w:rsidR="0062085C" w:rsidRPr="00834278">
        <w:t>particular hou</w:t>
      </w:r>
      <w:r w:rsidR="00B07ADB" w:rsidRPr="00834278">
        <w:t>sehold</w:t>
      </w:r>
      <w:proofErr w:type="gramEnd"/>
      <w:r w:rsidR="00B07ADB" w:rsidRPr="00834278">
        <w:t xml:space="preserve"> is missing, notify your f</w:t>
      </w:r>
      <w:r w:rsidR="0062085C" w:rsidRPr="00834278">
        <w:t xml:space="preserve">ield </w:t>
      </w:r>
      <w:r w:rsidR="00B07ADB" w:rsidRPr="00834278">
        <w:t>s</w:t>
      </w:r>
      <w:r w:rsidR="0062085C" w:rsidRPr="00834278">
        <w:t xml:space="preserve">upervisor to resolve. </w:t>
      </w:r>
    </w:p>
    <w:p w14:paraId="1D13160A" w14:textId="79DCB984" w:rsidR="00691009" w:rsidRPr="00834278" w:rsidRDefault="00834278" w:rsidP="00834278">
      <w:pPr>
        <w:pStyle w:val="BodyText0"/>
      </w:pPr>
      <w:r w:rsidRPr="00834278">
        <w:rPr>
          <w:noProof/>
        </w:rPr>
        <mc:AlternateContent>
          <mc:Choice Requires="wpg">
            <w:drawing>
              <wp:anchor distT="0" distB="0" distL="114300" distR="114300" simplePos="0" relativeHeight="251627520" behindDoc="0" locked="0" layoutInCell="1" allowOverlap="1" wp14:anchorId="206CF608" wp14:editId="322FDFA0">
                <wp:simplePos x="0" y="0"/>
                <wp:positionH relativeFrom="column">
                  <wp:posOffset>3643826</wp:posOffset>
                </wp:positionH>
                <wp:positionV relativeFrom="paragraph">
                  <wp:posOffset>452999</wp:posOffset>
                </wp:positionV>
                <wp:extent cx="2192655" cy="2633345"/>
                <wp:effectExtent l="0" t="0" r="0" b="0"/>
                <wp:wrapSquare wrapText="bothSides"/>
                <wp:docPr id="50" name="Group 50"/>
                <wp:cNvGraphicFramePr/>
                <a:graphic xmlns:a="http://schemas.openxmlformats.org/drawingml/2006/main">
                  <a:graphicData uri="http://schemas.microsoft.com/office/word/2010/wordprocessingGroup">
                    <wpg:wgp>
                      <wpg:cNvGrpSpPr/>
                      <wpg:grpSpPr>
                        <a:xfrm>
                          <a:off x="0" y="0"/>
                          <a:ext cx="2192655" cy="2633345"/>
                          <a:chOff x="0" y="0"/>
                          <a:chExt cx="2192655" cy="2633345"/>
                        </a:xfrm>
                      </wpg:grpSpPr>
                      <wps:wsp>
                        <wps:cNvPr id="145" name="Text Box 55"/>
                        <wps:cNvSpPr txBox="1"/>
                        <wps:spPr>
                          <a:xfrm>
                            <a:off x="0" y="2298700"/>
                            <a:ext cx="2171700" cy="334645"/>
                          </a:xfrm>
                          <a:prstGeom prst="rect">
                            <a:avLst/>
                          </a:prstGeom>
                          <a:solidFill>
                            <a:prstClr val="white"/>
                          </a:solidFill>
                          <a:ln>
                            <a:noFill/>
                          </a:ln>
                          <a:effectLst/>
                        </wps:spPr>
                        <wps:txbx>
                          <w:txbxContent>
                            <w:p w14:paraId="41A29BAD" w14:textId="59655F34" w:rsidR="00C0425D" w:rsidRDefault="00C0425D" w:rsidP="0082026F">
                              <w:pPr>
                                <w:pStyle w:val="Figuretitle"/>
                                <w:rPr>
                                  <w:rFonts w:eastAsiaTheme="minorHAnsi"/>
                                  <w:noProof/>
                                  <w:sz w:val="24"/>
                                  <w:szCs w:val="24"/>
                                </w:rPr>
                              </w:pPr>
                              <w:bookmarkStart w:id="141" w:name="_Toc527243205"/>
                              <w:r w:rsidRPr="00834278">
                                <w:t xml:space="preserve">Figure </w:t>
                              </w:r>
                              <w:r>
                                <w:t>5.7: Data E</w:t>
                              </w:r>
                              <w:r w:rsidRPr="00834278">
                                <w:t>ntry</w:t>
                              </w:r>
                              <w:r>
                                <w:t xml:space="preserve"> Menu</w:t>
                              </w:r>
                              <w:bookmarkEnd w:id="141"/>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7" name="Picture 47"/>
                          <pic:cNvPicPr>
                            <a:picLocks noChangeAspect="1"/>
                          </pic:cNvPicPr>
                        </pic:nvPicPr>
                        <pic:blipFill>
                          <a:blip r:embed="rId98"/>
                          <a:stretch>
                            <a:fillRect/>
                          </a:stretch>
                        </pic:blipFill>
                        <pic:spPr>
                          <a:xfrm>
                            <a:off x="25400" y="0"/>
                            <a:ext cx="2167255" cy="2266950"/>
                          </a:xfrm>
                          <a:prstGeom prst="rect">
                            <a:avLst/>
                          </a:prstGeom>
                        </pic:spPr>
                      </pic:pic>
                    </wpg:wgp>
                  </a:graphicData>
                </a:graphic>
              </wp:anchor>
            </w:drawing>
          </mc:Choice>
          <mc:Fallback>
            <w:pict>
              <v:group w14:anchorId="206CF608" id="Group 50" o:spid="_x0000_s1075" style="position:absolute;margin-left:286.9pt;margin-top:35.65pt;width:172.65pt;height:207.35pt;z-index:251627520;mso-position-horizontal-relative:text;mso-position-vertical-relative:text" coordsize="21926,26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">
                <v:shape id="Text Box 55" o:spid="_x0000_s1076" type="#_x0000_t202" style="position:absolute;top:22987;width:21717;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xTwwAAANwAAAAPAAAAZHJzL2Rvd25yZXYueG1sRE9La8JA&#10;EL4X/A/LCL0U3TS0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93qsU8MAAADcAAAADwAA&#10;AAAAAAAAAAAAAAAHAgAAZHJzL2Rvd25yZXYueG1sUEsFBgAAAAADAAMAtwAAAPcCAAAAAA==&#10;" stroked="f">
                  <v:textbox inset="0,0,0,0">
                    <w:txbxContent>
                      <w:p w14:paraId="41A29BAD" w14:textId="59655F34" w:rsidR="00C0425D" w:rsidRDefault="00C0425D" w:rsidP="0082026F">
                        <w:pPr>
                          <w:pStyle w:val="Figuretitle"/>
                          <w:rPr>
                            <w:rFonts w:eastAsiaTheme="minorHAnsi"/>
                            <w:noProof/>
                            <w:sz w:val="24"/>
                            <w:szCs w:val="24"/>
                          </w:rPr>
                        </w:pPr>
                        <w:bookmarkStart w:id="142" w:name="_Toc527243205"/>
                        <w:r w:rsidRPr="00834278">
                          <w:t xml:space="preserve">Figure </w:t>
                        </w:r>
                        <w:r>
                          <w:t>5.7: Data E</w:t>
                        </w:r>
                        <w:r w:rsidRPr="00834278">
                          <w:t>ntry</w:t>
                        </w:r>
                        <w:r>
                          <w:t xml:space="preserve"> Menu</w:t>
                        </w:r>
                        <w:bookmarkEnd w:id="142"/>
                      </w:p>
                    </w:txbxContent>
                  </v:textbox>
                </v:shape>
                <v:shape id="Picture 47" o:spid="_x0000_s1077" type="#_x0000_t75" style="position:absolute;left:254;width:21672;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">
                  <v:imagedata r:id="rId99" o:title=""/>
                </v:shape>
                <w10:wrap type="square"/>
              </v:group>
            </w:pict>
          </mc:Fallback>
        </mc:AlternateContent>
      </w:r>
      <w:r w:rsidR="00E8556E" w:rsidRPr="00834278">
        <w:t xml:space="preserve">To begin an interview with a new household, </w:t>
      </w:r>
      <w:r w:rsidR="00A07296" w:rsidRPr="00834278">
        <w:t xml:space="preserve">first select the household in which you would like to begin an interview. Next, options for data entry will appear </w:t>
      </w:r>
      <w:r w:rsidR="00F426B6" w:rsidRPr="00834278">
        <w:t xml:space="preserve">and to begin a new household, select option “1. Start new household” (Figure </w:t>
      </w:r>
      <w:r w:rsidR="00121C8B">
        <w:t>5.7</w:t>
      </w:r>
      <w:r w:rsidR="00F426B6" w:rsidRPr="00834278">
        <w:t>).</w:t>
      </w:r>
    </w:p>
    <w:p w14:paraId="771F0C74" w14:textId="1F3ED40B" w:rsidR="00B07ADB" w:rsidRDefault="00691009" w:rsidP="00834278">
      <w:pPr>
        <w:pStyle w:val="BodyText0"/>
      </w:pPr>
      <w:r w:rsidRPr="00834278">
        <w:t>You will see</w:t>
      </w:r>
      <w:r w:rsidR="00C83504" w:rsidRPr="00834278">
        <w:t xml:space="preserve"> the CAPI system take a</w:t>
      </w:r>
      <w:r w:rsidRPr="00834278">
        <w:t xml:space="preserve"> </w:t>
      </w:r>
      <w:r w:rsidR="00C83504" w:rsidRPr="00834278">
        <w:t xml:space="preserve">GPS reading, followed by a screen prompting you to enter the result of the visit to the household. If you </w:t>
      </w:r>
      <w:proofErr w:type="gramStart"/>
      <w:r w:rsidR="00C83504" w:rsidRPr="00834278">
        <w:t>are able to</w:t>
      </w:r>
      <w:proofErr w:type="gramEnd"/>
      <w:r w:rsidR="00C83504" w:rsidRPr="00834278">
        <w:t xml:space="preserve"> find the respondent to the household, choose the first option “Start interview” to begin the Module 1 interview </w:t>
      </w:r>
      <w:r w:rsidRPr="00834278">
        <w:t xml:space="preserve">(Figure </w:t>
      </w:r>
      <w:r w:rsidR="00121C8B">
        <w:t>5.8</w:t>
      </w:r>
      <w:r w:rsidRPr="00834278">
        <w:t>).</w:t>
      </w:r>
      <w:r w:rsidR="00441298" w:rsidRPr="00441298">
        <w:rPr>
          <w:rFonts w:ascii="Times New Roman" w:eastAsiaTheme="minorEastAsia" w:hAnsi="Times New Roman" w:cs="Times New Roman"/>
          <w:color w:val="auto"/>
        </w:rPr>
        <w:t xml:space="preserve"> </w:t>
      </w:r>
      <w:r w:rsidR="00FC7301" w:rsidRPr="00E8556E">
        <w:t>Th</w:t>
      </w:r>
      <w:r w:rsidR="00FC7301">
        <w:t>is</w:t>
      </w:r>
      <w:r w:rsidR="00FC7301" w:rsidRPr="00E8556E">
        <w:t xml:space="preserve"> first screen </w:t>
      </w:r>
      <w:r w:rsidR="00C83504">
        <w:t xml:space="preserve">after starting the interview is described earlier in Section </w:t>
      </w:r>
      <w:r w:rsidR="00141650">
        <w:t>2.6</w:t>
      </w:r>
      <w:r w:rsidR="00C83504">
        <w:t>, choosing the language of interview.</w:t>
      </w:r>
      <w:r w:rsidR="00B07ADB">
        <w:t xml:space="preserve"> </w:t>
      </w:r>
    </w:p>
    <w:p w14:paraId="7672AB78" w14:textId="1010E7C7" w:rsidR="008A291C" w:rsidRDefault="00834278" w:rsidP="00834278">
      <w:pPr>
        <w:pStyle w:val="BodyText0"/>
      </w:pPr>
      <w:r w:rsidRPr="00834278">
        <w:rPr>
          <w:noProof/>
        </w:rPr>
        <mc:AlternateContent>
          <mc:Choice Requires="wpg">
            <w:drawing>
              <wp:anchor distT="0" distB="0" distL="114300" distR="114300" simplePos="0" relativeHeight="251628544" behindDoc="0" locked="0" layoutInCell="1" allowOverlap="1" wp14:anchorId="4FEE3A95" wp14:editId="3710ADE5">
                <wp:simplePos x="0" y="0"/>
                <wp:positionH relativeFrom="margin">
                  <wp:posOffset>11430</wp:posOffset>
                </wp:positionH>
                <wp:positionV relativeFrom="margin">
                  <wp:posOffset>4659630</wp:posOffset>
                </wp:positionV>
                <wp:extent cx="2241550" cy="3487420"/>
                <wp:effectExtent l="38100" t="38100" r="25400" b="0"/>
                <wp:wrapSquare wrapText="bothSides"/>
                <wp:docPr id="2053" name="Group 2053"/>
                <wp:cNvGraphicFramePr/>
                <a:graphic xmlns:a="http://schemas.openxmlformats.org/drawingml/2006/main">
                  <a:graphicData uri="http://schemas.microsoft.com/office/word/2010/wordprocessingGroup">
                    <wpg:wgp>
                      <wpg:cNvGrpSpPr/>
                      <wpg:grpSpPr>
                        <a:xfrm>
                          <a:off x="0" y="0"/>
                          <a:ext cx="2241550" cy="3487420"/>
                          <a:chOff x="0" y="0"/>
                          <a:chExt cx="2241550" cy="3487614"/>
                        </a:xfrm>
                      </wpg:grpSpPr>
                      <wps:wsp>
                        <wps:cNvPr id="148" name="Text Box 58"/>
                        <wps:cNvSpPr txBox="1"/>
                        <wps:spPr>
                          <a:xfrm>
                            <a:off x="25400" y="3149599"/>
                            <a:ext cx="2216150" cy="338015"/>
                          </a:xfrm>
                          <a:prstGeom prst="rect">
                            <a:avLst/>
                          </a:prstGeom>
                          <a:solidFill>
                            <a:prstClr val="white"/>
                          </a:solidFill>
                          <a:ln>
                            <a:noFill/>
                          </a:ln>
                          <a:effectLst/>
                        </wps:spPr>
                        <wps:txbx>
                          <w:txbxContent>
                            <w:p w14:paraId="73CFF1B4" w14:textId="1A513475" w:rsidR="00C0425D" w:rsidRDefault="00C0425D" w:rsidP="0082026F">
                              <w:pPr>
                                <w:pStyle w:val="Figuretitle"/>
                                <w:rPr>
                                  <w:rFonts w:eastAsiaTheme="minorHAnsi"/>
                                  <w:noProof/>
                                  <w:sz w:val="24"/>
                                  <w:szCs w:val="24"/>
                                </w:rPr>
                              </w:pPr>
                              <w:bookmarkStart w:id="143" w:name="_Toc527243206"/>
                              <w:r w:rsidRPr="00834278">
                                <w:t xml:space="preserve">Figure </w:t>
                              </w:r>
                              <w:r>
                                <w:t>5.8</w:t>
                              </w:r>
                              <w:r w:rsidRPr="00834278">
                                <w:t>: Introductory</w:t>
                              </w:r>
                              <w:r>
                                <w:t xml:space="preserve"> Screen for the Questionnaire</w:t>
                              </w:r>
                              <w:bookmarkEnd w:id="143"/>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1" name="Picture 51"/>
                          <pic:cNvPicPr>
                            <a:picLocks noChangeAspect="1"/>
                          </pic:cNvPicPr>
                        </pic:nvPicPr>
                        <pic:blipFill>
                          <a:blip r:embed="rId100"/>
                          <a:stretch>
                            <a:fillRect/>
                          </a:stretch>
                        </pic:blipFill>
                        <pic:spPr>
                          <a:xfrm>
                            <a:off x="0" y="0"/>
                            <a:ext cx="2233295" cy="3079750"/>
                          </a:xfrm>
                          <a:prstGeom prst="rect">
                            <a:avLst/>
                          </a:prstGeom>
                          <a:ln w="2857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FEE3A95" id="Group 2053" o:spid="_x0000_s1078" style="position:absolute;margin-left:.9pt;margin-top:366.9pt;width:176.5pt;height:274.6pt;z-index:251628544;mso-position-horizontal-relative:margin;mso-position-vertical-relative:margin;mso-width-relative:margin;mso-height-relative:margin" coordsize="22415,34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">
                <v:shape id="Text Box 58" o:spid="_x0000_s1079" type="#_x0000_t202" style="position:absolute;left:254;top:31495;width:22161;height:3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PN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AZewPNxQAAANwAAAAP&#10;AAAAAAAAAAAAAAAAAAcCAABkcnMvZG93bnJldi54bWxQSwUGAAAAAAMAAwC3AAAA+QIAAAAA&#10;" stroked="f">
                  <v:textbox inset="0,0,0,0">
                    <w:txbxContent>
                      <w:p w14:paraId="73CFF1B4" w14:textId="1A513475" w:rsidR="00C0425D" w:rsidRDefault="00C0425D" w:rsidP="0082026F">
                        <w:pPr>
                          <w:pStyle w:val="Figuretitle"/>
                          <w:rPr>
                            <w:rFonts w:eastAsiaTheme="minorHAnsi"/>
                            <w:noProof/>
                            <w:sz w:val="24"/>
                            <w:szCs w:val="24"/>
                          </w:rPr>
                        </w:pPr>
                        <w:bookmarkStart w:id="144" w:name="_Toc527243206"/>
                        <w:r w:rsidRPr="00834278">
                          <w:t xml:space="preserve">Figure </w:t>
                        </w:r>
                        <w:r>
                          <w:t>5.8</w:t>
                        </w:r>
                        <w:r w:rsidRPr="00834278">
                          <w:t>: Introductory</w:t>
                        </w:r>
                        <w:r>
                          <w:t xml:space="preserve"> Screen for the Questionnaire</w:t>
                        </w:r>
                        <w:bookmarkEnd w:id="144"/>
                      </w:p>
                    </w:txbxContent>
                  </v:textbox>
                </v:shape>
                <v:shape id="Picture 51" o:spid="_x0000_s1080" type="#_x0000_t75" style="position:absolute;width:22332;height:30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" stroked="t" strokecolor="black [3213]" strokeweight="2.25pt">
                  <v:imagedata r:id="rId101" o:title=""/>
                  <v:path arrowok="t"/>
                </v:shape>
                <w10:wrap type="square" anchorx="margin" anchory="margin"/>
              </v:group>
            </w:pict>
          </mc:Fallback>
        </mc:AlternateContent>
      </w:r>
    </w:p>
    <w:p w14:paraId="395CABF3" w14:textId="65359F8C" w:rsidR="00D42DB5" w:rsidRDefault="00D42DB5" w:rsidP="00834278">
      <w:pPr>
        <w:pStyle w:val="BodyText0"/>
      </w:pPr>
      <w:r>
        <w:t xml:space="preserve">If Module 1 </w:t>
      </w:r>
      <w:r w:rsidR="00141650">
        <w:t xml:space="preserve">of the </w:t>
      </w:r>
      <w:r>
        <w:t>questionnaire cannot be carried out, you should choose the applicable result of the visit. It is important to record the result of each visit to a household, especially if the result code will be final, such as a vacant dwelling or the dwelling is not found.</w:t>
      </w:r>
      <w:r w:rsidR="00B07ADB">
        <w:t xml:space="preserve"> In the case of a refusal, notify your f</w:t>
      </w:r>
      <w:r>
        <w:t xml:space="preserve">ield </w:t>
      </w:r>
      <w:r w:rsidR="00B07ADB">
        <w:t>s</w:t>
      </w:r>
      <w:r>
        <w:t>upervisor to confirm the refusal in person.</w:t>
      </w:r>
    </w:p>
    <w:p w14:paraId="4F1643A0" w14:textId="31A63BFD" w:rsidR="00614958" w:rsidRDefault="00614958" w:rsidP="0020156C"/>
    <w:p w14:paraId="51583765" w14:textId="77777777" w:rsidR="00B07ADB" w:rsidRDefault="00B07ADB" w:rsidP="0020156C"/>
    <w:p w14:paraId="242D299E" w14:textId="46CF3F7C" w:rsidR="00842F31" w:rsidRPr="0043558D" w:rsidRDefault="00842F31" w:rsidP="006A03FC">
      <w:pPr>
        <w:pStyle w:val="ListParagraph"/>
        <w:numPr>
          <w:ilvl w:val="0"/>
          <w:numId w:val="44"/>
        </w:numPr>
        <w:spacing w:after="240"/>
        <w:ind w:left="360"/>
        <w:rPr>
          <w:b/>
        </w:rPr>
      </w:pPr>
      <w:r w:rsidRPr="0043558D">
        <w:rPr>
          <w:b/>
        </w:rPr>
        <w:t xml:space="preserve">Data entry structure in </w:t>
      </w:r>
      <w:proofErr w:type="spellStart"/>
      <w:r w:rsidR="00D42DB5">
        <w:rPr>
          <w:b/>
        </w:rPr>
        <w:t>CSPro</w:t>
      </w:r>
      <w:proofErr w:type="spellEnd"/>
      <w:r w:rsidRPr="0043558D">
        <w:rPr>
          <w:b/>
        </w:rPr>
        <w:t xml:space="preserve"> </w:t>
      </w:r>
    </w:p>
    <w:p w14:paraId="16D766DA" w14:textId="6FA53B5D" w:rsidR="00842F31" w:rsidRPr="00834278" w:rsidRDefault="00842F31" w:rsidP="00D42DB5">
      <w:pPr>
        <w:spacing w:after="240"/>
        <w:rPr>
          <w:sz w:val="22"/>
          <w:szCs w:val="22"/>
        </w:rPr>
      </w:pPr>
      <w:r w:rsidRPr="00834278">
        <w:rPr>
          <w:sz w:val="22"/>
          <w:szCs w:val="22"/>
        </w:rPr>
        <w:t xml:space="preserve">Survey data are </w:t>
      </w:r>
      <w:proofErr w:type="gramStart"/>
      <w:r w:rsidRPr="00834278">
        <w:rPr>
          <w:sz w:val="22"/>
          <w:szCs w:val="22"/>
        </w:rPr>
        <w:t>entered into</w:t>
      </w:r>
      <w:proofErr w:type="gramEnd"/>
      <w:r w:rsidRPr="00834278">
        <w:rPr>
          <w:sz w:val="22"/>
          <w:szCs w:val="22"/>
        </w:rPr>
        <w:t xml:space="preserve"> a data entry pr</w:t>
      </w:r>
      <w:r w:rsidR="00A618A4" w:rsidRPr="00834278">
        <w:rPr>
          <w:sz w:val="22"/>
          <w:szCs w:val="22"/>
        </w:rPr>
        <w:t>ogram</w:t>
      </w:r>
      <w:r w:rsidR="00D42DB5" w:rsidRPr="00834278">
        <w:rPr>
          <w:sz w:val="22"/>
          <w:szCs w:val="22"/>
        </w:rPr>
        <w:t xml:space="preserve"> developed in </w:t>
      </w:r>
      <w:proofErr w:type="spellStart"/>
      <w:r w:rsidR="00D42DB5" w:rsidRPr="00834278">
        <w:rPr>
          <w:sz w:val="22"/>
          <w:szCs w:val="22"/>
        </w:rPr>
        <w:t>CSPro</w:t>
      </w:r>
      <w:proofErr w:type="spellEnd"/>
      <w:r w:rsidR="00D42DB5" w:rsidRPr="00834278">
        <w:rPr>
          <w:sz w:val="22"/>
          <w:szCs w:val="22"/>
        </w:rPr>
        <w:t xml:space="preserve">, using an application on the tablet called </w:t>
      </w:r>
      <w:proofErr w:type="spellStart"/>
      <w:r w:rsidR="00D42DB5" w:rsidRPr="00834278">
        <w:rPr>
          <w:sz w:val="22"/>
          <w:szCs w:val="22"/>
        </w:rPr>
        <w:t>CSEntry</w:t>
      </w:r>
      <w:proofErr w:type="spellEnd"/>
      <w:r w:rsidRPr="00834278">
        <w:rPr>
          <w:sz w:val="22"/>
          <w:szCs w:val="22"/>
        </w:rPr>
        <w:t>. The s</w:t>
      </w:r>
      <w:r w:rsidR="00A618A4" w:rsidRPr="00834278">
        <w:rPr>
          <w:sz w:val="22"/>
          <w:szCs w:val="22"/>
        </w:rPr>
        <w:t>tructure for</w:t>
      </w:r>
      <w:r w:rsidR="00D42DB5" w:rsidRPr="00834278">
        <w:rPr>
          <w:sz w:val="22"/>
          <w:szCs w:val="22"/>
        </w:rPr>
        <w:t xml:space="preserve"> CAPI</w:t>
      </w:r>
      <w:r w:rsidR="00A618A4" w:rsidRPr="00834278">
        <w:rPr>
          <w:sz w:val="22"/>
          <w:szCs w:val="22"/>
        </w:rPr>
        <w:t xml:space="preserve"> data entry</w:t>
      </w:r>
      <w:r w:rsidRPr="00834278">
        <w:rPr>
          <w:sz w:val="22"/>
          <w:szCs w:val="22"/>
        </w:rPr>
        <w:t xml:space="preserve"> in </w:t>
      </w:r>
      <w:proofErr w:type="spellStart"/>
      <w:r w:rsidR="00D42DB5" w:rsidRPr="00834278">
        <w:rPr>
          <w:sz w:val="22"/>
          <w:szCs w:val="22"/>
        </w:rPr>
        <w:t>CSPro</w:t>
      </w:r>
      <w:proofErr w:type="spellEnd"/>
      <w:r w:rsidRPr="00834278">
        <w:rPr>
          <w:sz w:val="22"/>
          <w:szCs w:val="22"/>
        </w:rPr>
        <w:t xml:space="preserve"> consists of </w:t>
      </w:r>
      <w:r w:rsidR="00D42DB5" w:rsidRPr="00834278">
        <w:rPr>
          <w:sz w:val="22"/>
          <w:szCs w:val="22"/>
        </w:rPr>
        <w:t>modules</w:t>
      </w:r>
      <w:r w:rsidRPr="00834278">
        <w:rPr>
          <w:sz w:val="22"/>
          <w:szCs w:val="22"/>
        </w:rPr>
        <w:t>,</w:t>
      </w:r>
      <w:r w:rsidR="00D42DB5" w:rsidRPr="00834278">
        <w:rPr>
          <w:sz w:val="22"/>
          <w:szCs w:val="22"/>
        </w:rPr>
        <w:t xml:space="preserve"> just as the paper questionnaire is organized. Each </w:t>
      </w:r>
      <w:r w:rsidR="00D42DB5" w:rsidRPr="00834278">
        <w:rPr>
          <w:sz w:val="22"/>
          <w:szCs w:val="22"/>
        </w:rPr>
        <w:lastRenderedPageBreak/>
        <w:t>module</w:t>
      </w:r>
      <w:r w:rsidRPr="00834278">
        <w:rPr>
          <w:sz w:val="22"/>
          <w:szCs w:val="22"/>
        </w:rPr>
        <w:t xml:space="preserve"> contains </w:t>
      </w:r>
      <w:proofErr w:type="gramStart"/>
      <w:r w:rsidRPr="00834278">
        <w:rPr>
          <w:sz w:val="22"/>
          <w:szCs w:val="22"/>
        </w:rPr>
        <w:t>a number of</w:t>
      </w:r>
      <w:proofErr w:type="gramEnd"/>
      <w:r w:rsidRPr="00834278">
        <w:rPr>
          <w:sz w:val="22"/>
          <w:szCs w:val="22"/>
        </w:rPr>
        <w:t xml:space="preserve"> related questions. The </w:t>
      </w:r>
      <w:r w:rsidR="00817B40" w:rsidRPr="00834278">
        <w:rPr>
          <w:sz w:val="22"/>
          <w:szCs w:val="22"/>
        </w:rPr>
        <w:t>ZOI</w:t>
      </w:r>
      <w:r w:rsidRPr="00834278">
        <w:rPr>
          <w:sz w:val="22"/>
          <w:szCs w:val="22"/>
        </w:rPr>
        <w:t xml:space="preserve"> survey in your country has [</w:t>
      </w:r>
      <w:r w:rsidRPr="00834278">
        <w:rPr>
          <w:sz w:val="22"/>
          <w:szCs w:val="22"/>
          <w:highlight w:val="yellow"/>
        </w:rPr>
        <w:t>XX</w:t>
      </w:r>
      <w:r w:rsidRPr="00834278">
        <w:rPr>
          <w:sz w:val="22"/>
          <w:szCs w:val="22"/>
        </w:rPr>
        <w:t>] modules.</w:t>
      </w:r>
      <w:r w:rsidR="00D42DB5" w:rsidRPr="00834278">
        <w:rPr>
          <w:sz w:val="22"/>
          <w:szCs w:val="22"/>
        </w:rPr>
        <w:t xml:space="preserve"> For each module, the CAPI system records the date and tim</w:t>
      </w:r>
      <w:r w:rsidR="00691D07" w:rsidRPr="00834278">
        <w:rPr>
          <w:sz w:val="22"/>
          <w:szCs w:val="22"/>
        </w:rPr>
        <w:t>e the interview began and ended.</w:t>
      </w:r>
    </w:p>
    <w:p w14:paraId="694EB7C9" w14:textId="33F373D9" w:rsidR="00842F31" w:rsidRPr="00834278" w:rsidRDefault="00CC1211" w:rsidP="00842F31">
      <w:pPr>
        <w:rPr>
          <w:sz w:val="22"/>
          <w:szCs w:val="22"/>
        </w:rPr>
      </w:pPr>
      <w:r w:rsidRPr="00834278">
        <w:rPr>
          <w:noProof/>
          <w:sz w:val="22"/>
          <w:szCs w:val="22"/>
        </w:rPr>
        <mc:AlternateContent>
          <mc:Choice Requires="wpg">
            <w:drawing>
              <wp:anchor distT="0" distB="0" distL="114300" distR="114300" simplePos="0" relativeHeight="251630592" behindDoc="0" locked="0" layoutInCell="1" allowOverlap="1" wp14:anchorId="5F78A3C5" wp14:editId="786EA2CE">
                <wp:simplePos x="0" y="0"/>
                <wp:positionH relativeFrom="column">
                  <wp:posOffset>3456940</wp:posOffset>
                </wp:positionH>
                <wp:positionV relativeFrom="paragraph">
                  <wp:posOffset>861695</wp:posOffset>
                </wp:positionV>
                <wp:extent cx="2482850" cy="2028190"/>
                <wp:effectExtent l="0" t="0" r="0" b="0"/>
                <wp:wrapSquare wrapText="bothSides"/>
                <wp:docPr id="2073" name="Group 2073"/>
                <wp:cNvGraphicFramePr/>
                <a:graphic xmlns:a="http://schemas.openxmlformats.org/drawingml/2006/main">
                  <a:graphicData uri="http://schemas.microsoft.com/office/word/2010/wordprocessingGroup">
                    <wpg:wgp>
                      <wpg:cNvGrpSpPr/>
                      <wpg:grpSpPr>
                        <a:xfrm>
                          <a:off x="0" y="0"/>
                          <a:ext cx="2482850" cy="2028190"/>
                          <a:chOff x="-1" y="0"/>
                          <a:chExt cx="2482851" cy="1899034"/>
                        </a:xfrm>
                      </wpg:grpSpPr>
                      <wpg:grpSp>
                        <wpg:cNvPr id="2074" name="Group 2074"/>
                        <wpg:cNvGrpSpPr/>
                        <wpg:grpSpPr>
                          <a:xfrm>
                            <a:off x="-1" y="0"/>
                            <a:ext cx="2452061" cy="1509322"/>
                            <a:chOff x="-1" y="0"/>
                            <a:chExt cx="2889250" cy="1591310"/>
                          </a:xfrm>
                        </wpg:grpSpPr>
                        <pic:pic xmlns:pic="http://schemas.openxmlformats.org/drawingml/2006/picture">
                          <pic:nvPicPr>
                            <pic:cNvPr id="292" name="Picture 292"/>
                            <pic:cNvPicPr>
                              <a:picLocks noChangeAspect="1"/>
                            </pic:cNvPicPr>
                          </pic:nvPicPr>
                          <pic:blipFill>
                            <a:blip r:embed="rId60"/>
                            <a:stretch>
                              <a:fillRect/>
                            </a:stretch>
                          </pic:blipFill>
                          <pic:spPr>
                            <a:xfrm>
                              <a:off x="-1" y="770890"/>
                              <a:ext cx="2889250" cy="820420"/>
                            </a:xfrm>
                            <a:prstGeom prst="rect">
                              <a:avLst/>
                            </a:prstGeom>
                          </pic:spPr>
                        </pic:pic>
                        <pic:pic xmlns:pic="http://schemas.openxmlformats.org/drawingml/2006/picture">
                          <pic:nvPicPr>
                            <pic:cNvPr id="294" name="Picture 294"/>
                            <pic:cNvPicPr>
                              <a:picLocks noChangeAspect="1"/>
                            </pic:cNvPicPr>
                          </pic:nvPicPr>
                          <pic:blipFill>
                            <a:blip r:embed="rId61"/>
                            <a:stretch>
                              <a:fillRect/>
                            </a:stretch>
                          </pic:blipFill>
                          <pic:spPr>
                            <a:xfrm>
                              <a:off x="0" y="0"/>
                              <a:ext cx="2882900" cy="770890"/>
                            </a:xfrm>
                            <a:prstGeom prst="rect">
                              <a:avLst/>
                            </a:prstGeom>
                          </pic:spPr>
                        </pic:pic>
                        <wps:wsp>
                          <wps:cNvPr id="303" name="Oval 303"/>
                          <wps:cNvSpPr/>
                          <wps:spPr>
                            <a:xfrm>
                              <a:off x="1892300" y="0"/>
                              <a:ext cx="266700"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9" name="Text Box 309"/>
                        <wps:cNvSpPr txBox="1"/>
                        <wps:spPr>
                          <a:xfrm>
                            <a:off x="25400" y="1568449"/>
                            <a:ext cx="2457450" cy="330585"/>
                          </a:xfrm>
                          <a:prstGeom prst="rect">
                            <a:avLst/>
                          </a:prstGeom>
                          <a:solidFill>
                            <a:prstClr val="white"/>
                          </a:solidFill>
                          <a:ln>
                            <a:noFill/>
                          </a:ln>
                          <a:effectLst/>
                        </wps:spPr>
                        <wps:txbx>
                          <w:txbxContent>
                            <w:p w14:paraId="27DC3254" w14:textId="2E2C7689" w:rsidR="00C0425D" w:rsidRPr="00CE565A" w:rsidRDefault="00C0425D" w:rsidP="0082026F">
                              <w:pPr>
                                <w:pStyle w:val="Figuretitle"/>
                                <w:rPr>
                                  <w:rFonts w:ascii="Cabin" w:eastAsia="Cabin" w:hAnsi="Cabin" w:cs="Cabin"/>
                                  <w:bCs/>
                                  <w:noProof/>
                                  <w:sz w:val="24"/>
                                </w:rPr>
                              </w:pPr>
                              <w:bookmarkStart w:id="145" w:name="_Toc527243207"/>
                              <w:r w:rsidRPr="00834278">
                                <w:t xml:space="preserve">Figure </w:t>
                              </w:r>
                              <w:r>
                                <w:t>5.9</w:t>
                              </w:r>
                              <w:r w:rsidRPr="00834278">
                                <w:t>: Navigating</w:t>
                              </w:r>
                              <w:r>
                                <w:t xml:space="preserve"> to the Module Menu</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8A3C5" id="Group 2073" o:spid="_x0000_s1081" style="position:absolute;margin-left:272.2pt;margin-top:67.85pt;width:195.5pt;height:159.7pt;z-index:251630592;mso-position-horizontal-relative:text;mso-position-vertical-relative:text;mso-width-relative:margin;mso-height-relative:margin" coordorigin="" coordsize="24828,18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">
                <v:group id="Group 2074" o:spid="_x0000_s1082" style="position:absolute;width:24520;height:15093" coordorigin="" coordsize="28892,1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">
                  <v:shape id="Picture 292" o:spid="_x0000_s1083" type="#_x0000_t75" style="position:absolute;top:7708;width:28892;height: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">
                    <v:imagedata r:id="rId62" o:title=""/>
                  </v:shape>
                  <v:shape id="Picture 294" o:spid="_x0000_s1084" type="#_x0000_t75" style="position:absolute;width:28829;height:7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">
                    <v:imagedata r:id="rId63" o:title=""/>
                  </v:shape>
                  <v:oval id="Oval 303" o:spid="_x0000_s1085" style="position:absolute;left:1892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" filled="f" strokecolor="red" strokeweight="2pt"/>
                </v:group>
                <v:shape id="Text Box 309" o:spid="_x0000_s1086" type="#_x0000_t202" style="position:absolute;left:254;top:15684;width:24574;height:3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XF3xgAAANwAAAAPAAAAZHJzL2Rvd25yZXYueG1sRI9Pa8JA&#10;FMTvBb/D8oReim6agt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TZlxd8YAAADcAAAA&#10;DwAAAAAAAAAAAAAAAAAHAgAAZHJzL2Rvd25yZXYueG1sUEsFBgAAAAADAAMAtwAAAPoCAAAAAA==&#10;" stroked="f">
                  <v:textbox inset="0,0,0,0">
                    <w:txbxContent>
                      <w:p w14:paraId="27DC3254" w14:textId="2E2C7689" w:rsidR="00C0425D" w:rsidRPr="00CE565A" w:rsidRDefault="00C0425D" w:rsidP="0082026F">
                        <w:pPr>
                          <w:pStyle w:val="Figuretitle"/>
                          <w:rPr>
                            <w:rFonts w:ascii="Cabin" w:eastAsia="Cabin" w:hAnsi="Cabin" w:cs="Cabin"/>
                            <w:bCs/>
                            <w:noProof/>
                            <w:sz w:val="24"/>
                          </w:rPr>
                        </w:pPr>
                        <w:bookmarkStart w:id="146" w:name="_Toc527243207"/>
                        <w:r w:rsidRPr="00834278">
                          <w:t xml:space="preserve">Figure </w:t>
                        </w:r>
                        <w:r>
                          <w:t>5.9</w:t>
                        </w:r>
                        <w:r w:rsidRPr="00834278">
                          <w:t>: Navigating</w:t>
                        </w:r>
                        <w:r>
                          <w:t xml:space="preserve"> to the Module Menu</w:t>
                        </w:r>
                        <w:bookmarkEnd w:id="146"/>
                      </w:p>
                    </w:txbxContent>
                  </v:textbox>
                </v:shape>
                <w10:wrap type="square"/>
              </v:group>
            </w:pict>
          </mc:Fallback>
        </mc:AlternateContent>
      </w:r>
      <w:r w:rsidR="00691D07" w:rsidRPr="00834278">
        <w:rPr>
          <w:sz w:val="22"/>
          <w:szCs w:val="22"/>
        </w:rPr>
        <w:t>For Modules 1, 2</w:t>
      </w:r>
      <w:r w:rsidR="00842F31" w:rsidRPr="00834278">
        <w:rPr>
          <w:sz w:val="22"/>
          <w:szCs w:val="22"/>
        </w:rPr>
        <w:t xml:space="preserve">, </w:t>
      </w:r>
      <w:r w:rsidR="00691D07" w:rsidRPr="00834278">
        <w:rPr>
          <w:sz w:val="22"/>
          <w:szCs w:val="22"/>
        </w:rPr>
        <w:t>3, and 8</w:t>
      </w:r>
      <w:r w:rsidR="00842F31" w:rsidRPr="00834278">
        <w:rPr>
          <w:sz w:val="22"/>
          <w:szCs w:val="22"/>
        </w:rPr>
        <w:t xml:space="preserve">, one respondent answers the questions on behalf of the entire household. </w:t>
      </w:r>
      <w:r w:rsidR="00691D07" w:rsidRPr="00834278">
        <w:rPr>
          <w:sz w:val="22"/>
          <w:szCs w:val="22"/>
        </w:rPr>
        <w:t>For Modules 4 and 5</w:t>
      </w:r>
      <w:r w:rsidR="00842F31" w:rsidRPr="00834278">
        <w:rPr>
          <w:sz w:val="22"/>
          <w:szCs w:val="22"/>
        </w:rPr>
        <w:t xml:space="preserve">, the respondent answers questions about herself or </w:t>
      </w:r>
      <w:r w:rsidR="00691D07" w:rsidRPr="00834278">
        <w:rPr>
          <w:sz w:val="22"/>
          <w:szCs w:val="22"/>
        </w:rPr>
        <w:t xml:space="preserve">her children, respectively, and the module is repeated for each eligible individual in the household. Modules </w:t>
      </w:r>
      <w:r w:rsidR="002B01D5" w:rsidRPr="00834278">
        <w:rPr>
          <w:sz w:val="22"/>
          <w:szCs w:val="22"/>
        </w:rPr>
        <w:t>6</w:t>
      </w:r>
      <w:r w:rsidR="00361607" w:rsidRPr="00834278">
        <w:rPr>
          <w:sz w:val="22"/>
          <w:szCs w:val="22"/>
        </w:rPr>
        <w:t>W</w:t>
      </w:r>
      <w:r w:rsidR="00A915AF" w:rsidRPr="00834278">
        <w:rPr>
          <w:sz w:val="22"/>
          <w:szCs w:val="22"/>
        </w:rPr>
        <w:t xml:space="preserve"> </w:t>
      </w:r>
      <w:r w:rsidR="002B01D5" w:rsidRPr="00834278">
        <w:rPr>
          <w:sz w:val="22"/>
          <w:szCs w:val="22"/>
        </w:rPr>
        <w:t xml:space="preserve">(female) </w:t>
      </w:r>
      <w:r w:rsidR="00817B40" w:rsidRPr="00834278">
        <w:rPr>
          <w:sz w:val="22"/>
          <w:szCs w:val="22"/>
        </w:rPr>
        <w:t xml:space="preserve">is </w:t>
      </w:r>
      <w:r w:rsidR="00691D07" w:rsidRPr="00834278">
        <w:rPr>
          <w:sz w:val="22"/>
          <w:szCs w:val="22"/>
        </w:rPr>
        <w:t xml:space="preserve">asked of </w:t>
      </w:r>
      <w:r w:rsidR="00B07ADB" w:rsidRPr="00834278">
        <w:rPr>
          <w:sz w:val="22"/>
          <w:szCs w:val="22"/>
        </w:rPr>
        <w:t>the household’s primary adul</w:t>
      </w:r>
      <w:r w:rsidR="00817B40" w:rsidRPr="00834278">
        <w:rPr>
          <w:sz w:val="22"/>
          <w:szCs w:val="22"/>
        </w:rPr>
        <w:t>t female decisionmaker</w:t>
      </w:r>
      <w:r w:rsidR="00B07ADB" w:rsidRPr="00834278">
        <w:rPr>
          <w:sz w:val="22"/>
          <w:szCs w:val="22"/>
        </w:rPr>
        <w:t xml:space="preserve">, </w:t>
      </w:r>
      <w:r w:rsidR="00817B40" w:rsidRPr="00834278">
        <w:rPr>
          <w:sz w:val="22"/>
          <w:szCs w:val="22"/>
        </w:rPr>
        <w:t>and Module 6M (male) is asked of the household’s primary adult male decisionmaker</w:t>
      </w:r>
      <w:r w:rsidR="00691D07" w:rsidRPr="00834278">
        <w:rPr>
          <w:sz w:val="22"/>
          <w:szCs w:val="22"/>
        </w:rPr>
        <w:t>, answering questions about themselves.</w:t>
      </w:r>
      <w:r w:rsidR="00842F31" w:rsidRPr="00834278">
        <w:rPr>
          <w:sz w:val="22"/>
          <w:szCs w:val="22"/>
        </w:rPr>
        <w:t xml:space="preserve"> </w:t>
      </w:r>
      <w:r w:rsidR="00817B40" w:rsidRPr="00834278">
        <w:rPr>
          <w:sz w:val="22"/>
          <w:szCs w:val="22"/>
        </w:rPr>
        <w:t xml:space="preserve">Module 7 is asked of the </w:t>
      </w:r>
      <w:r w:rsidR="006E160C" w:rsidRPr="00834278">
        <w:rPr>
          <w:sz w:val="22"/>
          <w:szCs w:val="22"/>
        </w:rPr>
        <w:t xml:space="preserve">eligible </w:t>
      </w:r>
      <w:r w:rsidR="00817B40" w:rsidRPr="00834278">
        <w:rPr>
          <w:sz w:val="22"/>
          <w:szCs w:val="22"/>
        </w:rPr>
        <w:t>primary decisionmaker or decisionmakers for each of the household’s VCCs</w:t>
      </w:r>
      <w:r w:rsidR="006E160C" w:rsidRPr="00834278">
        <w:rPr>
          <w:sz w:val="22"/>
          <w:szCs w:val="22"/>
        </w:rPr>
        <w:t xml:space="preserve"> included in the survey</w:t>
      </w:r>
      <w:r w:rsidR="00817B40" w:rsidRPr="00834278">
        <w:rPr>
          <w:sz w:val="22"/>
          <w:szCs w:val="22"/>
        </w:rPr>
        <w:t>.</w:t>
      </w:r>
    </w:p>
    <w:p w14:paraId="0BED9B6D" w14:textId="6855B008" w:rsidR="00842F31" w:rsidRPr="00834278" w:rsidRDefault="00842F31" w:rsidP="00842F31">
      <w:pPr>
        <w:pStyle w:val="ListParagraph"/>
        <w:spacing w:after="240"/>
        <w:ind w:left="360"/>
        <w:rPr>
          <w:sz w:val="22"/>
          <w:szCs w:val="22"/>
        </w:rPr>
      </w:pPr>
    </w:p>
    <w:p w14:paraId="35704C50" w14:textId="69B72A94" w:rsidR="00616174" w:rsidRPr="00834278" w:rsidRDefault="0020156C" w:rsidP="006A03FC">
      <w:pPr>
        <w:pStyle w:val="ListParagraph"/>
        <w:numPr>
          <w:ilvl w:val="0"/>
          <w:numId w:val="44"/>
        </w:numPr>
        <w:spacing w:after="240"/>
        <w:ind w:left="360"/>
        <w:rPr>
          <w:b/>
          <w:sz w:val="22"/>
          <w:szCs w:val="22"/>
        </w:rPr>
      </w:pPr>
      <w:r w:rsidRPr="00834278">
        <w:rPr>
          <w:b/>
          <w:sz w:val="22"/>
          <w:szCs w:val="22"/>
        </w:rPr>
        <w:t xml:space="preserve">Working within </w:t>
      </w:r>
      <w:proofErr w:type="spellStart"/>
      <w:r w:rsidR="00691D07" w:rsidRPr="00834278">
        <w:rPr>
          <w:b/>
          <w:sz w:val="22"/>
          <w:szCs w:val="22"/>
        </w:rPr>
        <w:t>CSPro</w:t>
      </w:r>
      <w:proofErr w:type="spellEnd"/>
      <w:r w:rsidRPr="00834278">
        <w:rPr>
          <w:b/>
          <w:sz w:val="22"/>
          <w:szCs w:val="22"/>
        </w:rPr>
        <w:t xml:space="preserve"> questionnaire </w:t>
      </w:r>
    </w:p>
    <w:p w14:paraId="302C56E1" w14:textId="24E511A1" w:rsidR="00E8556E" w:rsidRPr="00834278" w:rsidRDefault="00E8556E" w:rsidP="0020156C">
      <w:pPr>
        <w:pStyle w:val="ListParagraph"/>
        <w:ind w:left="360"/>
        <w:rPr>
          <w:sz w:val="22"/>
          <w:szCs w:val="22"/>
        </w:rPr>
      </w:pPr>
      <w:r w:rsidRPr="00834278">
        <w:rPr>
          <w:sz w:val="22"/>
          <w:szCs w:val="22"/>
        </w:rPr>
        <w:t xml:space="preserve">Now that you have opened the questionnaire form to begin a new survey, </w:t>
      </w:r>
      <w:r w:rsidR="003D03CB" w:rsidRPr="00834278">
        <w:rPr>
          <w:sz w:val="22"/>
          <w:szCs w:val="22"/>
        </w:rPr>
        <w:t>you need to know how to initiate a module,</w:t>
      </w:r>
      <w:r w:rsidR="00D2096A" w:rsidRPr="00834278">
        <w:rPr>
          <w:sz w:val="22"/>
          <w:szCs w:val="22"/>
        </w:rPr>
        <w:t xml:space="preserve"> how to navigate within </w:t>
      </w:r>
      <w:r w:rsidR="00691D07" w:rsidRPr="00834278">
        <w:rPr>
          <w:sz w:val="22"/>
          <w:szCs w:val="22"/>
        </w:rPr>
        <w:t>a questionnaire</w:t>
      </w:r>
      <w:r w:rsidR="00D2096A" w:rsidRPr="00834278">
        <w:rPr>
          <w:sz w:val="22"/>
          <w:szCs w:val="22"/>
        </w:rPr>
        <w:t xml:space="preserve">, and how to </w:t>
      </w:r>
      <w:r w:rsidR="0020156C" w:rsidRPr="00834278">
        <w:rPr>
          <w:sz w:val="22"/>
          <w:szCs w:val="22"/>
        </w:rPr>
        <w:t>manage</w:t>
      </w:r>
      <w:r w:rsidR="00D2096A" w:rsidRPr="00834278">
        <w:rPr>
          <w:sz w:val="22"/>
          <w:szCs w:val="22"/>
        </w:rPr>
        <w:t xml:space="preserve"> responses.</w:t>
      </w:r>
    </w:p>
    <w:p w14:paraId="300DC9F5" w14:textId="113B77EB" w:rsidR="00E8556E" w:rsidRPr="00834278" w:rsidRDefault="00E8556E" w:rsidP="0020156C">
      <w:pPr>
        <w:pStyle w:val="ListParagraph"/>
        <w:ind w:left="360"/>
        <w:rPr>
          <w:sz w:val="22"/>
          <w:szCs w:val="22"/>
        </w:rPr>
      </w:pPr>
    </w:p>
    <w:p w14:paraId="1C099C24" w14:textId="10C6E9E5" w:rsidR="003D03CB" w:rsidRPr="00834278" w:rsidRDefault="003D03CB" w:rsidP="006A03FC">
      <w:pPr>
        <w:pStyle w:val="ListParagraph"/>
        <w:numPr>
          <w:ilvl w:val="0"/>
          <w:numId w:val="45"/>
        </w:numPr>
        <w:spacing w:after="240"/>
        <w:ind w:left="720"/>
        <w:rPr>
          <w:b/>
          <w:sz w:val="22"/>
          <w:szCs w:val="22"/>
        </w:rPr>
      </w:pPr>
      <w:r w:rsidRPr="00834278">
        <w:rPr>
          <w:b/>
          <w:sz w:val="22"/>
          <w:szCs w:val="22"/>
        </w:rPr>
        <w:t>Initiation of modules</w:t>
      </w:r>
    </w:p>
    <w:p w14:paraId="06644D34" w14:textId="6DA3E750" w:rsidR="002B01D5" w:rsidRPr="00834278" w:rsidRDefault="002B01D5" w:rsidP="0020156C">
      <w:pPr>
        <w:ind w:left="720"/>
        <w:rPr>
          <w:sz w:val="22"/>
          <w:szCs w:val="22"/>
        </w:rPr>
      </w:pPr>
      <w:r w:rsidRPr="00834278">
        <w:rPr>
          <w:sz w:val="22"/>
          <w:szCs w:val="22"/>
        </w:rPr>
        <w:t xml:space="preserve">After choosing option “1. Start a new household” from the Data Entry Menu, </w:t>
      </w:r>
      <w:r w:rsidR="00691D07" w:rsidRPr="00834278">
        <w:rPr>
          <w:sz w:val="22"/>
          <w:szCs w:val="22"/>
        </w:rPr>
        <w:t>Modules 1 and 2 are automatically initiated</w:t>
      </w:r>
      <w:r w:rsidRPr="00834278">
        <w:rPr>
          <w:sz w:val="22"/>
          <w:szCs w:val="22"/>
        </w:rPr>
        <w:t>. These modules must be completed</w:t>
      </w:r>
      <w:r w:rsidR="00691D07" w:rsidRPr="00834278">
        <w:rPr>
          <w:sz w:val="22"/>
          <w:szCs w:val="22"/>
        </w:rPr>
        <w:t xml:space="preserve"> </w:t>
      </w:r>
      <w:r w:rsidRPr="00834278">
        <w:rPr>
          <w:sz w:val="22"/>
          <w:szCs w:val="22"/>
        </w:rPr>
        <w:t xml:space="preserve">before any other modules in the household can be initiated because they contain information determining the eligibility of the household </w:t>
      </w:r>
      <w:r w:rsidR="00466235" w:rsidRPr="00834278">
        <w:rPr>
          <w:sz w:val="22"/>
          <w:szCs w:val="22"/>
        </w:rPr>
        <w:t xml:space="preserve">members </w:t>
      </w:r>
      <w:r w:rsidRPr="00834278">
        <w:rPr>
          <w:sz w:val="22"/>
          <w:szCs w:val="22"/>
        </w:rPr>
        <w:t xml:space="preserve">for other modules. </w:t>
      </w:r>
    </w:p>
    <w:p w14:paraId="5835ED38" w14:textId="77777777" w:rsidR="00F039EE" w:rsidRPr="00834278" w:rsidRDefault="00F039EE" w:rsidP="0020156C">
      <w:pPr>
        <w:ind w:left="720"/>
        <w:rPr>
          <w:sz w:val="22"/>
          <w:szCs w:val="22"/>
        </w:rPr>
      </w:pPr>
    </w:p>
    <w:p w14:paraId="121AFB93" w14:textId="2B952F71" w:rsidR="00CC1211" w:rsidRPr="00834278" w:rsidRDefault="002B01D5" w:rsidP="00CC1211">
      <w:pPr>
        <w:ind w:left="720"/>
        <w:rPr>
          <w:sz w:val="22"/>
          <w:szCs w:val="22"/>
        </w:rPr>
      </w:pPr>
      <w:r w:rsidRPr="00834278">
        <w:rPr>
          <w:sz w:val="22"/>
          <w:szCs w:val="22"/>
        </w:rPr>
        <w:t>To navigate to other required modules, select the button menu icon on the top menu bar of the screen. Then choose the option “</w:t>
      </w:r>
      <w:r w:rsidR="00D56BE0" w:rsidRPr="00834278">
        <w:rPr>
          <w:sz w:val="22"/>
          <w:szCs w:val="22"/>
        </w:rPr>
        <w:t>Module Menu</w:t>
      </w:r>
      <w:r w:rsidRPr="00834278">
        <w:rPr>
          <w:sz w:val="22"/>
          <w:szCs w:val="22"/>
        </w:rPr>
        <w:t xml:space="preserve">” </w:t>
      </w:r>
      <w:r w:rsidR="00F039EE" w:rsidRPr="00834278">
        <w:rPr>
          <w:sz w:val="22"/>
          <w:szCs w:val="22"/>
        </w:rPr>
        <w:t xml:space="preserve">(Figure </w:t>
      </w:r>
      <w:r w:rsidR="00121C8B">
        <w:rPr>
          <w:sz w:val="22"/>
          <w:szCs w:val="22"/>
        </w:rPr>
        <w:t>5.9</w:t>
      </w:r>
      <w:r w:rsidR="00F039EE" w:rsidRPr="00834278">
        <w:rPr>
          <w:sz w:val="22"/>
          <w:szCs w:val="22"/>
        </w:rPr>
        <w:t xml:space="preserve">) </w:t>
      </w:r>
      <w:r w:rsidR="00D56BE0" w:rsidRPr="00834278">
        <w:rPr>
          <w:sz w:val="22"/>
          <w:szCs w:val="22"/>
        </w:rPr>
        <w:t>and “Select module for data entry</w:t>
      </w:r>
      <w:r w:rsidR="00F039EE" w:rsidRPr="00834278">
        <w:rPr>
          <w:sz w:val="22"/>
          <w:szCs w:val="22"/>
        </w:rPr>
        <w:t>”, followed by the module you</w:t>
      </w:r>
      <w:r w:rsidR="00D37419" w:rsidRPr="00834278">
        <w:rPr>
          <w:sz w:val="22"/>
          <w:szCs w:val="22"/>
        </w:rPr>
        <w:t xml:space="preserve"> wish to complete</w:t>
      </w:r>
      <w:r w:rsidRPr="00834278">
        <w:rPr>
          <w:sz w:val="22"/>
          <w:szCs w:val="22"/>
        </w:rPr>
        <w:t>.</w:t>
      </w:r>
      <w:r w:rsidRPr="00834278">
        <w:rPr>
          <w:noProof/>
          <w:sz w:val="22"/>
          <w:szCs w:val="22"/>
        </w:rPr>
        <w:t xml:space="preserve"> </w:t>
      </w:r>
      <w:r w:rsidR="00D56BE0" w:rsidRPr="00834278">
        <w:rPr>
          <w:noProof/>
          <w:sz w:val="22"/>
          <w:szCs w:val="22"/>
        </w:rPr>
        <w:t>If at any point during data collection you need to end an interview or exit the CAPI system, sel</w:t>
      </w:r>
      <w:r w:rsidR="00F039EE" w:rsidRPr="00834278">
        <w:rPr>
          <w:noProof/>
          <w:sz w:val="22"/>
          <w:szCs w:val="22"/>
        </w:rPr>
        <w:t>e</w:t>
      </w:r>
      <w:r w:rsidR="00D56BE0" w:rsidRPr="00834278">
        <w:rPr>
          <w:noProof/>
          <w:sz w:val="22"/>
          <w:szCs w:val="22"/>
        </w:rPr>
        <w:t>ct the second option “Exit interview”.</w:t>
      </w:r>
      <w:r w:rsidR="00CC1211" w:rsidRPr="00834278">
        <w:rPr>
          <w:sz w:val="22"/>
          <w:szCs w:val="22"/>
        </w:rPr>
        <w:t xml:space="preserve"> </w:t>
      </w:r>
    </w:p>
    <w:p w14:paraId="040A422A" w14:textId="77777777" w:rsidR="00CC1211" w:rsidRPr="00834278" w:rsidRDefault="00CC1211" w:rsidP="00CC1211">
      <w:pPr>
        <w:rPr>
          <w:sz w:val="22"/>
          <w:szCs w:val="22"/>
        </w:rPr>
      </w:pPr>
    </w:p>
    <w:p w14:paraId="4530E593" w14:textId="1F671985" w:rsidR="00F039EE" w:rsidRPr="00834278" w:rsidRDefault="00E0348B" w:rsidP="00CC1211">
      <w:pPr>
        <w:rPr>
          <w:sz w:val="22"/>
          <w:szCs w:val="22"/>
        </w:rPr>
      </w:pPr>
      <w:r w:rsidRPr="00834278">
        <w:rPr>
          <w:sz w:val="22"/>
          <w:szCs w:val="22"/>
        </w:rPr>
        <w:t xml:space="preserve">The number of modules </w:t>
      </w:r>
      <w:r w:rsidR="00F039EE" w:rsidRPr="00834278">
        <w:rPr>
          <w:sz w:val="22"/>
          <w:szCs w:val="22"/>
        </w:rPr>
        <w:t xml:space="preserve">in the Module Menu depends on the responses given by the Module 1 and 2 </w:t>
      </w:r>
      <w:proofErr w:type="gramStart"/>
      <w:r w:rsidR="00F039EE" w:rsidRPr="00834278">
        <w:rPr>
          <w:sz w:val="22"/>
          <w:szCs w:val="22"/>
        </w:rPr>
        <w:t>respondent</w:t>
      </w:r>
      <w:proofErr w:type="gramEnd"/>
      <w:r w:rsidR="00F039EE" w:rsidRPr="00834278">
        <w:rPr>
          <w:sz w:val="22"/>
          <w:szCs w:val="22"/>
        </w:rPr>
        <w:t xml:space="preserve">. For example, if the respondent indicates that the household cultivates [VCC1] only, Module </w:t>
      </w:r>
      <w:r w:rsidR="00F039EE" w:rsidRPr="00834278">
        <w:rPr>
          <w:sz w:val="22"/>
          <w:szCs w:val="22"/>
          <w:highlight w:val="yellow"/>
        </w:rPr>
        <w:t>7.1</w:t>
      </w:r>
      <w:r w:rsidR="00F039EE" w:rsidRPr="00834278">
        <w:rPr>
          <w:sz w:val="22"/>
          <w:szCs w:val="22"/>
        </w:rPr>
        <w:t xml:space="preserve"> will be shown but Module</w:t>
      </w:r>
      <w:r w:rsidR="00D37419" w:rsidRPr="00834278">
        <w:rPr>
          <w:sz w:val="22"/>
          <w:szCs w:val="22"/>
        </w:rPr>
        <w:t>s</w:t>
      </w:r>
      <w:r w:rsidR="00F039EE" w:rsidRPr="00834278">
        <w:rPr>
          <w:sz w:val="22"/>
          <w:szCs w:val="22"/>
        </w:rPr>
        <w:t xml:space="preserve"> </w:t>
      </w:r>
      <w:r w:rsidR="00F039EE" w:rsidRPr="00834278">
        <w:rPr>
          <w:sz w:val="22"/>
          <w:szCs w:val="22"/>
          <w:highlight w:val="yellow"/>
        </w:rPr>
        <w:t>7.2</w:t>
      </w:r>
      <w:r w:rsidR="00F039EE" w:rsidRPr="00834278">
        <w:rPr>
          <w:sz w:val="22"/>
          <w:szCs w:val="22"/>
        </w:rPr>
        <w:t xml:space="preserve"> and </w:t>
      </w:r>
      <w:r w:rsidR="00F039EE" w:rsidRPr="00834278">
        <w:rPr>
          <w:sz w:val="22"/>
          <w:szCs w:val="22"/>
          <w:highlight w:val="yellow"/>
        </w:rPr>
        <w:t>7.3</w:t>
      </w:r>
      <w:r w:rsidR="00F039EE" w:rsidRPr="00834278">
        <w:rPr>
          <w:sz w:val="22"/>
          <w:szCs w:val="22"/>
        </w:rPr>
        <w:t xml:space="preserve"> will not be included since they apply to other crops not cultivated by that household. </w:t>
      </w:r>
    </w:p>
    <w:p w14:paraId="43530DA8" w14:textId="77777777" w:rsidR="00CC1211" w:rsidRPr="00834278" w:rsidRDefault="00CC1211" w:rsidP="00CC1211">
      <w:pPr>
        <w:rPr>
          <w:sz w:val="22"/>
          <w:szCs w:val="22"/>
        </w:rPr>
      </w:pPr>
    </w:p>
    <w:p w14:paraId="158039DB" w14:textId="2E3DF710" w:rsidR="00375D89" w:rsidRPr="00834278" w:rsidRDefault="00375D89" w:rsidP="00834278">
      <w:pPr>
        <w:pStyle w:val="ListParagraph"/>
        <w:keepNext/>
        <w:widowControl/>
        <w:numPr>
          <w:ilvl w:val="0"/>
          <w:numId w:val="45"/>
        </w:numPr>
        <w:spacing w:after="240"/>
        <w:ind w:left="720"/>
        <w:rPr>
          <w:b/>
          <w:sz w:val="22"/>
          <w:szCs w:val="22"/>
        </w:rPr>
      </w:pPr>
      <w:r w:rsidRPr="00834278">
        <w:rPr>
          <w:b/>
          <w:sz w:val="22"/>
          <w:szCs w:val="22"/>
        </w:rPr>
        <w:t xml:space="preserve">How to navigate in </w:t>
      </w:r>
      <w:proofErr w:type="spellStart"/>
      <w:r w:rsidR="006F1A6E" w:rsidRPr="00834278">
        <w:rPr>
          <w:b/>
          <w:sz w:val="22"/>
          <w:szCs w:val="22"/>
        </w:rPr>
        <w:t>CSP</w:t>
      </w:r>
      <w:r w:rsidR="00D0620C" w:rsidRPr="00834278">
        <w:rPr>
          <w:b/>
          <w:sz w:val="22"/>
          <w:szCs w:val="22"/>
        </w:rPr>
        <w:t>ro</w:t>
      </w:r>
      <w:proofErr w:type="spellEnd"/>
    </w:p>
    <w:p w14:paraId="73383709" w14:textId="1C0A203F" w:rsidR="00D2096A" w:rsidRPr="00834278" w:rsidRDefault="00D2096A" w:rsidP="002124CC">
      <w:pPr>
        <w:widowControl/>
        <w:tabs>
          <w:tab w:val="left" w:pos="-90"/>
        </w:tabs>
        <w:autoSpaceDE w:val="0"/>
        <w:autoSpaceDN w:val="0"/>
        <w:adjustRightInd w:val="0"/>
        <w:spacing w:after="120"/>
        <w:ind w:left="720"/>
        <w:rPr>
          <w:rFonts w:eastAsia="Calibri"/>
          <w:color w:val="auto"/>
          <w:sz w:val="22"/>
          <w:szCs w:val="22"/>
        </w:rPr>
      </w:pPr>
      <w:r w:rsidRPr="00834278">
        <w:rPr>
          <w:rFonts w:eastAsia="Calibri"/>
          <w:color w:val="auto"/>
          <w:sz w:val="22"/>
          <w:szCs w:val="22"/>
        </w:rPr>
        <w:t xml:space="preserve">There are several ways to navigate a </w:t>
      </w:r>
      <w:r w:rsidR="00D0620C" w:rsidRPr="00834278">
        <w:rPr>
          <w:rFonts w:eastAsia="Calibri"/>
          <w:color w:val="auto"/>
          <w:sz w:val="22"/>
          <w:szCs w:val="22"/>
        </w:rPr>
        <w:t xml:space="preserve">questionnaire in </w:t>
      </w:r>
      <w:proofErr w:type="spellStart"/>
      <w:r w:rsidR="00D0620C" w:rsidRPr="00834278">
        <w:rPr>
          <w:rFonts w:eastAsia="Calibri"/>
          <w:color w:val="auto"/>
          <w:sz w:val="22"/>
          <w:szCs w:val="22"/>
        </w:rPr>
        <w:t>CSPro</w:t>
      </w:r>
      <w:proofErr w:type="spellEnd"/>
      <w:r w:rsidRPr="00834278">
        <w:rPr>
          <w:rFonts w:eastAsia="Calibri"/>
          <w:color w:val="auto"/>
          <w:sz w:val="22"/>
          <w:szCs w:val="22"/>
        </w:rPr>
        <w:t>. You may use the following:</w:t>
      </w:r>
    </w:p>
    <w:p w14:paraId="13B8EFF8" w14:textId="088664BB" w:rsidR="00D0620C" w:rsidRPr="00834278" w:rsidRDefault="00D0620C" w:rsidP="006A03FC">
      <w:pPr>
        <w:widowControl/>
        <w:numPr>
          <w:ilvl w:val="0"/>
          <w:numId w:val="24"/>
        </w:numPr>
        <w:tabs>
          <w:tab w:val="left" w:pos="-90"/>
        </w:tabs>
        <w:autoSpaceDE w:val="0"/>
        <w:autoSpaceDN w:val="0"/>
        <w:adjustRightInd w:val="0"/>
        <w:rPr>
          <w:rFonts w:eastAsia="Calibri"/>
          <w:color w:val="auto"/>
          <w:sz w:val="22"/>
          <w:szCs w:val="22"/>
        </w:rPr>
      </w:pPr>
      <w:r w:rsidRPr="00834278">
        <w:rPr>
          <w:rFonts w:eastAsia="Calibri"/>
          <w:color w:val="auto"/>
          <w:sz w:val="22"/>
          <w:szCs w:val="22"/>
        </w:rPr>
        <w:t xml:space="preserve">Scroll screen up or down </w:t>
      </w:r>
    </w:p>
    <w:p w14:paraId="2BBB24AC" w14:textId="301FC7BF" w:rsidR="00D0620C" w:rsidRPr="00834278" w:rsidRDefault="00D0620C" w:rsidP="006A03FC">
      <w:pPr>
        <w:widowControl/>
        <w:numPr>
          <w:ilvl w:val="0"/>
          <w:numId w:val="24"/>
        </w:numPr>
        <w:tabs>
          <w:tab w:val="left" w:pos="-90"/>
        </w:tabs>
        <w:autoSpaceDE w:val="0"/>
        <w:autoSpaceDN w:val="0"/>
        <w:adjustRightInd w:val="0"/>
        <w:rPr>
          <w:rFonts w:eastAsia="Calibri"/>
          <w:color w:val="auto"/>
          <w:sz w:val="22"/>
          <w:szCs w:val="22"/>
        </w:rPr>
      </w:pPr>
      <w:r w:rsidRPr="00834278">
        <w:rPr>
          <w:rFonts w:eastAsia="Calibri"/>
          <w:color w:val="auto"/>
          <w:sz w:val="22"/>
          <w:szCs w:val="22"/>
        </w:rPr>
        <w:t>Swipe screen left or right</w:t>
      </w:r>
    </w:p>
    <w:p w14:paraId="41A07C11" w14:textId="3C19255D" w:rsidR="00D2096A" w:rsidRPr="00834278" w:rsidRDefault="00D2096A" w:rsidP="006A03FC">
      <w:pPr>
        <w:widowControl/>
        <w:numPr>
          <w:ilvl w:val="0"/>
          <w:numId w:val="24"/>
        </w:numPr>
        <w:tabs>
          <w:tab w:val="left" w:pos="-90"/>
        </w:tabs>
        <w:autoSpaceDE w:val="0"/>
        <w:autoSpaceDN w:val="0"/>
        <w:adjustRightInd w:val="0"/>
        <w:rPr>
          <w:rFonts w:eastAsia="Calibri"/>
          <w:color w:val="auto"/>
          <w:sz w:val="22"/>
          <w:szCs w:val="22"/>
        </w:rPr>
      </w:pPr>
      <w:r w:rsidRPr="00834278">
        <w:rPr>
          <w:rFonts w:eastAsia="Calibri"/>
          <w:color w:val="auto"/>
          <w:sz w:val="22"/>
          <w:szCs w:val="22"/>
        </w:rPr>
        <w:t>Press the arrow key</w:t>
      </w:r>
      <w:r w:rsidR="00D0620C" w:rsidRPr="00834278">
        <w:rPr>
          <w:rFonts w:eastAsia="Calibri"/>
          <w:color w:val="auto"/>
          <w:sz w:val="22"/>
          <w:szCs w:val="22"/>
        </w:rPr>
        <w:t>s</w:t>
      </w:r>
      <w:r w:rsidRPr="00834278">
        <w:rPr>
          <w:rFonts w:eastAsia="Calibri"/>
          <w:color w:val="auto"/>
          <w:sz w:val="22"/>
          <w:szCs w:val="22"/>
        </w:rPr>
        <w:t xml:space="preserve"> at the </w:t>
      </w:r>
      <w:r w:rsidR="00D0620C" w:rsidRPr="00834278">
        <w:rPr>
          <w:rFonts w:eastAsia="Calibri"/>
          <w:color w:val="auto"/>
          <w:sz w:val="22"/>
          <w:szCs w:val="22"/>
        </w:rPr>
        <w:t>sides</w:t>
      </w:r>
      <w:r w:rsidRPr="00834278">
        <w:rPr>
          <w:rFonts w:eastAsia="Calibri"/>
          <w:color w:val="auto"/>
          <w:sz w:val="22"/>
          <w:szCs w:val="22"/>
        </w:rPr>
        <w:t xml:space="preserve"> of the screen</w:t>
      </w:r>
    </w:p>
    <w:p w14:paraId="573BA69D" w14:textId="6E79F568" w:rsidR="00D0620C" w:rsidRPr="00834278" w:rsidRDefault="00D0620C" w:rsidP="006A03FC">
      <w:pPr>
        <w:widowControl/>
        <w:numPr>
          <w:ilvl w:val="0"/>
          <w:numId w:val="24"/>
        </w:numPr>
        <w:tabs>
          <w:tab w:val="left" w:pos="-90"/>
        </w:tabs>
        <w:autoSpaceDE w:val="0"/>
        <w:autoSpaceDN w:val="0"/>
        <w:adjustRightInd w:val="0"/>
        <w:rPr>
          <w:rFonts w:eastAsia="Calibri"/>
          <w:color w:val="auto"/>
          <w:sz w:val="22"/>
          <w:szCs w:val="22"/>
        </w:rPr>
      </w:pPr>
      <w:r w:rsidRPr="00834278">
        <w:rPr>
          <w:rFonts w:eastAsia="Calibri"/>
          <w:color w:val="auto"/>
          <w:sz w:val="22"/>
          <w:szCs w:val="22"/>
        </w:rPr>
        <w:t>Select a specific question in the menu bar on the left side of the screen</w:t>
      </w:r>
    </w:p>
    <w:p w14:paraId="44C4777C" w14:textId="6BB4E46F" w:rsidR="00D2096A" w:rsidRPr="00834278" w:rsidRDefault="00D2096A" w:rsidP="006A03FC">
      <w:pPr>
        <w:widowControl/>
        <w:numPr>
          <w:ilvl w:val="0"/>
          <w:numId w:val="24"/>
        </w:numPr>
        <w:tabs>
          <w:tab w:val="left" w:pos="-90"/>
        </w:tabs>
        <w:autoSpaceDE w:val="0"/>
        <w:autoSpaceDN w:val="0"/>
        <w:adjustRightInd w:val="0"/>
        <w:rPr>
          <w:rFonts w:eastAsia="Calibri"/>
          <w:color w:val="auto"/>
          <w:sz w:val="22"/>
          <w:szCs w:val="22"/>
        </w:rPr>
      </w:pPr>
      <w:r w:rsidRPr="00834278">
        <w:rPr>
          <w:rFonts w:eastAsia="Calibri"/>
          <w:color w:val="auto"/>
          <w:sz w:val="22"/>
          <w:szCs w:val="22"/>
        </w:rPr>
        <w:lastRenderedPageBreak/>
        <w:t>Use</w:t>
      </w:r>
      <w:r w:rsidR="00D0620C" w:rsidRPr="00834278">
        <w:rPr>
          <w:rFonts w:eastAsia="Calibri"/>
          <w:color w:val="auto"/>
          <w:sz w:val="22"/>
          <w:szCs w:val="22"/>
        </w:rPr>
        <w:t xml:space="preserve"> Module M</w:t>
      </w:r>
      <w:r w:rsidRPr="00834278">
        <w:rPr>
          <w:rFonts w:eastAsia="Calibri"/>
          <w:color w:val="auto"/>
          <w:sz w:val="22"/>
          <w:szCs w:val="22"/>
        </w:rPr>
        <w:t xml:space="preserve">enu to directly navigate to a specific module </w:t>
      </w:r>
    </w:p>
    <w:p w14:paraId="15AC739B" w14:textId="754DF6CD" w:rsidR="00D0620C" w:rsidRPr="00834278" w:rsidRDefault="00D0620C" w:rsidP="006A03FC">
      <w:pPr>
        <w:widowControl/>
        <w:numPr>
          <w:ilvl w:val="0"/>
          <w:numId w:val="24"/>
        </w:numPr>
        <w:tabs>
          <w:tab w:val="left" w:pos="-90"/>
        </w:tabs>
        <w:autoSpaceDE w:val="0"/>
        <w:autoSpaceDN w:val="0"/>
        <w:adjustRightInd w:val="0"/>
        <w:spacing w:after="240"/>
        <w:rPr>
          <w:rFonts w:eastAsia="Calibri"/>
          <w:color w:val="auto"/>
          <w:sz w:val="22"/>
          <w:szCs w:val="22"/>
        </w:rPr>
      </w:pPr>
      <w:r w:rsidRPr="00834278">
        <w:rPr>
          <w:rFonts w:eastAsia="Calibri"/>
          <w:color w:val="auto"/>
          <w:sz w:val="22"/>
          <w:szCs w:val="22"/>
        </w:rPr>
        <w:t>Advance to last answered question or end of questionnaire using menu bar</w:t>
      </w:r>
    </w:p>
    <w:p w14:paraId="4028ABAF" w14:textId="7E7C4AEB" w:rsidR="00D2096A" w:rsidRPr="00834278" w:rsidRDefault="00C45AFB" w:rsidP="0020156C">
      <w:pPr>
        <w:widowControl/>
        <w:tabs>
          <w:tab w:val="left" w:pos="-90"/>
        </w:tabs>
        <w:autoSpaceDE w:val="0"/>
        <w:autoSpaceDN w:val="0"/>
        <w:adjustRightInd w:val="0"/>
        <w:spacing w:after="120"/>
        <w:rPr>
          <w:rFonts w:eastAsia="Calibri"/>
          <w:color w:val="auto"/>
          <w:sz w:val="22"/>
          <w:szCs w:val="22"/>
        </w:rPr>
      </w:pPr>
      <w:r w:rsidRPr="00834278">
        <w:rPr>
          <w:rFonts w:eastAsia="Calibri"/>
          <w:color w:val="auto"/>
          <w:sz w:val="22"/>
          <w:szCs w:val="22"/>
        </w:rPr>
        <w:t>Each of t</w:t>
      </w:r>
      <w:r w:rsidR="007E623F" w:rsidRPr="00834278">
        <w:rPr>
          <w:rFonts w:eastAsia="Calibri"/>
          <w:color w:val="auto"/>
          <w:sz w:val="22"/>
          <w:szCs w:val="22"/>
        </w:rPr>
        <w:t xml:space="preserve">hese </w:t>
      </w:r>
      <w:r w:rsidRPr="00834278">
        <w:rPr>
          <w:rFonts w:eastAsia="Calibri"/>
          <w:color w:val="auto"/>
          <w:sz w:val="22"/>
          <w:szCs w:val="22"/>
        </w:rPr>
        <w:t>ways of navigating is</w:t>
      </w:r>
      <w:r w:rsidR="007E623F" w:rsidRPr="00834278">
        <w:rPr>
          <w:rFonts w:eastAsia="Calibri"/>
          <w:color w:val="auto"/>
          <w:sz w:val="22"/>
          <w:szCs w:val="22"/>
        </w:rPr>
        <w:t xml:space="preserve"> explained </w:t>
      </w:r>
      <w:r w:rsidR="00907707" w:rsidRPr="00834278">
        <w:rPr>
          <w:rFonts w:eastAsia="Calibri"/>
          <w:color w:val="auto"/>
          <w:sz w:val="22"/>
          <w:szCs w:val="22"/>
        </w:rPr>
        <w:t>in the following paragraphs</w:t>
      </w:r>
      <w:r w:rsidR="007E623F" w:rsidRPr="00834278">
        <w:rPr>
          <w:rFonts w:eastAsia="Calibri"/>
          <w:color w:val="auto"/>
          <w:sz w:val="22"/>
          <w:szCs w:val="22"/>
        </w:rPr>
        <w:t>:</w:t>
      </w:r>
    </w:p>
    <w:p w14:paraId="4125747B" w14:textId="59A4D401" w:rsidR="00D2096A" w:rsidRPr="00834278" w:rsidRDefault="00D2096A" w:rsidP="0020156C">
      <w:pPr>
        <w:widowControl/>
        <w:autoSpaceDE w:val="0"/>
        <w:autoSpaceDN w:val="0"/>
        <w:adjustRightInd w:val="0"/>
        <w:ind w:left="720"/>
        <w:rPr>
          <w:rFonts w:eastAsia="Calibri"/>
          <w:bCs/>
          <w:i/>
          <w:color w:val="auto"/>
          <w:sz w:val="22"/>
          <w:szCs w:val="22"/>
        </w:rPr>
      </w:pPr>
      <w:r w:rsidRPr="00834278">
        <w:rPr>
          <w:rFonts w:eastAsia="Calibri"/>
          <w:bCs/>
          <w:i/>
          <w:color w:val="auto"/>
          <w:sz w:val="22"/>
          <w:szCs w:val="22"/>
        </w:rPr>
        <w:t xml:space="preserve">Scroll </w:t>
      </w:r>
      <w:r w:rsidR="00D0620C" w:rsidRPr="00834278">
        <w:rPr>
          <w:rFonts w:eastAsia="Calibri"/>
          <w:bCs/>
          <w:i/>
          <w:color w:val="auto"/>
          <w:sz w:val="22"/>
          <w:szCs w:val="22"/>
        </w:rPr>
        <w:t xml:space="preserve">screen up or </w:t>
      </w:r>
      <w:r w:rsidRPr="00834278">
        <w:rPr>
          <w:rFonts w:eastAsia="Calibri"/>
          <w:bCs/>
          <w:i/>
          <w:color w:val="auto"/>
          <w:sz w:val="22"/>
          <w:szCs w:val="22"/>
        </w:rPr>
        <w:t>down</w:t>
      </w:r>
    </w:p>
    <w:p w14:paraId="54F269F9" w14:textId="7DEE7DA2" w:rsidR="00D2096A" w:rsidRPr="00834278" w:rsidRDefault="00D2096A" w:rsidP="0020156C">
      <w:pPr>
        <w:widowControl/>
        <w:autoSpaceDE w:val="0"/>
        <w:autoSpaceDN w:val="0"/>
        <w:adjustRightInd w:val="0"/>
        <w:ind w:left="720"/>
        <w:rPr>
          <w:rFonts w:eastAsia="Calibri"/>
          <w:color w:val="auto"/>
          <w:sz w:val="22"/>
          <w:szCs w:val="22"/>
        </w:rPr>
      </w:pPr>
      <w:r w:rsidRPr="00834278">
        <w:rPr>
          <w:rFonts w:eastAsia="Calibri"/>
          <w:color w:val="auto"/>
          <w:sz w:val="22"/>
          <w:szCs w:val="22"/>
        </w:rPr>
        <w:t xml:space="preserve">Many text screens in </w:t>
      </w:r>
      <w:proofErr w:type="spellStart"/>
      <w:r w:rsidR="00D0620C" w:rsidRPr="00834278">
        <w:rPr>
          <w:rFonts w:eastAsia="Calibri"/>
          <w:color w:val="auto"/>
          <w:sz w:val="22"/>
          <w:szCs w:val="22"/>
        </w:rPr>
        <w:t>CSpro</w:t>
      </w:r>
      <w:proofErr w:type="spellEnd"/>
      <w:r w:rsidRPr="00834278">
        <w:rPr>
          <w:rFonts w:eastAsia="Calibri"/>
          <w:color w:val="auto"/>
          <w:sz w:val="22"/>
          <w:szCs w:val="22"/>
        </w:rPr>
        <w:t xml:space="preserve"> may extend below or above what you may see on a screen. When the contents of a </w:t>
      </w:r>
      <w:r w:rsidR="00D0620C" w:rsidRPr="00834278">
        <w:rPr>
          <w:rFonts w:eastAsia="Calibri"/>
          <w:color w:val="auto"/>
          <w:sz w:val="22"/>
          <w:szCs w:val="22"/>
        </w:rPr>
        <w:t>question</w:t>
      </w:r>
      <w:r w:rsidRPr="00834278">
        <w:rPr>
          <w:rFonts w:eastAsia="Calibri"/>
          <w:color w:val="auto"/>
          <w:sz w:val="22"/>
          <w:szCs w:val="22"/>
        </w:rPr>
        <w:t xml:space="preserve"> extend beyond the screen, you will see a grey scroll bar on the side of the screen.</w:t>
      </w:r>
      <w:r w:rsidR="00143A16" w:rsidRPr="00834278">
        <w:rPr>
          <w:rFonts w:eastAsia="Calibri"/>
          <w:color w:val="auto"/>
          <w:sz w:val="22"/>
          <w:szCs w:val="22"/>
        </w:rPr>
        <w:t xml:space="preserve"> </w:t>
      </w:r>
      <w:r w:rsidRPr="00834278">
        <w:rPr>
          <w:rFonts w:eastAsia="Calibri"/>
          <w:color w:val="auto"/>
          <w:sz w:val="22"/>
          <w:szCs w:val="22"/>
        </w:rPr>
        <w:t>To see the entire text, you may need to scroll down or up the screen with your finger on the scroll bar.</w:t>
      </w:r>
    </w:p>
    <w:p w14:paraId="72EA9FCD" w14:textId="339643F9" w:rsidR="008F7C35" w:rsidRPr="00834278" w:rsidRDefault="008F7C35" w:rsidP="0020156C">
      <w:pPr>
        <w:widowControl/>
        <w:autoSpaceDE w:val="0"/>
        <w:autoSpaceDN w:val="0"/>
        <w:adjustRightInd w:val="0"/>
        <w:ind w:left="720"/>
        <w:rPr>
          <w:rFonts w:eastAsia="Calibri"/>
          <w:bCs/>
          <w:i/>
          <w:color w:val="auto"/>
          <w:sz w:val="22"/>
          <w:szCs w:val="22"/>
        </w:rPr>
      </w:pPr>
    </w:p>
    <w:p w14:paraId="2E016366" w14:textId="77777777" w:rsidR="00D2096A" w:rsidRPr="00834278" w:rsidRDefault="00D2096A" w:rsidP="0020156C">
      <w:pPr>
        <w:widowControl/>
        <w:autoSpaceDE w:val="0"/>
        <w:autoSpaceDN w:val="0"/>
        <w:adjustRightInd w:val="0"/>
        <w:ind w:left="720"/>
        <w:rPr>
          <w:rFonts w:eastAsia="Calibri"/>
          <w:bCs/>
          <w:i/>
          <w:color w:val="auto"/>
          <w:sz w:val="22"/>
          <w:szCs w:val="22"/>
        </w:rPr>
      </w:pPr>
      <w:r w:rsidRPr="00834278">
        <w:rPr>
          <w:rFonts w:eastAsia="Calibri"/>
          <w:bCs/>
          <w:i/>
          <w:color w:val="auto"/>
          <w:sz w:val="22"/>
          <w:szCs w:val="22"/>
        </w:rPr>
        <w:t>Swipe across the screen</w:t>
      </w:r>
    </w:p>
    <w:p w14:paraId="064F1780" w14:textId="1CD8520D" w:rsidR="00D2096A" w:rsidRPr="00834278" w:rsidRDefault="00D2096A" w:rsidP="0020156C">
      <w:pPr>
        <w:widowControl/>
        <w:autoSpaceDE w:val="0"/>
        <w:autoSpaceDN w:val="0"/>
        <w:adjustRightInd w:val="0"/>
        <w:spacing w:after="200"/>
        <w:ind w:left="720"/>
        <w:rPr>
          <w:rFonts w:eastAsia="Calibri"/>
          <w:bCs/>
          <w:color w:val="auto"/>
          <w:sz w:val="22"/>
          <w:szCs w:val="22"/>
        </w:rPr>
      </w:pPr>
      <w:r w:rsidRPr="00834278">
        <w:rPr>
          <w:rFonts w:eastAsia="Calibri"/>
          <w:bCs/>
          <w:color w:val="auto"/>
          <w:sz w:val="22"/>
          <w:szCs w:val="22"/>
        </w:rPr>
        <w:t xml:space="preserve">You may advance one </w:t>
      </w:r>
      <w:r w:rsidR="00D0620C" w:rsidRPr="00834278">
        <w:rPr>
          <w:rFonts w:eastAsia="Calibri"/>
          <w:bCs/>
          <w:color w:val="auto"/>
          <w:sz w:val="22"/>
          <w:szCs w:val="22"/>
        </w:rPr>
        <w:t>question</w:t>
      </w:r>
      <w:r w:rsidRPr="00834278">
        <w:rPr>
          <w:rFonts w:eastAsia="Calibri"/>
          <w:bCs/>
          <w:color w:val="auto"/>
          <w:sz w:val="22"/>
          <w:szCs w:val="22"/>
        </w:rPr>
        <w:t xml:space="preserve">, and you may go back one </w:t>
      </w:r>
      <w:r w:rsidR="00D0620C" w:rsidRPr="00834278">
        <w:rPr>
          <w:rFonts w:eastAsia="Calibri"/>
          <w:bCs/>
          <w:color w:val="auto"/>
          <w:sz w:val="22"/>
          <w:szCs w:val="22"/>
        </w:rPr>
        <w:t>question</w:t>
      </w:r>
      <w:r w:rsidRPr="00834278">
        <w:rPr>
          <w:rFonts w:eastAsia="Calibri"/>
          <w:bCs/>
          <w:color w:val="auto"/>
          <w:sz w:val="22"/>
          <w:szCs w:val="22"/>
        </w:rPr>
        <w:t xml:space="preserve"> in </w:t>
      </w:r>
      <w:proofErr w:type="spellStart"/>
      <w:r w:rsidR="00D0620C" w:rsidRPr="00834278">
        <w:rPr>
          <w:rFonts w:eastAsia="Calibri"/>
          <w:bCs/>
          <w:color w:val="auto"/>
          <w:sz w:val="22"/>
          <w:szCs w:val="22"/>
        </w:rPr>
        <w:t>CSPro</w:t>
      </w:r>
      <w:proofErr w:type="spellEnd"/>
      <w:r w:rsidRPr="00834278">
        <w:rPr>
          <w:rFonts w:eastAsia="Calibri"/>
          <w:bCs/>
          <w:color w:val="auto"/>
          <w:sz w:val="22"/>
          <w:szCs w:val="22"/>
        </w:rPr>
        <w:t>, provided you have entered responses to the questions on the screens you are navigating through:</w:t>
      </w:r>
    </w:p>
    <w:p w14:paraId="23453C01" w14:textId="77777777" w:rsidR="00D2096A" w:rsidRPr="00834278" w:rsidRDefault="00D2096A" w:rsidP="0020156C">
      <w:pPr>
        <w:widowControl/>
        <w:autoSpaceDE w:val="0"/>
        <w:autoSpaceDN w:val="0"/>
        <w:adjustRightInd w:val="0"/>
        <w:spacing w:after="200"/>
        <w:ind w:left="1440"/>
        <w:rPr>
          <w:rFonts w:eastAsia="Calibri"/>
          <w:color w:val="auto"/>
          <w:sz w:val="22"/>
          <w:szCs w:val="22"/>
        </w:rPr>
      </w:pPr>
      <w:r w:rsidRPr="00834278">
        <w:rPr>
          <w:rFonts w:eastAsia="Calibri"/>
          <w:bCs/>
          <w:color w:val="auto"/>
          <w:sz w:val="22"/>
          <w:szCs w:val="22"/>
        </w:rPr>
        <w:t>To advance one screen:</w:t>
      </w:r>
    </w:p>
    <w:p w14:paraId="321BB62D" w14:textId="77777777" w:rsidR="00D2096A" w:rsidRPr="00834278" w:rsidRDefault="00D2096A" w:rsidP="0020156C">
      <w:pPr>
        <w:widowControl/>
        <w:autoSpaceDE w:val="0"/>
        <w:autoSpaceDN w:val="0"/>
        <w:adjustRightInd w:val="0"/>
        <w:ind w:left="1440"/>
        <w:rPr>
          <w:rFonts w:eastAsia="Calibri"/>
          <w:b/>
          <w:bCs/>
          <w:color w:val="auto"/>
          <w:sz w:val="22"/>
          <w:szCs w:val="22"/>
        </w:rPr>
      </w:pPr>
      <w:r w:rsidRPr="00834278">
        <w:rPr>
          <w:rFonts w:eastAsia="Calibri" w:cs="Times New Roman"/>
          <w:noProof/>
          <w:color w:val="auto"/>
          <w:sz w:val="22"/>
          <w:szCs w:val="22"/>
        </w:rPr>
        <w:drawing>
          <wp:inline distT="0" distB="0" distL="0" distR="0" wp14:anchorId="78878379" wp14:editId="2842F90B">
            <wp:extent cx="457200" cy="259080"/>
            <wp:effectExtent l="0" t="0" r="0" b="762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r w:rsidRPr="00834278">
        <w:rPr>
          <w:rFonts w:eastAsia="Calibri"/>
          <w:color w:val="auto"/>
          <w:sz w:val="22"/>
          <w:szCs w:val="22"/>
        </w:rPr>
        <w:t xml:space="preserve"> If you want to move to the next screen in the survey, swipe your finger from right to left across the center of the screen (like turning a page). </w:t>
      </w:r>
    </w:p>
    <w:p w14:paraId="6C289E95" w14:textId="77777777" w:rsidR="00D2096A" w:rsidRPr="00834278" w:rsidRDefault="00D2096A" w:rsidP="0020156C">
      <w:pPr>
        <w:widowControl/>
        <w:autoSpaceDE w:val="0"/>
        <w:autoSpaceDN w:val="0"/>
        <w:adjustRightInd w:val="0"/>
        <w:spacing w:after="200"/>
        <w:ind w:left="1440"/>
        <w:rPr>
          <w:rFonts w:eastAsia="Calibri"/>
          <w:bCs/>
          <w:color w:val="auto"/>
          <w:sz w:val="22"/>
          <w:szCs w:val="22"/>
        </w:rPr>
      </w:pPr>
    </w:p>
    <w:p w14:paraId="6D58A9D8" w14:textId="77777777" w:rsidR="00D2096A" w:rsidRPr="00834278" w:rsidRDefault="00D2096A" w:rsidP="0020156C">
      <w:pPr>
        <w:widowControl/>
        <w:autoSpaceDE w:val="0"/>
        <w:autoSpaceDN w:val="0"/>
        <w:adjustRightInd w:val="0"/>
        <w:ind w:left="1440"/>
        <w:rPr>
          <w:rFonts w:eastAsia="Calibri" w:cs="Times New Roman"/>
          <w:noProof/>
          <w:color w:val="auto"/>
          <w:sz w:val="22"/>
          <w:szCs w:val="22"/>
        </w:rPr>
      </w:pPr>
      <w:r w:rsidRPr="00834278">
        <w:rPr>
          <w:rFonts w:eastAsia="Calibri"/>
          <w:bCs/>
          <w:color w:val="auto"/>
          <w:sz w:val="22"/>
          <w:szCs w:val="22"/>
        </w:rPr>
        <w:t>To go back one screen</w:t>
      </w:r>
      <w:r w:rsidRPr="00834278">
        <w:rPr>
          <w:rFonts w:eastAsia="Calibri" w:cs="Times New Roman"/>
          <w:noProof/>
          <w:color w:val="auto"/>
          <w:sz w:val="22"/>
          <w:szCs w:val="22"/>
        </w:rPr>
        <w:t>:</w:t>
      </w:r>
    </w:p>
    <w:p w14:paraId="7D78BD13" w14:textId="77777777" w:rsidR="00D2096A" w:rsidRPr="00834278" w:rsidRDefault="00D2096A" w:rsidP="0020156C">
      <w:pPr>
        <w:widowControl/>
        <w:autoSpaceDE w:val="0"/>
        <w:autoSpaceDN w:val="0"/>
        <w:adjustRightInd w:val="0"/>
        <w:ind w:left="1440"/>
        <w:rPr>
          <w:rFonts w:eastAsia="Calibri" w:cs="Calibri"/>
          <w:color w:val="auto"/>
          <w:sz w:val="22"/>
          <w:szCs w:val="22"/>
        </w:rPr>
      </w:pPr>
      <w:r w:rsidRPr="00834278">
        <w:rPr>
          <w:rFonts w:eastAsia="Calibri" w:cs="Times New Roman"/>
          <w:noProof/>
          <w:color w:val="auto"/>
          <w:sz w:val="22"/>
          <w:szCs w:val="22"/>
        </w:rPr>
        <w:drawing>
          <wp:inline distT="0" distB="0" distL="0" distR="0" wp14:anchorId="0003E637" wp14:editId="2C58E148">
            <wp:extent cx="474345" cy="301625"/>
            <wp:effectExtent l="0" t="0" r="1905" b="317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4345" cy="301625"/>
                    </a:xfrm>
                    <a:prstGeom prst="rect">
                      <a:avLst/>
                    </a:prstGeom>
                    <a:noFill/>
                    <a:ln>
                      <a:noFill/>
                    </a:ln>
                  </pic:spPr>
                </pic:pic>
              </a:graphicData>
            </a:graphic>
          </wp:inline>
        </w:drawing>
      </w:r>
      <w:r w:rsidRPr="00834278">
        <w:rPr>
          <w:rFonts w:eastAsia="Calibri"/>
          <w:color w:val="auto"/>
          <w:sz w:val="22"/>
          <w:szCs w:val="22"/>
        </w:rPr>
        <w:t>Swipe your finger from left to right across the center of the screen (like turning back a page in a book)</w:t>
      </w:r>
      <w:r w:rsidRPr="00834278">
        <w:rPr>
          <w:rFonts w:eastAsia="Calibri" w:cs="Calibri"/>
          <w:color w:val="auto"/>
          <w:sz w:val="22"/>
          <w:szCs w:val="22"/>
        </w:rPr>
        <w:t>.</w:t>
      </w:r>
    </w:p>
    <w:p w14:paraId="3C6EF3E4" w14:textId="5930C19E" w:rsidR="000D3DAA" w:rsidRPr="00834278" w:rsidRDefault="000D3DAA" w:rsidP="0020156C">
      <w:pPr>
        <w:widowControl/>
        <w:autoSpaceDE w:val="0"/>
        <w:autoSpaceDN w:val="0"/>
        <w:adjustRightInd w:val="0"/>
        <w:spacing w:after="200"/>
        <w:ind w:left="1440"/>
        <w:contextualSpacing/>
        <w:rPr>
          <w:rFonts w:eastAsia="Calibri"/>
          <w:color w:val="auto"/>
          <w:sz w:val="22"/>
          <w:szCs w:val="22"/>
        </w:rPr>
      </w:pPr>
    </w:p>
    <w:p w14:paraId="078F52CA" w14:textId="77777777" w:rsidR="00D2096A" w:rsidRPr="00834278" w:rsidRDefault="00D2096A" w:rsidP="0020156C">
      <w:pPr>
        <w:widowControl/>
        <w:autoSpaceDE w:val="0"/>
        <w:autoSpaceDN w:val="0"/>
        <w:adjustRightInd w:val="0"/>
        <w:spacing w:after="200"/>
        <w:ind w:left="1440"/>
        <w:contextualSpacing/>
        <w:rPr>
          <w:rFonts w:eastAsia="Calibri"/>
          <w:color w:val="auto"/>
          <w:sz w:val="22"/>
          <w:szCs w:val="22"/>
        </w:rPr>
      </w:pPr>
      <w:r w:rsidRPr="00834278">
        <w:rPr>
          <w:rFonts w:eastAsia="Calibri"/>
          <w:color w:val="auto"/>
          <w:sz w:val="22"/>
          <w:szCs w:val="22"/>
        </w:rPr>
        <w:t xml:space="preserve">Note that you cannot advance through screens if you have not already entered responses to the questions on those screens. </w:t>
      </w:r>
    </w:p>
    <w:p w14:paraId="2067C482" w14:textId="77777777" w:rsidR="00D2096A" w:rsidRPr="00834278" w:rsidRDefault="00D2096A" w:rsidP="0020156C">
      <w:pPr>
        <w:widowControl/>
        <w:autoSpaceDE w:val="0"/>
        <w:autoSpaceDN w:val="0"/>
        <w:adjustRightInd w:val="0"/>
        <w:ind w:left="1440"/>
        <w:rPr>
          <w:rFonts w:eastAsia="Calibri"/>
          <w:b/>
          <w:bCs/>
          <w:color w:val="auto"/>
          <w:sz w:val="22"/>
          <w:szCs w:val="22"/>
        </w:rPr>
      </w:pPr>
    </w:p>
    <w:p w14:paraId="396CE7EB" w14:textId="77777777" w:rsidR="00CC1211" w:rsidRPr="00834278" w:rsidRDefault="00CC1211" w:rsidP="0020156C">
      <w:pPr>
        <w:widowControl/>
        <w:tabs>
          <w:tab w:val="left" w:pos="-90"/>
        </w:tabs>
        <w:autoSpaceDE w:val="0"/>
        <w:autoSpaceDN w:val="0"/>
        <w:adjustRightInd w:val="0"/>
        <w:ind w:left="720"/>
        <w:contextualSpacing/>
        <w:rPr>
          <w:rFonts w:eastAsia="Calibri"/>
          <w:color w:val="auto"/>
          <w:sz w:val="22"/>
          <w:szCs w:val="22"/>
        </w:rPr>
      </w:pPr>
    </w:p>
    <w:p w14:paraId="4FC36A6D" w14:textId="31828F60" w:rsidR="00D2096A" w:rsidRPr="00834278" w:rsidRDefault="00D2096A" w:rsidP="0020156C">
      <w:pPr>
        <w:widowControl/>
        <w:tabs>
          <w:tab w:val="left" w:pos="-90"/>
        </w:tabs>
        <w:autoSpaceDE w:val="0"/>
        <w:autoSpaceDN w:val="0"/>
        <w:adjustRightInd w:val="0"/>
        <w:ind w:left="720"/>
        <w:contextualSpacing/>
        <w:rPr>
          <w:rFonts w:eastAsia="Calibri"/>
          <w:b/>
          <w:color w:val="auto"/>
          <w:sz w:val="22"/>
          <w:szCs w:val="22"/>
        </w:rPr>
      </w:pPr>
      <w:r w:rsidRPr="00834278">
        <w:rPr>
          <w:rFonts w:eastAsia="Calibri"/>
          <w:i/>
          <w:color w:val="auto"/>
          <w:sz w:val="22"/>
          <w:szCs w:val="22"/>
        </w:rPr>
        <w:t>Press the arrow key at the bottom of the screen</w:t>
      </w:r>
      <w:r w:rsidR="006F1A6E" w:rsidRPr="00834278">
        <w:rPr>
          <w:rFonts w:eastAsia="Calibri"/>
          <w:i/>
          <w:color w:val="auto"/>
          <w:sz w:val="22"/>
          <w:szCs w:val="22"/>
        </w:rPr>
        <w:t xml:space="preserve"> </w:t>
      </w:r>
    </w:p>
    <w:p w14:paraId="16D6AA9F" w14:textId="082EDBE3" w:rsidR="00D2096A" w:rsidRPr="00834278" w:rsidRDefault="00D2096A" w:rsidP="0020156C">
      <w:pPr>
        <w:widowControl/>
        <w:tabs>
          <w:tab w:val="left" w:pos="-90"/>
        </w:tabs>
        <w:autoSpaceDE w:val="0"/>
        <w:autoSpaceDN w:val="0"/>
        <w:adjustRightInd w:val="0"/>
        <w:ind w:left="720"/>
        <w:contextualSpacing/>
        <w:rPr>
          <w:rFonts w:eastAsia="Calibri"/>
          <w:color w:val="auto"/>
          <w:sz w:val="22"/>
          <w:szCs w:val="22"/>
        </w:rPr>
      </w:pPr>
      <w:r w:rsidRPr="00834278">
        <w:rPr>
          <w:rFonts w:eastAsia="Calibri"/>
          <w:color w:val="auto"/>
          <w:sz w:val="22"/>
          <w:szCs w:val="22"/>
        </w:rPr>
        <w:t xml:space="preserve">You may use the left and right arrows </w:t>
      </w:r>
      <w:r w:rsidR="006F1A6E" w:rsidRPr="00834278">
        <w:rPr>
          <w:rFonts w:eastAsia="Calibri"/>
          <w:color w:val="auto"/>
          <w:sz w:val="22"/>
          <w:szCs w:val="22"/>
        </w:rPr>
        <w:t>on the sides of the question screens</w:t>
      </w:r>
      <w:r w:rsidRPr="00834278">
        <w:rPr>
          <w:rFonts w:eastAsia="Calibri"/>
          <w:color w:val="auto"/>
          <w:sz w:val="22"/>
          <w:szCs w:val="22"/>
        </w:rPr>
        <w:t xml:space="preserve"> to move forward or go back (Figure </w:t>
      </w:r>
      <w:r w:rsidR="00121C8B">
        <w:rPr>
          <w:rFonts w:eastAsia="Calibri"/>
          <w:color w:val="auto"/>
          <w:sz w:val="22"/>
          <w:szCs w:val="22"/>
        </w:rPr>
        <w:t>5.10</w:t>
      </w:r>
      <w:r w:rsidRPr="00834278">
        <w:rPr>
          <w:rFonts w:eastAsia="Calibri"/>
          <w:color w:val="auto"/>
          <w:sz w:val="22"/>
          <w:szCs w:val="22"/>
        </w:rPr>
        <w:t>). Using the arrows does the same thing as swiping.</w:t>
      </w:r>
      <w:r w:rsidR="00625FC4" w:rsidRPr="00834278">
        <w:rPr>
          <w:rFonts w:eastAsia="Calibri"/>
          <w:color w:val="auto"/>
          <w:sz w:val="22"/>
          <w:szCs w:val="22"/>
        </w:rPr>
        <w:t xml:space="preserve"> In order to advance after answering a question, you must use these arrow buttons (or swipe as described earlier) to advance forward. This decreases keying mistakes and increases the likelihood you will catch a mistake before moving forward. </w:t>
      </w:r>
    </w:p>
    <w:p w14:paraId="445C5321" w14:textId="5DA29B54" w:rsidR="00D2096A" w:rsidRPr="00834278" w:rsidRDefault="006F1A6E" w:rsidP="0020156C">
      <w:pPr>
        <w:widowControl/>
        <w:tabs>
          <w:tab w:val="left" w:pos="-90"/>
        </w:tabs>
        <w:autoSpaceDE w:val="0"/>
        <w:autoSpaceDN w:val="0"/>
        <w:adjustRightInd w:val="0"/>
        <w:ind w:left="720"/>
        <w:contextualSpacing/>
        <w:rPr>
          <w:rFonts w:eastAsia="Calibri"/>
          <w:color w:val="auto"/>
          <w:sz w:val="22"/>
          <w:szCs w:val="22"/>
        </w:rPr>
      </w:pPr>
      <w:r w:rsidRPr="00834278">
        <w:rPr>
          <w:rFonts w:eastAsia="Calibri"/>
          <w:noProof/>
          <w:color w:val="auto"/>
          <w:sz w:val="22"/>
          <w:szCs w:val="22"/>
        </w:rPr>
        <mc:AlternateContent>
          <mc:Choice Requires="wpg">
            <w:drawing>
              <wp:anchor distT="0" distB="0" distL="114300" distR="114300" simplePos="0" relativeHeight="251623424" behindDoc="0" locked="0" layoutInCell="1" allowOverlap="1" wp14:anchorId="7DF2B41F" wp14:editId="68C7492A">
                <wp:simplePos x="0" y="0"/>
                <wp:positionH relativeFrom="column">
                  <wp:posOffset>933450</wp:posOffset>
                </wp:positionH>
                <wp:positionV relativeFrom="paragraph">
                  <wp:posOffset>31750</wp:posOffset>
                </wp:positionV>
                <wp:extent cx="3994150" cy="1061085"/>
                <wp:effectExtent l="0" t="0" r="6350" b="5715"/>
                <wp:wrapSquare wrapText="bothSides"/>
                <wp:docPr id="685" name="Group 685"/>
                <wp:cNvGraphicFramePr/>
                <a:graphic xmlns:a="http://schemas.openxmlformats.org/drawingml/2006/main">
                  <a:graphicData uri="http://schemas.microsoft.com/office/word/2010/wordprocessingGroup">
                    <wpg:wgp>
                      <wpg:cNvGrpSpPr/>
                      <wpg:grpSpPr>
                        <a:xfrm>
                          <a:off x="0" y="0"/>
                          <a:ext cx="3994150" cy="1061085"/>
                          <a:chOff x="0" y="0"/>
                          <a:chExt cx="3994150" cy="1061085"/>
                        </a:xfrm>
                      </wpg:grpSpPr>
                      <wps:wsp>
                        <wps:cNvPr id="59" name="Text Box 59"/>
                        <wps:cNvSpPr txBox="1"/>
                        <wps:spPr>
                          <a:xfrm>
                            <a:off x="6350" y="635000"/>
                            <a:ext cx="2966085" cy="426085"/>
                          </a:xfrm>
                          <a:prstGeom prst="rect">
                            <a:avLst/>
                          </a:prstGeom>
                          <a:solidFill>
                            <a:prstClr val="white"/>
                          </a:solidFill>
                          <a:ln>
                            <a:noFill/>
                          </a:ln>
                          <a:effectLst/>
                        </wps:spPr>
                        <wps:txbx>
                          <w:txbxContent>
                            <w:p w14:paraId="3E681D4A" w14:textId="3AC9155D" w:rsidR="00C0425D" w:rsidRPr="002B096E" w:rsidRDefault="00C0425D" w:rsidP="0082026F">
                              <w:pPr>
                                <w:pStyle w:val="Figuretitle"/>
                                <w:rPr>
                                  <w:rFonts w:eastAsiaTheme="minorHAnsi"/>
                                  <w:noProof/>
                                  <w:sz w:val="24"/>
                                  <w:szCs w:val="24"/>
                                </w:rPr>
                              </w:pPr>
                              <w:bookmarkStart w:id="147" w:name="_Toc527243208"/>
                              <w:r w:rsidRPr="00834278">
                                <w:t xml:space="preserve">Figure </w:t>
                              </w:r>
                              <w:r>
                                <w:t>5.10: Arrow Keys at the Bottom of the S</w:t>
                              </w:r>
                              <w:r w:rsidRPr="00834278">
                                <w:t>creen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84" name="Picture 684"/>
                          <pic:cNvPicPr>
                            <a:picLocks noChangeAspect="1"/>
                          </pic:cNvPicPr>
                        </pic:nvPicPr>
                        <pic:blipFill>
                          <a:blip r:embed="rId104"/>
                          <a:stretch>
                            <a:fillRect/>
                          </a:stretch>
                        </pic:blipFill>
                        <pic:spPr>
                          <a:xfrm>
                            <a:off x="0" y="0"/>
                            <a:ext cx="3994150" cy="538480"/>
                          </a:xfrm>
                          <a:prstGeom prst="rect">
                            <a:avLst/>
                          </a:prstGeom>
                        </pic:spPr>
                      </pic:pic>
                    </wpg:wgp>
                  </a:graphicData>
                </a:graphic>
              </wp:anchor>
            </w:drawing>
          </mc:Choice>
          <mc:Fallback>
            <w:pict>
              <v:group w14:anchorId="7DF2B41F" id="Group 685" o:spid="_x0000_s1087" style="position:absolute;left:0;text-align:left;margin-left:73.5pt;margin-top:2.5pt;width:314.5pt;height:83.55pt;z-index:251623424;mso-position-horizontal-relative:text;mso-position-vertical-relative:text" coordsize="39941,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">
                <v:shape id="Text Box 59" o:spid="_x0000_s1088" type="#_x0000_t202" style="position:absolute;left:63;top:6350;width:29661;height:4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E681D4A" w14:textId="3AC9155D" w:rsidR="00C0425D" w:rsidRPr="002B096E" w:rsidRDefault="00C0425D" w:rsidP="0082026F">
                        <w:pPr>
                          <w:pStyle w:val="Figuretitle"/>
                          <w:rPr>
                            <w:rFonts w:eastAsiaTheme="minorHAnsi"/>
                            <w:noProof/>
                            <w:sz w:val="24"/>
                            <w:szCs w:val="24"/>
                          </w:rPr>
                        </w:pPr>
                        <w:bookmarkStart w:id="148" w:name="_Toc527243208"/>
                        <w:r w:rsidRPr="00834278">
                          <w:t xml:space="preserve">Figure </w:t>
                        </w:r>
                        <w:r>
                          <w:t>5.10: Arrow Keys at the Bottom of the S</w:t>
                        </w:r>
                        <w:r w:rsidRPr="00834278">
                          <w:t>creen</w:t>
                        </w:r>
                        <w:bookmarkEnd w:id="148"/>
                      </w:p>
                    </w:txbxContent>
                  </v:textbox>
                </v:shape>
                <v:shape id="Picture 684" o:spid="_x0000_s1089" type="#_x0000_t75" style="position:absolute;width:39941;height:5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">
                  <v:imagedata r:id="rId105" o:title=""/>
                </v:shape>
                <w10:wrap type="square"/>
              </v:group>
            </w:pict>
          </mc:Fallback>
        </mc:AlternateContent>
      </w:r>
    </w:p>
    <w:p w14:paraId="24EDE9C3" w14:textId="620D08F0" w:rsidR="00D2096A" w:rsidRPr="00834278" w:rsidRDefault="00D2096A" w:rsidP="0020156C">
      <w:pPr>
        <w:widowControl/>
        <w:tabs>
          <w:tab w:val="left" w:pos="-90"/>
        </w:tabs>
        <w:autoSpaceDE w:val="0"/>
        <w:autoSpaceDN w:val="0"/>
        <w:adjustRightInd w:val="0"/>
        <w:ind w:left="720"/>
        <w:contextualSpacing/>
        <w:rPr>
          <w:rFonts w:eastAsia="Calibri"/>
          <w:color w:val="auto"/>
          <w:sz w:val="22"/>
          <w:szCs w:val="22"/>
        </w:rPr>
      </w:pPr>
    </w:p>
    <w:p w14:paraId="562DB056" w14:textId="0E099ECA" w:rsidR="00D2096A" w:rsidRPr="00834278" w:rsidRDefault="00D2096A" w:rsidP="0020156C">
      <w:pPr>
        <w:widowControl/>
        <w:tabs>
          <w:tab w:val="left" w:pos="-90"/>
        </w:tabs>
        <w:autoSpaceDE w:val="0"/>
        <w:autoSpaceDN w:val="0"/>
        <w:adjustRightInd w:val="0"/>
        <w:ind w:left="720"/>
        <w:contextualSpacing/>
        <w:rPr>
          <w:rFonts w:eastAsia="Calibri"/>
          <w:color w:val="auto"/>
          <w:sz w:val="22"/>
          <w:szCs w:val="22"/>
        </w:rPr>
      </w:pPr>
    </w:p>
    <w:p w14:paraId="73BBD3BD" w14:textId="3B398D47" w:rsidR="00D2096A" w:rsidRPr="00834278" w:rsidRDefault="00D2096A" w:rsidP="00625FC4">
      <w:pPr>
        <w:widowControl/>
        <w:spacing w:after="200"/>
        <w:rPr>
          <w:rFonts w:eastAsia="Calibri"/>
          <w:color w:val="auto"/>
          <w:sz w:val="22"/>
          <w:szCs w:val="22"/>
        </w:rPr>
      </w:pPr>
    </w:p>
    <w:p w14:paraId="07B6EC01" w14:textId="7107926C" w:rsidR="00D2096A" w:rsidRPr="00834278" w:rsidRDefault="00D2096A" w:rsidP="0020156C">
      <w:pPr>
        <w:widowControl/>
        <w:tabs>
          <w:tab w:val="left" w:pos="-90"/>
        </w:tabs>
        <w:autoSpaceDE w:val="0"/>
        <w:autoSpaceDN w:val="0"/>
        <w:adjustRightInd w:val="0"/>
        <w:ind w:left="720"/>
        <w:contextualSpacing/>
        <w:rPr>
          <w:rFonts w:eastAsia="Calibri"/>
          <w:color w:val="auto"/>
          <w:sz w:val="22"/>
          <w:szCs w:val="22"/>
        </w:rPr>
      </w:pPr>
    </w:p>
    <w:p w14:paraId="4A8920B6" w14:textId="189D5690" w:rsidR="00CC1211" w:rsidRPr="00834278" w:rsidRDefault="00CC1211" w:rsidP="0020156C">
      <w:pPr>
        <w:widowControl/>
        <w:tabs>
          <w:tab w:val="left" w:pos="-90"/>
        </w:tabs>
        <w:autoSpaceDE w:val="0"/>
        <w:autoSpaceDN w:val="0"/>
        <w:adjustRightInd w:val="0"/>
        <w:ind w:left="720"/>
        <w:contextualSpacing/>
        <w:rPr>
          <w:rFonts w:eastAsia="Calibri"/>
          <w:color w:val="auto"/>
          <w:sz w:val="22"/>
          <w:szCs w:val="22"/>
        </w:rPr>
      </w:pPr>
    </w:p>
    <w:p w14:paraId="0F889D09" w14:textId="71443115" w:rsidR="00D2096A" w:rsidRPr="00834278" w:rsidRDefault="00625FC4" w:rsidP="0020156C">
      <w:pPr>
        <w:widowControl/>
        <w:tabs>
          <w:tab w:val="left" w:pos="-90"/>
        </w:tabs>
        <w:autoSpaceDE w:val="0"/>
        <w:autoSpaceDN w:val="0"/>
        <w:adjustRightInd w:val="0"/>
        <w:ind w:left="720"/>
        <w:contextualSpacing/>
        <w:rPr>
          <w:rFonts w:eastAsia="Calibri"/>
          <w:b/>
          <w:color w:val="auto"/>
          <w:sz w:val="22"/>
          <w:szCs w:val="22"/>
        </w:rPr>
      </w:pPr>
      <w:r w:rsidRPr="00834278">
        <w:rPr>
          <w:rFonts w:eastAsia="Calibri"/>
          <w:i/>
          <w:color w:val="auto"/>
          <w:sz w:val="22"/>
          <w:szCs w:val="22"/>
        </w:rPr>
        <w:t>Select a specific</w:t>
      </w:r>
      <w:r w:rsidRPr="00834278">
        <w:rPr>
          <w:rFonts w:eastAsia="Calibri"/>
          <w:color w:val="auto"/>
          <w:sz w:val="22"/>
          <w:szCs w:val="22"/>
        </w:rPr>
        <w:t xml:space="preserve"> </w:t>
      </w:r>
      <w:r w:rsidRPr="00834278">
        <w:rPr>
          <w:rFonts w:eastAsia="Calibri"/>
          <w:i/>
          <w:color w:val="auto"/>
          <w:sz w:val="22"/>
          <w:szCs w:val="22"/>
        </w:rPr>
        <w:t>question</w:t>
      </w:r>
      <w:r w:rsidR="00D2096A" w:rsidRPr="00834278">
        <w:rPr>
          <w:rFonts w:eastAsia="Calibri"/>
          <w:b/>
          <w:color w:val="auto"/>
          <w:sz w:val="22"/>
          <w:szCs w:val="22"/>
        </w:rPr>
        <w:t xml:space="preserve"> </w:t>
      </w:r>
    </w:p>
    <w:p w14:paraId="06FD1E5E" w14:textId="7CDA811B" w:rsidR="00D2096A" w:rsidRPr="00834278" w:rsidRDefault="00457A28" w:rsidP="0020156C">
      <w:pPr>
        <w:widowControl/>
        <w:tabs>
          <w:tab w:val="left" w:pos="-90"/>
        </w:tabs>
        <w:autoSpaceDE w:val="0"/>
        <w:autoSpaceDN w:val="0"/>
        <w:adjustRightInd w:val="0"/>
        <w:spacing w:after="120"/>
        <w:ind w:left="720"/>
        <w:rPr>
          <w:rFonts w:eastAsia="Calibri"/>
          <w:color w:val="auto"/>
          <w:sz w:val="22"/>
          <w:szCs w:val="22"/>
        </w:rPr>
      </w:pPr>
      <w:r w:rsidRPr="00834278">
        <w:rPr>
          <w:rFonts w:eastAsia="Calibri"/>
          <w:color w:val="auto"/>
          <w:sz w:val="22"/>
          <w:szCs w:val="22"/>
        </w:rPr>
        <w:lastRenderedPageBreak/>
        <w:t>As you</w:t>
      </w:r>
      <w:r w:rsidR="00D2096A" w:rsidRPr="00834278">
        <w:rPr>
          <w:rFonts w:eastAsia="Calibri"/>
          <w:color w:val="auto"/>
          <w:sz w:val="22"/>
          <w:szCs w:val="22"/>
        </w:rPr>
        <w:t xml:space="preserve"> complete one part of the survey, you can move to a</w:t>
      </w:r>
      <w:r w:rsidRPr="00834278">
        <w:rPr>
          <w:rFonts w:eastAsia="Calibri"/>
          <w:color w:val="auto"/>
          <w:sz w:val="22"/>
          <w:szCs w:val="22"/>
        </w:rPr>
        <w:t xml:space="preserve">n earlier </w:t>
      </w:r>
      <w:r w:rsidR="00D2096A" w:rsidRPr="00834278">
        <w:rPr>
          <w:rFonts w:eastAsia="Calibri"/>
          <w:color w:val="auto"/>
          <w:sz w:val="22"/>
          <w:szCs w:val="22"/>
        </w:rPr>
        <w:t xml:space="preserve">part of the survey. </w:t>
      </w:r>
      <w:r w:rsidRPr="00834278">
        <w:rPr>
          <w:rFonts w:eastAsia="Calibri"/>
          <w:color w:val="auto"/>
          <w:sz w:val="22"/>
          <w:szCs w:val="22"/>
        </w:rPr>
        <w:t>You may do this to check a respondent’s previous answer, or to correct a specific question found to be errant. Using the</w:t>
      </w:r>
      <w:r w:rsidR="00D2096A" w:rsidRPr="00834278">
        <w:rPr>
          <w:rFonts w:eastAsia="Calibri"/>
          <w:color w:val="auto"/>
          <w:sz w:val="22"/>
          <w:szCs w:val="22"/>
        </w:rPr>
        <w:t xml:space="preserve"> menu</w:t>
      </w:r>
      <w:r w:rsidRPr="00834278">
        <w:rPr>
          <w:rFonts w:eastAsia="Calibri"/>
          <w:color w:val="auto"/>
          <w:sz w:val="22"/>
          <w:szCs w:val="22"/>
        </w:rPr>
        <w:t xml:space="preserve"> on the left screen</w:t>
      </w:r>
      <w:r w:rsidR="00D2096A" w:rsidRPr="00834278">
        <w:rPr>
          <w:rFonts w:eastAsia="Calibri"/>
          <w:color w:val="auto"/>
          <w:sz w:val="22"/>
          <w:szCs w:val="22"/>
        </w:rPr>
        <w:t>, a list of all questions and responses in the survey can be reviewed</w:t>
      </w:r>
      <w:r w:rsidR="00D37419" w:rsidRPr="00834278">
        <w:rPr>
          <w:rFonts w:eastAsia="Calibri"/>
          <w:color w:val="auto"/>
          <w:sz w:val="22"/>
          <w:szCs w:val="22"/>
        </w:rPr>
        <w:t xml:space="preserve"> (Figure </w:t>
      </w:r>
      <w:r w:rsidR="00121C8B">
        <w:rPr>
          <w:rFonts w:eastAsia="Calibri"/>
          <w:color w:val="auto"/>
          <w:sz w:val="22"/>
          <w:szCs w:val="22"/>
        </w:rPr>
        <w:t>5.11</w:t>
      </w:r>
      <w:r w:rsidR="00D37419" w:rsidRPr="00834278">
        <w:rPr>
          <w:rFonts w:eastAsia="Calibri"/>
          <w:color w:val="auto"/>
          <w:sz w:val="22"/>
          <w:szCs w:val="22"/>
        </w:rPr>
        <w:t>)</w:t>
      </w:r>
      <w:r w:rsidR="00D2096A" w:rsidRPr="00834278">
        <w:rPr>
          <w:rFonts w:eastAsia="Calibri"/>
          <w:color w:val="auto"/>
          <w:sz w:val="22"/>
          <w:szCs w:val="22"/>
        </w:rPr>
        <w:t>.</w:t>
      </w:r>
      <w:r w:rsidR="00143A16" w:rsidRPr="00834278">
        <w:rPr>
          <w:rFonts w:eastAsia="Calibri"/>
          <w:color w:val="auto"/>
          <w:sz w:val="22"/>
          <w:szCs w:val="22"/>
        </w:rPr>
        <w:t xml:space="preserve"> </w:t>
      </w:r>
    </w:p>
    <w:p w14:paraId="3782A330" w14:textId="761DFC26" w:rsidR="00D2096A" w:rsidRPr="00834278" w:rsidRDefault="00D2096A" w:rsidP="0020156C">
      <w:pPr>
        <w:widowControl/>
        <w:tabs>
          <w:tab w:val="left" w:pos="-90"/>
        </w:tabs>
        <w:autoSpaceDE w:val="0"/>
        <w:autoSpaceDN w:val="0"/>
        <w:adjustRightInd w:val="0"/>
        <w:spacing w:after="120"/>
        <w:ind w:left="720"/>
        <w:rPr>
          <w:rFonts w:eastAsia="Calibri"/>
          <w:color w:val="auto"/>
          <w:sz w:val="22"/>
          <w:szCs w:val="22"/>
        </w:rPr>
      </w:pPr>
      <w:r w:rsidRPr="00834278">
        <w:rPr>
          <w:rFonts w:eastAsia="Calibri"/>
          <w:color w:val="auto"/>
          <w:sz w:val="22"/>
          <w:szCs w:val="22"/>
        </w:rPr>
        <w:t>Here’s how:</w:t>
      </w:r>
    </w:p>
    <w:p w14:paraId="66AEE36C" w14:textId="601BEA23" w:rsidR="00C77EAA" w:rsidRPr="00834278" w:rsidRDefault="00F928CE" w:rsidP="006A03FC">
      <w:pPr>
        <w:widowControl/>
        <w:numPr>
          <w:ilvl w:val="0"/>
          <w:numId w:val="28"/>
        </w:numPr>
        <w:tabs>
          <w:tab w:val="left" w:pos="-90"/>
        </w:tabs>
        <w:autoSpaceDE w:val="0"/>
        <w:autoSpaceDN w:val="0"/>
        <w:adjustRightInd w:val="0"/>
        <w:spacing w:after="60"/>
        <w:ind w:left="1080"/>
        <w:rPr>
          <w:rFonts w:eastAsia="Calibri"/>
          <w:color w:val="auto"/>
          <w:sz w:val="22"/>
          <w:szCs w:val="22"/>
        </w:rPr>
      </w:pPr>
      <w:r w:rsidRPr="00834278">
        <w:rPr>
          <w:rFonts w:eastAsia="Calibri"/>
          <w:noProof/>
          <w:color w:val="auto"/>
          <w:sz w:val="22"/>
          <w:szCs w:val="22"/>
        </w:rPr>
        <mc:AlternateContent>
          <mc:Choice Requires="wpg">
            <w:drawing>
              <wp:anchor distT="0" distB="0" distL="114300" distR="114300" simplePos="0" relativeHeight="251625472" behindDoc="0" locked="0" layoutInCell="1" allowOverlap="1" wp14:anchorId="3102C555" wp14:editId="404ED16F">
                <wp:simplePos x="0" y="0"/>
                <wp:positionH relativeFrom="column">
                  <wp:posOffset>2828925</wp:posOffset>
                </wp:positionH>
                <wp:positionV relativeFrom="paragraph">
                  <wp:posOffset>523240</wp:posOffset>
                </wp:positionV>
                <wp:extent cx="3159760" cy="2463800"/>
                <wp:effectExtent l="38100" t="0" r="40640" b="0"/>
                <wp:wrapSquare wrapText="bothSides"/>
                <wp:docPr id="697" name="Group 697"/>
                <wp:cNvGraphicFramePr/>
                <a:graphic xmlns:a="http://schemas.openxmlformats.org/drawingml/2006/main">
                  <a:graphicData uri="http://schemas.microsoft.com/office/word/2010/wordprocessingGroup">
                    <wpg:wgp>
                      <wpg:cNvGrpSpPr/>
                      <wpg:grpSpPr>
                        <a:xfrm>
                          <a:off x="0" y="0"/>
                          <a:ext cx="3159760" cy="2463800"/>
                          <a:chOff x="0" y="0"/>
                          <a:chExt cx="3782060" cy="2533650"/>
                        </a:xfrm>
                      </wpg:grpSpPr>
                      <pic:pic xmlns:pic="http://schemas.openxmlformats.org/drawingml/2006/picture">
                        <pic:nvPicPr>
                          <pic:cNvPr id="686" name="Picture 686"/>
                          <pic:cNvPicPr>
                            <a:picLocks noChangeAspect="1"/>
                          </pic:cNvPicPr>
                        </pic:nvPicPr>
                        <pic:blipFill>
                          <a:blip r:embed="rId106">
                            <a:extLst/>
                          </a:blip>
                          <a:stretch>
                            <a:fillRect/>
                          </a:stretch>
                        </pic:blipFill>
                        <pic:spPr>
                          <a:xfrm>
                            <a:off x="0" y="0"/>
                            <a:ext cx="3782060" cy="2327910"/>
                          </a:xfrm>
                          <a:prstGeom prst="rect">
                            <a:avLst/>
                          </a:prstGeom>
                          <a:effectLst>
                            <a:outerShdw blurRad="50800" dist="50800" dir="5400000" sx="99000" sy="99000" algn="ctr" rotWithShape="0">
                              <a:srgbClr val="000000"/>
                            </a:outerShdw>
                          </a:effectLst>
                        </pic:spPr>
                      </pic:pic>
                      <wps:wsp>
                        <wps:cNvPr id="687" name="Text Box 687"/>
                        <wps:cNvSpPr txBox="1"/>
                        <wps:spPr>
                          <a:xfrm>
                            <a:off x="12700" y="2387600"/>
                            <a:ext cx="2966085" cy="146050"/>
                          </a:xfrm>
                          <a:prstGeom prst="rect">
                            <a:avLst/>
                          </a:prstGeom>
                          <a:solidFill>
                            <a:prstClr val="white"/>
                          </a:solidFill>
                          <a:ln>
                            <a:noFill/>
                          </a:ln>
                          <a:effectLst/>
                        </wps:spPr>
                        <wps:txbx>
                          <w:txbxContent>
                            <w:p w14:paraId="291BAC7C" w14:textId="1D69705D" w:rsidR="00C0425D" w:rsidRPr="002B096E" w:rsidRDefault="00C0425D" w:rsidP="0082026F">
                              <w:pPr>
                                <w:pStyle w:val="Figuretitle"/>
                                <w:rPr>
                                  <w:rFonts w:eastAsiaTheme="minorHAnsi"/>
                                  <w:noProof/>
                                  <w:sz w:val="24"/>
                                  <w:szCs w:val="24"/>
                                </w:rPr>
                              </w:pPr>
                              <w:bookmarkStart w:id="149" w:name="_Toc527243209"/>
                              <w:r w:rsidRPr="00834278">
                                <w:t xml:space="preserve">Figure </w:t>
                              </w:r>
                              <w:r>
                                <w:t>5.11</w:t>
                              </w:r>
                              <w:r w:rsidRPr="00834278">
                                <w:t>: Question</w:t>
                              </w:r>
                              <w:r>
                                <w:t xml:space="preserve"> Navigation Menu</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02C555" id="Group 697" o:spid="_x0000_s1090" style="position:absolute;left:0;text-align:left;margin-left:222.75pt;margin-top:41.2pt;width:248.8pt;height:194pt;z-index:251625472;mso-position-horizontal-relative:text;mso-position-vertical-relative:text;mso-width-relative:margin;mso-height-relative:margin" coordsize="37820,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">
                <v:shape id="Picture 686" o:spid="_x0000_s1091" type="#_x0000_t75" style="position:absolute;width:37820;height:2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">
                  <v:imagedata r:id="rId107" o:title=""/>
                  <v:shadow on="t" type="perspective" color="black" offset="0,4pt" matrix="64881f,,,64881f"/>
                </v:shape>
                <v:shape id="Text Box 687" o:spid="_x0000_s1092" type="#_x0000_t202" style="position:absolute;left:127;top:23876;width:2966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" stroked="f">
                  <v:textbox inset="0,0,0,0">
                    <w:txbxContent>
                      <w:p w14:paraId="291BAC7C" w14:textId="1D69705D" w:rsidR="00C0425D" w:rsidRPr="002B096E" w:rsidRDefault="00C0425D" w:rsidP="0082026F">
                        <w:pPr>
                          <w:pStyle w:val="Figuretitle"/>
                          <w:rPr>
                            <w:rFonts w:eastAsiaTheme="minorHAnsi"/>
                            <w:noProof/>
                            <w:sz w:val="24"/>
                            <w:szCs w:val="24"/>
                          </w:rPr>
                        </w:pPr>
                        <w:bookmarkStart w:id="150" w:name="_Toc527243209"/>
                        <w:r w:rsidRPr="00834278">
                          <w:t xml:space="preserve">Figure </w:t>
                        </w:r>
                        <w:r>
                          <w:t>5.11</w:t>
                        </w:r>
                        <w:r w:rsidRPr="00834278">
                          <w:t>: Question</w:t>
                        </w:r>
                        <w:r>
                          <w:t xml:space="preserve"> Navigation Menu</w:t>
                        </w:r>
                        <w:bookmarkEnd w:id="150"/>
                      </w:p>
                    </w:txbxContent>
                  </v:textbox>
                </v:shape>
                <w10:wrap type="square"/>
              </v:group>
            </w:pict>
          </mc:Fallback>
        </mc:AlternateContent>
      </w:r>
      <w:r w:rsidR="00C77EAA" w:rsidRPr="00834278">
        <w:rPr>
          <w:rFonts w:eastAsia="Calibri"/>
          <w:color w:val="auto"/>
          <w:sz w:val="22"/>
          <w:szCs w:val="22"/>
        </w:rPr>
        <w:t xml:space="preserve">On the left side of the screen is a list of modules and questions. Below the name of each question is the current answer that you keyed. </w:t>
      </w:r>
    </w:p>
    <w:p w14:paraId="29BB3444" w14:textId="31AFCAAA" w:rsidR="00D2096A" w:rsidRPr="00834278" w:rsidRDefault="00C77EAA" w:rsidP="006A03FC">
      <w:pPr>
        <w:widowControl/>
        <w:numPr>
          <w:ilvl w:val="0"/>
          <w:numId w:val="28"/>
        </w:numPr>
        <w:tabs>
          <w:tab w:val="left" w:pos="-90"/>
        </w:tabs>
        <w:autoSpaceDE w:val="0"/>
        <w:autoSpaceDN w:val="0"/>
        <w:adjustRightInd w:val="0"/>
        <w:spacing w:after="60"/>
        <w:ind w:left="1080"/>
        <w:rPr>
          <w:rFonts w:eastAsia="Calibri"/>
          <w:color w:val="auto"/>
          <w:sz w:val="22"/>
          <w:szCs w:val="22"/>
        </w:rPr>
      </w:pPr>
      <w:r w:rsidRPr="00834278">
        <w:rPr>
          <w:rFonts w:eastAsia="Calibri"/>
          <w:color w:val="auto"/>
          <w:sz w:val="22"/>
          <w:szCs w:val="22"/>
        </w:rPr>
        <w:t xml:space="preserve">For those questions earlier in the questionnaire, the question is colored dark grey. For those moving later in the questionnaire, the question is colored white. </w:t>
      </w:r>
    </w:p>
    <w:p w14:paraId="0DD0E7A7" w14:textId="4D9DEFA4" w:rsidR="00D2096A" w:rsidRPr="00834278" w:rsidRDefault="00C77EAA" w:rsidP="006A03FC">
      <w:pPr>
        <w:widowControl/>
        <w:numPr>
          <w:ilvl w:val="0"/>
          <w:numId w:val="28"/>
        </w:numPr>
        <w:tabs>
          <w:tab w:val="left" w:pos="-90"/>
        </w:tabs>
        <w:autoSpaceDE w:val="0"/>
        <w:autoSpaceDN w:val="0"/>
        <w:adjustRightInd w:val="0"/>
        <w:spacing w:after="60"/>
        <w:ind w:left="1080"/>
        <w:rPr>
          <w:rFonts w:eastAsia="Calibri"/>
          <w:color w:val="auto"/>
          <w:sz w:val="22"/>
          <w:szCs w:val="22"/>
        </w:rPr>
      </w:pPr>
      <w:r w:rsidRPr="00834278">
        <w:rPr>
          <w:rFonts w:eastAsia="Calibri"/>
          <w:color w:val="auto"/>
          <w:sz w:val="22"/>
          <w:szCs w:val="22"/>
        </w:rPr>
        <w:t>To look at questions in other modules, simply click on the name of the module and the question list from that module will expand below.</w:t>
      </w:r>
    </w:p>
    <w:p w14:paraId="2253A811" w14:textId="7EFE3130" w:rsidR="00D2096A" w:rsidRPr="00834278" w:rsidRDefault="00D2096A" w:rsidP="006A03FC">
      <w:pPr>
        <w:widowControl/>
        <w:numPr>
          <w:ilvl w:val="0"/>
          <w:numId w:val="28"/>
        </w:numPr>
        <w:tabs>
          <w:tab w:val="left" w:pos="-90"/>
        </w:tabs>
        <w:autoSpaceDE w:val="0"/>
        <w:autoSpaceDN w:val="0"/>
        <w:adjustRightInd w:val="0"/>
        <w:spacing w:after="60"/>
        <w:ind w:left="1080"/>
        <w:rPr>
          <w:rFonts w:eastAsia="Calibri"/>
          <w:color w:val="auto"/>
          <w:sz w:val="22"/>
          <w:szCs w:val="22"/>
        </w:rPr>
      </w:pPr>
      <w:r w:rsidRPr="00834278">
        <w:rPr>
          <w:rFonts w:eastAsia="Calibri"/>
          <w:color w:val="auto"/>
          <w:sz w:val="22"/>
          <w:szCs w:val="22"/>
        </w:rPr>
        <w:t xml:space="preserve">Navigate to any module or to any question in a module by scrolling down the list and tapping the question text. This will allow you to view or edit the response. However, if any questions are skipped using the Prompts Menu, </w:t>
      </w:r>
      <w:proofErr w:type="spellStart"/>
      <w:r w:rsidR="00C77EAA" w:rsidRPr="00834278">
        <w:rPr>
          <w:rFonts w:eastAsia="Calibri"/>
          <w:color w:val="auto"/>
          <w:sz w:val="22"/>
          <w:szCs w:val="22"/>
        </w:rPr>
        <w:t>CSPro</w:t>
      </w:r>
      <w:proofErr w:type="spellEnd"/>
      <w:r w:rsidRPr="00834278">
        <w:rPr>
          <w:rFonts w:eastAsia="Calibri"/>
          <w:color w:val="auto"/>
          <w:sz w:val="22"/>
          <w:szCs w:val="22"/>
        </w:rPr>
        <w:t xml:space="preserve"> will require that they be answered before the questionnaire can be finalized.</w:t>
      </w:r>
    </w:p>
    <w:p w14:paraId="46C2A9A9" w14:textId="33DF7AFE" w:rsidR="00D2096A" w:rsidRPr="00834278" w:rsidRDefault="00D2096A" w:rsidP="006A03FC">
      <w:pPr>
        <w:widowControl/>
        <w:numPr>
          <w:ilvl w:val="0"/>
          <w:numId w:val="28"/>
        </w:numPr>
        <w:tabs>
          <w:tab w:val="left" w:pos="-90"/>
        </w:tabs>
        <w:autoSpaceDE w:val="0"/>
        <w:autoSpaceDN w:val="0"/>
        <w:adjustRightInd w:val="0"/>
        <w:spacing w:after="60"/>
        <w:ind w:left="720"/>
        <w:rPr>
          <w:rFonts w:eastAsia="Calibri"/>
          <w:color w:val="auto"/>
          <w:sz w:val="22"/>
          <w:szCs w:val="22"/>
        </w:rPr>
      </w:pPr>
      <w:r w:rsidRPr="00834278">
        <w:rPr>
          <w:rFonts w:eastAsia="Calibri"/>
          <w:color w:val="auto"/>
          <w:sz w:val="22"/>
          <w:szCs w:val="22"/>
        </w:rPr>
        <w:t xml:space="preserve">When you finish reviewing the survey questions and responses, you can either </w:t>
      </w:r>
      <w:r w:rsidR="00C77EAA" w:rsidRPr="00834278">
        <w:rPr>
          <w:rFonts w:eastAsia="Calibri"/>
          <w:color w:val="auto"/>
          <w:sz w:val="22"/>
          <w:szCs w:val="22"/>
        </w:rPr>
        <w:t xml:space="preserve">swipe or click the arrows to navigate one at a time or use the “Advance to End” feature, found in the small menu button in </w:t>
      </w:r>
      <w:r w:rsidR="00D37419" w:rsidRPr="00834278">
        <w:rPr>
          <w:rFonts w:eastAsia="Calibri"/>
          <w:color w:val="auto"/>
          <w:sz w:val="22"/>
          <w:szCs w:val="22"/>
        </w:rPr>
        <w:t>the upper right corner</w:t>
      </w:r>
      <w:r w:rsidR="00F95232" w:rsidRPr="00834278">
        <w:rPr>
          <w:rFonts w:eastAsia="Calibri"/>
          <w:color w:val="auto"/>
          <w:sz w:val="22"/>
          <w:szCs w:val="22"/>
        </w:rPr>
        <w:t>.</w:t>
      </w:r>
      <w:r w:rsidR="00C77EAA" w:rsidRPr="00834278">
        <w:rPr>
          <w:rFonts w:eastAsia="Calibri"/>
          <w:color w:val="auto"/>
          <w:sz w:val="22"/>
          <w:szCs w:val="22"/>
        </w:rPr>
        <w:t xml:space="preserve"> This feature advances you to the last question in the questionnaire that was answered, allowing you to carry on with the remaining parts of the questionnaire. </w:t>
      </w:r>
    </w:p>
    <w:p w14:paraId="555E2701" w14:textId="00AA6145" w:rsidR="00C77EAA" w:rsidRPr="00834278" w:rsidRDefault="00C77EAA" w:rsidP="0020156C">
      <w:pPr>
        <w:widowControl/>
        <w:tabs>
          <w:tab w:val="left" w:pos="-90"/>
        </w:tabs>
        <w:autoSpaceDE w:val="0"/>
        <w:autoSpaceDN w:val="0"/>
        <w:adjustRightInd w:val="0"/>
        <w:ind w:left="720"/>
        <w:contextualSpacing/>
        <w:rPr>
          <w:rFonts w:eastAsia="Calibri"/>
          <w:color w:val="auto"/>
          <w:sz w:val="22"/>
          <w:szCs w:val="22"/>
        </w:rPr>
      </w:pPr>
    </w:p>
    <w:p w14:paraId="0B84FC01" w14:textId="6ED29DFD" w:rsidR="00C77EAA" w:rsidRPr="00834278" w:rsidRDefault="00C77EAA" w:rsidP="0020156C">
      <w:pPr>
        <w:widowControl/>
        <w:tabs>
          <w:tab w:val="left" w:pos="-90"/>
        </w:tabs>
        <w:autoSpaceDE w:val="0"/>
        <w:autoSpaceDN w:val="0"/>
        <w:adjustRightInd w:val="0"/>
        <w:ind w:left="720"/>
        <w:contextualSpacing/>
        <w:rPr>
          <w:rFonts w:eastAsia="Calibri"/>
          <w:color w:val="auto"/>
          <w:sz w:val="22"/>
          <w:szCs w:val="22"/>
        </w:rPr>
      </w:pPr>
    </w:p>
    <w:p w14:paraId="7FB0D44B" w14:textId="7B132D0B" w:rsidR="007E623F" w:rsidRPr="00834278" w:rsidRDefault="006F4AF5" w:rsidP="0020156C">
      <w:pPr>
        <w:widowControl/>
        <w:tabs>
          <w:tab w:val="left" w:pos="-90"/>
        </w:tabs>
        <w:autoSpaceDE w:val="0"/>
        <w:autoSpaceDN w:val="0"/>
        <w:adjustRightInd w:val="0"/>
        <w:ind w:left="720"/>
        <w:contextualSpacing/>
        <w:rPr>
          <w:rFonts w:eastAsia="Calibri"/>
          <w:i/>
          <w:color w:val="auto"/>
          <w:sz w:val="22"/>
          <w:szCs w:val="22"/>
        </w:rPr>
      </w:pPr>
      <w:r w:rsidRPr="00834278">
        <w:rPr>
          <w:rFonts w:eastAsia="Calibri"/>
          <w:i/>
          <w:color w:val="auto"/>
          <w:sz w:val="22"/>
          <w:szCs w:val="22"/>
        </w:rPr>
        <w:t>Use the Module Menu</w:t>
      </w:r>
    </w:p>
    <w:p w14:paraId="0EE10F26" w14:textId="0EEFBCD5" w:rsidR="007E623F" w:rsidRPr="00834278" w:rsidRDefault="006F4AF5" w:rsidP="006F4AF5">
      <w:pPr>
        <w:widowControl/>
        <w:spacing w:after="120"/>
        <w:ind w:left="720"/>
        <w:rPr>
          <w:rFonts w:eastAsiaTheme="minorHAnsi" w:cstheme="minorBidi"/>
          <w:b/>
          <w:color w:val="auto"/>
          <w:sz w:val="22"/>
          <w:szCs w:val="22"/>
        </w:rPr>
      </w:pPr>
      <w:r w:rsidRPr="00834278">
        <w:rPr>
          <w:rFonts w:eastAsiaTheme="minorHAnsi" w:cstheme="minorBidi"/>
          <w:color w:val="auto"/>
          <w:sz w:val="22"/>
          <w:szCs w:val="22"/>
        </w:rPr>
        <w:t>As described earlier in Initiation of Modules (Part 1 in this section), you can navigate to any module in the questionnaire once you have completed Modules 1 and 2. If you are Interviewer B in a household, you will be able to navigate to any module that you have been assigned by Interviewer A</w:t>
      </w:r>
      <w:r w:rsidR="008A291C" w:rsidRPr="00834278">
        <w:rPr>
          <w:rFonts w:eastAsiaTheme="minorHAnsi" w:cstheme="minorBidi"/>
          <w:color w:val="auto"/>
          <w:sz w:val="22"/>
          <w:szCs w:val="22"/>
        </w:rPr>
        <w:t xml:space="preserve"> in the household. See Figure</w:t>
      </w:r>
      <w:r w:rsidR="00121C8B">
        <w:rPr>
          <w:rFonts w:eastAsiaTheme="minorHAnsi" w:cstheme="minorBidi"/>
          <w:color w:val="auto"/>
          <w:sz w:val="22"/>
          <w:szCs w:val="22"/>
        </w:rPr>
        <w:t xml:space="preserve"> 5.9 for the</w:t>
      </w:r>
      <w:r w:rsidRPr="00834278">
        <w:rPr>
          <w:rFonts w:eastAsiaTheme="minorHAnsi" w:cstheme="minorBidi"/>
          <w:color w:val="auto"/>
          <w:sz w:val="22"/>
          <w:szCs w:val="22"/>
        </w:rPr>
        <w:t xml:space="preserve"> description on how to navigate the questionnaire using the Module Menu.</w:t>
      </w:r>
    </w:p>
    <w:p w14:paraId="6B0ECEB0" w14:textId="485ACEF1" w:rsidR="007E623F" w:rsidRPr="00834278" w:rsidRDefault="007E623F" w:rsidP="0020156C">
      <w:pPr>
        <w:pStyle w:val="ListParagraph"/>
        <w:ind w:left="1080"/>
        <w:rPr>
          <w:sz w:val="22"/>
          <w:szCs w:val="22"/>
        </w:rPr>
      </w:pPr>
    </w:p>
    <w:p w14:paraId="321C2462" w14:textId="453BA888" w:rsidR="00225C9B" w:rsidRPr="00834278" w:rsidRDefault="00A618A4" w:rsidP="00834278">
      <w:pPr>
        <w:pStyle w:val="ListParagraph"/>
        <w:keepNext/>
        <w:widowControl/>
        <w:numPr>
          <w:ilvl w:val="0"/>
          <w:numId w:val="45"/>
        </w:numPr>
        <w:spacing w:after="240"/>
        <w:ind w:left="720"/>
        <w:rPr>
          <w:b/>
          <w:sz w:val="22"/>
          <w:szCs w:val="22"/>
        </w:rPr>
      </w:pPr>
      <w:r w:rsidRPr="00834278">
        <w:rPr>
          <w:b/>
          <w:sz w:val="22"/>
          <w:szCs w:val="22"/>
        </w:rPr>
        <w:t>How to manage r</w:t>
      </w:r>
      <w:r w:rsidR="00375D89" w:rsidRPr="00834278">
        <w:rPr>
          <w:b/>
          <w:sz w:val="22"/>
          <w:szCs w:val="22"/>
        </w:rPr>
        <w:t>equired responses</w:t>
      </w:r>
    </w:p>
    <w:p w14:paraId="7CAC938C" w14:textId="3B1F2822" w:rsidR="004B320E" w:rsidRPr="00834278" w:rsidRDefault="004B320E" w:rsidP="0020156C">
      <w:pPr>
        <w:ind w:left="360"/>
        <w:rPr>
          <w:sz w:val="22"/>
          <w:szCs w:val="22"/>
        </w:rPr>
      </w:pPr>
      <w:r w:rsidRPr="00834278">
        <w:rPr>
          <w:sz w:val="22"/>
          <w:szCs w:val="22"/>
        </w:rPr>
        <w:t>If you are completing a module on your tablet, you must enter a response for every question</w:t>
      </w:r>
      <w:r w:rsidR="006F4AF5" w:rsidRPr="00834278">
        <w:rPr>
          <w:sz w:val="22"/>
          <w:szCs w:val="22"/>
        </w:rPr>
        <w:t xml:space="preserve"> that appears</w:t>
      </w:r>
      <w:r w:rsidRPr="00834278">
        <w:rPr>
          <w:sz w:val="22"/>
          <w:szCs w:val="22"/>
        </w:rPr>
        <w:t xml:space="preserve">. If you try to advance to the next screen without entering a response to all questions on the </w:t>
      </w:r>
      <w:r w:rsidRPr="00834278">
        <w:rPr>
          <w:sz w:val="22"/>
          <w:szCs w:val="22"/>
        </w:rPr>
        <w:lastRenderedPageBreak/>
        <w:t>current screen, you will receive the message, “</w:t>
      </w:r>
      <w:r w:rsidR="006F4AF5" w:rsidRPr="00834278">
        <w:rPr>
          <w:sz w:val="22"/>
          <w:szCs w:val="22"/>
        </w:rPr>
        <w:t>Out of range! Please enter a valid value.</w:t>
      </w:r>
      <w:r w:rsidRPr="00834278">
        <w:rPr>
          <w:sz w:val="22"/>
          <w:szCs w:val="22"/>
        </w:rPr>
        <w:t>”</w:t>
      </w:r>
      <w:r w:rsidR="00143A16" w:rsidRPr="00834278">
        <w:rPr>
          <w:sz w:val="22"/>
          <w:szCs w:val="22"/>
        </w:rPr>
        <w:t xml:space="preserve"> </w:t>
      </w:r>
      <w:r w:rsidR="006F4AF5" w:rsidRPr="00834278">
        <w:rPr>
          <w:sz w:val="22"/>
          <w:szCs w:val="22"/>
        </w:rPr>
        <w:t xml:space="preserve">Click “OK” to remove the error message and answer the question appropriately. </w:t>
      </w:r>
    </w:p>
    <w:p w14:paraId="03A55ACC" w14:textId="559E34A8" w:rsidR="004B320E" w:rsidRPr="00834278" w:rsidRDefault="004B320E" w:rsidP="0020156C">
      <w:pPr>
        <w:pStyle w:val="ListParagraph"/>
        <w:ind w:left="2160"/>
        <w:rPr>
          <w:sz w:val="22"/>
          <w:szCs w:val="22"/>
        </w:rPr>
      </w:pPr>
    </w:p>
    <w:p w14:paraId="7998FE2D" w14:textId="61689AF9" w:rsidR="004B320E" w:rsidRPr="00834278" w:rsidRDefault="004B320E" w:rsidP="0020156C">
      <w:pPr>
        <w:ind w:left="360"/>
        <w:rPr>
          <w:sz w:val="22"/>
          <w:szCs w:val="22"/>
        </w:rPr>
      </w:pPr>
      <w:r w:rsidRPr="00834278">
        <w:rPr>
          <w:noProof/>
          <w:color w:val="1F497D"/>
          <w:sz w:val="22"/>
          <w:szCs w:val="22"/>
        </w:rPr>
        <mc:AlternateContent>
          <mc:Choice Requires="wps">
            <w:drawing>
              <wp:anchor distT="0" distB="0" distL="114300" distR="114300" simplePos="0" relativeHeight="251624448" behindDoc="0" locked="0" layoutInCell="1" allowOverlap="1" wp14:anchorId="077DAE24" wp14:editId="2AC56EDC">
                <wp:simplePos x="0" y="0"/>
                <wp:positionH relativeFrom="column">
                  <wp:posOffset>3828422</wp:posOffset>
                </wp:positionH>
                <wp:positionV relativeFrom="paragraph">
                  <wp:posOffset>2882118</wp:posOffset>
                </wp:positionV>
                <wp:extent cx="2084705" cy="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084705" cy="0"/>
                        </a:xfrm>
                        <a:prstGeom prst="rect">
                          <a:avLst/>
                        </a:prstGeom>
                        <a:solidFill>
                          <a:prstClr val="white"/>
                        </a:solidFill>
                        <a:ln>
                          <a:noFill/>
                        </a:ln>
                        <a:effectLst/>
                      </wps:spPr>
                      <wps:txbx>
                        <w:txbxContent>
                          <w:p w14:paraId="53626ECF" w14:textId="77777777" w:rsidR="00C0425D" w:rsidRDefault="00C0425D" w:rsidP="004B320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DAE24" id="Text Box 12" o:spid="_x0000_s1093" type="#_x0000_t202" style="position:absolute;left:0;text-align:left;margin-left:301.45pt;margin-top:226.95pt;width:164.15pt;height:0;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" stroked="f">
                <v:textbox style="mso-fit-shape-to-text:t" inset="0,0,0,0">
                  <w:txbxContent>
                    <w:p w14:paraId="53626ECF" w14:textId="77777777" w:rsidR="00C0425D" w:rsidRDefault="00C0425D" w:rsidP="004B320E"/>
                  </w:txbxContent>
                </v:textbox>
                <w10:wrap type="square"/>
              </v:shape>
            </w:pict>
          </mc:Fallback>
        </mc:AlternateContent>
      </w:r>
      <w:r w:rsidRPr="00834278">
        <w:rPr>
          <w:sz w:val="22"/>
          <w:szCs w:val="22"/>
        </w:rPr>
        <w:t xml:space="preserve">Note that respondents can refuse to answer </w:t>
      </w:r>
      <w:r w:rsidR="006F4AF5" w:rsidRPr="00834278">
        <w:rPr>
          <w:sz w:val="22"/>
          <w:szCs w:val="22"/>
        </w:rPr>
        <w:t>some</w:t>
      </w:r>
      <w:r w:rsidRPr="00834278">
        <w:rPr>
          <w:sz w:val="22"/>
          <w:szCs w:val="22"/>
        </w:rPr>
        <w:t xml:space="preserve"> questions. Enter or select ‘REFUSED’ if the respondent refuses to answer a question. However, there are certain questions for which a ‘REFUSED’ response is not acceptable. For example, name, age and other questions require a valid answer.</w:t>
      </w:r>
      <w:r w:rsidR="006F4AF5" w:rsidRPr="00834278">
        <w:rPr>
          <w:sz w:val="22"/>
          <w:szCs w:val="22"/>
        </w:rPr>
        <w:t xml:space="preserve"> </w:t>
      </w:r>
    </w:p>
    <w:p w14:paraId="10E13E4B" w14:textId="2DF2147B" w:rsidR="001A0BC3" w:rsidRPr="00834278" w:rsidRDefault="001A0BC3" w:rsidP="0020156C">
      <w:pPr>
        <w:pStyle w:val="ListParagraph"/>
        <w:ind w:left="360"/>
        <w:rPr>
          <w:sz w:val="22"/>
          <w:szCs w:val="22"/>
        </w:rPr>
      </w:pPr>
    </w:p>
    <w:p w14:paraId="2C1F8B2E" w14:textId="77777777" w:rsidR="00375D89" w:rsidRPr="00834278" w:rsidRDefault="00375D89" w:rsidP="006A03FC">
      <w:pPr>
        <w:pStyle w:val="ListParagraph"/>
        <w:numPr>
          <w:ilvl w:val="0"/>
          <w:numId w:val="44"/>
        </w:numPr>
        <w:spacing w:after="240"/>
        <w:ind w:left="360"/>
        <w:rPr>
          <w:b/>
          <w:sz w:val="22"/>
          <w:szCs w:val="22"/>
        </w:rPr>
      </w:pPr>
      <w:r w:rsidRPr="00834278">
        <w:rPr>
          <w:b/>
          <w:sz w:val="22"/>
          <w:szCs w:val="22"/>
        </w:rPr>
        <w:t>How to enter different types of responses</w:t>
      </w:r>
    </w:p>
    <w:p w14:paraId="512B2592" w14:textId="248DDCAD" w:rsidR="00A9759F" w:rsidRPr="00834278" w:rsidRDefault="00A9759F" w:rsidP="0020156C">
      <w:pPr>
        <w:rPr>
          <w:sz w:val="22"/>
          <w:szCs w:val="22"/>
        </w:rPr>
      </w:pPr>
      <w:bookmarkStart w:id="151" w:name="_Toc395182707"/>
      <w:r w:rsidRPr="00834278">
        <w:rPr>
          <w:sz w:val="22"/>
          <w:szCs w:val="22"/>
        </w:rPr>
        <w:t>There are several ways to enter data on the tablet. The tablet is programmed to provide you with the appropriate format in which to enter various kinds of data, including number</w:t>
      </w:r>
      <w:r w:rsidR="00BB2936" w:rsidRPr="00834278">
        <w:rPr>
          <w:sz w:val="22"/>
          <w:szCs w:val="22"/>
        </w:rPr>
        <w:t>s</w:t>
      </w:r>
      <w:r w:rsidRPr="00834278">
        <w:rPr>
          <w:sz w:val="22"/>
          <w:szCs w:val="22"/>
        </w:rPr>
        <w:t>, date</w:t>
      </w:r>
      <w:r w:rsidR="00BB2936" w:rsidRPr="00834278">
        <w:rPr>
          <w:sz w:val="22"/>
          <w:szCs w:val="22"/>
        </w:rPr>
        <w:t>s</w:t>
      </w:r>
      <w:r w:rsidRPr="00834278">
        <w:rPr>
          <w:sz w:val="22"/>
          <w:szCs w:val="22"/>
        </w:rPr>
        <w:t xml:space="preserve">, text, </w:t>
      </w:r>
      <w:r w:rsidR="00BB2936" w:rsidRPr="00834278">
        <w:rPr>
          <w:sz w:val="22"/>
          <w:szCs w:val="22"/>
        </w:rPr>
        <w:t>single response</w:t>
      </w:r>
      <w:r w:rsidRPr="00834278">
        <w:rPr>
          <w:sz w:val="22"/>
          <w:szCs w:val="22"/>
        </w:rPr>
        <w:t>, multiple</w:t>
      </w:r>
      <w:r w:rsidR="00BB2936" w:rsidRPr="00834278">
        <w:rPr>
          <w:sz w:val="22"/>
          <w:szCs w:val="22"/>
        </w:rPr>
        <w:t xml:space="preserve"> response</w:t>
      </w:r>
      <w:r w:rsidRPr="00834278">
        <w:rPr>
          <w:sz w:val="22"/>
          <w:szCs w:val="22"/>
        </w:rPr>
        <w:t>, and other data entry formats.</w:t>
      </w:r>
      <w:r w:rsidR="00143A16" w:rsidRPr="00834278">
        <w:rPr>
          <w:sz w:val="22"/>
          <w:szCs w:val="22"/>
        </w:rPr>
        <w:t xml:space="preserve"> </w:t>
      </w:r>
      <w:r w:rsidRPr="00834278">
        <w:rPr>
          <w:sz w:val="22"/>
          <w:szCs w:val="22"/>
        </w:rPr>
        <w:t>Each of the data entry formats is described below.</w:t>
      </w:r>
    </w:p>
    <w:p w14:paraId="0D5138AF" w14:textId="0EC87607" w:rsidR="008F6CE0" w:rsidRPr="00834278" w:rsidRDefault="008F6CE0" w:rsidP="0020156C">
      <w:pPr>
        <w:rPr>
          <w:sz w:val="22"/>
          <w:szCs w:val="22"/>
        </w:rPr>
      </w:pPr>
    </w:p>
    <w:p w14:paraId="52679C91" w14:textId="32529305" w:rsidR="00A9759F" w:rsidRPr="00834278" w:rsidRDefault="008A291C" w:rsidP="006A03FC">
      <w:pPr>
        <w:widowControl/>
        <w:numPr>
          <w:ilvl w:val="0"/>
          <w:numId w:val="29"/>
        </w:numPr>
        <w:spacing w:after="120"/>
        <w:ind w:left="810"/>
        <w:rPr>
          <w:sz w:val="22"/>
          <w:szCs w:val="22"/>
        </w:rPr>
      </w:pPr>
      <w:r w:rsidRPr="00834278">
        <w:rPr>
          <w:noProof/>
          <w:sz w:val="22"/>
          <w:szCs w:val="22"/>
        </w:rPr>
        <mc:AlternateContent>
          <mc:Choice Requires="wpg">
            <w:drawing>
              <wp:anchor distT="0" distB="0" distL="114300" distR="114300" simplePos="0" relativeHeight="251699200" behindDoc="0" locked="0" layoutInCell="1" allowOverlap="1" wp14:anchorId="4B007D37" wp14:editId="733AB819">
                <wp:simplePos x="0" y="0"/>
                <wp:positionH relativeFrom="column">
                  <wp:posOffset>3449955</wp:posOffset>
                </wp:positionH>
                <wp:positionV relativeFrom="paragraph">
                  <wp:posOffset>121285</wp:posOffset>
                </wp:positionV>
                <wp:extent cx="2279650" cy="3228340"/>
                <wp:effectExtent l="19050" t="38100" r="44450" b="0"/>
                <wp:wrapSquare wrapText="bothSides"/>
                <wp:docPr id="310" name="Group 310"/>
                <wp:cNvGraphicFramePr/>
                <a:graphic xmlns:a="http://schemas.openxmlformats.org/drawingml/2006/main">
                  <a:graphicData uri="http://schemas.microsoft.com/office/word/2010/wordprocessingGroup">
                    <wpg:wgp>
                      <wpg:cNvGrpSpPr/>
                      <wpg:grpSpPr>
                        <a:xfrm>
                          <a:off x="0" y="0"/>
                          <a:ext cx="2279650" cy="3228340"/>
                          <a:chOff x="0" y="0"/>
                          <a:chExt cx="2279650" cy="3228974"/>
                        </a:xfrm>
                      </wpg:grpSpPr>
                      <wpg:grpSp>
                        <wpg:cNvPr id="305" name="Group 305"/>
                        <wpg:cNvGrpSpPr/>
                        <wpg:grpSpPr>
                          <a:xfrm>
                            <a:off x="0" y="0"/>
                            <a:ext cx="2278380" cy="3228974"/>
                            <a:chOff x="0" y="0"/>
                            <a:chExt cx="2278380" cy="3228974"/>
                          </a:xfrm>
                        </wpg:grpSpPr>
                        <wps:wsp>
                          <wps:cNvPr id="2069" name="Text Box 2069"/>
                          <wps:cNvSpPr txBox="1"/>
                          <wps:spPr>
                            <a:xfrm>
                              <a:off x="0" y="3067652"/>
                              <a:ext cx="2228850" cy="161322"/>
                            </a:xfrm>
                            <a:prstGeom prst="rect">
                              <a:avLst/>
                            </a:prstGeom>
                            <a:solidFill>
                              <a:prstClr val="white"/>
                            </a:solidFill>
                            <a:ln>
                              <a:noFill/>
                            </a:ln>
                            <a:effectLst/>
                          </wps:spPr>
                          <wps:txbx>
                            <w:txbxContent>
                              <w:p w14:paraId="387F5098" w14:textId="1F540623" w:rsidR="00C0425D" w:rsidRPr="002B096E" w:rsidRDefault="00C0425D" w:rsidP="0082026F">
                                <w:pPr>
                                  <w:pStyle w:val="Figuretitle"/>
                                  <w:rPr>
                                    <w:rFonts w:eastAsiaTheme="minorHAnsi"/>
                                    <w:noProof/>
                                    <w:sz w:val="24"/>
                                    <w:szCs w:val="24"/>
                                  </w:rPr>
                                </w:pPr>
                                <w:bookmarkStart w:id="152" w:name="_Toc527243210"/>
                                <w:r w:rsidRPr="0082026F">
                                  <w:t xml:space="preserve">Figure </w:t>
                                </w:r>
                                <w:r>
                                  <w:t>5.12</w:t>
                                </w:r>
                                <w:r w:rsidRPr="0082026F">
                                  <w:t>: Enter</w:t>
                                </w:r>
                                <w:r>
                                  <w:t xml:space="preserve"> a Number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108"/>
                            <a:stretch>
                              <a:fillRect/>
                            </a:stretch>
                          </pic:blipFill>
                          <pic:spPr>
                            <a:xfrm>
                              <a:off x="19050" y="0"/>
                              <a:ext cx="2259330" cy="1365250"/>
                            </a:xfrm>
                            <a:prstGeom prst="rect">
                              <a:avLst/>
                            </a:prstGeom>
                            <a:ln w="28575">
                              <a:solidFill>
                                <a:schemeClr val="tx1"/>
                              </a:solidFill>
                            </a:ln>
                          </pic:spPr>
                        </pic:pic>
                      </wpg:grpSp>
                      <pic:pic xmlns:pic="http://schemas.openxmlformats.org/drawingml/2006/picture">
                        <pic:nvPicPr>
                          <pic:cNvPr id="308" name="Picture 308"/>
                          <pic:cNvPicPr>
                            <a:picLocks noChangeAspect="1"/>
                          </pic:cNvPicPr>
                        </pic:nvPicPr>
                        <pic:blipFill>
                          <a:blip r:embed="rId109"/>
                          <a:stretch>
                            <a:fillRect/>
                          </a:stretch>
                        </pic:blipFill>
                        <pic:spPr>
                          <a:xfrm>
                            <a:off x="31750" y="1371600"/>
                            <a:ext cx="2247900" cy="1608455"/>
                          </a:xfrm>
                          <a:prstGeom prst="rect">
                            <a:avLst/>
                          </a:prstGeom>
                          <a:ln w="28575">
                            <a:solidFill>
                              <a:schemeClr val="tx1"/>
                            </a:solidFill>
                          </a:ln>
                        </pic:spPr>
                      </pic:pic>
                    </wpg:wgp>
                  </a:graphicData>
                </a:graphic>
                <wp14:sizeRelV relativeFrom="margin">
                  <wp14:pctHeight>0</wp14:pctHeight>
                </wp14:sizeRelV>
              </wp:anchor>
            </w:drawing>
          </mc:Choice>
          <mc:Fallback>
            <w:pict>
              <v:group w14:anchorId="4B007D37" id="Group 310" o:spid="_x0000_s1094" style="position:absolute;left:0;text-align:left;margin-left:271.65pt;margin-top:9.55pt;width:179.5pt;height:254.2pt;z-index:251699200;mso-position-horizontal-relative:text;mso-position-vertical-relative:text;mso-height-relative:margin" coordsize="22796,32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">
                <v:group id="Group 305" o:spid="_x0000_s1095" style="position:absolute;width:22783;height:32289" coordsize="22783,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Text Box 2069" o:spid="_x0000_s1096" type="#_x0000_t202" style="position:absolute;top:30676;width:22288;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" stroked="f">
                    <v:textbox inset="0,0,0,0">
                      <w:txbxContent>
                        <w:p w14:paraId="387F5098" w14:textId="1F540623" w:rsidR="00C0425D" w:rsidRPr="002B096E" w:rsidRDefault="00C0425D" w:rsidP="0082026F">
                          <w:pPr>
                            <w:pStyle w:val="Figuretitle"/>
                            <w:rPr>
                              <w:rFonts w:eastAsiaTheme="minorHAnsi"/>
                              <w:noProof/>
                              <w:sz w:val="24"/>
                              <w:szCs w:val="24"/>
                            </w:rPr>
                          </w:pPr>
                          <w:bookmarkStart w:id="153" w:name="_Toc527243210"/>
                          <w:r w:rsidRPr="0082026F">
                            <w:t xml:space="preserve">Figure </w:t>
                          </w:r>
                          <w:r>
                            <w:t>5.12</w:t>
                          </w:r>
                          <w:r w:rsidRPr="0082026F">
                            <w:t>: Enter</w:t>
                          </w:r>
                          <w:r>
                            <w:t xml:space="preserve"> a Number</w:t>
                          </w:r>
                          <w:bookmarkEnd w:id="153"/>
                        </w:p>
                      </w:txbxContent>
                    </v:textbox>
                  </v:shape>
                  <v:shape id="Picture 52" o:spid="_x0000_s1097" type="#_x0000_t75" style="position:absolute;left:190;width:22593;height:1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" stroked="t" strokecolor="black [3213]" strokeweight="2.25pt">
                    <v:imagedata r:id="rId110" o:title=""/>
                    <v:path arrowok="t"/>
                  </v:shape>
                </v:group>
                <v:shape id="Picture 308" o:spid="_x0000_s1098" type="#_x0000_t75" style="position:absolute;left:317;top:13716;width:22479;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" stroked="t" strokecolor="black [3213]" strokeweight="2.25pt">
                  <v:imagedata r:id="rId111" o:title=""/>
                  <v:path arrowok="t"/>
                </v:shape>
                <w10:wrap type="square"/>
              </v:group>
            </w:pict>
          </mc:Fallback>
        </mc:AlternateContent>
      </w:r>
      <w:r w:rsidR="00A9759F" w:rsidRPr="00834278">
        <w:rPr>
          <w:b/>
          <w:sz w:val="22"/>
          <w:szCs w:val="22"/>
        </w:rPr>
        <w:t>Enter a number</w:t>
      </w:r>
      <w:r w:rsidR="00A9759F" w:rsidRPr="00834278">
        <w:rPr>
          <w:sz w:val="22"/>
          <w:szCs w:val="22"/>
        </w:rPr>
        <w:t xml:space="preserve"> using the virtual number keypad that </w:t>
      </w:r>
      <w:r w:rsidR="0053128F" w:rsidRPr="00834278">
        <w:rPr>
          <w:sz w:val="22"/>
          <w:szCs w:val="22"/>
        </w:rPr>
        <w:t xml:space="preserve">automatically </w:t>
      </w:r>
      <w:r w:rsidR="00A9759F" w:rsidRPr="00834278">
        <w:rPr>
          <w:sz w:val="22"/>
          <w:szCs w:val="22"/>
        </w:rPr>
        <w:t xml:space="preserve">appears </w:t>
      </w:r>
      <w:r w:rsidR="0053128F" w:rsidRPr="00834278">
        <w:rPr>
          <w:sz w:val="22"/>
          <w:szCs w:val="22"/>
        </w:rPr>
        <w:t xml:space="preserve">on the screen </w:t>
      </w:r>
      <w:r w:rsidR="00A9759F" w:rsidRPr="00834278">
        <w:rPr>
          <w:sz w:val="22"/>
          <w:szCs w:val="22"/>
        </w:rPr>
        <w:t xml:space="preserve">when a numeric response is </w:t>
      </w:r>
      <w:r w:rsidR="00A9759F" w:rsidRPr="0082026F">
        <w:rPr>
          <w:sz w:val="22"/>
          <w:szCs w:val="22"/>
        </w:rPr>
        <w:t>required</w:t>
      </w:r>
      <w:r w:rsidRPr="0082026F">
        <w:rPr>
          <w:sz w:val="22"/>
          <w:szCs w:val="22"/>
        </w:rPr>
        <w:t xml:space="preserve"> (Figure </w:t>
      </w:r>
      <w:r w:rsidR="00D50891">
        <w:rPr>
          <w:sz w:val="22"/>
          <w:szCs w:val="22"/>
        </w:rPr>
        <w:t>5.12)</w:t>
      </w:r>
      <w:r w:rsidR="008F6CE0" w:rsidRPr="00834278">
        <w:rPr>
          <w:noProof/>
          <w:sz w:val="22"/>
          <w:szCs w:val="22"/>
        </w:rPr>
        <w:t xml:space="preserve"> </w:t>
      </w:r>
    </w:p>
    <w:p w14:paraId="6BEE568B" w14:textId="06F74124" w:rsidR="00A9759F" w:rsidRPr="00834278" w:rsidRDefault="00A9759F" w:rsidP="006A03FC">
      <w:pPr>
        <w:widowControl/>
        <w:numPr>
          <w:ilvl w:val="0"/>
          <w:numId w:val="36"/>
        </w:numPr>
        <w:spacing w:after="120"/>
        <w:ind w:left="810"/>
        <w:rPr>
          <w:sz w:val="22"/>
          <w:szCs w:val="22"/>
        </w:rPr>
      </w:pPr>
      <w:r w:rsidRPr="00834278">
        <w:rPr>
          <w:sz w:val="22"/>
          <w:szCs w:val="22"/>
        </w:rPr>
        <w:t xml:space="preserve">Often, you will see numeric questions that are programmed to accept numbers </w:t>
      </w:r>
      <w:r w:rsidR="0053128F" w:rsidRPr="00834278">
        <w:rPr>
          <w:sz w:val="22"/>
          <w:szCs w:val="22"/>
        </w:rPr>
        <w:t>that include</w:t>
      </w:r>
      <w:r w:rsidRPr="00834278">
        <w:rPr>
          <w:sz w:val="22"/>
          <w:szCs w:val="22"/>
        </w:rPr>
        <w:t xml:space="preserve"> decimal places.</w:t>
      </w:r>
      <w:r w:rsidR="0053128F" w:rsidRPr="00834278">
        <w:rPr>
          <w:sz w:val="22"/>
          <w:szCs w:val="22"/>
        </w:rPr>
        <w:t xml:space="preserve"> You must include the decimal place (key to the right of the “9”) in the entry of the number.</w:t>
      </w:r>
    </w:p>
    <w:p w14:paraId="317AF39B" w14:textId="19CDD461" w:rsidR="00A9759F" w:rsidRPr="00834278" w:rsidRDefault="00A9759F" w:rsidP="006A03FC">
      <w:pPr>
        <w:widowControl/>
        <w:numPr>
          <w:ilvl w:val="0"/>
          <w:numId w:val="36"/>
        </w:numPr>
        <w:spacing w:after="200"/>
        <w:ind w:left="810"/>
        <w:contextualSpacing/>
        <w:rPr>
          <w:sz w:val="22"/>
          <w:szCs w:val="22"/>
        </w:rPr>
      </w:pPr>
      <w:r w:rsidRPr="00834278">
        <w:rPr>
          <w:sz w:val="22"/>
          <w:szCs w:val="22"/>
        </w:rPr>
        <w:t xml:space="preserve">Length or content of response </w:t>
      </w:r>
      <w:r w:rsidR="0053128F" w:rsidRPr="00834278">
        <w:rPr>
          <w:sz w:val="22"/>
          <w:szCs w:val="22"/>
        </w:rPr>
        <w:t>is</w:t>
      </w:r>
      <w:r w:rsidRPr="00834278">
        <w:rPr>
          <w:sz w:val="22"/>
          <w:szCs w:val="22"/>
        </w:rPr>
        <w:t xml:space="preserve"> limited by </w:t>
      </w:r>
      <w:proofErr w:type="spellStart"/>
      <w:r w:rsidR="0053128F" w:rsidRPr="00834278">
        <w:rPr>
          <w:sz w:val="22"/>
          <w:szCs w:val="22"/>
        </w:rPr>
        <w:t>CSPro</w:t>
      </w:r>
      <w:proofErr w:type="spellEnd"/>
      <w:r w:rsidRPr="00834278">
        <w:rPr>
          <w:sz w:val="22"/>
          <w:szCs w:val="22"/>
        </w:rPr>
        <w:t xml:space="preserve"> validation checks.</w:t>
      </w:r>
    </w:p>
    <w:p w14:paraId="54E0445E" w14:textId="32CC5ECC" w:rsidR="00A9759F" w:rsidRPr="00834278" w:rsidRDefault="00A9759F" w:rsidP="0020156C">
      <w:pPr>
        <w:ind w:left="810"/>
        <w:contextualSpacing/>
        <w:rPr>
          <w:sz w:val="22"/>
          <w:szCs w:val="22"/>
        </w:rPr>
      </w:pPr>
    </w:p>
    <w:p w14:paraId="69036CF2" w14:textId="461B0138" w:rsidR="00A9759F" w:rsidRPr="00834278" w:rsidRDefault="00A9759F" w:rsidP="0020156C">
      <w:pPr>
        <w:ind w:left="810"/>
        <w:contextualSpacing/>
        <w:rPr>
          <w:sz w:val="22"/>
          <w:szCs w:val="22"/>
        </w:rPr>
      </w:pPr>
    </w:p>
    <w:p w14:paraId="58EB428C" w14:textId="5D507C21" w:rsidR="00A9759F" w:rsidRPr="00834278" w:rsidRDefault="00A9759F" w:rsidP="0020156C">
      <w:pPr>
        <w:ind w:left="810"/>
        <w:contextualSpacing/>
        <w:rPr>
          <w:sz w:val="22"/>
          <w:szCs w:val="22"/>
        </w:rPr>
      </w:pPr>
    </w:p>
    <w:p w14:paraId="1F1B53CC" w14:textId="4139F6AA" w:rsidR="008A291C" w:rsidRPr="00834278" w:rsidRDefault="008A291C" w:rsidP="0020156C">
      <w:pPr>
        <w:ind w:left="810"/>
        <w:contextualSpacing/>
        <w:rPr>
          <w:sz w:val="22"/>
          <w:szCs w:val="22"/>
        </w:rPr>
      </w:pPr>
    </w:p>
    <w:p w14:paraId="67B8BF9B" w14:textId="1B4A1F77" w:rsidR="008A291C" w:rsidRPr="00834278" w:rsidRDefault="008A291C" w:rsidP="0020156C">
      <w:pPr>
        <w:ind w:left="810"/>
        <w:contextualSpacing/>
        <w:rPr>
          <w:sz w:val="22"/>
          <w:szCs w:val="22"/>
        </w:rPr>
      </w:pPr>
    </w:p>
    <w:p w14:paraId="05A5DAD8" w14:textId="77777777" w:rsidR="008A291C" w:rsidRPr="00834278" w:rsidRDefault="008A291C" w:rsidP="0020156C">
      <w:pPr>
        <w:ind w:left="810"/>
        <w:contextualSpacing/>
        <w:rPr>
          <w:sz w:val="22"/>
          <w:szCs w:val="22"/>
        </w:rPr>
      </w:pPr>
    </w:p>
    <w:p w14:paraId="5464CBA0" w14:textId="3AF8BEAF" w:rsidR="00A9759F" w:rsidRPr="00834278" w:rsidRDefault="008A291C" w:rsidP="006A03FC">
      <w:pPr>
        <w:widowControl/>
        <w:numPr>
          <w:ilvl w:val="0"/>
          <w:numId w:val="29"/>
        </w:numPr>
        <w:spacing w:after="200"/>
        <w:ind w:left="810"/>
        <w:contextualSpacing/>
        <w:rPr>
          <w:rFonts w:eastAsia="Calibri" w:cs="Times New Roman"/>
          <w:color w:val="auto"/>
          <w:sz w:val="22"/>
          <w:szCs w:val="22"/>
        </w:rPr>
      </w:pPr>
      <w:r w:rsidRPr="00834278">
        <w:rPr>
          <w:rFonts w:eastAsia="Calibri" w:cs="Times New Roman"/>
          <w:noProof/>
          <w:color w:val="auto"/>
          <w:sz w:val="22"/>
          <w:szCs w:val="22"/>
        </w:rPr>
        <w:lastRenderedPageBreak/>
        <mc:AlternateContent>
          <mc:Choice Requires="wpg">
            <w:drawing>
              <wp:anchor distT="0" distB="0" distL="114300" distR="114300" simplePos="0" relativeHeight="251631616" behindDoc="0" locked="0" layoutInCell="1" allowOverlap="1" wp14:anchorId="0CDB82EE" wp14:editId="45BE7512">
                <wp:simplePos x="0" y="0"/>
                <wp:positionH relativeFrom="column">
                  <wp:posOffset>2479431</wp:posOffset>
                </wp:positionH>
                <wp:positionV relativeFrom="paragraph">
                  <wp:posOffset>117231</wp:posOffset>
                </wp:positionV>
                <wp:extent cx="3346450" cy="2942492"/>
                <wp:effectExtent l="0" t="0" r="6350" b="0"/>
                <wp:wrapSquare wrapText="bothSides"/>
                <wp:docPr id="317" name="Group 317"/>
                <wp:cNvGraphicFramePr/>
                <a:graphic xmlns:a="http://schemas.openxmlformats.org/drawingml/2006/main">
                  <a:graphicData uri="http://schemas.microsoft.com/office/word/2010/wordprocessingGroup">
                    <wpg:wgp>
                      <wpg:cNvGrpSpPr/>
                      <wpg:grpSpPr>
                        <a:xfrm>
                          <a:off x="0" y="0"/>
                          <a:ext cx="3346450" cy="2942492"/>
                          <a:chOff x="0" y="0"/>
                          <a:chExt cx="4032250" cy="3572562"/>
                        </a:xfrm>
                      </wpg:grpSpPr>
                      <wps:wsp>
                        <wps:cNvPr id="2070" name="Text Box 2070"/>
                        <wps:cNvSpPr txBox="1"/>
                        <wps:spPr>
                          <a:xfrm>
                            <a:off x="12700" y="3346450"/>
                            <a:ext cx="2876201" cy="226112"/>
                          </a:xfrm>
                          <a:prstGeom prst="rect">
                            <a:avLst/>
                          </a:prstGeom>
                          <a:solidFill>
                            <a:prstClr val="white"/>
                          </a:solidFill>
                          <a:ln>
                            <a:noFill/>
                          </a:ln>
                          <a:effectLst/>
                        </wps:spPr>
                        <wps:txbx>
                          <w:txbxContent>
                            <w:p w14:paraId="02CB8620" w14:textId="2A3E5B1A" w:rsidR="00C0425D" w:rsidRPr="002B096E" w:rsidRDefault="00C0425D" w:rsidP="0082026F">
                              <w:pPr>
                                <w:pStyle w:val="Figuretitle"/>
                                <w:rPr>
                                  <w:rFonts w:eastAsiaTheme="minorHAnsi"/>
                                  <w:noProof/>
                                  <w:sz w:val="24"/>
                                  <w:szCs w:val="24"/>
                                </w:rPr>
                              </w:pPr>
                              <w:bookmarkStart w:id="154" w:name="_Toc527243211"/>
                              <w:r w:rsidRPr="0082026F">
                                <w:t xml:space="preserve">Figure </w:t>
                              </w:r>
                              <w:r>
                                <w:t>5.13</w:t>
                              </w:r>
                              <w:r w:rsidRPr="0082026F">
                                <w:t>: Enter</w:t>
                              </w:r>
                              <w:r>
                                <w:t xml:space="preserve"> Text Response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5" name="Picture 315"/>
                          <pic:cNvPicPr>
                            <a:picLocks noChangeAspect="1"/>
                          </pic:cNvPicPr>
                        </pic:nvPicPr>
                        <pic:blipFill>
                          <a:blip r:embed="rId112"/>
                          <a:stretch>
                            <a:fillRect/>
                          </a:stretch>
                        </pic:blipFill>
                        <pic:spPr>
                          <a:xfrm>
                            <a:off x="0" y="1752600"/>
                            <a:ext cx="4032250" cy="1567815"/>
                          </a:xfrm>
                          <a:prstGeom prst="rect">
                            <a:avLst/>
                          </a:prstGeom>
                        </pic:spPr>
                      </pic:pic>
                      <pic:pic xmlns:pic="http://schemas.openxmlformats.org/drawingml/2006/picture">
                        <pic:nvPicPr>
                          <pic:cNvPr id="314" name="Picture 314"/>
                          <pic:cNvPicPr>
                            <a:picLocks noChangeAspect="1"/>
                          </pic:cNvPicPr>
                        </pic:nvPicPr>
                        <pic:blipFill>
                          <a:blip r:embed="rId113"/>
                          <a:stretch>
                            <a:fillRect/>
                          </a:stretch>
                        </pic:blipFill>
                        <pic:spPr>
                          <a:xfrm>
                            <a:off x="0" y="0"/>
                            <a:ext cx="4025900" cy="17564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DB82EE" id="Group 317" o:spid="_x0000_s1099" style="position:absolute;left:0;text-align:left;margin-left:195.25pt;margin-top:9.25pt;width:263.5pt;height:231.7pt;z-index:251631616;mso-position-horizontal-relative:text;mso-position-vertical-relative:text;mso-width-relative:margin;mso-height-relative:margin" coordsize="40322,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">
                <v:shape id="Text Box 2070" o:spid="_x0000_s1100" type="#_x0000_t202" style="position:absolute;left:127;top:33464;width:28762;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" stroked="f">
                  <v:textbox inset="0,0,0,0">
                    <w:txbxContent>
                      <w:p w14:paraId="02CB8620" w14:textId="2A3E5B1A" w:rsidR="00C0425D" w:rsidRPr="002B096E" w:rsidRDefault="00C0425D" w:rsidP="0082026F">
                        <w:pPr>
                          <w:pStyle w:val="Figuretitle"/>
                          <w:rPr>
                            <w:rFonts w:eastAsiaTheme="minorHAnsi"/>
                            <w:noProof/>
                            <w:sz w:val="24"/>
                            <w:szCs w:val="24"/>
                          </w:rPr>
                        </w:pPr>
                        <w:bookmarkStart w:id="155" w:name="_Toc527243211"/>
                        <w:r w:rsidRPr="0082026F">
                          <w:t xml:space="preserve">Figure </w:t>
                        </w:r>
                        <w:r>
                          <w:t>5.13</w:t>
                        </w:r>
                        <w:r w:rsidRPr="0082026F">
                          <w:t>: Enter</w:t>
                        </w:r>
                        <w:r>
                          <w:t xml:space="preserve"> Text Response</w:t>
                        </w:r>
                        <w:bookmarkEnd w:id="155"/>
                      </w:p>
                    </w:txbxContent>
                  </v:textbox>
                </v:shape>
                <v:shape id="Picture 315" o:spid="_x0000_s1101" type="#_x0000_t75" style="position:absolute;top:17526;width:40322;height:15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">
                  <v:imagedata r:id="rId114" o:title=""/>
                </v:shape>
                <v:shape id="Picture 314" o:spid="_x0000_s1102" type="#_x0000_t75" style="position:absolute;width:40259;height:17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">
                  <v:imagedata r:id="rId115" o:title=""/>
                </v:shape>
                <w10:wrap type="square"/>
              </v:group>
            </w:pict>
          </mc:Fallback>
        </mc:AlternateContent>
      </w:r>
      <w:r w:rsidR="00A9759F" w:rsidRPr="00834278">
        <w:rPr>
          <w:b/>
          <w:sz w:val="22"/>
          <w:szCs w:val="22"/>
        </w:rPr>
        <w:t>Enter a word or words</w:t>
      </w:r>
      <w:r w:rsidR="00A9759F" w:rsidRPr="00834278">
        <w:rPr>
          <w:sz w:val="22"/>
          <w:szCs w:val="22"/>
        </w:rPr>
        <w:t xml:space="preserve"> using the virtual letter keypad that </w:t>
      </w:r>
      <w:r w:rsidR="00795899" w:rsidRPr="00834278">
        <w:rPr>
          <w:sz w:val="22"/>
          <w:szCs w:val="22"/>
        </w:rPr>
        <w:t>automatically appears on the screen a question</w:t>
      </w:r>
      <w:r w:rsidR="00A9759F" w:rsidRPr="00834278">
        <w:rPr>
          <w:sz w:val="22"/>
          <w:szCs w:val="22"/>
        </w:rPr>
        <w:t xml:space="preserve"> requires a text response. Text responses are for text-type questions. </w:t>
      </w:r>
      <w:r w:rsidR="00A9759F" w:rsidRPr="00834278">
        <w:rPr>
          <w:rFonts w:eastAsia="Calibri"/>
          <w:color w:val="auto"/>
          <w:sz w:val="22"/>
          <w:szCs w:val="22"/>
        </w:rPr>
        <w:t xml:space="preserve">You will use this, for example, to enter a household member’s </w:t>
      </w:r>
      <w:r w:rsidR="00A9759F" w:rsidRPr="0082026F">
        <w:rPr>
          <w:rFonts w:eastAsia="Calibri"/>
          <w:color w:val="auto"/>
          <w:sz w:val="22"/>
          <w:szCs w:val="22"/>
        </w:rPr>
        <w:t>name</w:t>
      </w:r>
      <w:r w:rsidRPr="0082026F">
        <w:rPr>
          <w:rFonts w:eastAsia="Calibri"/>
          <w:color w:val="auto"/>
          <w:sz w:val="22"/>
          <w:szCs w:val="22"/>
        </w:rPr>
        <w:t xml:space="preserve"> (Figure </w:t>
      </w:r>
      <w:r w:rsidR="00D50891">
        <w:rPr>
          <w:rFonts w:eastAsia="Calibri"/>
          <w:color w:val="auto"/>
          <w:sz w:val="22"/>
          <w:szCs w:val="22"/>
        </w:rPr>
        <w:t>5.13</w:t>
      </w:r>
      <w:r w:rsidRPr="0082026F">
        <w:rPr>
          <w:rFonts w:eastAsia="Calibri"/>
          <w:color w:val="auto"/>
          <w:sz w:val="22"/>
          <w:szCs w:val="22"/>
        </w:rPr>
        <w:t>)</w:t>
      </w:r>
      <w:r w:rsidR="00A9759F" w:rsidRPr="0082026F">
        <w:rPr>
          <w:rFonts w:eastAsia="Calibri"/>
          <w:color w:val="auto"/>
          <w:sz w:val="22"/>
          <w:szCs w:val="22"/>
        </w:rPr>
        <w:t>.</w:t>
      </w:r>
    </w:p>
    <w:p w14:paraId="224EA136" w14:textId="1980E838" w:rsidR="00FC7301" w:rsidRPr="00834278" w:rsidRDefault="00FC7301" w:rsidP="0020156C">
      <w:pPr>
        <w:widowControl/>
        <w:spacing w:after="200"/>
        <w:ind w:left="810"/>
        <w:contextualSpacing/>
        <w:rPr>
          <w:sz w:val="22"/>
          <w:szCs w:val="22"/>
        </w:rPr>
      </w:pPr>
    </w:p>
    <w:p w14:paraId="01596A3D" w14:textId="22EE7B02" w:rsidR="008A291C" w:rsidRPr="00834278" w:rsidRDefault="008A291C" w:rsidP="0020156C">
      <w:pPr>
        <w:widowControl/>
        <w:spacing w:after="200"/>
        <w:ind w:left="810"/>
        <w:contextualSpacing/>
        <w:rPr>
          <w:sz w:val="22"/>
          <w:szCs w:val="22"/>
        </w:rPr>
      </w:pPr>
    </w:p>
    <w:p w14:paraId="31F1CC33" w14:textId="2BC942F3" w:rsidR="008A291C" w:rsidRPr="00834278" w:rsidRDefault="008A291C" w:rsidP="0020156C">
      <w:pPr>
        <w:widowControl/>
        <w:spacing w:after="200"/>
        <w:ind w:left="810"/>
        <w:contextualSpacing/>
        <w:rPr>
          <w:sz w:val="22"/>
          <w:szCs w:val="22"/>
        </w:rPr>
      </w:pPr>
    </w:p>
    <w:p w14:paraId="631A26A0" w14:textId="21D39AE0" w:rsidR="008A291C" w:rsidRPr="00834278" w:rsidRDefault="008A291C" w:rsidP="0020156C">
      <w:pPr>
        <w:widowControl/>
        <w:spacing w:after="200"/>
        <w:ind w:left="810"/>
        <w:contextualSpacing/>
        <w:rPr>
          <w:sz w:val="22"/>
          <w:szCs w:val="22"/>
        </w:rPr>
      </w:pPr>
    </w:p>
    <w:p w14:paraId="4DE948D5" w14:textId="73B72743" w:rsidR="008A291C" w:rsidRPr="00834278" w:rsidRDefault="008A291C" w:rsidP="0020156C">
      <w:pPr>
        <w:widowControl/>
        <w:spacing w:after="200"/>
        <w:ind w:left="810"/>
        <w:contextualSpacing/>
        <w:rPr>
          <w:sz w:val="22"/>
          <w:szCs w:val="22"/>
        </w:rPr>
      </w:pPr>
    </w:p>
    <w:p w14:paraId="546A23C9" w14:textId="77777777" w:rsidR="008A291C" w:rsidRPr="00834278" w:rsidRDefault="008A291C" w:rsidP="0020156C">
      <w:pPr>
        <w:widowControl/>
        <w:spacing w:after="200"/>
        <w:ind w:left="810"/>
        <w:contextualSpacing/>
        <w:rPr>
          <w:sz w:val="22"/>
          <w:szCs w:val="22"/>
        </w:rPr>
      </w:pPr>
    </w:p>
    <w:p w14:paraId="3D8B60E5" w14:textId="4ACCE46E" w:rsidR="00A9759F" w:rsidRPr="00834278" w:rsidRDefault="00A9759F" w:rsidP="006A03FC">
      <w:pPr>
        <w:widowControl/>
        <w:numPr>
          <w:ilvl w:val="0"/>
          <w:numId w:val="29"/>
        </w:numPr>
        <w:spacing w:after="200"/>
        <w:ind w:left="810"/>
        <w:contextualSpacing/>
        <w:rPr>
          <w:sz w:val="22"/>
          <w:szCs w:val="22"/>
        </w:rPr>
      </w:pPr>
      <w:r w:rsidRPr="00834278">
        <w:rPr>
          <w:b/>
          <w:sz w:val="22"/>
          <w:szCs w:val="22"/>
        </w:rPr>
        <w:t>Select one of several options</w:t>
      </w:r>
      <w:r w:rsidRPr="00834278">
        <w:rPr>
          <w:sz w:val="22"/>
          <w:szCs w:val="22"/>
        </w:rPr>
        <w:t xml:space="preserve"> by touching the appropriate radio button, the appropriate response from a </w:t>
      </w:r>
      <w:r w:rsidR="00F95232" w:rsidRPr="00834278">
        <w:rPr>
          <w:sz w:val="22"/>
          <w:szCs w:val="22"/>
        </w:rPr>
        <w:t>drop-down</w:t>
      </w:r>
      <w:r w:rsidRPr="00834278">
        <w:rPr>
          <w:sz w:val="22"/>
          <w:szCs w:val="22"/>
        </w:rPr>
        <w:t xml:space="preserve"> list, or other formats. </w:t>
      </w:r>
    </w:p>
    <w:p w14:paraId="27110796" w14:textId="7F197197" w:rsidR="00A9759F" w:rsidRPr="00834278" w:rsidRDefault="00A9759F" w:rsidP="0020156C">
      <w:pPr>
        <w:widowControl/>
        <w:spacing w:after="200"/>
        <w:ind w:left="810"/>
        <w:contextualSpacing/>
        <w:rPr>
          <w:b/>
          <w:noProof/>
          <w:sz w:val="22"/>
          <w:szCs w:val="22"/>
        </w:rPr>
      </w:pPr>
    </w:p>
    <w:p w14:paraId="535CC987" w14:textId="136398FD" w:rsidR="00A9759F" w:rsidRPr="00834278" w:rsidRDefault="00A9759F" w:rsidP="0020156C">
      <w:pPr>
        <w:widowControl/>
        <w:spacing w:after="200"/>
        <w:ind w:left="810"/>
        <w:contextualSpacing/>
        <w:rPr>
          <w:sz w:val="22"/>
          <w:szCs w:val="22"/>
        </w:rPr>
      </w:pPr>
      <w:r w:rsidRPr="00834278">
        <w:rPr>
          <w:sz w:val="22"/>
          <w:szCs w:val="22"/>
        </w:rPr>
        <w:t>This option provides a limited list of values from which you can choose one response. The value lists may be further filtered based on previous responses.</w:t>
      </w:r>
    </w:p>
    <w:p w14:paraId="29AC1730" w14:textId="3F663223" w:rsidR="00A9759F" w:rsidRPr="00834278" w:rsidRDefault="00A9759F" w:rsidP="0020156C">
      <w:pPr>
        <w:widowControl/>
        <w:spacing w:after="200"/>
        <w:ind w:left="810"/>
        <w:rPr>
          <w:b/>
          <w:sz w:val="22"/>
          <w:szCs w:val="22"/>
        </w:rPr>
      </w:pPr>
    </w:p>
    <w:p w14:paraId="4A02496E" w14:textId="10AE37A7" w:rsidR="00A9759F" w:rsidRPr="00834278" w:rsidRDefault="00A9759F" w:rsidP="0020156C">
      <w:pPr>
        <w:ind w:left="810"/>
        <w:contextualSpacing/>
        <w:rPr>
          <w:i/>
          <w:sz w:val="22"/>
          <w:szCs w:val="22"/>
        </w:rPr>
      </w:pPr>
      <w:r w:rsidRPr="00834278">
        <w:rPr>
          <w:i/>
          <w:sz w:val="22"/>
          <w:szCs w:val="22"/>
        </w:rPr>
        <w:t xml:space="preserve">Select a </w:t>
      </w:r>
      <w:r w:rsidR="00795899" w:rsidRPr="00834278">
        <w:rPr>
          <w:i/>
          <w:sz w:val="22"/>
          <w:szCs w:val="22"/>
        </w:rPr>
        <w:t>single response with a</w:t>
      </w:r>
      <w:r w:rsidRPr="00834278">
        <w:rPr>
          <w:i/>
          <w:sz w:val="22"/>
          <w:szCs w:val="22"/>
        </w:rPr>
        <w:t xml:space="preserve"> radio button:</w:t>
      </w:r>
      <w:r w:rsidR="003E6740" w:rsidRPr="00834278">
        <w:rPr>
          <w:noProof/>
          <w:sz w:val="22"/>
          <w:szCs w:val="22"/>
        </w:rPr>
        <w:t xml:space="preserve"> </w:t>
      </w:r>
    </w:p>
    <w:p w14:paraId="11FBFC19" w14:textId="77777777" w:rsidR="008A291C" w:rsidRPr="00834278" w:rsidRDefault="008A291C" w:rsidP="0020156C">
      <w:pPr>
        <w:ind w:left="810"/>
        <w:contextualSpacing/>
        <w:rPr>
          <w:rFonts w:eastAsia="Times New Roman" w:cs="Times New Roman"/>
          <w:color w:val="auto"/>
          <w:sz w:val="22"/>
          <w:szCs w:val="22"/>
        </w:rPr>
      </w:pPr>
    </w:p>
    <w:p w14:paraId="54C7D541" w14:textId="7179D4B3" w:rsidR="00A9759F" w:rsidRPr="00834278" w:rsidRDefault="008A291C" w:rsidP="0020156C">
      <w:pPr>
        <w:ind w:left="810"/>
        <w:contextualSpacing/>
        <w:rPr>
          <w:rFonts w:eastAsia="Times New Roman" w:cs="Times New Roman"/>
          <w:color w:val="auto"/>
          <w:sz w:val="22"/>
          <w:szCs w:val="22"/>
        </w:rPr>
      </w:pPr>
      <w:r w:rsidRPr="0082026F">
        <w:rPr>
          <w:i/>
          <w:noProof/>
          <w:sz w:val="22"/>
          <w:szCs w:val="22"/>
        </w:rPr>
        <mc:AlternateContent>
          <mc:Choice Requires="wpg">
            <w:drawing>
              <wp:anchor distT="0" distB="0" distL="114300" distR="114300" simplePos="0" relativeHeight="251654144" behindDoc="0" locked="0" layoutInCell="1" allowOverlap="1" wp14:anchorId="3D1026F3" wp14:editId="0676E8E9">
                <wp:simplePos x="0" y="0"/>
                <wp:positionH relativeFrom="column">
                  <wp:posOffset>2574925</wp:posOffset>
                </wp:positionH>
                <wp:positionV relativeFrom="paragraph">
                  <wp:posOffset>82550</wp:posOffset>
                </wp:positionV>
                <wp:extent cx="3130550" cy="2153285"/>
                <wp:effectExtent l="0" t="0" r="0" b="0"/>
                <wp:wrapSquare wrapText="bothSides"/>
                <wp:docPr id="130" name="Group 130"/>
                <wp:cNvGraphicFramePr/>
                <a:graphic xmlns:a="http://schemas.openxmlformats.org/drawingml/2006/main">
                  <a:graphicData uri="http://schemas.microsoft.com/office/word/2010/wordprocessingGroup">
                    <wpg:wgp>
                      <wpg:cNvGrpSpPr/>
                      <wpg:grpSpPr>
                        <a:xfrm>
                          <a:off x="0" y="0"/>
                          <a:ext cx="3130550" cy="2153285"/>
                          <a:chOff x="0" y="0"/>
                          <a:chExt cx="3130550" cy="2153285"/>
                        </a:xfrm>
                      </wpg:grpSpPr>
                      <wps:wsp>
                        <wps:cNvPr id="2071" name="Text Box 2071"/>
                        <wps:cNvSpPr txBox="1"/>
                        <wps:spPr>
                          <a:xfrm>
                            <a:off x="25400" y="1727200"/>
                            <a:ext cx="2965450" cy="426085"/>
                          </a:xfrm>
                          <a:prstGeom prst="rect">
                            <a:avLst/>
                          </a:prstGeom>
                          <a:solidFill>
                            <a:prstClr val="white"/>
                          </a:solidFill>
                          <a:ln>
                            <a:noFill/>
                          </a:ln>
                          <a:effectLst/>
                        </wps:spPr>
                        <wps:txbx>
                          <w:txbxContent>
                            <w:p w14:paraId="76CF3251" w14:textId="5854BF82" w:rsidR="00C0425D" w:rsidRPr="002B096E" w:rsidRDefault="00C0425D" w:rsidP="0082026F">
                              <w:pPr>
                                <w:pStyle w:val="Figuretitle"/>
                                <w:rPr>
                                  <w:rFonts w:eastAsiaTheme="minorHAnsi"/>
                                  <w:noProof/>
                                  <w:sz w:val="24"/>
                                  <w:szCs w:val="24"/>
                                </w:rPr>
                              </w:pPr>
                              <w:bookmarkStart w:id="156" w:name="_Toc527243212"/>
                              <w:r w:rsidRPr="0082026F">
                                <w:t xml:space="preserve">Figure </w:t>
                              </w:r>
                              <w:r>
                                <w:t>5.14</w:t>
                              </w:r>
                              <w:r w:rsidRPr="0082026F">
                                <w:t>: Select</w:t>
                              </w:r>
                              <w:r>
                                <w:t xml:space="preserve"> a Response Using Radio Buttons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19" name="Picture 319"/>
                          <pic:cNvPicPr>
                            <a:picLocks noChangeAspect="1"/>
                          </pic:cNvPicPr>
                        </pic:nvPicPr>
                        <pic:blipFill>
                          <a:blip r:embed="rId116"/>
                          <a:stretch>
                            <a:fillRect/>
                          </a:stretch>
                        </pic:blipFill>
                        <pic:spPr>
                          <a:xfrm>
                            <a:off x="0" y="0"/>
                            <a:ext cx="3130550" cy="1678940"/>
                          </a:xfrm>
                          <a:prstGeom prst="rect">
                            <a:avLst/>
                          </a:prstGeom>
                        </pic:spPr>
                      </pic:pic>
                    </wpg:wgp>
                  </a:graphicData>
                </a:graphic>
              </wp:anchor>
            </w:drawing>
          </mc:Choice>
          <mc:Fallback>
            <w:pict>
              <v:group w14:anchorId="3D1026F3" id="Group 130" o:spid="_x0000_s1103" style="position:absolute;left:0;text-align:left;margin-left:202.75pt;margin-top:6.5pt;width:246.5pt;height:169.55pt;z-index:251654144;mso-position-horizontal-relative:text;mso-position-vertical-relative:text" coordsize="3130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">
                <v:shape id="Text Box 2071" o:spid="_x0000_s1104" type="#_x0000_t202" style="position:absolute;left:254;top:17272;width:29654;height:4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" stroked="f">
                  <v:textbox style="mso-fit-shape-to-text:t" inset="0,0,0,0">
                    <w:txbxContent>
                      <w:p w14:paraId="76CF3251" w14:textId="5854BF82" w:rsidR="00C0425D" w:rsidRPr="002B096E" w:rsidRDefault="00C0425D" w:rsidP="0082026F">
                        <w:pPr>
                          <w:pStyle w:val="Figuretitle"/>
                          <w:rPr>
                            <w:rFonts w:eastAsiaTheme="minorHAnsi"/>
                            <w:noProof/>
                            <w:sz w:val="24"/>
                            <w:szCs w:val="24"/>
                          </w:rPr>
                        </w:pPr>
                        <w:bookmarkStart w:id="157" w:name="_Toc527243212"/>
                        <w:r w:rsidRPr="0082026F">
                          <w:t xml:space="preserve">Figure </w:t>
                        </w:r>
                        <w:r>
                          <w:t>5.14</w:t>
                        </w:r>
                        <w:r w:rsidRPr="0082026F">
                          <w:t>: Select</w:t>
                        </w:r>
                        <w:r>
                          <w:t xml:space="preserve"> a Response Using Radio Buttons</w:t>
                        </w:r>
                        <w:bookmarkEnd w:id="157"/>
                      </w:p>
                    </w:txbxContent>
                  </v:textbox>
                </v:shape>
                <v:shape id="Picture 319" o:spid="_x0000_s1105" type="#_x0000_t75" style="position:absolute;width:31305;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">
                  <v:imagedata r:id="rId117" o:title=""/>
                </v:shape>
                <w10:wrap type="square"/>
              </v:group>
            </w:pict>
          </mc:Fallback>
        </mc:AlternateContent>
      </w:r>
      <w:r w:rsidR="00A9759F" w:rsidRPr="0082026F">
        <w:rPr>
          <w:rFonts w:eastAsia="Times New Roman" w:cs="Times New Roman"/>
          <w:color w:val="auto"/>
          <w:sz w:val="22"/>
          <w:szCs w:val="22"/>
        </w:rPr>
        <w:t xml:space="preserve">In the example shown in Figure </w:t>
      </w:r>
      <w:r w:rsidR="003C5B87">
        <w:rPr>
          <w:rFonts w:eastAsia="Times New Roman" w:cs="Times New Roman"/>
          <w:color w:val="auto"/>
          <w:sz w:val="22"/>
          <w:szCs w:val="22"/>
        </w:rPr>
        <w:t>5.16</w:t>
      </w:r>
      <w:r w:rsidR="003E6740" w:rsidRPr="0082026F">
        <w:rPr>
          <w:rFonts w:eastAsia="Times New Roman" w:cs="Times New Roman"/>
          <w:color w:val="auto"/>
          <w:sz w:val="22"/>
          <w:szCs w:val="22"/>
        </w:rPr>
        <w:t>, touchi</w:t>
      </w:r>
      <w:r w:rsidR="00795899" w:rsidRPr="0082026F">
        <w:rPr>
          <w:rFonts w:eastAsia="Times New Roman" w:cs="Times New Roman"/>
          <w:color w:val="auto"/>
          <w:sz w:val="22"/>
          <w:szCs w:val="22"/>
        </w:rPr>
        <w:t>ng</w:t>
      </w:r>
      <w:r w:rsidR="00A9759F" w:rsidRPr="0082026F">
        <w:rPr>
          <w:rFonts w:eastAsia="Times New Roman" w:cs="Times New Roman"/>
          <w:color w:val="auto"/>
          <w:sz w:val="22"/>
          <w:szCs w:val="22"/>
        </w:rPr>
        <w:t xml:space="preserve"> the radio button next to a question selects that answer. You can change the answer by touching a different radio button to indicate your revised response</w:t>
      </w:r>
      <w:r w:rsidRPr="0082026F">
        <w:rPr>
          <w:rFonts w:eastAsia="Times New Roman" w:cs="Times New Roman"/>
          <w:color w:val="auto"/>
          <w:sz w:val="22"/>
          <w:szCs w:val="22"/>
        </w:rPr>
        <w:t xml:space="preserve"> (Figure </w:t>
      </w:r>
      <w:r w:rsidR="00D50891">
        <w:rPr>
          <w:rFonts w:eastAsia="Times New Roman" w:cs="Times New Roman"/>
          <w:color w:val="auto"/>
          <w:sz w:val="22"/>
          <w:szCs w:val="22"/>
        </w:rPr>
        <w:t>5.14</w:t>
      </w:r>
      <w:r w:rsidRPr="0082026F">
        <w:rPr>
          <w:rFonts w:eastAsia="Times New Roman" w:cs="Times New Roman"/>
          <w:color w:val="auto"/>
          <w:sz w:val="22"/>
          <w:szCs w:val="22"/>
        </w:rPr>
        <w:t>)</w:t>
      </w:r>
      <w:r w:rsidR="00A9759F" w:rsidRPr="0082026F">
        <w:rPr>
          <w:rFonts w:eastAsia="Times New Roman" w:cs="Times New Roman"/>
          <w:color w:val="auto"/>
          <w:sz w:val="22"/>
          <w:szCs w:val="22"/>
        </w:rPr>
        <w:t>.</w:t>
      </w:r>
    </w:p>
    <w:p w14:paraId="114D05B8" w14:textId="198E9609" w:rsidR="00A9759F" w:rsidRPr="00834278" w:rsidRDefault="00A9759F" w:rsidP="0020156C">
      <w:pPr>
        <w:ind w:left="810"/>
        <w:contextualSpacing/>
        <w:rPr>
          <w:rFonts w:eastAsia="Times New Roman" w:cs="Times New Roman"/>
          <w:color w:val="auto"/>
          <w:sz w:val="22"/>
          <w:szCs w:val="22"/>
        </w:rPr>
      </w:pPr>
    </w:p>
    <w:p w14:paraId="52E114EC" w14:textId="77777777" w:rsidR="00A9759F" w:rsidRPr="00834278" w:rsidRDefault="00A9759F" w:rsidP="0020156C">
      <w:pPr>
        <w:ind w:left="810"/>
        <w:contextualSpacing/>
        <w:rPr>
          <w:rFonts w:eastAsia="Times New Roman" w:cs="Times New Roman"/>
          <w:i/>
          <w:color w:val="auto"/>
          <w:sz w:val="22"/>
          <w:szCs w:val="22"/>
        </w:rPr>
      </w:pPr>
    </w:p>
    <w:p w14:paraId="1FEC7A9A" w14:textId="1E731C14" w:rsidR="00FC7301" w:rsidRPr="00834278" w:rsidRDefault="00FC7301" w:rsidP="0020156C">
      <w:pPr>
        <w:ind w:left="810"/>
        <w:contextualSpacing/>
        <w:rPr>
          <w:rFonts w:eastAsia="Times New Roman" w:cs="Times New Roman"/>
          <w:i/>
          <w:color w:val="auto"/>
          <w:sz w:val="22"/>
          <w:szCs w:val="22"/>
        </w:rPr>
      </w:pPr>
    </w:p>
    <w:p w14:paraId="6D583A8F" w14:textId="77777777" w:rsidR="008A291C" w:rsidRPr="00834278" w:rsidRDefault="008A291C" w:rsidP="0020156C">
      <w:pPr>
        <w:ind w:left="810"/>
        <w:contextualSpacing/>
        <w:rPr>
          <w:rFonts w:eastAsia="Times New Roman" w:cs="Times New Roman"/>
          <w:i/>
          <w:color w:val="auto"/>
          <w:sz w:val="22"/>
          <w:szCs w:val="22"/>
        </w:rPr>
      </w:pPr>
    </w:p>
    <w:p w14:paraId="39C5CA2F" w14:textId="19D3CC7B" w:rsidR="00A9759F" w:rsidRPr="00834278" w:rsidRDefault="00A9759F" w:rsidP="0020156C">
      <w:pPr>
        <w:ind w:left="810"/>
        <w:contextualSpacing/>
        <w:rPr>
          <w:rFonts w:eastAsia="Times New Roman" w:cs="Times New Roman"/>
          <w:i/>
          <w:color w:val="auto"/>
          <w:sz w:val="22"/>
          <w:szCs w:val="22"/>
        </w:rPr>
      </w:pPr>
      <w:r w:rsidRPr="00834278">
        <w:rPr>
          <w:rFonts w:eastAsia="Times New Roman" w:cs="Times New Roman"/>
          <w:i/>
          <w:color w:val="auto"/>
          <w:sz w:val="22"/>
          <w:szCs w:val="22"/>
        </w:rPr>
        <w:t xml:space="preserve">Select a response from a </w:t>
      </w:r>
      <w:r w:rsidR="003E6740" w:rsidRPr="00834278">
        <w:rPr>
          <w:rFonts w:eastAsia="Times New Roman" w:cs="Times New Roman"/>
          <w:i/>
          <w:color w:val="auto"/>
          <w:sz w:val="22"/>
          <w:szCs w:val="22"/>
        </w:rPr>
        <w:t xml:space="preserve">combo box with a </w:t>
      </w:r>
      <w:r w:rsidRPr="00834278">
        <w:rPr>
          <w:rFonts w:eastAsia="Times New Roman" w:cs="Times New Roman"/>
          <w:i/>
          <w:color w:val="auto"/>
          <w:sz w:val="22"/>
          <w:szCs w:val="22"/>
        </w:rPr>
        <w:t>dropdown list:</w:t>
      </w:r>
    </w:p>
    <w:p w14:paraId="479A6CE1" w14:textId="17F5F8EA" w:rsidR="003E6740" w:rsidRPr="00834278" w:rsidRDefault="008A291C" w:rsidP="0020156C">
      <w:pPr>
        <w:ind w:left="810"/>
        <w:contextualSpacing/>
        <w:rPr>
          <w:rFonts w:eastAsia="Times New Roman" w:cs="Times New Roman"/>
          <w:color w:val="auto"/>
          <w:sz w:val="22"/>
          <w:szCs w:val="22"/>
        </w:rPr>
      </w:pPr>
      <w:r w:rsidRPr="00834278">
        <w:rPr>
          <w:rFonts w:eastAsia="Times New Roman" w:cs="Times New Roman"/>
          <w:noProof/>
          <w:color w:val="auto"/>
          <w:sz w:val="22"/>
          <w:szCs w:val="22"/>
        </w:rPr>
        <w:lastRenderedPageBreak/>
        <mc:AlternateContent>
          <mc:Choice Requires="wpg">
            <w:drawing>
              <wp:anchor distT="0" distB="0" distL="114300" distR="114300" simplePos="0" relativeHeight="251658240" behindDoc="0" locked="0" layoutInCell="1" allowOverlap="1" wp14:anchorId="7602C699" wp14:editId="1AD1DFE7">
                <wp:simplePos x="0" y="0"/>
                <wp:positionH relativeFrom="column">
                  <wp:posOffset>2743200</wp:posOffset>
                </wp:positionH>
                <wp:positionV relativeFrom="paragraph">
                  <wp:posOffset>202565</wp:posOffset>
                </wp:positionV>
                <wp:extent cx="2898775" cy="3648075"/>
                <wp:effectExtent l="0" t="0" r="0" b="9525"/>
                <wp:wrapSquare wrapText="bothSides"/>
                <wp:docPr id="136" name="Group 136"/>
                <wp:cNvGraphicFramePr/>
                <a:graphic xmlns:a="http://schemas.openxmlformats.org/drawingml/2006/main">
                  <a:graphicData uri="http://schemas.microsoft.com/office/word/2010/wordprocessingGroup">
                    <wpg:wgp>
                      <wpg:cNvGrpSpPr/>
                      <wpg:grpSpPr>
                        <a:xfrm>
                          <a:off x="0" y="0"/>
                          <a:ext cx="2898775" cy="3648075"/>
                          <a:chOff x="0" y="0"/>
                          <a:chExt cx="3308350" cy="3642670"/>
                        </a:xfrm>
                      </wpg:grpSpPr>
                      <wpg:grpSp>
                        <wpg:cNvPr id="134" name="Group 134"/>
                        <wpg:cNvGrpSpPr/>
                        <wpg:grpSpPr>
                          <a:xfrm>
                            <a:off x="0" y="0"/>
                            <a:ext cx="3308350" cy="3642670"/>
                            <a:chOff x="0" y="0"/>
                            <a:chExt cx="3308350" cy="3642670"/>
                          </a:xfrm>
                        </wpg:grpSpPr>
                        <pic:pic xmlns:pic="http://schemas.openxmlformats.org/drawingml/2006/picture">
                          <pic:nvPicPr>
                            <pic:cNvPr id="133" name="Picture 133"/>
                            <pic:cNvPicPr>
                              <a:picLocks noChangeAspect="1"/>
                            </pic:cNvPicPr>
                          </pic:nvPicPr>
                          <pic:blipFill>
                            <a:blip r:embed="rId118"/>
                            <a:stretch>
                              <a:fillRect/>
                            </a:stretch>
                          </pic:blipFill>
                          <pic:spPr>
                            <a:xfrm>
                              <a:off x="6350" y="1949450"/>
                              <a:ext cx="3302000" cy="1327785"/>
                            </a:xfrm>
                            <a:prstGeom prst="rect">
                              <a:avLst/>
                            </a:prstGeom>
                          </pic:spPr>
                        </pic:pic>
                        <wpg:grpSp>
                          <wpg:cNvPr id="132" name="Group 132"/>
                          <wpg:cNvGrpSpPr/>
                          <wpg:grpSpPr>
                            <a:xfrm>
                              <a:off x="0" y="0"/>
                              <a:ext cx="3300095" cy="3642670"/>
                              <a:chOff x="0" y="0"/>
                              <a:chExt cx="3300095" cy="3642670"/>
                            </a:xfrm>
                          </wpg:grpSpPr>
                          <wpg:grpSp>
                            <wpg:cNvPr id="13" name="Group 13"/>
                            <wpg:cNvGrpSpPr/>
                            <wpg:grpSpPr>
                              <a:xfrm>
                                <a:off x="12700" y="1035050"/>
                                <a:ext cx="3287395" cy="2607620"/>
                                <a:chOff x="837425" y="419100"/>
                                <a:chExt cx="3287550" cy="2607620"/>
                              </a:xfrm>
                            </wpg:grpSpPr>
                            <wps:wsp>
                              <wps:cNvPr id="21" name="Text Box 21"/>
                              <wps:cNvSpPr txBox="1"/>
                              <wps:spPr>
                                <a:xfrm>
                                  <a:off x="837425" y="2661285"/>
                                  <a:ext cx="3287550" cy="365435"/>
                                </a:xfrm>
                                <a:prstGeom prst="rect">
                                  <a:avLst/>
                                </a:prstGeom>
                                <a:solidFill>
                                  <a:prstClr val="white"/>
                                </a:solidFill>
                                <a:ln>
                                  <a:noFill/>
                                </a:ln>
                                <a:effectLst/>
                              </wps:spPr>
                              <wps:txbx>
                                <w:txbxContent>
                                  <w:p w14:paraId="39B29209" w14:textId="3BC73A5B" w:rsidR="00C0425D" w:rsidRPr="002B096E" w:rsidRDefault="00C0425D" w:rsidP="0082026F">
                                    <w:pPr>
                                      <w:pStyle w:val="Figuretitle"/>
                                      <w:rPr>
                                        <w:rFonts w:eastAsiaTheme="minorHAnsi"/>
                                        <w:noProof/>
                                        <w:sz w:val="24"/>
                                        <w:szCs w:val="24"/>
                                      </w:rPr>
                                    </w:pPr>
                                    <w:bookmarkStart w:id="158" w:name="_Toc527243213"/>
                                    <w:r w:rsidRPr="0082026F">
                                      <w:t xml:space="preserve">Figure </w:t>
                                    </w:r>
                                    <w:r>
                                      <w:t>5.15</w:t>
                                    </w:r>
                                    <w:r w:rsidRPr="0082026F">
                                      <w:t>: Example</w:t>
                                    </w:r>
                                    <w:r>
                                      <w:t xml:space="preserve"> of Combo Box with Drop-down List</w:t>
                                    </w:r>
                                    <w:bookmarkEnd w:id="15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 name="Straight Arrow Connector 23"/>
                              <wps:cNvCnPr/>
                              <wps:spPr>
                                <a:xfrm flipV="1">
                                  <a:off x="3543300" y="419100"/>
                                  <a:ext cx="266700" cy="18097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g:grpSp>
                          <pic:pic xmlns:pic="http://schemas.openxmlformats.org/drawingml/2006/picture">
                            <pic:nvPicPr>
                              <pic:cNvPr id="131" name="Picture 131"/>
                              <pic:cNvPicPr>
                                <a:picLocks noChangeAspect="1"/>
                              </pic:cNvPicPr>
                            </pic:nvPicPr>
                            <pic:blipFill>
                              <a:blip r:embed="rId119"/>
                              <a:stretch>
                                <a:fillRect/>
                              </a:stretch>
                            </pic:blipFill>
                            <pic:spPr>
                              <a:xfrm>
                                <a:off x="0" y="0"/>
                                <a:ext cx="3300095" cy="1949450"/>
                              </a:xfrm>
                              <a:prstGeom prst="rect">
                                <a:avLst/>
                              </a:prstGeom>
                            </pic:spPr>
                          </pic:pic>
                        </wpg:grpSp>
                      </wpg:grpSp>
                      <wps:wsp>
                        <wps:cNvPr id="135" name="Oval 135"/>
                        <wps:cNvSpPr/>
                        <wps:spPr>
                          <a:xfrm>
                            <a:off x="1968500" y="984250"/>
                            <a:ext cx="304800" cy="336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2C699" id="Group 136" o:spid="_x0000_s1106" style="position:absolute;left:0;text-align:left;margin-left:3in;margin-top:15.95pt;width:228.25pt;height:287.25pt;z-index:251658240;mso-position-horizontal-relative:text;mso-position-vertical-relative:text;mso-width-relative:margin;mso-height-relative:margin" coordsize="33083,36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">
                <v:group id="Group 134" o:spid="_x0000_s1107" style="position:absolute;width:33083;height:36426" coordsize="33083,36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Picture 133" o:spid="_x0000_s1108" type="#_x0000_t75" style="position:absolute;left:63;top:19494;width:33020;height:13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">
                    <v:imagedata r:id="rId120" o:title=""/>
                  </v:shape>
                  <v:group id="Group 132" o:spid="_x0000_s1109" style="position:absolute;width:33000;height:36426" coordsize="33000,36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 o:spid="_x0000_s1110" style="position:absolute;left:127;top:10350;width:32873;height:26076" coordorigin="8374,4191" coordsize="32875,2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Text Box 21" o:spid="_x0000_s1111" type="#_x0000_t202" style="position:absolute;left:8374;top:26612;width:32875;height:3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39B29209" w14:textId="3BC73A5B" w:rsidR="00C0425D" w:rsidRPr="002B096E" w:rsidRDefault="00C0425D" w:rsidP="0082026F">
                              <w:pPr>
                                <w:pStyle w:val="Figuretitle"/>
                                <w:rPr>
                                  <w:rFonts w:eastAsiaTheme="minorHAnsi"/>
                                  <w:noProof/>
                                  <w:sz w:val="24"/>
                                  <w:szCs w:val="24"/>
                                </w:rPr>
                              </w:pPr>
                              <w:bookmarkStart w:id="159" w:name="_Toc527243213"/>
                              <w:r w:rsidRPr="0082026F">
                                <w:t xml:space="preserve">Figure </w:t>
                              </w:r>
                              <w:r>
                                <w:t>5.15</w:t>
                              </w:r>
                              <w:r w:rsidRPr="0082026F">
                                <w:t>: Example</w:t>
                              </w:r>
                              <w:r>
                                <w:t xml:space="preserve"> of Combo Box with Drop-down List</w:t>
                              </w:r>
                              <w:bookmarkEnd w:id="159"/>
                              <w:r>
                                <w:t xml:space="preserve"> </w:t>
                              </w:r>
                            </w:p>
                          </w:txbxContent>
                        </v:textbox>
                      </v:shape>
                      <v:shape id="Straight Arrow Connector 23" o:spid="_x0000_s1112" type="#_x0000_t32" style="position:absolute;left:35433;top:4191;width:2667;height:18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" strokecolor="#bc4542 [3045]" strokeweight="2.25pt">
                        <v:stroke endarrow="open"/>
                      </v:shape>
                    </v:group>
                    <v:shape id="Picture 131" o:spid="_x0000_s1113" type="#_x0000_t75" style="position:absolute;width:33000;height:1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">
                      <v:imagedata r:id="rId121" o:title=""/>
                    </v:shape>
                  </v:group>
                </v:group>
                <v:oval id="Oval 135" o:spid="_x0000_s1114" style="position:absolute;left:19685;top:9842;width:3048;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" filled="f" strokecolor="red" strokeweight="2pt"/>
                <w10:wrap type="square"/>
              </v:group>
            </w:pict>
          </mc:Fallback>
        </mc:AlternateContent>
      </w:r>
    </w:p>
    <w:p w14:paraId="6B516824" w14:textId="683A61E1" w:rsidR="00B53BA9" w:rsidRPr="0082026F" w:rsidRDefault="003E6740" w:rsidP="0020156C">
      <w:pPr>
        <w:ind w:left="810"/>
        <w:contextualSpacing/>
        <w:rPr>
          <w:rFonts w:eastAsia="Times New Roman" w:cs="Times New Roman"/>
          <w:color w:val="auto"/>
          <w:sz w:val="22"/>
          <w:szCs w:val="22"/>
        </w:rPr>
      </w:pPr>
      <w:r w:rsidRPr="00834278">
        <w:rPr>
          <w:rFonts w:eastAsia="Times New Roman" w:cs="Times New Roman"/>
          <w:color w:val="auto"/>
          <w:sz w:val="22"/>
          <w:szCs w:val="22"/>
        </w:rPr>
        <w:t xml:space="preserve">Some questions have more than one entry option, including a </w:t>
      </w:r>
      <w:proofErr w:type="gramStart"/>
      <w:r w:rsidRPr="00834278">
        <w:rPr>
          <w:rFonts w:eastAsia="Times New Roman" w:cs="Times New Roman"/>
          <w:color w:val="auto"/>
          <w:sz w:val="22"/>
          <w:szCs w:val="22"/>
        </w:rPr>
        <w:t>drop down</w:t>
      </w:r>
      <w:proofErr w:type="gramEnd"/>
      <w:r w:rsidRPr="00834278">
        <w:rPr>
          <w:rFonts w:eastAsia="Times New Roman" w:cs="Times New Roman"/>
          <w:color w:val="auto"/>
          <w:sz w:val="22"/>
          <w:szCs w:val="22"/>
        </w:rPr>
        <w:t xml:space="preserve"> list. You may either enter a number (including a decimal place in the example), or you may need to choose </w:t>
      </w:r>
      <w:r w:rsidRPr="0082026F">
        <w:rPr>
          <w:rFonts w:eastAsia="Times New Roman" w:cs="Times New Roman"/>
          <w:color w:val="auto"/>
          <w:sz w:val="22"/>
          <w:szCs w:val="22"/>
        </w:rPr>
        <w:t>one of the other options available</w:t>
      </w:r>
      <w:r w:rsidR="008A291C" w:rsidRPr="0082026F">
        <w:rPr>
          <w:rFonts w:eastAsia="Times New Roman" w:cs="Times New Roman"/>
          <w:color w:val="auto"/>
          <w:sz w:val="22"/>
          <w:szCs w:val="22"/>
        </w:rPr>
        <w:t xml:space="preserve"> (Figure </w:t>
      </w:r>
      <w:r w:rsidR="00D50891">
        <w:rPr>
          <w:rFonts w:eastAsia="Times New Roman" w:cs="Times New Roman"/>
          <w:color w:val="auto"/>
          <w:sz w:val="22"/>
          <w:szCs w:val="22"/>
        </w:rPr>
        <w:t>5.15</w:t>
      </w:r>
      <w:r w:rsidR="008A291C" w:rsidRPr="0082026F">
        <w:rPr>
          <w:rFonts w:eastAsia="Times New Roman" w:cs="Times New Roman"/>
          <w:color w:val="auto"/>
          <w:sz w:val="22"/>
          <w:szCs w:val="22"/>
        </w:rPr>
        <w:t>)</w:t>
      </w:r>
      <w:r w:rsidRPr="0082026F">
        <w:rPr>
          <w:rFonts w:eastAsia="Times New Roman" w:cs="Times New Roman"/>
          <w:color w:val="auto"/>
          <w:sz w:val="22"/>
          <w:szCs w:val="22"/>
        </w:rPr>
        <w:t xml:space="preserve">. </w:t>
      </w:r>
    </w:p>
    <w:p w14:paraId="1012B7D6" w14:textId="77777777" w:rsidR="00B53BA9" w:rsidRPr="0082026F" w:rsidRDefault="00B53BA9" w:rsidP="0020156C">
      <w:pPr>
        <w:ind w:left="810"/>
        <w:contextualSpacing/>
        <w:rPr>
          <w:rFonts w:eastAsia="Times New Roman" w:cs="Times New Roman"/>
          <w:color w:val="auto"/>
          <w:sz w:val="22"/>
          <w:szCs w:val="22"/>
        </w:rPr>
      </w:pPr>
    </w:p>
    <w:p w14:paraId="73EA317B" w14:textId="14AEC6F1" w:rsidR="00FC7301" w:rsidRPr="0082026F" w:rsidRDefault="003E6740" w:rsidP="0020156C">
      <w:pPr>
        <w:ind w:left="810"/>
        <w:contextualSpacing/>
        <w:rPr>
          <w:rFonts w:eastAsia="Times New Roman" w:cs="Times New Roman"/>
          <w:color w:val="auto"/>
          <w:sz w:val="22"/>
          <w:szCs w:val="22"/>
        </w:rPr>
      </w:pPr>
      <w:r w:rsidRPr="0082026F">
        <w:rPr>
          <w:rFonts w:eastAsia="Times New Roman" w:cs="Times New Roman"/>
          <w:color w:val="auto"/>
          <w:sz w:val="22"/>
          <w:szCs w:val="22"/>
        </w:rPr>
        <w:t>To see the options</w:t>
      </w:r>
      <w:r w:rsidR="00B53BA9" w:rsidRPr="0082026F">
        <w:rPr>
          <w:rFonts w:eastAsia="Times New Roman" w:cs="Times New Roman"/>
          <w:color w:val="auto"/>
          <w:sz w:val="22"/>
          <w:szCs w:val="22"/>
        </w:rPr>
        <w:t>, first</w:t>
      </w:r>
      <w:r w:rsidR="00A9759F" w:rsidRPr="0082026F">
        <w:rPr>
          <w:rFonts w:eastAsia="Times New Roman" w:cs="Times New Roman"/>
          <w:color w:val="auto"/>
          <w:sz w:val="22"/>
          <w:szCs w:val="22"/>
        </w:rPr>
        <w:t xml:space="preserve"> t</w:t>
      </w:r>
      <w:r w:rsidR="00FC7301" w:rsidRPr="0082026F">
        <w:rPr>
          <w:rFonts w:eastAsia="Times New Roman" w:cs="Times New Roman"/>
          <w:color w:val="auto"/>
          <w:sz w:val="22"/>
          <w:szCs w:val="22"/>
        </w:rPr>
        <w:t>ouch the drop</w:t>
      </w:r>
      <w:r w:rsidR="00A9759F" w:rsidRPr="0082026F">
        <w:rPr>
          <w:rFonts w:eastAsia="Times New Roman" w:cs="Times New Roman"/>
          <w:color w:val="auto"/>
          <w:sz w:val="22"/>
          <w:szCs w:val="22"/>
        </w:rPr>
        <w:t xml:space="preserve">down </w:t>
      </w:r>
      <w:r w:rsidR="00B53BA9" w:rsidRPr="0082026F">
        <w:rPr>
          <w:rFonts w:eastAsia="Times New Roman" w:cs="Times New Roman"/>
          <w:color w:val="auto"/>
          <w:sz w:val="22"/>
          <w:szCs w:val="22"/>
        </w:rPr>
        <w:t xml:space="preserve">list circled </w:t>
      </w:r>
      <w:r w:rsidR="00A9759F" w:rsidRPr="0082026F">
        <w:rPr>
          <w:rFonts w:eastAsia="Times New Roman" w:cs="Times New Roman"/>
          <w:color w:val="auto"/>
          <w:sz w:val="22"/>
          <w:szCs w:val="22"/>
        </w:rPr>
        <w:t xml:space="preserve">in </w:t>
      </w:r>
    </w:p>
    <w:p w14:paraId="5FB29E13" w14:textId="5B9D6A1F" w:rsidR="00A9759F" w:rsidRPr="00834278" w:rsidRDefault="00A9759F" w:rsidP="00B53BA9">
      <w:pPr>
        <w:ind w:left="810"/>
        <w:contextualSpacing/>
        <w:rPr>
          <w:rFonts w:eastAsia="Times New Roman" w:cs="Times New Roman"/>
          <w:color w:val="auto"/>
          <w:sz w:val="22"/>
          <w:szCs w:val="22"/>
        </w:rPr>
      </w:pPr>
      <w:r w:rsidRPr="0082026F">
        <w:rPr>
          <w:rFonts w:eastAsia="Times New Roman" w:cs="Times New Roman"/>
          <w:color w:val="auto"/>
          <w:sz w:val="22"/>
          <w:szCs w:val="22"/>
        </w:rPr>
        <w:t xml:space="preserve">Figure </w:t>
      </w:r>
      <w:r w:rsidR="00730465">
        <w:rPr>
          <w:rFonts w:eastAsia="Times New Roman" w:cs="Times New Roman"/>
          <w:color w:val="auto"/>
          <w:sz w:val="22"/>
          <w:szCs w:val="22"/>
        </w:rPr>
        <w:t>5.17</w:t>
      </w:r>
      <w:r w:rsidR="00B53BA9" w:rsidRPr="0082026F">
        <w:rPr>
          <w:rFonts w:eastAsia="Times New Roman" w:cs="Times New Roman"/>
          <w:color w:val="auto"/>
          <w:sz w:val="22"/>
          <w:szCs w:val="22"/>
        </w:rPr>
        <w:t xml:space="preserve">. </w:t>
      </w:r>
      <w:r w:rsidRPr="0082026F">
        <w:rPr>
          <w:rFonts w:eastAsia="Times New Roman" w:cs="Times New Roman"/>
          <w:color w:val="auto"/>
          <w:sz w:val="22"/>
          <w:szCs w:val="22"/>
        </w:rPr>
        <w:t>Then, select the app</w:t>
      </w:r>
      <w:r w:rsidR="00FC7301" w:rsidRPr="0082026F">
        <w:rPr>
          <w:rFonts w:eastAsia="Times New Roman" w:cs="Times New Roman"/>
          <w:color w:val="auto"/>
          <w:sz w:val="22"/>
          <w:szCs w:val="22"/>
        </w:rPr>
        <w:t>ropriate response from the drop</w:t>
      </w:r>
      <w:r w:rsidR="00B53BA9" w:rsidRPr="0082026F">
        <w:rPr>
          <w:rFonts w:eastAsia="Times New Roman" w:cs="Times New Roman"/>
          <w:color w:val="auto"/>
          <w:sz w:val="22"/>
          <w:szCs w:val="22"/>
        </w:rPr>
        <w:t>down list</w:t>
      </w:r>
      <w:r w:rsidR="00B53BA9" w:rsidRPr="00834278">
        <w:rPr>
          <w:rFonts w:eastAsia="Times New Roman" w:cs="Times New Roman"/>
          <w:color w:val="auto"/>
          <w:sz w:val="22"/>
          <w:szCs w:val="22"/>
        </w:rPr>
        <w:t xml:space="preserve"> as shown.</w:t>
      </w:r>
    </w:p>
    <w:p w14:paraId="62671E49" w14:textId="70B7D083" w:rsidR="00A9759F" w:rsidRPr="00834278" w:rsidRDefault="00A9759F" w:rsidP="0020156C">
      <w:pPr>
        <w:widowControl/>
        <w:spacing w:after="200"/>
        <w:ind w:left="810"/>
        <w:contextualSpacing/>
        <w:rPr>
          <w:rFonts w:eastAsia="Times New Roman" w:cs="Times New Roman"/>
          <w:color w:val="auto"/>
          <w:sz w:val="22"/>
          <w:szCs w:val="22"/>
        </w:rPr>
      </w:pPr>
    </w:p>
    <w:p w14:paraId="2901B920" w14:textId="6EA58A48" w:rsidR="00A9759F" w:rsidRPr="00834278" w:rsidRDefault="00A9759F" w:rsidP="0020156C">
      <w:pPr>
        <w:widowControl/>
        <w:spacing w:after="200"/>
        <w:ind w:left="810"/>
        <w:contextualSpacing/>
        <w:rPr>
          <w:rFonts w:eastAsia="Times New Roman" w:cs="Times New Roman"/>
          <w:color w:val="auto"/>
          <w:sz w:val="22"/>
          <w:szCs w:val="22"/>
        </w:rPr>
      </w:pPr>
      <w:r w:rsidRPr="00834278">
        <w:rPr>
          <w:rFonts w:eastAsia="Times New Roman" w:cs="Times New Roman"/>
          <w:color w:val="auto"/>
          <w:sz w:val="22"/>
          <w:szCs w:val="22"/>
        </w:rPr>
        <w:t xml:space="preserve">In this example, you would </w:t>
      </w:r>
      <w:r w:rsidR="00B53BA9" w:rsidRPr="00834278">
        <w:rPr>
          <w:rFonts w:eastAsia="Times New Roman" w:cs="Times New Roman"/>
          <w:color w:val="auto"/>
          <w:sz w:val="22"/>
          <w:szCs w:val="22"/>
        </w:rPr>
        <w:t xml:space="preserve">either type in the number using the number pad or </w:t>
      </w:r>
      <w:r w:rsidRPr="00834278">
        <w:rPr>
          <w:rFonts w:eastAsia="Times New Roman" w:cs="Times New Roman"/>
          <w:color w:val="auto"/>
          <w:sz w:val="22"/>
          <w:szCs w:val="22"/>
        </w:rPr>
        <w:t>select one appropriate response from among those displayed in the middle of the screen by tapping it.</w:t>
      </w:r>
    </w:p>
    <w:p w14:paraId="4227DBF6" w14:textId="46183C79" w:rsidR="00A9759F" w:rsidRPr="00834278" w:rsidRDefault="00A9759F" w:rsidP="0020156C">
      <w:pPr>
        <w:widowControl/>
        <w:ind w:left="810"/>
        <w:contextualSpacing/>
        <w:rPr>
          <w:rFonts w:eastAsia="Times New Roman" w:cs="Times New Roman"/>
          <w:color w:val="auto"/>
          <w:sz w:val="22"/>
          <w:szCs w:val="22"/>
        </w:rPr>
      </w:pPr>
    </w:p>
    <w:bookmarkEnd w:id="151"/>
    <w:p w14:paraId="0BB5210A" w14:textId="2AD4CE2B" w:rsidR="00A9759F" w:rsidRPr="00834278" w:rsidRDefault="00B53BA9" w:rsidP="006A03FC">
      <w:pPr>
        <w:widowControl/>
        <w:numPr>
          <w:ilvl w:val="0"/>
          <w:numId w:val="29"/>
        </w:numPr>
        <w:spacing w:after="200"/>
        <w:ind w:left="810"/>
        <w:contextualSpacing/>
        <w:rPr>
          <w:sz w:val="22"/>
          <w:szCs w:val="22"/>
        </w:rPr>
      </w:pPr>
      <w:r w:rsidRPr="00834278">
        <w:rPr>
          <w:rFonts w:eastAsia="Times New Roman" w:cs="Times New Roman"/>
          <w:noProof/>
          <w:color w:val="auto"/>
          <w:sz w:val="22"/>
          <w:szCs w:val="22"/>
        </w:rPr>
        <mc:AlternateContent>
          <mc:Choice Requires="wpg">
            <w:drawing>
              <wp:anchor distT="0" distB="0" distL="114300" distR="114300" simplePos="0" relativeHeight="251663360" behindDoc="0" locked="0" layoutInCell="1" allowOverlap="1" wp14:anchorId="6D23E4C5" wp14:editId="5B5F9203">
                <wp:simplePos x="0" y="0"/>
                <wp:positionH relativeFrom="column">
                  <wp:posOffset>2889250</wp:posOffset>
                </wp:positionH>
                <wp:positionV relativeFrom="paragraph">
                  <wp:posOffset>150495</wp:posOffset>
                </wp:positionV>
                <wp:extent cx="3171825" cy="2977515"/>
                <wp:effectExtent l="0" t="0" r="9525" b="0"/>
                <wp:wrapSquare wrapText="bothSides"/>
                <wp:docPr id="138" name="Group 138"/>
                <wp:cNvGraphicFramePr/>
                <a:graphic xmlns:a="http://schemas.openxmlformats.org/drawingml/2006/main">
                  <a:graphicData uri="http://schemas.microsoft.com/office/word/2010/wordprocessingGroup">
                    <wpg:wgp>
                      <wpg:cNvGrpSpPr/>
                      <wpg:grpSpPr>
                        <a:xfrm>
                          <a:off x="0" y="0"/>
                          <a:ext cx="3171825" cy="2977515"/>
                          <a:chOff x="0" y="0"/>
                          <a:chExt cx="3702050" cy="3289448"/>
                        </a:xfrm>
                      </wpg:grpSpPr>
                      <wps:wsp>
                        <wps:cNvPr id="25" name="Text Box 25"/>
                        <wps:cNvSpPr txBox="1"/>
                        <wps:spPr>
                          <a:xfrm>
                            <a:off x="0" y="2870199"/>
                            <a:ext cx="2775585" cy="419249"/>
                          </a:xfrm>
                          <a:prstGeom prst="rect">
                            <a:avLst/>
                          </a:prstGeom>
                          <a:solidFill>
                            <a:prstClr val="white"/>
                          </a:solidFill>
                          <a:ln>
                            <a:noFill/>
                          </a:ln>
                          <a:effectLst/>
                        </wps:spPr>
                        <wps:txbx>
                          <w:txbxContent>
                            <w:p w14:paraId="5FB355D6" w14:textId="1D38E1E0" w:rsidR="00C0425D" w:rsidRPr="002B096E" w:rsidRDefault="00C0425D" w:rsidP="0082026F">
                              <w:pPr>
                                <w:pStyle w:val="Figuretitle"/>
                                <w:rPr>
                                  <w:rFonts w:eastAsiaTheme="minorHAnsi"/>
                                  <w:noProof/>
                                  <w:sz w:val="24"/>
                                  <w:szCs w:val="24"/>
                                </w:rPr>
                              </w:pPr>
                              <w:bookmarkStart w:id="160" w:name="_Toc527243214"/>
                              <w:r w:rsidRPr="0082026F">
                                <w:t xml:space="preserve">Figure </w:t>
                              </w:r>
                              <w:r>
                                <w:t>5.16</w:t>
                              </w:r>
                              <w:r w:rsidRPr="0082026F">
                                <w:t>: Select</w:t>
                              </w:r>
                              <w:r>
                                <w:t xml:space="preserve"> One or More Options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122"/>
                          <a:stretch>
                            <a:fillRect/>
                          </a:stretch>
                        </pic:blipFill>
                        <pic:spPr>
                          <a:xfrm>
                            <a:off x="6350" y="0"/>
                            <a:ext cx="3695700" cy="28403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23E4C5" id="Group 138" o:spid="_x0000_s1115" style="position:absolute;left:0;text-align:left;margin-left:227.5pt;margin-top:11.85pt;width:249.75pt;height:234.45pt;z-index:251663360;mso-position-horizontal-relative:text;mso-position-vertical-relative:text;mso-width-relative:margin;mso-height-relative:margin" coordsize="37020,32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">
                <v:shape id="Text Box 25" o:spid="_x0000_s1116" type="#_x0000_t202" style="position:absolute;top:28701;width:27755;height: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5FB355D6" w14:textId="1D38E1E0" w:rsidR="00C0425D" w:rsidRPr="002B096E" w:rsidRDefault="00C0425D" w:rsidP="0082026F">
                        <w:pPr>
                          <w:pStyle w:val="Figuretitle"/>
                          <w:rPr>
                            <w:rFonts w:eastAsiaTheme="minorHAnsi"/>
                            <w:noProof/>
                            <w:sz w:val="24"/>
                            <w:szCs w:val="24"/>
                          </w:rPr>
                        </w:pPr>
                        <w:bookmarkStart w:id="161" w:name="_Toc527243214"/>
                        <w:r w:rsidRPr="0082026F">
                          <w:t xml:space="preserve">Figure </w:t>
                        </w:r>
                        <w:r>
                          <w:t>5.16</w:t>
                        </w:r>
                        <w:r w:rsidRPr="0082026F">
                          <w:t>: Select</w:t>
                        </w:r>
                        <w:r>
                          <w:t xml:space="preserve"> One or More Options</w:t>
                        </w:r>
                        <w:bookmarkEnd w:id="161"/>
                      </w:p>
                    </w:txbxContent>
                  </v:textbox>
                </v:shape>
                <v:shape id="Picture 137" o:spid="_x0000_s1117" type="#_x0000_t75" style="position:absolute;left:63;width:36957;height:28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">
                  <v:imagedata r:id="rId123" o:title=""/>
                </v:shape>
                <w10:wrap type="square"/>
              </v:group>
            </w:pict>
          </mc:Fallback>
        </mc:AlternateContent>
      </w:r>
      <w:r w:rsidR="00A9759F" w:rsidRPr="00834278">
        <w:rPr>
          <w:b/>
          <w:sz w:val="22"/>
          <w:szCs w:val="22"/>
        </w:rPr>
        <w:t xml:space="preserve">Select </w:t>
      </w:r>
      <w:r w:rsidRPr="00834278">
        <w:rPr>
          <w:b/>
          <w:sz w:val="22"/>
          <w:szCs w:val="22"/>
        </w:rPr>
        <w:t>one or more</w:t>
      </w:r>
      <w:r w:rsidR="00A9759F" w:rsidRPr="00834278">
        <w:rPr>
          <w:b/>
          <w:sz w:val="22"/>
          <w:szCs w:val="22"/>
        </w:rPr>
        <w:t xml:space="preserve"> options</w:t>
      </w:r>
      <w:r w:rsidR="00A9759F" w:rsidRPr="00834278">
        <w:rPr>
          <w:sz w:val="22"/>
          <w:szCs w:val="22"/>
        </w:rPr>
        <w:t xml:space="preserve"> by checking items on a list, using your finger to tap the options that apply (multiple response options always are </w:t>
      </w:r>
      <w:r w:rsidRPr="00834278">
        <w:rPr>
          <w:sz w:val="22"/>
          <w:szCs w:val="22"/>
        </w:rPr>
        <w:t>shown with check boxes</w:t>
      </w:r>
      <w:r w:rsidR="00A9759F" w:rsidRPr="00834278">
        <w:rPr>
          <w:sz w:val="22"/>
          <w:szCs w:val="22"/>
        </w:rPr>
        <w:t xml:space="preserve">). </w:t>
      </w:r>
    </w:p>
    <w:p w14:paraId="3EC12CF6" w14:textId="77777777" w:rsidR="00A9759F" w:rsidRPr="00834278" w:rsidRDefault="00A9759F" w:rsidP="0020156C">
      <w:pPr>
        <w:widowControl/>
        <w:tabs>
          <w:tab w:val="left" w:pos="360"/>
        </w:tabs>
        <w:autoSpaceDE w:val="0"/>
        <w:autoSpaceDN w:val="0"/>
        <w:adjustRightInd w:val="0"/>
        <w:spacing w:after="200"/>
        <w:ind w:left="810"/>
        <w:contextualSpacing/>
        <w:rPr>
          <w:noProof/>
          <w:sz w:val="22"/>
          <w:szCs w:val="22"/>
        </w:rPr>
      </w:pPr>
    </w:p>
    <w:p w14:paraId="13E6B947" w14:textId="3A54E8FA" w:rsidR="00A9759F" w:rsidRPr="00834278" w:rsidRDefault="00A9759F" w:rsidP="0020156C">
      <w:pPr>
        <w:widowControl/>
        <w:tabs>
          <w:tab w:val="left" w:pos="360"/>
        </w:tabs>
        <w:autoSpaceDE w:val="0"/>
        <w:autoSpaceDN w:val="0"/>
        <w:adjustRightInd w:val="0"/>
        <w:spacing w:after="200"/>
        <w:ind w:left="810"/>
        <w:contextualSpacing/>
        <w:rPr>
          <w:rFonts w:eastAsia="Calibri"/>
          <w:color w:val="auto"/>
          <w:sz w:val="22"/>
          <w:szCs w:val="22"/>
        </w:rPr>
      </w:pPr>
      <w:r w:rsidRPr="00834278">
        <w:rPr>
          <w:rFonts w:eastAsia="Calibri"/>
          <w:color w:val="auto"/>
          <w:sz w:val="22"/>
          <w:szCs w:val="22"/>
        </w:rPr>
        <w:t>This is for a ‘</w:t>
      </w:r>
      <w:r w:rsidR="00B53BA9" w:rsidRPr="00834278">
        <w:rPr>
          <w:rFonts w:eastAsia="Calibri"/>
          <w:color w:val="auto"/>
          <w:sz w:val="22"/>
          <w:szCs w:val="22"/>
        </w:rPr>
        <w:t xml:space="preserve">multiple response’ </w:t>
      </w:r>
      <w:r w:rsidRPr="00834278">
        <w:rPr>
          <w:rFonts w:eastAsia="Calibri"/>
          <w:color w:val="auto"/>
          <w:sz w:val="22"/>
          <w:szCs w:val="22"/>
        </w:rPr>
        <w:t>-type question, where you will be provided with a list of values from which you may choose one or more responses (</w:t>
      </w:r>
      <w:r w:rsidRPr="0082026F">
        <w:rPr>
          <w:rFonts w:eastAsia="Calibri"/>
          <w:color w:val="auto"/>
          <w:sz w:val="22"/>
          <w:szCs w:val="22"/>
        </w:rPr>
        <w:t xml:space="preserve">Figure </w:t>
      </w:r>
      <w:r w:rsidR="00D50891">
        <w:rPr>
          <w:rFonts w:eastAsia="Calibri"/>
          <w:color w:val="auto"/>
          <w:sz w:val="22"/>
          <w:szCs w:val="22"/>
        </w:rPr>
        <w:t>5.16</w:t>
      </w:r>
      <w:r w:rsidRPr="0082026F">
        <w:rPr>
          <w:rFonts w:eastAsia="Calibri"/>
          <w:color w:val="auto"/>
          <w:sz w:val="22"/>
          <w:szCs w:val="22"/>
        </w:rPr>
        <w:t>).</w:t>
      </w:r>
      <w:r w:rsidR="00143A16" w:rsidRPr="00834278">
        <w:rPr>
          <w:rFonts w:eastAsia="Calibri"/>
          <w:color w:val="auto"/>
          <w:sz w:val="22"/>
          <w:szCs w:val="22"/>
        </w:rPr>
        <w:t xml:space="preserve"> </w:t>
      </w:r>
    </w:p>
    <w:p w14:paraId="155E9F74" w14:textId="77777777" w:rsidR="00A9759F" w:rsidRPr="00834278" w:rsidRDefault="00A9759F" w:rsidP="0020156C">
      <w:pPr>
        <w:widowControl/>
        <w:tabs>
          <w:tab w:val="left" w:pos="360"/>
        </w:tabs>
        <w:autoSpaceDE w:val="0"/>
        <w:autoSpaceDN w:val="0"/>
        <w:adjustRightInd w:val="0"/>
        <w:spacing w:after="200"/>
        <w:ind w:left="810"/>
        <w:contextualSpacing/>
        <w:rPr>
          <w:rFonts w:eastAsia="Calibri"/>
          <w:color w:val="auto"/>
          <w:sz w:val="22"/>
          <w:szCs w:val="22"/>
        </w:rPr>
      </w:pPr>
    </w:p>
    <w:p w14:paraId="6A17E3A1" w14:textId="6BF6DC26" w:rsidR="00A9759F" w:rsidRPr="00834278" w:rsidRDefault="00A9759F" w:rsidP="0020156C">
      <w:pPr>
        <w:widowControl/>
        <w:tabs>
          <w:tab w:val="left" w:pos="360"/>
        </w:tabs>
        <w:autoSpaceDE w:val="0"/>
        <w:autoSpaceDN w:val="0"/>
        <w:adjustRightInd w:val="0"/>
        <w:spacing w:after="200"/>
        <w:ind w:left="810"/>
        <w:contextualSpacing/>
        <w:rPr>
          <w:rFonts w:eastAsia="Calibri"/>
          <w:color w:val="auto"/>
          <w:sz w:val="22"/>
          <w:szCs w:val="22"/>
        </w:rPr>
      </w:pPr>
      <w:r w:rsidRPr="00834278">
        <w:rPr>
          <w:rFonts w:eastAsia="Calibri"/>
          <w:color w:val="auto"/>
          <w:sz w:val="22"/>
          <w:szCs w:val="22"/>
        </w:rPr>
        <w:t>Note that some long lists of response options do not fit on one screen.</w:t>
      </w:r>
      <w:r w:rsidR="00143A16" w:rsidRPr="00834278">
        <w:rPr>
          <w:rFonts w:eastAsia="Calibri"/>
          <w:color w:val="auto"/>
          <w:sz w:val="22"/>
          <w:szCs w:val="22"/>
        </w:rPr>
        <w:t xml:space="preserve"> </w:t>
      </w:r>
      <w:r w:rsidRPr="00834278">
        <w:rPr>
          <w:rFonts w:eastAsia="Calibri"/>
          <w:color w:val="auto"/>
          <w:sz w:val="22"/>
          <w:szCs w:val="22"/>
        </w:rPr>
        <w:t xml:space="preserve">In this case, a scroll bar will </w:t>
      </w:r>
      <w:proofErr w:type="gramStart"/>
      <w:r w:rsidRPr="00834278">
        <w:rPr>
          <w:rFonts w:eastAsia="Calibri"/>
          <w:color w:val="auto"/>
          <w:sz w:val="22"/>
          <w:szCs w:val="22"/>
        </w:rPr>
        <w:t>appear</w:t>
      </w:r>
      <w:proofErr w:type="gramEnd"/>
      <w:r w:rsidRPr="00834278">
        <w:rPr>
          <w:rFonts w:eastAsia="Calibri"/>
          <w:color w:val="auto"/>
          <w:sz w:val="22"/>
          <w:szCs w:val="22"/>
        </w:rPr>
        <w:t xml:space="preserve"> and you will be able to scroll down and see all available response options. </w:t>
      </w:r>
    </w:p>
    <w:p w14:paraId="31848410" w14:textId="3788266C" w:rsidR="00A9759F" w:rsidRPr="00834278" w:rsidRDefault="00A9759F" w:rsidP="0020156C">
      <w:pPr>
        <w:widowControl/>
        <w:tabs>
          <w:tab w:val="left" w:pos="360"/>
        </w:tabs>
        <w:autoSpaceDE w:val="0"/>
        <w:autoSpaceDN w:val="0"/>
        <w:adjustRightInd w:val="0"/>
        <w:spacing w:after="200"/>
        <w:ind w:left="810"/>
        <w:contextualSpacing/>
        <w:rPr>
          <w:rFonts w:eastAsia="Calibri"/>
          <w:color w:val="auto"/>
          <w:sz w:val="22"/>
          <w:szCs w:val="22"/>
        </w:rPr>
      </w:pPr>
    </w:p>
    <w:p w14:paraId="34154413" w14:textId="1D344565" w:rsidR="009F7672" w:rsidRPr="00834278" w:rsidRDefault="00A9759F" w:rsidP="00D37419">
      <w:pPr>
        <w:widowControl/>
        <w:tabs>
          <w:tab w:val="left" w:pos="360"/>
        </w:tabs>
        <w:autoSpaceDE w:val="0"/>
        <w:autoSpaceDN w:val="0"/>
        <w:adjustRightInd w:val="0"/>
        <w:ind w:left="810"/>
        <w:contextualSpacing/>
        <w:rPr>
          <w:sz w:val="22"/>
          <w:szCs w:val="22"/>
        </w:rPr>
      </w:pPr>
      <w:r w:rsidRPr="00834278">
        <w:rPr>
          <w:rFonts w:eastAsia="Calibri"/>
          <w:color w:val="auto"/>
          <w:sz w:val="22"/>
          <w:szCs w:val="22"/>
        </w:rPr>
        <w:t xml:space="preserve"> </w:t>
      </w:r>
    </w:p>
    <w:p w14:paraId="2EE153B6" w14:textId="77777777" w:rsidR="00375D89" w:rsidRPr="00834278" w:rsidRDefault="00375D89" w:rsidP="006A03FC">
      <w:pPr>
        <w:pStyle w:val="ListParagraph"/>
        <w:numPr>
          <w:ilvl w:val="0"/>
          <w:numId w:val="44"/>
        </w:numPr>
        <w:spacing w:after="240"/>
        <w:ind w:left="360"/>
        <w:rPr>
          <w:b/>
          <w:sz w:val="22"/>
          <w:szCs w:val="22"/>
        </w:rPr>
      </w:pPr>
      <w:r w:rsidRPr="00834278">
        <w:rPr>
          <w:b/>
          <w:sz w:val="22"/>
          <w:szCs w:val="22"/>
        </w:rPr>
        <w:t>How to manage refusals on the tablet</w:t>
      </w:r>
    </w:p>
    <w:p w14:paraId="1555398C" w14:textId="77777777" w:rsidR="00281789" w:rsidRPr="00834278" w:rsidRDefault="00281789" w:rsidP="0020156C">
      <w:pPr>
        <w:spacing w:after="120"/>
        <w:rPr>
          <w:sz w:val="22"/>
          <w:szCs w:val="22"/>
        </w:rPr>
      </w:pPr>
      <w:r w:rsidRPr="00834278">
        <w:rPr>
          <w:sz w:val="22"/>
          <w:szCs w:val="22"/>
        </w:rPr>
        <w:t>There are three types of refusals, which should be dealt with as follows:</w:t>
      </w:r>
    </w:p>
    <w:p w14:paraId="018D6DD4" w14:textId="77777777" w:rsidR="009F7672" w:rsidRPr="00834278" w:rsidRDefault="00281789" w:rsidP="006A03FC">
      <w:pPr>
        <w:pStyle w:val="ListParagraph"/>
        <w:widowControl/>
        <w:numPr>
          <w:ilvl w:val="0"/>
          <w:numId w:val="46"/>
        </w:numPr>
        <w:spacing w:after="200"/>
        <w:ind w:left="360"/>
        <w:rPr>
          <w:i/>
          <w:sz w:val="22"/>
          <w:szCs w:val="22"/>
        </w:rPr>
      </w:pPr>
      <w:r w:rsidRPr="00834278">
        <w:rPr>
          <w:i/>
          <w:sz w:val="22"/>
          <w:szCs w:val="22"/>
        </w:rPr>
        <w:lastRenderedPageBreak/>
        <w:t xml:space="preserve">Refusal of a respondent to answer an individual question. </w:t>
      </w:r>
    </w:p>
    <w:p w14:paraId="29BB19CF" w14:textId="796B45FB" w:rsidR="00281789" w:rsidRPr="00834278" w:rsidRDefault="00281789" w:rsidP="009F7672">
      <w:pPr>
        <w:pStyle w:val="ListParagraph"/>
        <w:widowControl/>
        <w:spacing w:after="200"/>
        <w:ind w:left="360"/>
        <w:rPr>
          <w:sz w:val="22"/>
          <w:szCs w:val="22"/>
        </w:rPr>
      </w:pPr>
      <w:r w:rsidRPr="00834278">
        <w:rPr>
          <w:sz w:val="22"/>
          <w:szCs w:val="22"/>
        </w:rPr>
        <w:t xml:space="preserve">If </w:t>
      </w:r>
      <w:r w:rsidR="00F95232" w:rsidRPr="00834278">
        <w:rPr>
          <w:sz w:val="22"/>
          <w:szCs w:val="22"/>
        </w:rPr>
        <w:t xml:space="preserve">a respondent </w:t>
      </w:r>
      <w:proofErr w:type="gramStart"/>
      <w:r w:rsidR="00F95232" w:rsidRPr="00834278">
        <w:rPr>
          <w:sz w:val="22"/>
          <w:szCs w:val="22"/>
        </w:rPr>
        <w:t>refuse</w:t>
      </w:r>
      <w:proofErr w:type="gramEnd"/>
      <w:r w:rsidRPr="00834278">
        <w:rPr>
          <w:sz w:val="22"/>
          <w:szCs w:val="22"/>
        </w:rPr>
        <w:t xml:space="preserve"> to answer a question in the middle of a module, select ‘REFUSED’ for that question</w:t>
      </w:r>
      <w:r w:rsidR="00B53BA9" w:rsidRPr="00834278">
        <w:rPr>
          <w:sz w:val="22"/>
          <w:szCs w:val="22"/>
        </w:rPr>
        <w:t xml:space="preserve"> if available</w:t>
      </w:r>
      <w:r w:rsidRPr="00834278">
        <w:rPr>
          <w:sz w:val="22"/>
          <w:szCs w:val="22"/>
        </w:rPr>
        <w:t xml:space="preserve"> and continue to the next question. For a numeric response, there will be instructions for you to select a code for ‘REFUSED</w:t>
      </w:r>
      <w:r w:rsidR="00D46A5F" w:rsidRPr="00834278">
        <w:rPr>
          <w:sz w:val="22"/>
          <w:szCs w:val="22"/>
        </w:rPr>
        <w:t>.</w:t>
      </w:r>
      <w:r w:rsidRPr="00834278">
        <w:rPr>
          <w:sz w:val="22"/>
          <w:szCs w:val="22"/>
        </w:rPr>
        <w:t xml:space="preserve">’ You will type in that code. </w:t>
      </w:r>
    </w:p>
    <w:p w14:paraId="09D9F218" w14:textId="77777777" w:rsidR="009F7672" w:rsidRPr="00834278" w:rsidRDefault="009F7672" w:rsidP="009F7672">
      <w:pPr>
        <w:pStyle w:val="ListParagraph"/>
        <w:widowControl/>
        <w:spacing w:after="200"/>
        <w:ind w:left="360"/>
        <w:rPr>
          <w:b/>
          <w:sz w:val="22"/>
          <w:szCs w:val="22"/>
        </w:rPr>
      </w:pPr>
    </w:p>
    <w:p w14:paraId="0929442C" w14:textId="27A46225" w:rsidR="009F7672" w:rsidRPr="00834278" w:rsidRDefault="00281789" w:rsidP="006A03FC">
      <w:pPr>
        <w:pStyle w:val="ListParagraph"/>
        <w:widowControl/>
        <w:numPr>
          <w:ilvl w:val="0"/>
          <w:numId w:val="46"/>
        </w:numPr>
        <w:spacing w:after="200"/>
        <w:ind w:left="360"/>
        <w:rPr>
          <w:i/>
          <w:sz w:val="22"/>
          <w:szCs w:val="22"/>
        </w:rPr>
      </w:pPr>
      <w:r w:rsidRPr="00834278">
        <w:rPr>
          <w:i/>
          <w:sz w:val="22"/>
          <w:szCs w:val="22"/>
        </w:rPr>
        <w:t xml:space="preserve">Refusal of a respondent to answer the remaining </w:t>
      </w:r>
      <w:r w:rsidR="00B53BA9" w:rsidRPr="00834278">
        <w:rPr>
          <w:i/>
          <w:sz w:val="22"/>
          <w:szCs w:val="22"/>
        </w:rPr>
        <w:t>questions in a</w:t>
      </w:r>
      <w:r w:rsidR="00F65711" w:rsidRPr="00834278">
        <w:rPr>
          <w:i/>
          <w:sz w:val="22"/>
          <w:szCs w:val="22"/>
        </w:rPr>
        <w:t xml:space="preserve"> module.</w:t>
      </w:r>
    </w:p>
    <w:p w14:paraId="0F2905B8" w14:textId="7E7923C8" w:rsidR="00281789" w:rsidRPr="00834278" w:rsidRDefault="00281789" w:rsidP="009F7672">
      <w:pPr>
        <w:pStyle w:val="ListParagraph"/>
        <w:widowControl/>
        <w:spacing w:after="200"/>
        <w:ind w:left="360"/>
        <w:rPr>
          <w:sz w:val="22"/>
          <w:szCs w:val="22"/>
        </w:rPr>
      </w:pPr>
      <w:r w:rsidRPr="00834278">
        <w:rPr>
          <w:sz w:val="22"/>
          <w:szCs w:val="22"/>
        </w:rPr>
        <w:t>In this scenario, the household is willing to continue with the survey, but the individual respondent is no longer willing to answer questions for that module.</w:t>
      </w:r>
      <w:r w:rsidR="00143A16" w:rsidRPr="00834278">
        <w:rPr>
          <w:sz w:val="22"/>
          <w:szCs w:val="22"/>
        </w:rPr>
        <w:t xml:space="preserve"> </w:t>
      </w:r>
      <w:r w:rsidRPr="00834278">
        <w:rPr>
          <w:sz w:val="22"/>
          <w:szCs w:val="22"/>
        </w:rPr>
        <w:t>If the respondent refuses to continue after you politely encourage him</w:t>
      </w:r>
      <w:r w:rsidR="00380969" w:rsidRPr="00834278">
        <w:rPr>
          <w:sz w:val="22"/>
          <w:szCs w:val="22"/>
        </w:rPr>
        <w:t xml:space="preserve"> or </w:t>
      </w:r>
      <w:r w:rsidRPr="00834278">
        <w:rPr>
          <w:sz w:val="22"/>
          <w:szCs w:val="22"/>
        </w:rPr>
        <w:t>her to do so</w:t>
      </w:r>
      <w:r w:rsidR="00B53BA9" w:rsidRPr="00834278">
        <w:rPr>
          <w:sz w:val="22"/>
          <w:szCs w:val="22"/>
        </w:rPr>
        <w:t>, you will need to exit the interview (described later) and assign a refusal code to the module</w:t>
      </w:r>
      <w:r w:rsidR="00056F13" w:rsidRPr="00834278">
        <w:rPr>
          <w:sz w:val="22"/>
          <w:szCs w:val="22"/>
        </w:rPr>
        <w:t>, particularly</w:t>
      </w:r>
      <w:r w:rsidR="00B53BA9" w:rsidRPr="00834278">
        <w:rPr>
          <w:sz w:val="22"/>
          <w:szCs w:val="22"/>
        </w:rPr>
        <w:t xml:space="preserve"> if ‘REFUSED’ is not an option for the remaining questions</w:t>
      </w:r>
      <w:r w:rsidRPr="00834278">
        <w:rPr>
          <w:sz w:val="22"/>
          <w:szCs w:val="22"/>
        </w:rPr>
        <w:t xml:space="preserve">. </w:t>
      </w:r>
    </w:p>
    <w:p w14:paraId="33CD28BE" w14:textId="7C2953C4" w:rsidR="00281789" w:rsidRPr="00834278" w:rsidRDefault="00281789" w:rsidP="0020156C">
      <w:pPr>
        <w:pStyle w:val="ListParagraph"/>
        <w:ind w:left="360"/>
        <w:rPr>
          <w:sz w:val="22"/>
          <w:szCs w:val="22"/>
        </w:rPr>
      </w:pPr>
      <w:r w:rsidRPr="00834278">
        <w:rPr>
          <w:sz w:val="22"/>
          <w:szCs w:val="22"/>
        </w:rPr>
        <w:t xml:space="preserve">Note that questions asked in this survey are not considered particularly sensitive questions; therefore, you are highly unlikely to have a respondent refuse to answer most questions. The ‘REFUSED’ response code is programmed so a response can be </w:t>
      </w:r>
      <w:proofErr w:type="gramStart"/>
      <w:r w:rsidRPr="00834278">
        <w:rPr>
          <w:sz w:val="22"/>
          <w:szCs w:val="22"/>
        </w:rPr>
        <w:t>selected</w:t>
      </w:r>
      <w:proofErr w:type="gramEnd"/>
      <w:r w:rsidRPr="00834278">
        <w:rPr>
          <w:sz w:val="22"/>
          <w:szCs w:val="22"/>
        </w:rPr>
        <w:t xml:space="preserve"> and you can continue with other questions or other respondents, as applicable.</w:t>
      </w:r>
      <w:r w:rsidR="00B53BA9" w:rsidRPr="00834278">
        <w:rPr>
          <w:sz w:val="22"/>
          <w:szCs w:val="22"/>
        </w:rPr>
        <w:t xml:space="preserve"> However, be sure to probe an individual politely to respond to the </w:t>
      </w:r>
      <w:r w:rsidR="00380969" w:rsidRPr="00834278">
        <w:rPr>
          <w:sz w:val="22"/>
          <w:szCs w:val="22"/>
        </w:rPr>
        <w:t xml:space="preserve">question </w:t>
      </w:r>
      <w:r w:rsidR="00B53BA9" w:rsidRPr="00834278">
        <w:rPr>
          <w:sz w:val="22"/>
          <w:szCs w:val="22"/>
        </w:rPr>
        <w:t>by ensuring confidentiality</w:t>
      </w:r>
      <w:r w:rsidR="00F335A6" w:rsidRPr="00834278">
        <w:rPr>
          <w:sz w:val="22"/>
          <w:szCs w:val="22"/>
        </w:rPr>
        <w:t>;</w:t>
      </w:r>
      <w:r w:rsidR="00B53BA9" w:rsidRPr="00834278">
        <w:rPr>
          <w:sz w:val="22"/>
          <w:szCs w:val="22"/>
        </w:rPr>
        <w:t xml:space="preserve"> it is important to minimize the number of refused questions for the integrity of the data. </w:t>
      </w:r>
    </w:p>
    <w:p w14:paraId="60A0C864" w14:textId="10430C03" w:rsidR="00281789" w:rsidRPr="00834278" w:rsidRDefault="00281789" w:rsidP="0020156C">
      <w:pPr>
        <w:pStyle w:val="ListParagraph"/>
        <w:ind w:left="360"/>
        <w:rPr>
          <w:sz w:val="22"/>
          <w:szCs w:val="22"/>
        </w:rPr>
      </w:pPr>
    </w:p>
    <w:p w14:paraId="133491D7" w14:textId="71878B57" w:rsidR="00281789" w:rsidRPr="00834278" w:rsidRDefault="00281789" w:rsidP="006A03FC">
      <w:pPr>
        <w:widowControl/>
        <w:numPr>
          <w:ilvl w:val="0"/>
          <w:numId w:val="46"/>
        </w:numPr>
        <w:ind w:left="360"/>
        <w:contextualSpacing/>
        <w:rPr>
          <w:i/>
          <w:sz w:val="22"/>
          <w:szCs w:val="22"/>
        </w:rPr>
      </w:pPr>
      <w:r w:rsidRPr="00834278">
        <w:rPr>
          <w:i/>
          <w:sz w:val="22"/>
          <w:szCs w:val="22"/>
        </w:rPr>
        <w:t>Refusal to be a respondent.</w:t>
      </w:r>
      <w:r w:rsidRPr="00834278">
        <w:rPr>
          <w:i/>
          <w:noProof/>
          <w:sz w:val="22"/>
          <w:szCs w:val="22"/>
          <w:bdr w:val="single" w:sz="4" w:space="0" w:color="auto"/>
        </w:rPr>
        <w:t xml:space="preserve"> </w:t>
      </w:r>
    </w:p>
    <w:p w14:paraId="62CB974E" w14:textId="295677DC" w:rsidR="00281789" w:rsidRPr="00834278" w:rsidRDefault="00D37419" w:rsidP="0020156C">
      <w:pPr>
        <w:widowControl/>
        <w:ind w:left="360"/>
        <w:contextualSpacing/>
        <w:rPr>
          <w:sz w:val="22"/>
          <w:szCs w:val="22"/>
        </w:rPr>
      </w:pPr>
      <w:r w:rsidRPr="00834278">
        <w:rPr>
          <w:noProof/>
          <w:sz w:val="22"/>
          <w:szCs w:val="22"/>
        </w:rPr>
        <mc:AlternateContent>
          <mc:Choice Requires="wpg">
            <w:drawing>
              <wp:anchor distT="0" distB="0" distL="114300" distR="114300" simplePos="0" relativeHeight="251656192" behindDoc="0" locked="0" layoutInCell="1" allowOverlap="1" wp14:anchorId="154F0C9A" wp14:editId="717B208D">
                <wp:simplePos x="0" y="0"/>
                <wp:positionH relativeFrom="column">
                  <wp:posOffset>3065145</wp:posOffset>
                </wp:positionH>
                <wp:positionV relativeFrom="paragraph">
                  <wp:posOffset>62230</wp:posOffset>
                </wp:positionV>
                <wp:extent cx="2710180" cy="2114550"/>
                <wp:effectExtent l="0" t="0" r="0" b="0"/>
                <wp:wrapSquare wrapText="bothSides"/>
                <wp:docPr id="140" name="Group 140"/>
                <wp:cNvGraphicFramePr/>
                <a:graphic xmlns:a="http://schemas.openxmlformats.org/drawingml/2006/main">
                  <a:graphicData uri="http://schemas.microsoft.com/office/word/2010/wordprocessingGroup">
                    <wpg:wgp>
                      <wpg:cNvGrpSpPr/>
                      <wpg:grpSpPr>
                        <a:xfrm>
                          <a:off x="0" y="0"/>
                          <a:ext cx="2710180" cy="2114550"/>
                          <a:chOff x="0" y="0"/>
                          <a:chExt cx="2710474" cy="2114550"/>
                        </a:xfrm>
                      </wpg:grpSpPr>
                      <wps:wsp>
                        <wps:cNvPr id="2049" name="Text Box 2049"/>
                        <wps:cNvSpPr txBox="1"/>
                        <wps:spPr>
                          <a:xfrm>
                            <a:off x="24424" y="1746250"/>
                            <a:ext cx="2686050" cy="368300"/>
                          </a:xfrm>
                          <a:prstGeom prst="rect">
                            <a:avLst/>
                          </a:prstGeom>
                          <a:solidFill>
                            <a:prstClr val="white"/>
                          </a:solidFill>
                          <a:ln>
                            <a:noFill/>
                          </a:ln>
                          <a:effectLst/>
                        </wps:spPr>
                        <wps:txbx>
                          <w:txbxContent>
                            <w:p w14:paraId="1A721B77" w14:textId="2DE36CD7" w:rsidR="00C0425D" w:rsidRPr="008E326D" w:rsidRDefault="00C0425D" w:rsidP="0082026F">
                              <w:pPr>
                                <w:pStyle w:val="Figuretitle"/>
                                <w:rPr>
                                  <w:rFonts w:ascii="Arial" w:hAnsi="Arial"/>
                                  <w:noProof/>
                                  <w:bdr w:val="single" w:sz="4" w:space="0" w:color="auto"/>
                                </w:rPr>
                              </w:pPr>
                              <w:bookmarkStart w:id="162" w:name="_Toc527243215"/>
                              <w:r w:rsidRPr="0082026F">
                                <w:t xml:space="preserve">Figure </w:t>
                              </w:r>
                              <w:r>
                                <w:t>5.17: Confirmation of Informed C</w:t>
                              </w:r>
                              <w:r w:rsidRPr="0082026F">
                                <w:t xml:space="preserve">onsent at the </w:t>
                              </w:r>
                              <w:r>
                                <w:t>B</w:t>
                              </w:r>
                              <w:r w:rsidRPr="0082026F">
                                <w:t>eginning of a</w:t>
                              </w:r>
                              <w:r>
                                <w:t xml:space="preserve"> M</w:t>
                              </w:r>
                              <w:r w:rsidRPr="0082026F">
                                <w:t>odule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9" name="Picture 139"/>
                          <pic:cNvPicPr>
                            <a:picLocks noChangeAspect="1"/>
                          </pic:cNvPicPr>
                        </pic:nvPicPr>
                        <pic:blipFill rotWithShape="1">
                          <a:blip r:embed="rId124"/>
                          <a:srcRect l="2050" r="1367"/>
                          <a:stretch/>
                        </pic:blipFill>
                        <pic:spPr bwMode="auto">
                          <a:xfrm>
                            <a:off x="0" y="0"/>
                            <a:ext cx="2692400" cy="16827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54F0C9A" id="Group 140" o:spid="_x0000_s1118" style="position:absolute;left:0;text-align:left;margin-left:241.35pt;margin-top:4.9pt;width:213.4pt;height:166.5pt;z-index:251656192;mso-position-horizontal-relative:text;mso-position-vertical-relative:text;mso-width-relative:margin;mso-height-relative:margin" coordsize="27104,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">
                <v:shape id="Text Box 2049" o:spid="_x0000_s1119" type="#_x0000_t202" style="position:absolute;left:244;top:17462;width:2686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" stroked="f">
                  <v:textbox inset="0,0,0,0">
                    <w:txbxContent>
                      <w:p w14:paraId="1A721B77" w14:textId="2DE36CD7" w:rsidR="00C0425D" w:rsidRPr="008E326D" w:rsidRDefault="00C0425D" w:rsidP="0082026F">
                        <w:pPr>
                          <w:pStyle w:val="Figuretitle"/>
                          <w:rPr>
                            <w:rFonts w:ascii="Arial" w:hAnsi="Arial"/>
                            <w:noProof/>
                            <w:bdr w:val="single" w:sz="4" w:space="0" w:color="auto"/>
                          </w:rPr>
                        </w:pPr>
                        <w:bookmarkStart w:id="163" w:name="_Toc527243215"/>
                        <w:r w:rsidRPr="0082026F">
                          <w:t xml:space="preserve">Figure </w:t>
                        </w:r>
                        <w:r>
                          <w:t>5.17: Confirmation of Informed C</w:t>
                        </w:r>
                        <w:r w:rsidRPr="0082026F">
                          <w:t xml:space="preserve">onsent at the </w:t>
                        </w:r>
                        <w:r>
                          <w:t>B</w:t>
                        </w:r>
                        <w:r w:rsidRPr="0082026F">
                          <w:t>eginning of a</w:t>
                        </w:r>
                        <w:r>
                          <w:t xml:space="preserve"> M</w:t>
                        </w:r>
                        <w:r w:rsidRPr="0082026F">
                          <w:t>odule</w:t>
                        </w:r>
                        <w:bookmarkEnd w:id="163"/>
                      </w:p>
                    </w:txbxContent>
                  </v:textbox>
                </v:shape>
                <v:shape id="Picture 139" o:spid="_x0000_s1120" type="#_x0000_t75" style="position:absolute;width:26924;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">
                  <v:imagedata r:id="rId125" o:title="" cropleft="1343f" cropright="896f"/>
                </v:shape>
                <w10:wrap type="square"/>
              </v:group>
            </w:pict>
          </mc:Fallback>
        </mc:AlternateContent>
      </w:r>
      <w:r w:rsidR="00281789" w:rsidRPr="00834278">
        <w:rPr>
          <w:sz w:val="22"/>
          <w:szCs w:val="22"/>
        </w:rPr>
        <w:t xml:space="preserve">If a household member does not consent to provide any answers for a </w:t>
      </w:r>
      <w:proofErr w:type="gramStart"/>
      <w:r w:rsidR="00281789" w:rsidRPr="00834278">
        <w:rPr>
          <w:sz w:val="22"/>
          <w:szCs w:val="22"/>
        </w:rPr>
        <w:t>particular module</w:t>
      </w:r>
      <w:proofErr w:type="gramEnd"/>
      <w:r w:rsidR="00281789" w:rsidRPr="00834278">
        <w:rPr>
          <w:sz w:val="22"/>
          <w:szCs w:val="22"/>
        </w:rPr>
        <w:t xml:space="preserve">, indicate that the individual did not give consent </w:t>
      </w:r>
      <w:r w:rsidR="00281789" w:rsidRPr="0082026F">
        <w:rPr>
          <w:sz w:val="22"/>
          <w:szCs w:val="22"/>
        </w:rPr>
        <w:t xml:space="preserve">(Figure </w:t>
      </w:r>
      <w:r w:rsidR="00D50891">
        <w:rPr>
          <w:sz w:val="22"/>
          <w:szCs w:val="22"/>
        </w:rPr>
        <w:t>5.17</w:t>
      </w:r>
      <w:r w:rsidR="00281789" w:rsidRPr="0082026F">
        <w:rPr>
          <w:sz w:val="22"/>
          <w:szCs w:val="22"/>
        </w:rPr>
        <w:t>). The tablet</w:t>
      </w:r>
      <w:r w:rsidR="00281789" w:rsidRPr="00834278">
        <w:rPr>
          <w:sz w:val="22"/>
          <w:szCs w:val="22"/>
        </w:rPr>
        <w:t xml:space="preserve"> will navigate to the </w:t>
      </w:r>
      <w:r w:rsidR="00056F13" w:rsidRPr="00834278">
        <w:rPr>
          <w:sz w:val="22"/>
          <w:szCs w:val="22"/>
        </w:rPr>
        <w:t xml:space="preserve">Module Menu </w:t>
      </w:r>
      <w:r w:rsidR="00380969" w:rsidRPr="00834278">
        <w:rPr>
          <w:sz w:val="22"/>
          <w:szCs w:val="22"/>
        </w:rPr>
        <w:t>to continue</w:t>
      </w:r>
      <w:r w:rsidR="00281789" w:rsidRPr="00834278">
        <w:rPr>
          <w:sz w:val="22"/>
          <w:szCs w:val="22"/>
        </w:rPr>
        <w:t xml:space="preserve"> data collection.</w:t>
      </w:r>
      <w:r w:rsidR="00056F13" w:rsidRPr="00834278">
        <w:rPr>
          <w:noProof/>
          <w:sz w:val="22"/>
          <w:szCs w:val="22"/>
        </w:rPr>
        <w:t xml:space="preserve"> </w:t>
      </w:r>
    </w:p>
    <w:p w14:paraId="37788000" w14:textId="77777777" w:rsidR="00281789" w:rsidRPr="00834278" w:rsidRDefault="00281789" w:rsidP="0020156C">
      <w:pPr>
        <w:pStyle w:val="ListParagraph"/>
        <w:ind w:left="360"/>
        <w:rPr>
          <w:sz w:val="22"/>
          <w:szCs w:val="22"/>
        </w:rPr>
      </w:pPr>
    </w:p>
    <w:p w14:paraId="24D352B9" w14:textId="512C2BBA" w:rsidR="00544130" w:rsidRPr="00834278" w:rsidRDefault="00544130" w:rsidP="0020156C">
      <w:pPr>
        <w:pStyle w:val="ListParagraph"/>
        <w:ind w:left="360"/>
        <w:rPr>
          <w:sz w:val="22"/>
          <w:szCs w:val="22"/>
        </w:rPr>
      </w:pPr>
    </w:p>
    <w:p w14:paraId="457BAF90" w14:textId="2BA8845D" w:rsidR="00056F13" w:rsidRPr="00834278" w:rsidRDefault="00056F13" w:rsidP="0020156C">
      <w:pPr>
        <w:pStyle w:val="ListParagraph"/>
        <w:ind w:left="360"/>
        <w:rPr>
          <w:sz w:val="22"/>
          <w:szCs w:val="22"/>
        </w:rPr>
      </w:pPr>
    </w:p>
    <w:p w14:paraId="7AEABD79" w14:textId="5961A7BC" w:rsidR="00056F13" w:rsidRPr="00834278" w:rsidRDefault="00056F13" w:rsidP="0020156C">
      <w:pPr>
        <w:pStyle w:val="ListParagraph"/>
        <w:ind w:left="360"/>
        <w:rPr>
          <w:sz w:val="22"/>
          <w:szCs w:val="22"/>
        </w:rPr>
      </w:pPr>
    </w:p>
    <w:p w14:paraId="126CC43F" w14:textId="335B9833" w:rsidR="00056F13" w:rsidRPr="00834278" w:rsidRDefault="00056F13" w:rsidP="0020156C">
      <w:pPr>
        <w:pStyle w:val="ListParagraph"/>
        <w:ind w:left="360"/>
        <w:rPr>
          <w:sz w:val="22"/>
          <w:szCs w:val="22"/>
        </w:rPr>
      </w:pPr>
    </w:p>
    <w:p w14:paraId="5BEAAB20" w14:textId="210570ED" w:rsidR="00056F13" w:rsidRPr="00834278" w:rsidRDefault="00056F13" w:rsidP="0020156C">
      <w:pPr>
        <w:pStyle w:val="ListParagraph"/>
        <w:ind w:left="360"/>
        <w:rPr>
          <w:sz w:val="22"/>
          <w:szCs w:val="22"/>
        </w:rPr>
      </w:pPr>
    </w:p>
    <w:p w14:paraId="68C9EED7" w14:textId="305979C6" w:rsidR="00056F13" w:rsidRPr="00834278" w:rsidRDefault="00056F13" w:rsidP="0020156C">
      <w:pPr>
        <w:pStyle w:val="ListParagraph"/>
        <w:ind w:left="360"/>
        <w:rPr>
          <w:sz w:val="22"/>
          <w:szCs w:val="22"/>
        </w:rPr>
      </w:pPr>
    </w:p>
    <w:p w14:paraId="285FBD62" w14:textId="1FE47DA8" w:rsidR="00616174" w:rsidRPr="0082026F" w:rsidRDefault="00616174" w:rsidP="0082026F">
      <w:pPr>
        <w:pStyle w:val="Heading3"/>
        <w:keepNext/>
        <w:widowControl/>
      </w:pPr>
      <w:bookmarkStart w:id="164" w:name="_Toc524008105"/>
      <w:bookmarkStart w:id="165" w:name="_Toc527243185"/>
      <w:r w:rsidRPr="0082026F">
        <w:lastRenderedPageBreak/>
        <w:t>5.3.2</w:t>
      </w:r>
      <w:r w:rsidRPr="0082026F">
        <w:tab/>
        <w:t>E</w:t>
      </w:r>
      <w:r w:rsidR="00CD1A4B">
        <w:t>diting q</w:t>
      </w:r>
      <w:r w:rsidR="002148FF" w:rsidRPr="0082026F">
        <w:t>uestionnaires</w:t>
      </w:r>
      <w:bookmarkEnd w:id="164"/>
      <w:bookmarkEnd w:id="165"/>
    </w:p>
    <w:p w14:paraId="6D573FAC" w14:textId="26A6CC8E" w:rsidR="00C2392A" w:rsidRPr="00834278" w:rsidRDefault="00C2392A" w:rsidP="0082026F">
      <w:pPr>
        <w:keepNext/>
        <w:widowControl/>
        <w:rPr>
          <w:sz w:val="22"/>
          <w:szCs w:val="22"/>
        </w:rPr>
      </w:pPr>
      <w:r w:rsidRPr="00834278">
        <w:rPr>
          <w:sz w:val="22"/>
          <w:szCs w:val="22"/>
        </w:rPr>
        <w:t>This section tells you what to do when you need to make changes t</w:t>
      </w:r>
      <w:r w:rsidR="00D03CF6" w:rsidRPr="00834278">
        <w:rPr>
          <w:sz w:val="22"/>
          <w:szCs w:val="22"/>
        </w:rPr>
        <w:t xml:space="preserve">o a </w:t>
      </w:r>
      <w:r w:rsidR="00A14C1D" w:rsidRPr="00834278">
        <w:rPr>
          <w:sz w:val="22"/>
          <w:szCs w:val="22"/>
        </w:rPr>
        <w:t>questionnaire that is either completed and needs to be modified or is not yet complete and you need to finish data entry</w:t>
      </w:r>
      <w:r w:rsidR="00D03CF6" w:rsidRPr="00834278">
        <w:rPr>
          <w:sz w:val="22"/>
          <w:szCs w:val="22"/>
        </w:rPr>
        <w:t>.</w:t>
      </w:r>
    </w:p>
    <w:p w14:paraId="4732924F" w14:textId="77777777" w:rsidR="00C2392A" w:rsidRPr="00834278" w:rsidRDefault="00C2392A" w:rsidP="0082026F">
      <w:pPr>
        <w:keepNext/>
        <w:widowControl/>
        <w:rPr>
          <w:sz w:val="22"/>
          <w:szCs w:val="22"/>
        </w:rPr>
      </w:pPr>
    </w:p>
    <w:p w14:paraId="7A23BF08" w14:textId="03DA8724" w:rsidR="00FF3536" w:rsidRPr="00834278" w:rsidRDefault="00FF3536" w:rsidP="0082026F">
      <w:pPr>
        <w:pStyle w:val="ListParagraph"/>
        <w:keepNext/>
        <w:widowControl/>
        <w:numPr>
          <w:ilvl w:val="0"/>
          <w:numId w:val="47"/>
        </w:numPr>
        <w:ind w:left="360"/>
        <w:rPr>
          <w:b/>
          <w:sz w:val="22"/>
          <w:szCs w:val="22"/>
        </w:rPr>
      </w:pPr>
      <w:r w:rsidRPr="00834278">
        <w:rPr>
          <w:rFonts w:eastAsia="Calibri"/>
          <w:b/>
          <w:bCs/>
          <w:color w:val="auto"/>
          <w:sz w:val="22"/>
          <w:szCs w:val="22"/>
        </w:rPr>
        <w:t xml:space="preserve">Editing </w:t>
      </w:r>
      <w:r w:rsidR="00093DDC" w:rsidRPr="00834278">
        <w:rPr>
          <w:rFonts w:eastAsia="Calibri"/>
          <w:b/>
          <w:bCs/>
          <w:color w:val="auto"/>
          <w:sz w:val="22"/>
          <w:szCs w:val="22"/>
        </w:rPr>
        <w:t>in</w:t>
      </w:r>
      <w:r w:rsidR="00142AE9" w:rsidRPr="00834278">
        <w:rPr>
          <w:rFonts w:eastAsia="Calibri"/>
          <w:b/>
          <w:bCs/>
          <w:color w:val="auto"/>
          <w:sz w:val="22"/>
          <w:szCs w:val="22"/>
        </w:rPr>
        <w:t>complete household</w:t>
      </w:r>
    </w:p>
    <w:p w14:paraId="48648A0C" w14:textId="16E41176" w:rsidR="00E8556E" w:rsidRPr="00834278" w:rsidRDefault="00093DDC" w:rsidP="00C2392A">
      <w:pPr>
        <w:ind w:left="1"/>
        <w:rPr>
          <w:sz w:val="22"/>
          <w:szCs w:val="22"/>
        </w:rPr>
      </w:pPr>
      <w:r w:rsidRPr="00834278">
        <w:rPr>
          <w:noProof/>
          <w:sz w:val="22"/>
          <w:szCs w:val="22"/>
        </w:rPr>
        <mc:AlternateContent>
          <mc:Choice Requires="wpg">
            <w:drawing>
              <wp:anchor distT="0" distB="0" distL="114300" distR="114300" simplePos="0" relativeHeight="251670528" behindDoc="0" locked="0" layoutInCell="1" allowOverlap="1" wp14:anchorId="494FB0E2" wp14:editId="65DDF160">
                <wp:simplePos x="0" y="0"/>
                <wp:positionH relativeFrom="column">
                  <wp:posOffset>3651250</wp:posOffset>
                </wp:positionH>
                <wp:positionV relativeFrom="paragraph">
                  <wp:posOffset>6350</wp:posOffset>
                </wp:positionV>
                <wp:extent cx="2192655" cy="2533650"/>
                <wp:effectExtent l="0" t="0" r="0" b="0"/>
                <wp:wrapSquare wrapText="bothSides"/>
                <wp:docPr id="141" name="Group 141"/>
                <wp:cNvGraphicFramePr/>
                <a:graphic xmlns:a="http://schemas.openxmlformats.org/drawingml/2006/main">
                  <a:graphicData uri="http://schemas.microsoft.com/office/word/2010/wordprocessingGroup">
                    <wpg:wgp>
                      <wpg:cNvGrpSpPr/>
                      <wpg:grpSpPr>
                        <a:xfrm>
                          <a:off x="0" y="0"/>
                          <a:ext cx="2192655" cy="2533650"/>
                          <a:chOff x="0" y="0"/>
                          <a:chExt cx="2192655" cy="2533651"/>
                        </a:xfrm>
                      </wpg:grpSpPr>
                      <wps:wsp>
                        <wps:cNvPr id="142" name="Text Box 55"/>
                        <wps:cNvSpPr txBox="1"/>
                        <wps:spPr>
                          <a:xfrm>
                            <a:off x="0" y="2298701"/>
                            <a:ext cx="2171700" cy="234950"/>
                          </a:xfrm>
                          <a:prstGeom prst="rect">
                            <a:avLst/>
                          </a:prstGeom>
                          <a:solidFill>
                            <a:prstClr val="white"/>
                          </a:solidFill>
                          <a:ln>
                            <a:noFill/>
                          </a:ln>
                          <a:effectLst/>
                        </wps:spPr>
                        <wps:txbx>
                          <w:txbxContent>
                            <w:p w14:paraId="78435F11" w14:textId="3BC14BCC" w:rsidR="00C0425D" w:rsidRDefault="00C0425D" w:rsidP="00DC5FB7">
                              <w:pPr>
                                <w:pStyle w:val="Figuretitle"/>
                                <w:rPr>
                                  <w:rFonts w:eastAsiaTheme="minorHAnsi"/>
                                  <w:noProof/>
                                  <w:sz w:val="24"/>
                                  <w:szCs w:val="24"/>
                                </w:rPr>
                              </w:pPr>
                              <w:bookmarkStart w:id="166" w:name="_Toc527243216"/>
                              <w:r w:rsidRPr="00DC5FB7">
                                <w:t xml:space="preserve">Figure </w:t>
                              </w:r>
                              <w:r>
                                <w:t>5.18</w:t>
                              </w:r>
                              <w:r w:rsidRPr="00DC5FB7">
                                <w:t>:</w:t>
                              </w:r>
                              <w:r>
                                <w:t xml:space="preserve"> Data Entry Menu</w:t>
                              </w:r>
                              <w:bookmarkEnd w:id="166"/>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4" name="Picture 144"/>
                          <pic:cNvPicPr>
                            <a:picLocks noChangeAspect="1"/>
                          </pic:cNvPicPr>
                        </pic:nvPicPr>
                        <pic:blipFill>
                          <a:blip r:embed="rId98"/>
                          <a:stretch>
                            <a:fillRect/>
                          </a:stretch>
                        </pic:blipFill>
                        <pic:spPr>
                          <a:xfrm>
                            <a:off x="25400" y="0"/>
                            <a:ext cx="2167255" cy="226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4FB0E2" id="Group 141" o:spid="_x0000_s1121" style="position:absolute;left:0;text-align:left;margin-left:287.5pt;margin-top:.5pt;width:172.65pt;height:199.5pt;z-index:251670528;mso-position-horizontal-relative:text;mso-position-vertical-relative:text;mso-width-relative:margin;mso-height-relative:margin" coordsize="21926,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">
                <v:shape id="Text Box 55" o:spid="_x0000_s1122" type="#_x0000_t202" style="position:absolute;top:22987;width:2171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" stroked="f">
                  <v:textbox inset="0,0,0,0">
                    <w:txbxContent>
                      <w:p w14:paraId="78435F11" w14:textId="3BC14BCC" w:rsidR="00C0425D" w:rsidRDefault="00C0425D" w:rsidP="00DC5FB7">
                        <w:pPr>
                          <w:pStyle w:val="Figuretitle"/>
                          <w:rPr>
                            <w:rFonts w:eastAsiaTheme="minorHAnsi"/>
                            <w:noProof/>
                            <w:sz w:val="24"/>
                            <w:szCs w:val="24"/>
                          </w:rPr>
                        </w:pPr>
                        <w:bookmarkStart w:id="167" w:name="_Toc527243216"/>
                        <w:r w:rsidRPr="00DC5FB7">
                          <w:t xml:space="preserve">Figure </w:t>
                        </w:r>
                        <w:r>
                          <w:t>5.18</w:t>
                        </w:r>
                        <w:r w:rsidRPr="00DC5FB7">
                          <w:t>:</w:t>
                        </w:r>
                        <w:r>
                          <w:t xml:space="preserve"> Data Entry Menu</w:t>
                        </w:r>
                        <w:bookmarkEnd w:id="167"/>
                      </w:p>
                    </w:txbxContent>
                  </v:textbox>
                </v:shape>
                <v:shape id="Picture 144" o:spid="_x0000_s1123" type="#_x0000_t75" style="position:absolute;left:254;width:21672;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">
                  <v:imagedata r:id="rId99" o:title=""/>
                </v:shape>
                <w10:wrap type="square"/>
              </v:group>
            </w:pict>
          </mc:Fallback>
        </mc:AlternateContent>
      </w:r>
      <w:r w:rsidRPr="00834278">
        <w:rPr>
          <w:rFonts w:eastAsia="Calibri"/>
          <w:bCs/>
          <w:color w:val="auto"/>
          <w:sz w:val="22"/>
          <w:szCs w:val="22"/>
        </w:rPr>
        <w:t xml:space="preserve">If a household is not completed </w:t>
      </w:r>
      <w:r w:rsidR="00E605C3" w:rsidRPr="00834278">
        <w:rPr>
          <w:rFonts w:eastAsia="Calibri"/>
          <w:bCs/>
          <w:color w:val="auto"/>
          <w:sz w:val="22"/>
          <w:szCs w:val="22"/>
        </w:rPr>
        <w:t>(i.e.</w:t>
      </w:r>
      <w:r w:rsidR="00380969" w:rsidRPr="00834278">
        <w:rPr>
          <w:rFonts w:eastAsia="Calibri"/>
          <w:bCs/>
          <w:color w:val="auto"/>
          <w:sz w:val="22"/>
          <w:szCs w:val="22"/>
        </w:rPr>
        <w:t>,</w:t>
      </w:r>
      <w:r w:rsidR="00E605C3" w:rsidRPr="00834278">
        <w:rPr>
          <w:rFonts w:eastAsia="Calibri"/>
          <w:bCs/>
          <w:color w:val="auto"/>
          <w:sz w:val="22"/>
          <w:szCs w:val="22"/>
        </w:rPr>
        <w:t xml:space="preserve"> some modules either haven’t been visited or the interview was not completed) </w:t>
      </w:r>
      <w:r w:rsidRPr="00834278">
        <w:rPr>
          <w:rFonts w:eastAsia="Calibri"/>
          <w:bCs/>
          <w:color w:val="auto"/>
          <w:sz w:val="22"/>
          <w:szCs w:val="22"/>
        </w:rPr>
        <w:t xml:space="preserve">but has been started by following the instructions in Section 5.3.1, you will be revisiting a household that is incomplete. </w:t>
      </w:r>
    </w:p>
    <w:p w14:paraId="5410B6D0" w14:textId="6637438E" w:rsidR="00616174" w:rsidRPr="00834278" w:rsidRDefault="00616174" w:rsidP="0020156C">
      <w:pPr>
        <w:rPr>
          <w:sz w:val="22"/>
          <w:szCs w:val="22"/>
        </w:rPr>
      </w:pPr>
    </w:p>
    <w:p w14:paraId="20423C34" w14:textId="0819761F" w:rsidR="00E8556E" w:rsidRPr="00DC5FB7" w:rsidRDefault="00E8556E" w:rsidP="0020156C">
      <w:pPr>
        <w:widowControl/>
        <w:spacing w:after="200"/>
        <w:contextualSpacing/>
        <w:rPr>
          <w:sz w:val="22"/>
          <w:szCs w:val="22"/>
        </w:rPr>
      </w:pPr>
      <w:r w:rsidRPr="00834278">
        <w:rPr>
          <w:sz w:val="22"/>
          <w:szCs w:val="22"/>
        </w:rPr>
        <w:t xml:space="preserve">To add more data to a previously </w:t>
      </w:r>
      <w:r w:rsidR="00093DDC" w:rsidRPr="00834278">
        <w:rPr>
          <w:sz w:val="22"/>
          <w:szCs w:val="22"/>
        </w:rPr>
        <w:t>started household</w:t>
      </w:r>
      <w:r w:rsidRPr="00834278">
        <w:rPr>
          <w:sz w:val="22"/>
          <w:szCs w:val="22"/>
        </w:rPr>
        <w:t xml:space="preserve">, </w:t>
      </w:r>
      <w:r w:rsidR="00093DDC" w:rsidRPr="00834278">
        <w:rPr>
          <w:sz w:val="22"/>
          <w:szCs w:val="22"/>
        </w:rPr>
        <w:t xml:space="preserve">access data entry by choosing option “1. Data entry options” from the Main Interviewer Menu. You will then select the household from the list of your assignments and will see the screen in </w:t>
      </w:r>
      <w:r w:rsidR="00093DDC" w:rsidRPr="00DC5FB7">
        <w:rPr>
          <w:sz w:val="22"/>
          <w:szCs w:val="22"/>
        </w:rPr>
        <w:t xml:space="preserve">Figure </w:t>
      </w:r>
      <w:r w:rsidR="00730465">
        <w:rPr>
          <w:sz w:val="22"/>
          <w:szCs w:val="22"/>
        </w:rPr>
        <w:t>5.18</w:t>
      </w:r>
      <w:r w:rsidR="00093DDC" w:rsidRPr="00DC5FB7">
        <w:rPr>
          <w:sz w:val="22"/>
          <w:szCs w:val="22"/>
        </w:rPr>
        <w:t xml:space="preserve">. </w:t>
      </w:r>
    </w:p>
    <w:p w14:paraId="280C6D49" w14:textId="5CC766AC" w:rsidR="00E8556E" w:rsidRPr="00DC5FB7" w:rsidRDefault="00E8556E" w:rsidP="0020156C">
      <w:pPr>
        <w:ind w:left="720" w:hanging="360"/>
        <w:contextualSpacing/>
        <w:rPr>
          <w:sz w:val="22"/>
          <w:szCs w:val="22"/>
        </w:rPr>
      </w:pPr>
    </w:p>
    <w:p w14:paraId="7FC94D8D" w14:textId="4DB81A5B" w:rsidR="00E8556E" w:rsidRPr="00DC5FB7" w:rsidRDefault="00E8556E" w:rsidP="006A03FC">
      <w:pPr>
        <w:widowControl/>
        <w:numPr>
          <w:ilvl w:val="0"/>
          <w:numId w:val="10"/>
        </w:numPr>
        <w:spacing w:after="200"/>
        <w:contextualSpacing/>
        <w:rPr>
          <w:sz w:val="22"/>
          <w:szCs w:val="22"/>
        </w:rPr>
      </w:pPr>
      <w:r w:rsidRPr="00DC5FB7">
        <w:rPr>
          <w:sz w:val="22"/>
          <w:szCs w:val="22"/>
        </w:rPr>
        <w:t>Select ‘</w:t>
      </w:r>
      <w:r w:rsidR="00093DDC" w:rsidRPr="00DC5FB7">
        <w:rPr>
          <w:sz w:val="22"/>
          <w:szCs w:val="22"/>
        </w:rPr>
        <w:t>Revisit incomplete household’</w:t>
      </w:r>
      <w:r w:rsidRPr="00DC5FB7">
        <w:rPr>
          <w:sz w:val="22"/>
          <w:szCs w:val="22"/>
        </w:rPr>
        <w:t xml:space="preserve"> (Figure </w:t>
      </w:r>
      <w:r w:rsidR="00D50891">
        <w:rPr>
          <w:sz w:val="22"/>
          <w:szCs w:val="22"/>
        </w:rPr>
        <w:t>5.18</w:t>
      </w:r>
      <w:r w:rsidRPr="00DC5FB7">
        <w:rPr>
          <w:sz w:val="22"/>
          <w:szCs w:val="22"/>
        </w:rPr>
        <w:t xml:space="preserve">). </w:t>
      </w:r>
    </w:p>
    <w:p w14:paraId="199E71FA" w14:textId="0DD0ADD1" w:rsidR="00093DDC" w:rsidRPr="00DC5FB7" w:rsidRDefault="00E8556E" w:rsidP="006A03FC">
      <w:pPr>
        <w:widowControl/>
        <w:numPr>
          <w:ilvl w:val="0"/>
          <w:numId w:val="10"/>
        </w:numPr>
        <w:spacing w:after="200"/>
        <w:contextualSpacing/>
        <w:rPr>
          <w:sz w:val="22"/>
          <w:szCs w:val="22"/>
        </w:rPr>
      </w:pPr>
      <w:r w:rsidRPr="00DC5FB7">
        <w:rPr>
          <w:sz w:val="22"/>
          <w:szCs w:val="22"/>
        </w:rPr>
        <w:t xml:space="preserve">Select the appropriate </w:t>
      </w:r>
      <w:r w:rsidR="00093DDC" w:rsidRPr="00DC5FB7">
        <w:rPr>
          <w:sz w:val="22"/>
          <w:szCs w:val="22"/>
        </w:rPr>
        <w:t>module in which</w:t>
      </w:r>
      <w:r w:rsidRPr="00DC5FB7">
        <w:rPr>
          <w:sz w:val="22"/>
          <w:szCs w:val="22"/>
        </w:rPr>
        <w:t xml:space="preserve"> </w:t>
      </w:r>
      <w:r w:rsidR="00093DDC" w:rsidRPr="00DC5FB7">
        <w:rPr>
          <w:sz w:val="22"/>
          <w:szCs w:val="22"/>
        </w:rPr>
        <w:t>you would like to work from the Module Menu.</w:t>
      </w:r>
    </w:p>
    <w:p w14:paraId="03C3EF0A" w14:textId="21F7662D" w:rsidR="00E8556E" w:rsidRPr="00DC5FB7" w:rsidRDefault="00093DDC" w:rsidP="006A03FC">
      <w:pPr>
        <w:widowControl/>
        <w:numPr>
          <w:ilvl w:val="0"/>
          <w:numId w:val="10"/>
        </w:numPr>
        <w:spacing w:after="200"/>
        <w:contextualSpacing/>
        <w:rPr>
          <w:sz w:val="22"/>
          <w:szCs w:val="22"/>
        </w:rPr>
      </w:pPr>
      <w:r w:rsidRPr="00DC5FB7">
        <w:rPr>
          <w:sz w:val="22"/>
          <w:szCs w:val="22"/>
        </w:rPr>
        <w:t xml:space="preserve">Advance </w:t>
      </w:r>
      <w:r w:rsidR="00E8556E" w:rsidRPr="00DC5FB7">
        <w:rPr>
          <w:sz w:val="22"/>
          <w:szCs w:val="22"/>
        </w:rPr>
        <w:t>to the qu</w:t>
      </w:r>
      <w:r w:rsidR="00E605C3" w:rsidRPr="00DC5FB7">
        <w:rPr>
          <w:sz w:val="22"/>
          <w:szCs w:val="22"/>
        </w:rPr>
        <w:t xml:space="preserve">estion where you want to add, </w:t>
      </w:r>
      <w:r w:rsidR="00E8556E" w:rsidRPr="00DC5FB7">
        <w:rPr>
          <w:sz w:val="22"/>
          <w:szCs w:val="22"/>
        </w:rPr>
        <w:t>correct</w:t>
      </w:r>
      <w:r w:rsidR="00E605C3" w:rsidRPr="00DC5FB7">
        <w:rPr>
          <w:sz w:val="22"/>
          <w:szCs w:val="22"/>
        </w:rPr>
        <w:t>, or review</w:t>
      </w:r>
      <w:r w:rsidR="00E8556E" w:rsidRPr="00DC5FB7">
        <w:rPr>
          <w:sz w:val="22"/>
          <w:szCs w:val="22"/>
        </w:rPr>
        <w:t xml:space="preserve"> data and </w:t>
      </w:r>
      <w:r w:rsidR="00E605C3" w:rsidRPr="00DC5FB7">
        <w:rPr>
          <w:sz w:val="22"/>
          <w:szCs w:val="22"/>
        </w:rPr>
        <w:t>continue the interview</w:t>
      </w:r>
      <w:r w:rsidR="00E8556E" w:rsidRPr="00DC5FB7">
        <w:rPr>
          <w:sz w:val="22"/>
          <w:szCs w:val="22"/>
        </w:rPr>
        <w:t xml:space="preserve">. </w:t>
      </w:r>
    </w:p>
    <w:p w14:paraId="2B179B66" w14:textId="052BBBBD" w:rsidR="00E605C3" w:rsidRPr="00DC5FB7" w:rsidRDefault="00E605C3" w:rsidP="006A03FC">
      <w:pPr>
        <w:widowControl/>
        <w:numPr>
          <w:ilvl w:val="0"/>
          <w:numId w:val="10"/>
        </w:numPr>
        <w:spacing w:after="200"/>
        <w:contextualSpacing/>
        <w:rPr>
          <w:sz w:val="22"/>
          <w:szCs w:val="22"/>
        </w:rPr>
      </w:pPr>
      <w:r w:rsidRPr="00DC5FB7">
        <w:rPr>
          <w:sz w:val="22"/>
          <w:szCs w:val="22"/>
        </w:rPr>
        <w:t>You may also navigate to the question you need by finding it in the menu on the left side of the screen as described earlier.</w:t>
      </w:r>
    </w:p>
    <w:p w14:paraId="46354CF5" w14:textId="4515722A" w:rsidR="00616174" w:rsidRPr="00DC5FB7" w:rsidRDefault="00616174" w:rsidP="0020156C">
      <w:pPr>
        <w:rPr>
          <w:sz w:val="22"/>
          <w:szCs w:val="22"/>
        </w:rPr>
      </w:pPr>
    </w:p>
    <w:p w14:paraId="6218FE95" w14:textId="32F76CEB" w:rsidR="00E605C3" w:rsidRPr="00DC5FB7" w:rsidRDefault="00E605C3" w:rsidP="006A03FC">
      <w:pPr>
        <w:pStyle w:val="ListParagraph"/>
        <w:numPr>
          <w:ilvl w:val="0"/>
          <w:numId w:val="47"/>
        </w:numPr>
        <w:ind w:left="360"/>
        <w:rPr>
          <w:rFonts w:eastAsia="Calibri" w:cs="Calibri"/>
          <w:b/>
          <w:color w:val="auto"/>
          <w:sz w:val="22"/>
          <w:szCs w:val="22"/>
        </w:rPr>
      </w:pPr>
      <w:r w:rsidRPr="00DC5FB7">
        <w:rPr>
          <w:b/>
          <w:sz w:val="22"/>
          <w:szCs w:val="22"/>
        </w:rPr>
        <w:t>Modifying data in a complete household</w:t>
      </w:r>
    </w:p>
    <w:p w14:paraId="07408C97" w14:textId="6EEC6986" w:rsidR="00FF3536" w:rsidRPr="00DC5FB7" w:rsidRDefault="00E605C3" w:rsidP="000457E8">
      <w:pPr>
        <w:rPr>
          <w:rFonts w:eastAsia="Calibri" w:cs="Calibri"/>
          <w:color w:val="auto"/>
          <w:sz w:val="22"/>
          <w:szCs w:val="22"/>
        </w:rPr>
      </w:pPr>
      <w:r w:rsidRPr="00DC5FB7">
        <w:rPr>
          <w:sz w:val="22"/>
          <w:szCs w:val="22"/>
        </w:rPr>
        <w:t xml:space="preserve">If a household and </w:t>
      </w:r>
      <w:proofErr w:type="gramStart"/>
      <w:r w:rsidRPr="00DC5FB7">
        <w:rPr>
          <w:sz w:val="22"/>
          <w:szCs w:val="22"/>
        </w:rPr>
        <w:t>all of</w:t>
      </w:r>
      <w:proofErr w:type="gramEnd"/>
      <w:r w:rsidRPr="00DC5FB7">
        <w:rPr>
          <w:sz w:val="22"/>
          <w:szCs w:val="22"/>
        </w:rPr>
        <w:t xml:space="preserve"> its modules has been completed </w:t>
      </w:r>
      <w:r w:rsidRPr="00DC5FB7">
        <w:rPr>
          <w:rFonts w:eastAsia="Calibri"/>
          <w:bCs/>
          <w:color w:val="auto"/>
          <w:sz w:val="22"/>
          <w:szCs w:val="22"/>
        </w:rPr>
        <w:t>(i.e.</w:t>
      </w:r>
      <w:r w:rsidR="00380969" w:rsidRPr="00DC5FB7">
        <w:rPr>
          <w:rFonts w:eastAsia="Calibri"/>
          <w:bCs/>
          <w:color w:val="auto"/>
          <w:sz w:val="22"/>
          <w:szCs w:val="22"/>
        </w:rPr>
        <w:t>,</w:t>
      </w:r>
      <w:r w:rsidRPr="00DC5FB7">
        <w:rPr>
          <w:rFonts w:eastAsia="Calibri"/>
          <w:bCs/>
          <w:color w:val="auto"/>
          <w:sz w:val="22"/>
          <w:szCs w:val="22"/>
        </w:rPr>
        <w:t xml:space="preserve"> all applicable modules have been either completed or assigned a final result code),</w:t>
      </w:r>
      <w:r w:rsidR="00FF3536" w:rsidRPr="00DC5FB7">
        <w:rPr>
          <w:sz w:val="22"/>
          <w:szCs w:val="22"/>
        </w:rPr>
        <w:t xml:space="preserve"> </w:t>
      </w:r>
      <w:r w:rsidR="00380969" w:rsidRPr="00DC5FB7">
        <w:rPr>
          <w:sz w:val="22"/>
          <w:szCs w:val="22"/>
        </w:rPr>
        <w:t xml:space="preserve">you </w:t>
      </w:r>
      <w:r w:rsidRPr="00DC5FB7">
        <w:rPr>
          <w:sz w:val="22"/>
          <w:szCs w:val="22"/>
        </w:rPr>
        <w:t xml:space="preserve">may need to modify parts of the questionnaire. You will be modifying a household that has been completed. </w:t>
      </w:r>
    </w:p>
    <w:p w14:paraId="525E27CA" w14:textId="0073F19E" w:rsidR="00FF3536" w:rsidRPr="00DC5FB7" w:rsidRDefault="00FF3536" w:rsidP="00FF3536">
      <w:pPr>
        <w:rPr>
          <w:rFonts w:eastAsia="Calibri" w:cs="Calibri"/>
          <w:color w:val="auto"/>
          <w:sz w:val="22"/>
          <w:szCs w:val="22"/>
        </w:rPr>
      </w:pPr>
    </w:p>
    <w:p w14:paraId="5715B6C0" w14:textId="31DD1A1C" w:rsidR="00E605C3" w:rsidRPr="00DC5FB7" w:rsidRDefault="00E605C3" w:rsidP="00E605C3">
      <w:pPr>
        <w:widowControl/>
        <w:spacing w:after="200"/>
        <w:contextualSpacing/>
        <w:rPr>
          <w:sz w:val="22"/>
          <w:szCs w:val="22"/>
        </w:rPr>
      </w:pPr>
      <w:r w:rsidRPr="00DC5FB7">
        <w:rPr>
          <w:sz w:val="22"/>
          <w:szCs w:val="22"/>
        </w:rPr>
        <w:t xml:space="preserve">To modify data in a completed household, access data entry by choosing option “1. Data entry options” from the Main Interviewer Menu. You will then select the household from the list of your assignments and will see the screen in Figure </w:t>
      </w:r>
      <w:r w:rsidR="00730465">
        <w:rPr>
          <w:sz w:val="22"/>
          <w:szCs w:val="22"/>
        </w:rPr>
        <w:t>5.18</w:t>
      </w:r>
      <w:r w:rsidRPr="00DC5FB7">
        <w:rPr>
          <w:sz w:val="22"/>
          <w:szCs w:val="22"/>
        </w:rPr>
        <w:t xml:space="preserve">. </w:t>
      </w:r>
    </w:p>
    <w:p w14:paraId="7710B80B" w14:textId="77777777" w:rsidR="00E605C3" w:rsidRPr="00DC5FB7" w:rsidRDefault="00E605C3" w:rsidP="00E605C3">
      <w:pPr>
        <w:ind w:left="720" w:hanging="360"/>
        <w:contextualSpacing/>
        <w:rPr>
          <w:sz w:val="22"/>
          <w:szCs w:val="22"/>
        </w:rPr>
      </w:pPr>
    </w:p>
    <w:p w14:paraId="57716519" w14:textId="58B911D1" w:rsidR="00E605C3" w:rsidRPr="00DC5FB7" w:rsidRDefault="00E605C3" w:rsidP="006A03FC">
      <w:pPr>
        <w:widowControl/>
        <w:numPr>
          <w:ilvl w:val="0"/>
          <w:numId w:val="10"/>
        </w:numPr>
        <w:spacing w:after="200"/>
        <w:contextualSpacing/>
        <w:rPr>
          <w:sz w:val="22"/>
          <w:szCs w:val="22"/>
        </w:rPr>
      </w:pPr>
      <w:r w:rsidRPr="00DC5FB7">
        <w:rPr>
          <w:sz w:val="22"/>
          <w:szCs w:val="22"/>
        </w:rPr>
        <w:t>Select ‘Modify completed hous</w:t>
      </w:r>
      <w:r w:rsidR="00380969" w:rsidRPr="00DC5FB7">
        <w:rPr>
          <w:sz w:val="22"/>
          <w:szCs w:val="22"/>
        </w:rPr>
        <w:t xml:space="preserve">ehold’ (Figure </w:t>
      </w:r>
      <w:r w:rsidR="00730465">
        <w:rPr>
          <w:sz w:val="22"/>
          <w:szCs w:val="22"/>
        </w:rPr>
        <w:t>5.18</w:t>
      </w:r>
      <w:r w:rsidRPr="00DC5FB7">
        <w:rPr>
          <w:sz w:val="22"/>
          <w:szCs w:val="22"/>
        </w:rPr>
        <w:t>). You will be taken to the beginning of the questionnaire.</w:t>
      </w:r>
    </w:p>
    <w:p w14:paraId="2104B88C" w14:textId="77777777" w:rsidR="00E605C3" w:rsidRPr="00834278" w:rsidRDefault="00E605C3" w:rsidP="006A03FC">
      <w:pPr>
        <w:widowControl/>
        <w:numPr>
          <w:ilvl w:val="0"/>
          <w:numId w:val="10"/>
        </w:numPr>
        <w:spacing w:after="200"/>
        <w:contextualSpacing/>
        <w:rPr>
          <w:sz w:val="22"/>
          <w:szCs w:val="22"/>
        </w:rPr>
      </w:pPr>
      <w:r w:rsidRPr="00834278">
        <w:rPr>
          <w:sz w:val="22"/>
          <w:szCs w:val="22"/>
        </w:rPr>
        <w:t>Select the appropriate module in which you would like to work from the Module Menu.</w:t>
      </w:r>
    </w:p>
    <w:p w14:paraId="4D2896AB" w14:textId="35B388B6" w:rsidR="00E605C3" w:rsidRPr="00834278" w:rsidRDefault="00E605C3" w:rsidP="006A03FC">
      <w:pPr>
        <w:widowControl/>
        <w:numPr>
          <w:ilvl w:val="0"/>
          <w:numId w:val="10"/>
        </w:numPr>
        <w:spacing w:after="200"/>
        <w:contextualSpacing/>
        <w:rPr>
          <w:sz w:val="22"/>
          <w:szCs w:val="22"/>
        </w:rPr>
      </w:pPr>
      <w:r w:rsidRPr="00834278">
        <w:rPr>
          <w:sz w:val="22"/>
          <w:szCs w:val="22"/>
        </w:rPr>
        <w:t xml:space="preserve">Advance to the question where you want to correct or review data. </w:t>
      </w:r>
    </w:p>
    <w:p w14:paraId="439077D9" w14:textId="175FC538" w:rsidR="00E605C3" w:rsidRPr="00834278" w:rsidRDefault="00E605C3" w:rsidP="006A03FC">
      <w:pPr>
        <w:widowControl/>
        <w:numPr>
          <w:ilvl w:val="0"/>
          <w:numId w:val="10"/>
        </w:numPr>
        <w:spacing w:after="200"/>
        <w:contextualSpacing/>
        <w:rPr>
          <w:sz w:val="22"/>
          <w:szCs w:val="22"/>
        </w:rPr>
      </w:pPr>
      <w:r w:rsidRPr="00834278">
        <w:rPr>
          <w:sz w:val="22"/>
          <w:szCs w:val="22"/>
        </w:rPr>
        <w:t>You may also navigate to the question you need by finding it in the menu on the left side of the screen as described earlier.</w:t>
      </w:r>
    </w:p>
    <w:p w14:paraId="0236931C" w14:textId="2EB84F26" w:rsidR="00616174" w:rsidRPr="0082026F" w:rsidRDefault="00616174" w:rsidP="00DC5FB7">
      <w:pPr>
        <w:pStyle w:val="Heading3"/>
        <w:keepNext/>
        <w:widowControl/>
        <w:ind w:left="1886"/>
      </w:pPr>
      <w:bookmarkStart w:id="168" w:name="_Toc524008106"/>
      <w:bookmarkStart w:id="169" w:name="_Toc527243186"/>
      <w:r w:rsidRPr="0082026F">
        <w:lastRenderedPageBreak/>
        <w:t>5.3.3</w:t>
      </w:r>
      <w:r w:rsidRPr="0082026F">
        <w:tab/>
      </w:r>
      <w:r w:rsidR="002148FF" w:rsidRPr="0082026F">
        <w:t>Troubleshooting</w:t>
      </w:r>
      <w:bookmarkEnd w:id="168"/>
      <w:bookmarkEnd w:id="169"/>
    </w:p>
    <w:p w14:paraId="27AFC215" w14:textId="42127CD7" w:rsidR="007E623F" w:rsidRPr="00834278" w:rsidRDefault="00D37419" w:rsidP="0020156C">
      <w:pPr>
        <w:rPr>
          <w:i/>
          <w:sz w:val="22"/>
          <w:szCs w:val="22"/>
        </w:rPr>
      </w:pPr>
      <w:r w:rsidRPr="00834278">
        <w:rPr>
          <w:noProof/>
          <w:sz w:val="22"/>
          <w:szCs w:val="22"/>
        </w:rPr>
        <mc:AlternateContent>
          <mc:Choice Requires="wpg">
            <w:drawing>
              <wp:anchor distT="0" distB="0" distL="114300" distR="114300" simplePos="0" relativeHeight="251680768" behindDoc="0" locked="0" layoutInCell="1" allowOverlap="1" wp14:anchorId="6E9F3DEA" wp14:editId="2C1E48AE">
                <wp:simplePos x="0" y="0"/>
                <wp:positionH relativeFrom="column">
                  <wp:posOffset>3786505</wp:posOffset>
                </wp:positionH>
                <wp:positionV relativeFrom="paragraph">
                  <wp:posOffset>54610</wp:posOffset>
                </wp:positionV>
                <wp:extent cx="2114550" cy="1013460"/>
                <wp:effectExtent l="0" t="0" r="0" b="0"/>
                <wp:wrapSquare wrapText="bothSides"/>
                <wp:docPr id="147" name="Group 147"/>
                <wp:cNvGraphicFramePr/>
                <a:graphic xmlns:a="http://schemas.openxmlformats.org/drawingml/2006/main">
                  <a:graphicData uri="http://schemas.microsoft.com/office/word/2010/wordprocessingGroup">
                    <wpg:wgp>
                      <wpg:cNvGrpSpPr/>
                      <wpg:grpSpPr>
                        <a:xfrm>
                          <a:off x="0" y="0"/>
                          <a:ext cx="2114550" cy="1013460"/>
                          <a:chOff x="0" y="0"/>
                          <a:chExt cx="2114550" cy="1014046"/>
                        </a:xfrm>
                      </wpg:grpSpPr>
                      <wps:wsp>
                        <wps:cNvPr id="2079" name="Text Box 2079"/>
                        <wps:cNvSpPr txBox="1"/>
                        <wps:spPr>
                          <a:xfrm>
                            <a:off x="0" y="660400"/>
                            <a:ext cx="2057400" cy="353646"/>
                          </a:xfrm>
                          <a:prstGeom prst="rect">
                            <a:avLst/>
                          </a:prstGeom>
                          <a:solidFill>
                            <a:prstClr val="white"/>
                          </a:solidFill>
                          <a:ln>
                            <a:noFill/>
                          </a:ln>
                          <a:effectLst/>
                        </wps:spPr>
                        <wps:txbx>
                          <w:txbxContent>
                            <w:p w14:paraId="7910489E" w14:textId="699455A8" w:rsidR="00C0425D" w:rsidRPr="002B096E" w:rsidRDefault="00C0425D" w:rsidP="00E41F2E">
                              <w:pPr>
                                <w:pStyle w:val="Figuretitle"/>
                                <w:rPr>
                                  <w:rFonts w:eastAsiaTheme="minorHAnsi"/>
                                  <w:noProof/>
                                  <w:sz w:val="24"/>
                                  <w:szCs w:val="24"/>
                                </w:rPr>
                              </w:pPr>
                              <w:bookmarkStart w:id="170" w:name="_Toc527243217"/>
                              <w:r w:rsidRPr="00DC5FB7">
                                <w:t xml:space="preserve">Figure </w:t>
                              </w:r>
                              <w:r>
                                <w:t>5.19</w:t>
                              </w:r>
                              <w:r w:rsidRPr="00DC5FB7">
                                <w:t>: Check</w:t>
                              </w:r>
                              <w:r>
                                <w:t xml:space="preserve"> the Tablet Battery</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6" name="Picture 146"/>
                          <pic:cNvPicPr>
                            <a:picLocks noChangeAspect="1"/>
                          </pic:cNvPicPr>
                        </pic:nvPicPr>
                        <pic:blipFill>
                          <a:blip r:embed="rId126"/>
                          <a:stretch>
                            <a:fillRect/>
                          </a:stretch>
                        </pic:blipFill>
                        <pic:spPr>
                          <a:xfrm>
                            <a:off x="19050" y="0"/>
                            <a:ext cx="2095500" cy="638175"/>
                          </a:xfrm>
                          <a:prstGeom prst="rect">
                            <a:avLst/>
                          </a:prstGeom>
                        </pic:spPr>
                      </pic:pic>
                    </wpg:wgp>
                  </a:graphicData>
                </a:graphic>
                <wp14:sizeRelV relativeFrom="margin">
                  <wp14:pctHeight>0</wp14:pctHeight>
                </wp14:sizeRelV>
              </wp:anchor>
            </w:drawing>
          </mc:Choice>
          <mc:Fallback>
            <w:pict>
              <v:group w14:anchorId="6E9F3DEA" id="Group 147" o:spid="_x0000_s1124" style="position:absolute;margin-left:298.15pt;margin-top:4.3pt;width:166.5pt;height:79.8pt;z-index:251680768;mso-position-horizontal-relative:text;mso-position-vertical-relative:text;mso-height-relative:margin" coordsize="21145,10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">
                <v:shape id="Text Box 2079" o:spid="_x0000_s1125" type="#_x0000_t202" style="position:absolute;top:6604;width:20574;height:3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" stroked="f">
                  <v:textbox inset="0,0,0,0">
                    <w:txbxContent>
                      <w:p w14:paraId="7910489E" w14:textId="699455A8" w:rsidR="00C0425D" w:rsidRPr="002B096E" w:rsidRDefault="00C0425D" w:rsidP="00E41F2E">
                        <w:pPr>
                          <w:pStyle w:val="Figuretitle"/>
                          <w:rPr>
                            <w:rFonts w:eastAsiaTheme="minorHAnsi"/>
                            <w:noProof/>
                            <w:sz w:val="24"/>
                            <w:szCs w:val="24"/>
                          </w:rPr>
                        </w:pPr>
                        <w:bookmarkStart w:id="171" w:name="_Toc527243217"/>
                        <w:r w:rsidRPr="00DC5FB7">
                          <w:t xml:space="preserve">Figure </w:t>
                        </w:r>
                        <w:r>
                          <w:t>5.19</w:t>
                        </w:r>
                        <w:r w:rsidRPr="00DC5FB7">
                          <w:t>: Check</w:t>
                        </w:r>
                        <w:r>
                          <w:t xml:space="preserve"> the Tablet Battery</w:t>
                        </w:r>
                        <w:bookmarkEnd w:id="171"/>
                      </w:p>
                    </w:txbxContent>
                  </v:textbox>
                </v:shape>
                <v:shape id="Picture 146" o:spid="_x0000_s1126" type="#_x0000_t75" style="position:absolute;left:190;width:20955;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">
                  <v:imagedata r:id="rId127" o:title=""/>
                </v:shape>
                <w10:wrap type="square"/>
              </v:group>
            </w:pict>
          </mc:Fallback>
        </mc:AlternateContent>
      </w:r>
      <w:r w:rsidR="007E623F" w:rsidRPr="00834278">
        <w:rPr>
          <w:i/>
          <w:sz w:val="22"/>
          <w:szCs w:val="22"/>
        </w:rPr>
        <w:t>Check battery level</w:t>
      </w:r>
    </w:p>
    <w:p w14:paraId="1CB56E27" w14:textId="480AAEE6" w:rsidR="007E623F" w:rsidRPr="00834278" w:rsidRDefault="007E623F" w:rsidP="0020156C">
      <w:pPr>
        <w:rPr>
          <w:sz w:val="22"/>
          <w:szCs w:val="22"/>
        </w:rPr>
      </w:pPr>
      <w:r w:rsidRPr="00834278">
        <w:rPr>
          <w:sz w:val="22"/>
          <w:szCs w:val="22"/>
        </w:rPr>
        <w:t xml:space="preserve">You </w:t>
      </w:r>
      <w:r w:rsidR="0010389F" w:rsidRPr="00834278">
        <w:rPr>
          <w:sz w:val="22"/>
          <w:szCs w:val="22"/>
        </w:rPr>
        <w:t xml:space="preserve">are responsible for maintaining the charge on your tablet. It is recommended to </w:t>
      </w:r>
      <w:r w:rsidRPr="00834278">
        <w:rPr>
          <w:sz w:val="22"/>
          <w:szCs w:val="22"/>
        </w:rPr>
        <w:t xml:space="preserve">start every day with a fully (100%) charged tablet. </w:t>
      </w:r>
      <w:r w:rsidR="00FC5978" w:rsidRPr="00834278">
        <w:rPr>
          <w:sz w:val="22"/>
          <w:szCs w:val="22"/>
        </w:rPr>
        <w:t>Samsung</w:t>
      </w:r>
      <w:r w:rsidRPr="00834278">
        <w:rPr>
          <w:sz w:val="22"/>
          <w:szCs w:val="22"/>
        </w:rPr>
        <w:t xml:space="preserve"> tablets have a non-removable battery that will last between 6-8 hours when fully charged. Your tablet is configured to minimize battery usage and conserve power.</w:t>
      </w:r>
      <w:r w:rsidR="00143A16" w:rsidRPr="00834278">
        <w:rPr>
          <w:sz w:val="22"/>
          <w:szCs w:val="22"/>
        </w:rPr>
        <w:t xml:space="preserve"> </w:t>
      </w:r>
      <w:r w:rsidRPr="00834278">
        <w:rPr>
          <w:sz w:val="22"/>
          <w:szCs w:val="22"/>
        </w:rPr>
        <w:t xml:space="preserve">To </w:t>
      </w:r>
      <w:r w:rsidR="00FC5978" w:rsidRPr="00834278">
        <w:rPr>
          <w:sz w:val="22"/>
          <w:szCs w:val="22"/>
        </w:rPr>
        <w:t>monitor the batter</w:t>
      </w:r>
      <w:r w:rsidR="00380969" w:rsidRPr="00834278">
        <w:rPr>
          <w:sz w:val="22"/>
          <w:szCs w:val="22"/>
        </w:rPr>
        <w:t>y</w:t>
      </w:r>
      <w:r w:rsidR="00FC5978" w:rsidRPr="00834278">
        <w:rPr>
          <w:sz w:val="22"/>
          <w:szCs w:val="22"/>
        </w:rPr>
        <w:t xml:space="preserve"> level, check the upper right corner of the table screen regularly for the percentage of charge r</w:t>
      </w:r>
      <w:r w:rsidR="00380969" w:rsidRPr="00834278">
        <w:rPr>
          <w:sz w:val="22"/>
          <w:szCs w:val="22"/>
        </w:rPr>
        <w:t xml:space="preserve">emaining on the tablet </w:t>
      </w:r>
      <w:r w:rsidR="00380969" w:rsidRPr="00DC5FB7">
        <w:rPr>
          <w:sz w:val="22"/>
          <w:szCs w:val="22"/>
        </w:rPr>
        <w:t xml:space="preserve">(Figure </w:t>
      </w:r>
      <w:r w:rsidR="00D50891">
        <w:rPr>
          <w:sz w:val="22"/>
          <w:szCs w:val="22"/>
        </w:rPr>
        <w:t>5.19</w:t>
      </w:r>
      <w:r w:rsidR="00FC5978" w:rsidRPr="00DC5FB7">
        <w:rPr>
          <w:sz w:val="22"/>
          <w:szCs w:val="22"/>
        </w:rPr>
        <w:t>)</w:t>
      </w:r>
      <w:r w:rsidRPr="00DC5FB7">
        <w:rPr>
          <w:sz w:val="22"/>
          <w:szCs w:val="22"/>
        </w:rPr>
        <w:t>.</w:t>
      </w:r>
      <w:r w:rsidRPr="00834278">
        <w:rPr>
          <w:sz w:val="22"/>
          <w:szCs w:val="22"/>
        </w:rPr>
        <w:t xml:space="preserve"> </w:t>
      </w:r>
    </w:p>
    <w:p w14:paraId="43967668" w14:textId="686FC83B" w:rsidR="007E623F" w:rsidRPr="00834278" w:rsidRDefault="007E623F" w:rsidP="0020156C">
      <w:pPr>
        <w:rPr>
          <w:b/>
          <w:sz w:val="22"/>
          <w:szCs w:val="22"/>
        </w:rPr>
      </w:pPr>
    </w:p>
    <w:p w14:paraId="7E495C4E" w14:textId="29C1B2C5" w:rsidR="007E623F" w:rsidRPr="00834278" w:rsidRDefault="007E623F" w:rsidP="0020156C">
      <w:pPr>
        <w:spacing w:after="200"/>
        <w:rPr>
          <w:b/>
          <w:sz w:val="22"/>
          <w:szCs w:val="22"/>
        </w:rPr>
      </w:pPr>
      <w:r w:rsidRPr="00834278">
        <w:rPr>
          <w:b/>
          <w:sz w:val="22"/>
          <w:szCs w:val="22"/>
        </w:rPr>
        <w:t>Follow these instructions to save battery life:</w:t>
      </w:r>
      <w:r w:rsidR="00D03CF6" w:rsidRPr="00834278">
        <w:rPr>
          <w:sz w:val="22"/>
          <w:szCs w:val="22"/>
        </w:rPr>
        <w:t xml:space="preserve"> </w:t>
      </w:r>
    </w:p>
    <w:p w14:paraId="5F670516" w14:textId="21ECF612" w:rsidR="007E623F" w:rsidRPr="00834278" w:rsidRDefault="007E623F" w:rsidP="00DC5FB7">
      <w:pPr>
        <w:pStyle w:val="Bulletedlist"/>
      </w:pPr>
      <w:r w:rsidRPr="00834278">
        <w:t xml:space="preserve">Leave the tablet on airplane mode. </w:t>
      </w:r>
    </w:p>
    <w:p w14:paraId="0E3AF470" w14:textId="678EC7D3" w:rsidR="007E623F" w:rsidRPr="00834278" w:rsidRDefault="007E623F" w:rsidP="00DC5FB7">
      <w:pPr>
        <w:pStyle w:val="Bulletedlist"/>
        <w:ind w:left="1440"/>
      </w:pPr>
      <w:r w:rsidRPr="00834278">
        <w:t>From the home screen, tap on “Settings.”</w:t>
      </w:r>
    </w:p>
    <w:p w14:paraId="06C01F31" w14:textId="6967491B" w:rsidR="007E623F" w:rsidRPr="00834278" w:rsidRDefault="00FC5978" w:rsidP="00DC5FB7">
      <w:pPr>
        <w:pStyle w:val="Bulletedlist"/>
        <w:ind w:left="1440"/>
      </w:pPr>
      <w:r w:rsidRPr="00834278">
        <w:t xml:space="preserve">Select “Airplane mode” on the left side menu. Check that it is “ON”. </w:t>
      </w:r>
    </w:p>
    <w:p w14:paraId="13795E9D" w14:textId="7A390F90" w:rsidR="007E623F" w:rsidRPr="00834278" w:rsidRDefault="00FC5978" w:rsidP="00DC5FB7">
      <w:pPr>
        <w:pStyle w:val="Bulletedlist"/>
        <w:ind w:left="1440"/>
      </w:pPr>
      <w:r w:rsidRPr="00834278">
        <w:t>Note that if you turn on airplane mode, you should check that Bluetooth is still on and active (found on the left side menu just above the airplane mode option). This is needed for data transfer to your supervisor.</w:t>
      </w:r>
    </w:p>
    <w:p w14:paraId="322F6F46" w14:textId="1B4466E6" w:rsidR="007E623F" w:rsidRPr="00834278" w:rsidRDefault="00FC5978" w:rsidP="00DC5FB7">
      <w:pPr>
        <w:pStyle w:val="Bulletedlist"/>
      </w:pPr>
      <w:r w:rsidRPr="00834278">
        <w:t>Use the tablet only for survey activities. This also helps ensure security of the data and the tablet.</w:t>
      </w:r>
    </w:p>
    <w:p w14:paraId="162B9702" w14:textId="79AFD992" w:rsidR="007E623F" w:rsidRPr="00834278" w:rsidRDefault="007E623F" w:rsidP="00DC5FB7">
      <w:pPr>
        <w:pStyle w:val="Bulletedlist"/>
        <w:rPr>
          <w:rFonts w:eastAsia="Calibri"/>
          <w:color w:val="auto"/>
        </w:rPr>
      </w:pPr>
      <w:r w:rsidRPr="00834278">
        <w:rPr>
          <w:rFonts w:eastAsia="Calibri"/>
          <w:color w:val="auto"/>
        </w:rPr>
        <w:t xml:space="preserve">Regularly check the battery level and charge during break time </w:t>
      </w:r>
      <w:r w:rsidR="00FC5978" w:rsidRPr="00834278">
        <w:rPr>
          <w:rFonts w:eastAsia="Calibri"/>
          <w:color w:val="auto"/>
        </w:rPr>
        <w:t xml:space="preserve">and any other time there is </w:t>
      </w:r>
      <w:r w:rsidRPr="00834278">
        <w:rPr>
          <w:rFonts w:eastAsia="Calibri"/>
          <w:color w:val="auto"/>
        </w:rPr>
        <w:t>an available power source.</w:t>
      </w:r>
    </w:p>
    <w:p w14:paraId="214CD4FC" w14:textId="1223BC8F" w:rsidR="007E623F" w:rsidRPr="00834278" w:rsidRDefault="007E623F" w:rsidP="0020156C">
      <w:pPr>
        <w:widowControl/>
        <w:autoSpaceDE w:val="0"/>
        <w:autoSpaceDN w:val="0"/>
        <w:adjustRightInd w:val="0"/>
        <w:rPr>
          <w:rFonts w:eastAsia="Calibri"/>
          <w:color w:val="auto"/>
          <w:sz w:val="22"/>
          <w:szCs w:val="22"/>
        </w:rPr>
      </w:pPr>
      <w:r w:rsidRPr="00834278">
        <w:rPr>
          <w:rFonts w:eastAsia="Calibri"/>
          <w:color w:val="auto"/>
          <w:sz w:val="22"/>
          <w:szCs w:val="22"/>
        </w:rPr>
        <w:t xml:space="preserve">If the tablet otherwise malfunctions during an interview, please contact your </w:t>
      </w:r>
      <w:r w:rsidR="00380969" w:rsidRPr="00834278">
        <w:rPr>
          <w:rFonts w:eastAsia="Calibri"/>
          <w:color w:val="auto"/>
          <w:sz w:val="22"/>
          <w:szCs w:val="22"/>
        </w:rPr>
        <w:t>field s</w:t>
      </w:r>
      <w:r w:rsidRPr="00834278">
        <w:rPr>
          <w:rFonts w:eastAsia="Calibri"/>
          <w:color w:val="auto"/>
          <w:sz w:val="22"/>
          <w:szCs w:val="22"/>
        </w:rPr>
        <w:t xml:space="preserve">upervisor. </w:t>
      </w:r>
    </w:p>
    <w:p w14:paraId="1B93964D" w14:textId="6C923A0F" w:rsidR="007E623F" w:rsidRPr="00834278" w:rsidRDefault="007E623F" w:rsidP="0020156C">
      <w:pPr>
        <w:widowControl/>
        <w:autoSpaceDE w:val="0"/>
        <w:autoSpaceDN w:val="0"/>
        <w:adjustRightInd w:val="0"/>
        <w:rPr>
          <w:rFonts w:eastAsia="Calibri"/>
          <w:color w:val="auto"/>
          <w:sz w:val="22"/>
          <w:szCs w:val="22"/>
        </w:rPr>
      </w:pPr>
    </w:p>
    <w:p w14:paraId="07F9B7C8" w14:textId="71F48F62" w:rsidR="007E623F" w:rsidRPr="00834278" w:rsidRDefault="007E623F" w:rsidP="0020156C">
      <w:pPr>
        <w:widowControl/>
        <w:autoSpaceDE w:val="0"/>
        <w:autoSpaceDN w:val="0"/>
        <w:adjustRightInd w:val="0"/>
        <w:rPr>
          <w:rFonts w:eastAsia="Calibri"/>
          <w:color w:val="auto"/>
          <w:sz w:val="22"/>
          <w:szCs w:val="22"/>
        </w:rPr>
      </w:pPr>
      <w:r w:rsidRPr="00834278">
        <w:rPr>
          <w:rFonts w:eastAsia="Calibri"/>
          <w:color w:val="auto"/>
          <w:sz w:val="22"/>
          <w:szCs w:val="22"/>
        </w:rPr>
        <w:t xml:space="preserve">If lost data cannot be saved, politely explain the situation to the respondent and </w:t>
      </w:r>
      <w:r w:rsidR="006D17FF" w:rsidRPr="00834278">
        <w:rPr>
          <w:rFonts w:eastAsia="Calibri"/>
          <w:color w:val="auto"/>
          <w:sz w:val="22"/>
          <w:szCs w:val="22"/>
        </w:rPr>
        <w:t xml:space="preserve">ask </w:t>
      </w:r>
      <w:r w:rsidRPr="00834278">
        <w:rPr>
          <w:rFonts w:eastAsia="Calibri"/>
          <w:color w:val="auto"/>
          <w:sz w:val="22"/>
          <w:szCs w:val="22"/>
        </w:rPr>
        <w:t>him</w:t>
      </w:r>
      <w:r w:rsidR="00380969" w:rsidRPr="00834278">
        <w:rPr>
          <w:rFonts w:eastAsia="Calibri"/>
          <w:color w:val="auto"/>
          <w:sz w:val="22"/>
          <w:szCs w:val="22"/>
        </w:rPr>
        <w:t xml:space="preserve"> or </w:t>
      </w:r>
      <w:r w:rsidRPr="00834278">
        <w:rPr>
          <w:rFonts w:eastAsia="Calibri"/>
          <w:color w:val="auto"/>
          <w:sz w:val="22"/>
          <w:szCs w:val="22"/>
        </w:rPr>
        <w:t>her to re-start the interview.</w:t>
      </w:r>
      <w:r w:rsidR="00FC5978" w:rsidRPr="00834278">
        <w:rPr>
          <w:rFonts w:eastAsia="Calibri"/>
          <w:color w:val="auto"/>
          <w:sz w:val="22"/>
          <w:szCs w:val="22"/>
        </w:rPr>
        <w:t xml:space="preserve"> DO NOT attempt to recall the respondent’s answers.</w:t>
      </w:r>
    </w:p>
    <w:p w14:paraId="120C22CA" w14:textId="0BED9ABB" w:rsidR="007E623F" w:rsidRPr="00834278" w:rsidRDefault="007E623F" w:rsidP="0020156C">
      <w:pPr>
        <w:widowControl/>
        <w:autoSpaceDE w:val="0"/>
        <w:autoSpaceDN w:val="0"/>
        <w:adjustRightInd w:val="0"/>
        <w:rPr>
          <w:rFonts w:eastAsia="Calibri"/>
          <w:color w:val="auto"/>
          <w:sz w:val="22"/>
          <w:szCs w:val="22"/>
        </w:rPr>
      </w:pPr>
    </w:p>
    <w:p w14:paraId="769F5C85" w14:textId="2330CD0E" w:rsidR="007E623F" w:rsidRPr="00834278" w:rsidRDefault="007E623F" w:rsidP="0020156C">
      <w:pPr>
        <w:rPr>
          <w:sz w:val="22"/>
          <w:szCs w:val="22"/>
        </w:rPr>
      </w:pPr>
      <w:r w:rsidRPr="00834278">
        <w:rPr>
          <w:i/>
          <w:sz w:val="22"/>
          <w:szCs w:val="22"/>
        </w:rPr>
        <w:t>Tablet times out</w:t>
      </w:r>
    </w:p>
    <w:p w14:paraId="5AAD62E9" w14:textId="6CF3988C" w:rsidR="007E623F" w:rsidRPr="00834278" w:rsidRDefault="007E623F" w:rsidP="0020156C">
      <w:pPr>
        <w:rPr>
          <w:sz w:val="22"/>
          <w:szCs w:val="22"/>
        </w:rPr>
      </w:pPr>
      <w:r w:rsidRPr="00834278">
        <w:rPr>
          <w:sz w:val="22"/>
          <w:szCs w:val="22"/>
        </w:rPr>
        <w:t xml:space="preserve">If you do not </w:t>
      </w:r>
      <w:r w:rsidR="00FC5978" w:rsidRPr="00834278">
        <w:rPr>
          <w:sz w:val="22"/>
          <w:szCs w:val="22"/>
        </w:rPr>
        <w:t xml:space="preserve">touch the tablet screen for </w:t>
      </w:r>
      <w:r w:rsidR="00A96E4D" w:rsidRPr="00834278">
        <w:rPr>
          <w:sz w:val="22"/>
          <w:szCs w:val="22"/>
        </w:rPr>
        <w:t>five</w:t>
      </w:r>
      <w:r w:rsidRPr="00834278">
        <w:rPr>
          <w:sz w:val="22"/>
          <w:szCs w:val="22"/>
        </w:rPr>
        <w:t xml:space="preserve"> minutes, the tablet will time out. </w:t>
      </w:r>
      <w:r w:rsidR="00A96E4D" w:rsidRPr="00834278">
        <w:rPr>
          <w:sz w:val="22"/>
          <w:szCs w:val="22"/>
        </w:rPr>
        <w:t>Simply p</w:t>
      </w:r>
      <w:r w:rsidRPr="00834278">
        <w:rPr>
          <w:sz w:val="22"/>
          <w:szCs w:val="22"/>
        </w:rPr>
        <w:t xml:space="preserve">ress the </w:t>
      </w:r>
      <w:r w:rsidR="00A96E4D" w:rsidRPr="00834278">
        <w:rPr>
          <w:sz w:val="22"/>
          <w:szCs w:val="22"/>
        </w:rPr>
        <w:t>home</w:t>
      </w:r>
      <w:r w:rsidRPr="00834278">
        <w:rPr>
          <w:sz w:val="22"/>
          <w:szCs w:val="22"/>
        </w:rPr>
        <w:t xml:space="preserve"> button until you see the log</w:t>
      </w:r>
      <w:r w:rsidR="00A96E4D" w:rsidRPr="00834278">
        <w:rPr>
          <w:sz w:val="22"/>
          <w:szCs w:val="22"/>
        </w:rPr>
        <w:t>i</w:t>
      </w:r>
      <w:r w:rsidRPr="00834278">
        <w:rPr>
          <w:sz w:val="22"/>
          <w:szCs w:val="22"/>
        </w:rPr>
        <w:t xml:space="preserve">n or the survey screen again. After entering your password, you will return to the most recent screen you were on. The data you entered on previous screens will be saved. </w:t>
      </w:r>
      <w:r w:rsidR="00A96E4D" w:rsidRPr="00834278">
        <w:rPr>
          <w:sz w:val="22"/>
          <w:szCs w:val="22"/>
        </w:rPr>
        <w:t>If</w:t>
      </w:r>
      <w:r w:rsidR="00880DD6" w:rsidRPr="00834278">
        <w:rPr>
          <w:sz w:val="22"/>
          <w:szCs w:val="22"/>
        </w:rPr>
        <w:t xml:space="preserve"> you experience any interruption of the interview that you suspect may take you away from data entry for more than five minutes, </w:t>
      </w:r>
      <w:r w:rsidR="00A96E4D" w:rsidRPr="00834278">
        <w:rPr>
          <w:sz w:val="22"/>
          <w:szCs w:val="22"/>
        </w:rPr>
        <w:t>you may want to log out and return to the interview using the “Revisit incomplete household” option in the data entry options menu</w:t>
      </w:r>
      <w:r w:rsidR="00880DD6" w:rsidRPr="00834278">
        <w:rPr>
          <w:sz w:val="22"/>
          <w:szCs w:val="22"/>
        </w:rPr>
        <w:t>.</w:t>
      </w:r>
    </w:p>
    <w:p w14:paraId="48B86394" w14:textId="7800E00E" w:rsidR="007E623F" w:rsidRPr="00834278" w:rsidRDefault="007E623F" w:rsidP="0020156C">
      <w:pPr>
        <w:rPr>
          <w:sz w:val="22"/>
          <w:szCs w:val="22"/>
        </w:rPr>
      </w:pPr>
    </w:p>
    <w:p w14:paraId="64D103EC" w14:textId="0ADC3B79" w:rsidR="007E623F" w:rsidRPr="00834278" w:rsidRDefault="00A96E4D" w:rsidP="0020156C">
      <w:pPr>
        <w:rPr>
          <w:i/>
          <w:sz w:val="22"/>
          <w:szCs w:val="22"/>
        </w:rPr>
      </w:pPr>
      <w:r w:rsidRPr="00834278">
        <w:rPr>
          <w:i/>
          <w:sz w:val="22"/>
          <w:szCs w:val="22"/>
        </w:rPr>
        <w:t>Missing question text</w:t>
      </w:r>
    </w:p>
    <w:p w14:paraId="419068CC" w14:textId="4AFF826B" w:rsidR="007E623F" w:rsidRPr="00834278" w:rsidRDefault="007E623F" w:rsidP="0020156C">
      <w:pPr>
        <w:rPr>
          <w:sz w:val="22"/>
          <w:szCs w:val="22"/>
        </w:rPr>
      </w:pPr>
      <w:r w:rsidRPr="00834278">
        <w:rPr>
          <w:sz w:val="22"/>
          <w:szCs w:val="22"/>
        </w:rPr>
        <w:t>If you</w:t>
      </w:r>
      <w:r w:rsidRPr="00834278">
        <w:rPr>
          <w:b/>
          <w:sz w:val="22"/>
          <w:szCs w:val="22"/>
        </w:rPr>
        <w:t xml:space="preserve"> </w:t>
      </w:r>
      <w:r w:rsidRPr="00834278">
        <w:rPr>
          <w:sz w:val="22"/>
          <w:szCs w:val="22"/>
        </w:rPr>
        <w:t xml:space="preserve">see a blank </w:t>
      </w:r>
      <w:r w:rsidR="00A96E4D" w:rsidRPr="00834278">
        <w:rPr>
          <w:sz w:val="22"/>
          <w:szCs w:val="22"/>
        </w:rPr>
        <w:t>question text screen, advance</w:t>
      </w:r>
      <w:r w:rsidRPr="00834278">
        <w:rPr>
          <w:sz w:val="22"/>
          <w:szCs w:val="22"/>
        </w:rPr>
        <w:t xml:space="preserve"> forward and backward </w:t>
      </w:r>
      <w:r w:rsidR="00A96E4D" w:rsidRPr="00834278">
        <w:rPr>
          <w:sz w:val="22"/>
          <w:szCs w:val="22"/>
        </w:rPr>
        <w:t>and the question text should appear</w:t>
      </w:r>
      <w:r w:rsidRPr="00834278">
        <w:rPr>
          <w:sz w:val="22"/>
          <w:szCs w:val="22"/>
        </w:rPr>
        <w:t>.</w:t>
      </w:r>
    </w:p>
    <w:p w14:paraId="5C1141CF" w14:textId="7EF65B37" w:rsidR="007E623F" w:rsidRPr="00834278" w:rsidRDefault="007E623F" w:rsidP="0020156C">
      <w:pPr>
        <w:rPr>
          <w:sz w:val="22"/>
          <w:szCs w:val="22"/>
        </w:rPr>
      </w:pPr>
    </w:p>
    <w:p w14:paraId="1D168B07" w14:textId="50D40013" w:rsidR="007E623F" w:rsidRPr="00834278" w:rsidRDefault="007E623F" w:rsidP="0020156C">
      <w:pPr>
        <w:rPr>
          <w:sz w:val="22"/>
          <w:szCs w:val="22"/>
        </w:rPr>
      </w:pPr>
      <w:r w:rsidRPr="00834278">
        <w:rPr>
          <w:i/>
          <w:sz w:val="22"/>
          <w:szCs w:val="22"/>
        </w:rPr>
        <w:t>Broken tablet</w:t>
      </w:r>
    </w:p>
    <w:p w14:paraId="04E04372" w14:textId="300158F7" w:rsidR="007E623F" w:rsidRPr="00834278" w:rsidRDefault="007E623F" w:rsidP="0020156C">
      <w:pPr>
        <w:rPr>
          <w:sz w:val="22"/>
          <w:szCs w:val="22"/>
        </w:rPr>
      </w:pPr>
      <w:r w:rsidRPr="00834278">
        <w:rPr>
          <w:sz w:val="22"/>
          <w:szCs w:val="22"/>
        </w:rPr>
        <w:t xml:space="preserve">If your tablet breaks, communicate with your </w:t>
      </w:r>
      <w:r w:rsidR="00380969" w:rsidRPr="00834278">
        <w:rPr>
          <w:sz w:val="22"/>
          <w:szCs w:val="22"/>
        </w:rPr>
        <w:t>f</w:t>
      </w:r>
      <w:r w:rsidRPr="00834278">
        <w:rPr>
          <w:sz w:val="22"/>
          <w:szCs w:val="22"/>
        </w:rPr>
        <w:t xml:space="preserve">ield </w:t>
      </w:r>
      <w:r w:rsidR="00380969" w:rsidRPr="00834278">
        <w:rPr>
          <w:sz w:val="22"/>
          <w:szCs w:val="22"/>
        </w:rPr>
        <w:t>s</w:t>
      </w:r>
      <w:r w:rsidRPr="00834278">
        <w:rPr>
          <w:sz w:val="22"/>
          <w:szCs w:val="22"/>
        </w:rPr>
        <w:t>upervisor to obtain a working tablet</w:t>
      </w:r>
      <w:r w:rsidR="00A96E4D" w:rsidRPr="00834278">
        <w:rPr>
          <w:sz w:val="22"/>
          <w:szCs w:val="22"/>
        </w:rPr>
        <w:t xml:space="preserve"> immediately</w:t>
      </w:r>
      <w:r w:rsidRPr="00834278">
        <w:rPr>
          <w:sz w:val="22"/>
          <w:szCs w:val="22"/>
        </w:rPr>
        <w:t>.</w:t>
      </w:r>
      <w:r w:rsidR="00A96E4D" w:rsidRPr="00834278">
        <w:rPr>
          <w:sz w:val="22"/>
          <w:szCs w:val="22"/>
        </w:rPr>
        <w:t xml:space="preserve"> It will be important that your </w:t>
      </w:r>
      <w:r w:rsidR="00380969" w:rsidRPr="00834278">
        <w:rPr>
          <w:sz w:val="22"/>
          <w:szCs w:val="22"/>
        </w:rPr>
        <w:t>f</w:t>
      </w:r>
      <w:r w:rsidR="00A96E4D" w:rsidRPr="00834278">
        <w:rPr>
          <w:sz w:val="22"/>
          <w:szCs w:val="22"/>
        </w:rPr>
        <w:t xml:space="preserve">ield </w:t>
      </w:r>
      <w:r w:rsidR="00380969" w:rsidRPr="00834278">
        <w:rPr>
          <w:sz w:val="22"/>
          <w:szCs w:val="22"/>
        </w:rPr>
        <w:t>s</w:t>
      </w:r>
      <w:r w:rsidR="00A96E4D" w:rsidRPr="00834278">
        <w:rPr>
          <w:sz w:val="22"/>
          <w:szCs w:val="22"/>
        </w:rPr>
        <w:t xml:space="preserve">upervisor consult with the </w:t>
      </w:r>
      <w:r w:rsidR="00380969" w:rsidRPr="00834278">
        <w:rPr>
          <w:sz w:val="22"/>
          <w:szCs w:val="22"/>
        </w:rPr>
        <w:t>in-c</w:t>
      </w:r>
      <w:r w:rsidR="00A96E4D" w:rsidRPr="00834278">
        <w:rPr>
          <w:sz w:val="22"/>
          <w:szCs w:val="22"/>
        </w:rPr>
        <w:t xml:space="preserve">ountry </w:t>
      </w:r>
      <w:r w:rsidR="00380969" w:rsidRPr="00834278">
        <w:rPr>
          <w:sz w:val="22"/>
          <w:szCs w:val="22"/>
        </w:rPr>
        <w:t>d</w:t>
      </w:r>
      <w:r w:rsidR="00A96E4D" w:rsidRPr="00834278">
        <w:rPr>
          <w:sz w:val="22"/>
          <w:szCs w:val="22"/>
        </w:rPr>
        <w:t xml:space="preserve">ata </w:t>
      </w:r>
      <w:r w:rsidR="00380969" w:rsidRPr="00834278">
        <w:rPr>
          <w:sz w:val="22"/>
          <w:szCs w:val="22"/>
        </w:rPr>
        <w:t>m</w:t>
      </w:r>
      <w:r w:rsidR="00A96E4D" w:rsidRPr="00834278">
        <w:rPr>
          <w:sz w:val="22"/>
          <w:szCs w:val="22"/>
        </w:rPr>
        <w:t>anager to preserve any data you had collected.</w:t>
      </w:r>
    </w:p>
    <w:p w14:paraId="2A880CDC" w14:textId="10A4CE1A" w:rsidR="007E623F" w:rsidRPr="00834278" w:rsidRDefault="007E623F" w:rsidP="0020156C">
      <w:pPr>
        <w:rPr>
          <w:i/>
          <w:sz w:val="22"/>
          <w:szCs w:val="22"/>
        </w:rPr>
      </w:pPr>
    </w:p>
    <w:p w14:paraId="40622059" w14:textId="33F2F422" w:rsidR="007E623F" w:rsidRPr="00834278" w:rsidRDefault="007E623F" w:rsidP="0020156C">
      <w:pPr>
        <w:rPr>
          <w:i/>
          <w:sz w:val="22"/>
          <w:szCs w:val="22"/>
        </w:rPr>
      </w:pPr>
      <w:r w:rsidRPr="00834278">
        <w:rPr>
          <w:i/>
          <w:sz w:val="22"/>
          <w:szCs w:val="22"/>
        </w:rPr>
        <w:t>Lost log on password</w:t>
      </w:r>
    </w:p>
    <w:p w14:paraId="0F7FDAAA" w14:textId="491B288E" w:rsidR="007E623F" w:rsidRPr="00834278" w:rsidRDefault="007E623F" w:rsidP="0020156C">
      <w:pPr>
        <w:rPr>
          <w:sz w:val="22"/>
          <w:szCs w:val="22"/>
        </w:rPr>
      </w:pPr>
      <w:r w:rsidRPr="00834278">
        <w:rPr>
          <w:sz w:val="22"/>
          <w:szCs w:val="22"/>
        </w:rPr>
        <w:t>If you lose your tablet p</w:t>
      </w:r>
      <w:r w:rsidR="00380969" w:rsidRPr="00834278">
        <w:rPr>
          <w:sz w:val="22"/>
          <w:szCs w:val="22"/>
        </w:rPr>
        <w:t>assword, communicate with your f</w:t>
      </w:r>
      <w:r w:rsidRPr="00834278">
        <w:rPr>
          <w:sz w:val="22"/>
          <w:szCs w:val="22"/>
        </w:rPr>
        <w:t xml:space="preserve">ield </w:t>
      </w:r>
      <w:r w:rsidR="00380969" w:rsidRPr="00834278">
        <w:rPr>
          <w:sz w:val="22"/>
          <w:szCs w:val="22"/>
        </w:rPr>
        <w:t>s</w:t>
      </w:r>
      <w:r w:rsidRPr="00834278">
        <w:rPr>
          <w:sz w:val="22"/>
          <w:szCs w:val="22"/>
        </w:rPr>
        <w:t xml:space="preserve">upervisor. Field </w:t>
      </w:r>
      <w:r w:rsidR="00380969" w:rsidRPr="00834278">
        <w:rPr>
          <w:sz w:val="22"/>
          <w:szCs w:val="22"/>
        </w:rPr>
        <w:t>s</w:t>
      </w:r>
      <w:r w:rsidRPr="00834278">
        <w:rPr>
          <w:sz w:val="22"/>
          <w:szCs w:val="22"/>
        </w:rPr>
        <w:t>upervisors will have a master list containing tablet numbers</w:t>
      </w:r>
      <w:r w:rsidR="00D3714B" w:rsidRPr="00834278">
        <w:rPr>
          <w:sz w:val="22"/>
          <w:szCs w:val="22"/>
        </w:rPr>
        <w:t xml:space="preserve"> and log</w:t>
      </w:r>
      <w:r w:rsidRPr="00834278">
        <w:rPr>
          <w:sz w:val="22"/>
          <w:szCs w:val="22"/>
        </w:rPr>
        <w:t>in passwords.</w:t>
      </w:r>
    </w:p>
    <w:bookmarkEnd w:id="121"/>
    <w:p w14:paraId="0EAA120A" w14:textId="1D06EEE0" w:rsidR="00226B6A" w:rsidRPr="00834278" w:rsidRDefault="00226B6A" w:rsidP="0020156C">
      <w:pPr>
        <w:rPr>
          <w:sz w:val="22"/>
          <w:szCs w:val="22"/>
        </w:rPr>
      </w:pPr>
    </w:p>
    <w:p w14:paraId="48288B53" w14:textId="2563C188" w:rsidR="00D3714B" w:rsidRPr="00DC5FB7" w:rsidRDefault="00AF0EE9" w:rsidP="00DC5FB7">
      <w:pPr>
        <w:pStyle w:val="Heading3"/>
      </w:pPr>
      <w:bookmarkStart w:id="172" w:name="_Toc524008107"/>
      <w:bookmarkStart w:id="173" w:name="_Toc527243187"/>
      <w:bookmarkEnd w:id="117"/>
      <w:r w:rsidRPr="00DC5FB7">
        <w:t>5.3.4</w:t>
      </w:r>
      <w:r w:rsidR="00D3714B" w:rsidRPr="00DC5FB7">
        <w:tab/>
        <w:t>S</w:t>
      </w:r>
      <w:r w:rsidR="00DC5FB7">
        <w:t>econd interviewer o</w:t>
      </w:r>
      <w:r w:rsidR="002148FF" w:rsidRPr="00DC5FB7">
        <w:t>ptions</w:t>
      </w:r>
      <w:bookmarkEnd w:id="172"/>
      <w:bookmarkEnd w:id="173"/>
    </w:p>
    <w:p w14:paraId="71A5446F" w14:textId="2847BB1F" w:rsidR="00D3714B" w:rsidRPr="00834278" w:rsidRDefault="00D3714B" w:rsidP="0020156C">
      <w:pPr>
        <w:widowControl/>
        <w:spacing w:after="200"/>
        <w:rPr>
          <w:color w:val="000000" w:themeColor="text1"/>
          <w:sz w:val="22"/>
          <w:szCs w:val="22"/>
        </w:rPr>
      </w:pPr>
      <w:r w:rsidRPr="00834278">
        <w:rPr>
          <w:color w:val="000000" w:themeColor="text1"/>
          <w:sz w:val="22"/>
          <w:szCs w:val="22"/>
        </w:rPr>
        <w:t>The interviewers in this survey will work in pairs, where one interviewer (Interviewer A) will begin a questionnaire in a household and a second interviewer (Interviewer B) will assist in completing the questionnaire. This is for purposes of sharing workload, as well as completing modules that have a gender requirement for the interviewer. For example, the interview with the primary adult male decisionmaker should be carried out by a male interviewer</w:t>
      </w:r>
      <w:r w:rsidR="00F95232" w:rsidRPr="00834278">
        <w:rPr>
          <w:color w:val="000000" w:themeColor="text1"/>
          <w:sz w:val="22"/>
          <w:szCs w:val="22"/>
        </w:rPr>
        <w:t xml:space="preserve"> (unless there are two female interviewers on the team)</w:t>
      </w:r>
      <w:r w:rsidRPr="00834278">
        <w:rPr>
          <w:color w:val="000000" w:themeColor="text1"/>
          <w:sz w:val="22"/>
          <w:szCs w:val="22"/>
        </w:rPr>
        <w:t xml:space="preserve">, while the interview with the primary adult </w:t>
      </w:r>
      <w:r w:rsidR="00015B62" w:rsidRPr="00834278">
        <w:rPr>
          <w:color w:val="000000" w:themeColor="text1"/>
          <w:sz w:val="22"/>
          <w:szCs w:val="22"/>
        </w:rPr>
        <w:t>fe</w:t>
      </w:r>
      <w:r w:rsidRPr="00834278">
        <w:rPr>
          <w:color w:val="000000" w:themeColor="text1"/>
          <w:sz w:val="22"/>
          <w:szCs w:val="22"/>
        </w:rPr>
        <w:t xml:space="preserve">male decisionmaker should be carried out by a </w:t>
      </w:r>
      <w:r w:rsidR="00015B62" w:rsidRPr="00834278">
        <w:rPr>
          <w:color w:val="000000" w:themeColor="text1"/>
          <w:sz w:val="22"/>
          <w:szCs w:val="22"/>
        </w:rPr>
        <w:t>fe</w:t>
      </w:r>
      <w:r w:rsidRPr="00834278">
        <w:rPr>
          <w:color w:val="000000" w:themeColor="text1"/>
          <w:sz w:val="22"/>
          <w:szCs w:val="22"/>
        </w:rPr>
        <w:t>male interviewer</w:t>
      </w:r>
      <w:r w:rsidR="00015B62" w:rsidRPr="00834278">
        <w:rPr>
          <w:color w:val="000000" w:themeColor="text1"/>
          <w:sz w:val="22"/>
          <w:szCs w:val="22"/>
        </w:rPr>
        <w:t xml:space="preserve">. In order to meet this requirement, Interviewer A will most likely need to assign work in a household to Interviewer B. All interviewers will act as both Interviewer A and Interviewer B for households in a cluster. </w:t>
      </w:r>
    </w:p>
    <w:p w14:paraId="46FBF965" w14:textId="3A015564" w:rsidR="00015B62" w:rsidRPr="00834278" w:rsidRDefault="00E119BF" w:rsidP="0020156C">
      <w:pPr>
        <w:widowControl/>
        <w:spacing w:after="200"/>
        <w:rPr>
          <w:color w:val="000000" w:themeColor="text1"/>
          <w:sz w:val="22"/>
          <w:szCs w:val="22"/>
        </w:rPr>
      </w:pPr>
      <w:r w:rsidRPr="00834278">
        <w:rPr>
          <w:noProof/>
          <w:color w:val="000000" w:themeColor="text1"/>
          <w:sz w:val="22"/>
          <w:szCs w:val="22"/>
        </w:rPr>
        <mc:AlternateContent>
          <mc:Choice Requires="wpg">
            <w:drawing>
              <wp:anchor distT="0" distB="0" distL="114300" distR="114300" simplePos="0" relativeHeight="251684864" behindDoc="0" locked="0" layoutInCell="1" allowOverlap="1" wp14:anchorId="3C199C28" wp14:editId="245FEF0E">
                <wp:simplePos x="0" y="0"/>
                <wp:positionH relativeFrom="margin">
                  <wp:align>right</wp:align>
                </wp:positionH>
                <wp:positionV relativeFrom="paragraph">
                  <wp:posOffset>5080</wp:posOffset>
                </wp:positionV>
                <wp:extent cx="2126615" cy="2596515"/>
                <wp:effectExtent l="0" t="0" r="6985" b="0"/>
                <wp:wrapSquare wrapText="bothSides"/>
                <wp:docPr id="16" name="Group 16"/>
                <wp:cNvGraphicFramePr/>
                <a:graphic xmlns:a="http://schemas.openxmlformats.org/drawingml/2006/main">
                  <a:graphicData uri="http://schemas.microsoft.com/office/word/2010/wordprocessingGroup">
                    <wpg:wgp>
                      <wpg:cNvGrpSpPr/>
                      <wpg:grpSpPr>
                        <a:xfrm>
                          <a:off x="0" y="0"/>
                          <a:ext cx="2126615" cy="2596662"/>
                          <a:chOff x="0" y="0"/>
                          <a:chExt cx="2126615" cy="2596662"/>
                        </a:xfrm>
                      </wpg:grpSpPr>
                      <pic:pic xmlns:pic="http://schemas.openxmlformats.org/drawingml/2006/picture">
                        <pic:nvPicPr>
                          <pic:cNvPr id="14" name="Picture 14"/>
                          <pic:cNvPicPr>
                            <a:picLocks noChangeAspect="1"/>
                          </pic:cNvPicPr>
                        </pic:nvPicPr>
                        <pic:blipFill>
                          <a:blip r:embed="rId128"/>
                          <a:stretch>
                            <a:fillRect/>
                          </a:stretch>
                        </pic:blipFill>
                        <pic:spPr>
                          <a:xfrm>
                            <a:off x="0" y="0"/>
                            <a:ext cx="2126615" cy="2209800"/>
                          </a:xfrm>
                          <a:prstGeom prst="rect">
                            <a:avLst/>
                          </a:prstGeom>
                        </pic:spPr>
                      </pic:pic>
                      <wps:wsp>
                        <wps:cNvPr id="15" name="Text Box 15"/>
                        <wps:cNvSpPr txBox="1"/>
                        <wps:spPr>
                          <a:xfrm>
                            <a:off x="25400" y="2222499"/>
                            <a:ext cx="2057400" cy="374163"/>
                          </a:xfrm>
                          <a:prstGeom prst="rect">
                            <a:avLst/>
                          </a:prstGeom>
                          <a:solidFill>
                            <a:prstClr val="white"/>
                          </a:solidFill>
                          <a:ln>
                            <a:noFill/>
                          </a:ln>
                          <a:effectLst/>
                        </wps:spPr>
                        <wps:txbx>
                          <w:txbxContent>
                            <w:p w14:paraId="10126FC6" w14:textId="09976D05" w:rsidR="00C0425D" w:rsidRPr="002B096E" w:rsidRDefault="00C0425D" w:rsidP="00DC5FB7">
                              <w:pPr>
                                <w:pStyle w:val="Figuretitle"/>
                                <w:rPr>
                                  <w:rFonts w:eastAsiaTheme="minorHAnsi"/>
                                  <w:noProof/>
                                  <w:sz w:val="24"/>
                                  <w:szCs w:val="24"/>
                                </w:rPr>
                              </w:pPr>
                              <w:bookmarkStart w:id="174" w:name="_Toc527243218"/>
                              <w:r w:rsidRPr="00DC5FB7">
                                <w:t xml:space="preserve">Figure </w:t>
                              </w:r>
                              <w:r>
                                <w:t>5.20: Second Interviewer M</w:t>
                              </w:r>
                              <w:r w:rsidRPr="00DC5FB7">
                                <w:t>enu</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199C28" id="Group 16" o:spid="_x0000_s1127" style="position:absolute;margin-left:116.25pt;margin-top:.4pt;width:167.45pt;height:204.45pt;z-index:251684864;mso-position-horizontal:right;mso-position-horizontal-relative:margin;mso-position-vertical-relative:text;mso-height-relative:margin" coordsize="21266,2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">
                <v:shape id="Picture 14" o:spid="_x0000_s1128" type="#_x0000_t75" style="position:absolute;width:21266;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">
                  <v:imagedata r:id="rId129" o:title=""/>
                </v:shape>
                <v:shape id="Text Box 15" o:spid="_x0000_s1129" type="#_x0000_t202" style="position:absolute;left:254;top:22224;width:20574;height:3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10126FC6" w14:textId="09976D05" w:rsidR="00C0425D" w:rsidRPr="002B096E" w:rsidRDefault="00C0425D" w:rsidP="00DC5FB7">
                        <w:pPr>
                          <w:pStyle w:val="Figuretitle"/>
                          <w:rPr>
                            <w:rFonts w:eastAsiaTheme="minorHAnsi"/>
                            <w:noProof/>
                            <w:sz w:val="24"/>
                            <w:szCs w:val="24"/>
                          </w:rPr>
                        </w:pPr>
                        <w:bookmarkStart w:id="175" w:name="_Toc527243218"/>
                        <w:r w:rsidRPr="00DC5FB7">
                          <w:t xml:space="preserve">Figure </w:t>
                        </w:r>
                        <w:r>
                          <w:t>5.20: Second Interviewer M</w:t>
                        </w:r>
                        <w:r w:rsidRPr="00DC5FB7">
                          <w:t>enu</w:t>
                        </w:r>
                        <w:bookmarkEnd w:id="175"/>
                      </w:p>
                    </w:txbxContent>
                  </v:textbox>
                </v:shape>
                <w10:wrap type="square" anchorx="margin"/>
              </v:group>
            </w:pict>
          </mc:Fallback>
        </mc:AlternateContent>
      </w:r>
      <w:r w:rsidR="00015B62" w:rsidRPr="00834278">
        <w:rPr>
          <w:color w:val="000000" w:themeColor="text1"/>
          <w:sz w:val="22"/>
          <w:szCs w:val="22"/>
        </w:rPr>
        <w:t xml:space="preserve">All options for assignments of Interviewer B, modules, and data transfer will be found in option “2. Second interviewer options” in the interviewer </w:t>
      </w:r>
      <w:r w:rsidR="00015B62" w:rsidRPr="00DC5FB7">
        <w:rPr>
          <w:color w:val="000000" w:themeColor="text1"/>
          <w:sz w:val="22"/>
          <w:szCs w:val="22"/>
        </w:rPr>
        <w:t xml:space="preserve">main menu (Figure </w:t>
      </w:r>
      <w:r w:rsidR="00D50891">
        <w:rPr>
          <w:color w:val="000000" w:themeColor="text1"/>
          <w:sz w:val="22"/>
          <w:szCs w:val="22"/>
        </w:rPr>
        <w:t>5.9</w:t>
      </w:r>
      <w:r w:rsidR="00015B62" w:rsidRPr="00DC5FB7">
        <w:rPr>
          <w:color w:val="000000" w:themeColor="text1"/>
          <w:sz w:val="22"/>
          <w:szCs w:val="22"/>
        </w:rPr>
        <w:t xml:space="preserve">). </w:t>
      </w:r>
      <w:r w:rsidR="00E22E7F" w:rsidRPr="00DC5FB7">
        <w:rPr>
          <w:color w:val="000000" w:themeColor="text1"/>
          <w:sz w:val="22"/>
          <w:szCs w:val="22"/>
        </w:rPr>
        <w:t xml:space="preserve">When you choose this option, </w:t>
      </w:r>
      <w:r w:rsidRPr="00DC5FB7">
        <w:rPr>
          <w:color w:val="000000" w:themeColor="text1"/>
          <w:sz w:val="22"/>
          <w:szCs w:val="22"/>
        </w:rPr>
        <w:t>you will first select the household in which you are working, just as you did for the data entry options. A</w:t>
      </w:r>
      <w:r w:rsidR="00E22E7F" w:rsidRPr="00DC5FB7">
        <w:rPr>
          <w:color w:val="000000" w:themeColor="text1"/>
          <w:sz w:val="22"/>
          <w:szCs w:val="22"/>
        </w:rPr>
        <w:t xml:space="preserve"> small menu will </w:t>
      </w:r>
      <w:r w:rsidRPr="00DC5FB7">
        <w:rPr>
          <w:color w:val="000000" w:themeColor="text1"/>
          <w:sz w:val="22"/>
          <w:szCs w:val="22"/>
        </w:rPr>
        <w:t xml:space="preserve">then </w:t>
      </w:r>
      <w:r w:rsidR="00E22E7F" w:rsidRPr="00DC5FB7">
        <w:rPr>
          <w:color w:val="000000" w:themeColor="text1"/>
          <w:sz w:val="22"/>
          <w:szCs w:val="22"/>
        </w:rPr>
        <w:t>appear with options for doing work with</w:t>
      </w:r>
      <w:r w:rsidR="001C26D2" w:rsidRPr="00DC5FB7">
        <w:rPr>
          <w:color w:val="000000" w:themeColor="text1"/>
          <w:sz w:val="22"/>
          <w:szCs w:val="22"/>
        </w:rPr>
        <w:t xml:space="preserve"> Interviewer B (Figure </w:t>
      </w:r>
      <w:r w:rsidR="00D50891">
        <w:rPr>
          <w:color w:val="000000" w:themeColor="text1"/>
          <w:sz w:val="22"/>
          <w:szCs w:val="22"/>
        </w:rPr>
        <w:t>5.20</w:t>
      </w:r>
      <w:r w:rsidR="00E22E7F" w:rsidRPr="00DC5FB7">
        <w:rPr>
          <w:color w:val="000000" w:themeColor="text1"/>
          <w:sz w:val="22"/>
          <w:szCs w:val="22"/>
        </w:rPr>
        <w:t>).</w:t>
      </w:r>
      <w:r w:rsidR="00E22E7F" w:rsidRPr="00834278">
        <w:rPr>
          <w:color w:val="000000" w:themeColor="text1"/>
          <w:sz w:val="22"/>
          <w:szCs w:val="22"/>
        </w:rPr>
        <w:t xml:space="preserve"> </w:t>
      </w:r>
    </w:p>
    <w:p w14:paraId="5E3AE03B" w14:textId="3A59A045" w:rsidR="00015B62" w:rsidRPr="00834278" w:rsidRDefault="00015B62" w:rsidP="006A03FC">
      <w:pPr>
        <w:pStyle w:val="ListParagraph"/>
        <w:widowControl/>
        <w:numPr>
          <w:ilvl w:val="0"/>
          <w:numId w:val="49"/>
        </w:numPr>
        <w:spacing w:after="200"/>
        <w:rPr>
          <w:color w:val="000000" w:themeColor="text1"/>
          <w:sz w:val="22"/>
          <w:szCs w:val="22"/>
        </w:rPr>
      </w:pPr>
      <w:r w:rsidRPr="00834278">
        <w:rPr>
          <w:color w:val="000000" w:themeColor="text1"/>
          <w:sz w:val="22"/>
          <w:szCs w:val="22"/>
        </w:rPr>
        <w:t>Selecting Interviewer B</w:t>
      </w:r>
    </w:p>
    <w:p w14:paraId="6CF15E7E" w14:textId="5A567411" w:rsidR="00015B62" w:rsidRPr="00834278" w:rsidRDefault="00015B62" w:rsidP="00015B62">
      <w:pPr>
        <w:widowControl/>
        <w:spacing w:after="200"/>
        <w:rPr>
          <w:color w:val="000000" w:themeColor="text1"/>
          <w:sz w:val="22"/>
          <w:szCs w:val="22"/>
        </w:rPr>
      </w:pPr>
      <w:r w:rsidRPr="00834278">
        <w:rPr>
          <w:color w:val="000000" w:themeColor="text1"/>
          <w:sz w:val="22"/>
          <w:szCs w:val="22"/>
        </w:rPr>
        <w:t xml:space="preserve">The first step in sharing work in your household is to assign Interviewer B for your household in the </w:t>
      </w:r>
      <w:proofErr w:type="spellStart"/>
      <w:r w:rsidRPr="00834278">
        <w:rPr>
          <w:color w:val="000000" w:themeColor="text1"/>
          <w:sz w:val="22"/>
          <w:szCs w:val="22"/>
        </w:rPr>
        <w:t>CSPro</w:t>
      </w:r>
      <w:proofErr w:type="spellEnd"/>
      <w:r w:rsidRPr="00834278">
        <w:rPr>
          <w:color w:val="000000" w:themeColor="text1"/>
          <w:sz w:val="22"/>
          <w:szCs w:val="22"/>
        </w:rPr>
        <w:t xml:space="preserve"> system. Interviewer B </w:t>
      </w:r>
      <w:r w:rsidR="00E119BF" w:rsidRPr="00834278">
        <w:rPr>
          <w:color w:val="000000" w:themeColor="text1"/>
          <w:sz w:val="22"/>
          <w:szCs w:val="22"/>
        </w:rPr>
        <w:t xml:space="preserve">in each of your households </w:t>
      </w:r>
      <w:r w:rsidRPr="00834278">
        <w:rPr>
          <w:color w:val="000000" w:themeColor="text1"/>
          <w:sz w:val="22"/>
          <w:szCs w:val="22"/>
        </w:rPr>
        <w:t xml:space="preserve">will not always be the same team member, depending on the circumstances, and you should work with your Field Supervisor to determine the best member to assign as Interviewer B. </w:t>
      </w:r>
    </w:p>
    <w:p w14:paraId="5BF73019" w14:textId="207E2EAD" w:rsidR="00015B62" w:rsidRPr="00834278" w:rsidRDefault="00D46A5F" w:rsidP="00015B62">
      <w:pPr>
        <w:widowControl/>
        <w:spacing w:after="200"/>
        <w:rPr>
          <w:color w:val="000000" w:themeColor="text1"/>
          <w:sz w:val="22"/>
          <w:szCs w:val="22"/>
        </w:rPr>
      </w:pPr>
      <w:r w:rsidRPr="00834278">
        <w:rPr>
          <w:color w:val="000000" w:themeColor="text1"/>
          <w:sz w:val="22"/>
          <w:szCs w:val="22"/>
        </w:rPr>
        <w:t xml:space="preserve">After </w:t>
      </w:r>
      <w:r w:rsidR="00015B62" w:rsidRPr="00834278">
        <w:rPr>
          <w:color w:val="000000" w:themeColor="text1"/>
          <w:sz w:val="22"/>
          <w:szCs w:val="22"/>
        </w:rPr>
        <w:t xml:space="preserve">you know who </w:t>
      </w:r>
      <w:r w:rsidRPr="00834278">
        <w:rPr>
          <w:color w:val="000000" w:themeColor="text1"/>
          <w:sz w:val="22"/>
          <w:szCs w:val="22"/>
        </w:rPr>
        <w:t>i</w:t>
      </w:r>
      <w:r w:rsidR="00015B62" w:rsidRPr="00834278">
        <w:rPr>
          <w:color w:val="000000" w:themeColor="text1"/>
          <w:sz w:val="22"/>
          <w:szCs w:val="22"/>
        </w:rPr>
        <w:t xml:space="preserve">nterviewer B will be, first select </w:t>
      </w:r>
      <w:r w:rsidR="00E119BF" w:rsidRPr="00834278">
        <w:rPr>
          <w:color w:val="000000" w:themeColor="text1"/>
          <w:sz w:val="22"/>
          <w:szCs w:val="22"/>
        </w:rPr>
        <w:t>“1. Choose second interviewer” from the second interviewer menu. A list of all team members</w:t>
      </w:r>
      <w:r w:rsidRPr="00834278">
        <w:rPr>
          <w:color w:val="000000" w:themeColor="text1"/>
          <w:sz w:val="22"/>
          <w:szCs w:val="22"/>
        </w:rPr>
        <w:t>,</w:t>
      </w:r>
      <w:r w:rsidR="00E119BF" w:rsidRPr="00834278">
        <w:rPr>
          <w:color w:val="000000" w:themeColor="text1"/>
          <w:sz w:val="22"/>
          <w:szCs w:val="22"/>
        </w:rPr>
        <w:t xml:space="preserve"> excluding you</w:t>
      </w:r>
      <w:r w:rsidRPr="00834278">
        <w:rPr>
          <w:color w:val="000000" w:themeColor="text1"/>
          <w:sz w:val="22"/>
          <w:szCs w:val="22"/>
        </w:rPr>
        <w:t>,</w:t>
      </w:r>
      <w:r w:rsidR="00E119BF" w:rsidRPr="00834278">
        <w:rPr>
          <w:color w:val="000000" w:themeColor="text1"/>
          <w:sz w:val="22"/>
          <w:szCs w:val="22"/>
        </w:rPr>
        <w:t xml:space="preserve"> will appear</w:t>
      </w:r>
      <w:r w:rsidRPr="00834278">
        <w:rPr>
          <w:color w:val="000000" w:themeColor="text1"/>
          <w:sz w:val="22"/>
          <w:szCs w:val="22"/>
        </w:rPr>
        <w:t>.</w:t>
      </w:r>
      <w:r w:rsidR="00E119BF" w:rsidRPr="00834278">
        <w:rPr>
          <w:color w:val="000000" w:themeColor="text1"/>
          <w:sz w:val="22"/>
          <w:szCs w:val="22"/>
        </w:rPr>
        <w:t xml:space="preserve"> </w:t>
      </w:r>
      <w:r w:rsidRPr="00834278">
        <w:rPr>
          <w:color w:val="000000" w:themeColor="text1"/>
          <w:sz w:val="22"/>
          <w:szCs w:val="22"/>
        </w:rPr>
        <w:t>S</w:t>
      </w:r>
      <w:r w:rsidR="00E119BF" w:rsidRPr="00834278">
        <w:rPr>
          <w:color w:val="000000" w:themeColor="text1"/>
          <w:sz w:val="22"/>
          <w:szCs w:val="22"/>
        </w:rPr>
        <w:t xml:space="preserve">elect the name of the interviewer on your team who has been assigned the role of </w:t>
      </w:r>
      <w:r w:rsidRPr="00834278">
        <w:rPr>
          <w:color w:val="000000" w:themeColor="text1"/>
          <w:sz w:val="22"/>
          <w:szCs w:val="22"/>
        </w:rPr>
        <w:t>i</w:t>
      </w:r>
      <w:r w:rsidR="00E119BF" w:rsidRPr="00834278">
        <w:rPr>
          <w:color w:val="000000" w:themeColor="text1"/>
          <w:sz w:val="22"/>
          <w:szCs w:val="22"/>
        </w:rPr>
        <w:t xml:space="preserve">nterviewer B for that household. </w:t>
      </w:r>
      <w:r w:rsidR="00B46107" w:rsidRPr="00834278">
        <w:rPr>
          <w:color w:val="000000" w:themeColor="text1"/>
          <w:sz w:val="22"/>
          <w:szCs w:val="22"/>
        </w:rPr>
        <w:t xml:space="preserve">Now the second interviewer for that household has been assigned in the </w:t>
      </w:r>
      <w:proofErr w:type="spellStart"/>
      <w:r w:rsidR="00B46107" w:rsidRPr="00834278">
        <w:rPr>
          <w:color w:val="000000" w:themeColor="text1"/>
          <w:sz w:val="22"/>
          <w:szCs w:val="22"/>
        </w:rPr>
        <w:t>CSPro</w:t>
      </w:r>
      <w:proofErr w:type="spellEnd"/>
      <w:r w:rsidR="00B46107" w:rsidRPr="00834278">
        <w:rPr>
          <w:color w:val="000000" w:themeColor="text1"/>
          <w:sz w:val="22"/>
          <w:szCs w:val="22"/>
        </w:rPr>
        <w:t xml:space="preserve"> system. </w:t>
      </w:r>
    </w:p>
    <w:p w14:paraId="0BF03EC2" w14:textId="23D1678F" w:rsidR="00B46107" w:rsidRPr="00834278" w:rsidRDefault="00B46107" w:rsidP="00DC5FB7">
      <w:pPr>
        <w:pStyle w:val="ListParagraph"/>
        <w:keepNext/>
        <w:widowControl/>
        <w:numPr>
          <w:ilvl w:val="0"/>
          <w:numId w:val="49"/>
        </w:numPr>
        <w:spacing w:after="200"/>
        <w:rPr>
          <w:color w:val="000000" w:themeColor="text1"/>
          <w:sz w:val="22"/>
          <w:szCs w:val="22"/>
        </w:rPr>
      </w:pPr>
      <w:r w:rsidRPr="00834278">
        <w:rPr>
          <w:color w:val="000000" w:themeColor="text1"/>
          <w:sz w:val="22"/>
          <w:szCs w:val="22"/>
        </w:rPr>
        <w:lastRenderedPageBreak/>
        <w:t xml:space="preserve">Assigning modules to </w:t>
      </w:r>
      <w:r w:rsidR="00D46A5F" w:rsidRPr="00834278">
        <w:rPr>
          <w:color w:val="000000" w:themeColor="text1"/>
          <w:sz w:val="22"/>
          <w:szCs w:val="22"/>
        </w:rPr>
        <w:t>i</w:t>
      </w:r>
      <w:r w:rsidRPr="00834278">
        <w:rPr>
          <w:color w:val="000000" w:themeColor="text1"/>
          <w:sz w:val="22"/>
          <w:szCs w:val="22"/>
        </w:rPr>
        <w:t>nterviewer B</w:t>
      </w:r>
    </w:p>
    <w:p w14:paraId="32E15324" w14:textId="513A12EC" w:rsidR="00B46107" w:rsidRPr="00DC5FB7" w:rsidRDefault="009837A9" w:rsidP="00B46107">
      <w:pPr>
        <w:widowControl/>
        <w:spacing w:after="200"/>
        <w:rPr>
          <w:color w:val="000000" w:themeColor="text1"/>
          <w:sz w:val="22"/>
          <w:szCs w:val="22"/>
        </w:rPr>
      </w:pPr>
      <w:r w:rsidRPr="00834278">
        <w:rPr>
          <w:noProof/>
          <w:color w:val="000000" w:themeColor="text1"/>
          <w:sz w:val="22"/>
          <w:szCs w:val="22"/>
        </w:rPr>
        <mc:AlternateContent>
          <mc:Choice Requires="wpg">
            <w:drawing>
              <wp:anchor distT="0" distB="0" distL="114300" distR="114300" simplePos="0" relativeHeight="251682816" behindDoc="0" locked="0" layoutInCell="1" allowOverlap="1" wp14:anchorId="564DCBAA" wp14:editId="7C2D9349">
                <wp:simplePos x="0" y="0"/>
                <wp:positionH relativeFrom="column">
                  <wp:posOffset>3676650</wp:posOffset>
                </wp:positionH>
                <wp:positionV relativeFrom="paragraph">
                  <wp:posOffset>6350</wp:posOffset>
                </wp:positionV>
                <wp:extent cx="2057400" cy="1733550"/>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2057400" cy="1733550"/>
                          <a:chOff x="0" y="0"/>
                          <a:chExt cx="2057400" cy="1733550"/>
                        </a:xfrm>
                      </wpg:grpSpPr>
                      <wps:wsp>
                        <wps:cNvPr id="18" name="Text Box 18"/>
                        <wps:cNvSpPr txBox="1"/>
                        <wps:spPr>
                          <a:xfrm>
                            <a:off x="0" y="1549400"/>
                            <a:ext cx="2057400" cy="184150"/>
                          </a:xfrm>
                          <a:prstGeom prst="rect">
                            <a:avLst/>
                          </a:prstGeom>
                          <a:solidFill>
                            <a:prstClr val="white"/>
                          </a:solidFill>
                          <a:ln>
                            <a:noFill/>
                          </a:ln>
                          <a:effectLst/>
                        </wps:spPr>
                        <wps:txbx>
                          <w:txbxContent>
                            <w:p w14:paraId="524F3E54" w14:textId="479B3B66" w:rsidR="00C0425D" w:rsidRPr="002B096E" w:rsidRDefault="00C0425D" w:rsidP="00DC5FB7">
                              <w:pPr>
                                <w:pStyle w:val="Figuretitle"/>
                                <w:rPr>
                                  <w:rFonts w:eastAsiaTheme="minorHAnsi"/>
                                  <w:noProof/>
                                  <w:sz w:val="24"/>
                                  <w:szCs w:val="24"/>
                                </w:rPr>
                              </w:pPr>
                              <w:bookmarkStart w:id="176" w:name="_Toc527243219"/>
                              <w:r w:rsidRPr="00DC5FB7">
                                <w:t xml:space="preserve">Figure </w:t>
                              </w:r>
                              <w:r>
                                <w:t>5.21</w:t>
                              </w:r>
                              <w:r w:rsidRPr="00DC5FB7">
                                <w:t>: Module</w:t>
                              </w:r>
                              <w:r>
                                <w:t xml:space="preserve"> Assignments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 name="Picture 17"/>
                          <pic:cNvPicPr>
                            <a:picLocks noChangeAspect="1"/>
                          </pic:cNvPicPr>
                        </pic:nvPicPr>
                        <pic:blipFill>
                          <a:blip r:embed="rId130"/>
                          <a:stretch>
                            <a:fillRect/>
                          </a:stretch>
                        </pic:blipFill>
                        <pic:spPr>
                          <a:xfrm>
                            <a:off x="25400" y="0"/>
                            <a:ext cx="1968500" cy="1530350"/>
                          </a:xfrm>
                          <a:prstGeom prst="rect">
                            <a:avLst/>
                          </a:prstGeom>
                        </pic:spPr>
                      </pic:pic>
                    </wpg:wgp>
                  </a:graphicData>
                </a:graphic>
                <wp14:sizeRelV relativeFrom="margin">
                  <wp14:pctHeight>0</wp14:pctHeight>
                </wp14:sizeRelV>
              </wp:anchor>
            </w:drawing>
          </mc:Choice>
          <mc:Fallback>
            <w:pict>
              <v:group w14:anchorId="564DCBAA" id="Group 19" o:spid="_x0000_s1130" style="position:absolute;margin-left:289.5pt;margin-top:.5pt;width:162pt;height:136.5pt;z-index:251682816;mso-position-horizontal-relative:text;mso-position-vertical-relative:text;mso-height-relative:margin" coordsize="20574,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">
                <v:shape id="Text Box 18" o:spid="_x0000_s1131" type="#_x0000_t202" style="position:absolute;top:15494;width:20574;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524F3E54" w14:textId="479B3B66" w:rsidR="00C0425D" w:rsidRPr="002B096E" w:rsidRDefault="00C0425D" w:rsidP="00DC5FB7">
                        <w:pPr>
                          <w:pStyle w:val="Figuretitle"/>
                          <w:rPr>
                            <w:rFonts w:eastAsiaTheme="minorHAnsi"/>
                            <w:noProof/>
                            <w:sz w:val="24"/>
                            <w:szCs w:val="24"/>
                          </w:rPr>
                        </w:pPr>
                        <w:bookmarkStart w:id="177" w:name="_Toc527243219"/>
                        <w:r w:rsidRPr="00DC5FB7">
                          <w:t xml:space="preserve">Figure </w:t>
                        </w:r>
                        <w:r>
                          <w:t>5.21</w:t>
                        </w:r>
                        <w:r w:rsidRPr="00DC5FB7">
                          <w:t>: Module</w:t>
                        </w:r>
                        <w:r>
                          <w:t xml:space="preserve"> Assignments</w:t>
                        </w:r>
                        <w:bookmarkEnd w:id="177"/>
                      </w:p>
                    </w:txbxContent>
                  </v:textbox>
                </v:shape>
                <v:shape id="Picture 17" o:spid="_x0000_s1132" type="#_x0000_t75" style="position:absolute;left:254;width:19685;height:1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">
                  <v:imagedata r:id="rId131" o:title=""/>
                </v:shape>
                <w10:wrap type="square"/>
              </v:group>
            </w:pict>
          </mc:Fallback>
        </mc:AlternateContent>
      </w:r>
      <w:r w:rsidR="00B46107" w:rsidRPr="00834278">
        <w:rPr>
          <w:color w:val="000000" w:themeColor="text1"/>
          <w:sz w:val="22"/>
          <w:szCs w:val="22"/>
        </w:rPr>
        <w:t xml:space="preserve">Interviewer B can only do work that </w:t>
      </w:r>
      <w:r w:rsidR="00D46A5F" w:rsidRPr="00834278">
        <w:rPr>
          <w:color w:val="000000" w:themeColor="text1"/>
          <w:sz w:val="22"/>
          <w:szCs w:val="22"/>
        </w:rPr>
        <w:t>i</w:t>
      </w:r>
      <w:r w:rsidR="00B46107" w:rsidRPr="00834278">
        <w:rPr>
          <w:color w:val="000000" w:themeColor="text1"/>
          <w:sz w:val="22"/>
          <w:szCs w:val="22"/>
        </w:rPr>
        <w:t xml:space="preserve">nterviewer A has assigned to them so that no work is duplicated during data collection. To assign work </w:t>
      </w:r>
      <w:r w:rsidR="006709DE" w:rsidRPr="00834278">
        <w:rPr>
          <w:color w:val="000000" w:themeColor="text1"/>
          <w:sz w:val="22"/>
          <w:szCs w:val="22"/>
        </w:rPr>
        <w:t xml:space="preserve">for </w:t>
      </w:r>
      <w:r w:rsidR="00B46107" w:rsidRPr="00834278">
        <w:rPr>
          <w:color w:val="000000" w:themeColor="text1"/>
          <w:sz w:val="22"/>
          <w:szCs w:val="22"/>
        </w:rPr>
        <w:t>a module, choose “2. Assign modules to second interviewer” from the se</w:t>
      </w:r>
      <w:r w:rsidR="001C26D2" w:rsidRPr="00834278">
        <w:rPr>
          <w:color w:val="000000" w:themeColor="text1"/>
          <w:sz w:val="22"/>
          <w:szCs w:val="22"/>
        </w:rPr>
        <w:t xml:space="preserve">cond interviewer </w:t>
      </w:r>
      <w:r w:rsidR="001C26D2" w:rsidRPr="00DC5FB7">
        <w:rPr>
          <w:color w:val="000000" w:themeColor="text1"/>
          <w:sz w:val="22"/>
          <w:szCs w:val="22"/>
        </w:rPr>
        <w:t xml:space="preserve">menu (Figure </w:t>
      </w:r>
      <w:r w:rsidR="00730465">
        <w:rPr>
          <w:color w:val="000000" w:themeColor="text1"/>
          <w:sz w:val="22"/>
          <w:szCs w:val="22"/>
        </w:rPr>
        <w:t>5.20</w:t>
      </w:r>
      <w:r w:rsidR="00B46107" w:rsidRPr="00DC5FB7">
        <w:rPr>
          <w:color w:val="000000" w:themeColor="text1"/>
          <w:sz w:val="22"/>
          <w:szCs w:val="22"/>
        </w:rPr>
        <w:t>). When</w:t>
      </w:r>
      <w:r w:rsidRPr="00DC5FB7">
        <w:rPr>
          <w:color w:val="000000" w:themeColor="text1"/>
          <w:sz w:val="22"/>
          <w:szCs w:val="22"/>
        </w:rPr>
        <w:t xml:space="preserve"> you choose this option, a list of applicable modules </w:t>
      </w:r>
      <w:r w:rsidR="00F335A6" w:rsidRPr="00DC5FB7">
        <w:rPr>
          <w:color w:val="000000" w:themeColor="text1"/>
          <w:sz w:val="22"/>
          <w:szCs w:val="22"/>
        </w:rPr>
        <w:t xml:space="preserve">for </w:t>
      </w:r>
      <w:r w:rsidRPr="00DC5FB7">
        <w:rPr>
          <w:color w:val="000000" w:themeColor="text1"/>
          <w:sz w:val="22"/>
          <w:szCs w:val="22"/>
        </w:rPr>
        <w:t>the household will appear</w:t>
      </w:r>
      <w:r w:rsidR="00F335A6" w:rsidRPr="00DC5FB7">
        <w:rPr>
          <w:color w:val="000000" w:themeColor="text1"/>
          <w:sz w:val="22"/>
          <w:szCs w:val="22"/>
        </w:rPr>
        <w:t>,</w:t>
      </w:r>
      <w:r w:rsidRPr="00DC5FB7">
        <w:rPr>
          <w:color w:val="000000" w:themeColor="text1"/>
          <w:sz w:val="22"/>
          <w:szCs w:val="22"/>
        </w:rPr>
        <w:t xml:space="preserve"> along with the current module assignment. Because you have not yet assigned work to your teammate, your interviewer </w:t>
      </w:r>
      <w:r w:rsidR="00F335A6" w:rsidRPr="00DC5FB7">
        <w:rPr>
          <w:color w:val="000000" w:themeColor="text1"/>
          <w:sz w:val="22"/>
          <w:szCs w:val="22"/>
        </w:rPr>
        <w:t xml:space="preserve">code </w:t>
      </w:r>
      <w:r w:rsidRPr="00DC5FB7">
        <w:rPr>
          <w:color w:val="000000" w:themeColor="text1"/>
          <w:sz w:val="22"/>
          <w:szCs w:val="22"/>
        </w:rPr>
        <w:t xml:space="preserve">will appear next to </w:t>
      </w:r>
      <w:proofErr w:type="gramStart"/>
      <w:r w:rsidRPr="00DC5FB7">
        <w:rPr>
          <w:color w:val="000000" w:themeColor="text1"/>
          <w:sz w:val="22"/>
          <w:szCs w:val="22"/>
        </w:rPr>
        <w:t>all of</w:t>
      </w:r>
      <w:proofErr w:type="gramEnd"/>
      <w:r w:rsidRPr="00DC5FB7">
        <w:rPr>
          <w:color w:val="000000" w:themeColor="text1"/>
          <w:sz w:val="22"/>
          <w:szCs w:val="22"/>
        </w:rPr>
        <w:t xml:space="preserve"> the modules in the household (</w:t>
      </w:r>
      <w:r w:rsidR="00DC5FB7">
        <w:rPr>
          <w:color w:val="000000" w:themeColor="text1"/>
          <w:sz w:val="22"/>
          <w:szCs w:val="22"/>
        </w:rPr>
        <w:t>Figure </w:t>
      </w:r>
      <w:r w:rsidR="00D50891">
        <w:rPr>
          <w:color w:val="000000" w:themeColor="text1"/>
          <w:sz w:val="22"/>
          <w:szCs w:val="22"/>
        </w:rPr>
        <w:t>5.21</w:t>
      </w:r>
      <w:r w:rsidRPr="00DC5FB7">
        <w:rPr>
          <w:color w:val="000000" w:themeColor="text1"/>
          <w:sz w:val="22"/>
          <w:szCs w:val="22"/>
        </w:rPr>
        <w:t xml:space="preserve">). </w:t>
      </w:r>
    </w:p>
    <w:p w14:paraId="48C6F4B2" w14:textId="4DF418E1" w:rsidR="009837A9" w:rsidRPr="00834278" w:rsidRDefault="00965947" w:rsidP="00B46107">
      <w:pPr>
        <w:widowControl/>
        <w:spacing w:after="200"/>
        <w:rPr>
          <w:noProof/>
          <w:sz w:val="22"/>
          <w:szCs w:val="22"/>
        </w:rPr>
      </w:pPr>
      <w:r w:rsidRPr="00DC5FB7">
        <w:rPr>
          <w:noProof/>
          <w:color w:val="000000" w:themeColor="text1"/>
          <w:sz w:val="22"/>
          <w:szCs w:val="22"/>
        </w:rPr>
        <mc:AlternateContent>
          <mc:Choice Requires="wpg">
            <w:drawing>
              <wp:anchor distT="0" distB="0" distL="114300" distR="114300" simplePos="0" relativeHeight="251683840" behindDoc="0" locked="0" layoutInCell="1" allowOverlap="1" wp14:anchorId="5232DD72" wp14:editId="2C9D296A">
                <wp:simplePos x="0" y="0"/>
                <wp:positionH relativeFrom="column">
                  <wp:posOffset>2907030</wp:posOffset>
                </wp:positionH>
                <wp:positionV relativeFrom="paragraph">
                  <wp:posOffset>5715</wp:posOffset>
                </wp:positionV>
                <wp:extent cx="2825750" cy="1441450"/>
                <wp:effectExtent l="0" t="0" r="0" b="6350"/>
                <wp:wrapSquare wrapText="bothSides"/>
                <wp:docPr id="26" name="Group 26"/>
                <wp:cNvGraphicFramePr/>
                <a:graphic xmlns:a="http://schemas.openxmlformats.org/drawingml/2006/main">
                  <a:graphicData uri="http://schemas.microsoft.com/office/word/2010/wordprocessingGroup">
                    <wpg:wgp>
                      <wpg:cNvGrpSpPr/>
                      <wpg:grpSpPr>
                        <a:xfrm>
                          <a:off x="0" y="0"/>
                          <a:ext cx="2825750" cy="1441450"/>
                          <a:chOff x="0" y="0"/>
                          <a:chExt cx="2825750" cy="1442300"/>
                        </a:xfrm>
                      </wpg:grpSpPr>
                      <pic:pic xmlns:pic="http://schemas.openxmlformats.org/drawingml/2006/picture">
                        <pic:nvPicPr>
                          <pic:cNvPr id="20" name="Picture 20"/>
                          <pic:cNvPicPr>
                            <a:picLocks noChangeAspect="1"/>
                          </pic:cNvPicPr>
                        </pic:nvPicPr>
                        <pic:blipFill>
                          <a:blip r:embed="rId132"/>
                          <a:stretch>
                            <a:fillRect/>
                          </a:stretch>
                        </pic:blipFill>
                        <pic:spPr>
                          <a:xfrm>
                            <a:off x="0" y="0"/>
                            <a:ext cx="2825750" cy="1050925"/>
                          </a:xfrm>
                          <a:prstGeom prst="rect">
                            <a:avLst/>
                          </a:prstGeom>
                        </pic:spPr>
                      </pic:pic>
                      <wps:wsp>
                        <wps:cNvPr id="24" name="Text Box 24"/>
                        <wps:cNvSpPr txBox="1"/>
                        <wps:spPr>
                          <a:xfrm>
                            <a:off x="25400" y="1085849"/>
                            <a:ext cx="2774950" cy="356451"/>
                          </a:xfrm>
                          <a:prstGeom prst="rect">
                            <a:avLst/>
                          </a:prstGeom>
                          <a:solidFill>
                            <a:prstClr val="white"/>
                          </a:solidFill>
                          <a:ln>
                            <a:noFill/>
                          </a:ln>
                          <a:effectLst/>
                        </wps:spPr>
                        <wps:txbx>
                          <w:txbxContent>
                            <w:p w14:paraId="387ADD88" w14:textId="7628DD0B" w:rsidR="00C0425D" w:rsidRPr="002B096E" w:rsidRDefault="00C0425D" w:rsidP="00DC5FB7">
                              <w:pPr>
                                <w:pStyle w:val="Figuretitle"/>
                                <w:rPr>
                                  <w:rFonts w:eastAsiaTheme="minorHAnsi"/>
                                  <w:noProof/>
                                  <w:sz w:val="24"/>
                                  <w:szCs w:val="24"/>
                                </w:rPr>
                              </w:pPr>
                              <w:bookmarkStart w:id="178" w:name="_Toc527243220"/>
                              <w:r w:rsidRPr="00DC5FB7">
                                <w:t xml:space="preserve">Figure </w:t>
                              </w:r>
                              <w:r>
                                <w:t>5.22</w:t>
                              </w:r>
                              <w:r w:rsidRPr="00DC5FB7">
                                <w:t>: Interviewer selection for Modules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32DD72" id="Group 26" o:spid="_x0000_s1133" style="position:absolute;margin-left:228.9pt;margin-top:.45pt;width:222.5pt;height:113.5pt;z-index:251683840;mso-position-horizontal-relative:text;mso-position-vertical-relative:text;mso-height-relative:margin" coordsize="28257,14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">
                <v:shape id="Picture 20" o:spid="_x0000_s1134" type="#_x0000_t75" style="position:absolute;width:28257;height:1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">
                  <v:imagedata r:id="rId133" o:title=""/>
                </v:shape>
                <v:shape id="Text Box 24" o:spid="_x0000_s1135" type="#_x0000_t202" style="position:absolute;left:254;top:10858;width:27749;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387ADD88" w14:textId="7628DD0B" w:rsidR="00C0425D" w:rsidRPr="002B096E" w:rsidRDefault="00C0425D" w:rsidP="00DC5FB7">
                        <w:pPr>
                          <w:pStyle w:val="Figuretitle"/>
                          <w:rPr>
                            <w:rFonts w:eastAsiaTheme="minorHAnsi"/>
                            <w:noProof/>
                            <w:sz w:val="24"/>
                            <w:szCs w:val="24"/>
                          </w:rPr>
                        </w:pPr>
                        <w:bookmarkStart w:id="179" w:name="_Toc527243220"/>
                        <w:r w:rsidRPr="00DC5FB7">
                          <w:t xml:space="preserve">Figure </w:t>
                        </w:r>
                        <w:r>
                          <w:t>5.22</w:t>
                        </w:r>
                        <w:r w:rsidRPr="00DC5FB7">
                          <w:t>: Interviewer selection for Modules</w:t>
                        </w:r>
                        <w:bookmarkEnd w:id="179"/>
                      </w:p>
                    </w:txbxContent>
                  </v:textbox>
                </v:shape>
                <w10:wrap type="square"/>
              </v:group>
            </w:pict>
          </mc:Fallback>
        </mc:AlternateContent>
      </w:r>
      <w:r w:rsidRPr="00DC5FB7">
        <w:rPr>
          <w:color w:val="000000" w:themeColor="text1"/>
          <w:sz w:val="22"/>
          <w:szCs w:val="22"/>
        </w:rPr>
        <w:t>To change the interviewer responsible for a certain module from yourself to your teammate, simply choose the module you would like assign to Interviewer B. A small selection box will appear with your name and the name of the teammate you assi</w:t>
      </w:r>
      <w:r w:rsidR="001C26D2" w:rsidRPr="00DC5FB7">
        <w:rPr>
          <w:color w:val="000000" w:themeColor="text1"/>
          <w:sz w:val="22"/>
          <w:szCs w:val="22"/>
        </w:rPr>
        <w:t xml:space="preserve">gned as Interviewer B (Figure </w:t>
      </w:r>
      <w:r w:rsidR="00D50891">
        <w:rPr>
          <w:color w:val="000000" w:themeColor="text1"/>
          <w:sz w:val="22"/>
          <w:szCs w:val="22"/>
        </w:rPr>
        <w:t>5.22</w:t>
      </w:r>
      <w:r w:rsidRPr="00DC5FB7">
        <w:rPr>
          <w:color w:val="000000" w:themeColor="text1"/>
          <w:sz w:val="22"/>
          <w:szCs w:val="22"/>
        </w:rPr>
        <w:t>). In the example, Interviewer A (in this case, the team supervisor) would like to assign Module 4–Women to a second interviewer</w:t>
      </w:r>
      <w:r w:rsidR="006709DE" w:rsidRPr="00DC5FB7">
        <w:rPr>
          <w:color w:val="000000" w:themeColor="text1"/>
          <w:sz w:val="22"/>
          <w:szCs w:val="22"/>
        </w:rPr>
        <w:t>,</w:t>
      </w:r>
      <w:r w:rsidRPr="00DC5FB7">
        <w:rPr>
          <w:color w:val="000000" w:themeColor="text1"/>
          <w:sz w:val="22"/>
          <w:szCs w:val="22"/>
        </w:rPr>
        <w:t xml:space="preserve"> in this case, </w:t>
      </w:r>
      <w:r w:rsidR="006709DE" w:rsidRPr="00DC5FB7">
        <w:rPr>
          <w:color w:val="000000" w:themeColor="text1"/>
          <w:sz w:val="22"/>
          <w:szCs w:val="22"/>
        </w:rPr>
        <w:t>to i</w:t>
      </w:r>
      <w:r w:rsidRPr="00DC5FB7">
        <w:rPr>
          <w:color w:val="000000" w:themeColor="text1"/>
          <w:sz w:val="22"/>
          <w:szCs w:val="22"/>
        </w:rPr>
        <w:t xml:space="preserve">nterviewer 2. After </w:t>
      </w:r>
      <w:r w:rsidR="006709DE" w:rsidRPr="00DC5FB7">
        <w:rPr>
          <w:color w:val="000000" w:themeColor="text1"/>
          <w:sz w:val="22"/>
          <w:szCs w:val="22"/>
        </w:rPr>
        <w:t>you choose</w:t>
      </w:r>
      <w:r w:rsidRPr="00DC5FB7">
        <w:rPr>
          <w:color w:val="000000" w:themeColor="text1"/>
          <w:sz w:val="22"/>
          <w:szCs w:val="22"/>
        </w:rPr>
        <w:t xml:space="preserve"> </w:t>
      </w:r>
      <w:r w:rsidR="006709DE" w:rsidRPr="00DC5FB7">
        <w:rPr>
          <w:color w:val="000000" w:themeColor="text1"/>
          <w:sz w:val="22"/>
          <w:szCs w:val="22"/>
        </w:rPr>
        <w:t>i</w:t>
      </w:r>
      <w:r w:rsidRPr="00DC5FB7">
        <w:rPr>
          <w:color w:val="000000" w:themeColor="text1"/>
          <w:sz w:val="22"/>
          <w:szCs w:val="22"/>
        </w:rPr>
        <w:t>nterviewer 2, the module assignments will automatically update and appear, allowing any further assignments to t</w:t>
      </w:r>
      <w:r w:rsidR="001C26D2" w:rsidRPr="00DC5FB7">
        <w:rPr>
          <w:color w:val="000000" w:themeColor="text1"/>
          <w:sz w:val="22"/>
          <w:szCs w:val="22"/>
        </w:rPr>
        <w:t xml:space="preserve">he second interviewer (Figure </w:t>
      </w:r>
      <w:r w:rsidR="00D50891">
        <w:rPr>
          <w:color w:val="000000" w:themeColor="text1"/>
          <w:sz w:val="22"/>
          <w:szCs w:val="22"/>
        </w:rPr>
        <w:t>5.23</w:t>
      </w:r>
      <w:r w:rsidRPr="00DC5FB7">
        <w:rPr>
          <w:color w:val="000000" w:themeColor="text1"/>
          <w:sz w:val="22"/>
          <w:szCs w:val="22"/>
        </w:rPr>
        <w:t>).</w:t>
      </w:r>
      <w:r w:rsidRPr="00834278">
        <w:rPr>
          <w:color w:val="000000" w:themeColor="text1"/>
          <w:sz w:val="22"/>
          <w:szCs w:val="22"/>
        </w:rPr>
        <w:t xml:space="preserve"> </w:t>
      </w:r>
    </w:p>
    <w:p w14:paraId="4BB1A740" w14:textId="6D3D6B24" w:rsidR="00965947" w:rsidRPr="00834278" w:rsidRDefault="00965947" w:rsidP="00B46107">
      <w:pPr>
        <w:widowControl/>
        <w:spacing w:after="200"/>
        <w:rPr>
          <w:color w:val="000000" w:themeColor="text1"/>
          <w:sz w:val="22"/>
          <w:szCs w:val="22"/>
        </w:rPr>
      </w:pPr>
      <w:r w:rsidRPr="00834278">
        <w:rPr>
          <w:noProof/>
          <w:color w:val="000000" w:themeColor="text1"/>
          <w:sz w:val="22"/>
          <w:szCs w:val="22"/>
        </w:rPr>
        <mc:AlternateContent>
          <mc:Choice Requires="wpg">
            <w:drawing>
              <wp:anchor distT="0" distB="0" distL="114300" distR="114300" simplePos="0" relativeHeight="251685888" behindDoc="0" locked="0" layoutInCell="1" allowOverlap="1" wp14:anchorId="6844373E" wp14:editId="37FFDC28">
                <wp:simplePos x="0" y="0"/>
                <wp:positionH relativeFrom="column">
                  <wp:posOffset>-6350</wp:posOffset>
                </wp:positionH>
                <wp:positionV relativeFrom="paragraph">
                  <wp:posOffset>3175</wp:posOffset>
                </wp:positionV>
                <wp:extent cx="2546350" cy="2171065"/>
                <wp:effectExtent l="0" t="0" r="6350" b="635"/>
                <wp:wrapNone/>
                <wp:docPr id="699" name="Group 699"/>
                <wp:cNvGraphicFramePr/>
                <a:graphic xmlns:a="http://schemas.openxmlformats.org/drawingml/2006/main">
                  <a:graphicData uri="http://schemas.microsoft.com/office/word/2010/wordprocessingGroup">
                    <wpg:wgp>
                      <wpg:cNvGrpSpPr/>
                      <wpg:grpSpPr>
                        <a:xfrm>
                          <a:off x="0" y="0"/>
                          <a:ext cx="2546350" cy="2171065"/>
                          <a:chOff x="0" y="0"/>
                          <a:chExt cx="2546350" cy="2171065"/>
                        </a:xfrm>
                      </wpg:grpSpPr>
                      <wpg:grpSp>
                        <wpg:cNvPr id="693" name="Group 693"/>
                        <wpg:cNvGrpSpPr/>
                        <wpg:grpSpPr>
                          <a:xfrm>
                            <a:off x="6350" y="0"/>
                            <a:ext cx="2540000" cy="2171065"/>
                            <a:chOff x="0" y="0"/>
                            <a:chExt cx="2540000" cy="2171065"/>
                          </a:xfrm>
                        </wpg:grpSpPr>
                        <pic:pic xmlns:pic="http://schemas.openxmlformats.org/drawingml/2006/picture">
                          <pic:nvPicPr>
                            <pic:cNvPr id="682" name="Picture 682"/>
                            <pic:cNvPicPr>
                              <a:picLocks noChangeAspect="1"/>
                            </pic:cNvPicPr>
                          </pic:nvPicPr>
                          <pic:blipFill>
                            <a:blip r:embed="rId134"/>
                            <a:stretch>
                              <a:fillRect/>
                            </a:stretch>
                          </pic:blipFill>
                          <pic:spPr>
                            <a:xfrm>
                              <a:off x="0" y="0"/>
                              <a:ext cx="2527300" cy="1981835"/>
                            </a:xfrm>
                            <a:prstGeom prst="rect">
                              <a:avLst/>
                            </a:prstGeom>
                          </pic:spPr>
                        </pic:pic>
                        <wps:wsp>
                          <wps:cNvPr id="692" name="Text Box 692"/>
                          <wps:cNvSpPr txBox="1"/>
                          <wps:spPr>
                            <a:xfrm>
                              <a:off x="0" y="1981200"/>
                              <a:ext cx="2540000" cy="189865"/>
                            </a:xfrm>
                            <a:prstGeom prst="rect">
                              <a:avLst/>
                            </a:prstGeom>
                            <a:solidFill>
                              <a:prstClr val="white"/>
                            </a:solidFill>
                            <a:ln>
                              <a:noFill/>
                            </a:ln>
                            <a:effectLst/>
                          </wps:spPr>
                          <wps:txbx>
                            <w:txbxContent>
                              <w:p w14:paraId="4FC562A8" w14:textId="62AF66F0" w:rsidR="00C0425D" w:rsidRPr="002B096E" w:rsidRDefault="00C0425D" w:rsidP="00E41F2E">
                                <w:pPr>
                                  <w:pStyle w:val="Figuretitle"/>
                                  <w:rPr>
                                    <w:rFonts w:eastAsiaTheme="minorHAnsi"/>
                                    <w:noProof/>
                                    <w:sz w:val="24"/>
                                    <w:szCs w:val="24"/>
                                  </w:rPr>
                                </w:pPr>
                                <w:bookmarkStart w:id="180" w:name="_Toc527243221"/>
                                <w:r w:rsidRPr="00DC5FB7">
                                  <w:t xml:space="preserve">Figure </w:t>
                                </w:r>
                                <w:r>
                                  <w:t>5.23</w:t>
                                </w:r>
                                <w:r w:rsidRPr="00DC5FB7">
                                  <w:t>: Update</w:t>
                                </w:r>
                                <w:r>
                                  <w:t xml:space="preserve"> Module Assignments</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96" name="Oval 696"/>
                        <wps:cNvSpPr/>
                        <wps:spPr>
                          <a:xfrm>
                            <a:off x="0" y="584200"/>
                            <a:ext cx="135255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44373E" id="Group 699" o:spid="_x0000_s1136" style="position:absolute;margin-left:-.5pt;margin-top:.25pt;width:200.5pt;height:170.95pt;z-index:251685888;mso-position-horizontal-relative:text;mso-position-vertical-relative:text" coordsize="25463,21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">
                <v:group id="Group 693" o:spid="_x0000_s1137" style="position:absolute;left:63;width:25400;height:21710" coordsize="25400,2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">
                  <v:shape id="Picture 682" o:spid="_x0000_s1138" type="#_x0000_t75" style="position:absolute;width:25273;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">
                    <v:imagedata r:id="rId135" o:title=""/>
                  </v:shape>
                  <v:shape id="Text Box 692" o:spid="_x0000_s1139" type="#_x0000_t202" style="position:absolute;top:19812;width:25400;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" stroked="f">
                    <v:textbox inset="0,0,0,0">
                      <w:txbxContent>
                        <w:p w14:paraId="4FC562A8" w14:textId="62AF66F0" w:rsidR="00C0425D" w:rsidRPr="002B096E" w:rsidRDefault="00C0425D" w:rsidP="00E41F2E">
                          <w:pPr>
                            <w:pStyle w:val="Figuretitle"/>
                            <w:rPr>
                              <w:rFonts w:eastAsiaTheme="minorHAnsi"/>
                              <w:noProof/>
                              <w:sz w:val="24"/>
                              <w:szCs w:val="24"/>
                            </w:rPr>
                          </w:pPr>
                          <w:bookmarkStart w:id="181" w:name="_Toc527243221"/>
                          <w:r w:rsidRPr="00DC5FB7">
                            <w:t xml:space="preserve">Figure </w:t>
                          </w:r>
                          <w:r>
                            <w:t>5.23</w:t>
                          </w:r>
                          <w:r w:rsidRPr="00DC5FB7">
                            <w:t>: Update</w:t>
                          </w:r>
                          <w:r>
                            <w:t xml:space="preserve"> Module Assignments</w:t>
                          </w:r>
                          <w:bookmarkEnd w:id="181"/>
                        </w:p>
                      </w:txbxContent>
                    </v:textbox>
                  </v:shape>
                </v:group>
                <v:oval id="Oval 696" o:spid="_x0000_s1140" style="position:absolute;top:5842;width:135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" filled="f" strokecolor="red" strokeweight="2pt"/>
              </v:group>
            </w:pict>
          </mc:Fallback>
        </mc:AlternateContent>
      </w:r>
    </w:p>
    <w:p w14:paraId="7C36870A" w14:textId="7B2253DB" w:rsidR="00965947" w:rsidRPr="00834278" w:rsidRDefault="00965947" w:rsidP="00B46107">
      <w:pPr>
        <w:widowControl/>
        <w:spacing w:after="200"/>
        <w:rPr>
          <w:color w:val="000000" w:themeColor="text1"/>
          <w:sz w:val="22"/>
          <w:szCs w:val="22"/>
        </w:rPr>
      </w:pPr>
    </w:p>
    <w:p w14:paraId="14109F52" w14:textId="6BD7C446" w:rsidR="00D3714B" w:rsidRPr="00834278" w:rsidRDefault="00D3714B" w:rsidP="0020156C">
      <w:pPr>
        <w:widowControl/>
        <w:spacing w:after="200"/>
        <w:rPr>
          <w:color w:val="000000" w:themeColor="text1"/>
          <w:sz w:val="22"/>
          <w:szCs w:val="22"/>
        </w:rPr>
      </w:pPr>
    </w:p>
    <w:p w14:paraId="746D5D23" w14:textId="2131740F" w:rsidR="00D3714B" w:rsidRPr="00834278" w:rsidRDefault="00D3714B" w:rsidP="0020156C">
      <w:pPr>
        <w:widowControl/>
        <w:spacing w:after="200"/>
        <w:rPr>
          <w:color w:val="000000" w:themeColor="text1"/>
          <w:sz w:val="22"/>
          <w:szCs w:val="22"/>
        </w:rPr>
      </w:pPr>
    </w:p>
    <w:p w14:paraId="013E313B" w14:textId="44B8DB39" w:rsidR="00D3714B" w:rsidRPr="00834278" w:rsidRDefault="00D3714B" w:rsidP="0020156C">
      <w:pPr>
        <w:widowControl/>
        <w:spacing w:after="200"/>
        <w:rPr>
          <w:color w:val="000000" w:themeColor="text1"/>
          <w:sz w:val="22"/>
          <w:szCs w:val="22"/>
        </w:rPr>
      </w:pPr>
    </w:p>
    <w:p w14:paraId="4BA7E23D" w14:textId="0827EC1E" w:rsidR="00D3714B" w:rsidRPr="00834278" w:rsidRDefault="00D3714B" w:rsidP="0020156C">
      <w:pPr>
        <w:widowControl/>
        <w:spacing w:after="200"/>
        <w:rPr>
          <w:color w:val="000000" w:themeColor="text1"/>
          <w:sz w:val="22"/>
          <w:szCs w:val="22"/>
        </w:rPr>
      </w:pPr>
    </w:p>
    <w:p w14:paraId="1851E775" w14:textId="44F8FA74" w:rsidR="00D3714B" w:rsidRPr="00834278" w:rsidRDefault="00D3714B" w:rsidP="0020156C">
      <w:pPr>
        <w:widowControl/>
        <w:spacing w:after="200"/>
        <w:rPr>
          <w:color w:val="000000" w:themeColor="text1"/>
          <w:sz w:val="22"/>
          <w:szCs w:val="22"/>
        </w:rPr>
      </w:pPr>
    </w:p>
    <w:p w14:paraId="296938D6" w14:textId="2BF33274" w:rsidR="00A817A7" w:rsidRPr="00834278" w:rsidRDefault="00A817A7" w:rsidP="00DC5FB7">
      <w:pPr>
        <w:pStyle w:val="ListParagraph"/>
        <w:widowControl/>
        <w:numPr>
          <w:ilvl w:val="0"/>
          <w:numId w:val="49"/>
        </w:numPr>
        <w:spacing w:before="240" w:after="200"/>
        <w:rPr>
          <w:color w:val="000000" w:themeColor="text1"/>
          <w:sz w:val="22"/>
          <w:szCs w:val="22"/>
        </w:rPr>
      </w:pPr>
      <w:r w:rsidRPr="00834278">
        <w:rPr>
          <w:color w:val="000000" w:themeColor="text1"/>
          <w:sz w:val="22"/>
          <w:szCs w:val="22"/>
        </w:rPr>
        <w:t xml:space="preserve">Sending </w:t>
      </w:r>
      <w:r w:rsidR="00EB39C0" w:rsidRPr="00834278">
        <w:rPr>
          <w:color w:val="000000" w:themeColor="text1"/>
          <w:sz w:val="22"/>
          <w:szCs w:val="22"/>
        </w:rPr>
        <w:t xml:space="preserve">module assignments to </w:t>
      </w:r>
      <w:r w:rsidRPr="00834278">
        <w:rPr>
          <w:color w:val="000000" w:themeColor="text1"/>
          <w:sz w:val="22"/>
          <w:szCs w:val="22"/>
        </w:rPr>
        <w:t xml:space="preserve">second interviewer </w:t>
      </w:r>
    </w:p>
    <w:p w14:paraId="47C78F14" w14:textId="46E785C5" w:rsidR="00A817A7" w:rsidRPr="00834278" w:rsidRDefault="00A817A7" w:rsidP="00A817A7">
      <w:pPr>
        <w:widowControl/>
        <w:spacing w:after="200"/>
        <w:rPr>
          <w:color w:val="000000" w:themeColor="text1"/>
          <w:sz w:val="22"/>
          <w:szCs w:val="22"/>
        </w:rPr>
      </w:pPr>
      <w:r w:rsidRPr="00834278">
        <w:rPr>
          <w:color w:val="000000" w:themeColor="text1"/>
          <w:sz w:val="22"/>
          <w:szCs w:val="22"/>
        </w:rPr>
        <w:t>The final step in assigning work a second interviewer for a household is the transmission of data to Interviewer B. This is important for three reasons:</w:t>
      </w:r>
    </w:p>
    <w:p w14:paraId="3B03A158" w14:textId="6E7F3C94" w:rsidR="00A817A7" w:rsidRPr="00834278" w:rsidRDefault="00AF0EE9" w:rsidP="006A03FC">
      <w:pPr>
        <w:pStyle w:val="ListParagraph"/>
        <w:widowControl/>
        <w:numPr>
          <w:ilvl w:val="0"/>
          <w:numId w:val="50"/>
        </w:numPr>
        <w:spacing w:after="200"/>
        <w:rPr>
          <w:color w:val="000000" w:themeColor="text1"/>
          <w:sz w:val="22"/>
          <w:szCs w:val="22"/>
        </w:rPr>
      </w:pPr>
      <w:r w:rsidRPr="00834278">
        <w:rPr>
          <w:color w:val="000000" w:themeColor="text1"/>
          <w:sz w:val="22"/>
          <w:szCs w:val="22"/>
        </w:rPr>
        <w:t xml:space="preserve">Interviewer B’s CAPI system will need to know which modules have been assigned for Interviewer B to complete. Therefore, the module assignment must be transferred from Interviewer A to Interviewer B. </w:t>
      </w:r>
    </w:p>
    <w:p w14:paraId="2243F39A" w14:textId="42ECDF53" w:rsidR="00AF0EE9" w:rsidRPr="00834278" w:rsidRDefault="00AF0EE9" w:rsidP="006A03FC">
      <w:pPr>
        <w:pStyle w:val="ListParagraph"/>
        <w:widowControl/>
        <w:numPr>
          <w:ilvl w:val="0"/>
          <w:numId w:val="50"/>
        </w:numPr>
        <w:spacing w:after="200"/>
        <w:rPr>
          <w:color w:val="000000" w:themeColor="text1"/>
          <w:sz w:val="22"/>
          <w:szCs w:val="22"/>
        </w:rPr>
      </w:pPr>
      <w:r w:rsidRPr="00834278">
        <w:rPr>
          <w:color w:val="000000" w:themeColor="text1"/>
          <w:sz w:val="22"/>
          <w:szCs w:val="22"/>
        </w:rPr>
        <w:lastRenderedPageBreak/>
        <w:t xml:space="preserve">Parts of the questionnaire in all modules </w:t>
      </w:r>
      <w:proofErr w:type="gramStart"/>
      <w:r w:rsidRPr="00834278">
        <w:rPr>
          <w:color w:val="000000" w:themeColor="text1"/>
          <w:sz w:val="22"/>
          <w:szCs w:val="22"/>
        </w:rPr>
        <w:t>refer back</w:t>
      </w:r>
      <w:proofErr w:type="gramEnd"/>
      <w:r w:rsidRPr="00834278">
        <w:rPr>
          <w:color w:val="000000" w:themeColor="text1"/>
          <w:sz w:val="22"/>
          <w:szCs w:val="22"/>
        </w:rPr>
        <w:t xml:space="preserve"> to data collected in Modules 1 and 2. Interviewer B’s CAPI system will need access to data collected by Interviewer A in order to complete work assigned to Interviewer B. </w:t>
      </w:r>
    </w:p>
    <w:p w14:paraId="144045CD" w14:textId="5379EC6A" w:rsidR="00AF0EE9" w:rsidRPr="00834278" w:rsidRDefault="00AF0EE9" w:rsidP="006A03FC">
      <w:pPr>
        <w:pStyle w:val="ListParagraph"/>
        <w:widowControl/>
        <w:numPr>
          <w:ilvl w:val="0"/>
          <w:numId w:val="50"/>
        </w:numPr>
        <w:spacing w:after="200"/>
        <w:rPr>
          <w:color w:val="000000" w:themeColor="text1"/>
          <w:sz w:val="22"/>
          <w:szCs w:val="22"/>
        </w:rPr>
      </w:pPr>
      <w:r w:rsidRPr="00834278">
        <w:rPr>
          <w:color w:val="000000" w:themeColor="text1"/>
          <w:sz w:val="22"/>
          <w:szCs w:val="22"/>
        </w:rPr>
        <w:t>The module assignment controls which interviewer can complete which modules. This is necessary to avoid duplicating any work, and more importantly, data files.</w:t>
      </w:r>
    </w:p>
    <w:p w14:paraId="676439F5" w14:textId="3E8FB228" w:rsidR="0003648C" w:rsidRPr="00DC5FB7" w:rsidRDefault="00EB39C0" w:rsidP="00AF0EE9">
      <w:pPr>
        <w:widowControl/>
        <w:spacing w:after="200"/>
        <w:rPr>
          <w:color w:val="000000" w:themeColor="text1"/>
          <w:sz w:val="22"/>
          <w:szCs w:val="22"/>
        </w:rPr>
      </w:pPr>
      <w:r w:rsidRPr="00834278">
        <w:rPr>
          <w:noProof/>
          <w:color w:val="000000" w:themeColor="text1"/>
          <w:sz w:val="22"/>
          <w:szCs w:val="22"/>
        </w:rPr>
        <mc:AlternateContent>
          <mc:Choice Requires="wpg">
            <w:drawing>
              <wp:anchor distT="0" distB="0" distL="114300" distR="114300" simplePos="0" relativeHeight="251686912" behindDoc="0" locked="0" layoutInCell="1" allowOverlap="1" wp14:anchorId="512F4E4A" wp14:editId="33E91FCC">
                <wp:simplePos x="0" y="0"/>
                <wp:positionH relativeFrom="column">
                  <wp:posOffset>3821430</wp:posOffset>
                </wp:positionH>
                <wp:positionV relativeFrom="paragraph">
                  <wp:posOffset>5715</wp:posOffset>
                </wp:positionV>
                <wp:extent cx="2298700" cy="2959735"/>
                <wp:effectExtent l="0" t="0" r="6350" b="0"/>
                <wp:wrapSquare wrapText="bothSides"/>
                <wp:docPr id="42" name="Group 42"/>
                <wp:cNvGraphicFramePr/>
                <a:graphic xmlns:a="http://schemas.openxmlformats.org/drawingml/2006/main">
                  <a:graphicData uri="http://schemas.microsoft.com/office/word/2010/wordprocessingGroup">
                    <wpg:wgp>
                      <wpg:cNvGrpSpPr/>
                      <wpg:grpSpPr>
                        <a:xfrm>
                          <a:off x="0" y="0"/>
                          <a:ext cx="2298700" cy="2959735"/>
                          <a:chOff x="0" y="0"/>
                          <a:chExt cx="1955800" cy="2563231"/>
                        </a:xfrm>
                      </wpg:grpSpPr>
                      <wps:wsp>
                        <wps:cNvPr id="703" name="Text Box 703"/>
                        <wps:cNvSpPr txBox="1"/>
                        <wps:spPr>
                          <a:xfrm>
                            <a:off x="6350" y="2324100"/>
                            <a:ext cx="1847850" cy="239131"/>
                          </a:xfrm>
                          <a:prstGeom prst="rect">
                            <a:avLst/>
                          </a:prstGeom>
                          <a:solidFill>
                            <a:prstClr val="white"/>
                          </a:solidFill>
                          <a:ln>
                            <a:noFill/>
                          </a:ln>
                          <a:effectLst/>
                        </wps:spPr>
                        <wps:txbx>
                          <w:txbxContent>
                            <w:p w14:paraId="75E181AB" w14:textId="05573746" w:rsidR="00C0425D" w:rsidRPr="002B096E" w:rsidRDefault="00C0425D" w:rsidP="00DC5FB7">
                              <w:pPr>
                                <w:pStyle w:val="Figuretitle"/>
                                <w:rPr>
                                  <w:rFonts w:eastAsiaTheme="minorHAnsi"/>
                                  <w:noProof/>
                                  <w:sz w:val="24"/>
                                  <w:szCs w:val="24"/>
                                </w:rPr>
                              </w:pPr>
                              <w:bookmarkStart w:id="182" w:name="_Toc527243222"/>
                              <w:r w:rsidRPr="00DC5FB7">
                                <w:t xml:space="preserve">Figure </w:t>
                              </w:r>
                              <w:r>
                                <w:t>5.24</w:t>
                              </w:r>
                              <w:r w:rsidRPr="00DC5FB7">
                                <w:t>: In</w:t>
                              </w:r>
                              <w:r>
                                <w:t>terviewer B M</w:t>
                              </w:r>
                              <w:r w:rsidRPr="00DC5FB7">
                                <w:t>enu</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00" name="Picture 700"/>
                          <pic:cNvPicPr>
                            <a:picLocks noChangeAspect="1"/>
                          </pic:cNvPicPr>
                        </pic:nvPicPr>
                        <pic:blipFill>
                          <a:blip r:embed="rId136"/>
                          <a:stretch>
                            <a:fillRect/>
                          </a:stretch>
                        </pic:blipFill>
                        <pic:spPr>
                          <a:xfrm>
                            <a:off x="0" y="0"/>
                            <a:ext cx="1955800" cy="22987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2F4E4A" id="Group 42" o:spid="_x0000_s1141" style="position:absolute;margin-left:300.9pt;margin-top:.45pt;width:181pt;height:233.05pt;z-index:251686912;mso-position-horizontal-relative:text;mso-position-vertical-relative:text;mso-width-relative:margin;mso-height-relative:margin" coordsize="19558,25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">
                <v:shape id="Text Box 703" o:spid="_x0000_s1142" type="#_x0000_t202" style="position:absolute;left:63;top:23241;width:18479;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" stroked="f">
                  <v:textbox inset="0,0,0,0">
                    <w:txbxContent>
                      <w:p w14:paraId="75E181AB" w14:textId="05573746" w:rsidR="00C0425D" w:rsidRPr="002B096E" w:rsidRDefault="00C0425D" w:rsidP="00DC5FB7">
                        <w:pPr>
                          <w:pStyle w:val="Figuretitle"/>
                          <w:rPr>
                            <w:rFonts w:eastAsiaTheme="minorHAnsi"/>
                            <w:noProof/>
                            <w:sz w:val="24"/>
                            <w:szCs w:val="24"/>
                          </w:rPr>
                        </w:pPr>
                        <w:bookmarkStart w:id="183" w:name="_Toc527243222"/>
                        <w:r w:rsidRPr="00DC5FB7">
                          <w:t xml:space="preserve">Figure </w:t>
                        </w:r>
                        <w:r>
                          <w:t>5.24</w:t>
                        </w:r>
                        <w:r w:rsidRPr="00DC5FB7">
                          <w:t>: In</w:t>
                        </w:r>
                        <w:r>
                          <w:t>terviewer B M</w:t>
                        </w:r>
                        <w:r w:rsidRPr="00DC5FB7">
                          <w:t>enu</w:t>
                        </w:r>
                        <w:bookmarkEnd w:id="183"/>
                      </w:p>
                    </w:txbxContent>
                  </v:textbox>
                </v:shape>
                <v:shape id="Picture 700" o:spid="_x0000_s1143" type="#_x0000_t75" style="position:absolute;width:19558;height:2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">
                  <v:imagedata r:id="rId137" o:title=""/>
                </v:shape>
                <w10:wrap type="square"/>
              </v:group>
            </w:pict>
          </mc:Fallback>
        </mc:AlternateContent>
      </w:r>
      <w:r w:rsidR="00AF0EE9" w:rsidRPr="00834278">
        <w:rPr>
          <w:color w:val="000000" w:themeColor="text1"/>
          <w:sz w:val="22"/>
          <w:szCs w:val="22"/>
        </w:rPr>
        <w:t>To share the module assignment and data collected in Module 1 and 2, you will need to work together with your teammate to transmit the data over Bluetooth. Interviewer B</w:t>
      </w:r>
      <w:r w:rsidR="00F031F6" w:rsidRPr="00834278">
        <w:rPr>
          <w:color w:val="000000" w:themeColor="text1"/>
          <w:sz w:val="22"/>
          <w:szCs w:val="22"/>
        </w:rPr>
        <w:t>, who</w:t>
      </w:r>
      <w:r w:rsidR="00AF0EE9" w:rsidRPr="00834278">
        <w:rPr>
          <w:color w:val="000000" w:themeColor="text1"/>
          <w:sz w:val="22"/>
          <w:szCs w:val="22"/>
        </w:rPr>
        <w:t xml:space="preserve"> was assigned work in the household by you (Interviewer A</w:t>
      </w:r>
      <w:proofErr w:type="gramStart"/>
      <w:r w:rsidR="00AF0EE9" w:rsidRPr="00834278">
        <w:rPr>
          <w:color w:val="000000" w:themeColor="text1"/>
          <w:sz w:val="22"/>
          <w:szCs w:val="22"/>
        </w:rPr>
        <w:t>), and</w:t>
      </w:r>
      <w:proofErr w:type="gramEnd"/>
      <w:r w:rsidR="00AF0EE9" w:rsidRPr="00834278">
        <w:rPr>
          <w:color w:val="000000" w:themeColor="text1"/>
          <w:sz w:val="22"/>
          <w:szCs w:val="22"/>
        </w:rPr>
        <w:t xml:space="preserve"> will </w:t>
      </w:r>
      <w:r w:rsidR="0003648C" w:rsidRPr="00834278">
        <w:rPr>
          <w:color w:val="000000" w:themeColor="text1"/>
          <w:sz w:val="22"/>
          <w:szCs w:val="22"/>
        </w:rPr>
        <w:t xml:space="preserve">choose “2. </w:t>
      </w:r>
      <w:r w:rsidR="0003648C" w:rsidRPr="00DC5FB7">
        <w:rPr>
          <w:color w:val="000000" w:themeColor="text1"/>
          <w:sz w:val="22"/>
          <w:szCs w:val="22"/>
        </w:rPr>
        <w:t xml:space="preserve">Second interviewer options” in the interviewer main menu (Figure </w:t>
      </w:r>
      <w:r w:rsidR="00D50891">
        <w:rPr>
          <w:color w:val="000000" w:themeColor="text1"/>
          <w:sz w:val="22"/>
          <w:szCs w:val="22"/>
        </w:rPr>
        <w:t>5.5</w:t>
      </w:r>
      <w:r w:rsidR="0003648C" w:rsidRPr="00DC5FB7">
        <w:rPr>
          <w:color w:val="000000" w:themeColor="text1"/>
          <w:sz w:val="22"/>
          <w:szCs w:val="22"/>
        </w:rPr>
        <w:t xml:space="preserve">) and select the household that you have assigned work to them. The CAPI system on their tablet knows that they are not Interviewer A for the chosen household (it has been assigned to you by the supervisor). Therefore, your teammate will see a new menu appear with options for data collection as a second interviewer. To receive the assignment you just made, Interviewer B will need to select </w:t>
      </w:r>
      <w:r w:rsidRPr="00DC5FB7">
        <w:rPr>
          <w:color w:val="000000" w:themeColor="text1"/>
          <w:sz w:val="22"/>
          <w:szCs w:val="22"/>
        </w:rPr>
        <w:t>option “2. Receive assignment fr</w:t>
      </w:r>
      <w:r w:rsidR="00BE5CC3" w:rsidRPr="00DC5FB7">
        <w:rPr>
          <w:color w:val="000000" w:themeColor="text1"/>
          <w:sz w:val="22"/>
          <w:szCs w:val="22"/>
        </w:rPr>
        <w:t xml:space="preserve">om first interviewer” (Figure </w:t>
      </w:r>
      <w:r w:rsidR="00D50891">
        <w:rPr>
          <w:color w:val="000000" w:themeColor="text1"/>
          <w:sz w:val="22"/>
          <w:szCs w:val="22"/>
        </w:rPr>
        <w:t>5.24</w:t>
      </w:r>
      <w:r w:rsidRPr="00DC5FB7">
        <w:rPr>
          <w:color w:val="000000" w:themeColor="text1"/>
          <w:sz w:val="22"/>
          <w:szCs w:val="22"/>
        </w:rPr>
        <w:t>).</w:t>
      </w:r>
      <w:r w:rsidR="00BE5CC3" w:rsidRPr="00DC5FB7">
        <w:rPr>
          <w:color w:val="000000" w:themeColor="text1"/>
          <w:sz w:val="22"/>
          <w:szCs w:val="22"/>
        </w:rPr>
        <w:t xml:space="preserve"> Note that in Figure </w:t>
      </w:r>
      <w:r w:rsidR="00D50891">
        <w:rPr>
          <w:color w:val="000000" w:themeColor="text1"/>
          <w:sz w:val="22"/>
          <w:szCs w:val="22"/>
        </w:rPr>
        <w:t>5.24</w:t>
      </w:r>
      <w:r w:rsidRPr="00DC5FB7">
        <w:rPr>
          <w:color w:val="000000" w:themeColor="text1"/>
          <w:sz w:val="22"/>
          <w:szCs w:val="22"/>
        </w:rPr>
        <w:t>, because you have not sent the module assignment yet, Interviewer B cannot choose option 1 or 3 (shown as not available) to collected data or send their work back to you. These options will become available once the module assignment has been successfully transmitted.</w:t>
      </w:r>
    </w:p>
    <w:p w14:paraId="18284EBA" w14:textId="5310CBEA" w:rsidR="0003648C" w:rsidRPr="00834278" w:rsidRDefault="00EB39C0" w:rsidP="00AF0EE9">
      <w:pPr>
        <w:widowControl/>
        <w:spacing w:after="200"/>
        <w:rPr>
          <w:color w:val="000000" w:themeColor="text1"/>
          <w:sz w:val="22"/>
          <w:szCs w:val="22"/>
        </w:rPr>
      </w:pPr>
      <w:proofErr w:type="gramStart"/>
      <w:r w:rsidRPr="00DC5FB7">
        <w:rPr>
          <w:color w:val="000000" w:themeColor="text1"/>
          <w:sz w:val="22"/>
          <w:szCs w:val="22"/>
        </w:rPr>
        <w:t>At the same time that</w:t>
      </w:r>
      <w:proofErr w:type="gramEnd"/>
      <w:r w:rsidRPr="00DC5FB7">
        <w:rPr>
          <w:color w:val="000000" w:themeColor="text1"/>
          <w:sz w:val="22"/>
          <w:szCs w:val="22"/>
        </w:rPr>
        <w:t xml:space="preserve"> Interviewer B is preparing to receive the module assignment, you (</w:t>
      </w:r>
      <w:r w:rsidR="0003648C" w:rsidRPr="00DC5FB7">
        <w:rPr>
          <w:color w:val="000000" w:themeColor="text1"/>
          <w:sz w:val="22"/>
          <w:szCs w:val="22"/>
        </w:rPr>
        <w:t>Interviewer A</w:t>
      </w:r>
      <w:r w:rsidRPr="00DC5FB7">
        <w:rPr>
          <w:color w:val="000000" w:themeColor="text1"/>
          <w:sz w:val="22"/>
          <w:szCs w:val="22"/>
        </w:rPr>
        <w:t>)</w:t>
      </w:r>
      <w:r w:rsidR="0003648C" w:rsidRPr="00DC5FB7">
        <w:rPr>
          <w:color w:val="000000" w:themeColor="text1"/>
          <w:sz w:val="22"/>
          <w:szCs w:val="22"/>
        </w:rPr>
        <w:t>, who was assigned the household by the field supervisor, and will use option “3. Send assignment t</w:t>
      </w:r>
      <w:r w:rsidR="00BE5CC3" w:rsidRPr="00DC5FB7">
        <w:rPr>
          <w:color w:val="000000" w:themeColor="text1"/>
          <w:sz w:val="22"/>
          <w:szCs w:val="22"/>
        </w:rPr>
        <w:t xml:space="preserve">o second interviewer” (Figure </w:t>
      </w:r>
      <w:r w:rsidR="00D50891">
        <w:rPr>
          <w:color w:val="000000" w:themeColor="text1"/>
          <w:sz w:val="22"/>
          <w:szCs w:val="22"/>
        </w:rPr>
        <w:t>5.24</w:t>
      </w:r>
      <w:r w:rsidR="0003648C" w:rsidRPr="00DC5FB7">
        <w:rPr>
          <w:color w:val="000000" w:themeColor="text1"/>
          <w:sz w:val="22"/>
          <w:szCs w:val="22"/>
        </w:rPr>
        <w:t>) from the second</w:t>
      </w:r>
      <w:r w:rsidR="0003648C" w:rsidRPr="00834278">
        <w:rPr>
          <w:color w:val="000000" w:themeColor="text1"/>
          <w:sz w:val="22"/>
          <w:szCs w:val="22"/>
        </w:rPr>
        <w:t xml:space="preserve"> interviewer menu.</w:t>
      </w:r>
      <w:r w:rsidRPr="00834278">
        <w:rPr>
          <w:color w:val="000000" w:themeColor="text1"/>
          <w:sz w:val="22"/>
          <w:szCs w:val="22"/>
        </w:rPr>
        <w:t xml:space="preserve"> When both you and Interviewer B are ready, you will both choose your options as the same time, initiating a Bluetooth file transfer. </w:t>
      </w:r>
      <w:r w:rsidR="006709DE" w:rsidRPr="00834278">
        <w:rPr>
          <w:color w:val="000000" w:themeColor="text1"/>
          <w:sz w:val="22"/>
          <w:szCs w:val="22"/>
        </w:rPr>
        <w:t xml:space="preserve">After </w:t>
      </w:r>
      <w:r w:rsidRPr="00834278">
        <w:rPr>
          <w:color w:val="000000" w:themeColor="text1"/>
          <w:sz w:val="22"/>
          <w:szCs w:val="22"/>
        </w:rPr>
        <w:t>you both see a message that the transfer was successful, Interviewer B can begin work collecting data for the modules you have assigned.</w:t>
      </w:r>
      <w:r w:rsidR="00143A16" w:rsidRPr="00834278">
        <w:rPr>
          <w:color w:val="000000" w:themeColor="text1"/>
          <w:sz w:val="22"/>
          <w:szCs w:val="22"/>
        </w:rPr>
        <w:t xml:space="preserve"> </w:t>
      </w:r>
    </w:p>
    <w:p w14:paraId="2FB5FD71" w14:textId="146B005D" w:rsidR="00D3714B" w:rsidRPr="00834278" w:rsidRDefault="00EB39C0" w:rsidP="006A03FC">
      <w:pPr>
        <w:pStyle w:val="ListParagraph"/>
        <w:widowControl/>
        <w:numPr>
          <w:ilvl w:val="0"/>
          <w:numId w:val="49"/>
        </w:numPr>
        <w:spacing w:after="200"/>
        <w:rPr>
          <w:color w:val="000000" w:themeColor="text1"/>
          <w:sz w:val="22"/>
          <w:szCs w:val="22"/>
        </w:rPr>
      </w:pPr>
      <w:r w:rsidRPr="00834278">
        <w:rPr>
          <w:color w:val="000000" w:themeColor="text1"/>
          <w:sz w:val="22"/>
          <w:szCs w:val="22"/>
        </w:rPr>
        <w:t>Receiving data from second interviewer</w:t>
      </w:r>
    </w:p>
    <w:p w14:paraId="67F9A728" w14:textId="2541FEB7" w:rsidR="00EB39C0" w:rsidRPr="00834278" w:rsidRDefault="006709DE" w:rsidP="00EB39C0">
      <w:pPr>
        <w:widowControl/>
        <w:spacing w:after="200"/>
        <w:rPr>
          <w:color w:val="000000" w:themeColor="text1"/>
          <w:sz w:val="22"/>
          <w:szCs w:val="22"/>
        </w:rPr>
      </w:pPr>
      <w:r w:rsidRPr="00834278">
        <w:rPr>
          <w:color w:val="000000" w:themeColor="text1"/>
          <w:sz w:val="22"/>
          <w:szCs w:val="22"/>
        </w:rPr>
        <w:t>T</w:t>
      </w:r>
      <w:r w:rsidR="00EB39C0" w:rsidRPr="00834278">
        <w:rPr>
          <w:color w:val="000000" w:themeColor="text1"/>
          <w:sz w:val="22"/>
          <w:szCs w:val="22"/>
        </w:rPr>
        <w:t xml:space="preserve">o further avoid duplication of work, </w:t>
      </w:r>
      <w:r w:rsidR="00922134" w:rsidRPr="00834278">
        <w:rPr>
          <w:color w:val="000000" w:themeColor="text1"/>
          <w:sz w:val="22"/>
          <w:szCs w:val="22"/>
        </w:rPr>
        <w:t xml:space="preserve">all work completed by your teammate (Interviewer B) will need to be transferred back to your tablet before </w:t>
      </w:r>
      <w:r w:rsidRPr="00834278">
        <w:rPr>
          <w:color w:val="000000" w:themeColor="text1"/>
          <w:sz w:val="22"/>
          <w:szCs w:val="22"/>
        </w:rPr>
        <w:t xml:space="preserve">you can </w:t>
      </w:r>
      <w:r w:rsidR="00922134" w:rsidRPr="00834278">
        <w:rPr>
          <w:color w:val="000000" w:themeColor="text1"/>
          <w:sz w:val="22"/>
          <w:szCs w:val="22"/>
        </w:rPr>
        <w:t>submit</w:t>
      </w:r>
      <w:r w:rsidRPr="00834278">
        <w:rPr>
          <w:color w:val="000000" w:themeColor="text1"/>
          <w:sz w:val="22"/>
          <w:szCs w:val="22"/>
        </w:rPr>
        <w:t xml:space="preserve"> it</w:t>
      </w:r>
      <w:r w:rsidR="00922134" w:rsidRPr="00834278">
        <w:rPr>
          <w:color w:val="000000" w:themeColor="text1"/>
          <w:sz w:val="22"/>
          <w:szCs w:val="22"/>
        </w:rPr>
        <w:t xml:space="preserve"> to the </w:t>
      </w:r>
      <w:r w:rsidRPr="00834278">
        <w:rPr>
          <w:color w:val="000000" w:themeColor="text1"/>
          <w:sz w:val="22"/>
          <w:szCs w:val="22"/>
        </w:rPr>
        <w:t xml:space="preserve">field </w:t>
      </w:r>
      <w:r w:rsidR="00922134" w:rsidRPr="00834278">
        <w:rPr>
          <w:color w:val="000000" w:themeColor="text1"/>
          <w:sz w:val="22"/>
          <w:szCs w:val="22"/>
        </w:rPr>
        <w:t xml:space="preserve">supervisor. This allows all the data for each household to be transmitted together to the field supervisor. </w:t>
      </w:r>
    </w:p>
    <w:p w14:paraId="5466A8D5" w14:textId="6D44452B" w:rsidR="00922134" w:rsidRPr="00834278" w:rsidRDefault="00922134" w:rsidP="00EB39C0">
      <w:pPr>
        <w:widowControl/>
        <w:spacing w:after="200"/>
        <w:rPr>
          <w:color w:val="000000" w:themeColor="text1"/>
          <w:sz w:val="22"/>
          <w:szCs w:val="22"/>
        </w:rPr>
      </w:pPr>
      <w:r w:rsidRPr="00834278">
        <w:rPr>
          <w:color w:val="000000" w:themeColor="text1"/>
          <w:sz w:val="22"/>
          <w:szCs w:val="22"/>
        </w:rPr>
        <w:t>To receive work completed by the second interviewer, you will again need to work together to transmit the data</w:t>
      </w:r>
      <w:r w:rsidR="006709DE" w:rsidRPr="00834278">
        <w:rPr>
          <w:color w:val="000000" w:themeColor="text1"/>
          <w:sz w:val="22"/>
          <w:szCs w:val="22"/>
        </w:rPr>
        <w:t>,</w:t>
      </w:r>
      <w:r w:rsidRPr="00834278">
        <w:rPr>
          <w:color w:val="000000" w:themeColor="text1"/>
          <w:sz w:val="22"/>
          <w:szCs w:val="22"/>
        </w:rPr>
        <w:t xml:space="preserve"> choosing the correct options on each tablet at the same time. Remember that the CAPI system is set up to know which person </w:t>
      </w:r>
      <w:proofErr w:type="gramStart"/>
      <w:r w:rsidRPr="00834278">
        <w:rPr>
          <w:color w:val="000000" w:themeColor="text1"/>
          <w:sz w:val="22"/>
          <w:szCs w:val="22"/>
        </w:rPr>
        <w:t>is Interviewer A</w:t>
      </w:r>
      <w:proofErr w:type="gramEnd"/>
      <w:r w:rsidRPr="00834278">
        <w:rPr>
          <w:color w:val="000000" w:themeColor="text1"/>
          <w:sz w:val="22"/>
          <w:szCs w:val="22"/>
        </w:rPr>
        <w:t xml:space="preserve"> and which is Interviewer B</w:t>
      </w:r>
      <w:r w:rsidR="006709DE" w:rsidRPr="00834278">
        <w:rPr>
          <w:color w:val="000000" w:themeColor="text1"/>
          <w:sz w:val="22"/>
          <w:szCs w:val="22"/>
        </w:rPr>
        <w:t>.</w:t>
      </w:r>
      <w:r w:rsidRPr="00834278">
        <w:rPr>
          <w:color w:val="000000" w:themeColor="text1"/>
          <w:sz w:val="22"/>
          <w:szCs w:val="22"/>
        </w:rPr>
        <w:t xml:space="preserve"> </w:t>
      </w:r>
      <w:r w:rsidR="006709DE" w:rsidRPr="00834278">
        <w:rPr>
          <w:color w:val="000000" w:themeColor="text1"/>
          <w:sz w:val="22"/>
          <w:szCs w:val="22"/>
        </w:rPr>
        <w:t>It</w:t>
      </w:r>
      <w:r w:rsidRPr="00834278">
        <w:rPr>
          <w:color w:val="000000" w:themeColor="text1"/>
          <w:sz w:val="22"/>
          <w:szCs w:val="22"/>
        </w:rPr>
        <w:t xml:space="preserve"> will show the appropriate options for each person when you each need second interviewer options. </w:t>
      </w:r>
    </w:p>
    <w:p w14:paraId="73713A2D" w14:textId="10E71CF8" w:rsidR="00922134" w:rsidRPr="00834278" w:rsidRDefault="00922134" w:rsidP="00EB39C0">
      <w:pPr>
        <w:widowControl/>
        <w:spacing w:after="200"/>
        <w:rPr>
          <w:color w:val="000000" w:themeColor="text1"/>
          <w:sz w:val="22"/>
          <w:szCs w:val="22"/>
        </w:rPr>
      </w:pPr>
      <w:r w:rsidRPr="00834278">
        <w:rPr>
          <w:color w:val="000000" w:themeColor="text1"/>
          <w:sz w:val="22"/>
          <w:szCs w:val="22"/>
        </w:rPr>
        <w:t>When ready, both teammates will first select “2. Second interviewer optio</w:t>
      </w:r>
      <w:r w:rsidR="00BE5CC3" w:rsidRPr="00834278">
        <w:rPr>
          <w:color w:val="000000" w:themeColor="text1"/>
          <w:sz w:val="22"/>
          <w:szCs w:val="22"/>
        </w:rPr>
        <w:t xml:space="preserve">ns” from the main menu </w:t>
      </w:r>
      <w:r w:rsidR="00BE5CC3" w:rsidRPr="00DC5FB7">
        <w:rPr>
          <w:color w:val="000000" w:themeColor="text1"/>
          <w:sz w:val="22"/>
          <w:szCs w:val="22"/>
        </w:rPr>
        <w:t xml:space="preserve">(Figure </w:t>
      </w:r>
      <w:r w:rsidR="00730465">
        <w:rPr>
          <w:color w:val="000000" w:themeColor="text1"/>
          <w:sz w:val="22"/>
          <w:szCs w:val="22"/>
        </w:rPr>
        <w:t>5.5</w:t>
      </w:r>
      <w:r w:rsidRPr="00DC5FB7">
        <w:rPr>
          <w:color w:val="000000" w:themeColor="text1"/>
          <w:sz w:val="22"/>
          <w:szCs w:val="22"/>
        </w:rPr>
        <w:t>). Next, you</w:t>
      </w:r>
      <w:r w:rsidR="006709DE" w:rsidRPr="00DC5FB7">
        <w:rPr>
          <w:color w:val="000000" w:themeColor="text1"/>
          <w:sz w:val="22"/>
          <w:szCs w:val="22"/>
        </w:rPr>
        <w:t>, as</w:t>
      </w:r>
      <w:r w:rsidRPr="00DC5FB7">
        <w:rPr>
          <w:color w:val="000000" w:themeColor="text1"/>
          <w:sz w:val="22"/>
          <w:szCs w:val="22"/>
        </w:rPr>
        <w:t xml:space="preserve"> Interviewer A</w:t>
      </w:r>
      <w:r w:rsidR="006709DE" w:rsidRPr="00DC5FB7">
        <w:rPr>
          <w:color w:val="000000" w:themeColor="text1"/>
          <w:sz w:val="22"/>
          <w:szCs w:val="22"/>
        </w:rPr>
        <w:t>,</w:t>
      </w:r>
      <w:r w:rsidRPr="00DC5FB7">
        <w:rPr>
          <w:color w:val="000000" w:themeColor="text1"/>
          <w:sz w:val="22"/>
          <w:szCs w:val="22"/>
        </w:rPr>
        <w:t xml:space="preserve"> will choose option “4. Receive data from second interviewer” </w:t>
      </w:r>
      <w:r w:rsidRPr="00DC5FB7">
        <w:rPr>
          <w:color w:val="000000" w:themeColor="text1"/>
          <w:sz w:val="22"/>
          <w:szCs w:val="22"/>
        </w:rPr>
        <w:lastRenderedPageBreak/>
        <w:t>from the second in</w:t>
      </w:r>
      <w:r w:rsidR="00BE5CC3" w:rsidRPr="00DC5FB7">
        <w:rPr>
          <w:color w:val="000000" w:themeColor="text1"/>
          <w:sz w:val="22"/>
          <w:szCs w:val="22"/>
        </w:rPr>
        <w:t xml:space="preserve">terviewer options menu (Figure </w:t>
      </w:r>
      <w:r w:rsidR="00730465">
        <w:rPr>
          <w:color w:val="000000" w:themeColor="text1"/>
          <w:sz w:val="22"/>
          <w:szCs w:val="22"/>
        </w:rPr>
        <w:t>5.24</w:t>
      </w:r>
      <w:r w:rsidRPr="00DC5FB7">
        <w:rPr>
          <w:color w:val="000000" w:themeColor="text1"/>
          <w:sz w:val="22"/>
          <w:szCs w:val="22"/>
        </w:rPr>
        <w:t>). Your teammate</w:t>
      </w:r>
      <w:r w:rsidR="006709DE" w:rsidRPr="00DC5FB7">
        <w:rPr>
          <w:color w:val="000000" w:themeColor="text1"/>
          <w:sz w:val="22"/>
          <w:szCs w:val="22"/>
        </w:rPr>
        <w:t>,</w:t>
      </w:r>
      <w:r w:rsidRPr="00DC5FB7">
        <w:rPr>
          <w:color w:val="000000" w:themeColor="text1"/>
          <w:sz w:val="22"/>
          <w:szCs w:val="22"/>
        </w:rPr>
        <w:t xml:space="preserve"> Interviewer B, will choose</w:t>
      </w:r>
      <w:r w:rsidRPr="00834278">
        <w:rPr>
          <w:color w:val="000000" w:themeColor="text1"/>
          <w:sz w:val="22"/>
          <w:szCs w:val="22"/>
        </w:rPr>
        <w:t xml:space="preserve"> </w:t>
      </w:r>
      <w:r w:rsidRPr="00DC5FB7">
        <w:rPr>
          <w:color w:val="000000" w:themeColor="text1"/>
          <w:sz w:val="22"/>
          <w:szCs w:val="22"/>
        </w:rPr>
        <w:t>option “3. Send data to first interviewer” from the second int</w:t>
      </w:r>
      <w:r w:rsidR="00BE5CC3" w:rsidRPr="00DC5FB7">
        <w:rPr>
          <w:color w:val="000000" w:themeColor="text1"/>
          <w:sz w:val="22"/>
          <w:szCs w:val="22"/>
        </w:rPr>
        <w:t xml:space="preserve">erviewer options menu (Figure </w:t>
      </w:r>
      <w:r w:rsidR="00730465">
        <w:rPr>
          <w:color w:val="000000" w:themeColor="text1"/>
          <w:sz w:val="22"/>
          <w:szCs w:val="22"/>
        </w:rPr>
        <w:t>5.24</w:t>
      </w:r>
      <w:r w:rsidRPr="00DC5FB7">
        <w:rPr>
          <w:color w:val="000000" w:themeColor="text1"/>
          <w:sz w:val="22"/>
          <w:szCs w:val="22"/>
        </w:rPr>
        <w:t xml:space="preserve">). A Bluetooth data transmission will be </w:t>
      </w:r>
      <w:proofErr w:type="gramStart"/>
      <w:r w:rsidRPr="00DC5FB7">
        <w:rPr>
          <w:color w:val="000000" w:themeColor="text1"/>
          <w:sz w:val="22"/>
          <w:szCs w:val="22"/>
        </w:rPr>
        <w:t>initiated</w:t>
      </w:r>
      <w:proofErr w:type="gramEnd"/>
      <w:r w:rsidRPr="00DC5FB7">
        <w:rPr>
          <w:color w:val="000000" w:themeColor="text1"/>
          <w:sz w:val="22"/>
          <w:szCs w:val="22"/>
        </w:rPr>
        <w:t xml:space="preserve"> and both interviewers will be notified when the transmission is successful.</w:t>
      </w:r>
    </w:p>
    <w:p w14:paraId="0D8A06AF" w14:textId="2395F14F" w:rsidR="00F574D1" w:rsidRPr="00DC5FB7" w:rsidRDefault="00F574D1" w:rsidP="00DC5FB7">
      <w:pPr>
        <w:pStyle w:val="Heading3"/>
      </w:pPr>
      <w:bookmarkStart w:id="184" w:name="_Toc524008108"/>
      <w:bookmarkStart w:id="185" w:name="_Toc527243188"/>
      <w:r w:rsidRPr="00DC5FB7">
        <w:t>5.3.5</w:t>
      </w:r>
      <w:r w:rsidRPr="00DC5FB7">
        <w:tab/>
        <w:t>Other data collection options</w:t>
      </w:r>
      <w:bookmarkEnd w:id="184"/>
      <w:bookmarkEnd w:id="185"/>
    </w:p>
    <w:p w14:paraId="4A5726E9" w14:textId="5BC2FFF1" w:rsidR="00F574D1" w:rsidRPr="00834278" w:rsidRDefault="00F574D1" w:rsidP="00F574D1">
      <w:pPr>
        <w:rPr>
          <w:sz w:val="22"/>
          <w:szCs w:val="22"/>
        </w:rPr>
      </w:pPr>
    </w:p>
    <w:p w14:paraId="62E1A21B" w14:textId="0BDF85F4" w:rsidR="00F574D1" w:rsidRPr="00834278" w:rsidRDefault="00F574D1" w:rsidP="00F574D1">
      <w:pPr>
        <w:rPr>
          <w:sz w:val="22"/>
          <w:szCs w:val="22"/>
        </w:rPr>
      </w:pPr>
      <w:r w:rsidRPr="00834278">
        <w:rPr>
          <w:sz w:val="22"/>
          <w:szCs w:val="22"/>
        </w:rPr>
        <w:t>This section review</w:t>
      </w:r>
      <w:r w:rsidR="006709DE" w:rsidRPr="00834278">
        <w:rPr>
          <w:sz w:val="22"/>
          <w:szCs w:val="22"/>
        </w:rPr>
        <w:t>s</w:t>
      </w:r>
      <w:r w:rsidRPr="00834278">
        <w:rPr>
          <w:sz w:val="22"/>
          <w:szCs w:val="22"/>
        </w:rPr>
        <w:t xml:space="preserve"> the remaining options and functions of the Interviewer Main Menu.</w:t>
      </w:r>
      <w:r w:rsidR="001C7F78" w:rsidRPr="00834278">
        <w:rPr>
          <w:sz w:val="22"/>
          <w:szCs w:val="22"/>
        </w:rPr>
        <w:t xml:space="preserve"> </w:t>
      </w:r>
    </w:p>
    <w:p w14:paraId="49BE54E8" w14:textId="7C303CF0" w:rsidR="001B61C5" w:rsidRPr="00834278" w:rsidRDefault="001B61C5" w:rsidP="00F574D1">
      <w:pPr>
        <w:rPr>
          <w:sz w:val="22"/>
          <w:szCs w:val="22"/>
        </w:rPr>
      </w:pPr>
    </w:p>
    <w:p w14:paraId="55BA7FC3" w14:textId="6E3FBEF8" w:rsidR="001B61C5" w:rsidRPr="00834278" w:rsidRDefault="001B61C5" w:rsidP="006A03FC">
      <w:pPr>
        <w:pStyle w:val="ListParagraph"/>
        <w:widowControl/>
        <w:numPr>
          <w:ilvl w:val="0"/>
          <w:numId w:val="51"/>
        </w:numPr>
        <w:spacing w:after="200"/>
        <w:rPr>
          <w:color w:val="000000" w:themeColor="text1"/>
          <w:sz w:val="22"/>
          <w:szCs w:val="22"/>
        </w:rPr>
      </w:pPr>
      <w:r w:rsidRPr="00834278">
        <w:rPr>
          <w:noProof/>
          <w:color w:val="000000" w:themeColor="text1"/>
          <w:sz w:val="22"/>
          <w:szCs w:val="22"/>
        </w:rPr>
        <mc:AlternateContent>
          <mc:Choice Requires="wpg">
            <w:drawing>
              <wp:anchor distT="0" distB="0" distL="114300" distR="114300" simplePos="0" relativeHeight="251687936" behindDoc="0" locked="0" layoutInCell="1" allowOverlap="1" wp14:anchorId="73CC177C" wp14:editId="700C1377">
                <wp:simplePos x="0" y="0"/>
                <wp:positionH relativeFrom="column">
                  <wp:posOffset>3563620</wp:posOffset>
                </wp:positionH>
                <wp:positionV relativeFrom="paragraph">
                  <wp:posOffset>3810</wp:posOffset>
                </wp:positionV>
                <wp:extent cx="2171700" cy="2590800"/>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2171700" cy="2590800"/>
                          <a:chOff x="0" y="0"/>
                          <a:chExt cx="2171824" cy="2590800"/>
                        </a:xfrm>
                      </wpg:grpSpPr>
                      <wpg:grpSp>
                        <wpg:cNvPr id="49" name="Group 49"/>
                        <wpg:cNvGrpSpPr/>
                        <wpg:grpSpPr>
                          <a:xfrm>
                            <a:off x="0" y="0"/>
                            <a:ext cx="2122805" cy="2229485"/>
                            <a:chOff x="0" y="0"/>
                            <a:chExt cx="2122805" cy="2229485"/>
                          </a:xfrm>
                        </wpg:grpSpPr>
                        <pic:pic xmlns:pic="http://schemas.openxmlformats.org/drawingml/2006/picture">
                          <pic:nvPicPr>
                            <pic:cNvPr id="43" name="Picture 43"/>
                            <pic:cNvPicPr>
                              <a:picLocks noChangeAspect="1"/>
                            </pic:cNvPicPr>
                          </pic:nvPicPr>
                          <pic:blipFill>
                            <a:blip r:embed="rId138"/>
                            <a:stretch>
                              <a:fillRect/>
                            </a:stretch>
                          </pic:blipFill>
                          <pic:spPr>
                            <a:xfrm>
                              <a:off x="0" y="0"/>
                              <a:ext cx="2122805" cy="742950"/>
                            </a:xfrm>
                            <a:prstGeom prst="rect">
                              <a:avLst/>
                            </a:prstGeom>
                          </pic:spPr>
                        </pic:pic>
                        <pic:pic xmlns:pic="http://schemas.openxmlformats.org/drawingml/2006/picture">
                          <pic:nvPicPr>
                            <pic:cNvPr id="48" name="Picture 48"/>
                            <pic:cNvPicPr>
                              <a:picLocks noChangeAspect="1"/>
                            </pic:cNvPicPr>
                          </pic:nvPicPr>
                          <pic:blipFill>
                            <a:blip r:embed="rId139"/>
                            <a:stretch>
                              <a:fillRect/>
                            </a:stretch>
                          </pic:blipFill>
                          <pic:spPr>
                            <a:xfrm>
                              <a:off x="0" y="742950"/>
                              <a:ext cx="2114550" cy="1486535"/>
                            </a:xfrm>
                            <a:prstGeom prst="rect">
                              <a:avLst/>
                            </a:prstGeom>
                          </pic:spPr>
                        </pic:pic>
                      </wpg:grpSp>
                      <wps:wsp>
                        <wps:cNvPr id="56" name="Text Box 56"/>
                        <wps:cNvSpPr txBox="1"/>
                        <wps:spPr>
                          <a:xfrm>
                            <a:off x="0" y="2266746"/>
                            <a:ext cx="2171824" cy="324054"/>
                          </a:xfrm>
                          <a:prstGeom prst="rect">
                            <a:avLst/>
                          </a:prstGeom>
                          <a:solidFill>
                            <a:prstClr val="white"/>
                          </a:solidFill>
                          <a:ln>
                            <a:noFill/>
                          </a:ln>
                          <a:effectLst/>
                        </wps:spPr>
                        <wps:txbx>
                          <w:txbxContent>
                            <w:p w14:paraId="37A98DA0" w14:textId="66CD03CA" w:rsidR="00C0425D" w:rsidRPr="002B096E" w:rsidRDefault="00C0425D" w:rsidP="00DC5FB7">
                              <w:pPr>
                                <w:pStyle w:val="Figuretitle"/>
                                <w:rPr>
                                  <w:rFonts w:eastAsiaTheme="minorHAnsi"/>
                                  <w:noProof/>
                                  <w:sz w:val="24"/>
                                  <w:szCs w:val="24"/>
                                </w:rPr>
                              </w:pPr>
                              <w:bookmarkStart w:id="186" w:name="_Toc527243223"/>
                              <w:r w:rsidRPr="00DC5FB7">
                                <w:t xml:space="preserve">Figure </w:t>
                              </w:r>
                              <w:r>
                                <w:t>5.25: Enter New Cluster N</w:t>
                              </w:r>
                              <w:r w:rsidRPr="00DC5FB7">
                                <w:t>umber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CC177C" id="Group 60" o:spid="_x0000_s1144" style="position:absolute;left:0;text-align:left;margin-left:280.6pt;margin-top:.3pt;width:171pt;height:204pt;z-index:251687936;mso-position-horizontal-relative:text;mso-position-vertical-relative:text;mso-height-relative:margin" coordsize="2171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">
                <v:group id="Group 49" o:spid="_x0000_s1145" style="position:absolute;width:21228;height:22294" coordsize="21228,2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43" o:spid="_x0000_s1146" type="#_x0000_t75" style="position:absolute;width:21228;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">
                    <v:imagedata r:id="rId140" o:title=""/>
                  </v:shape>
                  <v:shape id="Picture 48" o:spid="_x0000_s1147" type="#_x0000_t75" style="position:absolute;top:7429;width:21145;height:1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">
                    <v:imagedata r:id="rId141" o:title=""/>
                  </v:shape>
                </v:group>
                <v:shape id="Text Box 56" o:spid="_x0000_s1148" type="#_x0000_t202" style="position:absolute;top:22667;width:21718;height: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37A98DA0" w14:textId="66CD03CA" w:rsidR="00C0425D" w:rsidRPr="002B096E" w:rsidRDefault="00C0425D" w:rsidP="00DC5FB7">
                        <w:pPr>
                          <w:pStyle w:val="Figuretitle"/>
                          <w:rPr>
                            <w:rFonts w:eastAsiaTheme="minorHAnsi"/>
                            <w:noProof/>
                            <w:sz w:val="24"/>
                            <w:szCs w:val="24"/>
                          </w:rPr>
                        </w:pPr>
                        <w:bookmarkStart w:id="187" w:name="_Toc527243223"/>
                        <w:r w:rsidRPr="00DC5FB7">
                          <w:t xml:space="preserve">Figure </w:t>
                        </w:r>
                        <w:r>
                          <w:t>5.25: Enter New Cluster N</w:t>
                        </w:r>
                        <w:r w:rsidRPr="00DC5FB7">
                          <w:t>umber</w:t>
                        </w:r>
                        <w:bookmarkEnd w:id="187"/>
                      </w:p>
                    </w:txbxContent>
                  </v:textbox>
                </v:shape>
                <w10:wrap type="square"/>
              </v:group>
            </w:pict>
          </mc:Fallback>
        </mc:AlternateContent>
      </w:r>
      <w:r w:rsidRPr="00834278">
        <w:rPr>
          <w:color w:val="000000" w:themeColor="text1"/>
          <w:sz w:val="22"/>
          <w:szCs w:val="22"/>
        </w:rPr>
        <w:t>Changing cluster number</w:t>
      </w:r>
    </w:p>
    <w:p w14:paraId="74F1CF3D" w14:textId="2B0E79CE" w:rsidR="001B61C5" w:rsidRPr="00834278" w:rsidRDefault="001B61C5" w:rsidP="00BE5CC3">
      <w:pPr>
        <w:widowControl/>
        <w:spacing w:after="200"/>
        <w:rPr>
          <w:color w:val="000000" w:themeColor="text1"/>
          <w:sz w:val="22"/>
          <w:szCs w:val="22"/>
        </w:rPr>
      </w:pPr>
      <w:r w:rsidRPr="00834278">
        <w:rPr>
          <w:color w:val="000000" w:themeColor="text1"/>
          <w:sz w:val="22"/>
          <w:szCs w:val="22"/>
        </w:rPr>
        <w:t xml:space="preserve">Each time your </w:t>
      </w:r>
      <w:r w:rsidR="001A7980" w:rsidRPr="00834278">
        <w:rPr>
          <w:color w:val="000000" w:themeColor="text1"/>
          <w:sz w:val="22"/>
          <w:szCs w:val="22"/>
        </w:rPr>
        <w:t xml:space="preserve">field </w:t>
      </w:r>
      <w:r w:rsidRPr="00834278">
        <w:rPr>
          <w:color w:val="000000" w:themeColor="text1"/>
          <w:sz w:val="22"/>
          <w:szCs w:val="22"/>
        </w:rPr>
        <w:t xml:space="preserve">team enters a new cluster for work, the cluster number in the CAPI system must also be changed. This is important for data transmission within your </w:t>
      </w:r>
      <w:r w:rsidR="001A7980" w:rsidRPr="00834278">
        <w:rPr>
          <w:color w:val="000000" w:themeColor="text1"/>
          <w:sz w:val="22"/>
          <w:szCs w:val="22"/>
        </w:rPr>
        <w:t xml:space="preserve">field </w:t>
      </w:r>
      <w:r w:rsidRPr="00834278">
        <w:rPr>
          <w:color w:val="000000" w:themeColor="text1"/>
          <w:sz w:val="22"/>
          <w:szCs w:val="22"/>
        </w:rPr>
        <w:t xml:space="preserve">team, finding the correct households in the CAPI system to interview, and for receiving work </w:t>
      </w:r>
      <w:r w:rsidRPr="00DC5FB7">
        <w:rPr>
          <w:color w:val="000000" w:themeColor="text1"/>
          <w:sz w:val="22"/>
          <w:szCs w:val="22"/>
        </w:rPr>
        <w:t>assignments. When you need to change the cluster number, simply choose option “3. Change cluster” from the main interviewer menu (</w:t>
      </w:r>
      <w:r w:rsidR="00DC5FB7">
        <w:rPr>
          <w:color w:val="000000" w:themeColor="text1"/>
          <w:sz w:val="22"/>
          <w:szCs w:val="22"/>
        </w:rPr>
        <w:t>Figure </w:t>
      </w:r>
      <w:r w:rsidR="00730465">
        <w:rPr>
          <w:color w:val="000000" w:themeColor="text1"/>
          <w:sz w:val="22"/>
          <w:szCs w:val="22"/>
        </w:rPr>
        <w:t>5.5</w:t>
      </w:r>
      <w:r w:rsidRPr="00DC5FB7">
        <w:rPr>
          <w:color w:val="000000" w:themeColor="text1"/>
          <w:sz w:val="22"/>
          <w:szCs w:val="22"/>
        </w:rPr>
        <w:t xml:space="preserve">). A number entry screen will appear for you to type in the cluster </w:t>
      </w:r>
      <w:r w:rsidR="00BE5CC3" w:rsidRPr="00DC5FB7">
        <w:rPr>
          <w:color w:val="000000" w:themeColor="text1"/>
          <w:sz w:val="22"/>
          <w:szCs w:val="22"/>
        </w:rPr>
        <w:t xml:space="preserve">number that you need (Figure </w:t>
      </w:r>
      <w:r w:rsidR="00D50891">
        <w:rPr>
          <w:color w:val="000000" w:themeColor="text1"/>
          <w:sz w:val="22"/>
          <w:szCs w:val="22"/>
        </w:rPr>
        <w:t>5.25</w:t>
      </w:r>
      <w:r w:rsidR="00BE5CC3" w:rsidRPr="00DC5FB7">
        <w:rPr>
          <w:color w:val="000000" w:themeColor="text1"/>
          <w:sz w:val="22"/>
          <w:szCs w:val="22"/>
        </w:rPr>
        <w:t>)</w:t>
      </w:r>
      <w:r w:rsidRPr="00DC5FB7">
        <w:rPr>
          <w:color w:val="000000" w:themeColor="text1"/>
          <w:sz w:val="22"/>
          <w:szCs w:val="22"/>
        </w:rPr>
        <w:t>. The screen will automatically return to the interviewer main</w:t>
      </w:r>
      <w:r w:rsidRPr="00834278">
        <w:rPr>
          <w:color w:val="000000" w:themeColor="text1"/>
          <w:sz w:val="22"/>
          <w:szCs w:val="22"/>
        </w:rPr>
        <w:t xml:space="preserve"> menu and you may begin work in the new cluster. </w:t>
      </w:r>
    </w:p>
    <w:p w14:paraId="307460E2" w14:textId="1BF85E19" w:rsidR="001B61C5" w:rsidRPr="00834278" w:rsidRDefault="001B61C5" w:rsidP="001B61C5">
      <w:pPr>
        <w:rPr>
          <w:sz w:val="22"/>
          <w:szCs w:val="22"/>
        </w:rPr>
      </w:pPr>
    </w:p>
    <w:p w14:paraId="7F5473A5" w14:textId="3750812B" w:rsidR="001B61C5" w:rsidRPr="00834278" w:rsidRDefault="001B61C5" w:rsidP="006A03FC">
      <w:pPr>
        <w:pStyle w:val="ListParagraph"/>
        <w:widowControl/>
        <w:numPr>
          <w:ilvl w:val="0"/>
          <w:numId w:val="51"/>
        </w:numPr>
        <w:spacing w:after="200"/>
        <w:rPr>
          <w:color w:val="000000" w:themeColor="text1"/>
          <w:sz w:val="22"/>
          <w:szCs w:val="22"/>
        </w:rPr>
      </w:pPr>
      <w:r w:rsidRPr="00834278">
        <w:rPr>
          <w:color w:val="000000" w:themeColor="text1"/>
          <w:sz w:val="22"/>
          <w:szCs w:val="22"/>
        </w:rPr>
        <w:t>Communication Options</w:t>
      </w:r>
    </w:p>
    <w:p w14:paraId="2678240B" w14:textId="2509CEDC" w:rsidR="001B61C5" w:rsidRPr="00834278" w:rsidRDefault="001B61C5" w:rsidP="001B61C5">
      <w:pPr>
        <w:widowControl/>
        <w:spacing w:after="200"/>
        <w:rPr>
          <w:color w:val="000000" w:themeColor="text1"/>
          <w:sz w:val="22"/>
          <w:szCs w:val="22"/>
        </w:rPr>
      </w:pPr>
      <w:r w:rsidRPr="00834278">
        <w:rPr>
          <w:color w:val="000000" w:themeColor="text1"/>
          <w:sz w:val="22"/>
          <w:szCs w:val="22"/>
        </w:rPr>
        <w:t xml:space="preserve">Data transfer </w:t>
      </w:r>
      <w:r w:rsidR="00F83ABD" w:rsidRPr="00834278">
        <w:rPr>
          <w:color w:val="000000" w:themeColor="text1"/>
          <w:sz w:val="22"/>
          <w:szCs w:val="22"/>
        </w:rPr>
        <w:t>using</w:t>
      </w:r>
      <w:r w:rsidRPr="00834278">
        <w:rPr>
          <w:color w:val="000000" w:themeColor="text1"/>
          <w:sz w:val="22"/>
          <w:szCs w:val="22"/>
        </w:rPr>
        <w:t xml:space="preserve"> Bluetooth is particularly important with your field supervisor. The</w:t>
      </w:r>
      <w:r w:rsidR="001A7980" w:rsidRPr="00834278">
        <w:rPr>
          <w:color w:val="000000" w:themeColor="text1"/>
          <w:sz w:val="22"/>
          <w:szCs w:val="22"/>
        </w:rPr>
        <w:t xml:space="preserve"> field</w:t>
      </w:r>
      <w:r w:rsidRPr="00834278">
        <w:rPr>
          <w:color w:val="000000" w:themeColor="text1"/>
          <w:sz w:val="22"/>
          <w:szCs w:val="22"/>
        </w:rPr>
        <w:t xml:space="preserve"> supervisor assigns households to </w:t>
      </w:r>
      <w:r w:rsidR="001A7980" w:rsidRPr="00834278">
        <w:rPr>
          <w:color w:val="000000" w:themeColor="text1"/>
          <w:sz w:val="22"/>
          <w:szCs w:val="22"/>
        </w:rPr>
        <w:t>interviewer teams</w:t>
      </w:r>
      <w:r w:rsidRPr="00834278">
        <w:rPr>
          <w:color w:val="000000" w:themeColor="text1"/>
          <w:sz w:val="22"/>
          <w:szCs w:val="22"/>
        </w:rPr>
        <w:t xml:space="preserve">, creates new households, initiates and finalizes work in a cluster, and ultimately sends data that you collect back to the </w:t>
      </w:r>
      <w:r w:rsidR="001A7980" w:rsidRPr="00834278">
        <w:rPr>
          <w:color w:val="000000" w:themeColor="text1"/>
          <w:sz w:val="22"/>
          <w:szCs w:val="22"/>
        </w:rPr>
        <w:t>c</w:t>
      </w:r>
      <w:r w:rsidRPr="00834278">
        <w:rPr>
          <w:color w:val="000000" w:themeColor="text1"/>
          <w:sz w:val="22"/>
          <w:szCs w:val="22"/>
        </w:rPr>
        <w:t xml:space="preserve">entral </w:t>
      </w:r>
      <w:r w:rsidR="001A7980" w:rsidRPr="00834278">
        <w:rPr>
          <w:color w:val="000000" w:themeColor="text1"/>
          <w:sz w:val="22"/>
          <w:szCs w:val="22"/>
        </w:rPr>
        <w:t>o</w:t>
      </w:r>
      <w:r w:rsidRPr="00834278">
        <w:rPr>
          <w:color w:val="000000" w:themeColor="text1"/>
          <w:sz w:val="22"/>
          <w:szCs w:val="22"/>
        </w:rPr>
        <w:t xml:space="preserve">ffice for further processing. </w:t>
      </w:r>
      <w:r w:rsidR="001D77E5" w:rsidRPr="00834278">
        <w:rPr>
          <w:color w:val="000000" w:themeColor="text1"/>
          <w:sz w:val="22"/>
          <w:szCs w:val="22"/>
        </w:rPr>
        <w:t xml:space="preserve">The two options for data transmission with the </w:t>
      </w:r>
      <w:r w:rsidR="001A7980" w:rsidRPr="00834278">
        <w:rPr>
          <w:color w:val="000000" w:themeColor="text1"/>
          <w:sz w:val="22"/>
          <w:szCs w:val="22"/>
        </w:rPr>
        <w:t xml:space="preserve">field </w:t>
      </w:r>
      <w:r w:rsidR="001D77E5" w:rsidRPr="00834278">
        <w:rPr>
          <w:color w:val="000000" w:themeColor="text1"/>
          <w:sz w:val="22"/>
          <w:szCs w:val="22"/>
        </w:rPr>
        <w:t xml:space="preserve">supervisor are transmitting work you have completed to the </w:t>
      </w:r>
      <w:r w:rsidR="001A7980" w:rsidRPr="00834278">
        <w:rPr>
          <w:color w:val="000000" w:themeColor="text1"/>
          <w:sz w:val="22"/>
          <w:szCs w:val="22"/>
        </w:rPr>
        <w:t xml:space="preserve">field </w:t>
      </w:r>
      <w:r w:rsidR="001D77E5" w:rsidRPr="00834278">
        <w:rPr>
          <w:color w:val="000000" w:themeColor="text1"/>
          <w:sz w:val="22"/>
          <w:szCs w:val="22"/>
        </w:rPr>
        <w:t>supervisor and receiving update</w:t>
      </w:r>
      <w:r w:rsidR="001A7980" w:rsidRPr="00834278">
        <w:rPr>
          <w:color w:val="000000" w:themeColor="text1"/>
          <w:sz w:val="22"/>
          <w:szCs w:val="22"/>
        </w:rPr>
        <w:t>s</w:t>
      </w:r>
      <w:r w:rsidR="001D77E5" w:rsidRPr="00834278">
        <w:rPr>
          <w:color w:val="000000" w:themeColor="text1"/>
          <w:sz w:val="22"/>
          <w:szCs w:val="22"/>
        </w:rPr>
        <w:t xml:space="preserve"> from the </w:t>
      </w:r>
      <w:r w:rsidR="001A7980" w:rsidRPr="00834278">
        <w:rPr>
          <w:color w:val="000000" w:themeColor="text1"/>
          <w:sz w:val="22"/>
          <w:szCs w:val="22"/>
        </w:rPr>
        <w:t xml:space="preserve">field </w:t>
      </w:r>
      <w:r w:rsidR="001D77E5" w:rsidRPr="00834278">
        <w:rPr>
          <w:color w:val="000000" w:themeColor="text1"/>
          <w:sz w:val="22"/>
          <w:szCs w:val="22"/>
        </w:rPr>
        <w:t xml:space="preserve">supervisor. </w:t>
      </w:r>
    </w:p>
    <w:p w14:paraId="7EFF6AFD" w14:textId="084F5CB5" w:rsidR="001D77E5" w:rsidRPr="00DC5FB7" w:rsidRDefault="001D77E5" w:rsidP="001B61C5">
      <w:pPr>
        <w:widowControl/>
        <w:spacing w:after="200"/>
        <w:rPr>
          <w:color w:val="000000" w:themeColor="text1"/>
          <w:sz w:val="22"/>
          <w:szCs w:val="22"/>
        </w:rPr>
      </w:pPr>
      <w:r w:rsidRPr="00834278">
        <w:rPr>
          <w:color w:val="000000" w:themeColor="text1"/>
          <w:sz w:val="22"/>
          <w:szCs w:val="22"/>
        </w:rPr>
        <w:t xml:space="preserve">At least once </w:t>
      </w:r>
      <w:r w:rsidR="00F83ABD" w:rsidRPr="00834278">
        <w:rPr>
          <w:color w:val="000000" w:themeColor="text1"/>
          <w:sz w:val="22"/>
          <w:szCs w:val="22"/>
        </w:rPr>
        <w:t xml:space="preserve">a </w:t>
      </w:r>
      <w:r w:rsidRPr="00834278">
        <w:rPr>
          <w:color w:val="000000" w:themeColor="text1"/>
          <w:sz w:val="22"/>
          <w:szCs w:val="22"/>
        </w:rPr>
        <w:t xml:space="preserve">day, you must transfer all work you have completed to your field supervisor. This is </w:t>
      </w:r>
      <w:r w:rsidRPr="00DC5FB7">
        <w:rPr>
          <w:color w:val="000000" w:themeColor="text1"/>
          <w:sz w:val="22"/>
          <w:szCs w:val="22"/>
        </w:rPr>
        <w:t>important so that the</w:t>
      </w:r>
      <w:r w:rsidR="00F83ABD" w:rsidRPr="00DC5FB7">
        <w:rPr>
          <w:color w:val="000000" w:themeColor="text1"/>
          <w:sz w:val="22"/>
          <w:szCs w:val="22"/>
        </w:rPr>
        <w:t xml:space="preserve"> field supervisor</w:t>
      </w:r>
      <w:r w:rsidRPr="00DC5FB7">
        <w:rPr>
          <w:color w:val="000000" w:themeColor="text1"/>
          <w:sz w:val="22"/>
          <w:szCs w:val="22"/>
        </w:rPr>
        <w:t xml:space="preserve"> can review your work and so that your work is backed up in case something happens to your tablet. Note that you can transmit your data more often, but the minimum requirement</w:t>
      </w:r>
      <w:r w:rsidR="00F83ABD" w:rsidRPr="00DC5FB7">
        <w:rPr>
          <w:color w:val="000000" w:themeColor="text1"/>
          <w:sz w:val="22"/>
          <w:szCs w:val="22"/>
        </w:rPr>
        <w:t xml:space="preserve"> is once a day</w:t>
      </w:r>
      <w:r w:rsidRPr="00DC5FB7">
        <w:rPr>
          <w:color w:val="000000" w:themeColor="text1"/>
          <w:sz w:val="22"/>
          <w:szCs w:val="22"/>
        </w:rPr>
        <w:t xml:space="preserve">. To </w:t>
      </w:r>
      <w:r w:rsidR="00F83ABD" w:rsidRPr="00DC5FB7">
        <w:rPr>
          <w:color w:val="000000" w:themeColor="text1"/>
          <w:sz w:val="22"/>
          <w:szCs w:val="22"/>
        </w:rPr>
        <w:t>transmit</w:t>
      </w:r>
      <w:r w:rsidRPr="00DC5FB7">
        <w:rPr>
          <w:color w:val="000000" w:themeColor="text1"/>
          <w:sz w:val="22"/>
          <w:szCs w:val="22"/>
        </w:rPr>
        <w:t>, select option “4. Transmit data to supervisor” from the</w:t>
      </w:r>
      <w:r w:rsidR="00BE5CC3" w:rsidRPr="00DC5FB7">
        <w:rPr>
          <w:color w:val="000000" w:themeColor="text1"/>
          <w:sz w:val="22"/>
          <w:szCs w:val="22"/>
        </w:rPr>
        <w:t xml:space="preserve"> interviewer main menu (Figure </w:t>
      </w:r>
      <w:r w:rsidR="00730465">
        <w:rPr>
          <w:color w:val="000000" w:themeColor="text1"/>
          <w:sz w:val="22"/>
          <w:szCs w:val="22"/>
        </w:rPr>
        <w:t>5.5</w:t>
      </w:r>
      <w:r w:rsidRPr="00DC5FB7">
        <w:rPr>
          <w:color w:val="000000" w:themeColor="text1"/>
          <w:sz w:val="22"/>
          <w:szCs w:val="22"/>
        </w:rPr>
        <w:t xml:space="preserve">). A Bluetooth data transmission will be initiated and both you and the </w:t>
      </w:r>
      <w:r w:rsidR="001A7980" w:rsidRPr="00DC5FB7">
        <w:rPr>
          <w:color w:val="000000" w:themeColor="text1"/>
          <w:sz w:val="22"/>
          <w:szCs w:val="22"/>
        </w:rPr>
        <w:t xml:space="preserve">field </w:t>
      </w:r>
      <w:r w:rsidRPr="00DC5FB7">
        <w:rPr>
          <w:color w:val="000000" w:themeColor="text1"/>
          <w:sz w:val="22"/>
          <w:szCs w:val="22"/>
        </w:rPr>
        <w:t>supervisor will be notified when the transmission is successful.</w:t>
      </w:r>
    </w:p>
    <w:p w14:paraId="1138A0A9" w14:textId="2CD146E5" w:rsidR="001D77E5" w:rsidRPr="00834278" w:rsidRDefault="00F83ABD" w:rsidP="001B61C5">
      <w:pPr>
        <w:widowControl/>
        <w:spacing w:after="200"/>
        <w:rPr>
          <w:color w:val="000000" w:themeColor="text1"/>
          <w:sz w:val="22"/>
          <w:szCs w:val="22"/>
        </w:rPr>
      </w:pPr>
      <w:r w:rsidRPr="00DC5FB7">
        <w:rPr>
          <w:color w:val="000000" w:themeColor="text1"/>
          <w:sz w:val="22"/>
          <w:szCs w:val="22"/>
        </w:rPr>
        <w:t>Before you can</w:t>
      </w:r>
      <w:r w:rsidR="001D77E5" w:rsidRPr="00DC5FB7">
        <w:rPr>
          <w:color w:val="000000" w:themeColor="text1"/>
          <w:sz w:val="22"/>
          <w:szCs w:val="22"/>
        </w:rPr>
        <w:t xml:space="preserve"> begin work, the </w:t>
      </w:r>
      <w:r w:rsidR="001A7980" w:rsidRPr="00DC5FB7">
        <w:rPr>
          <w:color w:val="000000" w:themeColor="text1"/>
          <w:sz w:val="22"/>
          <w:szCs w:val="22"/>
        </w:rPr>
        <w:t xml:space="preserve">field </w:t>
      </w:r>
      <w:r w:rsidR="001D77E5" w:rsidRPr="00DC5FB7">
        <w:rPr>
          <w:color w:val="000000" w:themeColor="text1"/>
          <w:sz w:val="22"/>
          <w:szCs w:val="22"/>
        </w:rPr>
        <w:t xml:space="preserve">supervisor must assign households to each interviewer and transmit this information to each of the </w:t>
      </w:r>
      <w:r w:rsidR="001A7980" w:rsidRPr="00DC5FB7">
        <w:rPr>
          <w:color w:val="000000" w:themeColor="text1"/>
          <w:sz w:val="22"/>
          <w:szCs w:val="22"/>
        </w:rPr>
        <w:t>interview</w:t>
      </w:r>
      <w:r w:rsidR="006E160C" w:rsidRPr="00DC5FB7">
        <w:rPr>
          <w:color w:val="000000" w:themeColor="text1"/>
          <w:sz w:val="22"/>
          <w:szCs w:val="22"/>
        </w:rPr>
        <w:t>er</w:t>
      </w:r>
      <w:r w:rsidR="001A7980" w:rsidRPr="00DC5FB7">
        <w:rPr>
          <w:color w:val="000000" w:themeColor="text1"/>
          <w:sz w:val="22"/>
          <w:szCs w:val="22"/>
        </w:rPr>
        <w:t xml:space="preserve"> </w:t>
      </w:r>
      <w:r w:rsidR="001D77E5" w:rsidRPr="00DC5FB7">
        <w:rPr>
          <w:color w:val="000000" w:themeColor="text1"/>
          <w:sz w:val="22"/>
          <w:szCs w:val="22"/>
        </w:rPr>
        <w:t xml:space="preserve">team members. In addition, occasionally updates to the data collection programs or household sampling files will be sent to the </w:t>
      </w:r>
      <w:r w:rsidR="001A7980" w:rsidRPr="00DC5FB7">
        <w:rPr>
          <w:color w:val="000000" w:themeColor="text1"/>
          <w:sz w:val="22"/>
          <w:szCs w:val="22"/>
        </w:rPr>
        <w:t xml:space="preserve">field </w:t>
      </w:r>
      <w:r w:rsidR="001D77E5" w:rsidRPr="00DC5FB7">
        <w:rPr>
          <w:color w:val="000000" w:themeColor="text1"/>
          <w:sz w:val="22"/>
          <w:szCs w:val="22"/>
        </w:rPr>
        <w:t xml:space="preserve">supervisor. The </w:t>
      </w:r>
      <w:r w:rsidR="001A7980" w:rsidRPr="00DC5FB7">
        <w:rPr>
          <w:color w:val="000000" w:themeColor="text1"/>
          <w:sz w:val="22"/>
          <w:szCs w:val="22"/>
        </w:rPr>
        <w:t xml:space="preserve">field </w:t>
      </w:r>
      <w:r w:rsidR="001D77E5" w:rsidRPr="00DC5FB7">
        <w:rPr>
          <w:color w:val="000000" w:themeColor="text1"/>
          <w:sz w:val="22"/>
          <w:szCs w:val="22"/>
        </w:rPr>
        <w:t>supervisor will</w:t>
      </w:r>
      <w:r w:rsidRPr="00DC5FB7">
        <w:rPr>
          <w:color w:val="000000" w:themeColor="text1"/>
          <w:sz w:val="22"/>
          <w:szCs w:val="22"/>
        </w:rPr>
        <w:t>,</w:t>
      </w:r>
      <w:r w:rsidR="001D77E5" w:rsidRPr="00DC5FB7">
        <w:rPr>
          <w:color w:val="000000" w:themeColor="text1"/>
          <w:sz w:val="22"/>
          <w:szCs w:val="22"/>
        </w:rPr>
        <w:t xml:space="preserve"> </w:t>
      </w:r>
      <w:r w:rsidRPr="00DC5FB7">
        <w:rPr>
          <w:color w:val="000000" w:themeColor="text1"/>
          <w:sz w:val="22"/>
          <w:szCs w:val="22"/>
        </w:rPr>
        <w:t xml:space="preserve">in turn, </w:t>
      </w:r>
      <w:r w:rsidR="001D77E5" w:rsidRPr="00DC5FB7">
        <w:rPr>
          <w:color w:val="000000" w:themeColor="text1"/>
          <w:sz w:val="22"/>
          <w:szCs w:val="22"/>
        </w:rPr>
        <w:t xml:space="preserve">transfer these updates to each </w:t>
      </w:r>
      <w:r w:rsidR="001A7980" w:rsidRPr="00DC5FB7">
        <w:rPr>
          <w:color w:val="000000" w:themeColor="text1"/>
          <w:sz w:val="22"/>
          <w:szCs w:val="22"/>
        </w:rPr>
        <w:t xml:space="preserve">field </w:t>
      </w:r>
      <w:r w:rsidR="001D77E5" w:rsidRPr="00DC5FB7">
        <w:rPr>
          <w:color w:val="000000" w:themeColor="text1"/>
          <w:sz w:val="22"/>
          <w:szCs w:val="22"/>
        </w:rPr>
        <w:t xml:space="preserve">team member. </w:t>
      </w:r>
      <w:r w:rsidRPr="00DC5FB7">
        <w:rPr>
          <w:color w:val="000000" w:themeColor="text1"/>
          <w:sz w:val="22"/>
          <w:szCs w:val="22"/>
        </w:rPr>
        <w:t>T</w:t>
      </w:r>
      <w:r w:rsidR="001D77E5" w:rsidRPr="00DC5FB7">
        <w:rPr>
          <w:color w:val="000000" w:themeColor="text1"/>
          <w:sz w:val="22"/>
          <w:szCs w:val="22"/>
        </w:rPr>
        <w:t>o receive the updates, select option “5. Receive updates from supervisor” from the</w:t>
      </w:r>
      <w:r w:rsidR="00BE5CC3" w:rsidRPr="00DC5FB7">
        <w:rPr>
          <w:color w:val="000000" w:themeColor="text1"/>
          <w:sz w:val="22"/>
          <w:szCs w:val="22"/>
        </w:rPr>
        <w:t xml:space="preserve"> interviewer main menu (Figure </w:t>
      </w:r>
      <w:r w:rsidR="00730465">
        <w:rPr>
          <w:color w:val="000000" w:themeColor="text1"/>
          <w:sz w:val="22"/>
          <w:szCs w:val="22"/>
        </w:rPr>
        <w:t>5.5</w:t>
      </w:r>
      <w:r w:rsidR="001D77E5" w:rsidRPr="00DC5FB7">
        <w:rPr>
          <w:color w:val="000000" w:themeColor="text1"/>
          <w:sz w:val="22"/>
          <w:szCs w:val="22"/>
        </w:rPr>
        <w:t xml:space="preserve">). A Bluetooth data transmission will be initiated and both you and the </w:t>
      </w:r>
      <w:r w:rsidR="001A7980" w:rsidRPr="00DC5FB7">
        <w:rPr>
          <w:color w:val="000000" w:themeColor="text1"/>
          <w:sz w:val="22"/>
          <w:szCs w:val="22"/>
        </w:rPr>
        <w:t xml:space="preserve">field </w:t>
      </w:r>
      <w:r w:rsidR="001D77E5" w:rsidRPr="00DC5FB7">
        <w:rPr>
          <w:color w:val="000000" w:themeColor="text1"/>
          <w:sz w:val="22"/>
          <w:szCs w:val="22"/>
        </w:rPr>
        <w:t>supervisor will be notified when the</w:t>
      </w:r>
      <w:r w:rsidR="001D77E5" w:rsidRPr="00834278">
        <w:rPr>
          <w:color w:val="000000" w:themeColor="text1"/>
          <w:sz w:val="22"/>
          <w:szCs w:val="22"/>
        </w:rPr>
        <w:t xml:space="preserve"> </w:t>
      </w:r>
      <w:r w:rsidR="001D77E5" w:rsidRPr="00834278">
        <w:rPr>
          <w:color w:val="000000" w:themeColor="text1"/>
          <w:sz w:val="22"/>
          <w:szCs w:val="22"/>
        </w:rPr>
        <w:lastRenderedPageBreak/>
        <w:t xml:space="preserve">transmission is successful. </w:t>
      </w:r>
      <w:r w:rsidRPr="00834278">
        <w:rPr>
          <w:color w:val="000000" w:themeColor="text1"/>
          <w:sz w:val="22"/>
          <w:szCs w:val="22"/>
        </w:rPr>
        <w:t>I</w:t>
      </w:r>
      <w:r w:rsidR="001D77E5" w:rsidRPr="00834278">
        <w:rPr>
          <w:color w:val="000000" w:themeColor="text1"/>
          <w:sz w:val="22"/>
          <w:szCs w:val="22"/>
        </w:rPr>
        <w:t xml:space="preserve">f the transmission is successful, you </w:t>
      </w:r>
      <w:r w:rsidRPr="00834278">
        <w:rPr>
          <w:color w:val="000000" w:themeColor="text1"/>
          <w:sz w:val="22"/>
          <w:szCs w:val="22"/>
        </w:rPr>
        <w:t>can</w:t>
      </w:r>
      <w:r w:rsidR="001D77E5" w:rsidRPr="00834278">
        <w:rPr>
          <w:color w:val="000000" w:themeColor="text1"/>
          <w:sz w:val="22"/>
          <w:szCs w:val="22"/>
        </w:rPr>
        <w:t xml:space="preserve"> select households that have been assigned to you to begin data collection. If the assignment or transfer of data was not successful, the households will not be available to </w:t>
      </w:r>
      <w:proofErr w:type="gramStart"/>
      <w:r w:rsidR="001D77E5" w:rsidRPr="00834278">
        <w:rPr>
          <w:color w:val="000000" w:themeColor="text1"/>
          <w:sz w:val="22"/>
          <w:szCs w:val="22"/>
        </w:rPr>
        <w:t>initiate</w:t>
      </w:r>
      <w:proofErr w:type="gramEnd"/>
      <w:r w:rsidR="001D77E5" w:rsidRPr="00834278">
        <w:rPr>
          <w:color w:val="000000" w:themeColor="text1"/>
          <w:sz w:val="22"/>
          <w:szCs w:val="22"/>
        </w:rPr>
        <w:t xml:space="preserve"> and you should work with your </w:t>
      </w:r>
      <w:r w:rsidR="001A7980" w:rsidRPr="00834278">
        <w:rPr>
          <w:color w:val="000000" w:themeColor="text1"/>
          <w:sz w:val="22"/>
          <w:szCs w:val="22"/>
        </w:rPr>
        <w:t xml:space="preserve">field </w:t>
      </w:r>
      <w:r w:rsidR="001D77E5" w:rsidRPr="00834278">
        <w:rPr>
          <w:color w:val="000000" w:themeColor="text1"/>
          <w:sz w:val="22"/>
          <w:szCs w:val="22"/>
        </w:rPr>
        <w:t>supervisor to re-attempt the transfer.</w:t>
      </w:r>
    </w:p>
    <w:p w14:paraId="26372351" w14:textId="2DDC5A1C" w:rsidR="001D77E5" w:rsidRPr="00834278" w:rsidRDefault="001D77E5" w:rsidP="006A03FC">
      <w:pPr>
        <w:pStyle w:val="ListParagraph"/>
        <w:widowControl/>
        <w:numPr>
          <w:ilvl w:val="0"/>
          <w:numId w:val="51"/>
        </w:numPr>
        <w:spacing w:after="200"/>
        <w:rPr>
          <w:color w:val="000000" w:themeColor="text1"/>
          <w:sz w:val="22"/>
          <w:szCs w:val="22"/>
        </w:rPr>
      </w:pPr>
      <w:r w:rsidRPr="00834278">
        <w:rPr>
          <w:color w:val="000000" w:themeColor="text1"/>
          <w:sz w:val="22"/>
          <w:szCs w:val="22"/>
        </w:rPr>
        <w:t>Backing up data</w:t>
      </w:r>
    </w:p>
    <w:p w14:paraId="7979A1FC" w14:textId="27799C83" w:rsidR="001D77E5" w:rsidRPr="00DC5FB7" w:rsidRDefault="001D77E5" w:rsidP="001D77E5">
      <w:pPr>
        <w:widowControl/>
        <w:spacing w:after="200"/>
        <w:rPr>
          <w:color w:val="000000" w:themeColor="text1"/>
          <w:sz w:val="22"/>
          <w:szCs w:val="22"/>
        </w:rPr>
      </w:pPr>
      <w:r w:rsidRPr="00834278">
        <w:rPr>
          <w:color w:val="000000" w:themeColor="text1"/>
          <w:sz w:val="22"/>
          <w:szCs w:val="22"/>
        </w:rPr>
        <w:t xml:space="preserve">There are several ways that data collection with </w:t>
      </w:r>
      <w:proofErr w:type="spellStart"/>
      <w:r w:rsidRPr="00834278">
        <w:rPr>
          <w:color w:val="000000" w:themeColor="text1"/>
          <w:sz w:val="22"/>
          <w:szCs w:val="22"/>
        </w:rPr>
        <w:t>CSPro</w:t>
      </w:r>
      <w:proofErr w:type="spellEnd"/>
      <w:r w:rsidRPr="00834278">
        <w:rPr>
          <w:color w:val="000000" w:themeColor="text1"/>
          <w:sz w:val="22"/>
          <w:szCs w:val="22"/>
        </w:rPr>
        <w:t xml:space="preserve"> has been designed to ensure no data collected </w:t>
      </w:r>
      <w:r w:rsidR="001A7980" w:rsidRPr="00834278">
        <w:rPr>
          <w:color w:val="000000" w:themeColor="text1"/>
          <w:sz w:val="22"/>
          <w:szCs w:val="22"/>
        </w:rPr>
        <w:t>are</w:t>
      </w:r>
      <w:r w:rsidRPr="00834278">
        <w:rPr>
          <w:color w:val="000000" w:themeColor="text1"/>
          <w:sz w:val="22"/>
          <w:szCs w:val="22"/>
        </w:rPr>
        <w:t xml:space="preserve"> lost. However, the main responsibility for keeping data safe and intact falls onto each interviewer and </w:t>
      </w:r>
      <w:r w:rsidR="001A7980" w:rsidRPr="00834278">
        <w:rPr>
          <w:color w:val="000000" w:themeColor="text1"/>
          <w:sz w:val="22"/>
          <w:szCs w:val="22"/>
        </w:rPr>
        <w:t xml:space="preserve">field </w:t>
      </w:r>
      <w:r w:rsidRPr="00834278">
        <w:rPr>
          <w:color w:val="000000" w:themeColor="text1"/>
          <w:sz w:val="22"/>
          <w:szCs w:val="22"/>
        </w:rPr>
        <w:t xml:space="preserve">supervisor. As an interviewer, you will send </w:t>
      </w:r>
      <w:proofErr w:type="gramStart"/>
      <w:r w:rsidRPr="00834278">
        <w:rPr>
          <w:color w:val="000000" w:themeColor="text1"/>
          <w:sz w:val="22"/>
          <w:szCs w:val="22"/>
        </w:rPr>
        <w:t>all of</w:t>
      </w:r>
      <w:proofErr w:type="gramEnd"/>
      <w:r w:rsidRPr="00834278">
        <w:rPr>
          <w:color w:val="000000" w:themeColor="text1"/>
          <w:sz w:val="22"/>
          <w:szCs w:val="22"/>
        </w:rPr>
        <w:t xml:space="preserve"> your work </w:t>
      </w:r>
      <w:r w:rsidR="001A7980" w:rsidRPr="00834278">
        <w:rPr>
          <w:color w:val="000000" w:themeColor="text1"/>
          <w:sz w:val="22"/>
          <w:szCs w:val="22"/>
        </w:rPr>
        <w:t xml:space="preserve">daily </w:t>
      </w:r>
      <w:r w:rsidRPr="00834278">
        <w:rPr>
          <w:color w:val="000000" w:themeColor="text1"/>
          <w:sz w:val="22"/>
          <w:szCs w:val="22"/>
        </w:rPr>
        <w:t xml:space="preserve">to the field supervisor, who </w:t>
      </w:r>
      <w:r w:rsidRPr="00DC5FB7">
        <w:rPr>
          <w:color w:val="000000" w:themeColor="text1"/>
          <w:sz w:val="22"/>
          <w:szCs w:val="22"/>
        </w:rPr>
        <w:t>will maintain a backup of their own. In addition, you have the option to back</w:t>
      </w:r>
      <w:r w:rsidR="00842E9C" w:rsidRPr="00DC5FB7">
        <w:rPr>
          <w:color w:val="000000" w:themeColor="text1"/>
          <w:sz w:val="22"/>
          <w:szCs w:val="22"/>
        </w:rPr>
        <w:t xml:space="preserve"> </w:t>
      </w:r>
      <w:r w:rsidRPr="00DC5FB7">
        <w:rPr>
          <w:color w:val="000000" w:themeColor="text1"/>
          <w:sz w:val="22"/>
          <w:szCs w:val="22"/>
        </w:rPr>
        <w:t xml:space="preserve">up your own work to an external flash memory and should do so at least daily. </w:t>
      </w:r>
      <w:r w:rsidR="00EF710B" w:rsidRPr="00DC5FB7">
        <w:rPr>
          <w:color w:val="000000" w:themeColor="text1"/>
          <w:sz w:val="22"/>
          <w:szCs w:val="22"/>
        </w:rPr>
        <w:t>Keep your flash memory in a different location from your tablet to avoid theft o</w:t>
      </w:r>
      <w:r w:rsidR="00842E9C" w:rsidRPr="00DC5FB7">
        <w:rPr>
          <w:color w:val="000000" w:themeColor="text1"/>
          <w:sz w:val="22"/>
          <w:szCs w:val="22"/>
        </w:rPr>
        <w:t>r</w:t>
      </w:r>
      <w:r w:rsidR="00EF710B" w:rsidRPr="00DC5FB7">
        <w:rPr>
          <w:color w:val="000000" w:themeColor="text1"/>
          <w:sz w:val="22"/>
          <w:szCs w:val="22"/>
        </w:rPr>
        <w:t xml:space="preserve"> damage </w:t>
      </w:r>
      <w:r w:rsidR="00842E9C" w:rsidRPr="00DC5FB7">
        <w:rPr>
          <w:color w:val="000000" w:themeColor="text1"/>
          <w:sz w:val="22"/>
          <w:szCs w:val="22"/>
        </w:rPr>
        <w:t xml:space="preserve">to </w:t>
      </w:r>
      <w:r w:rsidR="00EF710B" w:rsidRPr="00DC5FB7">
        <w:rPr>
          <w:color w:val="000000" w:themeColor="text1"/>
          <w:sz w:val="22"/>
          <w:szCs w:val="22"/>
        </w:rPr>
        <w:t xml:space="preserve">both. </w:t>
      </w:r>
    </w:p>
    <w:p w14:paraId="0DC6A40F" w14:textId="5545176B" w:rsidR="00EF710B" w:rsidRPr="00834278" w:rsidRDefault="00EF710B" w:rsidP="001D77E5">
      <w:pPr>
        <w:widowControl/>
        <w:spacing w:after="200"/>
        <w:rPr>
          <w:color w:val="000000" w:themeColor="text1"/>
          <w:sz w:val="22"/>
          <w:szCs w:val="22"/>
        </w:rPr>
      </w:pPr>
      <w:r w:rsidRPr="00DC5FB7">
        <w:rPr>
          <w:color w:val="000000" w:themeColor="text1"/>
          <w:sz w:val="22"/>
          <w:szCs w:val="22"/>
        </w:rPr>
        <w:t>To back</w:t>
      </w:r>
      <w:r w:rsidR="00842E9C" w:rsidRPr="00DC5FB7">
        <w:rPr>
          <w:color w:val="000000" w:themeColor="text1"/>
          <w:sz w:val="22"/>
          <w:szCs w:val="22"/>
        </w:rPr>
        <w:t xml:space="preserve"> </w:t>
      </w:r>
      <w:r w:rsidRPr="00DC5FB7">
        <w:rPr>
          <w:color w:val="000000" w:themeColor="text1"/>
          <w:sz w:val="22"/>
          <w:szCs w:val="22"/>
        </w:rPr>
        <w:t>up your data, choose option “6. Backup to external flash memory” from the</w:t>
      </w:r>
      <w:r w:rsidR="00BE5CC3" w:rsidRPr="00DC5FB7">
        <w:rPr>
          <w:color w:val="000000" w:themeColor="text1"/>
          <w:sz w:val="22"/>
          <w:szCs w:val="22"/>
        </w:rPr>
        <w:t xml:space="preserve"> interviewer main menu (Figure </w:t>
      </w:r>
      <w:r w:rsidR="00730465">
        <w:rPr>
          <w:color w:val="000000" w:themeColor="text1"/>
          <w:sz w:val="22"/>
          <w:szCs w:val="22"/>
        </w:rPr>
        <w:t>5.5</w:t>
      </w:r>
      <w:r w:rsidRPr="00DC5FB7">
        <w:rPr>
          <w:color w:val="000000" w:themeColor="text1"/>
          <w:sz w:val="22"/>
          <w:szCs w:val="22"/>
        </w:rPr>
        <w:t xml:space="preserve">). A message will appear asking you to confirm that the flash memory has been connected to your tablet. </w:t>
      </w:r>
      <w:r w:rsidR="00842E9C" w:rsidRPr="00DC5FB7">
        <w:rPr>
          <w:color w:val="000000" w:themeColor="text1"/>
          <w:sz w:val="22"/>
          <w:szCs w:val="22"/>
        </w:rPr>
        <w:t xml:space="preserve">After </w:t>
      </w:r>
      <w:r w:rsidRPr="00DC5FB7">
        <w:rPr>
          <w:color w:val="000000" w:themeColor="text1"/>
          <w:sz w:val="22"/>
          <w:szCs w:val="22"/>
        </w:rPr>
        <w:t>you confirm, the data will immediately be backed up to the flash drive and you can continue work.</w:t>
      </w:r>
      <w:r w:rsidRPr="00834278">
        <w:rPr>
          <w:color w:val="000000" w:themeColor="text1"/>
          <w:sz w:val="22"/>
          <w:szCs w:val="22"/>
        </w:rPr>
        <w:t xml:space="preserve"> </w:t>
      </w:r>
    </w:p>
    <w:p w14:paraId="067EBE2F" w14:textId="21409740" w:rsidR="001B61C5" w:rsidRPr="00EB39C0" w:rsidRDefault="001B61C5" w:rsidP="00EB39C0">
      <w:pPr>
        <w:widowControl/>
        <w:spacing w:after="200"/>
        <w:rPr>
          <w:color w:val="000000" w:themeColor="text1"/>
        </w:rPr>
      </w:pPr>
    </w:p>
    <w:p w14:paraId="21FDCC26" w14:textId="77777777" w:rsidR="00DC5FB7" w:rsidRDefault="00DC5FB7">
      <w:pPr>
        <w:widowControl/>
        <w:spacing w:after="200"/>
        <w:rPr>
          <w:rFonts w:eastAsia="Cabin"/>
          <w:b/>
          <w:caps/>
          <w:color w:val="000000" w:themeColor="text1"/>
        </w:rPr>
      </w:pPr>
      <w:bookmarkStart w:id="188" w:name="_Toc524008109"/>
      <w:r>
        <w:rPr>
          <w:color w:val="000000" w:themeColor="text1"/>
        </w:rPr>
        <w:br w:type="page"/>
      </w:r>
    </w:p>
    <w:p w14:paraId="7E3C6681" w14:textId="06D6B8EA" w:rsidR="00FA000C" w:rsidRPr="00AD3FED" w:rsidRDefault="00590903" w:rsidP="00AD3FED">
      <w:pPr>
        <w:pStyle w:val="Heading1"/>
        <w:numPr>
          <w:ilvl w:val="0"/>
          <w:numId w:val="0"/>
        </w:numPr>
      </w:pPr>
      <w:bookmarkStart w:id="189" w:name="_Toc396487686"/>
      <w:bookmarkStart w:id="190" w:name="_Toc524008110"/>
      <w:bookmarkStart w:id="191" w:name="_Toc527243189"/>
      <w:bookmarkEnd w:id="116"/>
      <w:bookmarkEnd w:id="188"/>
      <w:r>
        <w:rPr>
          <w:caps w:val="0"/>
        </w:rPr>
        <w:lastRenderedPageBreak/>
        <w:t>Appendix A:</w:t>
      </w:r>
      <w:r w:rsidRPr="00AD3FED">
        <w:rPr>
          <w:caps w:val="0"/>
        </w:rPr>
        <w:t xml:space="preserve"> </w:t>
      </w:r>
      <w:bookmarkEnd w:id="189"/>
      <w:bookmarkEnd w:id="190"/>
      <w:r>
        <w:rPr>
          <w:caps w:val="0"/>
        </w:rPr>
        <w:t>Guidance for Collecting GPS Data</w:t>
      </w:r>
      <w:bookmarkEnd w:id="191"/>
    </w:p>
    <w:p w14:paraId="6E356E01" w14:textId="77777777" w:rsidR="00FA000C" w:rsidRPr="00CD1A4B" w:rsidRDefault="00FA000C" w:rsidP="00FA000C">
      <w:pPr>
        <w:rPr>
          <w:b/>
          <w:sz w:val="22"/>
          <w:szCs w:val="22"/>
        </w:rPr>
      </w:pPr>
      <w:r w:rsidRPr="00CD1A4B">
        <w:rPr>
          <w:b/>
          <w:sz w:val="22"/>
          <w:szCs w:val="22"/>
        </w:rPr>
        <w:t>A.1</w:t>
      </w:r>
      <w:r w:rsidRPr="00CD1A4B">
        <w:rPr>
          <w:b/>
          <w:sz w:val="22"/>
          <w:szCs w:val="22"/>
        </w:rPr>
        <w:tab/>
      </w:r>
      <w:r w:rsidRPr="00CD1A4B">
        <w:rPr>
          <w:b/>
          <w:sz w:val="22"/>
          <w:szCs w:val="22"/>
        </w:rPr>
        <w:tab/>
        <w:t>Introduction</w:t>
      </w:r>
    </w:p>
    <w:p w14:paraId="12CA020B" w14:textId="77777777" w:rsidR="00FA000C" w:rsidRPr="00CD1A4B" w:rsidRDefault="00FA000C" w:rsidP="00FA000C">
      <w:pPr>
        <w:rPr>
          <w:color w:val="000000" w:themeColor="text1"/>
          <w:sz w:val="22"/>
          <w:szCs w:val="22"/>
        </w:rPr>
      </w:pPr>
      <w:r w:rsidRPr="00CD1A4B">
        <w:rPr>
          <w:color w:val="000000" w:themeColor="text1"/>
          <w:sz w:val="22"/>
          <w:szCs w:val="22"/>
        </w:rPr>
        <w:t>The Global Positioning System (GPS) is a space-based satellite navigation system that provides location and time information in all weather conditions, anywhere on or near the Earth where there is an unobstructed line of sight to four or more GPS satellites via radio signals. This Appendix provides the guidance you need to understand what GPS data are, how they can be used, and how to ensure that good GPS data are collected during ZOI survey fieldwork.</w:t>
      </w:r>
    </w:p>
    <w:p w14:paraId="6ABD2634" w14:textId="77777777" w:rsidR="00FA000C" w:rsidRPr="00CD1A4B" w:rsidRDefault="00FA000C" w:rsidP="00FA000C">
      <w:pPr>
        <w:rPr>
          <w:color w:val="000000" w:themeColor="text1"/>
          <w:sz w:val="22"/>
          <w:szCs w:val="22"/>
        </w:rPr>
      </w:pPr>
    </w:p>
    <w:p w14:paraId="756F7A4B" w14:textId="77777777" w:rsidR="00FA000C" w:rsidRPr="00CD1A4B" w:rsidRDefault="00FA000C" w:rsidP="00FA000C">
      <w:pPr>
        <w:rPr>
          <w:b/>
          <w:sz w:val="22"/>
          <w:szCs w:val="22"/>
        </w:rPr>
      </w:pPr>
      <w:r w:rsidRPr="00CD1A4B">
        <w:rPr>
          <w:b/>
          <w:sz w:val="22"/>
          <w:szCs w:val="22"/>
        </w:rPr>
        <w:t>A.2</w:t>
      </w:r>
      <w:r w:rsidRPr="00CD1A4B">
        <w:rPr>
          <w:b/>
          <w:sz w:val="22"/>
          <w:szCs w:val="22"/>
        </w:rPr>
        <w:tab/>
      </w:r>
      <w:r w:rsidRPr="00CD1A4B">
        <w:rPr>
          <w:b/>
          <w:sz w:val="22"/>
          <w:szCs w:val="22"/>
        </w:rPr>
        <w:tab/>
        <w:t>Common terms used with GPS</w:t>
      </w:r>
    </w:p>
    <w:p w14:paraId="50B3948B" w14:textId="77777777" w:rsidR="00FA000C" w:rsidRPr="00CD1A4B" w:rsidRDefault="00FA000C" w:rsidP="00FA000C">
      <w:pPr>
        <w:spacing w:after="100" w:afterAutospacing="1"/>
        <w:rPr>
          <w:color w:val="000000" w:themeColor="text1"/>
          <w:sz w:val="22"/>
          <w:szCs w:val="22"/>
        </w:rPr>
      </w:pPr>
      <w:r w:rsidRPr="00CD1A4B">
        <w:rPr>
          <w:b/>
          <w:color w:val="000000" w:themeColor="text1"/>
          <w:sz w:val="22"/>
          <w:szCs w:val="22"/>
        </w:rPr>
        <w:t>Latitude</w:t>
      </w:r>
      <w:r w:rsidRPr="00CD1A4B">
        <w:rPr>
          <w:color w:val="000000" w:themeColor="text1"/>
          <w:sz w:val="22"/>
          <w:szCs w:val="22"/>
        </w:rPr>
        <w:t xml:space="preserve"> is a geographic coordinate that specifies the north-south position of a point on the Earth's surface. Combined with the longitude coordinate, it identifies an exact location on the Earth’s surface.</w:t>
      </w:r>
    </w:p>
    <w:p w14:paraId="145677BC" w14:textId="77777777" w:rsidR="00FA000C" w:rsidRPr="00CD1A4B" w:rsidRDefault="00FA000C" w:rsidP="00FA000C">
      <w:pPr>
        <w:spacing w:after="100" w:afterAutospacing="1"/>
        <w:rPr>
          <w:color w:val="000000" w:themeColor="text1"/>
          <w:sz w:val="22"/>
          <w:szCs w:val="22"/>
        </w:rPr>
      </w:pPr>
      <w:r w:rsidRPr="00CD1A4B">
        <w:rPr>
          <w:b/>
          <w:color w:val="000000" w:themeColor="text1"/>
          <w:sz w:val="22"/>
          <w:szCs w:val="22"/>
        </w:rPr>
        <w:t>Longitude</w:t>
      </w:r>
      <w:r w:rsidRPr="00CD1A4B">
        <w:rPr>
          <w:i/>
          <w:color w:val="000000" w:themeColor="text1"/>
          <w:sz w:val="22"/>
          <w:szCs w:val="22"/>
        </w:rPr>
        <w:t xml:space="preserve"> </w:t>
      </w:r>
      <w:r w:rsidRPr="00CD1A4B">
        <w:rPr>
          <w:color w:val="000000" w:themeColor="text1"/>
          <w:sz w:val="22"/>
          <w:szCs w:val="22"/>
        </w:rPr>
        <w:t xml:space="preserve">is a geographic coordinate that specifies the east-west position of a point on the Earth's surface. Combined with latitude coordinate, it identifies an exact location on the Earth’s surface. </w:t>
      </w:r>
    </w:p>
    <w:p w14:paraId="543C159A" w14:textId="77777777" w:rsidR="00FA000C" w:rsidRPr="00CD1A4B" w:rsidRDefault="00FA000C" w:rsidP="00FA000C">
      <w:pPr>
        <w:spacing w:after="100" w:afterAutospacing="1"/>
        <w:rPr>
          <w:color w:val="000000" w:themeColor="text1"/>
          <w:sz w:val="22"/>
          <w:szCs w:val="22"/>
        </w:rPr>
      </w:pPr>
      <w:r w:rsidRPr="00CD1A4B">
        <w:rPr>
          <w:b/>
          <w:color w:val="000000" w:themeColor="text1"/>
          <w:sz w:val="22"/>
          <w:szCs w:val="22"/>
        </w:rPr>
        <w:t xml:space="preserve">Altitude </w:t>
      </w:r>
      <w:r w:rsidRPr="00CD1A4B">
        <w:rPr>
          <w:color w:val="000000" w:themeColor="text1"/>
          <w:sz w:val="22"/>
          <w:szCs w:val="22"/>
        </w:rPr>
        <w:t xml:space="preserve">refers to distance measurement, usually in the vertical or ‘up’ direction; when used in the context of GPS, it refers to measurement of height or elevation above the sea level. </w:t>
      </w:r>
    </w:p>
    <w:p w14:paraId="20159887" w14:textId="77777777" w:rsidR="00FA000C" w:rsidRPr="00CD1A4B" w:rsidRDefault="00FA000C" w:rsidP="00FA000C">
      <w:pPr>
        <w:spacing w:after="100" w:afterAutospacing="1"/>
        <w:rPr>
          <w:color w:val="000000" w:themeColor="text1"/>
          <w:sz w:val="22"/>
          <w:szCs w:val="22"/>
        </w:rPr>
      </w:pPr>
      <w:r w:rsidRPr="00CD1A4B">
        <w:rPr>
          <w:color w:val="000000" w:themeColor="text1"/>
          <w:sz w:val="22"/>
          <w:szCs w:val="22"/>
        </w:rPr>
        <w:t xml:space="preserve">A </w:t>
      </w:r>
      <w:r w:rsidRPr="00CD1A4B">
        <w:rPr>
          <w:b/>
          <w:color w:val="000000" w:themeColor="text1"/>
          <w:sz w:val="22"/>
          <w:szCs w:val="22"/>
        </w:rPr>
        <w:t>waypoint</w:t>
      </w:r>
      <w:r w:rsidRPr="00CD1A4B">
        <w:rPr>
          <w:color w:val="000000" w:themeColor="text1"/>
          <w:sz w:val="22"/>
          <w:szCs w:val="22"/>
        </w:rPr>
        <w:t xml:space="preserve"> is a set of coordinates (latitude and longitude) that identifies a point or location on the Earth’s surface.</w:t>
      </w:r>
    </w:p>
    <w:p w14:paraId="778935E0" w14:textId="77777777" w:rsidR="00FA000C" w:rsidRPr="00CD1A4B" w:rsidRDefault="00FA000C" w:rsidP="00FA000C">
      <w:pPr>
        <w:spacing w:after="100" w:afterAutospacing="1"/>
        <w:rPr>
          <w:color w:val="000000" w:themeColor="text1"/>
          <w:sz w:val="22"/>
          <w:szCs w:val="22"/>
        </w:rPr>
      </w:pPr>
      <w:r w:rsidRPr="00CD1A4B">
        <w:rPr>
          <w:b/>
          <w:color w:val="000000" w:themeColor="text1"/>
          <w:sz w:val="22"/>
          <w:szCs w:val="22"/>
        </w:rPr>
        <w:t>Geographic Information Systems (GIS)</w:t>
      </w:r>
      <w:r w:rsidRPr="00CD1A4B">
        <w:rPr>
          <w:color w:val="000000" w:themeColor="text1"/>
          <w:sz w:val="22"/>
          <w:szCs w:val="22"/>
        </w:rPr>
        <w:t xml:space="preserve"> is a computer system designed to capture, store, manipulate, analyze, manage, and present all types of geographical data. </w:t>
      </w:r>
    </w:p>
    <w:p w14:paraId="65E4D379" w14:textId="03182898" w:rsidR="00FA000C" w:rsidRPr="00CD1A4B" w:rsidRDefault="00FA000C" w:rsidP="00FA000C">
      <w:pPr>
        <w:rPr>
          <w:b/>
          <w:sz w:val="22"/>
          <w:szCs w:val="22"/>
        </w:rPr>
      </w:pPr>
      <w:r w:rsidRPr="00CD1A4B">
        <w:rPr>
          <w:b/>
          <w:sz w:val="22"/>
          <w:szCs w:val="22"/>
        </w:rPr>
        <w:t>A.3</w:t>
      </w:r>
      <w:r w:rsidRPr="00CD1A4B">
        <w:rPr>
          <w:b/>
          <w:sz w:val="22"/>
          <w:szCs w:val="22"/>
        </w:rPr>
        <w:tab/>
      </w:r>
      <w:r w:rsidRPr="00CD1A4B">
        <w:rPr>
          <w:b/>
          <w:sz w:val="22"/>
          <w:szCs w:val="22"/>
        </w:rPr>
        <w:tab/>
      </w:r>
      <w:r w:rsidR="00CD1A4B">
        <w:rPr>
          <w:b/>
          <w:sz w:val="22"/>
          <w:szCs w:val="22"/>
        </w:rPr>
        <w:t>Benefits of collecting GPS data in a population-based s</w:t>
      </w:r>
      <w:r w:rsidRPr="00CD1A4B">
        <w:rPr>
          <w:b/>
          <w:sz w:val="22"/>
          <w:szCs w:val="22"/>
        </w:rPr>
        <w:t>urvey</w:t>
      </w:r>
    </w:p>
    <w:p w14:paraId="1691C7F7" w14:textId="77777777" w:rsidR="00FA000C" w:rsidRPr="00CD1A4B" w:rsidRDefault="00FA000C" w:rsidP="00FA000C">
      <w:pPr>
        <w:rPr>
          <w:color w:val="000000" w:themeColor="text1"/>
          <w:sz w:val="22"/>
          <w:szCs w:val="22"/>
        </w:rPr>
      </w:pPr>
      <w:r w:rsidRPr="00CD1A4B">
        <w:rPr>
          <w:color w:val="000000" w:themeColor="text1"/>
          <w:sz w:val="22"/>
          <w:szCs w:val="22"/>
        </w:rPr>
        <w:t xml:space="preserve">Geographic location affects peoples’ health, nutrition, and access to health care and other essential services and resources. Therefore, when trying to understand peoples’ health and nutrition status, it is important to understand the geographical context as well. GPS provides accurate geographic location where the actual survey is conducted. It captures natural features, such as mountains and rivers, as well as man-made structures. A GIS uses the information provided by GPS to display the relevant maps, including topographical or geological maps. The location and attributes of the data are very valuable information. Knowing where the survey was conducted allows for including the attributes (rainfall, habitat, etc.). </w:t>
      </w:r>
      <w:proofErr w:type="gramStart"/>
      <w:r w:rsidRPr="00CD1A4B">
        <w:rPr>
          <w:color w:val="000000" w:themeColor="text1"/>
          <w:sz w:val="22"/>
          <w:szCs w:val="22"/>
        </w:rPr>
        <w:t>All of</w:t>
      </w:r>
      <w:proofErr w:type="gramEnd"/>
      <w:r w:rsidRPr="00CD1A4B">
        <w:rPr>
          <w:color w:val="000000" w:themeColor="text1"/>
          <w:sz w:val="22"/>
          <w:szCs w:val="22"/>
        </w:rPr>
        <w:t xml:space="preserve"> this information helps us better understand the situation of people in [</w:t>
      </w:r>
      <w:r w:rsidRPr="00CD1A4B">
        <w:rPr>
          <w:color w:val="000000" w:themeColor="text1"/>
          <w:sz w:val="22"/>
          <w:szCs w:val="22"/>
          <w:highlight w:val="yellow"/>
        </w:rPr>
        <w:t>COUNTRY</w:t>
      </w:r>
      <w:r w:rsidRPr="00CD1A4B">
        <w:rPr>
          <w:color w:val="000000" w:themeColor="text1"/>
          <w:sz w:val="22"/>
          <w:szCs w:val="22"/>
        </w:rPr>
        <w:t>].</w:t>
      </w:r>
    </w:p>
    <w:p w14:paraId="71B0FDA2" w14:textId="77777777" w:rsidR="00FA000C" w:rsidRPr="00CD1A4B" w:rsidRDefault="00FA000C" w:rsidP="00FA000C">
      <w:pPr>
        <w:rPr>
          <w:sz w:val="22"/>
          <w:szCs w:val="22"/>
        </w:rPr>
      </w:pPr>
    </w:p>
    <w:p w14:paraId="2DFF24D1" w14:textId="46027032" w:rsidR="00FA000C" w:rsidRPr="00CD1A4B" w:rsidRDefault="00FA000C" w:rsidP="00FA000C">
      <w:pPr>
        <w:rPr>
          <w:b/>
          <w:sz w:val="22"/>
          <w:szCs w:val="22"/>
        </w:rPr>
      </w:pPr>
      <w:r w:rsidRPr="00CD1A4B">
        <w:rPr>
          <w:b/>
          <w:sz w:val="22"/>
          <w:szCs w:val="22"/>
        </w:rPr>
        <w:t>A.4</w:t>
      </w:r>
      <w:r w:rsidRPr="00CD1A4B">
        <w:rPr>
          <w:b/>
          <w:sz w:val="22"/>
          <w:szCs w:val="22"/>
        </w:rPr>
        <w:tab/>
      </w:r>
      <w:r w:rsidRPr="00CD1A4B">
        <w:rPr>
          <w:b/>
          <w:sz w:val="22"/>
          <w:szCs w:val="22"/>
        </w:rPr>
        <w:tab/>
      </w:r>
      <w:r w:rsidR="00CD1A4B">
        <w:rPr>
          <w:b/>
          <w:sz w:val="22"/>
          <w:szCs w:val="22"/>
        </w:rPr>
        <w:t>How to collect the GPS d</w:t>
      </w:r>
      <w:r w:rsidRPr="00CD1A4B">
        <w:rPr>
          <w:b/>
          <w:sz w:val="22"/>
          <w:szCs w:val="22"/>
        </w:rPr>
        <w:t xml:space="preserve">ata </w:t>
      </w:r>
    </w:p>
    <w:p w14:paraId="30342E3C" w14:textId="77777777" w:rsidR="00FA000C" w:rsidRPr="00CD1A4B" w:rsidRDefault="00FA000C" w:rsidP="00FA000C">
      <w:pPr>
        <w:spacing w:after="120"/>
        <w:rPr>
          <w:color w:val="000000" w:themeColor="text1"/>
          <w:sz w:val="22"/>
          <w:szCs w:val="22"/>
        </w:rPr>
      </w:pPr>
      <w:r w:rsidRPr="00CD1A4B">
        <w:rPr>
          <w:color w:val="000000" w:themeColor="text1"/>
          <w:sz w:val="22"/>
          <w:szCs w:val="22"/>
        </w:rPr>
        <w:t xml:space="preserve">GPS data is collected at the very beginning of the survey: see Household Identification Cover Sheet, Question 07 (GPS Coordinates of Household). </w:t>
      </w:r>
    </w:p>
    <w:p w14:paraId="5CDE7223" w14:textId="77777777" w:rsidR="00FA000C" w:rsidRPr="00CD1A4B" w:rsidRDefault="00FA000C" w:rsidP="00FA000C">
      <w:pPr>
        <w:spacing w:after="120"/>
        <w:rPr>
          <w:color w:val="000000" w:themeColor="text1"/>
          <w:sz w:val="22"/>
          <w:szCs w:val="22"/>
        </w:rPr>
      </w:pPr>
      <w:r w:rsidRPr="00CD1A4B">
        <w:rPr>
          <w:color w:val="000000" w:themeColor="text1"/>
          <w:sz w:val="22"/>
          <w:szCs w:val="22"/>
        </w:rPr>
        <w:t>The GPS data should be collected outside the respondent’s house or structure, right before entering the household or compound. Please ensure the following instructions are carefully followed for obtaining accurate GPS data:</w:t>
      </w:r>
    </w:p>
    <w:p w14:paraId="5CCD8759" w14:textId="77777777" w:rsidR="00FA000C" w:rsidRPr="00CD1A4B" w:rsidRDefault="00FA000C" w:rsidP="00FA000C">
      <w:pPr>
        <w:pStyle w:val="ListParagraph"/>
        <w:numPr>
          <w:ilvl w:val="0"/>
          <w:numId w:val="18"/>
        </w:numPr>
        <w:spacing w:after="120"/>
        <w:rPr>
          <w:color w:val="000000" w:themeColor="text1"/>
          <w:sz w:val="22"/>
          <w:szCs w:val="22"/>
        </w:rPr>
      </w:pPr>
      <w:r w:rsidRPr="00CD1A4B">
        <w:rPr>
          <w:noProof/>
          <w:color w:val="000000" w:themeColor="text1"/>
          <w:sz w:val="22"/>
          <w:szCs w:val="22"/>
        </w:rPr>
        <w:lastRenderedPageBreak/>
        <mc:AlternateContent>
          <mc:Choice Requires="wpg">
            <w:drawing>
              <wp:anchor distT="0" distB="0" distL="114300" distR="114300" simplePos="0" relativeHeight="251702272" behindDoc="0" locked="0" layoutInCell="1" allowOverlap="1" wp14:anchorId="63D6B02D" wp14:editId="3E31AAA7">
                <wp:simplePos x="0" y="0"/>
                <wp:positionH relativeFrom="column">
                  <wp:posOffset>3375660</wp:posOffset>
                </wp:positionH>
                <wp:positionV relativeFrom="paragraph">
                  <wp:posOffset>544830</wp:posOffset>
                </wp:positionV>
                <wp:extent cx="2819400" cy="1331011"/>
                <wp:effectExtent l="19050" t="19050" r="19050" b="2540"/>
                <wp:wrapSquare wrapText="bothSides"/>
                <wp:docPr id="205" name="Group 205"/>
                <wp:cNvGraphicFramePr/>
                <a:graphic xmlns:a="http://schemas.openxmlformats.org/drawingml/2006/main">
                  <a:graphicData uri="http://schemas.microsoft.com/office/word/2010/wordprocessingGroup">
                    <wpg:wgp>
                      <wpg:cNvGrpSpPr/>
                      <wpg:grpSpPr>
                        <a:xfrm>
                          <a:off x="0" y="0"/>
                          <a:ext cx="2819400" cy="1331011"/>
                          <a:chOff x="0" y="2272234"/>
                          <a:chExt cx="2819400" cy="1331479"/>
                        </a:xfrm>
                      </wpg:grpSpPr>
                      <wps:wsp>
                        <wps:cNvPr id="2075" name="Text Box 2075"/>
                        <wps:cNvSpPr txBox="1"/>
                        <wps:spPr>
                          <a:xfrm>
                            <a:off x="1" y="3352800"/>
                            <a:ext cx="2686050" cy="250913"/>
                          </a:xfrm>
                          <a:prstGeom prst="rect">
                            <a:avLst/>
                          </a:prstGeom>
                          <a:solidFill>
                            <a:prstClr val="white"/>
                          </a:solidFill>
                          <a:ln>
                            <a:noFill/>
                          </a:ln>
                          <a:effectLst/>
                        </wps:spPr>
                        <wps:txbx>
                          <w:txbxContent>
                            <w:p w14:paraId="0B388998" w14:textId="09E53F78" w:rsidR="00C0425D" w:rsidRPr="002B096E" w:rsidRDefault="00C0425D" w:rsidP="00CD1A4B">
                              <w:pPr>
                                <w:pStyle w:val="Figuretitle"/>
                                <w:rPr>
                                  <w:rFonts w:eastAsiaTheme="minorHAnsi"/>
                                  <w:noProof/>
                                  <w:sz w:val="24"/>
                                  <w:szCs w:val="24"/>
                                </w:rPr>
                              </w:pPr>
                              <w:bookmarkStart w:id="192" w:name="_Toc527243224"/>
                              <w:r w:rsidRPr="00CD1A4B">
                                <w:t xml:space="preserve">Figure A1: Record </w:t>
                              </w:r>
                              <w:r>
                                <w:t xml:space="preserve">GPS </w:t>
                              </w:r>
                              <w:r w:rsidRPr="00CD1A4B">
                                <w:t>Location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62" name="Picture 206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bwMode="auto">
                          <a:xfrm>
                            <a:off x="0" y="2272234"/>
                            <a:ext cx="2819400" cy="1021941"/>
                          </a:xfrm>
                          <a:prstGeom prst="rect">
                            <a:avLst/>
                          </a:prstGeom>
                          <a:noFill/>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3D6B02D" id="Group 205" o:spid="_x0000_s1149" style="position:absolute;left:0;text-align:left;margin-left:265.8pt;margin-top:42.9pt;width:222pt;height:104.8pt;z-index:251702272;mso-position-horizontal-relative:text;mso-position-vertical-relative:text;mso-width-relative:margin;mso-height-relative:margin" coordorigin=",22722" coordsize="28194,13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">
                <v:shape id="Text Box 2075" o:spid="_x0000_s1150" type="#_x0000_t202" style="position:absolute;top:33528;width:26860;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" stroked="f">
                  <v:textbox style="mso-fit-shape-to-text:t" inset="0,0,0,0">
                    <w:txbxContent>
                      <w:p w14:paraId="0B388998" w14:textId="09E53F78" w:rsidR="00C0425D" w:rsidRPr="002B096E" w:rsidRDefault="00C0425D" w:rsidP="00CD1A4B">
                        <w:pPr>
                          <w:pStyle w:val="Figuretitle"/>
                          <w:rPr>
                            <w:rFonts w:eastAsiaTheme="minorHAnsi"/>
                            <w:noProof/>
                            <w:sz w:val="24"/>
                            <w:szCs w:val="24"/>
                          </w:rPr>
                        </w:pPr>
                        <w:bookmarkStart w:id="193" w:name="_Toc527243224"/>
                        <w:r w:rsidRPr="00CD1A4B">
                          <w:t xml:space="preserve">Figure A1: Record </w:t>
                        </w:r>
                        <w:r>
                          <w:t xml:space="preserve">GPS </w:t>
                        </w:r>
                        <w:r w:rsidRPr="00CD1A4B">
                          <w:t>Location</w:t>
                        </w:r>
                        <w:bookmarkEnd w:id="193"/>
                      </w:p>
                    </w:txbxContent>
                  </v:textbox>
                </v:shape>
                <v:shape id="Picture 2062" o:spid="_x0000_s1151" type="#_x0000_t75" style="position:absolute;top:22722;width:28194;height:10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" stroked="t" strokecolor="black [3213]">
                  <v:imagedata r:id="rId143" o:title=""/>
                  <v:path arrowok="t"/>
                </v:shape>
                <w10:wrap type="square"/>
              </v:group>
            </w:pict>
          </mc:Fallback>
        </mc:AlternateContent>
      </w:r>
      <w:r w:rsidRPr="00CD1A4B">
        <w:rPr>
          <w:color w:val="000000" w:themeColor="text1"/>
          <w:sz w:val="22"/>
          <w:szCs w:val="22"/>
        </w:rPr>
        <w:t xml:space="preserve">Ensure that GPS data is recorded correctly before entering the household; if there is heavy tree cover or tall buildings preventing you from obtaining a good GPS reading, step to an area as close as possible to the household where you have a clear view of the sky. Make a note on the Interviewer Assignment Sheet if you </w:t>
      </w:r>
      <w:proofErr w:type="gramStart"/>
      <w:r w:rsidRPr="00CD1A4B">
        <w:rPr>
          <w:color w:val="000000" w:themeColor="text1"/>
          <w:sz w:val="22"/>
          <w:szCs w:val="22"/>
        </w:rPr>
        <w:t>have to</w:t>
      </w:r>
      <w:proofErr w:type="gramEnd"/>
      <w:r w:rsidRPr="00CD1A4B">
        <w:rPr>
          <w:color w:val="000000" w:themeColor="text1"/>
          <w:sz w:val="22"/>
          <w:szCs w:val="22"/>
        </w:rPr>
        <w:t xml:space="preserve"> move more than a few steps away from the household to obtain a clear reading.</w:t>
      </w:r>
    </w:p>
    <w:p w14:paraId="53CE4AFB" w14:textId="142422E2" w:rsidR="00FA000C" w:rsidRPr="00CD1A4B" w:rsidRDefault="00FA000C" w:rsidP="00FA000C">
      <w:pPr>
        <w:pStyle w:val="ListParagraph"/>
        <w:numPr>
          <w:ilvl w:val="0"/>
          <w:numId w:val="18"/>
        </w:numPr>
        <w:spacing w:after="120"/>
        <w:rPr>
          <w:color w:val="000000" w:themeColor="text1"/>
          <w:sz w:val="22"/>
          <w:szCs w:val="22"/>
        </w:rPr>
      </w:pPr>
      <w:r w:rsidRPr="00CD1A4B">
        <w:rPr>
          <w:noProof/>
          <w:sz w:val="22"/>
          <w:szCs w:val="22"/>
        </w:rPr>
        <mc:AlternateContent>
          <mc:Choice Requires="wpg">
            <w:drawing>
              <wp:anchor distT="0" distB="0" distL="114300" distR="114300" simplePos="0" relativeHeight="251703296" behindDoc="0" locked="0" layoutInCell="1" allowOverlap="1" wp14:anchorId="126CAF9F" wp14:editId="48598722">
                <wp:simplePos x="0" y="0"/>
                <wp:positionH relativeFrom="margin">
                  <wp:posOffset>3399155</wp:posOffset>
                </wp:positionH>
                <wp:positionV relativeFrom="paragraph">
                  <wp:posOffset>431165</wp:posOffset>
                </wp:positionV>
                <wp:extent cx="2910840" cy="1541145"/>
                <wp:effectExtent l="0" t="0" r="3810" b="1905"/>
                <wp:wrapSquare wrapText="bothSides"/>
                <wp:docPr id="8" name="Group 8"/>
                <wp:cNvGraphicFramePr/>
                <a:graphic xmlns:a="http://schemas.openxmlformats.org/drawingml/2006/main">
                  <a:graphicData uri="http://schemas.microsoft.com/office/word/2010/wordprocessingGroup">
                    <wpg:wgp>
                      <wpg:cNvGrpSpPr/>
                      <wpg:grpSpPr>
                        <a:xfrm>
                          <a:off x="0" y="0"/>
                          <a:ext cx="2910840" cy="1541145"/>
                          <a:chOff x="0" y="91476"/>
                          <a:chExt cx="2910840" cy="1542193"/>
                        </a:xfrm>
                      </wpg:grpSpPr>
                      <pic:pic xmlns:pic="http://schemas.openxmlformats.org/drawingml/2006/picture">
                        <pic:nvPicPr>
                          <pic:cNvPr id="10" name="Picture 10"/>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7620" y="91476"/>
                            <a:ext cx="2903220" cy="1159195"/>
                          </a:xfrm>
                          <a:prstGeom prst="rect">
                            <a:avLst/>
                          </a:prstGeom>
                        </pic:spPr>
                      </pic:pic>
                      <wps:wsp>
                        <wps:cNvPr id="22" name="Text Box 22"/>
                        <wps:cNvSpPr txBox="1"/>
                        <wps:spPr>
                          <a:xfrm>
                            <a:off x="0" y="1333409"/>
                            <a:ext cx="2686050" cy="300260"/>
                          </a:xfrm>
                          <a:prstGeom prst="rect">
                            <a:avLst/>
                          </a:prstGeom>
                          <a:solidFill>
                            <a:prstClr val="white"/>
                          </a:solidFill>
                          <a:ln>
                            <a:noFill/>
                          </a:ln>
                          <a:effectLst/>
                        </wps:spPr>
                        <wps:txbx>
                          <w:txbxContent>
                            <w:p w14:paraId="13033CB3" w14:textId="4577C7BC" w:rsidR="00C0425D" w:rsidRPr="002B096E" w:rsidRDefault="00C0425D" w:rsidP="00CD1A4B">
                              <w:pPr>
                                <w:pStyle w:val="Figuretitle"/>
                                <w:rPr>
                                  <w:rFonts w:eastAsiaTheme="minorHAnsi"/>
                                  <w:noProof/>
                                  <w:sz w:val="24"/>
                                  <w:szCs w:val="24"/>
                                </w:rPr>
                              </w:pPr>
                              <w:bookmarkStart w:id="194" w:name="_Toc527243225"/>
                              <w:r w:rsidRPr="00CD1A4B">
                                <w:t>Figure A2: Record Location</w:t>
                              </w:r>
                              <w:r>
                                <w:t xml:space="preserve"> Error</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6CAF9F" id="Group 8" o:spid="_x0000_s1152" style="position:absolute;left:0;text-align:left;margin-left:267.65pt;margin-top:33.95pt;width:229.2pt;height:121.35pt;z-index:251703296;mso-position-horizontal-relative:margin;mso-position-vertical-relative:text;mso-width-relative:margin;mso-height-relative:margin" coordorigin=",914" coordsize="29108,15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">
                <v:shape id="Picture 10" o:spid="_x0000_s1153" type="#_x0000_t75" style="position:absolute;left:76;top:914;width:29032;height:11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">
                  <v:imagedata r:id="rId145" o:title=""/>
                </v:shape>
                <v:shape id="Text Box 22" o:spid="_x0000_s1154" type="#_x0000_t202" style="position:absolute;top:13334;width:26860;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13033CB3" w14:textId="4577C7BC" w:rsidR="00C0425D" w:rsidRPr="002B096E" w:rsidRDefault="00C0425D" w:rsidP="00CD1A4B">
                        <w:pPr>
                          <w:pStyle w:val="Figuretitle"/>
                          <w:rPr>
                            <w:rFonts w:eastAsiaTheme="minorHAnsi"/>
                            <w:noProof/>
                            <w:sz w:val="24"/>
                            <w:szCs w:val="24"/>
                          </w:rPr>
                        </w:pPr>
                        <w:bookmarkStart w:id="195" w:name="_Toc527243225"/>
                        <w:r w:rsidRPr="00CD1A4B">
                          <w:t>Figure A2: Record Location</w:t>
                        </w:r>
                        <w:r>
                          <w:t xml:space="preserve"> Error</w:t>
                        </w:r>
                        <w:bookmarkEnd w:id="195"/>
                      </w:p>
                    </w:txbxContent>
                  </v:textbox>
                </v:shape>
                <w10:wrap type="square" anchorx="margin"/>
              </v:group>
            </w:pict>
          </mc:Fallback>
        </mc:AlternateContent>
      </w:r>
      <w:r w:rsidRPr="00CD1A4B">
        <w:rPr>
          <w:color w:val="000000" w:themeColor="text1"/>
          <w:sz w:val="22"/>
          <w:szCs w:val="22"/>
        </w:rPr>
        <w:t xml:space="preserve">After selecting the household in which to begin an interview, the tablet will automatically begin collecting GPS data (Figure </w:t>
      </w:r>
      <w:r w:rsidR="000735CF" w:rsidRPr="00CD1A4B">
        <w:rPr>
          <w:color w:val="000000" w:themeColor="text1"/>
          <w:sz w:val="22"/>
          <w:szCs w:val="22"/>
        </w:rPr>
        <w:t>A1</w:t>
      </w:r>
      <w:r w:rsidRPr="00CD1A4B">
        <w:rPr>
          <w:color w:val="000000" w:themeColor="text1"/>
          <w:sz w:val="22"/>
          <w:szCs w:val="22"/>
        </w:rPr>
        <w:t>).</w:t>
      </w:r>
      <w:r w:rsidRPr="00CD1A4B">
        <w:rPr>
          <w:rFonts w:eastAsia="Calibri"/>
          <w:color w:val="auto"/>
          <w:sz w:val="22"/>
          <w:szCs w:val="22"/>
        </w:rPr>
        <w:t xml:space="preserve"> The tablet will take a few minutes to search for and load the location.</w:t>
      </w:r>
    </w:p>
    <w:p w14:paraId="2C1F5D5F" w14:textId="36D8DFDE" w:rsidR="00FA000C" w:rsidRPr="00CD1A4B" w:rsidRDefault="00FA000C" w:rsidP="00FA000C">
      <w:pPr>
        <w:pStyle w:val="ListParagraph"/>
        <w:numPr>
          <w:ilvl w:val="0"/>
          <w:numId w:val="18"/>
        </w:numPr>
        <w:spacing w:after="120"/>
        <w:rPr>
          <w:color w:val="000000" w:themeColor="text1"/>
          <w:sz w:val="22"/>
          <w:szCs w:val="22"/>
        </w:rPr>
      </w:pPr>
      <w:r w:rsidRPr="00CD1A4B">
        <w:rPr>
          <w:color w:val="000000" w:themeColor="text1"/>
          <w:sz w:val="22"/>
          <w:szCs w:val="22"/>
        </w:rPr>
        <w:t xml:space="preserve">The GPS coordinates will automatically save if the collection was successful. However, if the GPS data cannot be collected, an error message will appear asking the interviewer to move to an open space and try again (Figure </w:t>
      </w:r>
      <w:r w:rsidR="000735CF" w:rsidRPr="00CD1A4B">
        <w:rPr>
          <w:color w:val="000000" w:themeColor="text1"/>
          <w:sz w:val="22"/>
          <w:szCs w:val="22"/>
        </w:rPr>
        <w:t>A2</w:t>
      </w:r>
      <w:r w:rsidRPr="00CD1A4B">
        <w:rPr>
          <w:color w:val="000000" w:themeColor="text1"/>
          <w:sz w:val="22"/>
          <w:szCs w:val="22"/>
        </w:rPr>
        <w:t>).</w:t>
      </w:r>
    </w:p>
    <w:p w14:paraId="4A4DC55A" w14:textId="77777777" w:rsidR="00FA000C" w:rsidRPr="00CD1A4B" w:rsidRDefault="00FA000C" w:rsidP="00FA000C">
      <w:pPr>
        <w:spacing w:after="120"/>
        <w:rPr>
          <w:color w:val="000000" w:themeColor="text1"/>
          <w:sz w:val="22"/>
          <w:szCs w:val="22"/>
        </w:rPr>
      </w:pPr>
      <w:r w:rsidRPr="00CD1A4B">
        <w:rPr>
          <w:color w:val="000000" w:themeColor="text1"/>
          <w:sz w:val="22"/>
          <w:szCs w:val="22"/>
        </w:rPr>
        <w:t xml:space="preserve">Always ensure that the GPS reading is taken right at the door of the household and not in an area away from the household, for example, on nearby farmland or at a water well where you may have found the household members you need to interview. </w:t>
      </w:r>
    </w:p>
    <w:p w14:paraId="2498DE3F" w14:textId="77777777" w:rsidR="00FA000C" w:rsidRPr="00CD1A4B" w:rsidRDefault="00FA000C" w:rsidP="00FA000C">
      <w:pPr>
        <w:rPr>
          <w:b/>
          <w:sz w:val="22"/>
          <w:szCs w:val="22"/>
        </w:rPr>
      </w:pPr>
    </w:p>
    <w:p w14:paraId="1792D47B" w14:textId="4B333C22" w:rsidR="00FA000C" w:rsidRPr="00CD1A4B" w:rsidRDefault="00FA000C" w:rsidP="00FA000C">
      <w:pPr>
        <w:rPr>
          <w:b/>
          <w:sz w:val="22"/>
          <w:szCs w:val="22"/>
        </w:rPr>
      </w:pPr>
      <w:r w:rsidRPr="00CD1A4B">
        <w:rPr>
          <w:b/>
          <w:sz w:val="22"/>
          <w:szCs w:val="22"/>
        </w:rPr>
        <w:t>A.5</w:t>
      </w:r>
      <w:r w:rsidRPr="00CD1A4B">
        <w:rPr>
          <w:b/>
          <w:sz w:val="22"/>
          <w:szCs w:val="22"/>
        </w:rPr>
        <w:tab/>
      </w:r>
      <w:r w:rsidRPr="00CD1A4B">
        <w:rPr>
          <w:b/>
          <w:sz w:val="22"/>
          <w:szCs w:val="22"/>
        </w:rPr>
        <w:tab/>
        <w:t xml:space="preserve">Problems </w:t>
      </w:r>
      <w:r w:rsidR="00CD1A4B" w:rsidRPr="00CD1A4B">
        <w:rPr>
          <w:b/>
          <w:sz w:val="22"/>
          <w:szCs w:val="22"/>
        </w:rPr>
        <w:t xml:space="preserve">encountered when taking the </w:t>
      </w:r>
      <w:r w:rsidR="00CD1A4B">
        <w:rPr>
          <w:b/>
          <w:sz w:val="22"/>
          <w:szCs w:val="22"/>
        </w:rPr>
        <w:t>GPS r</w:t>
      </w:r>
      <w:r w:rsidRPr="00CD1A4B">
        <w:rPr>
          <w:b/>
          <w:sz w:val="22"/>
          <w:szCs w:val="22"/>
        </w:rPr>
        <w:t>eading</w:t>
      </w:r>
    </w:p>
    <w:p w14:paraId="76EE31FF" w14:textId="77777777" w:rsidR="00FA000C" w:rsidRPr="00CD1A4B" w:rsidRDefault="00FA000C" w:rsidP="00FA000C">
      <w:pPr>
        <w:spacing w:after="120"/>
        <w:rPr>
          <w:color w:val="000000" w:themeColor="text1"/>
          <w:sz w:val="22"/>
          <w:szCs w:val="22"/>
        </w:rPr>
      </w:pPr>
      <w:r w:rsidRPr="00CD1A4B">
        <w:rPr>
          <w:color w:val="000000" w:themeColor="text1"/>
          <w:sz w:val="22"/>
          <w:szCs w:val="22"/>
        </w:rPr>
        <w:t>Sometimes, it might be difficult to get a GPS coordinate reading due to the following reasons:</w:t>
      </w:r>
    </w:p>
    <w:p w14:paraId="2B00F022" w14:textId="77777777" w:rsidR="00FA000C" w:rsidRPr="00CD1A4B" w:rsidRDefault="00FA000C" w:rsidP="00FA000C">
      <w:pPr>
        <w:pStyle w:val="ListParagraph"/>
        <w:numPr>
          <w:ilvl w:val="0"/>
          <w:numId w:val="17"/>
        </w:numPr>
        <w:spacing w:after="120"/>
        <w:rPr>
          <w:color w:val="000000" w:themeColor="text1"/>
          <w:sz w:val="22"/>
          <w:szCs w:val="22"/>
        </w:rPr>
      </w:pPr>
      <w:r w:rsidRPr="00CD1A4B">
        <w:rPr>
          <w:color w:val="000000" w:themeColor="text1"/>
          <w:sz w:val="22"/>
          <w:szCs w:val="22"/>
        </w:rPr>
        <w:t xml:space="preserve">Heavy clouds can obstruct the receivers and prevent them from obtaining good satellite signals. In this case, wait for the cloud cover to move before trying to obtain the reading again. </w:t>
      </w:r>
    </w:p>
    <w:p w14:paraId="5E0922CA" w14:textId="77777777" w:rsidR="00FA000C" w:rsidRPr="00CD1A4B" w:rsidRDefault="00FA000C" w:rsidP="00FA000C">
      <w:pPr>
        <w:pStyle w:val="ListParagraph"/>
        <w:numPr>
          <w:ilvl w:val="0"/>
          <w:numId w:val="17"/>
        </w:numPr>
        <w:spacing w:after="120"/>
        <w:rPr>
          <w:color w:val="000000" w:themeColor="text1"/>
          <w:sz w:val="22"/>
          <w:szCs w:val="22"/>
        </w:rPr>
      </w:pPr>
      <w:r w:rsidRPr="00CD1A4B">
        <w:rPr>
          <w:color w:val="000000" w:themeColor="text1"/>
          <w:sz w:val="22"/>
          <w:szCs w:val="22"/>
        </w:rPr>
        <w:t>If the household is surrounded by many tall trees, it may be difficult to obtain a signal. In this case, move to the closest place or clearing or an area with an open view of the sky.</w:t>
      </w:r>
    </w:p>
    <w:p w14:paraId="1F888271" w14:textId="77777777" w:rsidR="00FA000C" w:rsidRPr="00CD1A4B" w:rsidRDefault="00FA000C" w:rsidP="00FA000C">
      <w:pPr>
        <w:spacing w:after="120"/>
        <w:rPr>
          <w:color w:val="000000" w:themeColor="text1"/>
          <w:sz w:val="22"/>
          <w:szCs w:val="22"/>
        </w:rPr>
      </w:pPr>
    </w:p>
    <w:p w14:paraId="5300E179" w14:textId="77777777" w:rsidR="00FA000C" w:rsidRPr="00CD1A4B" w:rsidRDefault="00FA000C" w:rsidP="00FA000C">
      <w:pPr>
        <w:widowControl/>
        <w:tabs>
          <w:tab w:val="left" w:pos="0"/>
        </w:tabs>
        <w:autoSpaceDE w:val="0"/>
        <w:autoSpaceDN w:val="0"/>
        <w:adjustRightInd w:val="0"/>
        <w:spacing w:after="200"/>
        <w:contextualSpacing/>
        <w:rPr>
          <w:rFonts w:eastAsia="Calibri"/>
          <w:b/>
          <w:color w:val="auto"/>
          <w:sz w:val="22"/>
          <w:szCs w:val="22"/>
        </w:rPr>
      </w:pPr>
      <w:r w:rsidRPr="00CD1A4B">
        <w:rPr>
          <w:rFonts w:eastAsia="Calibri"/>
          <w:b/>
          <w:color w:val="auto"/>
          <w:sz w:val="22"/>
          <w:szCs w:val="22"/>
        </w:rPr>
        <w:t>Note that GPS coordinates can only be collected when outside the house, in a place where your tablet has an unobstructed view to the sky.</w:t>
      </w:r>
    </w:p>
    <w:p w14:paraId="14583FD2" w14:textId="77777777" w:rsidR="004D6329" w:rsidRPr="00CD1A4B" w:rsidRDefault="004D6329" w:rsidP="00EA23E6">
      <w:pPr>
        <w:pStyle w:val="Heading1"/>
        <w:rPr>
          <w:ins w:id="196" w:author="Zalisk, Kirsten" w:date="2018-04-13T14:53:00Z"/>
          <w:color w:val="000000" w:themeColor="text1"/>
          <w:sz w:val="22"/>
          <w:szCs w:val="22"/>
        </w:rPr>
        <w:sectPr w:rsidR="004D6329" w:rsidRPr="00CD1A4B" w:rsidSect="00FA138D">
          <w:headerReference w:type="even" r:id="rId146"/>
          <w:headerReference w:type="default" r:id="rId147"/>
          <w:headerReference w:type="first" r:id="rId148"/>
          <w:footerReference w:type="first" r:id="rId149"/>
          <w:pgSz w:w="12240" w:h="15840"/>
          <w:pgMar w:top="1440" w:right="1440" w:bottom="1440" w:left="1440" w:header="720" w:footer="720" w:gutter="0"/>
          <w:pgNumType w:start="1"/>
          <w:cols w:space="720"/>
          <w:docGrid w:linePitch="299"/>
        </w:sectPr>
      </w:pPr>
    </w:p>
    <w:p w14:paraId="4D904D98" w14:textId="543C7586" w:rsidR="00596F6E" w:rsidRPr="00CD1A4B" w:rsidRDefault="00590903" w:rsidP="00CD1A4B">
      <w:pPr>
        <w:pStyle w:val="Heading1"/>
        <w:numPr>
          <w:ilvl w:val="0"/>
          <w:numId w:val="0"/>
        </w:numPr>
      </w:pPr>
      <w:bookmarkStart w:id="197" w:name="_Toc524008111"/>
      <w:bookmarkStart w:id="198" w:name="_Toc527243190"/>
      <w:r>
        <w:rPr>
          <w:caps w:val="0"/>
        </w:rPr>
        <w:lastRenderedPageBreak/>
        <w:t>Appendix</w:t>
      </w:r>
      <w:r w:rsidRPr="00CD1A4B">
        <w:rPr>
          <w:caps w:val="0"/>
        </w:rPr>
        <w:t xml:space="preserve"> </w:t>
      </w:r>
      <w:r>
        <w:rPr>
          <w:caps w:val="0"/>
        </w:rPr>
        <w:t>B</w:t>
      </w:r>
      <w:r w:rsidRPr="00CD1A4B">
        <w:rPr>
          <w:caps w:val="0"/>
        </w:rPr>
        <w:t xml:space="preserve">: </w:t>
      </w:r>
      <w:bookmarkEnd w:id="197"/>
      <w:r>
        <w:rPr>
          <w:caps w:val="0"/>
        </w:rPr>
        <w:t>Interviewer Assignment Sheet</w:t>
      </w:r>
      <w:bookmarkEnd w:id="198"/>
    </w:p>
    <w:p w14:paraId="33FDA048" w14:textId="77777777" w:rsidR="00D856B5" w:rsidRDefault="00D856B5" w:rsidP="00D856B5"/>
    <w:p w14:paraId="23FAAF64" w14:textId="67EB65E7" w:rsidR="00D856B5" w:rsidRPr="00D856B5" w:rsidRDefault="00D856B5" w:rsidP="00D856B5">
      <w:pPr>
        <w:rPr>
          <w:sz w:val="20"/>
          <w:szCs w:val="20"/>
        </w:rPr>
      </w:pPr>
      <w:r>
        <w:rPr>
          <w:sz w:val="20"/>
          <w:szCs w:val="20"/>
        </w:rPr>
        <w:t>Date:</w:t>
      </w:r>
      <w:r w:rsidR="00143A16">
        <w:rPr>
          <w:sz w:val="20"/>
          <w:szCs w:val="20"/>
        </w:rPr>
        <w:t xml:space="preserve"> </w:t>
      </w:r>
      <w:r w:rsidRPr="00BC52A8">
        <w:rPr>
          <w:sz w:val="20"/>
          <w:szCs w:val="20"/>
        </w:rPr>
        <w:t>_________________________</w:t>
      </w:r>
      <w:r>
        <w:rPr>
          <w:sz w:val="20"/>
          <w:szCs w:val="20"/>
        </w:rPr>
        <w:t xml:space="preserve"> Cluster </w:t>
      </w:r>
      <w:proofErr w:type="gramStart"/>
      <w:r>
        <w:rPr>
          <w:sz w:val="20"/>
          <w:szCs w:val="20"/>
        </w:rPr>
        <w:t>Number:</w:t>
      </w:r>
      <w:r w:rsidRPr="00BC52A8">
        <w:rPr>
          <w:sz w:val="20"/>
          <w:szCs w:val="20"/>
        </w:rPr>
        <w:t>_</w:t>
      </w:r>
      <w:proofErr w:type="gramEnd"/>
      <w:r w:rsidRPr="00BC52A8">
        <w:rPr>
          <w:sz w:val="20"/>
          <w:szCs w:val="20"/>
        </w:rPr>
        <w:t>________________________</w:t>
      </w:r>
      <w:r w:rsidR="00842E9C">
        <w:rPr>
          <w:sz w:val="20"/>
          <w:szCs w:val="20"/>
        </w:rPr>
        <w:t xml:space="preserve"> Field S</w:t>
      </w:r>
      <w:r>
        <w:rPr>
          <w:sz w:val="20"/>
          <w:szCs w:val="20"/>
        </w:rPr>
        <w:t>upervisor Number:</w:t>
      </w:r>
      <w:r w:rsidRPr="00BC52A8">
        <w:rPr>
          <w:sz w:val="20"/>
          <w:szCs w:val="20"/>
        </w:rPr>
        <w:t>_________________________</w:t>
      </w:r>
    </w:p>
    <w:p w14:paraId="632762DF" w14:textId="77777777" w:rsidR="00D856B5" w:rsidRDefault="00D856B5" w:rsidP="00D856B5"/>
    <w:tbl>
      <w:tblPr>
        <w:tblW w:w="14340" w:type="dxa"/>
        <w:tblInd w:w="-100" w:type="dxa"/>
        <w:tblLayout w:type="fixed"/>
        <w:tblLook w:val="04A0" w:firstRow="1" w:lastRow="0" w:firstColumn="1" w:lastColumn="0" w:noHBand="0" w:noVBand="1"/>
      </w:tblPr>
      <w:tblGrid>
        <w:gridCol w:w="1350"/>
        <w:gridCol w:w="1080"/>
        <w:gridCol w:w="1170"/>
        <w:gridCol w:w="1125"/>
        <w:gridCol w:w="1125"/>
        <w:gridCol w:w="900"/>
        <w:gridCol w:w="3420"/>
        <w:gridCol w:w="1891"/>
        <w:gridCol w:w="2279"/>
      </w:tblGrid>
      <w:tr w:rsidR="00CD1A4B" w:rsidRPr="00CD1A4B" w14:paraId="67F380AC" w14:textId="77777777" w:rsidTr="00CD1A4B">
        <w:trPr>
          <w:trHeight w:val="456"/>
          <w:tblHeader/>
        </w:trPr>
        <w:tc>
          <w:tcPr>
            <w:tcW w:w="1350" w:type="dxa"/>
            <w:vMerge w:val="restart"/>
            <w:tcBorders>
              <w:top w:val="single" w:sz="8" w:space="0" w:color="auto"/>
              <w:left w:val="single" w:sz="8" w:space="0" w:color="auto"/>
              <w:right w:val="single" w:sz="8" w:space="0" w:color="auto"/>
            </w:tcBorders>
            <w:shd w:val="clear" w:color="auto" w:fill="387990"/>
            <w:vAlign w:val="center"/>
          </w:tcPr>
          <w:p w14:paraId="7908F327" w14:textId="5F6ACAC8" w:rsidR="00686E45" w:rsidRPr="00CD1A4B" w:rsidRDefault="00686E45" w:rsidP="00131760">
            <w:pPr>
              <w:jc w:val="center"/>
              <w:rPr>
                <w:b/>
                <w:color w:val="FFFFFF" w:themeColor="background1"/>
                <w:sz w:val="20"/>
                <w:szCs w:val="20"/>
              </w:rPr>
            </w:pPr>
            <w:r w:rsidRPr="00CD1A4B">
              <w:rPr>
                <w:b/>
                <w:color w:val="FFFFFF" w:themeColor="background1"/>
                <w:sz w:val="20"/>
                <w:szCs w:val="20"/>
              </w:rPr>
              <w:t>HH</w:t>
            </w:r>
          </w:p>
          <w:p w14:paraId="67651FD1" w14:textId="77777777" w:rsidR="00686E45" w:rsidRPr="00CD1A4B" w:rsidRDefault="00686E45" w:rsidP="00131760">
            <w:pPr>
              <w:jc w:val="center"/>
              <w:rPr>
                <w:b/>
                <w:color w:val="FFFFFF" w:themeColor="background1"/>
                <w:sz w:val="20"/>
                <w:szCs w:val="20"/>
              </w:rPr>
            </w:pPr>
            <w:r w:rsidRPr="00CD1A4B">
              <w:rPr>
                <w:b/>
                <w:color w:val="FFFFFF" w:themeColor="background1"/>
                <w:sz w:val="20"/>
                <w:szCs w:val="20"/>
              </w:rPr>
              <w:t>ID</w:t>
            </w:r>
          </w:p>
        </w:tc>
        <w:tc>
          <w:tcPr>
            <w:tcW w:w="2250" w:type="dxa"/>
            <w:gridSpan w:val="2"/>
            <w:tcBorders>
              <w:top w:val="single" w:sz="8" w:space="0" w:color="auto"/>
              <w:left w:val="single" w:sz="8" w:space="0" w:color="auto"/>
              <w:bottom w:val="single" w:sz="18" w:space="0" w:color="auto"/>
              <w:right w:val="single" w:sz="8" w:space="0" w:color="auto"/>
            </w:tcBorders>
            <w:shd w:val="clear" w:color="auto" w:fill="387990"/>
            <w:vAlign w:val="center"/>
          </w:tcPr>
          <w:p w14:paraId="04EDACAF" w14:textId="2CF56CBF" w:rsidR="00686E45" w:rsidRPr="00CD1A4B" w:rsidRDefault="00686E45" w:rsidP="00842E9C">
            <w:pPr>
              <w:jc w:val="center"/>
              <w:rPr>
                <w:b/>
                <w:color w:val="FFFFFF" w:themeColor="background1"/>
                <w:sz w:val="20"/>
                <w:szCs w:val="20"/>
              </w:rPr>
            </w:pPr>
            <w:r w:rsidRPr="00CD1A4B">
              <w:rPr>
                <w:b/>
                <w:color w:val="FFFFFF" w:themeColor="background1"/>
                <w:sz w:val="20"/>
                <w:szCs w:val="20"/>
              </w:rPr>
              <w:t>INTERVIEWER</w:t>
            </w:r>
          </w:p>
        </w:tc>
        <w:tc>
          <w:tcPr>
            <w:tcW w:w="1125" w:type="dxa"/>
            <w:tcBorders>
              <w:top w:val="single" w:sz="8" w:space="0" w:color="auto"/>
              <w:left w:val="single" w:sz="8" w:space="0" w:color="auto"/>
              <w:right w:val="single" w:sz="8" w:space="0" w:color="auto"/>
            </w:tcBorders>
            <w:shd w:val="clear" w:color="auto" w:fill="387990"/>
          </w:tcPr>
          <w:p w14:paraId="1F0FD549" w14:textId="7893781C" w:rsidR="00686E45" w:rsidRPr="00CD1A4B" w:rsidRDefault="00686E45" w:rsidP="00686E45">
            <w:pPr>
              <w:jc w:val="center"/>
              <w:rPr>
                <w:b/>
                <w:color w:val="FFFFFF" w:themeColor="background1"/>
                <w:sz w:val="20"/>
                <w:szCs w:val="20"/>
              </w:rPr>
            </w:pPr>
            <w:r w:rsidRPr="00CD1A4B">
              <w:rPr>
                <w:b/>
                <w:color w:val="FFFFFF" w:themeColor="background1"/>
                <w:sz w:val="20"/>
                <w:szCs w:val="20"/>
              </w:rPr>
              <w:t>AG INTER-VIEWER</w:t>
            </w:r>
          </w:p>
        </w:tc>
        <w:tc>
          <w:tcPr>
            <w:tcW w:w="9615" w:type="dxa"/>
            <w:gridSpan w:val="5"/>
            <w:tcBorders>
              <w:top w:val="single" w:sz="8" w:space="0" w:color="auto"/>
              <w:left w:val="single" w:sz="8" w:space="0" w:color="auto"/>
              <w:right w:val="single" w:sz="8" w:space="0" w:color="auto"/>
            </w:tcBorders>
            <w:shd w:val="clear" w:color="auto" w:fill="387990"/>
            <w:vAlign w:val="center"/>
          </w:tcPr>
          <w:p w14:paraId="2D065B90" w14:textId="49F6E083" w:rsidR="00686E45" w:rsidRPr="00CD1A4B" w:rsidRDefault="00686E45" w:rsidP="00131760">
            <w:pPr>
              <w:jc w:val="center"/>
              <w:rPr>
                <w:b/>
                <w:color w:val="FFFFFF" w:themeColor="background1"/>
                <w:sz w:val="20"/>
                <w:szCs w:val="20"/>
              </w:rPr>
            </w:pPr>
            <w:r w:rsidRPr="00CD1A4B">
              <w:rPr>
                <w:b/>
                <w:color w:val="FFFFFF" w:themeColor="background1"/>
                <w:sz w:val="20"/>
                <w:szCs w:val="20"/>
              </w:rPr>
              <w:t>VISIT RESULTS AND COMMENTS</w:t>
            </w:r>
          </w:p>
        </w:tc>
      </w:tr>
      <w:tr w:rsidR="00CD1A4B" w:rsidRPr="00CD1A4B" w14:paraId="2880C085" w14:textId="77777777" w:rsidTr="00CD1A4B">
        <w:trPr>
          <w:trHeight w:val="455"/>
          <w:tblHeader/>
        </w:trPr>
        <w:tc>
          <w:tcPr>
            <w:tcW w:w="1350" w:type="dxa"/>
            <w:vMerge/>
            <w:tcBorders>
              <w:left w:val="single" w:sz="8" w:space="0" w:color="auto"/>
              <w:bottom w:val="single" w:sz="18" w:space="0" w:color="auto"/>
              <w:right w:val="single" w:sz="8" w:space="0" w:color="auto"/>
            </w:tcBorders>
            <w:shd w:val="clear" w:color="auto" w:fill="387990"/>
            <w:vAlign w:val="center"/>
          </w:tcPr>
          <w:p w14:paraId="199C0362" w14:textId="77777777" w:rsidR="00686E45" w:rsidRPr="00CD1A4B" w:rsidRDefault="00686E45" w:rsidP="00131760">
            <w:pPr>
              <w:jc w:val="center"/>
              <w:rPr>
                <w:b/>
                <w:color w:val="FFFFFF" w:themeColor="background1"/>
                <w:sz w:val="20"/>
                <w:szCs w:val="20"/>
              </w:rPr>
            </w:pPr>
          </w:p>
        </w:tc>
        <w:tc>
          <w:tcPr>
            <w:tcW w:w="1080" w:type="dxa"/>
            <w:tcBorders>
              <w:top w:val="single" w:sz="8" w:space="0" w:color="auto"/>
              <w:left w:val="single" w:sz="8" w:space="0" w:color="auto"/>
              <w:bottom w:val="single" w:sz="18" w:space="0" w:color="auto"/>
              <w:right w:val="single" w:sz="8" w:space="0" w:color="auto"/>
            </w:tcBorders>
            <w:shd w:val="clear" w:color="auto" w:fill="387990"/>
            <w:vAlign w:val="center"/>
          </w:tcPr>
          <w:p w14:paraId="113A9894" w14:textId="07599CAF" w:rsidR="00686E45" w:rsidRPr="00CD1A4B" w:rsidRDefault="00686E45" w:rsidP="00131760">
            <w:pPr>
              <w:jc w:val="center"/>
              <w:rPr>
                <w:b/>
                <w:color w:val="FFFFFF" w:themeColor="background1"/>
                <w:sz w:val="20"/>
                <w:szCs w:val="20"/>
              </w:rPr>
            </w:pPr>
            <w:r w:rsidRPr="00CD1A4B">
              <w:rPr>
                <w:b/>
                <w:color w:val="FFFFFF" w:themeColor="background1"/>
                <w:sz w:val="20"/>
                <w:szCs w:val="20"/>
              </w:rPr>
              <w:t>A</w:t>
            </w:r>
          </w:p>
        </w:tc>
        <w:tc>
          <w:tcPr>
            <w:tcW w:w="1170" w:type="dxa"/>
            <w:tcBorders>
              <w:left w:val="single" w:sz="8" w:space="0" w:color="auto"/>
              <w:bottom w:val="single" w:sz="18" w:space="0" w:color="auto"/>
              <w:right w:val="single" w:sz="8" w:space="0" w:color="auto"/>
            </w:tcBorders>
            <w:shd w:val="clear" w:color="auto" w:fill="387990"/>
            <w:vAlign w:val="center"/>
          </w:tcPr>
          <w:p w14:paraId="0FFC0E4E" w14:textId="34A443EB" w:rsidR="00686E45" w:rsidRPr="00CD1A4B" w:rsidRDefault="00686E45" w:rsidP="002148FF">
            <w:pPr>
              <w:jc w:val="center"/>
              <w:rPr>
                <w:b/>
                <w:color w:val="FFFFFF" w:themeColor="background1"/>
                <w:sz w:val="20"/>
                <w:szCs w:val="20"/>
              </w:rPr>
            </w:pPr>
            <w:r w:rsidRPr="00CD1A4B">
              <w:rPr>
                <w:b/>
                <w:color w:val="FFFFFF" w:themeColor="background1"/>
                <w:sz w:val="20"/>
                <w:szCs w:val="20"/>
              </w:rPr>
              <w:t>B</w:t>
            </w:r>
          </w:p>
        </w:tc>
        <w:tc>
          <w:tcPr>
            <w:tcW w:w="1125" w:type="dxa"/>
            <w:tcBorders>
              <w:left w:val="single" w:sz="8" w:space="0" w:color="auto"/>
              <w:bottom w:val="single" w:sz="18" w:space="0" w:color="auto"/>
              <w:right w:val="single" w:sz="8" w:space="0" w:color="auto"/>
            </w:tcBorders>
            <w:shd w:val="clear" w:color="auto" w:fill="387990"/>
          </w:tcPr>
          <w:p w14:paraId="78CC2134" w14:textId="77777777" w:rsidR="00686E45" w:rsidRPr="00CD1A4B" w:rsidRDefault="00686E45" w:rsidP="00686E45">
            <w:pPr>
              <w:rPr>
                <w:b/>
                <w:color w:val="FFFFFF" w:themeColor="background1"/>
                <w:sz w:val="20"/>
                <w:szCs w:val="20"/>
              </w:rPr>
            </w:pPr>
          </w:p>
        </w:tc>
        <w:tc>
          <w:tcPr>
            <w:tcW w:w="9615" w:type="dxa"/>
            <w:gridSpan w:val="5"/>
            <w:tcBorders>
              <w:left w:val="single" w:sz="8" w:space="0" w:color="auto"/>
              <w:bottom w:val="single" w:sz="18" w:space="0" w:color="auto"/>
              <w:right w:val="single" w:sz="8" w:space="0" w:color="auto"/>
            </w:tcBorders>
            <w:shd w:val="clear" w:color="auto" w:fill="387990"/>
            <w:vAlign w:val="center"/>
          </w:tcPr>
          <w:p w14:paraId="53BD8413" w14:textId="3D76273D" w:rsidR="00686E45" w:rsidRPr="00CD1A4B" w:rsidRDefault="00686E45" w:rsidP="00131760">
            <w:pPr>
              <w:jc w:val="center"/>
              <w:rPr>
                <w:b/>
                <w:color w:val="FFFFFF" w:themeColor="background1"/>
                <w:sz w:val="20"/>
                <w:szCs w:val="20"/>
              </w:rPr>
            </w:pPr>
          </w:p>
        </w:tc>
      </w:tr>
      <w:tr w:rsidR="00686E45" w:rsidRPr="00932916" w14:paraId="01E2FC33" w14:textId="77777777" w:rsidTr="00CD1A4B">
        <w:trPr>
          <w:trHeight w:val="810"/>
        </w:trPr>
        <w:tc>
          <w:tcPr>
            <w:tcW w:w="1350" w:type="dxa"/>
            <w:tcBorders>
              <w:top w:val="single" w:sz="18" w:space="0" w:color="auto"/>
              <w:left w:val="single" w:sz="4" w:space="0" w:color="auto"/>
              <w:bottom w:val="single" w:sz="4" w:space="0" w:color="auto"/>
              <w:right w:val="single" w:sz="4" w:space="0" w:color="auto"/>
            </w:tcBorders>
          </w:tcPr>
          <w:p w14:paraId="039C2CC4" w14:textId="77777777" w:rsidR="00686E45" w:rsidRPr="00932916" w:rsidRDefault="00686E45" w:rsidP="00131760">
            <w:pPr>
              <w:rPr>
                <w:sz w:val="20"/>
                <w:szCs w:val="20"/>
              </w:rPr>
            </w:pPr>
          </w:p>
        </w:tc>
        <w:tc>
          <w:tcPr>
            <w:tcW w:w="1080" w:type="dxa"/>
            <w:tcBorders>
              <w:top w:val="single" w:sz="18" w:space="0" w:color="auto"/>
              <w:left w:val="single" w:sz="4" w:space="0" w:color="auto"/>
              <w:bottom w:val="single" w:sz="4" w:space="0" w:color="auto"/>
              <w:right w:val="single" w:sz="4" w:space="0" w:color="auto"/>
            </w:tcBorders>
          </w:tcPr>
          <w:p w14:paraId="196E0C5C" w14:textId="77777777" w:rsidR="00686E45" w:rsidRPr="00932916" w:rsidRDefault="00686E45" w:rsidP="00131760">
            <w:pPr>
              <w:rPr>
                <w:sz w:val="20"/>
                <w:szCs w:val="20"/>
              </w:rPr>
            </w:pPr>
          </w:p>
        </w:tc>
        <w:tc>
          <w:tcPr>
            <w:tcW w:w="1170" w:type="dxa"/>
            <w:tcBorders>
              <w:top w:val="single" w:sz="18" w:space="0" w:color="auto"/>
              <w:left w:val="single" w:sz="4" w:space="0" w:color="auto"/>
              <w:bottom w:val="single" w:sz="4" w:space="0" w:color="auto"/>
              <w:right w:val="single" w:sz="4" w:space="0" w:color="auto"/>
            </w:tcBorders>
          </w:tcPr>
          <w:p w14:paraId="2DDCDEE5" w14:textId="77777777" w:rsidR="00686E45" w:rsidRPr="00932916" w:rsidRDefault="00686E45" w:rsidP="00131760">
            <w:pPr>
              <w:rPr>
                <w:sz w:val="20"/>
                <w:szCs w:val="20"/>
              </w:rPr>
            </w:pPr>
          </w:p>
        </w:tc>
        <w:tc>
          <w:tcPr>
            <w:tcW w:w="1125" w:type="dxa"/>
            <w:tcBorders>
              <w:top w:val="single" w:sz="18" w:space="0" w:color="auto"/>
              <w:left w:val="single" w:sz="4" w:space="0" w:color="auto"/>
              <w:bottom w:val="single" w:sz="4" w:space="0" w:color="auto"/>
              <w:right w:val="single" w:sz="4" w:space="0" w:color="auto"/>
            </w:tcBorders>
          </w:tcPr>
          <w:p w14:paraId="32CAB965" w14:textId="77777777" w:rsidR="00686E45" w:rsidRDefault="00686E45" w:rsidP="00842E9C">
            <w:pPr>
              <w:rPr>
                <w:sz w:val="20"/>
                <w:szCs w:val="20"/>
              </w:rPr>
            </w:pPr>
          </w:p>
        </w:tc>
        <w:tc>
          <w:tcPr>
            <w:tcW w:w="1125" w:type="dxa"/>
            <w:tcBorders>
              <w:top w:val="single" w:sz="18" w:space="0" w:color="auto"/>
              <w:left w:val="single" w:sz="4" w:space="0" w:color="auto"/>
              <w:bottom w:val="single" w:sz="4" w:space="0" w:color="auto"/>
              <w:right w:val="single" w:sz="4" w:space="0" w:color="auto"/>
            </w:tcBorders>
          </w:tcPr>
          <w:p w14:paraId="0D5FB6E2" w14:textId="2D31C56A" w:rsidR="00686E45" w:rsidRPr="00932916" w:rsidRDefault="00686E45" w:rsidP="00842E9C">
            <w:pPr>
              <w:rPr>
                <w:sz w:val="20"/>
                <w:szCs w:val="20"/>
              </w:rPr>
            </w:pPr>
            <w:r>
              <w:rPr>
                <w:sz w:val="20"/>
                <w:szCs w:val="20"/>
              </w:rPr>
              <w:t>1</w:t>
            </w:r>
            <w:r w:rsidRPr="00842E9C">
              <w:rPr>
                <w:sz w:val="20"/>
                <w:szCs w:val="20"/>
                <w:vertAlign w:val="superscript"/>
              </w:rPr>
              <w:t>st</w:t>
            </w:r>
            <w:r>
              <w:rPr>
                <w:sz w:val="20"/>
                <w:szCs w:val="20"/>
              </w:rPr>
              <w:t xml:space="preserve"> visit date/time</w:t>
            </w:r>
            <w:r w:rsidRPr="00932916">
              <w:rPr>
                <w:sz w:val="20"/>
                <w:szCs w:val="20"/>
              </w:rPr>
              <w:t xml:space="preserve"> </w:t>
            </w:r>
          </w:p>
        </w:tc>
        <w:tc>
          <w:tcPr>
            <w:tcW w:w="900" w:type="dxa"/>
            <w:tcBorders>
              <w:top w:val="single" w:sz="18" w:space="0" w:color="auto"/>
              <w:left w:val="single" w:sz="4" w:space="0" w:color="auto"/>
              <w:bottom w:val="single" w:sz="4" w:space="0" w:color="auto"/>
              <w:right w:val="single" w:sz="4" w:space="0" w:color="auto"/>
            </w:tcBorders>
          </w:tcPr>
          <w:p w14:paraId="2BF7BEB7" w14:textId="77777777" w:rsidR="00686E45" w:rsidRPr="00932916" w:rsidRDefault="00686E45" w:rsidP="00131760">
            <w:pPr>
              <w:rPr>
                <w:sz w:val="20"/>
                <w:szCs w:val="20"/>
              </w:rPr>
            </w:pPr>
            <w:r w:rsidRPr="00932916">
              <w:rPr>
                <w:sz w:val="20"/>
                <w:szCs w:val="20"/>
              </w:rPr>
              <w:t>Result</w:t>
            </w:r>
          </w:p>
        </w:tc>
        <w:tc>
          <w:tcPr>
            <w:tcW w:w="3420" w:type="dxa"/>
            <w:tcBorders>
              <w:top w:val="single" w:sz="18" w:space="0" w:color="auto"/>
              <w:left w:val="single" w:sz="4" w:space="0" w:color="auto"/>
              <w:bottom w:val="single" w:sz="4" w:space="0" w:color="auto"/>
              <w:right w:val="single" w:sz="4" w:space="0" w:color="auto"/>
            </w:tcBorders>
          </w:tcPr>
          <w:p w14:paraId="5A5C3850" w14:textId="6BA2CA35" w:rsidR="00686E45" w:rsidRPr="00932916" w:rsidRDefault="00686E45" w:rsidP="00131760">
            <w:pPr>
              <w:rPr>
                <w:sz w:val="20"/>
                <w:szCs w:val="20"/>
              </w:rPr>
            </w:pPr>
            <w:r w:rsidRPr="00932916">
              <w:rPr>
                <w:sz w:val="20"/>
                <w:szCs w:val="20"/>
              </w:rPr>
              <w:t>If partial</w:t>
            </w:r>
            <w:r>
              <w:rPr>
                <w:sz w:val="20"/>
                <w:szCs w:val="20"/>
              </w:rPr>
              <w:t>ly</w:t>
            </w:r>
            <w:r w:rsidRPr="00932916">
              <w:rPr>
                <w:sz w:val="20"/>
                <w:szCs w:val="20"/>
              </w:rPr>
              <w:t xml:space="preserve"> complete, circle modules that still need to be </w:t>
            </w:r>
            <w:commentRangeStart w:id="199"/>
            <w:r w:rsidRPr="00932916">
              <w:rPr>
                <w:sz w:val="20"/>
                <w:szCs w:val="20"/>
              </w:rPr>
              <w:t>completed</w:t>
            </w:r>
            <w:commentRangeEnd w:id="199"/>
            <w:r w:rsidR="00B522FC">
              <w:rPr>
                <w:rStyle w:val="CommentReference"/>
              </w:rPr>
              <w:commentReference w:id="199"/>
            </w:r>
            <w:r w:rsidRPr="00932916">
              <w:rPr>
                <w:sz w:val="20"/>
                <w:szCs w:val="20"/>
              </w:rPr>
              <w:t>:</w:t>
            </w:r>
          </w:p>
          <w:p w14:paraId="1EE939FE" w14:textId="6DC449FA" w:rsidR="00686E45" w:rsidRPr="00932916" w:rsidRDefault="00686E45" w:rsidP="00361607">
            <w:pPr>
              <w:rPr>
                <w:sz w:val="20"/>
                <w:szCs w:val="20"/>
              </w:rPr>
            </w:pPr>
            <w:r>
              <w:rPr>
                <w:sz w:val="20"/>
                <w:szCs w:val="20"/>
              </w:rPr>
              <w:t>1 2 3 4 4A 5 5A 6W 6M 7.</w:t>
            </w:r>
            <w:r w:rsidRPr="00842E9C">
              <w:rPr>
                <w:sz w:val="20"/>
                <w:szCs w:val="20"/>
                <w:highlight w:val="yellow"/>
              </w:rPr>
              <w:t>X</w:t>
            </w:r>
            <w:r>
              <w:rPr>
                <w:sz w:val="20"/>
                <w:szCs w:val="20"/>
              </w:rPr>
              <w:t xml:space="preserve"> </w:t>
            </w:r>
            <w:proofErr w:type="spellStart"/>
            <w:r>
              <w:rPr>
                <w:sz w:val="20"/>
                <w:szCs w:val="20"/>
              </w:rPr>
              <w:t>7.</w:t>
            </w:r>
            <w:r w:rsidRPr="00842E9C">
              <w:rPr>
                <w:sz w:val="20"/>
                <w:szCs w:val="20"/>
                <w:highlight w:val="yellow"/>
              </w:rPr>
              <w:t>X</w:t>
            </w:r>
            <w:proofErr w:type="spellEnd"/>
            <w:r>
              <w:rPr>
                <w:sz w:val="20"/>
                <w:szCs w:val="20"/>
              </w:rPr>
              <w:t xml:space="preserve"> </w:t>
            </w:r>
            <w:proofErr w:type="spellStart"/>
            <w:r>
              <w:rPr>
                <w:sz w:val="20"/>
                <w:szCs w:val="20"/>
              </w:rPr>
              <w:t>7.</w:t>
            </w:r>
            <w:r w:rsidRPr="00842E9C">
              <w:rPr>
                <w:sz w:val="20"/>
                <w:szCs w:val="20"/>
                <w:highlight w:val="yellow"/>
              </w:rPr>
              <w:t>X</w:t>
            </w:r>
            <w:proofErr w:type="spellEnd"/>
            <w:r>
              <w:rPr>
                <w:sz w:val="20"/>
                <w:szCs w:val="20"/>
              </w:rPr>
              <w:t xml:space="preserve"> 8</w:t>
            </w:r>
          </w:p>
        </w:tc>
        <w:tc>
          <w:tcPr>
            <w:tcW w:w="1891" w:type="dxa"/>
            <w:tcBorders>
              <w:top w:val="single" w:sz="18" w:space="0" w:color="auto"/>
              <w:left w:val="single" w:sz="4" w:space="0" w:color="auto"/>
              <w:bottom w:val="single" w:sz="4" w:space="0" w:color="auto"/>
              <w:right w:val="single" w:sz="4" w:space="0" w:color="auto"/>
            </w:tcBorders>
          </w:tcPr>
          <w:p w14:paraId="74629272" w14:textId="77777777" w:rsidR="00686E45" w:rsidRPr="00932916" w:rsidRDefault="00686E45" w:rsidP="00131760">
            <w:pPr>
              <w:rPr>
                <w:sz w:val="20"/>
                <w:szCs w:val="20"/>
              </w:rPr>
            </w:pPr>
            <w:r w:rsidRPr="00932916">
              <w:rPr>
                <w:sz w:val="20"/>
                <w:szCs w:val="20"/>
              </w:rPr>
              <w:t>Comments</w:t>
            </w:r>
          </w:p>
        </w:tc>
        <w:tc>
          <w:tcPr>
            <w:tcW w:w="2279" w:type="dxa"/>
            <w:tcBorders>
              <w:top w:val="single" w:sz="18" w:space="0" w:color="auto"/>
              <w:left w:val="single" w:sz="4" w:space="0" w:color="auto"/>
              <w:bottom w:val="single" w:sz="4" w:space="0" w:color="auto"/>
              <w:right w:val="single" w:sz="4" w:space="0" w:color="auto"/>
            </w:tcBorders>
          </w:tcPr>
          <w:p w14:paraId="04992311" w14:textId="7948C937" w:rsidR="00686E45" w:rsidRPr="00932916" w:rsidRDefault="00686E45" w:rsidP="00131760">
            <w:pPr>
              <w:rPr>
                <w:sz w:val="20"/>
                <w:szCs w:val="20"/>
              </w:rPr>
            </w:pPr>
            <w:r>
              <w:rPr>
                <w:sz w:val="20"/>
                <w:szCs w:val="20"/>
              </w:rPr>
              <w:t xml:space="preserve">Date/time next visit scheduled </w:t>
            </w:r>
          </w:p>
        </w:tc>
      </w:tr>
      <w:tr w:rsidR="00686E45" w:rsidRPr="00932916" w14:paraId="704E2F93" w14:textId="77777777" w:rsidTr="00CD1A4B">
        <w:trPr>
          <w:trHeight w:val="810"/>
        </w:trPr>
        <w:tc>
          <w:tcPr>
            <w:tcW w:w="1350" w:type="dxa"/>
            <w:tcBorders>
              <w:top w:val="single" w:sz="4" w:space="0" w:color="auto"/>
              <w:left w:val="single" w:sz="4" w:space="0" w:color="auto"/>
              <w:bottom w:val="single" w:sz="4" w:space="0" w:color="auto"/>
              <w:right w:val="single" w:sz="4" w:space="0" w:color="auto"/>
            </w:tcBorders>
            <w:shd w:val="clear" w:color="auto" w:fill="387990"/>
          </w:tcPr>
          <w:p w14:paraId="7BF1ECC4" w14:textId="77777777" w:rsidR="00686E45" w:rsidRPr="00932916" w:rsidRDefault="00686E45" w:rsidP="00842E9C">
            <w:pPr>
              <w:rPr>
                <w:sz w:val="20"/>
                <w:szCs w:val="20"/>
              </w:rPr>
            </w:pPr>
          </w:p>
        </w:tc>
        <w:tc>
          <w:tcPr>
            <w:tcW w:w="1080" w:type="dxa"/>
            <w:tcBorders>
              <w:top w:val="single" w:sz="4" w:space="0" w:color="auto"/>
              <w:left w:val="single" w:sz="4" w:space="0" w:color="auto"/>
              <w:bottom w:val="single" w:sz="4" w:space="0" w:color="auto"/>
              <w:right w:val="single" w:sz="4" w:space="0" w:color="auto"/>
            </w:tcBorders>
            <w:shd w:val="clear" w:color="auto" w:fill="387990"/>
          </w:tcPr>
          <w:p w14:paraId="0B151CE9" w14:textId="77777777" w:rsidR="00686E45" w:rsidRPr="00932916" w:rsidRDefault="00686E45" w:rsidP="00842E9C">
            <w:pPr>
              <w:rPr>
                <w:sz w:val="20"/>
                <w:szCs w:val="20"/>
              </w:rPr>
            </w:pPr>
          </w:p>
        </w:tc>
        <w:tc>
          <w:tcPr>
            <w:tcW w:w="1170" w:type="dxa"/>
            <w:tcBorders>
              <w:top w:val="single" w:sz="4" w:space="0" w:color="auto"/>
              <w:left w:val="single" w:sz="4" w:space="0" w:color="auto"/>
              <w:bottom w:val="single" w:sz="4" w:space="0" w:color="auto"/>
              <w:right w:val="single" w:sz="4" w:space="0" w:color="auto"/>
            </w:tcBorders>
          </w:tcPr>
          <w:p w14:paraId="4402CADF" w14:textId="77777777" w:rsidR="00686E45" w:rsidRPr="00932916" w:rsidRDefault="00686E45" w:rsidP="00842E9C">
            <w:pPr>
              <w:rPr>
                <w:sz w:val="20"/>
                <w:szCs w:val="20"/>
              </w:rPr>
            </w:pPr>
          </w:p>
        </w:tc>
        <w:tc>
          <w:tcPr>
            <w:tcW w:w="1125" w:type="dxa"/>
            <w:tcBorders>
              <w:top w:val="single" w:sz="4" w:space="0" w:color="auto"/>
              <w:left w:val="single" w:sz="4" w:space="0" w:color="auto"/>
              <w:bottom w:val="single" w:sz="4" w:space="0" w:color="auto"/>
              <w:right w:val="single" w:sz="4" w:space="0" w:color="auto"/>
            </w:tcBorders>
          </w:tcPr>
          <w:p w14:paraId="2EB61D1B" w14:textId="77777777" w:rsidR="00686E45" w:rsidRDefault="00686E45" w:rsidP="00842E9C">
            <w:pPr>
              <w:rPr>
                <w:sz w:val="20"/>
                <w:szCs w:val="20"/>
              </w:rPr>
            </w:pPr>
          </w:p>
        </w:tc>
        <w:tc>
          <w:tcPr>
            <w:tcW w:w="1125" w:type="dxa"/>
            <w:tcBorders>
              <w:top w:val="single" w:sz="4" w:space="0" w:color="auto"/>
              <w:left w:val="single" w:sz="4" w:space="0" w:color="auto"/>
              <w:bottom w:val="single" w:sz="4" w:space="0" w:color="auto"/>
              <w:right w:val="single" w:sz="4" w:space="0" w:color="auto"/>
            </w:tcBorders>
          </w:tcPr>
          <w:p w14:paraId="3A2D97A4" w14:textId="26373341" w:rsidR="00686E45" w:rsidRPr="00932916" w:rsidRDefault="00686E45" w:rsidP="00842E9C">
            <w:pPr>
              <w:rPr>
                <w:sz w:val="20"/>
                <w:szCs w:val="20"/>
              </w:rPr>
            </w:pPr>
            <w:r>
              <w:rPr>
                <w:sz w:val="20"/>
                <w:szCs w:val="20"/>
              </w:rPr>
              <w:t>2</w:t>
            </w:r>
            <w:r w:rsidRPr="00842E9C">
              <w:rPr>
                <w:sz w:val="20"/>
                <w:szCs w:val="20"/>
                <w:vertAlign w:val="superscript"/>
              </w:rPr>
              <w:t>nd</w:t>
            </w:r>
            <w:r>
              <w:rPr>
                <w:sz w:val="20"/>
                <w:szCs w:val="20"/>
              </w:rPr>
              <w:t xml:space="preserve"> visit date/time </w:t>
            </w:r>
          </w:p>
        </w:tc>
        <w:tc>
          <w:tcPr>
            <w:tcW w:w="900" w:type="dxa"/>
            <w:tcBorders>
              <w:top w:val="single" w:sz="4" w:space="0" w:color="auto"/>
              <w:left w:val="single" w:sz="4" w:space="0" w:color="auto"/>
              <w:bottom w:val="single" w:sz="4" w:space="0" w:color="auto"/>
              <w:right w:val="single" w:sz="4" w:space="0" w:color="auto"/>
            </w:tcBorders>
          </w:tcPr>
          <w:p w14:paraId="021F4520" w14:textId="77777777" w:rsidR="00686E45" w:rsidRPr="00932916" w:rsidRDefault="00686E45" w:rsidP="00842E9C">
            <w:pPr>
              <w:rPr>
                <w:sz w:val="20"/>
                <w:szCs w:val="20"/>
              </w:rPr>
            </w:pPr>
            <w:r w:rsidRPr="00932916">
              <w:rPr>
                <w:sz w:val="20"/>
                <w:szCs w:val="20"/>
              </w:rPr>
              <w:t>Result</w:t>
            </w:r>
          </w:p>
        </w:tc>
        <w:tc>
          <w:tcPr>
            <w:tcW w:w="3420" w:type="dxa"/>
            <w:tcBorders>
              <w:top w:val="single" w:sz="4" w:space="0" w:color="auto"/>
              <w:left w:val="single" w:sz="4" w:space="0" w:color="auto"/>
              <w:bottom w:val="single" w:sz="4" w:space="0" w:color="auto"/>
              <w:right w:val="single" w:sz="4" w:space="0" w:color="auto"/>
            </w:tcBorders>
          </w:tcPr>
          <w:p w14:paraId="18312702" w14:textId="77777777" w:rsidR="00686E45" w:rsidRPr="00932916" w:rsidRDefault="00686E45" w:rsidP="00842E9C">
            <w:pPr>
              <w:rPr>
                <w:sz w:val="20"/>
                <w:szCs w:val="20"/>
              </w:rPr>
            </w:pPr>
            <w:r w:rsidRPr="00932916">
              <w:rPr>
                <w:sz w:val="20"/>
                <w:szCs w:val="20"/>
              </w:rPr>
              <w:t>If partial</w:t>
            </w:r>
            <w:r>
              <w:rPr>
                <w:sz w:val="20"/>
                <w:szCs w:val="20"/>
              </w:rPr>
              <w:t>ly</w:t>
            </w:r>
            <w:r w:rsidRPr="00932916">
              <w:rPr>
                <w:sz w:val="20"/>
                <w:szCs w:val="20"/>
              </w:rPr>
              <w:t xml:space="preserve"> complete, circle modules that still need to be completed:</w:t>
            </w:r>
          </w:p>
          <w:p w14:paraId="439634B3" w14:textId="64A6419B" w:rsidR="00686E45" w:rsidRPr="00932916" w:rsidRDefault="00686E45" w:rsidP="00361607">
            <w:pPr>
              <w:rPr>
                <w:sz w:val="20"/>
                <w:szCs w:val="20"/>
              </w:rPr>
            </w:pPr>
            <w:r>
              <w:rPr>
                <w:sz w:val="20"/>
                <w:szCs w:val="20"/>
              </w:rPr>
              <w:t>1 2 3 4 4A 5 5A 6W 6M 7.</w:t>
            </w:r>
            <w:r w:rsidRPr="00842E9C">
              <w:rPr>
                <w:sz w:val="20"/>
                <w:szCs w:val="20"/>
                <w:highlight w:val="yellow"/>
              </w:rPr>
              <w:t>X</w:t>
            </w:r>
            <w:r>
              <w:rPr>
                <w:sz w:val="20"/>
                <w:szCs w:val="20"/>
              </w:rPr>
              <w:t xml:space="preserve"> </w:t>
            </w:r>
            <w:proofErr w:type="spellStart"/>
            <w:r>
              <w:rPr>
                <w:sz w:val="20"/>
                <w:szCs w:val="20"/>
              </w:rPr>
              <w:t>7.</w:t>
            </w:r>
            <w:r w:rsidRPr="00842E9C">
              <w:rPr>
                <w:sz w:val="20"/>
                <w:szCs w:val="20"/>
                <w:highlight w:val="yellow"/>
              </w:rPr>
              <w:t>X</w:t>
            </w:r>
            <w:proofErr w:type="spellEnd"/>
            <w:r>
              <w:rPr>
                <w:sz w:val="20"/>
                <w:szCs w:val="20"/>
              </w:rPr>
              <w:t xml:space="preserve"> </w:t>
            </w:r>
            <w:proofErr w:type="spellStart"/>
            <w:r>
              <w:rPr>
                <w:sz w:val="20"/>
                <w:szCs w:val="20"/>
              </w:rPr>
              <w:t>7.</w:t>
            </w:r>
            <w:r w:rsidRPr="00842E9C">
              <w:rPr>
                <w:sz w:val="20"/>
                <w:szCs w:val="20"/>
                <w:highlight w:val="yellow"/>
              </w:rPr>
              <w:t>X</w:t>
            </w:r>
            <w:proofErr w:type="spellEnd"/>
            <w:r>
              <w:rPr>
                <w:sz w:val="20"/>
                <w:szCs w:val="20"/>
              </w:rPr>
              <w:t xml:space="preserve"> 8</w:t>
            </w:r>
          </w:p>
        </w:tc>
        <w:tc>
          <w:tcPr>
            <w:tcW w:w="1891" w:type="dxa"/>
            <w:tcBorders>
              <w:top w:val="single" w:sz="4" w:space="0" w:color="auto"/>
              <w:left w:val="single" w:sz="4" w:space="0" w:color="auto"/>
              <w:bottom w:val="single" w:sz="4" w:space="0" w:color="auto"/>
              <w:right w:val="single" w:sz="4" w:space="0" w:color="auto"/>
            </w:tcBorders>
          </w:tcPr>
          <w:p w14:paraId="74708BC2" w14:textId="63974F3B" w:rsidR="00686E45" w:rsidRPr="00932916" w:rsidRDefault="00686E45" w:rsidP="00842E9C">
            <w:pPr>
              <w:rPr>
                <w:sz w:val="20"/>
                <w:szCs w:val="20"/>
              </w:rPr>
            </w:pPr>
            <w:r w:rsidRPr="00932916">
              <w:rPr>
                <w:sz w:val="20"/>
                <w:szCs w:val="20"/>
              </w:rPr>
              <w:t>Comments</w:t>
            </w:r>
          </w:p>
        </w:tc>
        <w:tc>
          <w:tcPr>
            <w:tcW w:w="2279" w:type="dxa"/>
            <w:tcBorders>
              <w:top w:val="single" w:sz="4" w:space="0" w:color="auto"/>
              <w:left w:val="single" w:sz="4" w:space="0" w:color="auto"/>
              <w:bottom w:val="single" w:sz="4" w:space="0" w:color="auto"/>
              <w:right w:val="single" w:sz="4" w:space="0" w:color="auto"/>
            </w:tcBorders>
          </w:tcPr>
          <w:p w14:paraId="1CAE931B" w14:textId="046CAB70" w:rsidR="00686E45" w:rsidRPr="00932916" w:rsidRDefault="00686E45" w:rsidP="00842E9C">
            <w:pPr>
              <w:rPr>
                <w:sz w:val="20"/>
                <w:szCs w:val="20"/>
              </w:rPr>
            </w:pPr>
            <w:r>
              <w:rPr>
                <w:sz w:val="20"/>
                <w:szCs w:val="20"/>
              </w:rPr>
              <w:t xml:space="preserve">Date/time next visit scheduled </w:t>
            </w:r>
          </w:p>
        </w:tc>
      </w:tr>
      <w:tr w:rsidR="00686E45" w:rsidRPr="00932916" w14:paraId="4CDBA18E" w14:textId="77777777" w:rsidTr="00CD1A4B">
        <w:trPr>
          <w:trHeight w:val="81"/>
        </w:trPr>
        <w:tc>
          <w:tcPr>
            <w:tcW w:w="1350" w:type="dxa"/>
            <w:tcBorders>
              <w:top w:val="single" w:sz="4" w:space="0" w:color="auto"/>
              <w:left w:val="single" w:sz="4" w:space="0" w:color="auto"/>
              <w:bottom w:val="single" w:sz="18" w:space="0" w:color="auto"/>
              <w:right w:val="single" w:sz="4" w:space="0" w:color="auto"/>
            </w:tcBorders>
            <w:shd w:val="clear" w:color="auto" w:fill="387990"/>
          </w:tcPr>
          <w:p w14:paraId="02840029" w14:textId="77777777" w:rsidR="00686E45" w:rsidRPr="00932916" w:rsidRDefault="00686E45" w:rsidP="00842E9C">
            <w:pPr>
              <w:rPr>
                <w:sz w:val="20"/>
                <w:szCs w:val="20"/>
              </w:rPr>
            </w:pPr>
          </w:p>
        </w:tc>
        <w:tc>
          <w:tcPr>
            <w:tcW w:w="1080" w:type="dxa"/>
            <w:tcBorders>
              <w:top w:val="single" w:sz="4" w:space="0" w:color="auto"/>
              <w:left w:val="single" w:sz="4" w:space="0" w:color="auto"/>
              <w:bottom w:val="single" w:sz="18" w:space="0" w:color="auto"/>
              <w:right w:val="single" w:sz="4" w:space="0" w:color="auto"/>
            </w:tcBorders>
            <w:shd w:val="clear" w:color="auto" w:fill="387990"/>
          </w:tcPr>
          <w:p w14:paraId="1D06CBC9" w14:textId="77777777" w:rsidR="00686E45" w:rsidRPr="00932916" w:rsidRDefault="00686E45" w:rsidP="00842E9C">
            <w:pPr>
              <w:rPr>
                <w:sz w:val="20"/>
                <w:szCs w:val="20"/>
              </w:rPr>
            </w:pPr>
          </w:p>
        </w:tc>
        <w:tc>
          <w:tcPr>
            <w:tcW w:w="1170" w:type="dxa"/>
            <w:tcBorders>
              <w:top w:val="single" w:sz="4" w:space="0" w:color="auto"/>
              <w:left w:val="single" w:sz="4" w:space="0" w:color="auto"/>
              <w:bottom w:val="single" w:sz="18" w:space="0" w:color="auto"/>
              <w:right w:val="single" w:sz="4" w:space="0" w:color="auto"/>
            </w:tcBorders>
          </w:tcPr>
          <w:p w14:paraId="28C49BEA" w14:textId="77777777" w:rsidR="00686E45" w:rsidRPr="00932916" w:rsidRDefault="00686E45" w:rsidP="00842E9C">
            <w:pPr>
              <w:rPr>
                <w:sz w:val="20"/>
                <w:szCs w:val="20"/>
              </w:rPr>
            </w:pPr>
          </w:p>
        </w:tc>
        <w:tc>
          <w:tcPr>
            <w:tcW w:w="1125" w:type="dxa"/>
            <w:tcBorders>
              <w:top w:val="single" w:sz="4" w:space="0" w:color="auto"/>
              <w:left w:val="single" w:sz="4" w:space="0" w:color="auto"/>
              <w:bottom w:val="single" w:sz="18" w:space="0" w:color="auto"/>
              <w:right w:val="single" w:sz="4" w:space="0" w:color="auto"/>
            </w:tcBorders>
          </w:tcPr>
          <w:p w14:paraId="32E6A7EC" w14:textId="77777777" w:rsidR="00686E45" w:rsidRDefault="00686E45" w:rsidP="00842E9C">
            <w:pPr>
              <w:rPr>
                <w:sz w:val="20"/>
                <w:szCs w:val="20"/>
              </w:rPr>
            </w:pPr>
          </w:p>
        </w:tc>
        <w:tc>
          <w:tcPr>
            <w:tcW w:w="1125" w:type="dxa"/>
            <w:tcBorders>
              <w:top w:val="single" w:sz="4" w:space="0" w:color="auto"/>
              <w:left w:val="single" w:sz="4" w:space="0" w:color="auto"/>
              <w:bottom w:val="single" w:sz="18" w:space="0" w:color="auto"/>
              <w:right w:val="single" w:sz="4" w:space="0" w:color="auto"/>
            </w:tcBorders>
          </w:tcPr>
          <w:p w14:paraId="199E2BD7" w14:textId="1B875C25" w:rsidR="00686E45" w:rsidRPr="00932916" w:rsidRDefault="00686E45" w:rsidP="00842E9C">
            <w:pPr>
              <w:rPr>
                <w:sz w:val="20"/>
                <w:szCs w:val="20"/>
              </w:rPr>
            </w:pPr>
            <w:r>
              <w:rPr>
                <w:sz w:val="20"/>
                <w:szCs w:val="20"/>
              </w:rPr>
              <w:t>3</w:t>
            </w:r>
            <w:r w:rsidRPr="00842E9C">
              <w:rPr>
                <w:sz w:val="20"/>
                <w:szCs w:val="20"/>
                <w:vertAlign w:val="superscript"/>
              </w:rPr>
              <w:t>rd</w:t>
            </w:r>
            <w:r>
              <w:rPr>
                <w:sz w:val="20"/>
                <w:szCs w:val="20"/>
              </w:rPr>
              <w:t xml:space="preserve"> visit date time </w:t>
            </w:r>
          </w:p>
        </w:tc>
        <w:tc>
          <w:tcPr>
            <w:tcW w:w="900" w:type="dxa"/>
            <w:tcBorders>
              <w:top w:val="single" w:sz="4" w:space="0" w:color="auto"/>
              <w:left w:val="single" w:sz="4" w:space="0" w:color="auto"/>
              <w:bottom w:val="single" w:sz="18" w:space="0" w:color="auto"/>
              <w:right w:val="single" w:sz="4" w:space="0" w:color="auto"/>
            </w:tcBorders>
          </w:tcPr>
          <w:p w14:paraId="640483B0" w14:textId="77777777" w:rsidR="00686E45" w:rsidRPr="00932916" w:rsidRDefault="00686E45" w:rsidP="00842E9C">
            <w:pPr>
              <w:rPr>
                <w:sz w:val="20"/>
                <w:szCs w:val="20"/>
              </w:rPr>
            </w:pPr>
            <w:r w:rsidRPr="00932916">
              <w:rPr>
                <w:sz w:val="20"/>
                <w:szCs w:val="20"/>
              </w:rPr>
              <w:t>Result</w:t>
            </w:r>
          </w:p>
        </w:tc>
        <w:tc>
          <w:tcPr>
            <w:tcW w:w="3420" w:type="dxa"/>
            <w:tcBorders>
              <w:top w:val="single" w:sz="4" w:space="0" w:color="auto"/>
              <w:left w:val="single" w:sz="4" w:space="0" w:color="auto"/>
              <w:bottom w:val="single" w:sz="18" w:space="0" w:color="auto"/>
              <w:right w:val="single" w:sz="4" w:space="0" w:color="auto"/>
            </w:tcBorders>
          </w:tcPr>
          <w:p w14:paraId="78906C1B" w14:textId="77777777" w:rsidR="00686E45" w:rsidRPr="00932916" w:rsidRDefault="00686E45" w:rsidP="00842E9C">
            <w:pPr>
              <w:rPr>
                <w:sz w:val="20"/>
                <w:szCs w:val="20"/>
              </w:rPr>
            </w:pPr>
            <w:r w:rsidRPr="00932916">
              <w:rPr>
                <w:sz w:val="20"/>
                <w:szCs w:val="20"/>
              </w:rPr>
              <w:t>If partial</w:t>
            </w:r>
            <w:r>
              <w:rPr>
                <w:sz w:val="20"/>
                <w:szCs w:val="20"/>
              </w:rPr>
              <w:t>ly</w:t>
            </w:r>
            <w:r w:rsidRPr="00932916">
              <w:rPr>
                <w:sz w:val="20"/>
                <w:szCs w:val="20"/>
              </w:rPr>
              <w:t xml:space="preserve"> complete, circle modules that still need to be completed:</w:t>
            </w:r>
          </w:p>
          <w:p w14:paraId="64924EEB" w14:textId="3F71E2DC" w:rsidR="00686E45" w:rsidRPr="00932916" w:rsidRDefault="00686E45" w:rsidP="00361607">
            <w:pPr>
              <w:rPr>
                <w:sz w:val="20"/>
                <w:szCs w:val="20"/>
              </w:rPr>
            </w:pPr>
            <w:r>
              <w:rPr>
                <w:sz w:val="20"/>
                <w:szCs w:val="20"/>
              </w:rPr>
              <w:t>1 2 3 4 4A 5 5A 6W 6M 7.</w:t>
            </w:r>
            <w:r w:rsidRPr="00842E9C">
              <w:rPr>
                <w:sz w:val="20"/>
                <w:szCs w:val="20"/>
                <w:highlight w:val="yellow"/>
              </w:rPr>
              <w:t>X</w:t>
            </w:r>
            <w:r>
              <w:rPr>
                <w:sz w:val="20"/>
                <w:szCs w:val="20"/>
              </w:rPr>
              <w:t xml:space="preserve"> </w:t>
            </w:r>
            <w:proofErr w:type="spellStart"/>
            <w:r>
              <w:rPr>
                <w:sz w:val="20"/>
                <w:szCs w:val="20"/>
              </w:rPr>
              <w:t>7.</w:t>
            </w:r>
            <w:r w:rsidRPr="00842E9C">
              <w:rPr>
                <w:sz w:val="20"/>
                <w:szCs w:val="20"/>
                <w:highlight w:val="yellow"/>
              </w:rPr>
              <w:t>X</w:t>
            </w:r>
            <w:proofErr w:type="spellEnd"/>
            <w:r>
              <w:rPr>
                <w:sz w:val="20"/>
                <w:szCs w:val="20"/>
              </w:rPr>
              <w:t xml:space="preserve"> </w:t>
            </w:r>
            <w:proofErr w:type="spellStart"/>
            <w:r>
              <w:rPr>
                <w:sz w:val="20"/>
                <w:szCs w:val="20"/>
              </w:rPr>
              <w:t>7.</w:t>
            </w:r>
            <w:r w:rsidRPr="00842E9C">
              <w:rPr>
                <w:sz w:val="20"/>
                <w:szCs w:val="20"/>
                <w:highlight w:val="yellow"/>
              </w:rPr>
              <w:t>X</w:t>
            </w:r>
            <w:proofErr w:type="spellEnd"/>
            <w:r>
              <w:rPr>
                <w:sz w:val="20"/>
                <w:szCs w:val="20"/>
              </w:rPr>
              <w:t xml:space="preserve"> 8</w:t>
            </w:r>
          </w:p>
        </w:tc>
        <w:tc>
          <w:tcPr>
            <w:tcW w:w="1891" w:type="dxa"/>
            <w:tcBorders>
              <w:top w:val="single" w:sz="4" w:space="0" w:color="auto"/>
              <w:left w:val="single" w:sz="4" w:space="0" w:color="auto"/>
              <w:bottom w:val="single" w:sz="18" w:space="0" w:color="auto"/>
              <w:right w:val="single" w:sz="4" w:space="0" w:color="auto"/>
            </w:tcBorders>
          </w:tcPr>
          <w:p w14:paraId="5BEA85DB" w14:textId="77777777" w:rsidR="00686E45" w:rsidRPr="00932916" w:rsidRDefault="00686E45" w:rsidP="00842E9C">
            <w:pPr>
              <w:rPr>
                <w:sz w:val="20"/>
                <w:szCs w:val="20"/>
              </w:rPr>
            </w:pPr>
            <w:r w:rsidRPr="00932916">
              <w:rPr>
                <w:sz w:val="20"/>
                <w:szCs w:val="20"/>
              </w:rPr>
              <w:t>Comments</w:t>
            </w:r>
          </w:p>
        </w:tc>
        <w:tc>
          <w:tcPr>
            <w:tcW w:w="2279" w:type="dxa"/>
            <w:tcBorders>
              <w:top w:val="single" w:sz="4" w:space="0" w:color="auto"/>
              <w:left w:val="single" w:sz="4" w:space="0" w:color="auto"/>
              <w:bottom w:val="single" w:sz="18" w:space="0" w:color="auto"/>
              <w:right w:val="single" w:sz="4" w:space="0" w:color="auto"/>
            </w:tcBorders>
            <w:shd w:val="clear" w:color="auto" w:fill="387990"/>
          </w:tcPr>
          <w:p w14:paraId="4F1DFF65" w14:textId="77777777" w:rsidR="00686E45" w:rsidRPr="00932916" w:rsidRDefault="00686E45" w:rsidP="00842E9C">
            <w:pPr>
              <w:rPr>
                <w:sz w:val="20"/>
                <w:szCs w:val="20"/>
              </w:rPr>
            </w:pPr>
          </w:p>
        </w:tc>
      </w:tr>
      <w:tr w:rsidR="00686E45" w:rsidRPr="00932916" w14:paraId="1605CD93" w14:textId="77777777" w:rsidTr="00CD1A4B">
        <w:trPr>
          <w:trHeight w:val="810"/>
        </w:trPr>
        <w:tc>
          <w:tcPr>
            <w:tcW w:w="1350" w:type="dxa"/>
            <w:tcBorders>
              <w:top w:val="single" w:sz="18" w:space="0" w:color="auto"/>
              <w:left w:val="single" w:sz="4" w:space="0" w:color="auto"/>
              <w:bottom w:val="single" w:sz="4" w:space="0" w:color="auto"/>
              <w:right w:val="single" w:sz="4" w:space="0" w:color="auto"/>
            </w:tcBorders>
          </w:tcPr>
          <w:p w14:paraId="20D19297" w14:textId="77777777" w:rsidR="00686E45" w:rsidRPr="00932916" w:rsidRDefault="00686E45" w:rsidP="00842E9C">
            <w:pPr>
              <w:rPr>
                <w:b/>
                <w:sz w:val="20"/>
                <w:szCs w:val="20"/>
              </w:rPr>
            </w:pPr>
          </w:p>
        </w:tc>
        <w:tc>
          <w:tcPr>
            <w:tcW w:w="1080" w:type="dxa"/>
            <w:tcBorders>
              <w:top w:val="single" w:sz="18" w:space="0" w:color="auto"/>
              <w:left w:val="single" w:sz="4" w:space="0" w:color="auto"/>
              <w:bottom w:val="single" w:sz="4" w:space="0" w:color="auto"/>
              <w:right w:val="single" w:sz="6" w:space="0" w:color="auto"/>
            </w:tcBorders>
          </w:tcPr>
          <w:p w14:paraId="22F161B5" w14:textId="77777777" w:rsidR="00686E45" w:rsidRPr="00932916" w:rsidRDefault="00686E45" w:rsidP="00842E9C">
            <w:pPr>
              <w:rPr>
                <w:b/>
                <w:sz w:val="20"/>
                <w:szCs w:val="20"/>
              </w:rPr>
            </w:pPr>
          </w:p>
        </w:tc>
        <w:tc>
          <w:tcPr>
            <w:tcW w:w="1170" w:type="dxa"/>
            <w:tcBorders>
              <w:top w:val="single" w:sz="18" w:space="0" w:color="auto"/>
              <w:left w:val="single" w:sz="6" w:space="0" w:color="auto"/>
              <w:bottom w:val="single" w:sz="4" w:space="0" w:color="auto"/>
              <w:right w:val="single" w:sz="4" w:space="0" w:color="auto"/>
            </w:tcBorders>
          </w:tcPr>
          <w:p w14:paraId="213E0EBC" w14:textId="77777777" w:rsidR="00686E45" w:rsidRPr="00932916" w:rsidRDefault="00686E45" w:rsidP="00842E9C">
            <w:pPr>
              <w:rPr>
                <w:b/>
                <w:sz w:val="20"/>
                <w:szCs w:val="20"/>
              </w:rPr>
            </w:pPr>
          </w:p>
          <w:p w14:paraId="64C7FBB1" w14:textId="77777777" w:rsidR="00686E45" w:rsidRPr="00932916" w:rsidRDefault="00686E45" w:rsidP="00842E9C">
            <w:pPr>
              <w:rPr>
                <w:b/>
                <w:sz w:val="20"/>
                <w:szCs w:val="20"/>
              </w:rPr>
            </w:pPr>
          </w:p>
        </w:tc>
        <w:tc>
          <w:tcPr>
            <w:tcW w:w="1125" w:type="dxa"/>
            <w:tcBorders>
              <w:top w:val="single" w:sz="18" w:space="0" w:color="auto"/>
              <w:left w:val="single" w:sz="4" w:space="0" w:color="auto"/>
              <w:bottom w:val="single" w:sz="4" w:space="0" w:color="auto"/>
              <w:right w:val="single" w:sz="4" w:space="0" w:color="auto"/>
            </w:tcBorders>
          </w:tcPr>
          <w:p w14:paraId="7A74B2C1" w14:textId="77777777" w:rsidR="00686E45" w:rsidRDefault="00686E45" w:rsidP="00842E9C">
            <w:pPr>
              <w:rPr>
                <w:sz w:val="20"/>
                <w:szCs w:val="20"/>
              </w:rPr>
            </w:pPr>
          </w:p>
        </w:tc>
        <w:tc>
          <w:tcPr>
            <w:tcW w:w="1125" w:type="dxa"/>
            <w:tcBorders>
              <w:top w:val="single" w:sz="18" w:space="0" w:color="auto"/>
              <w:left w:val="single" w:sz="4" w:space="0" w:color="auto"/>
              <w:bottom w:val="single" w:sz="4" w:space="0" w:color="auto"/>
              <w:right w:val="single" w:sz="4" w:space="0" w:color="auto"/>
            </w:tcBorders>
          </w:tcPr>
          <w:p w14:paraId="670F9462" w14:textId="55C4D037" w:rsidR="00686E45" w:rsidRPr="00932916" w:rsidRDefault="00686E45" w:rsidP="00842E9C">
            <w:pPr>
              <w:rPr>
                <w:sz w:val="20"/>
                <w:szCs w:val="20"/>
              </w:rPr>
            </w:pPr>
            <w:r>
              <w:rPr>
                <w:sz w:val="20"/>
                <w:szCs w:val="20"/>
              </w:rPr>
              <w:t>1</w:t>
            </w:r>
            <w:r w:rsidRPr="00842E9C">
              <w:rPr>
                <w:sz w:val="20"/>
                <w:szCs w:val="20"/>
                <w:vertAlign w:val="superscript"/>
              </w:rPr>
              <w:t>st</w:t>
            </w:r>
            <w:r>
              <w:rPr>
                <w:sz w:val="20"/>
                <w:szCs w:val="20"/>
              </w:rPr>
              <w:t xml:space="preserve"> visit date/time</w:t>
            </w:r>
            <w:r w:rsidRPr="00932916">
              <w:rPr>
                <w:sz w:val="20"/>
                <w:szCs w:val="20"/>
              </w:rPr>
              <w:t xml:space="preserve"> </w:t>
            </w:r>
          </w:p>
        </w:tc>
        <w:tc>
          <w:tcPr>
            <w:tcW w:w="900" w:type="dxa"/>
            <w:tcBorders>
              <w:top w:val="single" w:sz="18" w:space="0" w:color="auto"/>
              <w:left w:val="single" w:sz="4" w:space="0" w:color="auto"/>
              <w:bottom w:val="single" w:sz="4" w:space="0" w:color="auto"/>
              <w:right w:val="single" w:sz="4" w:space="0" w:color="auto"/>
            </w:tcBorders>
          </w:tcPr>
          <w:p w14:paraId="5BBC60B2" w14:textId="77777777" w:rsidR="00686E45" w:rsidRPr="00932916" w:rsidRDefault="00686E45" w:rsidP="00842E9C">
            <w:pPr>
              <w:rPr>
                <w:sz w:val="20"/>
                <w:szCs w:val="20"/>
              </w:rPr>
            </w:pPr>
            <w:r w:rsidRPr="00932916">
              <w:rPr>
                <w:sz w:val="20"/>
                <w:szCs w:val="20"/>
              </w:rPr>
              <w:t>Result</w:t>
            </w:r>
          </w:p>
        </w:tc>
        <w:tc>
          <w:tcPr>
            <w:tcW w:w="3420" w:type="dxa"/>
            <w:tcBorders>
              <w:top w:val="single" w:sz="18" w:space="0" w:color="auto"/>
              <w:left w:val="single" w:sz="4" w:space="0" w:color="auto"/>
              <w:bottom w:val="single" w:sz="4" w:space="0" w:color="auto"/>
              <w:right w:val="single" w:sz="4" w:space="0" w:color="auto"/>
            </w:tcBorders>
          </w:tcPr>
          <w:p w14:paraId="6C3A7052" w14:textId="77777777" w:rsidR="00686E45" w:rsidRPr="00932916" w:rsidRDefault="00686E45" w:rsidP="00842E9C">
            <w:pPr>
              <w:rPr>
                <w:sz w:val="20"/>
                <w:szCs w:val="20"/>
              </w:rPr>
            </w:pPr>
            <w:r w:rsidRPr="00932916">
              <w:rPr>
                <w:sz w:val="20"/>
                <w:szCs w:val="20"/>
              </w:rPr>
              <w:t>If partial</w:t>
            </w:r>
            <w:r>
              <w:rPr>
                <w:sz w:val="20"/>
                <w:szCs w:val="20"/>
              </w:rPr>
              <w:t>ly</w:t>
            </w:r>
            <w:r w:rsidRPr="00932916">
              <w:rPr>
                <w:sz w:val="20"/>
                <w:szCs w:val="20"/>
              </w:rPr>
              <w:t xml:space="preserve"> complete, circle modules that still need to be completed:</w:t>
            </w:r>
          </w:p>
          <w:p w14:paraId="12D91580" w14:textId="34301B42" w:rsidR="00686E45" w:rsidRPr="00932916" w:rsidRDefault="00686E45" w:rsidP="00361607">
            <w:pPr>
              <w:rPr>
                <w:sz w:val="20"/>
                <w:szCs w:val="20"/>
              </w:rPr>
            </w:pPr>
            <w:r>
              <w:rPr>
                <w:sz w:val="20"/>
                <w:szCs w:val="20"/>
              </w:rPr>
              <w:t>1 2 3 4 4A 5 5A 6W 6M 7.</w:t>
            </w:r>
            <w:r w:rsidRPr="00842E9C">
              <w:rPr>
                <w:sz w:val="20"/>
                <w:szCs w:val="20"/>
                <w:highlight w:val="yellow"/>
              </w:rPr>
              <w:t>X</w:t>
            </w:r>
            <w:r>
              <w:rPr>
                <w:sz w:val="20"/>
                <w:szCs w:val="20"/>
              </w:rPr>
              <w:t xml:space="preserve"> </w:t>
            </w:r>
            <w:proofErr w:type="spellStart"/>
            <w:r>
              <w:rPr>
                <w:sz w:val="20"/>
                <w:szCs w:val="20"/>
              </w:rPr>
              <w:t>7.</w:t>
            </w:r>
            <w:r w:rsidRPr="00842E9C">
              <w:rPr>
                <w:sz w:val="20"/>
                <w:szCs w:val="20"/>
                <w:highlight w:val="yellow"/>
              </w:rPr>
              <w:t>X</w:t>
            </w:r>
            <w:proofErr w:type="spellEnd"/>
            <w:r>
              <w:rPr>
                <w:sz w:val="20"/>
                <w:szCs w:val="20"/>
              </w:rPr>
              <w:t xml:space="preserve"> </w:t>
            </w:r>
            <w:proofErr w:type="spellStart"/>
            <w:r>
              <w:rPr>
                <w:sz w:val="20"/>
                <w:szCs w:val="20"/>
              </w:rPr>
              <w:t>7.</w:t>
            </w:r>
            <w:r w:rsidRPr="00842E9C">
              <w:rPr>
                <w:sz w:val="20"/>
                <w:szCs w:val="20"/>
                <w:highlight w:val="yellow"/>
              </w:rPr>
              <w:t>X</w:t>
            </w:r>
            <w:proofErr w:type="spellEnd"/>
            <w:r>
              <w:rPr>
                <w:sz w:val="20"/>
                <w:szCs w:val="20"/>
              </w:rPr>
              <w:t xml:space="preserve"> 8</w:t>
            </w:r>
          </w:p>
        </w:tc>
        <w:tc>
          <w:tcPr>
            <w:tcW w:w="1891" w:type="dxa"/>
            <w:tcBorders>
              <w:top w:val="single" w:sz="18" w:space="0" w:color="auto"/>
              <w:left w:val="single" w:sz="4" w:space="0" w:color="auto"/>
              <w:bottom w:val="single" w:sz="4" w:space="0" w:color="auto"/>
              <w:right w:val="single" w:sz="4" w:space="0" w:color="auto"/>
            </w:tcBorders>
          </w:tcPr>
          <w:p w14:paraId="2D1A8AEB" w14:textId="5340E4F0" w:rsidR="00686E45" w:rsidRPr="00932916" w:rsidRDefault="00686E45" w:rsidP="00842E9C">
            <w:pPr>
              <w:rPr>
                <w:sz w:val="20"/>
                <w:szCs w:val="20"/>
              </w:rPr>
            </w:pPr>
            <w:r w:rsidRPr="00932916">
              <w:rPr>
                <w:sz w:val="20"/>
                <w:szCs w:val="20"/>
              </w:rPr>
              <w:t>Comments</w:t>
            </w:r>
          </w:p>
        </w:tc>
        <w:tc>
          <w:tcPr>
            <w:tcW w:w="2279" w:type="dxa"/>
            <w:tcBorders>
              <w:top w:val="single" w:sz="18" w:space="0" w:color="auto"/>
              <w:left w:val="single" w:sz="4" w:space="0" w:color="auto"/>
              <w:bottom w:val="single" w:sz="4" w:space="0" w:color="auto"/>
              <w:right w:val="single" w:sz="4" w:space="0" w:color="auto"/>
            </w:tcBorders>
          </w:tcPr>
          <w:p w14:paraId="6E5034C8" w14:textId="1B78E1D7" w:rsidR="00686E45" w:rsidRPr="00932916" w:rsidRDefault="00686E45" w:rsidP="00842E9C">
            <w:pPr>
              <w:rPr>
                <w:sz w:val="20"/>
                <w:szCs w:val="20"/>
              </w:rPr>
            </w:pPr>
            <w:r>
              <w:rPr>
                <w:sz w:val="20"/>
                <w:szCs w:val="20"/>
              </w:rPr>
              <w:t xml:space="preserve">Date/time next visit scheduled </w:t>
            </w:r>
          </w:p>
        </w:tc>
      </w:tr>
      <w:tr w:rsidR="00686E45" w:rsidRPr="00932916" w14:paraId="6A2C73F3" w14:textId="77777777" w:rsidTr="00CD1A4B">
        <w:trPr>
          <w:trHeight w:val="836"/>
        </w:trPr>
        <w:tc>
          <w:tcPr>
            <w:tcW w:w="1350" w:type="dxa"/>
            <w:tcBorders>
              <w:top w:val="single" w:sz="4" w:space="0" w:color="auto"/>
              <w:left w:val="single" w:sz="4" w:space="0" w:color="auto"/>
              <w:bottom w:val="single" w:sz="4" w:space="0" w:color="auto"/>
              <w:right w:val="single" w:sz="4" w:space="0" w:color="auto"/>
            </w:tcBorders>
            <w:shd w:val="clear" w:color="auto" w:fill="387990"/>
          </w:tcPr>
          <w:p w14:paraId="77AC500C" w14:textId="77777777" w:rsidR="00686E45" w:rsidRPr="00932916" w:rsidRDefault="00686E45" w:rsidP="00842E9C">
            <w:pPr>
              <w:rPr>
                <w:b/>
                <w:sz w:val="20"/>
                <w:szCs w:val="20"/>
              </w:rPr>
            </w:pPr>
          </w:p>
        </w:tc>
        <w:tc>
          <w:tcPr>
            <w:tcW w:w="1080" w:type="dxa"/>
            <w:tcBorders>
              <w:top w:val="single" w:sz="4" w:space="0" w:color="auto"/>
              <w:left w:val="single" w:sz="4" w:space="0" w:color="auto"/>
              <w:bottom w:val="single" w:sz="4" w:space="0" w:color="auto"/>
              <w:right w:val="single" w:sz="6" w:space="0" w:color="auto"/>
            </w:tcBorders>
            <w:shd w:val="clear" w:color="auto" w:fill="387990"/>
          </w:tcPr>
          <w:p w14:paraId="2887DFC9" w14:textId="77777777" w:rsidR="00686E45" w:rsidRPr="00932916" w:rsidRDefault="00686E45" w:rsidP="00842E9C">
            <w:pPr>
              <w:rPr>
                <w:b/>
                <w:sz w:val="20"/>
                <w:szCs w:val="20"/>
              </w:rPr>
            </w:pPr>
          </w:p>
        </w:tc>
        <w:tc>
          <w:tcPr>
            <w:tcW w:w="1170" w:type="dxa"/>
            <w:tcBorders>
              <w:top w:val="single" w:sz="4" w:space="0" w:color="auto"/>
              <w:left w:val="single" w:sz="6" w:space="0" w:color="auto"/>
              <w:bottom w:val="single" w:sz="4" w:space="0" w:color="auto"/>
              <w:right w:val="single" w:sz="4" w:space="0" w:color="auto"/>
            </w:tcBorders>
          </w:tcPr>
          <w:p w14:paraId="7FA0EC92" w14:textId="77777777" w:rsidR="00686E45" w:rsidRPr="00932916" w:rsidRDefault="00686E45" w:rsidP="00842E9C">
            <w:pPr>
              <w:rPr>
                <w:b/>
                <w:sz w:val="20"/>
                <w:szCs w:val="20"/>
              </w:rPr>
            </w:pPr>
          </w:p>
        </w:tc>
        <w:tc>
          <w:tcPr>
            <w:tcW w:w="1125" w:type="dxa"/>
            <w:tcBorders>
              <w:top w:val="single" w:sz="4" w:space="0" w:color="auto"/>
              <w:left w:val="single" w:sz="4" w:space="0" w:color="auto"/>
              <w:bottom w:val="single" w:sz="4" w:space="0" w:color="auto"/>
              <w:right w:val="single" w:sz="4" w:space="0" w:color="auto"/>
            </w:tcBorders>
          </w:tcPr>
          <w:p w14:paraId="4F28BECB" w14:textId="77777777" w:rsidR="00686E45" w:rsidRDefault="00686E45" w:rsidP="00842E9C">
            <w:pPr>
              <w:rPr>
                <w:sz w:val="20"/>
                <w:szCs w:val="20"/>
              </w:rPr>
            </w:pPr>
          </w:p>
        </w:tc>
        <w:tc>
          <w:tcPr>
            <w:tcW w:w="1125" w:type="dxa"/>
            <w:tcBorders>
              <w:top w:val="single" w:sz="4" w:space="0" w:color="auto"/>
              <w:left w:val="single" w:sz="4" w:space="0" w:color="auto"/>
              <w:bottom w:val="single" w:sz="4" w:space="0" w:color="auto"/>
              <w:right w:val="single" w:sz="4" w:space="0" w:color="auto"/>
            </w:tcBorders>
          </w:tcPr>
          <w:p w14:paraId="5BA092FA" w14:textId="69FAA214" w:rsidR="00686E45" w:rsidRPr="00932916" w:rsidRDefault="00686E45" w:rsidP="00842E9C">
            <w:pPr>
              <w:rPr>
                <w:sz w:val="20"/>
                <w:szCs w:val="20"/>
              </w:rPr>
            </w:pPr>
            <w:r>
              <w:rPr>
                <w:sz w:val="20"/>
                <w:szCs w:val="20"/>
              </w:rPr>
              <w:t>2</w:t>
            </w:r>
            <w:r w:rsidRPr="00842E9C">
              <w:rPr>
                <w:sz w:val="20"/>
                <w:szCs w:val="20"/>
                <w:vertAlign w:val="superscript"/>
              </w:rPr>
              <w:t>nd</w:t>
            </w:r>
            <w:r>
              <w:rPr>
                <w:sz w:val="20"/>
                <w:szCs w:val="20"/>
              </w:rPr>
              <w:t xml:space="preserve"> visit date/time </w:t>
            </w:r>
          </w:p>
        </w:tc>
        <w:tc>
          <w:tcPr>
            <w:tcW w:w="900" w:type="dxa"/>
            <w:tcBorders>
              <w:top w:val="single" w:sz="4" w:space="0" w:color="auto"/>
              <w:left w:val="single" w:sz="4" w:space="0" w:color="auto"/>
              <w:bottom w:val="single" w:sz="4" w:space="0" w:color="auto"/>
              <w:right w:val="single" w:sz="4" w:space="0" w:color="auto"/>
            </w:tcBorders>
          </w:tcPr>
          <w:p w14:paraId="3A335710" w14:textId="77777777" w:rsidR="00686E45" w:rsidRPr="00932916" w:rsidRDefault="00686E45" w:rsidP="00842E9C">
            <w:pPr>
              <w:rPr>
                <w:sz w:val="20"/>
                <w:szCs w:val="20"/>
              </w:rPr>
            </w:pPr>
            <w:r w:rsidRPr="00932916">
              <w:rPr>
                <w:sz w:val="20"/>
                <w:szCs w:val="20"/>
              </w:rPr>
              <w:t>Result</w:t>
            </w:r>
          </w:p>
        </w:tc>
        <w:tc>
          <w:tcPr>
            <w:tcW w:w="3420" w:type="dxa"/>
            <w:tcBorders>
              <w:top w:val="single" w:sz="4" w:space="0" w:color="auto"/>
              <w:left w:val="single" w:sz="4" w:space="0" w:color="auto"/>
              <w:bottom w:val="single" w:sz="4" w:space="0" w:color="auto"/>
              <w:right w:val="single" w:sz="4" w:space="0" w:color="auto"/>
            </w:tcBorders>
          </w:tcPr>
          <w:p w14:paraId="57028F47" w14:textId="77777777" w:rsidR="00686E45" w:rsidRPr="00932916" w:rsidRDefault="00686E45" w:rsidP="00842E9C">
            <w:pPr>
              <w:rPr>
                <w:sz w:val="20"/>
                <w:szCs w:val="20"/>
              </w:rPr>
            </w:pPr>
            <w:r w:rsidRPr="00932916">
              <w:rPr>
                <w:sz w:val="20"/>
                <w:szCs w:val="20"/>
              </w:rPr>
              <w:t>If partial</w:t>
            </w:r>
            <w:r>
              <w:rPr>
                <w:sz w:val="20"/>
                <w:szCs w:val="20"/>
              </w:rPr>
              <w:t>ly</w:t>
            </w:r>
            <w:r w:rsidRPr="00932916">
              <w:rPr>
                <w:sz w:val="20"/>
                <w:szCs w:val="20"/>
              </w:rPr>
              <w:t xml:space="preserve"> complete, circle modules that still need to be completed:</w:t>
            </w:r>
          </w:p>
          <w:p w14:paraId="35F8A5D0" w14:textId="3D71B33F" w:rsidR="00686E45" w:rsidRPr="00932916" w:rsidRDefault="00686E45" w:rsidP="00361607">
            <w:pPr>
              <w:rPr>
                <w:sz w:val="20"/>
                <w:szCs w:val="20"/>
              </w:rPr>
            </w:pPr>
            <w:r>
              <w:rPr>
                <w:sz w:val="20"/>
                <w:szCs w:val="20"/>
              </w:rPr>
              <w:t>1 2 3 4 4A 5 5A 6W 6M 7.</w:t>
            </w:r>
            <w:r w:rsidRPr="00842E9C">
              <w:rPr>
                <w:sz w:val="20"/>
                <w:szCs w:val="20"/>
                <w:highlight w:val="yellow"/>
              </w:rPr>
              <w:t>X</w:t>
            </w:r>
            <w:r>
              <w:rPr>
                <w:sz w:val="20"/>
                <w:szCs w:val="20"/>
              </w:rPr>
              <w:t xml:space="preserve"> </w:t>
            </w:r>
            <w:proofErr w:type="spellStart"/>
            <w:r>
              <w:rPr>
                <w:sz w:val="20"/>
                <w:szCs w:val="20"/>
              </w:rPr>
              <w:t>7.</w:t>
            </w:r>
            <w:r w:rsidRPr="00842E9C">
              <w:rPr>
                <w:sz w:val="20"/>
                <w:szCs w:val="20"/>
                <w:highlight w:val="yellow"/>
              </w:rPr>
              <w:t>X</w:t>
            </w:r>
            <w:proofErr w:type="spellEnd"/>
            <w:r>
              <w:rPr>
                <w:sz w:val="20"/>
                <w:szCs w:val="20"/>
              </w:rPr>
              <w:t xml:space="preserve"> </w:t>
            </w:r>
            <w:proofErr w:type="spellStart"/>
            <w:r>
              <w:rPr>
                <w:sz w:val="20"/>
                <w:szCs w:val="20"/>
              </w:rPr>
              <w:t>7.</w:t>
            </w:r>
            <w:r w:rsidRPr="00842E9C">
              <w:rPr>
                <w:sz w:val="20"/>
                <w:szCs w:val="20"/>
                <w:highlight w:val="yellow"/>
              </w:rPr>
              <w:t>X</w:t>
            </w:r>
            <w:proofErr w:type="spellEnd"/>
            <w:r>
              <w:rPr>
                <w:sz w:val="20"/>
                <w:szCs w:val="20"/>
              </w:rPr>
              <w:t xml:space="preserve"> 8</w:t>
            </w:r>
          </w:p>
        </w:tc>
        <w:tc>
          <w:tcPr>
            <w:tcW w:w="1891" w:type="dxa"/>
            <w:tcBorders>
              <w:top w:val="single" w:sz="4" w:space="0" w:color="auto"/>
              <w:left w:val="single" w:sz="4" w:space="0" w:color="auto"/>
              <w:bottom w:val="single" w:sz="4" w:space="0" w:color="auto"/>
              <w:right w:val="single" w:sz="4" w:space="0" w:color="auto"/>
            </w:tcBorders>
          </w:tcPr>
          <w:p w14:paraId="1EFDFF2C" w14:textId="56546E6D" w:rsidR="00686E45" w:rsidRPr="00932916" w:rsidRDefault="00686E45" w:rsidP="00842E9C">
            <w:pPr>
              <w:rPr>
                <w:sz w:val="20"/>
                <w:szCs w:val="20"/>
              </w:rPr>
            </w:pPr>
            <w:r w:rsidRPr="00932916">
              <w:rPr>
                <w:sz w:val="20"/>
                <w:szCs w:val="20"/>
              </w:rPr>
              <w:t>Comments</w:t>
            </w:r>
          </w:p>
        </w:tc>
        <w:tc>
          <w:tcPr>
            <w:tcW w:w="2279" w:type="dxa"/>
            <w:tcBorders>
              <w:top w:val="single" w:sz="4" w:space="0" w:color="auto"/>
              <w:left w:val="single" w:sz="4" w:space="0" w:color="auto"/>
              <w:bottom w:val="single" w:sz="4" w:space="0" w:color="auto"/>
              <w:right w:val="single" w:sz="4" w:space="0" w:color="auto"/>
            </w:tcBorders>
          </w:tcPr>
          <w:p w14:paraId="1132EFF6" w14:textId="7882B33F" w:rsidR="00686E45" w:rsidRPr="00932916" w:rsidRDefault="00686E45" w:rsidP="00842E9C">
            <w:pPr>
              <w:rPr>
                <w:sz w:val="20"/>
                <w:szCs w:val="20"/>
              </w:rPr>
            </w:pPr>
            <w:r>
              <w:rPr>
                <w:sz w:val="20"/>
                <w:szCs w:val="20"/>
              </w:rPr>
              <w:t xml:space="preserve">Date/time next visit scheduled </w:t>
            </w:r>
          </w:p>
        </w:tc>
      </w:tr>
      <w:tr w:rsidR="00686E45" w:rsidRPr="00932916" w14:paraId="164470CB" w14:textId="77777777" w:rsidTr="00CD1A4B">
        <w:trPr>
          <w:trHeight w:val="836"/>
        </w:trPr>
        <w:tc>
          <w:tcPr>
            <w:tcW w:w="1350" w:type="dxa"/>
            <w:tcBorders>
              <w:top w:val="single" w:sz="4" w:space="0" w:color="auto"/>
              <w:left w:val="single" w:sz="4" w:space="0" w:color="auto"/>
              <w:bottom w:val="single" w:sz="4" w:space="0" w:color="auto"/>
              <w:right w:val="single" w:sz="4" w:space="0" w:color="auto"/>
            </w:tcBorders>
            <w:shd w:val="clear" w:color="auto" w:fill="387990"/>
          </w:tcPr>
          <w:p w14:paraId="46692B56" w14:textId="77777777" w:rsidR="00686E45" w:rsidRPr="00932916" w:rsidRDefault="00686E45" w:rsidP="00842E9C">
            <w:pPr>
              <w:rPr>
                <w:sz w:val="20"/>
                <w:szCs w:val="20"/>
              </w:rPr>
            </w:pPr>
          </w:p>
        </w:tc>
        <w:tc>
          <w:tcPr>
            <w:tcW w:w="1080" w:type="dxa"/>
            <w:tcBorders>
              <w:top w:val="single" w:sz="4" w:space="0" w:color="auto"/>
              <w:left w:val="single" w:sz="4" w:space="0" w:color="auto"/>
              <w:bottom w:val="single" w:sz="4" w:space="0" w:color="auto"/>
              <w:right w:val="single" w:sz="6" w:space="0" w:color="auto"/>
            </w:tcBorders>
            <w:shd w:val="clear" w:color="auto" w:fill="387990"/>
          </w:tcPr>
          <w:p w14:paraId="4BB057F6" w14:textId="77777777" w:rsidR="00686E45" w:rsidRPr="00932916" w:rsidRDefault="00686E45" w:rsidP="00842E9C">
            <w:pPr>
              <w:rPr>
                <w:sz w:val="20"/>
                <w:szCs w:val="20"/>
              </w:rPr>
            </w:pPr>
          </w:p>
        </w:tc>
        <w:tc>
          <w:tcPr>
            <w:tcW w:w="1170" w:type="dxa"/>
            <w:tcBorders>
              <w:top w:val="single" w:sz="4" w:space="0" w:color="auto"/>
              <w:left w:val="single" w:sz="6" w:space="0" w:color="auto"/>
              <w:bottom w:val="single" w:sz="4" w:space="0" w:color="auto"/>
              <w:right w:val="single" w:sz="4" w:space="0" w:color="auto"/>
            </w:tcBorders>
          </w:tcPr>
          <w:p w14:paraId="472B4A6A" w14:textId="77777777" w:rsidR="00686E45" w:rsidRPr="00932916" w:rsidRDefault="00686E45" w:rsidP="00842E9C">
            <w:pPr>
              <w:rPr>
                <w:sz w:val="20"/>
                <w:szCs w:val="20"/>
              </w:rPr>
            </w:pPr>
          </w:p>
        </w:tc>
        <w:tc>
          <w:tcPr>
            <w:tcW w:w="1125" w:type="dxa"/>
            <w:tcBorders>
              <w:top w:val="single" w:sz="4" w:space="0" w:color="auto"/>
              <w:left w:val="single" w:sz="4" w:space="0" w:color="auto"/>
              <w:bottom w:val="single" w:sz="4" w:space="0" w:color="auto"/>
              <w:right w:val="single" w:sz="4" w:space="0" w:color="auto"/>
            </w:tcBorders>
          </w:tcPr>
          <w:p w14:paraId="6411A304" w14:textId="77777777" w:rsidR="00686E45" w:rsidRDefault="00686E45" w:rsidP="00842E9C">
            <w:pPr>
              <w:rPr>
                <w:sz w:val="20"/>
                <w:szCs w:val="20"/>
              </w:rPr>
            </w:pPr>
          </w:p>
        </w:tc>
        <w:tc>
          <w:tcPr>
            <w:tcW w:w="1125" w:type="dxa"/>
            <w:tcBorders>
              <w:top w:val="single" w:sz="4" w:space="0" w:color="auto"/>
              <w:left w:val="single" w:sz="4" w:space="0" w:color="auto"/>
              <w:bottom w:val="single" w:sz="4" w:space="0" w:color="auto"/>
              <w:right w:val="single" w:sz="4" w:space="0" w:color="auto"/>
            </w:tcBorders>
          </w:tcPr>
          <w:p w14:paraId="62D29A60" w14:textId="692C504E" w:rsidR="00686E45" w:rsidRPr="00932916" w:rsidRDefault="00686E45" w:rsidP="00842E9C">
            <w:pPr>
              <w:rPr>
                <w:sz w:val="20"/>
                <w:szCs w:val="20"/>
              </w:rPr>
            </w:pPr>
            <w:r>
              <w:rPr>
                <w:sz w:val="20"/>
                <w:szCs w:val="20"/>
              </w:rPr>
              <w:t>3</w:t>
            </w:r>
            <w:r w:rsidRPr="00842E9C">
              <w:rPr>
                <w:sz w:val="20"/>
                <w:szCs w:val="20"/>
                <w:vertAlign w:val="superscript"/>
              </w:rPr>
              <w:t>rd</w:t>
            </w:r>
            <w:r>
              <w:rPr>
                <w:sz w:val="20"/>
                <w:szCs w:val="20"/>
              </w:rPr>
              <w:t xml:space="preserve"> visit date time </w:t>
            </w:r>
          </w:p>
        </w:tc>
        <w:tc>
          <w:tcPr>
            <w:tcW w:w="900" w:type="dxa"/>
            <w:tcBorders>
              <w:top w:val="single" w:sz="4" w:space="0" w:color="auto"/>
              <w:left w:val="single" w:sz="4" w:space="0" w:color="auto"/>
              <w:bottom w:val="single" w:sz="4" w:space="0" w:color="auto"/>
              <w:right w:val="single" w:sz="4" w:space="0" w:color="auto"/>
            </w:tcBorders>
          </w:tcPr>
          <w:p w14:paraId="447934DC" w14:textId="77777777" w:rsidR="00686E45" w:rsidRPr="00932916" w:rsidRDefault="00686E45" w:rsidP="00842E9C">
            <w:pPr>
              <w:rPr>
                <w:sz w:val="20"/>
                <w:szCs w:val="20"/>
              </w:rPr>
            </w:pPr>
            <w:r w:rsidRPr="00932916">
              <w:rPr>
                <w:sz w:val="20"/>
                <w:szCs w:val="20"/>
              </w:rPr>
              <w:t>Result</w:t>
            </w:r>
          </w:p>
        </w:tc>
        <w:tc>
          <w:tcPr>
            <w:tcW w:w="3420" w:type="dxa"/>
            <w:tcBorders>
              <w:top w:val="single" w:sz="4" w:space="0" w:color="auto"/>
              <w:left w:val="single" w:sz="4" w:space="0" w:color="auto"/>
              <w:bottom w:val="single" w:sz="4" w:space="0" w:color="auto"/>
              <w:right w:val="single" w:sz="4" w:space="0" w:color="auto"/>
            </w:tcBorders>
          </w:tcPr>
          <w:p w14:paraId="6E1F68CD" w14:textId="77777777" w:rsidR="00686E45" w:rsidRPr="00932916" w:rsidRDefault="00686E45" w:rsidP="00842E9C">
            <w:pPr>
              <w:rPr>
                <w:sz w:val="20"/>
                <w:szCs w:val="20"/>
              </w:rPr>
            </w:pPr>
            <w:r w:rsidRPr="00932916">
              <w:rPr>
                <w:sz w:val="20"/>
                <w:szCs w:val="20"/>
              </w:rPr>
              <w:t>If partial</w:t>
            </w:r>
            <w:r>
              <w:rPr>
                <w:sz w:val="20"/>
                <w:szCs w:val="20"/>
              </w:rPr>
              <w:t>ly</w:t>
            </w:r>
            <w:r w:rsidRPr="00932916">
              <w:rPr>
                <w:sz w:val="20"/>
                <w:szCs w:val="20"/>
              </w:rPr>
              <w:t xml:space="preserve"> complete, circle modules that still need to be completed:</w:t>
            </w:r>
          </w:p>
          <w:p w14:paraId="508E4097" w14:textId="45899E23" w:rsidR="00686E45" w:rsidRPr="00932916" w:rsidRDefault="00686E45" w:rsidP="00361607">
            <w:pPr>
              <w:rPr>
                <w:sz w:val="20"/>
                <w:szCs w:val="20"/>
              </w:rPr>
            </w:pPr>
            <w:r>
              <w:rPr>
                <w:sz w:val="20"/>
                <w:szCs w:val="20"/>
              </w:rPr>
              <w:t>1 2 3 4 4A 5 5A 6W 6M 7.</w:t>
            </w:r>
            <w:r w:rsidRPr="00842E9C">
              <w:rPr>
                <w:sz w:val="20"/>
                <w:szCs w:val="20"/>
                <w:highlight w:val="yellow"/>
              </w:rPr>
              <w:t>X</w:t>
            </w:r>
            <w:r>
              <w:rPr>
                <w:sz w:val="20"/>
                <w:szCs w:val="20"/>
              </w:rPr>
              <w:t xml:space="preserve"> </w:t>
            </w:r>
            <w:proofErr w:type="spellStart"/>
            <w:r>
              <w:rPr>
                <w:sz w:val="20"/>
                <w:szCs w:val="20"/>
              </w:rPr>
              <w:t>7.</w:t>
            </w:r>
            <w:r w:rsidRPr="00842E9C">
              <w:rPr>
                <w:sz w:val="20"/>
                <w:szCs w:val="20"/>
                <w:highlight w:val="yellow"/>
              </w:rPr>
              <w:t>X</w:t>
            </w:r>
            <w:proofErr w:type="spellEnd"/>
            <w:r>
              <w:rPr>
                <w:sz w:val="20"/>
                <w:szCs w:val="20"/>
              </w:rPr>
              <w:t xml:space="preserve"> </w:t>
            </w:r>
            <w:proofErr w:type="spellStart"/>
            <w:r>
              <w:rPr>
                <w:sz w:val="20"/>
                <w:szCs w:val="20"/>
              </w:rPr>
              <w:t>7.</w:t>
            </w:r>
            <w:r w:rsidRPr="00842E9C">
              <w:rPr>
                <w:sz w:val="20"/>
                <w:szCs w:val="20"/>
                <w:highlight w:val="yellow"/>
              </w:rPr>
              <w:t>X</w:t>
            </w:r>
            <w:proofErr w:type="spellEnd"/>
            <w:r>
              <w:rPr>
                <w:sz w:val="20"/>
                <w:szCs w:val="20"/>
              </w:rPr>
              <w:t xml:space="preserve"> 8</w:t>
            </w:r>
          </w:p>
        </w:tc>
        <w:tc>
          <w:tcPr>
            <w:tcW w:w="1891" w:type="dxa"/>
            <w:tcBorders>
              <w:top w:val="single" w:sz="4" w:space="0" w:color="auto"/>
              <w:left w:val="single" w:sz="4" w:space="0" w:color="auto"/>
              <w:bottom w:val="single" w:sz="4" w:space="0" w:color="auto"/>
              <w:right w:val="single" w:sz="4" w:space="0" w:color="auto"/>
            </w:tcBorders>
          </w:tcPr>
          <w:p w14:paraId="7C50CDDF" w14:textId="3596CD6F" w:rsidR="00686E45" w:rsidRPr="00932916" w:rsidRDefault="00686E45" w:rsidP="00842E9C">
            <w:pPr>
              <w:rPr>
                <w:sz w:val="20"/>
                <w:szCs w:val="20"/>
              </w:rPr>
            </w:pPr>
            <w:r w:rsidRPr="00932916">
              <w:rPr>
                <w:sz w:val="20"/>
                <w:szCs w:val="20"/>
              </w:rPr>
              <w:t>Comments</w:t>
            </w:r>
          </w:p>
        </w:tc>
        <w:tc>
          <w:tcPr>
            <w:tcW w:w="2279" w:type="dxa"/>
            <w:tcBorders>
              <w:top w:val="single" w:sz="4" w:space="0" w:color="auto"/>
              <w:left w:val="single" w:sz="4" w:space="0" w:color="auto"/>
              <w:bottom w:val="single" w:sz="4" w:space="0" w:color="auto"/>
              <w:right w:val="single" w:sz="4" w:space="0" w:color="auto"/>
            </w:tcBorders>
            <w:shd w:val="clear" w:color="auto" w:fill="387990"/>
          </w:tcPr>
          <w:p w14:paraId="42F6EF3B" w14:textId="77777777" w:rsidR="00686E45" w:rsidRPr="00932916" w:rsidRDefault="00686E45" w:rsidP="00842E9C">
            <w:pPr>
              <w:rPr>
                <w:sz w:val="20"/>
                <w:szCs w:val="20"/>
              </w:rPr>
            </w:pPr>
          </w:p>
        </w:tc>
      </w:tr>
      <w:bookmarkEnd w:id="83"/>
    </w:tbl>
    <w:p w14:paraId="7E7E34D9" w14:textId="77777777" w:rsidR="004D6329" w:rsidRDefault="004D6329" w:rsidP="00EA2508">
      <w:pPr>
        <w:pStyle w:val="Heading1"/>
        <w:rPr>
          <w:color w:val="000000" w:themeColor="text1"/>
          <w:sz w:val="24"/>
          <w:szCs w:val="24"/>
        </w:rPr>
        <w:sectPr w:rsidR="004D6329" w:rsidSect="004D6329">
          <w:footerReference w:type="default" r:id="rId150"/>
          <w:pgSz w:w="15840" w:h="12240" w:orient="landscape"/>
          <w:pgMar w:top="1440" w:right="1440" w:bottom="1440" w:left="1440" w:header="720" w:footer="720" w:gutter="0"/>
          <w:cols w:space="720"/>
          <w:docGrid w:linePitch="299"/>
        </w:sectPr>
      </w:pPr>
    </w:p>
    <w:p w14:paraId="7C509879" w14:textId="7B4A260D" w:rsidR="002374E5" w:rsidRPr="00AD3FED" w:rsidRDefault="00590903" w:rsidP="002374E5">
      <w:pPr>
        <w:pStyle w:val="Heading1"/>
        <w:numPr>
          <w:ilvl w:val="0"/>
          <w:numId w:val="0"/>
        </w:numPr>
      </w:pPr>
      <w:bookmarkStart w:id="200" w:name="_Toc527243191"/>
      <w:r>
        <w:rPr>
          <w:caps w:val="0"/>
        </w:rPr>
        <w:lastRenderedPageBreak/>
        <w:t>Appendix C:</w:t>
      </w:r>
      <w:r w:rsidRPr="00AD3FED">
        <w:rPr>
          <w:caps w:val="0"/>
        </w:rPr>
        <w:t xml:space="preserve"> </w:t>
      </w:r>
      <w:r>
        <w:rPr>
          <w:caps w:val="0"/>
        </w:rPr>
        <w:t>Template for Country-Specific Calendar Event</w:t>
      </w:r>
      <w:bookmarkEnd w:id="200"/>
    </w:p>
    <w:p w14:paraId="52B6BB9F" w14:textId="77777777" w:rsidR="002374E5" w:rsidRPr="00DC7549" w:rsidRDefault="002374E5" w:rsidP="002374E5">
      <w:pPr>
        <w:pStyle w:val="BodyText0"/>
      </w:pPr>
      <w:r>
        <w:rPr>
          <w:b/>
        </w:rPr>
        <w:t xml:space="preserve">Purpose: </w:t>
      </w:r>
      <w:r w:rsidRPr="00815395">
        <w:t xml:space="preserve">to assist in ascertaining dates of birth (month and year) for children identified </w:t>
      </w:r>
      <w:r w:rsidRPr="003E35DA">
        <w:t>as age 6</w:t>
      </w:r>
      <w:r w:rsidRPr="00815395">
        <w:t xml:space="preserve"> or under </w:t>
      </w:r>
      <w:r>
        <w:t xml:space="preserve">as listed </w:t>
      </w:r>
      <w:r w:rsidRPr="00815395">
        <w:t xml:space="preserve">in </w:t>
      </w:r>
      <w:r>
        <w:t xml:space="preserve">Module 1, </w:t>
      </w:r>
      <w:r w:rsidRPr="00677DC2">
        <w:t>Household Roster and Demographics</w:t>
      </w:r>
      <w:r w:rsidRPr="00DC7549">
        <w:t xml:space="preserve">. </w:t>
      </w:r>
    </w:p>
    <w:p w14:paraId="4748B481" w14:textId="77777777" w:rsidR="002374E5" w:rsidRPr="00677DC2" w:rsidRDefault="002374E5" w:rsidP="002374E5">
      <w:pPr>
        <w:pStyle w:val="BodyText0"/>
      </w:pPr>
      <w:r w:rsidRPr="00677DC2">
        <w:t>Th</w:t>
      </w:r>
      <w:r>
        <w:t>e</w:t>
      </w:r>
      <w:r w:rsidRPr="00677DC2">
        <w:t xml:space="preserve"> event calendar template is to </w:t>
      </w:r>
      <w:r>
        <w:t>help</w:t>
      </w:r>
      <w:r w:rsidRPr="00677DC2">
        <w:t xml:space="preserve"> ascertain dates of birth (month and year) for children </w:t>
      </w:r>
      <w:r w:rsidRPr="0046031A">
        <w:t>in the household roster</w:t>
      </w:r>
      <w:r>
        <w:t xml:space="preserve"> </w:t>
      </w:r>
      <w:r w:rsidRPr="00677DC2">
        <w:t>age</w:t>
      </w:r>
      <w:r>
        <w:t>s</w:t>
      </w:r>
      <w:r w:rsidRPr="00677DC2">
        <w:t xml:space="preserve"> 6 or under. The local events calendar should be developed in conjunction with local key informants who have a good knowledge of past events in the areas to be surveyed; the events should be specific to the survey area and po</w:t>
      </w:r>
      <w:r>
        <w:t xml:space="preserve">pulation at the </w:t>
      </w:r>
      <w:r w:rsidRPr="00677DC2">
        <w:t>province</w:t>
      </w:r>
      <w:r>
        <w:t xml:space="preserve"> or </w:t>
      </w:r>
      <w:r w:rsidRPr="00677DC2">
        <w:t>district level. The final calendars should be tested by interviewers during the pilot to ensure that the calendar is appropriate for the local population.</w:t>
      </w:r>
    </w:p>
    <w:p w14:paraId="4B4196C0" w14:textId="76B5F217" w:rsidR="002374E5" w:rsidRPr="008B5060" w:rsidRDefault="002374E5" w:rsidP="002374E5">
      <w:pPr>
        <w:pStyle w:val="BodyText0"/>
      </w:pPr>
      <w:r>
        <w:rPr>
          <w:b/>
        </w:rPr>
        <w:t>Instructions:</w:t>
      </w:r>
      <w:r w:rsidRPr="00DC7549">
        <w:rPr>
          <w:bCs/>
        </w:rPr>
        <w:t xml:space="preserve"> Use the calendar to help prompt the respondent who needs help in determining a more accurate date in response to a question. It may be easier to recall a date if it occurred on or around a </w:t>
      </w:r>
      <w:r w:rsidRPr="008B5060">
        <w:rPr>
          <w:bCs/>
        </w:rPr>
        <w:t xml:space="preserve">local event or festival date. Table </w:t>
      </w:r>
      <w:r w:rsidR="00874826">
        <w:rPr>
          <w:bCs/>
        </w:rPr>
        <w:t>C</w:t>
      </w:r>
      <w:r w:rsidRPr="008B5060">
        <w:rPr>
          <w:bCs/>
        </w:rPr>
        <w:t>1 shows an example of a local events calendar.</w:t>
      </w:r>
    </w:p>
    <w:p w14:paraId="2E410E15" w14:textId="645E5649" w:rsidR="002374E5" w:rsidRPr="00163FF2" w:rsidRDefault="002374E5" w:rsidP="002374E5">
      <w:pPr>
        <w:pStyle w:val="Tabletitle"/>
        <w:rPr>
          <w:lang w:eastAsia="x-none"/>
        </w:rPr>
      </w:pPr>
      <w:bookmarkStart w:id="201" w:name="_Toc527243237"/>
      <w:bookmarkStart w:id="202" w:name="_Toc391569256"/>
      <w:r w:rsidRPr="008B5060">
        <w:t xml:space="preserve">Table </w:t>
      </w:r>
      <w:r w:rsidR="00D50891">
        <w:t>C</w:t>
      </w:r>
      <w:r w:rsidRPr="008B5060">
        <w:t>1: Sample Local Events Calendar (India)</w:t>
      </w:r>
      <w:commentRangeStart w:id="203"/>
      <w:commentRangeEnd w:id="203"/>
      <w:r w:rsidRPr="008B5060">
        <w:rPr>
          <w:rStyle w:val="CommentReference"/>
          <w:rFonts w:cs="Times New Roman"/>
          <w:lang w:val="x-none" w:eastAsia="x-none"/>
        </w:rPr>
        <w:commentReference w:id="203"/>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970"/>
        <w:gridCol w:w="839"/>
        <w:gridCol w:w="839"/>
        <w:gridCol w:w="839"/>
        <w:gridCol w:w="839"/>
        <w:gridCol w:w="839"/>
        <w:gridCol w:w="840"/>
      </w:tblGrid>
      <w:tr w:rsidR="002374E5" w:rsidRPr="008B5060" w14:paraId="047E1900" w14:textId="77777777" w:rsidTr="002374E5">
        <w:trPr>
          <w:trHeight w:val="288"/>
          <w:tblHeader/>
        </w:trPr>
        <w:tc>
          <w:tcPr>
            <w:tcW w:w="1345" w:type="dxa"/>
            <w:shd w:val="clear" w:color="auto" w:fill="387990"/>
            <w:noWrap/>
            <w:vAlign w:val="bottom"/>
            <w:hideMark/>
          </w:tcPr>
          <w:p w14:paraId="10C5F64D" w14:textId="77777777" w:rsidR="002374E5" w:rsidRPr="008B5060" w:rsidRDefault="002374E5" w:rsidP="00F45FEB">
            <w:pPr>
              <w:keepNext/>
              <w:widowControl/>
              <w:rPr>
                <w:rFonts w:eastAsia="Times New Roman" w:cs="Times New Roman"/>
                <w:b/>
                <w:bCs/>
                <w:color w:val="FFFFFF" w:themeColor="background1"/>
                <w:sz w:val="20"/>
                <w:szCs w:val="20"/>
              </w:rPr>
            </w:pPr>
            <w:r w:rsidRPr="008B5060">
              <w:rPr>
                <w:rFonts w:eastAsia="Times New Roman" w:cs="Times New Roman"/>
                <w:b/>
                <w:bCs/>
                <w:color w:val="FFFFFF" w:themeColor="background1"/>
                <w:sz w:val="20"/>
                <w:szCs w:val="20"/>
              </w:rPr>
              <w:t>Month</w:t>
            </w:r>
          </w:p>
        </w:tc>
        <w:tc>
          <w:tcPr>
            <w:tcW w:w="2970" w:type="dxa"/>
            <w:shd w:val="clear" w:color="auto" w:fill="387990"/>
            <w:noWrap/>
            <w:vAlign w:val="bottom"/>
            <w:hideMark/>
          </w:tcPr>
          <w:p w14:paraId="1586A411" w14:textId="77777777" w:rsidR="002374E5" w:rsidRPr="008B5060" w:rsidRDefault="002374E5" w:rsidP="00F45FEB">
            <w:pPr>
              <w:keepNext/>
              <w:widowControl/>
              <w:rPr>
                <w:rFonts w:eastAsia="Times New Roman" w:cs="Times New Roman"/>
                <w:b/>
                <w:bCs/>
                <w:color w:val="FFFFFF" w:themeColor="background1"/>
                <w:sz w:val="20"/>
                <w:szCs w:val="20"/>
              </w:rPr>
            </w:pPr>
            <w:r w:rsidRPr="008B5060">
              <w:rPr>
                <w:rFonts w:eastAsia="Times New Roman" w:cs="Times New Roman"/>
                <w:b/>
                <w:bCs/>
                <w:color w:val="FFFFFF" w:themeColor="background1"/>
                <w:sz w:val="20"/>
                <w:szCs w:val="20"/>
              </w:rPr>
              <w:t>Events and festivals</w:t>
            </w:r>
          </w:p>
        </w:tc>
        <w:tc>
          <w:tcPr>
            <w:tcW w:w="839" w:type="dxa"/>
            <w:shd w:val="clear" w:color="auto" w:fill="387990"/>
            <w:noWrap/>
            <w:vAlign w:val="bottom"/>
            <w:hideMark/>
          </w:tcPr>
          <w:p w14:paraId="6950ED93" w14:textId="77777777" w:rsidR="002374E5" w:rsidRPr="008B5060" w:rsidRDefault="002374E5" w:rsidP="00F45FEB">
            <w:pPr>
              <w:keepNext/>
              <w:widowControl/>
              <w:jc w:val="right"/>
              <w:rPr>
                <w:rFonts w:eastAsia="Times New Roman" w:cs="Times New Roman"/>
                <w:b/>
                <w:bCs/>
                <w:color w:val="FFFFFF" w:themeColor="background1"/>
                <w:sz w:val="20"/>
                <w:szCs w:val="20"/>
              </w:rPr>
            </w:pPr>
            <w:r w:rsidRPr="008B5060">
              <w:rPr>
                <w:rFonts w:eastAsia="Times New Roman" w:cs="Times New Roman"/>
                <w:b/>
                <w:bCs/>
                <w:color w:val="FFFFFF" w:themeColor="background1"/>
                <w:sz w:val="20"/>
                <w:szCs w:val="20"/>
              </w:rPr>
              <w:t>2014</w:t>
            </w:r>
          </w:p>
        </w:tc>
        <w:tc>
          <w:tcPr>
            <w:tcW w:w="839" w:type="dxa"/>
            <w:shd w:val="clear" w:color="auto" w:fill="387990"/>
            <w:noWrap/>
            <w:vAlign w:val="bottom"/>
            <w:hideMark/>
          </w:tcPr>
          <w:p w14:paraId="60B71297" w14:textId="77777777" w:rsidR="002374E5" w:rsidRPr="008B5060" w:rsidRDefault="002374E5" w:rsidP="00F45FEB">
            <w:pPr>
              <w:keepNext/>
              <w:widowControl/>
              <w:jc w:val="right"/>
              <w:rPr>
                <w:rFonts w:eastAsia="Times New Roman" w:cs="Times New Roman"/>
                <w:b/>
                <w:bCs/>
                <w:color w:val="FFFFFF" w:themeColor="background1"/>
                <w:sz w:val="20"/>
                <w:szCs w:val="20"/>
              </w:rPr>
            </w:pPr>
            <w:r w:rsidRPr="008B5060">
              <w:rPr>
                <w:rFonts w:eastAsia="Times New Roman" w:cs="Times New Roman"/>
                <w:b/>
                <w:bCs/>
                <w:color w:val="FFFFFF" w:themeColor="background1"/>
                <w:sz w:val="20"/>
                <w:szCs w:val="20"/>
              </w:rPr>
              <w:t>2015</w:t>
            </w:r>
          </w:p>
        </w:tc>
        <w:tc>
          <w:tcPr>
            <w:tcW w:w="839" w:type="dxa"/>
            <w:shd w:val="clear" w:color="auto" w:fill="387990"/>
            <w:noWrap/>
            <w:vAlign w:val="bottom"/>
            <w:hideMark/>
          </w:tcPr>
          <w:p w14:paraId="6A51242A" w14:textId="77777777" w:rsidR="002374E5" w:rsidRPr="008B5060" w:rsidRDefault="002374E5" w:rsidP="00F45FEB">
            <w:pPr>
              <w:keepNext/>
              <w:widowControl/>
              <w:jc w:val="right"/>
              <w:rPr>
                <w:rFonts w:eastAsia="Times New Roman" w:cs="Times New Roman"/>
                <w:b/>
                <w:bCs/>
                <w:color w:val="FFFFFF" w:themeColor="background1"/>
                <w:sz w:val="20"/>
                <w:szCs w:val="20"/>
              </w:rPr>
            </w:pPr>
            <w:r w:rsidRPr="008B5060">
              <w:rPr>
                <w:rFonts w:eastAsia="Times New Roman" w:cs="Times New Roman"/>
                <w:b/>
                <w:bCs/>
                <w:color w:val="FFFFFF" w:themeColor="background1"/>
                <w:sz w:val="20"/>
                <w:szCs w:val="20"/>
              </w:rPr>
              <w:t>2016</w:t>
            </w:r>
          </w:p>
        </w:tc>
        <w:tc>
          <w:tcPr>
            <w:tcW w:w="839" w:type="dxa"/>
            <w:shd w:val="clear" w:color="auto" w:fill="387990"/>
            <w:noWrap/>
            <w:vAlign w:val="bottom"/>
            <w:hideMark/>
          </w:tcPr>
          <w:p w14:paraId="45E53C05" w14:textId="77777777" w:rsidR="002374E5" w:rsidRPr="008B5060" w:rsidRDefault="002374E5" w:rsidP="00F45FEB">
            <w:pPr>
              <w:keepNext/>
              <w:widowControl/>
              <w:jc w:val="right"/>
              <w:rPr>
                <w:rFonts w:eastAsia="Times New Roman" w:cs="Times New Roman"/>
                <w:b/>
                <w:bCs/>
                <w:color w:val="FFFFFF" w:themeColor="background1"/>
                <w:sz w:val="20"/>
                <w:szCs w:val="20"/>
              </w:rPr>
            </w:pPr>
            <w:r w:rsidRPr="008B5060">
              <w:rPr>
                <w:rFonts w:eastAsia="Times New Roman" w:cs="Times New Roman"/>
                <w:b/>
                <w:bCs/>
                <w:color w:val="FFFFFF" w:themeColor="background1"/>
                <w:sz w:val="20"/>
                <w:szCs w:val="20"/>
              </w:rPr>
              <w:t>2017</w:t>
            </w:r>
          </w:p>
        </w:tc>
        <w:tc>
          <w:tcPr>
            <w:tcW w:w="839" w:type="dxa"/>
            <w:shd w:val="clear" w:color="auto" w:fill="387990"/>
            <w:noWrap/>
            <w:vAlign w:val="bottom"/>
            <w:hideMark/>
          </w:tcPr>
          <w:p w14:paraId="063C60B7" w14:textId="77777777" w:rsidR="002374E5" w:rsidRPr="008B5060" w:rsidRDefault="002374E5" w:rsidP="00F45FEB">
            <w:pPr>
              <w:keepNext/>
              <w:widowControl/>
              <w:jc w:val="right"/>
              <w:rPr>
                <w:rFonts w:eastAsia="Times New Roman" w:cs="Times New Roman"/>
                <w:b/>
                <w:bCs/>
                <w:color w:val="FFFFFF" w:themeColor="background1"/>
                <w:sz w:val="20"/>
                <w:szCs w:val="20"/>
              </w:rPr>
            </w:pPr>
            <w:r w:rsidRPr="008B5060">
              <w:rPr>
                <w:rFonts w:eastAsia="Times New Roman" w:cs="Times New Roman"/>
                <w:b/>
                <w:bCs/>
                <w:color w:val="FFFFFF" w:themeColor="background1"/>
                <w:sz w:val="20"/>
                <w:szCs w:val="20"/>
              </w:rPr>
              <w:t>2018</w:t>
            </w:r>
          </w:p>
        </w:tc>
        <w:tc>
          <w:tcPr>
            <w:tcW w:w="840" w:type="dxa"/>
            <w:shd w:val="clear" w:color="auto" w:fill="387990"/>
            <w:noWrap/>
            <w:vAlign w:val="bottom"/>
            <w:hideMark/>
          </w:tcPr>
          <w:p w14:paraId="5556F83D" w14:textId="77777777" w:rsidR="002374E5" w:rsidRPr="008B5060" w:rsidRDefault="002374E5" w:rsidP="00F45FEB">
            <w:pPr>
              <w:keepNext/>
              <w:widowControl/>
              <w:jc w:val="right"/>
              <w:rPr>
                <w:rFonts w:eastAsia="Times New Roman" w:cs="Times New Roman"/>
                <w:b/>
                <w:bCs/>
                <w:color w:val="FFFFFF" w:themeColor="background1"/>
                <w:sz w:val="20"/>
                <w:szCs w:val="20"/>
              </w:rPr>
            </w:pPr>
            <w:r w:rsidRPr="008B5060">
              <w:rPr>
                <w:rFonts w:eastAsia="Times New Roman" w:cs="Times New Roman"/>
                <w:b/>
                <w:bCs/>
                <w:color w:val="FFFFFF" w:themeColor="background1"/>
                <w:sz w:val="20"/>
                <w:szCs w:val="20"/>
              </w:rPr>
              <w:t>2019</w:t>
            </w:r>
          </w:p>
        </w:tc>
      </w:tr>
      <w:tr w:rsidR="002374E5" w:rsidRPr="008B5060" w14:paraId="442BC5D9" w14:textId="77777777" w:rsidTr="002374E5">
        <w:trPr>
          <w:trHeight w:val="288"/>
        </w:trPr>
        <w:tc>
          <w:tcPr>
            <w:tcW w:w="1345" w:type="dxa"/>
            <w:shd w:val="clear" w:color="auto" w:fill="auto"/>
            <w:noWrap/>
            <w:vAlign w:val="bottom"/>
            <w:hideMark/>
          </w:tcPr>
          <w:p w14:paraId="7491CA7F" w14:textId="77777777" w:rsidR="002374E5" w:rsidRPr="008B5060" w:rsidRDefault="002374E5" w:rsidP="00F45FEB">
            <w:pPr>
              <w:keepNext/>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18125E81" w14:textId="77777777" w:rsidR="002374E5" w:rsidRPr="008B5060" w:rsidRDefault="002374E5" w:rsidP="00F45FEB">
            <w:pPr>
              <w:keepNext/>
              <w:widowControl/>
              <w:rPr>
                <w:rFonts w:eastAsia="Times New Roman" w:cs="Times New Roman"/>
                <w:sz w:val="20"/>
                <w:szCs w:val="20"/>
              </w:rPr>
            </w:pPr>
            <w:r w:rsidRPr="008B5060">
              <w:rPr>
                <w:rFonts w:eastAsia="Times New Roman" w:cs="Times New Roman"/>
                <w:sz w:val="20"/>
                <w:szCs w:val="20"/>
              </w:rPr>
              <w:t>New Year's Day</w:t>
            </w:r>
          </w:p>
        </w:tc>
        <w:tc>
          <w:tcPr>
            <w:tcW w:w="839" w:type="dxa"/>
            <w:shd w:val="clear" w:color="auto" w:fill="auto"/>
            <w:noWrap/>
            <w:vAlign w:val="bottom"/>
            <w:hideMark/>
          </w:tcPr>
          <w:p w14:paraId="13C031CA"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1-Jan</w:t>
            </w:r>
          </w:p>
        </w:tc>
        <w:tc>
          <w:tcPr>
            <w:tcW w:w="839" w:type="dxa"/>
            <w:shd w:val="clear" w:color="auto" w:fill="auto"/>
            <w:noWrap/>
            <w:vAlign w:val="bottom"/>
            <w:hideMark/>
          </w:tcPr>
          <w:p w14:paraId="4F42CB54"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1-Jan</w:t>
            </w:r>
          </w:p>
        </w:tc>
        <w:tc>
          <w:tcPr>
            <w:tcW w:w="839" w:type="dxa"/>
            <w:shd w:val="clear" w:color="auto" w:fill="auto"/>
            <w:noWrap/>
            <w:vAlign w:val="bottom"/>
            <w:hideMark/>
          </w:tcPr>
          <w:p w14:paraId="507F3127"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1-Jan</w:t>
            </w:r>
          </w:p>
        </w:tc>
        <w:tc>
          <w:tcPr>
            <w:tcW w:w="839" w:type="dxa"/>
            <w:shd w:val="clear" w:color="auto" w:fill="auto"/>
            <w:noWrap/>
            <w:vAlign w:val="bottom"/>
            <w:hideMark/>
          </w:tcPr>
          <w:p w14:paraId="3A8D84A1"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1-Jan</w:t>
            </w:r>
          </w:p>
        </w:tc>
        <w:tc>
          <w:tcPr>
            <w:tcW w:w="839" w:type="dxa"/>
            <w:shd w:val="clear" w:color="auto" w:fill="auto"/>
            <w:noWrap/>
            <w:vAlign w:val="bottom"/>
            <w:hideMark/>
          </w:tcPr>
          <w:p w14:paraId="6225D7B2"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1-Jan</w:t>
            </w:r>
          </w:p>
        </w:tc>
        <w:tc>
          <w:tcPr>
            <w:tcW w:w="840" w:type="dxa"/>
            <w:shd w:val="clear" w:color="auto" w:fill="auto"/>
            <w:noWrap/>
            <w:vAlign w:val="bottom"/>
            <w:hideMark/>
          </w:tcPr>
          <w:p w14:paraId="60D0C53E"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1-Jan</w:t>
            </w:r>
          </w:p>
        </w:tc>
      </w:tr>
      <w:tr w:rsidR="002374E5" w:rsidRPr="008B5060" w14:paraId="486B8AFE" w14:textId="77777777" w:rsidTr="002374E5">
        <w:trPr>
          <w:trHeight w:val="288"/>
        </w:trPr>
        <w:tc>
          <w:tcPr>
            <w:tcW w:w="1345" w:type="dxa"/>
            <w:shd w:val="clear" w:color="auto" w:fill="auto"/>
            <w:noWrap/>
            <w:vAlign w:val="bottom"/>
            <w:hideMark/>
          </w:tcPr>
          <w:p w14:paraId="5E51E601" w14:textId="77777777" w:rsidR="002374E5" w:rsidRPr="008B5060" w:rsidRDefault="002374E5" w:rsidP="00F45FEB">
            <w:pPr>
              <w:keepNext/>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06F19BD8" w14:textId="77777777" w:rsidR="002374E5" w:rsidRPr="008B5060" w:rsidRDefault="002374E5" w:rsidP="00F45FEB">
            <w:pPr>
              <w:keepNext/>
              <w:widowControl/>
              <w:rPr>
                <w:rFonts w:eastAsia="Times New Roman" w:cs="Times New Roman"/>
                <w:sz w:val="20"/>
                <w:szCs w:val="20"/>
              </w:rPr>
            </w:pPr>
            <w:r w:rsidRPr="008B5060">
              <w:rPr>
                <w:rFonts w:eastAsia="Times New Roman" w:cs="Times New Roman"/>
                <w:sz w:val="20"/>
                <w:szCs w:val="20"/>
              </w:rPr>
              <w:t>Milad un-Nabi/Id-e-Milad</w:t>
            </w:r>
          </w:p>
        </w:tc>
        <w:tc>
          <w:tcPr>
            <w:tcW w:w="839" w:type="dxa"/>
            <w:shd w:val="clear" w:color="auto" w:fill="auto"/>
            <w:noWrap/>
            <w:vAlign w:val="bottom"/>
            <w:hideMark/>
          </w:tcPr>
          <w:p w14:paraId="7DF45B06"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14-Jan</w:t>
            </w:r>
          </w:p>
        </w:tc>
        <w:tc>
          <w:tcPr>
            <w:tcW w:w="839" w:type="dxa"/>
            <w:shd w:val="clear" w:color="auto" w:fill="auto"/>
            <w:noWrap/>
            <w:vAlign w:val="bottom"/>
            <w:hideMark/>
          </w:tcPr>
          <w:p w14:paraId="2254DFCE"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4-Jan</w:t>
            </w:r>
          </w:p>
        </w:tc>
        <w:tc>
          <w:tcPr>
            <w:tcW w:w="839" w:type="dxa"/>
            <w:shd w:val="clear" w:color="auto" w:fill="auto"/>
            <w:noWrap/>
            <w:vAlign w:val="bottom"/>
            <w:hideMark/>
          </w:tcPr>
          <w:p w14:paraId="2D1AA798"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13-Dec</w:t>
            </w:r>
          </w:p>
        </w:tc>
        <w:tc>
          <w:tcPr>
            <w:tcW w:w="839" w:type="dxa"/>
            <w:shd w:val="clear" w:color="auto" w:fill="auto"/>
            <w:noWrap/>
            <w:vAlign w:val="bottom"/>
            <w:hideMark/>
          </w:tcPr>
          <w:p w14:paraId="729C502D"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2-Dec</w:t>
            </w:r>
          </w:p>
        </w:tc>
        <w:tc>
          <w:tcPr>
            <w:tcW w:w="839" w:type="dxa"/>
            <w:shd w:val="clear" w:color="auto" w:fill="auto"/>
            <w:noWrap/>
            <w:vAlign w:val="bottom"/>
            <w:hideMark/>
          </w:tcPr>
          <w:p w14:paraId="71BCC601"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21-Nov</w:t>
            </w:r>
          </w:p>
        </w:tc>
        <w:tc>
          <w:tcPr>
            <w:tcW w:w="840" w:type="dxa"/>
            <w:shd w:val="clear" w:color="auto" w:fill="auto"/>
            <w:noWrap/>
            <w:vAlign w:val="bottom"/>
            <w:hideMark/>
          </w:tcPr>
          <w:p w14:paraId="720517B6"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10-Nov</w:t>
            </w:r>
          </w:p>
        </w:tc>
      </w:tr>
      <w:tr w:rsidR="002374E5" w:rsidRPr="008B5060" w14:paraId="7AFBA9D6" w14:textId="77777777" w:rsidTr="002374E5">
        <w:trPr>
          <w:trHeight w:val="288"/>
        </w:trPr>
        <w:tc>
          <w:tcPr>
            <w:tcW w:w="1345" w:type="dxa"/>
            <w:shd w:val="clear" w:color="auto" w:fill="auto"/>
            <w:noWrap/>
            <w:vAlign w:val="bottom"/>
            <w:hideMark/>
          </w:tcPr>
          <w:p w14:paraId="60BFFF13" w14:textId="77777777" w:rsidR="002374E5" w:rsidRPr="008B5060" w:rsidRDefault="002374E5" w:rsidP="00F45FEB">
            <w:pPr>
              <w:keepNext/>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40A95CB6" w14:textId="77777777" w:rsidR="002374E5" w:rsidRPr="008B5060" w:rsidRDefault="002374E5" w:rsidP="00F45FEB">
            <w:pPr>
              <w:keepNext/>
              <w:widowControl/>
              <w:rPr>
                <w:rFonts w:eastAsia="Times New Roman" w:cs="Times New Roman"/>
                <w:sz w:val="20"/>
                <w:szCs w:val="20"/>
              </w:rPr>
            </w:pPr>
            <w:proofErr w:type="spellStart"/>
            <w:r w:rsidRPr="008B5060">
              <w:rPr>
                <w:rFonts w:eastAsia="Times New Roman" w:cs="Times New Roman"/>
                <w:sz w:val="20"/>
                <w:szCs w:val="20"/>
              </w:rPr>
              <w:t>Lohri</w:t>
            </w:r>
            <w:proofErr w:type="spellEnd"/>
          </w:p>
        </w:tc>
        <w:tc>
          <w:tcPr>
            <w:tcW w:w="839" w:type="dxa"/>
            <w:shd w:val="clear" w:color="auto" w:fill="auto"/>
            <w:noWrap/>
            <w:vAlign w:val="bottom"/>
            <w:hideMark/>
          </w:tcPr>
          <w:p w14:paraId="3C567FAB"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13-Jan</w:t>
            </w:r>
          </w:p>
        </w:tc>
        <w:tc>
          <w:tcPr>
            <w:tcW w:w="839" w:type="dxa"/>
            <w:shd w:val="clear" w:color="auto" w:fill="auto"/>
            <w:noWrap/>
            <w:vAlign w:val="bottom"/>
            <w:hideMark/>
          </w:tcPr>
          <w:p w14:paraId="5D6C9CE2"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13-Jan</w:t>
            </w:r>
          </w:p>
        </w:tc>
        <w:tc>
          <w:tcPr>
            <w:tcW w:w="839" w:type="dxa"/>
            <w:shd w:val="clear" w:color="auto" w:fill="auto"/>
            <w:noWrap/>
            <w:vAlign w:val="bottom"/>
            <w:hideMark/>
          </w:tcPr>
          <w:p w14:paraId="2ACB7B2C"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13-Jan</w:t>
            </w:r>
          </w:p>
        </w:tc>
        <w:tc>
          <w:tcPr>
            <w:tcW w:w="839" w:type="dxa"/>
            <w:shd w:val="clear" w:color="auto" w:fill="auto"/>
            <w:noWrap/>
            <w:vAlign w:val="bottom"/>
            <w:hideMark/>
          </w:tcPr>
          <w:p w14:paraId="5B40FE21"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13-Jan</w:t>
            </w:r>
          </w:p>
        </w:tc>
        <w:tc>
          <w:tcPr>
            <w:tcW w:w="839" w:type="dxa"/>
            <w:shd w:val="clear" w:color="auto" w:fill="auto"/>
            <w:noWrap/>
            <w:vAlign w:val="bottom"/>
            <w:hideMark/>
          </w:tcPr>
          <w:p w14:paraId="67622C33"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13-Jan</w:t>
            </w:r>
          </w:p>
        </w:tc>
        <w:tc>
          <w:tcPr>
            <w:tcW w:w="840" w:type="dxa"/>
            <w:shd w:val="clear" w:color="auto" w:fill="auto"/>
            <w:noWrap/>
            <w:vAlign w:val="bottom"/>
            <w:hideMark/>
          </w:tcPr>
          <w:p w14:paraId="3C46962A"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13-Jan</w:t>
            </w:r>
          </w:p>
        </w:tc>
      </w:tr>
      <w:tr w:rsidR="002374E5" w:rsidRPr="008B5060" w14:paraId="24ECB2AC" w14:textId="77777777" w:rsidTr="002374E5">
        <w:trPr>
          <w:trHeight w:val="288"/>
        </w:trPr>
        <w:tc>
          <w:tcPr>
            <w:tcW w:w="1345" w:type="dxa"/>
            <w:shd w:val="clear" w:color="auto" w:fill="auto"/>
            <w:noWrap/>
            <w:vAlign w:val="bottom"/>
            <w:hideMark/>
          </w:tcPr>
          <w:p w14:paraId="23AF7C1E" w14:textId="77777777" w:rsidR="002374E5" w:rsidRPr="008B5060" w:rsidRDefault="002374E5" w:rsidP="00F45FEB">
            <w:pPr>
              <w:keepNext/>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1E394AAA" w14:textId="77777777" w:rsidR="002374E5" w:rsidRPr="008B5060" w:rsidRDefault="002374E5" w:rsidP="00F45FEB">
            <w:pPr>
              <w:keepNext/>
              <w:widowControl/>
              <w:rPr>
                <w:rFonts w:eastAsia="Times New Roman" w:cs="Times New Roman"/>
                <w:sz w:val="20"/>
                <w:szCs w:val="20"/>
              </w:rPr>
            </w:pPr>
            <w:r w:rsidRPr="008B5060">
              <w:rPr>
                <w:rFonts w:eastAsia="Times New Roman" w:cs="Times New Roman"/>
                <w:sz w:val="20"/>
                <w:szCs w:val="20"/>
              </w:rPr>
              <w:t>Makar Sankranti</w:t>
            </w:r>
          </w:p>
        </w:tc>
        <w:tc>
          <w:tcPr>
            <w:tcW w:w="839" w:type="dxa"/>
            <w:shd w:val="clear" w:color="auto" w:fill="auto"/>
            <w:noWrap/>
            <w:vAlign w:val="bottom"/>
            <w:hideMark/>
          </w:tcPr>
          <w:p w14:paraId="16F22557"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14-Jan</w:t>
            </w:r>
          </w:p>
        </w:tc>
        <w:tc>
          <w:tcPr>
            <w:tcW w:w="839" w:type="dxa"/>
            <w:shd w:val="clear" w:color="auto" w:fill="auto"/>
            <w:noWrap/>
            <w:vAlign w:val="bottom"/>
            <w:hideMark/>
          </w:tcPr>
          <w:p w14:paraId="628F3C51"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14-Jan</w:t>
            </w:r>
          </w:p>
        </w:tc>
        <w:tc>
          <w:tcPr>
            <w:tcW w:w="839" w:type="dxa"/>
            <w:shd w:val="clear" w:color="auto" w:fill="auto"/>
            <w:noWrap/>
            <w:vAlign w:val="bottom"/>
            <w:hideMark/>
          </w:tcPr>
          <w:p w14:paraId="2C09D4BB"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14-Jan</w:t>
            </w:r>
          </w:p>
        </w:tc>
        <w:tc>
          <w:tcPr>
            <w:tcW w:w="839" w:type="dxa"/>
            <w:shd w:val="clear" w:color="auto" w:fill="auto"/>
            <w:noWrap/>
            <w:vAlign w:val="bottom"/>
            <w:hideMark/>
          </w:tcPr>
          <w:p w14:paraId="1032D397"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14-Jan</w:t>
            </w:r>
          </w:p>
        </w:tc>
        <w:tc>
          <w:tcPr>
            <w:tcW w:w="839" w:type="dxa"/>
            <w:shd w:val="clear" w:color="auto" w:fill="auto"/>
            <w:noWrap/>
            <w:vAlign w:val="bottom"/>
            <w:hideMark/>
          </w:tcPr>
          <w:p w14:paraId="08EC108A"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14-Jan</w:t>
            </w:r>
          </w:p>
        </w:tc>
        <w:tc>
          <w:tcPr>
            <w:tcW w:w="840" w:type="dxa"/>
            <w:shd w:val="clear" w:color="auto" w:fill="auto"/>
            <w:noWrap/>
            <w:vAlign w:val="bottom"/>
            <w:hideMark/>
          </w:tcPr>
          <w:p w14:paraId="634338F3"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14-Jan</w:t>
            </w:r>
          </w:p>
        </w:tc>
      </w:tr>
      <w:tr w:rsidR="002374E5" w:rsidRPr="008B5060" w14:paraId="5591CA6C" w14:textId="77777777" w:rsidTr="002374E5">
        <w:trPr>
          <w:trHeight w:val="288"/>
        </w:trPr>
        <w:tc>
          <w:tcPr>
            <w:tcW w:w="1345" w:type="dxa"/>
            <w:shd w:val="clear" w:color="auto" w:fill="auto"/>
            <w:noWrap/>
            <w:vAlign w:val="bottom"/>
            <w:hideMark/>
          </w:tcPr>
          <w:p w14:paraId="278F35A5" w14:textId="77777777" w:rsidR="002374E5" w:rsidRPr="008B5060" w:rsidRDefault="002374E5" w:rsidP="00F45FEB">
            <w:pPr>
              <w:keepNext/>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3C09C785" w14:textId="77777777" w:rsidR="002374E5" w:rsidRPr="008B5060" w:rsidRDefault="002374E5" w:rsidP="00F45FEB">
            <w:pPr>
              <w:keepNext/>
              <w:widowControl/>
              <w:rPr>
                <w:rFonts w:eastAsia="Times New Roman" w:cs="Times New Roman"/>
                <w:sz w:val="20"/>
                <w:szCs w:val="20"/>
              </w:rPr>
            </w:pPr>
            <w:r w:rsidRPr="008B5060">
              <w:rPr>
                <w:rFonts w:eastAsia="Times New Roman" w:cs="Times New Roman"/>
                <w:sz w:val="20"/>
                <w:szCs w:val="20"/>
              </w:rPr>
              <w:t>Pongal</w:t>
            </w:r>
          </w:p>
        </w:tc>
        <w:tc>
          <w:tcPr>
            <w:tcW w:w="839" w:type="dxa"/>
            <w:shd w:val="clear" w:color="auto" w:fill="auto"/>
            <w:noWrap/>
            <w:vAlign w:val="bottom"/>
            <w:hideMark/>
          </w:tcPr>
          <w:p w14:paraId="5E380538"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14-Jan</w:t>
            </w:r>
          </w:p>
        </w:tc>
        <w:tc>
          <w:tcPr>
            <w:tcW w:w="839" w:type="dxa"/>
            <w:shd w:val="clear" w:color="auto" w:fill="auto"/>
            <w:noWrap/>
            <w:vAlign w:val="bottom"/>
            <w:hideMark/>
          </w:tcPr>
          <w:p w14:paraId="262D0F42"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15-Jan</w:t>
            </w:r>
          </w:p>
        </w:tc>
        <w:tc>
          <w:tcPr>
            <w:tcW w:w="839" w:type="dxa"/>
            <w:shd w:val="clear" w:color="auto" w:fill="auto"/>
            <w:noWrap/>
            <w:vAlign w:val="bottom"/>
            <w:hideMark/>
          </w:tcPr>
          <w:p w14:paraId="29AF2F9E"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15-Jan</w:t>
            </w:r>
          </w:p>
        </w:tc>
        <w:tc>
          <w:tcPr>
            <w:tcW w:w="839" w:type="dxa"/>
            <w:shd w:val="clear" w:color="auto" w:fill="auto"/>
            <w:noWrap/>
            <w:vAlign w:val="bottom"/>
            <w:hideMark/>
          </w:tcPr>
          <w:p w14:paraId="40C295AB"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14-Jan</w:t>
            </w:r>
          </w:p>
        </w:tc>
        <w:tc>
          <w:tcPr>
            <w:tcW w:w="839" w:type="dxa"/>
            <w:shd w:val="clear" w:color="auto" w:fill="auto"/>
            <w:noWrap/>
            <w:vAlign w:val="bottom"/>
            <w:hideMark/>
          </w:tcPr>
          <w:p w14:paraId="03F48FBA"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14-Jan</w:t>
            </w:r>
          </w:p>
        </w:tc>
        <w:tc>
          <w:tcPr>
            <w:tcW w:w="840" w:type="dxa"/>
            <w:shd w:val="clear" w:color="auto" w:fill="auto"/>
            <w:noWrap/>
            <w:vAlign w:val="bottom"/>
            <w:hideMark/>
          </w:tcPr>
          <w:p w14:paraId="583A7470"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15-Jan</w:t>
            </w:r>
          </w:p>
        </w:tc>
      </w:tr>
      <w:tr w:rsidR="002374E5" w:rsidRPr="008B5060" w14:paraId="48DEF564" w14:textId="77777777" w:rsidTr="002374E5">
        <w:trPr>
          <w:trHeight w:val="288"/>
        </w:trPr>
        <w:tc>
          <w:tcPr>
            <w:tcW w:w="1345" w:type="dxa"/>
            <w:shd w:val="clear" w:color="auto" w:fill="auto"/>
            <w:noWrap/>
            <w:vAlign w:val="bottom"/>
            <w:hideMark/>
          </w:tcPr>
          <w:p w14:paraId="550F73FD" w14:textId="77777777" w:rsidR="002374E5" w:rsidRPr="008B5060" w:rsidRDefault="002374E5" w:rsidP="00F45FEB">
            <w:pPr>
              <w:keepNext/>
              <w:widowControl/>
              <w:rPr>
                <w:rFonts w:eastAsia="Times New Roman" w:cs="Times New Roman"/>
                <w:b/>
                <w:bCs/>
                <w:sz w:val="20"/>
                <w:szCs w:val="20"/>
              </w:rPr>
            </w:pPr>
            <w:r w:rsidRPr="008B5060">
              <w:rPr>
                <w:rFonts w:eastAsia="Times New Roman" w:cs="Times New Roman"/>
                <w:b/>
                <w:bCs/>
                <w:sz w:val="20"/>
                <w:szCs w:val="20"/>
              </w:rPr>
              <w:t>Magha 1</w:t>
            </w:r>
          </w:p>
        </w:tc>
        <w:tc>
          <w:tcPr>
            <w:tcW w:w="2970" w:type="dxa"/>
            <w:shd w:val="clear" w:color="auto" w:fill="auto"/>
            <w:noWrap/>
            <w:vAlign w:val="bottom"/>
            <w:hideMark/>
          </w:tcPr>
          <w:p w14:paraId="4CE19A2F" w14:textId="77777777" w:rsidR="002374E5" w:rsidRPr="008B5060" w:rsidRDefault="002374E5" w:rsidP="00F45FEB">
            <w:pPr>
              <w:keepNext/>
              <w:widowControl/>
              <w:rPr>
                <w:rFonts w:eastAsia="Times New Roman" w:cs="Times New Roman"/>
                <w:b/>
                <w:bCs/>
                <w:sz w:val="20"/>
                <w:szCs w:val="20"/>
              </w:rPr>
            </w:pPr>
            <w:r w:rsidRPr="008B5060">
              <w:rPr>
                <w:rFonts w:eastAsia="Times New Roman" w:cs="Times New Roman"/>
                <w:b/>
                <w:bCs/>
                <w:sz w:val="20"/>
                <w:szCs w:val="20"/>
              </w:rPr>
              <w:t>January 21</w:t>
            </w:r>
          </w:p>
        </w:tc>
        <w:tc>
          <w:tcPr>
            <w:tcW w:w="839" w:type="dxa"/>
            <w:shd w:val="clear" w:color="auto" w:fill="auto"/>
            <w:noWrap/>
            <w:vAlign w:val="bottom"/>
            <w:hideMark/>
          </w:tcPr>
          <w:p w14:paraId="05E4DEC9" w14:textId="77777777" w:rsidR="002374E5" w:rsidRPr="008B5060" w:rsidRDefault="002374E5" w:rsidP="00F45FEB">
            <w:pPr>
              <w:keepNext/>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3843731A" w14:textId="77777777" w:rsidR="002374E5" w:rsidRPr="008B5060" w:rsidRDefault="002374E5" w:rsidP="00F45FEB">
            <w:pPr>
              <w:keepNext/>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0EA37B20" w14:textId="77777777" w:rsidR="002374E5" w:rsidRPr="008B5060" w:rsidRDefault="002374E5" w:rsidP="00F45FEB">
            <w:pPr>
              <w:keepNext/>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30B72376" w14:textId="77777777" w:rsidR="002374E5" w:rsidRPr="008B5060" w:rsidRDefault="002374E5" w:rsidP="00F45FEB">
            <w:pPr>
              <w:keepNext/>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7CD83F7A" w14:textId="77777777" w:rsidR="002374E5" w:rsidRPr="008B5060" w:rsidRDefault="002374E5" w:rsidP="00F45FEB">
            <w:pPr>
              <w:keepNext/>
              <w:widowControl/>
              <w:rPr>
                <w:rFonts w:eastAsia="Times New Roman" w:cs="Times New Roman"/>
                <w:sz w:val="20"/>
                <w:szCs w:val="20"/>
              </w:rPr>
            </w:pPr>
            <w:r w:rsidRPr="008B5060">
              <w:rPr>
                <w:rFonts w:eastAsia="Times New Roman" w:cs="Times New Roman"/>
                <w:sz w:val="20"/>
                <w:szCs w:val="20"/>
              </w:rPr>
              <w:t> </w:t>
            </w:r>
          </w:p>
        </w:tc>
        <w:tc>
          <w:tcPr>
            <w:tcW w:w="840" w:type="dxa"/>
            <w:shd w:val="clear" w:color="auto" w:fill="auto"/>
            <w:noWrap/>
            <w:vAlign w:val="bottom"/>
            <w:hideMark/>
          </w:tcPr>
          <w:p w14:paraId="0F0834D1" w14:textId="77777777" w:rsidR="002374E5" w:rsidRPr="008B5060" w:rsidRDefault="002374E5" w:rsidP="00F45FEB">
            <w:pPr>
              <w:keepNext/>
              <w:widowControl/>
              <w:rPr>
                <w:rFonts w:eastAsia="Times New Roman" w:cs="Times New Roman"/>
                <w:sz w:val="20"/>
                <w:szCs w:val="20"/>
              </w:rPr>
            </w:pPr>
            <w:r w:rsidRPr="008B5060">
              <w:rPr>
                <w:rFonts w:eastAsia="Times New Roman" w:cs="Times New Roman"/>
                <w:sz w:val="20"/>
                <w:szCs w:val="20"/>
              </w:rPr>
              <w:t> </w:t>
            </w:r>
          </w:p>
        </w:tc>
      </w:tr>
      <w:tr w:rsidR="002374E5" w:rsidRPr="008B5060" w14:paraId="1130E071" w14:textId="77777777" w:rsidTr="002374E5">
        <w:trPr>
          <w:trHeight w:val="288"/>
        </w:trPr>
        <w:tc>
          <w:tcPr>
            <w:tcW w:w="1345" w:type="dxa"/>
            <w:shd w:val="clear" w:color="auto" w:fill="auto"/>
            <w:noWrap/>
            <w:vAlign w:val="bottom"/>
            <w:hideMark/>
          </w:tcPr>
          <w:p w14:paraId="2C78D166" w14:textId="77777777" w:rsidR="002374E5" w:rsidRPr="008B5060" w:rsidRDefault="002374E5" w:rsidP="00F45FEB">
            <w:pPr>
              <w:keepNext/>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32060841" w14:textId="77777777" w:rsidR="002374E5" w:rsidRPr="008B5060" w:rsidRDefault="002374E5" w:rsidP="00F45FEB">
            <w:pPr>
              <w:keepNext/>
              <w:widowControl/>
              <w:rPr>
                <w:rFonts w:eastAsia="Times New Roman" w:cs="Times New Roman"/>
                <w:sz w:val="20"/>
                <w:szCs w:val="20"/>
              </w:rPr>
            </w:pPr>
            <w:proofErr w:type="spellStart"/>
            <w:r w:rsidRPr="008B5060">
              <w:rPr>
                <w:rFonts w:eastAsia="Times New Roman" w:cs="Times New Roman"/>
                <w:sz w:val="20"/>
                <w:szCs w:val="20"/>
              </w:rPr>
              <w:t>Beti</w:t>
            </w:r>
            <w:proofErr w:type="spellEnd"/>
            <w:r w:rsidRPr="008B5060">
              <w:rPr>
                <w:rFonts w:eastAsia="Times New Roman" w:cs="Times New Roman"/>
                <w:sz w:val="20"/>
                <w:szCs w:val="20"/>
              </w:rPr>
              <w:t xml:space="preserve"> </w:t>
            </w:r>
            <w:proofErr w:type="spellStart"/>
            <w:r w:rsidRPr="008B5060">
              <w:rPr>
                <w:rFonts w:eastAsia="Times New Roman" w:cs="Times New Roman"/>
                <w:sz w:val="20"/>
                <w:szCs w:val="20"/>
              </w:rPr>
              <w:t>Bachao</w:t>
            </w:r>
            <w:proofErr w:type="spellEnd"/>
            <w:r w:rsidRPr="008B5060">
              <w:rPr>
                <w:rFonts w:eastAsia="Times New Roman" w:cs="Times New Roman"/>
                <w:sz w:val="20"/>
                <w:szCs w:val="20"/>
              </w:rPr>
              <w:t xml:space="preserve">, </w:t>
            </w:r>
            <w:proofErr w:type="spellStart"/>
            <w:r w:rsidRPr="008B5060">
              <w:rPr>
                <w:rFonts w:eastAsia="Times New Roman" w:cs="Times New Roman"/>
                <w:sz w:val="20"/>
                <w:szCs w:val="20"/>
              </w:rPr>
              <w:t>Beti</w:t>
            </w:r>
            <w:proofErr w:type="spellEnd"/>
            <w:r w:rsidRPr="008B5060">
              <w:rPr>
                <w:rFonts w:eastAsia="Times New Roman" w:cs="Times New Roman"/>
                <w:sz w:val="20"/>
                <w:szCs w:val="20"/>
              </w:rPr>
              <w:t xml:space="preserve"> </w:t>
            </w:r>
            <w:proofErr w:type="spellStart"/>
            <w:r w:rsidRPr="008B5060">
              <w:rPr>
                <w:rFonts w:eastAsia="Times New Roman" w:cs="Times New Roman"/>
                <w:sz w:val="20"/>
                <w:szCs w:val="20"/>
              </w:rPr>
              <w:t>Padhao</w:t>
            </w:r>
            <w:proofErr w:type="spellEnd"/>
            <w:r w:rsidRPr="008B5060">
              <w:rPr>
                <w:rFonts w:eastAsia="Times New Roman" w:cs="Times New Roman"/>
                <w:sz w:val="20"/>
                <w:szCs w:val="20"/>
              </w:rPr>
              <w:t xml:space="preserve"> Campaign Launch Day</w:t>
            </w:r>
          </w:p>
        </w:tc>
        <w:tc>
          <w:tcPr>
            <w:tcW w:w="839" w:type="dxa"/>
            <w:shd w:val="clear" w:color="auto" w:fill="auto"/>
            <w:noWrap/>
            <w:vAlign w:val="bottom"/>
            <w:hideMark/>
          </w:tcPr>
          <w:p w14:paraId="2C77630E" w14:textId="77777777" w:rsidR="002374E5" w:rsidRPr="008B5060" w:rsidRDefault="002374E5" w:rsidP="00F45FEB">
            <w:pPr>
              <w:keepNext/>
              <w:widowControl/>
              <w:jc w:val="center"/>
              <w:rPr>
                <w:rFonts w:eastAsia="Times New Roman" w:cs="Times New Roman"/>
                <w:sz w:val="20"/>
                <w:szCs w:val="20"/>
              </w:rPr>
            </w:pPr>
            <w:r w:rsidRPr="008B5060">
              <w:rPr>
                <w:rFonts w:eastAsia="Times New Roman" w:cs="Times New Roman"/>
                <w:sz w:val="20"/>
                <w:szCs w:val="20"/>
              </w:rPr>
              <w:t>.</w:t>
            </w:r>
          </w:p>
        </w:tc>
        <w:tc>
          <w:tcPr>
            <w:tcW w:w="839" w:type="dxa"/>
            <w:shd w:val="clear" w:color="auto" w:fill="auto"/>
            <w:noWrap/>
            <w:vAlign w:val="bottom"/>
            <w:hideMark/>
          </w:tcPr>
          <w:p w14:paraId="7B1FE7D3" w14:textId="77777777" w:rsidR="002374E5" w:rsidRPr="008B5060" w:rsidRDefault="002374E5" w:rsidP="00F45FEB">
            <w:pPr>
              <w:keepNext/>
              <w:widowControl/>
              <w:jc w:val="right"/>
              <w:rPr>
                <w:rFonts w:eastAsia="Times New Roman" w:cs="Times New Roman"/>
                <w:sz w:val="20"/>
                <w:szCs w:val="20"/>
              </w:rPr>
            </w:pPr>
            <w:r w:rsidRPr="008B5060">
              <w:rPr>
                <w:rFonts w:eastAsia="Times New Roman" w:cs="Times New Roman"/>
                <w:sz w:val="20"/>
                <w:szCs w:val="20"/>
              </w:rPr>
              <w:t>22-Jan</w:t>
            </w:r>
          </w:p>
        </w:tc>
        <w:tc>
          <w:tcPr>
            <w:tcW w:w="839" w:type="dxa"/>
            <w:shd w:val="clear" w:color="auto" w:fill="auto"/>
            <w:noWrap/>
            <w:vAlign w:val="bottom"/>
            <w:hideMark/>
          </w:tcPr>
          <w:p w14:paraId="120D7E65" w14:textId="77777777" w:rsidR="002374E5" w:rsidRPr="008B5060" w:rsidRDefault="002374E5" w:rsidP="00F45FEB">
            <w:pPr>
              <w:keepNext/>
              <w:widowControl/>
              <w:jc w:val="center"/>
              <w:rPr>
                <w:rFonts w:eastAsia="Times New Roman" w:cs="Times New Roman"/>
                <w:sz w:val="20"/>
                <w:szCs w:val="20"/>
              </w:rPr>
            </w:pPr>
            <w:r w:rsidRPr="008B5060">
              <w:rPr>
                <w:rFonts w:eastAsia="Times New Roman" w:cs="Times New Roman"/>
                <w:sz w:val="20"/>
                <w:szCs w:val="20"/>
              </w:rPr>
              <w:t>.</w:t>
            </w:r>
          </w:p>
        </w:tc>
        <w:tc>
          <w:tcPr>
            <w:tcW w:w="839" w:type="dxa"/>
            <w:shd w:val="clear" w:color="auto" w:fill="auto"/>
            <w:noWrap/>
            <w:vAlign w:val="bottom"/>
            <w:hideMark/>
          </w:tcPr>
          <w:p w14:paraId="2AB69C2B" w14:textId="77777777" w:rsidR="002374E5" w:rsidRPr="008B5060" w:rsidRDefault="002374E5" w:rsidP="00F45FEB">
            <w:pPr>
              <w:keepNext/>
              <w:widowControl/>
              <w:jc w:val="center"/>
              <w:rPr>
                <w:rFonts w:eastAsia="Times New Roman" w:cs="Times New Roman"/>
                <w:sz w:val="20"/>
                <w:szCs w:val="20"/>
              </w:rPr>
            </w:pPr>
            <w:r w:rsidRPr="008B5060">
              <w:rPr>
                <w:rFonts w:eastAsia="Times New Roman" w:cs="Times New Roman"/>
                <w:sz w:val="20"/>
                <w:szCs w:val="20"/>
              </w:rPr>
              <w:t>.</w:t>
            </w:r>
          </w:p>
        </w:tc>
        <w:tc>
          <w:tcPr>
            <w:tcW w:w="839" w:type="dxa"/>
            <w:shd w:val="clear" w:color="auto" w:fill="auto"/>
            <w:noWrap/>
            <w:vAlign w:val="bottom"/>
            <w:hideMark/>
          </w:tcPr>
          <w:p w14:paraId="3A91EF4B" w14:textId="77777777" w:rsidR="002374E5" w:rsidRPr="008B5060" w:rsidRDefault="002374E5" w:rsidP="00F45FEB">
            <w:pPr>
              <w:keepNext/>
              <w:widowControl/>
              <w:jc w:val="center"/>
              <w:rPr>
                <w:rFonts w:eastAsia="Times New Roman" w:cs="Times New Roman"/>
                <w:sz w:val="20"/>
                <w:szCs w:val="20"/>
              </w:rPr>
            </w:pPr>
            <w:r w:rsidRPr="008B5060">
              <w:rPr>
                <w:rFonts w:eastAsia="Times New Roman" w:cs="Times New Roman"/>
                <w:sz w:val="20"/>
                <w:szCs w:val="20"/>
              </w:rPr>
              <w:t>.</w:t>
            </w:r>
          </w:p>
        </w:tc>
        <w:tc>
          <w:tcPr>
            <w:tcW w:w="840" w:type="dxa"/>
            <w:shd w:val="clear" w:color="auto" w:fill="auto"/>
            <w:noWrap/>
            <w:vAlign w:val="bottom"/>
            <w:hideMark/>
          </w:tcPr>
          <w:p w14:paraId="0B95E9A4" w14:textId="77777777" w:rsidR="002374E5" w:rsidRPr="008B5060" w:rsidRDefault="002374E5" w:rsidP="00F45FEB">
            <w:pPr>
              <w:keepNext/>
              <w:widowControl/>
              <w:jc w:val="center"/>
              <w:rPr>
                <w:rFonts w:eastAsia="Times New Roman" w:cs="Times New Roman"/>
                <w:sz w:val="20"/>
                <w:szCs w:val="20"/>
              </w:rPr>
            </w:pPr>
            <w:r w:rsidRPr="008B5060">
              <w:rPr>
                <w:rFonts w:eastAsia="Times New Roman" w:cs="Times New Roman"/>
                <w:sz w:val="20"/>
                <w:szCs w:val="20"/>
              </w:rPr>
              <w:t>.</w:t>
            </w:r>
          </w:p>
        </w:tc>
      </w:tr>
      <w:tr w:rsidR="002374E5" w:rsidRPr="008B5060" w14:paraId="362F19D3" w14:textId="77777777" w:rsidTr="002374E5">
        <w:trPr>
          <w:trHeight w:val="288"/>
        </w:trPr>
        <w:tc>
          <w:tcPr>
            <w:tcW w:w="1345" w:type="dxa"/>
            <w:shd w:val="clear" w:color="auto" w:fill="auto"/>
            <w:noWrap/>
            <w:vAlign w:val="bottom"/>
            <w:hideMark/>
          </w:tcPr>
          <w:p w14:paraId="1B1F1ACE"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13541CD1"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Vasant Panchami</w:t>
            </w:r>
          </w:p>
        </w:tc>
        <w:tc>
          <w:tcPr>
            <w:tcW w:w="839" w:type="dxa"/>
            <w:shd w:val="clear" w:color="auto" w:fill="auto"/>
            <w:noWrap/>
            <w:vAlign w:val="bottom"/>
            <w:hideMark/>
          </w:tcPr>
          <w:p w14:paraId="1CE23872"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4-Feb</w:t>
            </w:r>
          </w:p>
        </w:tc>
        <w:tc>
          <w:tcPr>
            <w:tcW w:w="839" w:type="dxa"/>
            <w:shd w:val="clear" w:color="auto" w:fill="auto"/>
            <w:noWrap/>
            <w:vAlign w:val="bottom"/>
            <w:hideMark/>
          </w:tcPr>
          <w:p w14:paraId="2D9C41E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24-Jan</w:t>
            </w:r>
          </w:p>
        </w:tc>
        <w:tc>
          <w:tcPr>
            <w:tcW w:w="839" w:type="dxa"/>
            <w:shd w:val="clear" w:color="auto" w:fill="auto"/>
            <w:noWrap/>
            <w:vAlign w:val="bottom"/>
            <w:hideMark/>
          </w:tcPr>
          <w:p w14:paraId="5E9A4377"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12-Feb</w:t>
            </w:r>
          </w:p>
        </w:tc>
        <w:tc>
          <w:tcPr>
            <w:tcW w:w="839" w:type="dxa"/>
            <w:shd w:val="clear" w:color="auto" w:fill="auto"/>
            <w:noWrap/>
            <w:vAlign w:val="bottom"/>
            <w:hideMark/>
          </w:tcPr>
          <w:p w14:paraId="5F1B1DA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1-Feb</w:t>
            </w:r>
          </w:p>
        </w:tc>
        <w:tc>
          <w:tcPr>
            <w:tcW w:w="839" w:type="dxa"/>
            <w:shd w:val="clear" w:color="auto" w:fill="auto"/>
            <w:noWrap/>
            <w:vAlign w:val="bottom"/>
            <w:hideMark/>
          </w:tcPr>
          <w:p w14:paraId="2E4E297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22-Jan</w:t>
            </w:r>
          </w:p>
        </w:tc>
        <w:tc>
          <w:tcPr>
            <w:tcW w:w="840" w:type="dxa"/>
            <w:shd w:val="clear" w:color="auto" w:fill="auto"/>
            <w:noWrap/>
            <w:vAlign w:val="bottom"/>
            <w:hideMark/>
          </w:tcPr>
          <w:p w14:paraId="0799E692"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10-Feb</w:t>
            </w:r>
          </w:p>
        </w:tc>
      </w:tr>
      <w:tr w:rsidR="002374E5" w:rsidRPr="008B5060" w14:paraId="22B3E7FC" w14:textId="77777777" w:rsidTr="002374E5">
        <w:trPr>
          <w:trHeight w:val="288"/>
        </w:trPr>
        <w:tc>
          <w:tcPr>
            <w:tcW w:w="1345" w:type="dxa"/>
            <w:shd w:val="clear" w:color="auto" w:fill="auto"/>
            <w:noWrap/>
            <w:vAlign w:val="bottom"/>
            <w:hideMark/>
          </w:tcPr>
          <w:p w14:paraId="47FE82A0"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09E61F33"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Republic Day</w:t>
            </w:r>
          </w:p>
        </w:tc>
        <w:tc>
          <w:tcPr>
            <w:tcW w:w="839" w:type="dxa"/>
            <w:shd w:val="clear" w:color="auto" w:fill="auto"/>
            <w:noWrap/>
            <w:vAlign w:val="bottom"/>
            <w:hideMark/>
          </w:tcPr>
          <w:p w14:paraId="5C47B0A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26-Jan</w:t>
            </w:r>
          </w:p>
        </w:tc>
        <w:tc>
          <w:tcPr>
            <w:tcW w:w="839" w:type="dxa"/>
            <w:shd w:val="clear" w:color="auto" w:fill="auto"/>
            <w:noWrap/>
            <w:vAlign w:val="bottom"/>
            <w:hideMark/>
          </w:tcPr>
          <w:p w14:paraId="455101A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26-Jan</w:t>
            </w:r>
          </w:p>
        </w:tc>
        <w:tc>
          <w:tcPr>
            <w:tcW w:w="839" w:type="dxa"/>
            <w:shd w:val="clear" w:color="auto" w:fill="auto"/>
            <w:noWrap/>
            <w:vAlign w:val="bottom"/>
            <w:hideMark/>
          </w:tcPr>
          <w:p w14:paraId="4FB9880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26-Jan</w:t>
            </w:r>
          </w:p>
        </w:tc>
        <w:tc>
          <w:tcPr>
            <w:tcW w:w="839" w:type="dxa"/>
            <w:shd w:val="clear" w:color="auto" w:fill="auto"/>
            <w:noWrap/>
            <w:vAlign w:val="bottom"/>
            <w:hideMark/>
          </w:tcPr>
          <w:p w14:paraId="1BA5953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26-Jan</w:t>
            </w:r>
          </w:p>
        </w:tc>
        <w:tc>
          <w:tcPr>
            <w:tcW w:w="839" w:type="dxa"/>
            <w:shd w:val="clear" w:color="auto" w:fill="auto"/>
            <w:noWrap/>
            <w:vAlign w:val="bottom"/>
            <w:hideMark/>
          </w:tcPr>
          <w:p w14:paraId="3A5A632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26-Jan</w:t>
            </w:r>
          </w:p>
        </w:tc>
        <w:tc>
          <w:tcPr>
            <w:tcW w:w="840" w:type="dxa"/>
            <w:shd w:val="clear" w:color="auto" w:fill="auto"/>
            <w:noWrap/>
            <w:vAlign w:val="bottom"/>
            <w:hideMark/>
          </w:tcPr>
          <w:p w14:paraId="389AB8E4"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26-Jan</w:t>
            </w:r>
          </w:p>
        </w:tc>
      </w:tr>
      <w:tr w:rsidR="002374E5" w:rsidRPr="008B5060" w14:paraId="203537F6" w14:textId="77777777" w:rsidTr="002374E5">
        <w:trPr>
          <w:trHeight w:val="288"/>
        </w:trPr>
        <w:tc>
          <w:tcPr>
            <w:tcW w:w="1345" w:type="dxa"/>
            <w:shd w:val="clear" w:color="auto" w:fill="auto"/>
            <w:noWrap/>
            <w:vAlign w:val="bottom"/>
            <w:hideMark/>
          </w:tcPr>
          <w:p w14:paraId="6AD76A43"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651483A0"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xml:space="preserve">Guru </w:t>
            </w:r>
            <w:proofErr w:type="spellStart"/>
            <w:r w:rsidRPr="008B5060">
              <w:rPr>
                <w:rFonts w:eastAsia="Times New Roman" w:cs="Times New Roman"/>
                <w:sz w:val="20"/>
                <w:szCs w:val="20"/>
              </w:rPr>
              <w:t>Ravidas</w:t>
            </w:r>
            <w:proofErr w:type="spellEnd"/>
            <w:r w:rsidRPr="008B5060">
              <w:rPr>
                <w:rFonts w:eastAsia="Times New Roman" w:cs="Times New Roman"/>
                <w:sz w:val="20"/>
                <w:szCs w:val="20"/>
              </w:rPr>
              <w:t xml:space="preserve"> Jayanti</w:t>
            </w:r>
          </w:p>
        </w:tc>
        <w:tc>
          <w:tcPr>
            <w:tcW w:w="839" w:type="dxa"/>
            <w:shd w:val="clear" w:color="auto" w:fill="auto"/>
            <w:noWrap/>
            <w:vAlign w:val="bottom"/>
            <w:hideMark/>
          </w:tcPr>
          <w:p w14:paraId="5F0A718E"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14-Feb</w:t>
            </w:r>
          </w:p>
        </w:tc>
        <w:tc>
          <w:tcPr>
            <w:tcW w:w="839" w:type="dxa"/>
            <w:shd w:val="clear" w:color="auto" w:fill="auto"/>
            <w:noWrap/>
            <w:vAlign w:val="bottom"/>
            <w:hideMark/>
          </w:tcPr>
          <w:p w14:paraId="2EB34C0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3-Feb</w:t>
            </w:r>
          </w:p>
        </w:tc>
        <w:tc>
          <w:tcPr>
            <w:tcW w:w="839" w:type="dxa"/>
            <w:shd w:val="clear" w:color="auto" w:fill="auto"/>
            <w:noWrap/>
            <w:vAlign w:val="bottom"/>
            <w:hideMark/>
          </w:tcPr>
          <w:p w14:paraId="2F784A3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22-Feb</w:t>
            </w:r>
          </w:p>
        </w:tc>
        <w:tc>
          <w:tcPr>
            <w:tcW w:w="839" w:type="dxa"/>
            <w:shd w:val="clear" w:color="auto" w:fill="auto"/>
            <w:noWrap/>
            <w:vAlign w:val="bottom"/>
            <w:hideMark/>
          </w:tcPr>
          <w:p w14:paraId="34C2DC4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10-Feb</w:t>
            </w:r>
          </w:p>
        </w:tc>
        <w:tc>
          <w:tcPr>
            <w:tcW w:w="839" w:type="dxa"/>
            <w:shd w:val="clear" w:color="auto" w:fill="auto"/>
            <w:noWrap/>
            <w:vAlign w:val="bottom"/>
            <w:hideMark/>
          </w:tcPr>
          <w:p w14:paraId="32890BD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31-Jan</w:t>
            </w:r>
          </w:p>
        </w:tc>
        <w:tc>
          <w:tcPr>
            <w:tcW w:w="840" w:type="dxa"/>
            <w:shd w:val="clear" w:color="auto" w:fill="auto"/>
            <w:noWrap/>
            <w:vAlign w:val="bottom"/>
            <w:hideMark/>
          </w:tcPr>
          <w:p w14:paraId="4E975F7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19-Feb</w:t>
            </w:r>
          </w:p>
        </w:tc>
      </w:tr>
      <w:tr w:rsidR="002374E5" w:rsidRPr="008B5060" w14:paraId="4D69D26F" w14:textId="77777777" w:rsidTr="002374E5">
        <w:trPr>
          <w:trHeight w:val="288"/>
        </w:trPr>
        <w:tc>
          <w:tcPr>
            <w:tcW w:w="1345" w:type="dxa"/>
            <w:shd w:val="clear" w:color="auto" w:fill="auto"/>
            <w:noWrap/>
            <w:vAlign w:val="bottom"/>
            <w:hideMark/>
          </w:tcPr>
          <w:p w14:paraId="34B09DE7"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76A66FF8"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xml:space="preserve">Maharishi Dayanand </w:t>
            </w:r>
            <w:proofErr w:type="spellStart"/>
            <w:r w:rsidRPr="008B5060">
              <w:rPr>
                <w:rFonts w:eastAsia="Times New Roman" w:cs="Times New Roman"/>
                <w:sz w:val="20"/>
                <w:szCs w:val="20"/>
              </w:rPr>
              <w:t>Saraswati</w:t>
            </w:r>
            <w:proofErr w:type="spellEnd"/>
            <w:r w:rsidRPr="008B5060">
              <w:rPr>
                <w:rFonts w:eastAsia="Times New Roman" w:cs="Times New Roman"/>
                <w:sz w:val="20"/>
                <w:szCs w:val="20"/>
              </w:rPr>
              <w:t xml:space="preserve"> Jayanti</w:t>
            </w:r>
          </w:p>
        </w:tc>
        <w:tc>
          <w:tcPr>
            <w:tcW w:w="839" w:type="dxa"/>
            <w:shd w:val="clear" w:color="auto" w:fill="auto"/>
            <w:noWrap/>
            <w:vAlign w:val="bottom"/>
            <w:hideMark/>
          </w:tcPr>
          <w:p w14:paraId="6A22811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24-Feb</w:t>
            </w:r>
          </w:p>
        </w:tc>
        <w:tc>
          <w:tcPr>
            <w:tcW w:w="839" w:type="dxa"/>
            <w:shd w:val="clear" w:color="auto" w:fill="auto"/>
            <w:noWrap/>
            <w:vAlign w:val="bottom"/>
            <w:hideMark/>
          </w:tcPr>
          <w:p w14:paraId="48C037D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14-Feb</w:t>
            </w:r>
          </w:p>
        </w:tc>
        <w:tc>
          <w:tcPr>
            <w:tcW w:w="839" w:type="dxa"/>
            <w:shd w:val="clear" w:color="auto" w:fill="auto"/>
            <w:noWrap/>
            <w:vAlign w:val="bottom"/>
            <w:hideMark/>
          </w:tcPr>
          <w:p w14:paraId="112AE1B7"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4-Mar</w:t>
            </w:r>
          </w:p>
        </w:tc>
        <w:tc>
          <w:tcPr>
            <w:tcW w:w="839" w:type="dxa"/>
            <w:shd w:val="clear" w:color="auto" w:fill="auto"/>
            <w:noWrap/>
            <w:vAlign w:val="bottom"/>
            <w:hideMark/>
          </w:tcPr>
          <w:p w14:paraId="3521DC3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21-Feb</w:t>
            </w:r>
          </w:p>
        </w:tc>
        <w:tc>
          <w:tcPr>
            <w:tcW w:w="839" w:type="dxa"/>
            <w:shd w:val="clear" w:color="auto" w:fill="auto"/>
            <w:noWrap/>
            <w:vAlign w:val="bottom"/>
            <w:hideMark/>
          </w:tcPr>
          <w:p w14:paraId="6F09B5F7"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10-Feb</w:t>
            </w:r>
          </w:p>
        </w:tc>
        <w:tc>
          <w:tcPr>
            <w:tcW w:w="840" w:type="dxa"/>
            <w:shd w:val="clear" w:color="auto" w:fill="auto"/>
            <w:noWrap/>
            <w:vAlign w:val="bottom"/>
            <w:hideMark/>
          </w:tcPr>
          <w:p w14:paraId="6296C754"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1-Mar</w:t>
            </w:r>
          </w:p>
        </w:tc>
      </w:tr>
      <w:tr w:rsidR="002374E5" w:rsidRPr="008B5060" w14:paraId="38F8EAE5" w14:textId="77777777" w:rsidTr="002374E5">
        <w:trPr>
          <w:trHeight w:val="288"/>
        </w:trPr>
        <w:tc>
          <w:tcPr>
            <w:tcW w:w="1345" w:type="dxa"/>
            <w:shd w:val="clear" w:color="auto" w:fill="auto"/>
            <w:noWrap/>
            <w:vAlign w:val="bottom"/>
            <w:hideMark/>
          </w:tcPr>
          <w:p w14:paraId="6FBABBE5"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69C73CA5"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Valentine's Day</w:t>
            </w:r>
          </w:p>
        </w:tc>
        <w:tc>
          <w:tcPr>
            <w:tcW w:w="839" w:type="dxa"/>
            <w:shd w:val="clear" w:color="auto" w:fill="auto"/>
            <w:noWrap/>
            <w:vAlign w:val="bottom"/>
            <w:hideMark/>
          </w:tcPr>
          <w:p w14:paraId="1B6E7AE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14-Feb</w:t>
            </w:r>
          </w:p>
        </w:tc>
        <w:tc>
          <w:tcPr>
            <w:tcW w:w="839" w:type="dxa"/>
            <w:shd w:val="clear" w:color="auto" w:fill="auto"/>
            <w:noWrap/>
            <w:vAlign w:val="bottom"/>
            <w:hideMark/>
          </w:tcPr>
          <w:p w14:paraId="786DDE82"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14-Feb</w:t>
            </w:r>
          </w:p>
        </w:tc>
        <w:tc>
          <w:tcPr>
            <w:tcW w:w="839" w:type="dxa"/>
            <w:shd w:val="clear" w:color="auto" w:fill="auto"/>
            <w:noWrap/>
            <w:vAlign w:val="bottom"/>
            <w:hideMark/>
          </w:tcPr>
          <w:p w14:paraId="29FE2554"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14-Feb</w:t>
            </w:r>
          </w:p>
        </w:tc>
        <w:tc>
          <w:tcPr>
            <w:tcW w:w="839" w:type="dxa"/>
            <w:shd w:val="clear" w:color="auto" w:fill="auto"/>
            <w:noWrap/>
            <w:vAlign w:val="bottom"/>
            <w:hideMark/>
          </w:tcPr>
          <w:p w14:paraId="15EAC3F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14-Feb</w:t>
            </w:r>
          </w:p>
        </w:tc>
        <w:tc>
          <w:tcPr>
            <w:tcW w:w="839" w:type="dxa"/>
            <w:shd w:val="clear" w:color="auto" w:fill="auto"/>
            <w:noWrap/>
            <w:vAlign w:val="bottom"/>
            <w:hideMark/>
          </w:tcPr>
          <w:p w14:paraId="6A6D646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14-Feb</w:t>
            </w:r>
          </w:p>
        </w:tc>
        <w:tc>
          <w:tcPr>
            <w:tcW w:w="840" w:type="dxa"/>
            <w:shd w:val="clear" w:color="auto" w:fill="auto"/>
            <w:noWrap/>
            <w:vAlign w:val="bottom"/>
            <w:hideMark/>
          </w:tcPr>
          <w:p w14:paraId="01B2873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14-Feb</w:t>
            </w:r>
          </w:p>
        </w:tc>
      </w:tr>
      <w:tr w:rsidR="002374E5" w:rsidRPr="008B5060" w14:paraId="47F2458C" w14:textId="77777777" w:rsidTr="002374E5">
        <w:trPr>
          <w:trHeight w:val="288"/>
        </w:trPr>
        <w:tc>
          <w:tcPr>
            <w:tcW w:w="1345" w:type="dxa"/>
            <w:shd w:val="clear" w:color="auto" w:fill="auto"/>
            <w:noWrap/>
            <w:vAlign w:val="bottom"/>
            <w:hideMark/>
          </w:tcPr>
          <w:p w14:paraId="40581E59" w14:textId="77777777" w:rsidR="002374E5" w:rsidRPr="008B5060" w:rsidRDefault="002374E5" w:rsidP="00F45FEB">
            <w:pPr>
              <w:widowControl/>
              <w:rPr>
                <w:rFonts w:eastAsia="Times New Roman" w:cs="Times New Roman"/>
                <w:b/>
                <w:bCs/>
                <w:sz w:val="20"/>
                <w:szCs w:val="20"/>
              </w:rPr>
            </w:pPr>
            <w:r w:rsidRPr="008B5060">
              <w:rPr>
                <w:rFonts w:eastAsia="Times New Roman" w:cs="Times New Roman"/>
                <w:b/>
                <w:bCs/>
                <w:sz w:val="20"/>
                <w:szCs w:val="20"/>
              </w:rPr>
              <w:t>Phalguna 1</w:t>
            </w:r>
          </w:p>
        </w:tc>
        <w:tc>
          <w:tcPr>
            <w:tcW w:w="2970" w:type="dxa"/>
            <w:shd w:val="clear" w:color="auto" w:fill="auto"/>
            <w:noWrap/>
            <w:vAlign w:val="bottom"/>
            <w:hideMark/>
          </w:tcPr>
          <w:p w14:paraId="0F910DEF" w14:textId="77777777" w:rsidR="002374E5" w:rsidRPr="008B5060" w:rsidRDefault="002374E5" w:rsidP="00F45FEB">
            <w:pPr>
              <w:widowControl/>
              <w:rPr>
                <w:rFonts w:eastAsia="Times New Roman" w:cs="Times New Roman"/>
                <w:b/>
                <w:bCs/>
                <w:sz w:val="20"/>
                <w:szCs w:val="20"/>
              </w:rPr>
            </w:pPr>
            <w:r w:rsidRPr="008B5060">
              <w:rPr>
                <w:rFonts w:eastAsia="Times New Roman" w:cs="Times New Roman"/>
                <w:b/>
                <w:bCs/>
                <w:sz w:val="20"/>
                <w:szCs w:val="20"/>
              </w:rPr>
              <w:t>February 20</w:t>
            </w:r>
          </w:p>
        </w:tc>
        <w:tc>
          <w:tcPr>
            <w:tcW w:w="839" w:type="dxa"/>
            <w:shd w:val="clear" w:color="auto" w:fill="auto"/>
            <w:noWrap/>
            <w:vAlign w:val="bottom"/>
            <w:hideMark/>
          </w:tcPr>
          <w:p w14:paraId="4AD035E2"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30AFF173"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68CE9427"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58169207"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74ED0C07"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40" w:type="dxa"/>
            <w:shd w:val="clear" w:color="auto" w:fill="auto"/>
            <w:noWrap/>
            <w:vAlign w:val="bottom"/>
            <w:hideMark/>
          </w:tcPr>
          <w:p w14:paraId="44F3618D"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r>
      <w:tr w:rsidR="002374E5" w:rsidRPr="008B5060" w14:paraId="4A3243D3" w14:textId="77777777" w:rsidTr="002374E5">
        <w:trPr>
          <w:trHeight w:val="288"/>
        </w:trPr>
        <w:tc>
          <w:tcPr>
            <w:tcW w:w="1345" w:type="dxa"/>
            <w:shd w:val="clear" w:color="auto" w:fill="auto"/>
            <w:noWrap/>
            <w:vAlign w:val="bottom"/>
            <w:hideMark/>
          </w:tcPr>
          <w:p w14:paraId="3462F835"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53D8D5C1" w14:textId="77777777" w:rsidR="002374E5" w:rsidRPr="008B5060" w:rsidRDefault="002374E5" w:rsidP="00F45FEB">
            <w:pPr>
              <w:widowControl/>
              <w:rPr>
                <w:rFonts w:eastAsia="Times New Roman" w:cs="Times New Roman"/>
                <w:sz w:val="20"/>
                <w:szCs w:val="20"/>
              </w:rPr>
            </w:pPr>
            <w:proofErr w:type="spellStart"/>
            <w:r w:rsidRPr="008B5060">
              <w:rPr>
                <w:rFonts w:eastAsia="Times New Roman" w:cs="Times New Roman"/>
                <w:sz w:val="20"/>
                <w:szCs w:val="20"/>
              </w:rPr>
              <w:t>Maha</w:t>
            </w:r>
            <w:proofErr w:type="spellEnd"/>
            <w:r w:rsidRPr="008B5060">
              <w:rPr>
                <w:rFonts w:eastAsia="Times New Roman" w:cs="Times New Roman"/>
                <w:sz w:val="20"/>
                <w:szCs w:val="20"/>
              </w:rPr>
              <w:t xml:space="preserve"> Shivaratri/Shivaratri</w:t>
            </w:r>
          </w:p>
        </w:tc>
        <w:tc>
          <w:tcPr>
            <w:tcW w:w="839" w:type="dxa"/>
            <w:shd w:val="clear" w:color="auto" w:fill="auto"/>
            <w:noWrap/>
            <w:vAlign w:val="bottom"/>
            <w:hideMark/>
          </w:tcPr>
          <w:p w14:paraId="408D386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27-Feb</w:t>
            </w:r>
          </w:p>
        </w:tc>
        <w:tc>
          <w:tcPr>
            <w:tcW w:w="839" w:type="dxa"/>
            <w:shd w:val="clear" w:color="auto" w:fill="auto"/>
            <w:noWrap/>
            <w:vAlign w:val="bottom"/>
            <w:hideMark/>
          </w:tcPr>
          <w:p w14:paraId="04B9F22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17-Feb</w:t>
            </w:r>
          </w:p>
        </w:tc>
        <w:tc>
          <w:tcPr>
            <w:tcW w:w="839" w:type="dxa"/>
            <w:shd w:val="clear" w:color="auto" w:fill="auto"/>
            <w:noWrap/>
            <w:vAlign w:val="bottom"/>
            <w:hideMark/>
          </w:tcPr>
          <w:p w14:paraId="6C8CA6F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7-Mar</w:t>
            </w:r>
          </w:p>
        </w:tc>
        <w:tc>
          <w:tcPr>
            <w:tcW w:w="839" w:type="dxa"/>
            <w:shd w:val="clear" w:color="auto" w:fill="auto"/>
            <w:noWrap/>
            <w:vAlign w:val="bottom"/>
            <w:hideMark/>
          </w:tcPr>
          <w:p w14:paraId="6AEE9D9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24-Feb</w:t>
            </w:r>
          </w:p>
        </w:tc>
        <w:tc>
          <w:tcPr>
            <w:tcW w:w="839" w:type="dxa"/>
            <w:shd w:val="clear" w:color="auto" w:fill="auto"/>
            <w:noWrap/>
            <w:vAlign w:val="bottom"/>
            <w:hideMark/>
          </w:tcPr>
          <w:p w14:paraId="5F214CF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14-Feb</w:t>
            </w:r>
          </w:p>
        </w:tc>
        <w:tc>
          <w:tcPr>
            <w:tcW w:w="840" w:type="dxa"/>
            <w:shd w:val="clear" w:color="auto" w:fill="auto"/>
            <w:noWrap/>
            <w:vAlign w:val="bottom"/>
            <w:hideMark/>
          </w:tcPr>
          <w:p w14:paraId="1B91FA0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4-Mar</w:t>
            </w:r>
          </w:p>
        </w:tc>
      </w:tr>
      <w:tr w:rsidR="002374E5" w:rsidRPr="008B5060" w14:paraId="6AD1402C" w14:textId="77777777" w:rsidTr="002374E5">
        <w:trPr>
          <w:trHeight w:val="288"/>
        </w:trPr>
        <w:tc>
          <w:tcPr>
            <w:tcW w:w="1345" w:type="dxa"/>
            <w:shd w:val="clear" w:color="auto" w:fill="auto"/>
            <w:noWrap/>
            <w:vAlign w:val="bottom"/>
            <w:hideMark/>
          </w:tcPr>
          <w:p w14:paraId="0560C89A"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6CFC7257"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Shivaji Jayanti</w:t>
            </w:r>
          </w:p>
        </w:tc>
        <w:tc>
          <w:tcPr>
            <w:tcW w:w="839" w:type="dxa"/>
            <w:shd w:val="clear" w:color="auto" w:fill="auto"/>
            <w:noWrap/>
            <w:vAlign w:val="bottom"/>
            <w:hideMark/>
          </w:tcPr>
          <w:p w14:paraId="2BBB6ED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19-Feb</w:t>
            </w:r>
          </w:p>
        </w:tc>
        <w:tc>
          <w:tcPr>
            <w:tcW w:w="839" w:type="dxa"/>
            <w:shd w:val="clear" w:color="auto" w:fill="auto"/>
            <w:noWrap/>
            <w:vAlign w:val="bottom"/>
            <w:hideMark/>
          </w:tcPr>
          <w:p w14:paraId="5098E67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19-Feb</w:t>
            </w:r>
          </w:p>
        </w:tc>
        <w:tc>
          <w:tcPr>
            <w:tcW w:w="839" w:type="dxa"/>
            <w:shd w:val="clear" w:color="auto" w:fill="auto"/>
            <w:noWrap/>
            <w:vAlign w:val="bottom"/>
            <w:hideMark/>
          </w:tcPr>
          <w:p w14:paraId="14CEE07E"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19-Feb</w:t>
            </w:r>
          </w:p>
        </w:tc>
        <w:tc>
          <w:tcPr>
            <w:tcW w:w="839" w:type="dxa"/>
            <w:shd w:val="clear" w:color="auto" w:fill="auto"/>
            <w:noWrap/>
            <w:vAlign w:val="bottom"/>
            <w:hideMark/>
          </w:tcPr>
          <w:p w14:paraId="5F86F32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19-Feb</w:t>
            </w:r>
          </w:p>
        </w:tc>
        <w:tc>
          <w:tcPr>
            <w:tcW w:w="839" w:type="dxa"/>
            <w:shd w:val="clear" w:color="auto" w:fill="auto"/>
            <w:noWrap/>
            <w:vAlign w:val="bottom"/>
            <w:hideMark/>
          </w:tcPr>
          <w:p w14:paraId="572AED8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19-Feb</w:t>
            </w:r>
          </w:p>
        </w:tc>
        <w:tc>
          <w:tcPr>
            <w:tcW w:w="840" w:type="dxa"/>
            <w:shd w:val="clear" w:color="auto" w:fill="auto"/>
            <w:noWrap/>
            <w:vAlign w:val="bottom"/>
            <w:hideMark/>
          </w:tcPr>
          <w:p w14:paraId="24E7C73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19-Feb</w:t>
            </w:r>
          </w:p>
        </w:tc>
      </w:tr>
      <w:tr w:rsidR="002374E5" w:rsidRPr="008B5060" w14:paraId="1DB74D7D" w14:textId="77777777" w:rsidTr="002374E5">
        <w:trPr>
          <w:trHeight w:val="288"/>
        </w:trPr>
        <w:tc>
          <w:tcPr>
            <w:tcW w:w="1345" w:type="dxa"/>
            <w:shd w:val="clear" w:color="auto" w:fill="auto"/>
            <w:noWrap/>
            <w:vAlign w:val="bottom"/>
            <w:hideMark/>
          </w:tcPr>
          <w:p w14:paraId="7897B99D"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6FB8AFF2"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Chinese New Year</w:t>
            </w:r>
          </w:p>
        </w:tc>
        <w:tc>
          <w:tcPr>
            <w:tcW w:w="839" w:type="dxa"/>
            <w:shd w:val="clear" w:color="auto" w:fill="auto"/>
            <w:noWrap/>
            <w:vAlign w:val="bottom"/>
            <w:hideMark/>
          </w:tcPr>
          <w:p w14:paraId="1B42D71E"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31-Jan</w:t>
            </w:r>
          </w:p>
        </w:tc>
        <w:tc>
          <w:tcPr>
            <w:tcW w:w="839" w:type="dxa"/>
            <w:shd w:val="clear" w:color="auto" w:fill="auto"/>
            <w:noWrap/>
            <w:vAlign w:val="bottom"/>
            <w:hideMark/>
          </w:tcPr>
          <w:p w14:paraId="6E436BA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19-Feb</w:t>
            </w:r>
          </w:p>
        </w:tc>
        <w:tc>
          <w:tcPr>
            <w:tcW w:w="839" w:type="dxa"/>
            <w:shd w:val="clear" w:color="auto" w:fill="auto"/>
            <w:noWrap/>
            <w:vAlign w:val="bottom"/>
            <w:hideMark/>
          </w:tcPr>
          <w:p w14:paraId="2B85794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8-Feb</w:t>
            </w:r>
          </w:p>
        </w:tc>
        <w:tc>
          <w:tcPr>
            <w:tcW w:w="839" w:type="dxa"/>
            <w:shd w:val="clear" w:color="auto" w:fill="auto"/>
            <w:noWrap/>
            <w:vAlign w:val="bottom"/>
            <w:hideMark/>
          </w:tcPr>
          <w:p w14:paraId="3A8B493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28-Jan</w:t>
            </w:r>
          </w:p>
        </w:tc>
        <w:tc>
          <w:tcPr>
            <w:tcW w:w="839" w:type="dxa"/>
            <w:shd w:val="clear" w:color="auto" w:fill="auto"/>
            <w:noWrap/>
            <w:vAlign w:val="bottom"/>
            <w:hideMark/>
          </w:tcPr>
          <w:p w14:paraId="0C85102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16-Feb</w:t>
            </w:r>
          </w:p>
        </w:tc>
        <w:tc>
          <w:tcPr>
            <w:tcW w:w="840" w:type="dxa"/>
            <w:shd w:val="clear" w:color="auto" w:fill="auto"/>
            <w:noWrap/>
            <w:vAlign w:val="bottom"/>
            <w:hideMark/>
          </w:tcPr>
          <w:p w14:paraId="67C8CEE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5-Feb</w:t>
            </w:r>
          </w:p>
        </w:tc>
      </w:tr>
      <w:tr w:rsidR="002374E5" w:rsidRPr="008B5060" w14:paraId="5A808EFA" w14:textId="77777777" w:rsidTr="002374E5">
        <w:trPr>
          <w:trHeight w:val="288"/>
        </w:trPr>
        <w:tc>
          <w:tcPr>
            <w:tcW w:w="1345" w:type="dxa"/>
            <w:shd w:val="clear" w:color="auto" w:fill="auto"/>
            <w:noWrap/>
            <w:vAlign w:val="bottom"/>
            <w:hideMark/>
          </w:tcPr>
          <w:p w14:paraId="1C2483C3"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3FDF9107" w14:textId="77777777" w:rsidR="002374E5" w:rsidRPr="008B5060" w:rsidRDefault="002374E5" w:rsidP="00F45FEB">
            <w:pPr>
              <w:widowControl/>
              <w:rPr>
                <w:rFonts w:eastAsia="Times New Roman" w:cs="Times New Roman"/>
                <w:sz w:val="20"/>
                <w:szCs w:val="20"/>
              </w:rPr>
            </w:pPr>
            <w:proofErr w:type="spellStart"/>
            <w:r w:rsidRPr="008B5060">
              <w:rPr>
                <w:rFonts w:eastAsia="Times New Roman" w:cs="Times New Roman"/>
                <w:sz w:val="20"/>
                <w:szCs w:val="20"/>
              </w:rPr>
              <w:t>Holika</w:t>
            </w:r>
            <w:proofErr w:type="spellEnd"/>
            <w:r w:rsidRPr="008B5060">
              <w:rPr>
                <w:rFonts w:eastAsia="Times New Roman" w:cs="Times New Roman"/>
                <w:sz w:val="20"/>
                <w:szCs w:val="20"/>
              </w:rPr>
              <w:t xml:space="preserve"> </w:t>
            </w:r>
            <w:proofErr w:type="spellStart"/>
            <w:r w:rsidRPr="008B5060">
              <w:rPr>
                <w:rFonts w:eastAsia="Times New Roman" w:cs="Times New Roman"/>
                <w:sz w:val="20"/>
                <w:szCs w:val="20"/>
              </w:rPr>
              <w:t>Dahana</w:t>
            </w:r>
            <w:proofErr w:type="spellEnd"/>
          </w:p>
        </w:tc>
        <w:tc>
          <w:tcPr>
            <w:tcW w:w="839" w:type="dxa"/>
            <w:shd w:val="clear" w:color="auto" w:fill="auto"/>
            <w:noWrap/>
            <w:vAlign w:val="bottom"/>
            <w:hideMark/>
          </w:tcPr>
          <w:p w14:paraId="7ECB946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16-Mar</w:t>
            </w:r>
          </w:p>
        </w:tc>
        <w:tc>
          <w:tcPr>
            <w:tcW w:w="839" w:type="dxa"/>
            <w:shd w:val="clear" w:color="auto" w:fill="auto"/>
            <w:noWrap/>
            <w:vAlign w:val="bottom"/>
            <w:hideMark/>
          </w:tcPr>
          <w:p w14:paraId="630A267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5-Mar</w:t>
            </w:r>
          </w:p>
        </w:tc>
        <w:tc>
          <w:tcPr>
            <w:tcW w:w="839" w:type="dxa"/>
            <w:shd w:val="clear" w:color="auto" w:fill="auto"/>
            <w:noWrap/>
            <w:vAlign w:val="bottom"/>
            <w:hideMark/>
          </w:tcPr>
          <w:p w14:paraId="1772694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23-Mar</w:t>
            </w:r>
          </w:p>
        </w:tc>
        <w:tc>
          <w:tcPr>
            <w:tcW w:w="839" w:type="dxa"/>
            <w:shd w:val="clear" w:color="auto" w:fill="auto"/>
            <w:noWrap/>
            <w:vAlign w:val="bottom"/>
            <w:hideMark/>
          </w:tcPr>
          <w:p w14:paraId="1B3E0F5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12-Mar</w:t>
            </w:r>
          </w:p>
        </w:tc>
        <w:tc>
          <w:tcPr>
            <w:tcW w:w="839" w:type="dxa"/>
            <w:shd w:val="clear" w:color="auto" w:fill="auto"/>
            <w:noWrap/>
            <w:vAlign w:val="bottom"/>
            <w:hideMark/>
          </w:tcPr>
          <w:p w14:paraId="36DFD6D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1-Mar</w:t>
            </w:r>
          </w:p>
        </w:tc>
        <w:tc>
          <w:tcPr>
            <w:tcW w:w="840" w:type="dxa"/>
            <w:shd w:val="clear" w:color="auto" w:fill="auto"/>
            <w:noWrap/>
            <w:vAlign w:val="bottom"/>
            <w:hideMark/>
          </w:tcPr>
          <w:p w14:paraId="4443076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20-Mar</w:t>
            </w:r>
          </w:p>
        </w:tc>
      </w:tr>
      <w:tr w:rsidR="002374E5" w:rsidRPr="008B5060" w14:paraId="568099A0" w14:textId="77777777" w:rsidTr="002374E5">
        <w:trPr>
          <w:trHeight w:val="288"/>
        </w:trPr>
        <w:tc>
          <w:tcPr>
            <w:tcW w:w="1345" w:type="dxa"/>
            <w:shd w:val="clear" w:color="auto" w:fill="auto"/>
            <w:noWrap/>
            <w:vAlign w:val="bottom"/>
            <w:hideMark/>
          </w:tcPr>
          <w:p w14:paraId="10F9F75F"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6093B63A"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Holi</w:t>
            </w:r>
          </w:p>
        </w:tc>
        <w:tc>
          <w:tcPr>
            <w:tcW w:w="839" w:type="dxa"/>
            <w:shd w:val="clear" w:color="auto" w:fill="auto"/>
            <w:noWrap/>
            <w:vAlign w:val="bottom"/>
            <w:hideMark/>
          </w:tcPr>
          <w:p w14:paraId="1DC2AA2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17-Mar</w:t>
            </w:r>
          </w:p>
        </w:tc>
        <w:tc>
          <w:tcPr>
            <w:tcW w:w="839" w:type="dxa"/>
            <w:shd w:val="clear" w:color="auto" w:fill="auto"/>
            <w:noWrap/>
            <w:vAlign w:val="bottom"/>
            <w:hideMark/>
          </w:tcPr>
          <w:p w14:paraId="5007A21E"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6-Mar</w:t>
            </w:r>
          </w:p>
        </w:tc>
        <w:tc>
          <w:tcPr>
            <w:tcW w:w="839" w:type="dxa"/>
            <w:shd w:val="clear" w:color="auto" w:fill="auto"/>
            <w:noWrap/>
            <w:vAlign w:val="bottom"/>
            <w:hideMark/>
          </w:tcPr>
          <w:p w14:paraId="4FE338F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24-Mar</w:t>
            </w:r>
          </w:p>
        </w:tc>
        <w:tc>
          <w:tcPr>
            <w:tcW w:w="839" w:type="dxa"/>
            <w:shd w:val="clear" w:color="auto" w:fill="auto"/>
            <w:noWrap/>
            <w:vAlign w:val="bottom"/>
            <w:hideMark/>
          </w:tcPr>
          <w:p w14:paraId="5B0CE39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13-Mar</w:t>
            </w:r>
          </w:p>
        </w:tc>
        <w:tc>
          <w:tcPr>
            <w:tcW w:w="839" w:type="dxa"/>
            <w:shd w:val="clear" w:color="auto" w:fill="auto"/>
            <w:noWrap/>
            <w:vAlign w:val="bottom"/>
            <w:hideMark/>
          </w:tcPr>
          <w:p w14:paraId="18844132"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2-Mar</w:t>
            </w:r>
          </w:p>
        </w:tc>
        <w:tc>
          <w:tcPr>
            <w:tcW w:w="840" w:type="dxa"/>
            <w:shd w:val="clear" w:color="auto" w:fill="auto"/>
            <w:noWrap/>
            <w:vAlign w:val="bottom"/>
            <w:hideMark/>
          </w:tcPr>
          <w:p w14:paraId="24C5E22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21-Mar</w:t>
            </w:r>
          </w:p>
        </w:tc>
      </w:tr>
      <w:tr w:rsidR="002374E5" w:rsidRPr="008B5060" w14:paraId="417837FA" w14:textId="77777777" w:rsidTr="002374E5">
        <w:trPr>
          <w:trHeight w:val="288"/>
        </w:trPr>
        <w:tc>
          <w:tcPr>
            <w:tcW w:w="1345" w:type="dxa"/>
            <w:shd w:val="clear" w:color="auto" w:fill="auto"/>
            <w:noWrap/>
            <w:vAlign w:val="bottom"/>
            <w:hideMark/>
          </w:tcPr>
          <w:p w14:paraId="1E926B37" w14:textId="77777777" w:rsidR="002374E5" w:rsidRPr="008B5060" w:rsidRDefault="002374E5" w:rsidP="00F45FEB">
            <w:pPr>
              <w:widowControl/>
              <w:rPr>
                <w:rFonts w:eastAsia="Times New Roman" w:cs="Times New Roman"/>
                <w:b/>
                <w:bCs/>
                <w:sz w:val="20"/>
                <w:szCs w:val="20"/>
              </w:rPr>
            </w:pPr>
            <w:r w:rsidRPr="008B5060">
              <w:rPr>
                <w:rFonts w:eastAsia="Times New Roman" w:cs="Times New Roman"/>
                <w:b/>
                <w:bCs/>
                <w:sz w:val="20"/>
                <w:szCs w:val="20"/>
              </w:rPr>
              <w:t>Chaitra 1</w:t>
            </w:r>
          </w:p>
        </w:tc>
        <w:tc>
          <w:tcPr>
            <w:tcW w:w="2970" w:type="dxa"/>
            <w:shd w:val="clear" w:color="auto" w:fill="auto"/>
            <w:noWrap/>
            <w:vAlign w:val="bottom"/>
            <w:hideMark/>
          </w:tcPr>
          <w:p w14:paraId="7227D985" w14:textId="77777777" w:rsidR="002374E5" w:rsidRPr="008B5060" w:rsidRDefault="002374E5" w:rsidP="00F45FEB">
            <w:pPr>
              <w:widowControl/>
              <w:rPr>
                <w:rFonts w:eastAsia="Times New Roman" w:cs="Times New Roman"/>
                <w:b/>
                <w:bCs/>
                <w:sz w:val="20"/>
                <w:szCs w:val="20"/>
              </w:rPr>
            </w:pPr>
            <w:r w:rsidRPr="008B5060">
              <w:rPr>
                <w:rFonts w:eastAsia="Times New Roman" w:cs="Times New Roman"/>
                <w:b/>
                <w:bCs/>
                <w:sz w:val="20"/>
                <w:szCs w:val="20"/>
              </w:rPr>
              <w:t>March 22</w:t>
            </w:r>
          </w:p>
        </w:tc>
        <w:tc>
          <w:tcPr>
            <w:tcW w:w="839" w:type="dxa"/>
            <w:shd w:val="clear" w:color="auto" w:fill="auto"/>
            <w:noWrap/>
            <w:vAlign w:val="bottom"/>
            <w:hideMark/>
          </w:tcPr>
          <w:p w14:paraId="7DD0BA86"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4B90A695"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07537E5F"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2923A6A1"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57BC3718"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40" w:type="dxa"/>
            <w:shd w:val="clear" w:color="auto" w:fill="auto"/>
            <w:noWrap/>
            <w:vAlign w:val="bottom"/>
            <w:hideMark/>
          </w:tcPr>
          <w:p w14:paraId="6A9A6DEE"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r>
      <w:tr w:rsidR="002374E5" w:rsidRPr="008B5060" w14:paraId="35E1B485" w14:textId="77777777" w:rsidTr="002374E5">
        <w:trPr>
          <w:trHeight w:val="288"/>
        </w:trPr>
        <w:tc>
          <w:tcPr>
            <w:tcW w:w="1345" w:type="dxa"/>
            <w:shd w:val="clear" w:color="auto" w:fill="auto"/>
            <w:noWrap/>
            <w:vAlign w:val="bottom"/>
            <w:hideMark/>
          </w:tcPr>
          <w:p w14:paraId="3C08369B"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2223A869"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xml:space="preserve">Chaitra </w:t>
            </w:r>
            <w:proofErr w:type="spellStart"/>
            <w:r w:rsidRPr="008B5060">
              <w:rPr>
                <w:rFonts w:eastAsia="Times New Roman" w:cs="Times New Roman"/>
                <w:sz w:val="20"/>
                <w:szCs w:val="20"/>
              </w:rPr>
              <w:t>Sukhladi</w:t>
            </w:r>
            <w:proofErr w:type="spellEnd"/>
          </w:p>
        </w:tc>
        <w:tc>
          <w:tcPr>
            <w:tcW w:w="839" w:type="dxa"/>
            <w:shd w:val="clear" w:color="auto" w:fill="auto"/>
            <w:noWrap/>
            <w:vAlign w:val="bottom"/>
            <w:hideMark/>
          </w:tcPr>
          <w:p w14:paraId="4D007E4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31-Mar</w:t>
            </w:r>
          </w:p>
        </w:tc>
        <w:tc>
          <w:tcPr>
            <w:tcW w:w="839" w:type="dxa"/>
            <w:shd w:val="clear" w:color="auto" w:fill="auto"/>
            <w:noWrap/>
            <w:vAlign w:val="bottom"/>
            <w:hideMark/>
          </w:tcPr>
          <w:p w14:paraId="26F9B4E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21-Mar</w:t>
            </w:r>
          </w:p>
        </w:tc>
        <w:tc>
          <w:tcPr>
            <w:tcW w:w="839" w:type="dxa"/>
            <w:shd w:val="clear" w:color="auto" w:fill="auto"/>
            <w:noWrap/>
            <w:vAlign w:val="bottom"/>
            <w:hideMark/>
          </w:tcPr>
          <w:p w14:paraId="549EABF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8-Apr</w:t>
            </w:r>
          </w:p>
        </w:tc>
        <w:tc>
          <w:tcPr>
            <w:tcW w:w="839" w:type="dxa"/>
            <w:shd w:val="clear" w:color="auto" w:fill="auto"/>
            <w:noWrap/>
            <w:vAlign w:val="bottom"/>
            <w:hideMark/>
          </w:tcPr>
          <w:p w14:paraId="6638ABC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28-Mar</w:t>
            </w:r>
          </w:p>
        </w:tc>
        <w:tc>
          <w:tcPr>
            <w:tcW w:w="839" w:type="dxa"/>
            <w:shd w:val="clear" w:color="auto" w:fill="auto"/>
            <w:noWrap/>
            <w:vAlign w:val="bottom"/>
            <w:hideMark/>
          </w:tcPr>
          <w:p w14:paraId="2721D05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18-Mar</w:t>
            </w:r>
          </w:p>
        </w:tc>
        <w:tc>
          <w:tcPr>
            <w:tcW w:w="840" w:type="dxa"/>
            <w:shd w:val="clear" w:color="auto" w:fill="auto"/>
            <w:noWrap/>
            <w:vAlign w:val="bottom"/>
            <w:hideMark/>
          </w:tcPr>
          <w:p w14:paraId="5742B9E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6-Apr</w:t>
            </w:r>
          </w:p>
        </w:tc>
      </w:tr>
      <w:tr w:rsidR="002374E5" w:rsidRPr="008B5060" w14:paraId="34B4AC5E" w14:textId="77777777" w:rsidTr="002374E5">
        <w:trPr>
          <w:trHeight w:val="288"/>
        </w:trPr>
        <w:tc>
          <w:tcPr>
            <w:tcW w:w="1345" w:type="dxa"/>
            <w:shd w:val="clear" w:color="auto" w:fill="auto"/>
            <w:noWrap/>
            <w:vAlign w:val="bottom"/>
            <w:hideMark/>
          </w:tcPr>
          <w:p w14:paraId="2ED72C9B"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0FD70B6E"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Rama Navami</w:t>
            </w:r>
          </w:p>
        </w:tc>
        <w:tc>
          <w:tcPr>
            <w:tcW w:w="839" w:type="dxa"/>
            <w:shd w:val="clear" w:color="auto" w:fill="auto"/>
            <w:noWrap/>
            <w:vAlign w:val="bottom"/>
            <w:hideMark/>
          </w:tcPr>
          <w:p w14:paraId="47DE3BA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8-Apr</w:t>
            </w:r>
          </w:p>
        </w:tc>
        <w:tc>
          <w:tcPr>
            <w:tcW w:w="839" w:type="dxa"/>
            <w:shd w:val="clear" w:color="auto" w:fill="auto"/>
            <w:noWrap/>
            <w:vAlign w:val="bottom"/>
            <w:hideMark/>
          </w:tcPr>
          <w:p w14:paraId="33A2399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28-Mar</w:t>
            </w:r>
          </w:p>
        </w:tc>
        <w:tc>
          <w:tcPr>
            <w:tcW w:w="839" w:type="dxa"/>
            <w:shd w:val="clear" w:color="auto" w:fill="auto"/>
            <w:noWrap/>
            <w:vAlign w:val="bottom"/>
            <w:hideMark/>
          </w:tcPr>
          <w:p w14:paraId="71887F9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15-Apr</w:t>
            </w:r>
          </w:p>
        </w:tc>
        <w:tc>
          <w:tcPr>
            <w:tcW w:w="839" w:type="dxa"/>
            <w:shd w:val="clear" w:color="auto" w:fill="auto"/>
            <w:noWrap/>
            <w:vAlign w:val="bottom"/>
            <w:hideMark/>
          </w:tcPr>
          <w:p w14:paraId="1C92C77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4-Apr</w:t>
            </w:r>
          </w:p>
        </w:tc>
        <w:tc>
          <w:tcPr>
            <w:tcW w:w="839" w:type="dxa"/>
            <w:shd w:val="clear" w:color="auto" w:fill="auto"/>
            <w:noWrap/>
            <w:vAlign w:val="bottom"/>
            <w:hideMark/>
          </w:tcPr>
          <w:p w14:paraId="45FB5914"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25-Mar</w:t>
            </w:r>
          </w:p>
        </w:tc>
        <w:tc>
          <w:tcPr>
            <w:tcW w:w="840" w:type="dxa"/>
            <w:shd w:val="clear" w:color="auto" w:fill="auto"/>
            <w:noWrap/>
            <w:vAlign w:val="bottom"/>
            <w:hideMark/>
          </w:tcPr>
          <w:p w14:paraId="5695323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13-Apr</w:t>
            </w:r>
          </w:p>
        </w:tc>
      </w:tr>
      <w:tr w:rsidR="002374E5" w:rsidRPr="008B5060" w14:paraId="13ACB3FE" w14:textId="77777777" w:rsidTr="002374E5">
        <w:trPr>
          <w:trHeight w:val="288"/>
        </w:trPr>
        <w:tc>
          <w:tcPr>
            <w:tcW w:w="1345" w:type="dxa"/>
            <w:shd w:val="clear" w:color="auto" w:fill="auto"/>
            <w:noWrap/>
            <w:vAlign w:val="bottom"/>
            <w:hideMark/>
          </w:tcPr>
          <w:p w14:paraId="12456F10"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0CC27548"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Maundy Thursday</w:t>
            </w:r>
          </w:p>
        </w:tc>
        <w:tc>
          <w:tcPr>
            <w:tcW w:w="839" w:type="dxa"/>
            <w:shd w:val="clear" w:color="auto" w:fill="auto"/>
            <w:noWrap/>
            <w:vAlign w:val="bottom"/>
            <w:hideMark/>
          </w:tcPr>
          <w:p w14:paraId="1B1A150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17-Apr</w:t>
            </w:r>
          </w:p>
        </w:tc>
        <w:tc>
          <w:tcPr>
            <w:tcW w:w="839" w:type="dxa"/>
            <w:shd w:val="clear" w:color="auto" w:fill="auto"/>
            <w:noWrap/>
            <w:vAlign w:val="bottom"/>
            <w:hideMark/>
          </w:tcPr>
          <w:p w14:paraId="52A5D7D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2-Apr</w:t>
            </w:r>
          </w:p>
        </w:tc>
        <w:tc>
          <w:tcPr>
            <w:tcW w:w="839" w:type="dxa"/>
            <w:shd w:val="clear" w:color="auto" w:fill="auto"/>
            <w:noWrap/>
            <w:vAlign w:val="bottom"/>
            <w:hideMark/>
          </w:tcPr>
          <w:p w14:paraId="3F56C16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24-Mar</w:t>
            </w:r>
          </w:p>
        </w:tc>
        <w:tc>
          <w:tcPr>
            <w:tcW w:w="839" w:type="dxa"/>
            <w:shd w:val="clear" w:color="auto" w:fill="auto"/>
            <w:noWrap/>
            <w:vAlign w:val="bottom"/>
            <w:hideMark/>
          </w:tcPr>
          <w:p w14:paraId="7E45716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13-Apr</w:t>
            </w:r>
          </w:p>
        </w:tc>
        <w:tc>
          <w:tcPr>
            <w:tcW w:w="839" w:type="dxa"/>
            <w:shd w:val="clear" w:color="auto" w:fill="auto"/>
            <w:noWrap/>
            <w:vAlign w:val="bottom"/>
            <w:hideMark/>
          </w:tcPr>
          <w:p w14:paraId="491BEA4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29-Mar</w:t>
            </w:r>
          </w:p>
        </w:tc>
        <w:tc>
          <w:tcPr>
            <w:tcW w:w="840" w:type="dxa"/>
            <w:shd w:val="clear" w:color="auto" w:fill="auto"/>
            <w:noWrap/>
            <w:vAlign w:val="bottom"/>
            <w:hideMark/>
          </w:tcPr>
          <w:p w14:paraId="4EF7CE2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18-Apr</w:t>
            </w:r>
          </w:p>
        </w:tc>
      </w:tr>
      <w:tr w:rsidR="002374E5" w:rsidRPr="008B5060" w14:paraId="41FE18EC" w14:textId="77777777" w:rsidTr="002374E5">
        <w:trPr>
          <w:trHeight w:val="288"/>
        </w:trPr>
        <w:tc>
          <w:tcPr>
            <w:tcW w:w="1345" w:type="dxa"/>
            <w:shd w:val="clear" w:color="auto" w:fill="auto"/>
            <w:noWrap/>
            <w:vAlign w:val="bottom"/>
            <w:hideMark/>
          </w:tcPr>
          <w:p w14:paraId="6381DA7B"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07A79E44"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Mahavir Jayanti</w:t>
            </w:r>
          </w:p>
        </w:tc>
        <w:tc>
          <w:tcPr>
            <w:tcW w:w="839" w:type="dxa"/>
            <w:shd w:val="clear" w:color="auto" w:fill="auto"/>
            <w:noWrap/>
            <w:vAlign w:val="bottom"/>
            <w:hideMark/>
          </w:tcPr>
          <w:p w14:paraId="446F5AA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13-Apr</w:t>
            </w:r>
          </w:p>
        </w:tc>
        <w:tc>
          <w:tcPr>
            <w:tcW w:w="839" w:type="dxa"/>
            <w:shd w:val="clear" w:color="auto" w:fill="auto"/>
            <w:noWrap/>
            <w:vAlign w:val="bottom"/>
            <w:hideMark/>
          </w:tcPr>
          <w:p w14:paraId="7EF5FBE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2-Apr</w:t>
            </w:r>
          </w:p>
        </w:tc>
        <w:tc>
          <w:tcPr>
            <w:tcW w:w="839" w:type="dxa"/>
            <w:shd w:val="clear" w:color="auto" w:fill="auto"/>
            <w:noWrap/>
            <w:vAlign w:val="bottom"/>
            <w:hideMark/>
          </w:tcPr>
          <w:p w14:paraId="3DCEC0F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20-Apr</w:t>
            </w:r>
          </w:p>
        </w:tc>
        <w:tc>
          <w:tcPr>
            <w:tcW w:w="839" w:type="dxa"/>
            <w:shd w:val="clear" w:color="auto" w:fill="auto"/>
            <w:noWrap/>
            <w:vAlign w:val="bottom"/>
            <w:hideMark/>
          </w:tcPr>
          <w:p w14:paraId="3FCC8B2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9-Apr</w:t>
            </w:r>
          </w:p>
        </w:tc>
        <w:tc>
          <w:tcPr>
            <w:tcW w:w="839" w:type="dxa"/>
            <w:shd w:val="clear" w:color="auto" w:fill="auto"/>
            <w:noWrap/>
            <w:vAlign w:val="bottom"/>
            <w:hideMark/>
          </w:tcPr>
          <w:p w14:paraId="2504554E"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29-Mar</w:t>
            </w:r>
          </w:p>
        </w:tc>
        <w:tc>
          <w:tcPr>
            <w:tcW w:w="840" w:type="dxa"/>
            <w:shd w:val="clear" w:color="auto" w:fill="auto"/>
            <w:noWrap/>
            <w:vAlign w:val="bottom"/>
            <w:hideMark/>
          </w:tcPr>
          <w:p w14:paraId="324952E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17-Apr</w:t>
            </w:r>
          </w:p>
        </w:tc>
      </w:tr>
      <w:tr w:rsidR="002374E5" w:rsidRPr="008B5060" w14:paraId="2F5E1BC9" w14:textId="77777777" w:rsidTr="002374E5">
        <w:trPr>
          <w:trHeight w:val="288"/>
        </w:trPr>
        <w:tc>
          <w:tcPr>
            <w:tcW w:w="1345" w:type="dxa"/>
            <w:shd w:val="clear" w:color="auto" w:fill="auto"/>
            <w:noWrap/>
            <w:vAlign w:val="bottom"/>
            <w:hideMark/>
          </w:tcPr>
          <w:p w14:paraId="4C0EE7A1"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72D8F9C8"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Good Friday</w:t>
            </w:r>
          </w:p>
        </w:tc>
        <w:tc>
          <w:tcPr>
            <w:tcW w:w="839" w:type="dxa"/>
            <w:shd w:val="clear" w:color="auto" w:fill="auto"/>
            <w:noWrap/>
            <w:vAlign w:val="bottom"/>
            <w:hideMark/>
          </w:tcPr>
          <w:p w14:paraId="08F355E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18-Apr</w:t>
            </w:r>
          </w:p>
        </w:tc>
        <w:tc>
          <w:tcPr>
            <w:tcW w:w="839" w:type="dxa"/>
            <w:shd w:val="clear" w:color="auto" w:fill="auto"/>
            <w:noWrap/>
            <w:vAlign w:val="bottom"/>
            <w:hideMark/>
          </w:tcPr>
          <w:p w14:paraId="7A328C0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3-Apr</w:t>
            </w:r>
          </w:p>
        </w:tc>
        <w:tc>
          <w:tcPr>
            <w:tcW w:w="839" w:type="dxa"/>
            <w:shd w:val="clear" w:color="auto" w:fill="auto"/>
            <w:noWrap/>
            <w:vAlign w:val="bottom"/>
            <w:hideMark/>
          </w:tcPr>
          <w:p w14:paraId="0033BD7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25-Mar</w:t>
            </w:r>
          </w:p>
        </w:tc>
        <w:tc>
          <w:tcPr>
            <w:tcW w:w="839" w:type="dxa"/>
            <w:shd w:val="clear" w:color="auto" w:fill="auto"/>
            <w:noWrap/>
            <w:vAlign w:val="bottom"/>
            <w:hideMark/>
          </w:tcPr>
          <w:p w14:paraId="5BF86A0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14-Apr</w:t>
            </w:r>
          </w:p>
        </w:tc>
        <w:tc>
          <w:tcPr>
            <w:tcW w:w="839" w:type="dxa"/>
            <w:shd w:val="clear" w:color="auto" w:fill="auto"/>
            <w:noWrap/>
            <w:vAlign w:val="bottom"/>
            <w:hideMark/>
          </w:tcPr>
          <w:p w14:paraId="64095D2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30-Mar</w:t>
            </w:r>
          </w:p>
        </w:tc>
        <w:tc>
          <w:tcPr>
            <w:tcW w:w="840" w:type="dxa"/>
            <w:shd w:val="clear" w:color="auto" w:fill="auto"/>
            <w:noWrap/>
            <w:vAlign w:val="bottom"/>
            <w:hideMark/>
          </w:tcPr>
          <w:p w14:paraId="56485127"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19-Apr</w:t>
            </w:r>
          </w:p>
        </w:tc>
      </w:tr>
      <w:tr w:rsidR="002374E5" w:rsidRPr="008B5060" w14:paraId="34275036" w14:textId="77777777" w:rsidTr="002374E5">
        <w:trPr>
          <w:trHeight w:val="288"/>
        </w:trPr>
        <w:tc>
          <w:tcPr>
            <w:tcW w:w="1345" w:type="dxa"/>
            <w:shd w:val="clear" w:color="auto" w:fill="auto"/>
            <w:noWrap/>
            <w:vAlign w:val="bottom"/>
            <w:hideMark/>
          </w:tcPr>
          <w:p w14:paraId="485CC6F6"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lastRenderedPageBreak/>
              <w:t> </w:t>
            </w:r>
          </w:p>
        </w:tc>
        <w:tc>
          <w:tcPr>
            <w:tcW w:w="2970" w:type="dxa"/>
            <w:shd w:val="clear" w:color="auto" w:fill="auto"/>
            <w:noWrap/>
            <w:vAlign w:val="bottom"/>
            <w:hideMark/>
          </w:tcPr>
          <w:p w14:paraId="2A499626"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First day of Passover</w:t>
            </w:r>
          </w:p>
        </w:tc>
        <w:tc>
          <w:tcPr>
            <w:tcW w:w="839" w:type="dxa"/>
            <w:shd w:val="clear" w:color="auto" w:fill="auto"/>
            <w:noWrap/>
            <w:vAlign w:val="bottom"/>
            <w:hideMark/>
          </w:tcPr>
          <w:p w14:paraId="6411EDE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15-Apr</w:t>
            </w:r>
          </w:p>
        </w:tc>
        <w:tc>
          <w:tcPr>
            <w:tcW w:w="839" w:type="dxa"/>
            <w:shd w:val="clear" w:color="auto" w:fill="auto"/>
            <w:noWrap/>
            <w:vAlign w:val="bottom"/>
            <w:hideMark/>
          </w:tcPr>
          <w:p w14:paraId="1EE14077"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4-Apr</w:t>
            </w:r>
          </w:p>
        </w:tc>
        <w:tc>
          <w:tcPr>
            <w:tcW w:w="839" w:type="dxa"/>
            <w:shd w:val="clear" w:color="auto" w:fill="auto"/>
            <w:noWrap/>
            <w:vAlign w:val="bottom"/>
            <w:hideMark/>
          </w:tcPr>
          <w:p w14:paraId="4272E4E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23-Apr</w:t>
            </w:r>
          </w:p>
        </w:tc>
        <w:tc>
          <w:tcPr>
            <w:tcW w:w="839" w:type="dxa"/>
            <w:shd w:val="clear" w:color="auto" w:fill="auto"/>
            <w:noWrap/>
            <w:vAlign w:val="bottom"/>
            <w:hideMark/>
          </w:tcPr>
          <w:p w14:paraId="4CC368C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11-Apr</w:t>
            </w:r>
          </w:p>
        </w:tc>
        <w:tc>
          <w:tcPr>
            <w:tcW w:w="839" w:type="dxa"/>
            <w:shd w:val="clear" w:color="auto" w:fill="auto"/>
            <w:noWrap/>
            <w:vAlign w:val="bottom"/>
            <w:hideMark/>
          </w:tcPr>
          <w:p w14:paraId="7F984AD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31-Mar</w:t>
            </w:r>
          </w:p>
        </w:tc>
        <w:tc>
          <w:tcPr>
            <w:tcW w:w="840" w:type="dxa"/>
            <w:shd w:val="clear" w:color="auto" w:fill="auto"/>
            <w:noWrap/>
            <w:vAlign w:val="bottom"/>
            <w:hideMark/>
          </w:tcPr>
          <w:p w14:paraId="107D5B6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20-Apr</w:t>
            </w:r>
          </w:p>
        </w:tc>
      </w:tr>
      <w:tr w:rsidR="002374E5" w:rsidRPr="008B5060" w14:paraId="2AE3E18F" w14:textId="77777777" w:rsidTr="002374E5">
        <w:trPr>
          <w:trHeight w:val="288"/>
        </w:trPr>
        <w:tc>
          <w:tcPr>
            <w:tcW w:w="1345" w:type="dxa"/>
            <w:shd w:val="clear" w:color="auto" w:fill="auto"/>
            <w:noWrap/>
            <w:vAlign w:val="bottom"/>
            <w:hideMark/>
          </w:tcPr>
          <w:p w14:paraId="633CF564"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349EEC00"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Easter Day</w:t>
            </w:r>
          </w:p>
        </w:tc>
        <w:tc>
          <w:tcPr>
            <w:tcW w:w="839" w:type="dxa"/>
            <w:shd w:val="clear" w:color="auto" w:fill="auto"/>
            <w:noWrap/>
            <w:vAlign w:val="bottom"/>
            <w:hideMark/>
          </w:tcPr>
          <w:p w14:paraId="4FD07A57"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20-Apr</w:t>
            </w:r>
          </w:p>
        </w:tc>
        <w:tc>
          <w:tcPr>
            <w:tcW w:w="839" w:type="dxa"/>
            <w:shd w:val="clear" w:color="auto" w:fill="auto"/>
            <w:noWrap/>
            <w:vAlign w:val="bottom"/>
            <w:hideMark/>
          </w:tcPr>
          <w:p w14:paraId="0BF23A3E"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5-Apr</w:t>
            </w:r>
          </w:p>
        </w:tc>
        <w:tc>
          <w:tcPr>
            <w:tcW w:w="839" w:type="dxa"/>
            <w:shd w:val="clear" w:color="auto" w:fill="auto"/>
            <w:noWrap/>
            <w:vAlign w:val="bottom"/>
            <w:hideMark/>
          </w:tcPr>
          <w:p w14:paraId="66B11FC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27-Mar</w:t>
            </w:r>
          </w:p>
        </w:tc>
        <w:tc>
          <w:tcPr>
            <w:tcW w:w="839" w:type="dxa"/>
            <w:shd w:val="clear" w:color="auto" w:fill="auto"/>
            <w:noWrap/>
            <w:vAlign w:val="bottom"/>
            <w:hideMark/>
          </w:tcPr>
          <w:p w14:paraId="341E266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16-Apr</w:t>
            </w:r>
          </w:p>
        </w:tc>
        <w:tc>
          <w:tcPr>
            <w:tcW w:w="839" w:type="dxa"/>
            <w:shd w:val="clear" w:color="auto" w:fill="auto"/>
            <w:noWrap/>
            <w:vAlign w:val="bottom"/>
            <w:hideMark/>
          </w:tcPr>
          <w:p w14:paraId="03B363C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1-Apr</w:t>
            </w:r>
          </w:p>
        </w:tc>
        <w:tc>
          <w:tcPr>
            <w:tcW w:w="840" w:type="dxa"/>
            <w:shd w:val="clear" w:color="auto" w:fill="auto"/>
            <w:noWrap/>
            <w:vAlign w:val="bottom"/>
            <w:hideMark/>
          </w:tcPr>
          <w:p w14:paraId="1408A66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21-Apr</w:t>
            </w:r>
          </w:p>
        </w:tc>
      </w:tr>
      <w:tr w:rsidR="002374E5" w:rsidRPr="008B5060" w14:paraId="226FAF50" w14:textId="77777777" w:rsidTr="002374E5">
        <w:trPr>
          <w:trHeight w:val="288"/>
        </w:trPr>
        <w:tc>
          <w:tcPr>
            <w:tcW w:w="1345" w:type="dxa"/>
            <w:shd w:val="clear" w:color="auto" w:fill="auto"/>
            <w:noWrap/>
            <w:vAlign w:val="bottom"/>
            <w:hideMark/>
          </w:tcPr>
          <w:p w14:paraId="0350EA45"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5237F8D6"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Vaisakhi</w:t>
            </w:r>
          </w:p>
        </w:tc>
        <w:tc>
          <w:tcPr>
            <w:tcW w:w="839" w:type="dxa"/>
            <w:shd w:val="clear" w:color="auto" w:fill="auto"/>
            <w:noWrap/>
            <w:vAlign w:val="bottom"/>
            <w:hideMark/>
          </w:tcPr>
          <w:p w14:paraId="4852042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14-Apr</w:t>
            </w:r>
          </w:p>
        </w:tc>
        <w:tc>
          <w:tcPr>
            <w:tcW w:w="839" w:type="dxa"/>
            <w:shd w:val="clear" w:color="auto" w:fill="auto"/>
            <w:noWrap/>
            <w:vAlign w:val="bottom"/>
            <w:hideMark/>
          </w:tcPr>
          <w:p w14:paraId="0D7752C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14-Apr</w:t>
            </w:r>
          </w:p>
        </w:tc>
        <w:tc>
          <w:tcPr>
            <w:tcW w:w="839" w:type="dxa"/>
            <w:shd w:val="clear" w:color="auto" w:fill="auto"/>
            <w:noWrap/>
            <w:vAlign w:val="bottom"/>
            <w:hideMark/>
          </w:tcPr>
          <w:p w14:paraId="35AF254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13-Apr</w:t>
            </w:r>
          </w:p>
        </w:tc>
        <w:tc>
          <w:tcPr>
            <w:tcW w:w="839" w:type="dxa"/>
            <w:shd w:val="clear" w:color="auto" w:fill="auto"/>
            <w:noWrap/>
            <w:vAlign w:val="bottom"/>
            <w:hideMark/>
          </w:tcPr>
          <w:p w14:paraId="1B363392"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14-Apr</w:t>
            </w:r>
          </w:p>
        </w:tc>
        <w:tc>
          <w:tcPr>
            <w:tcW w:w="839" w:type="dxa"/>
            <w:shd w:val="clear" w:color="auto" w:fill="auto"/>
            <w:noWrap/>
            <w:vAlign w:val="bottom"/>
            <w:hideMark/>
          </w:tcPr>
          <w:p w14:paraId="0965178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14-Apr</w:t>
            </w:r>
          </w:p>
        </w:tc>
        <w:tc>
          <w:tcPr>
            <w:tcW w:w="840" w:type="dxa"/>
            <w:shd w:val="clear" w:color="auto" w:fill="auto"/>
            <w:noWrap/>
            <w:vAlign w:val="bottom"/>
            <w:hideMark/>
          </w:tcPr>
          <w:p w14:paraId="06450F7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14-Apr</w:t>
            </w:r>
          </w:p>
        </w:tc>
      </w:tr>
      <w:tr w:rsidR="002374E5" w:rsidRPr="008B5060" w14:paraId="0A53439E" w14:textId="77777777" w:rsidTr="002374E5">
        <w:trPr>
          <w:trHeight w:val="288"/>
        </w:trPr>
        <w:tc>
          <w:tcPr>
            <w:tcW w:w="1345" w:type="dxa"/>
            <w:shd w:val="clear" w:color="auto" w:fill="auto"/>
            <w:noWrap/>
            <w:vAlign w:val="bottom"/>
            <w:hideMark/>
          </w:tcPr>
          <w:p w14:paraId="31A54A6F"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2D254AE8"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Ambedkar Jayanti</w:t>
            </w:r>
          </w:p>
        </w:tc>
        <w:tc>
          <w:tcPr>
            <w:tcW w:w="839" w:type="dxa"/>
            <w:shd w:val="clear" w:color="auto" w:fill="auto"/>
            <w:noWrap/>
            <w:vAlign w:val="bottom"/>
            <w:hideMark/>
          </w:tcPr>
          <w:p w14:paraId="0AB7842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14-Apr</w:t>
            </w:r>
          </w:p>
        </w:tc>
        <w:tc>
          <w:tcPr>
            <w:tcW w:w="839" w:type="dxa"/>
            <w:shd w:val="clear" w:color="auto" w:fill="auto"/>
            <w:noWrap/>
            <w:vAlign w:val="bottom"/>
            <w:hideMark/>
          </w:tcPr>
          <w:p w14:paraId="3D562FF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14-Apr</w:t>
            </w:r>
          </w:p>
        </w:tc>
        <w:tc>
          <w:tcPr>
            <w:tcW w:w="839" w:type="dxa"/>
            <w:shd w:val="clear" w:color="auto" w:fill="auto"/>
            <w:noWrap/>
            <w:vAlign w:val="bottom"/>
            <w:hideMark/>
          </w:tcPr>
          <w:p w14:paraId="2E7A5E5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14-Apr</w:t>
            </w:r>
          </w:p>
        </w:tc>
        <w:tc>
          <w:tcPr>
            <w:tcW w:w="839" w:type="dxa"/>
            <w:shd w:val="clear" w:color="auto" w:fill="auto"/>
            <w:noWrap/>
            <w:vAlign w:val="bottom"/>
            <w:hideMark/>
          </w:tcPr>
          <w:p w14:paraId="2780DF2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14-Apr</w:t>
            </w:r>
          </w:p>
        </w:tc>
        <w:tc>
          <w:tcPr>
            <w:tcW w:w="839" w:type="dxa"/>
            <w:shd w:val="clear" w:color="auto" w:fill="auto"/>
            <w:noWrap/>
            <w:vAlign w:val="bottom"/>
            <w:hideMark/>
          </w:tcPr>
          <w:p w14:paraId="15FDCEE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14-Apr</w:t>
            </w:r>
          </w:p>
        </w:tc>
        <w:tc>
          <w:tcPr>
            <w:tcW w:w="840" w:type="dxa"/>
            <w:shd w:val="clear" w:color="auto" w:fill="auto"/>
            <w:noWrap/>
            <w:vAlign w:val="bottom"/>
            <w:hideMark/>
          </w:tcPr>
          <w:p w14:paraId="44F872A7"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14-Apr</w:t>
            </w:r>
          </w:p>
        </w:tc>
      </w:tr>
      <w:tr w:rsidR="002374E5" w:rsidRPr="008B5060" w14:paraId="5B1251CD" w14:textId="77777777" w:rsidTr="002374E5">
        <w:trPr>
          <w:trHeight w:val="288"/>
        </w:trPr>
        <w:tc>
          <w:tcPr>
            <w:tcW w:w="1345" w:type="dxa"/>
            <w:shd w:val="clear" w:color="auto" w:fill="auto"/>
            <w:noWrap/>
            <w:vAlign w:val="bottom"/>
            <w:hideMark/>
          </w:tcPr>
          <w:p w14:paraId="3755BACC"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6EEBF900" w14:textId="77777777" w:rsidR="002374E5" w:rsidRPr="008B5060" w:rsidRDefault="002374E5" w:rsidP="00F45FEB">
            <w:pPr>
              <w:widowControl/>
              <w:rPr>
                <w:rFonts w:eastAsia="Times New Roman" w:cs="Times New Roman"/>
                <w:sz w:val="20"/>
                <w:szCs w:val="20"/>
              </w:rPr>
            </w:pPr>
            <w:proofErr w:type="spellStart"/>
            <w:r w:rsidRPr="008B5060">
              <w:rPr>
                <w:rFonts w:eastAsia="Times New Roman" w:cs="Times New Roman"/>
                <w:sz w:val="20"/>
                <w:szCs w:val="20"/>
              </w:rPr>
              <w:t>Mesadi</w:t>
            </w:r>
            <w:proofErr w:type="spellEnd"/>
            <w:r w:rsidRPr="008B5060">
              <w:rPr>
                <w:rFonts w:eastAsia="Times New Roman" w:cs="Times New Roman"/>
                <w:sz w:val="20"/>
                <w:szCs w:val="20"/>
              </w:rPr>
              <w:t>/</w:t>
            </w:r>
            <w:proofErr w:type="spellStart"/>
            <w:r w:rsidRPr="008B5060">
              <w:rPr>
                <w:rFonts w:eastAsia="Times New Roman" w:cs="Times New Roman"/>
                <w:sz w:val="20"/>
                <w:szCs w:val="20"/>
              </w:rPr>
              <w:t>Vaisakhadi</w:t>
            </w:r>
            <w:proofErr w:type="spellEnd"/>
          </w:p>
        </w:tc>
        <w:tc>
          <w:tcPr>
            <w:tcW w:w="839" w:type="dxa"/>
            <w:shd w:val="clear" w:color="auto" w:fill="auto"/>
            <w:noWrap/>
            <w:vAlign w:val="bottom"/>
            <w:hideMark/>
          </w:tcPr>
          <w:p w14:paraId="6DBC6D7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15-Apr</w:t>
            </w:r>
          </w:p>
        </w:tc>
        <w:tc>
          <w:tcPr>
            <w:tcW w:w="839" w:type="dxa"/>
            <w:shd w:val="clear" w:color="auto" w:fill="auto"/>
            <w:noWrap/>
            <w:vAlign w:val="bottom"/>
            <w:hideMark/>
          </w:tcPr>
          <w:p w14:paraId="70C10AE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15-Apr</w:t>
            </w:r>
          </w:p>
        </w:tc>
        <w:tc>
          <w:tcPr>
            <w:tcW w:w="839" w:type="dxa"/>
            <w:shd w:val="clear" w:color="auto" w:fill="auto"/>
            <w:noWrap/>
            <w:vAlign w:val="bottom"/>
            <w:hideMark/>
          </w:tcPr>
          <w:p w14:paraId="38CB5C0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14-Apr</w:t>
            </w:r>
          </w:p>
        </w:tc>
        <w:tc>
          <w:tcPr>
            <w:tcW w:w="839" w:type="dxa"/>
            <w:shd w:val="clear" w:color="auto" w:fill="auto"/>
            <w:noWrap/>
            <w:vAlign w:val="bottom"/>
            <w:hideMark/>
          </w:tcPr>
          <w:p w14:paraId="6C96C0A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15-Apr</w:t>
            </w:r>
          </w:p>
        </w:tc>
        <w:tc>
          <w:tcPr>
            <w:tcW w:w="839" w:type="dxa"/>
            <w:shd w:val="clear" w:color="auto" w:fill="auto"/>
            <w:noWrap/>
            <w:vAlign w:val="bottom"/>
            <w:hideMark/>
          </w:tcPr>
          <w:p w14:paraId="6E6A8CE7"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15-Apr</w:t>
            </w:r>
          </w:p>
        </w:tc>
        <w:tc>
          <w:tcPr>
            <w:tcW w:w="840" w:type="dxa"/>
            <w:shd w:val="clear" w:color="auto" w:fill="auto"/>
            <w:noWrap/>
            <w:vAlign w:val="bottom"/>
            <w:hideMark/>
          </w:tcPr>
          <w:p w14:paraId="08AC7507"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14-Apr</w:t>
            </w:r>
          </w:p>
        </w:tc>
      </w:tr>
      <w:tr w:rsidR="002374E5" w:rsidRPr="008B5060" w14:paraId="08ECF6B0" w14:textId="77777777" w:rsidTr="002374E5">
        <w:trPr>
          <w:trHeight w:val="288"/>
        </w:trPr>
        <w:tc>
          <w:tcPr>
            <w:tcW w:w="1345" w:type="dxa"/>
            <w:shd w:val="clear" w:color="auto" w:fill="auto"/>
            <w:noWrap/>
            <w:vAlign w:val="bottom"/>
            <w:hideMark/>
          </w:tcPr>
          <w:p w14:paraId="68D91184" w14:textId="77777777" w:rsidR="002374E5" w:rsidRPr="008B5060" w:rsidRDefault="002374E5" w:rsidP="00F45FEB">
            <w:pPr>
              <w:widowControl/>
              <w:rPr>
                <w:rFonts w:eastAsia="Times New Roman" w:cs="Times New Roman"/>
                <w:b/>
                <w:bCs/>
                <w:sz w:val="20"/>
                <w:szCs w:val="20"/>
              </w:rPr>
            </w:pPr>
            <w:r w:rsidRPr="008B5060">
              <w:rPr>
                <w:rFonts w:eastAsia="Times New Roman" w:cs="Times New Roman"/>
                <w:b/>
                <w:bCs/>
                <w:sz w:val="20"/>
                <w:szCs w:val="20"/>
              </w:rPr>
              <w:t>Vaisakha 1</w:t>
            </w:r>
          </w:p>
        </w:tc>
        <w:tc>
          <w:tcPr>
            <w:tcW w:w="2970" w:type="dxa"/>
            <w:shd w:val="clear" w:color="auto" w:fill="auto"/>
            <w:noWrap/>
            <w:vAlign w:val="bottom"/>
            <w:hideMark/>
          </w:tcPr>
          <w:p w14:paraId="6A81F24E" w14:textId="77777777" w:rsidR="002374E5" w:rsidRPr="008B5060" w:rsidRDefault="002374E5" w:rsidP="00F45FEB">
            <w:pPr>
              <w:widowControl/>
              <w:rPr>
                <w:rFonts w:eastAsia="Times New Roman" w:cs="Times New Roman"/>
                <w:b/>
                <w:bCs/>
                <w:sz w:val="20"/>
                <w:szCs w:val="20"/>
              </w:rPr>
            </w:pPr>
            <w:r w:rsidRPr="008B5060">
              <w:rPr>
                <w:rFonts w:eastAsia="Times New Roman" w:cs="Times New Roman"/>
                <w:b/>
                <w:bCs/>
                <w:sz w:val="20"/>
                <w:szCs w:val="20"/>
              </w:rPr>
              <w:t>April 21</w:t>
            </w:r>
          </w:p>
        </w:tc>
        <w:tc>
          <w:tcPr>
            <w:tcW w:w="839" w:type="dxa"/>
            <w:shd w:val="clear" w:color="auto" w:fill="auto"/>
            <w:noWrap/>
            <w:vAlign w:val="bottom"/>
            <w:hideMark/>
          </w:tcPr>
          <w:p w14:paraId="1639961F"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3A40D970"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64E25DAD"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5B309455"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71B75C97"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40" w:type="dxa"/>
            <w:shd w:val="clear" w:color="auto" w:fill="auto"/>
            <w:noWrap/>
            <w:vAlign w:val="bottom"/>
            <w:hideMark/>
          </w:tcPr>
          <w:p w14:paraId="2267F349"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r>
      <w:tr w:rsidR="002374E5" w:rsidRPr="008B5060" w14:paraId="2E7A155A" w14:textId="77777777" w:rsidTr="002374E5">
        <w:trPr>
          <w:trHeight w:val="288"/>
        </w:trPr>
        <w:tc>
          <w:tcPr>
            <w:tcW w:w="1345" w:type="dxa"/>
            <w:shd w:val="clear" w:color="auto" w:fill="auto"/>
            <w:noWrap/>
            <w:vAlign w:val="bottom"/>
            <w:hideMark/>
          </w:tcPr>
          <w:p w14:paraId="05C07623"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4380D908"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May Day</w:t>
            </w:r>
          </w:p>
        </w:tc>
        <w:tc>
          <w:tcPr>
            <w:tcW w:w="839" w:type="dxa"/>
            <w:shd w:val="clear" w:color="auto" w:fill="auto"/>
            <w:noWrap/>
            <w:vAlign w:val="bottom"/>
            <w:hideMark/>
          </w:tcPr>
          <w:p w14:paraId="4112EA3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1-May</w:t>
            </w:r>
          </w:p>
        </w:tc>
        <w:tc>
          <w:tcPr>
            <w:tcW w:w="839" w:type="dxa"/>
            <w:shd w:val="clear" w:color="auto" w:fill="auto"/>
            <w:noWrap/>
            <w:vAlign w:val="bottom"/>
            <w:hideMark/>
          </w:tcPr>
          <w:p w14:paraId="0DAFFF7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1-May</w:t>
            </w:r>
          </w:p>
        </w:tc>
        <w:tc>
          <w:tcPr>
            <w:tcW w:w="839" w:type="dxa"/>
            <w:shd w:val="clear" w:color="auto" w:fill="auto"/>
            <w:noWrap/>
            <w:vAlign w:val="bottom"/>
            <w:hideMark/>
          </w:tcPr>
          <w:p w14:paraId="33E78C7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1-May</w:t>
            </w:r>
          </w:p>
        </w:tc>
        <w:tc>
          <w:tcPr>
            <w:tcW w:w="839" w:type="dxa"/>
            <w:shd w:val="clear" w:color="auto" w:fill="auto"/>
            <w:noWrap/>
            <w:vAlign w:val="bottom"/>
            <w:hideMark/>
          </w:tcPr>
          <w:p w14:paraId="5505433E"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1-May</w:t>
            </w:r>
          </w:p>
        </w:tc>
        <w:tc>
          <w:tcPr>
            <w:tcW w:w="839" w:type="dxa"/>
            <w:shd w:val="clear" w:color="auto" w:fill="auto"/>
            <w:noWrap/>
            <w:vAlign w:val="bottom"/>
            <w:hideMark/>
          </w:tcPr>
          <w:p w14:paraId="45F18554"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1-May</w:t>
            </w:r>
          </w:p>
        </w:tc>
        <w:tc>
          <w:tcPr>
            <w:tcW w:w="840" w:type="dxa"/>
            <w:shd w:val="clear" w:color="auto" w:fill="auto"/>
            <w:noWrap/>
            <w:vAlign w:val="bottom"/>
            <w:hideMark/>
          </w:tcPr>
          <w:p w14:paraId="5D94BF4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1-May</w:t>
            </w:r>
          </w:p>
        </w:tc>
      </w:tr>
      <w:tr w:rsidR="002374E5" w:rsidRPr="008B5060" w14:paraId="039D1DDD" w14:textId="77777777" w:rsidTr="002374E5">
        <w:trPr>
          <w:trHeight w:val="288"/>
        </w:trPr>
        <w:tc>
          <w:tcPr>
            <w:tcW w:w="1345" w:type="dxa"/>
            <w:shd w:val="clear" w:color="auto" w:fill="auto"/>
            <w:noWrap/>
            <w:vAlign w:val="bottom"/>
            <w:hideMark/>
          </w:tcPr>
          <w:p w14:paraId="1C91F763"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26CC54B4" w14:textId="77777777" w:rsidR="002374E5" w:rsidRPr="008B5060" w:rsidRDefault="002374E5" w:rsidP="00F45FEB">
            <w:pPr>
              <w:widowControl/>
              <w:rPr>
                <w:rFonts w:eastAsia="Times New Roman" w:cs="Times New Roman"/>
                <w:sz w:val="20"/>
                <w:szCs w:val="20"/>
              </w:rPr>
            </w:pPr>
            <w:proofErr w:type="spellStart"/>
            <w:r w:rsidRPr="008B5060">
              <w:rPr>
                <w:rFonts w:eastAsia="Times New Roman" w:cs="Times New Roman"/>
                <w:sz w:val="20"/>
                <w:szCs w:val="20"/>
              </w:rPr>
              <w:t>Hazarat</w:t>
            </w:r>
            <w:proofErr w:type="spellEnd"/>
            <w:r w:rsidRPr="008B5060">
              <w:rPr>
                <w:rFonts w:eastAsia="Times New Roman" w:cs="Times New Roman"/>
                <w:sz w:val="20"/>
                <w:szCs w:val="20"/>
              </w:rPr>
              <w:t xml:space="preserve"> Ali's Birthday</w:t>
            </w:r>
          </w:p>
        </w:tc>
        <w:tc>
          <w:tcPr>
            <w:tcW w:w="839" w:type="dxa"/>
            <w:shd w:val="clear" w:color="auto" w:fill="auto"/>
            <w:noWrap/>
            <w:vAlign w:val="bottom"/>
            <w:hideMark/>
          </w:tcPr>
          <w:p w14:paraId="07DA38A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13-May</w:t>
            </w:r>
          </w:p>
        </w:tc>
        <w:tc>
          <w:tcPr>
            <w:tcW w:w="839" w:type="dxa"/>
            <w:shd w:val="clear" w:color="auto" w:fill="auto"/>
            <w:noWrap/>
            <w:vAlign w:val="bottom"/>
            <w:hideMark/>
          </w:tcPr>
          <w:p w14:paraId="59BC78D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3-May</w:t>
            </w:r>
          </w:p>
        </w:tc>
        <w:tc>
          <w:tcPr>
            <w:tcW w:w="839" w:type="dxa"/>
            <w:shd w:val="clear" w:color="auto" w:fill="auto"/>
            <w:noWrap/>
            <w:vAlign w:val="bottom"/>
            <w:hideMark/>
          </w:tcPr>
          <w:p w14:paraId="2E75D5C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21-Apr</w:t>
            </w:r>
          </w:p>
        </w:tc>
        <w:tc>
          <w:tcPr>
            <w:tcW w:w="839" w:type="dxa"/>
            <w:shd w:val="clear" w:color="auto" w:fill="auto"/>
            <w:noWrap/>
            <w:vAlign w:val="bottom"/>
            <w:hideMark/>
          </w:tcPr>
          <w:p w14:paraId="7998350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11-Apr</w:t>
            </w:r>
          </w:p>
        </w:tc>
        <w:tc>
          <w:tcPr>
            <w:tcW w:w="839" w:type="dxa"/>
            <w:shd w:val="clear" w:color="auto" w:fill="auto"/>
            <w:noWrap/>
            <w:vAlign w:val="bottom"/>
            <w:hideMark/>
          </w:tcPr>
          <w:p w14:paraId="5F37045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1-Apr</w:t>
            </w:r>
          </w:p>
        </w:tc>
        <w:tc>
          <w:tcPr>
            <w:tcW w:w="840" w:type="dxa"/>
            <w:shd w:val="clear" w:color="auto" w:fill="auto"/>
            <w:noWrap/>
            <w:vAlign w:val="bottom"/>
            <w:hideMark/>
          </w:tcPr>
          <w:p w14:paraId="5CAD68D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21-Mar</w:t>
            </w:r>
          </w:p>
        </w:tc>
      </w:tr>
      <w:tr w:rsidR="002374E5" w:rsidRPr="008B5060" w14:paraId="38335B0B" w14:textId="77777777" w:rsidTr="002374E5">
        <w:trPr>
          <w:trHeight w:val="288"/>
        </w:trPr>
        <w:tc>
          <w:tcPr>
            <w:tcW w:w="1345" w:type="dxa"/>
            <w:shd w:val="clear" w:color="auto" w:fill="auto"/>
            <w:noWrap/>
            <w:vAlign w:val="bottom"/>
            <w:hideMark/>
          </w:tcPr>
          <w:p w14:paraId="3D8F5B83"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3FB67B38"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Buddha Purnima/Vesak</w:t>
            </w:r>
          </w:p>
        </w:tc>
        <w:tc>
          <w:tcPr>
            <w:tcW w:w="839" w:type="dxa"/>
            <w:shd w:val="clear" w:color="auto" w:fill="auto"/>
            <w:noWrap/>
            <w:vAlign w:val="bottom"/>
            <w:hideMark/>
          </w:tcPr>
          <w:p w14:paraId="56A1E9E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14-May</w:t>
            </w:r>
          </w:p>
        </w:tc>
        <w:tc>
          <w:tcPr>
            <w:tcW w:w="839" w:type="dxa"/>
            <w:shd w:val="clear" w:color="auto" w:fill="auto"/>
            <w:noWrap/>
            <w:vAlign w:val="bottom"/>
            <w:hideMark/>
          </w:tcPr>
          <w:p w14:paraId="1C967B7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4-May</w:t>
            </w:r>
          </w:p>
        </w:tc>
        <w:tc>
          <w:tcPr>
            <w:tcW w:w="839" w:type="dxa"/>
            <w:shd w:val="clear" w:color="auto" w:fill="auto"/>
            <w:noWrap/>
            <w:vAlign w:val="bottom"/>
            <w:hideMark/>
          </w:tcPr>
          <w:p w14:paraId="540A469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21-May</w:t>
            </w:r>
          </w:p>
        </w:tc>
        <w:tc>
          <w:tcPr>
            <w:tcW w:w="839" w:type="dxa"/>
            <w:shd w:val="clear" w:color="auto" w:fill="auto"/>
            <w:noWrap/>
            <w:vAlign w:val="bottom"/>
            <w:hideMark/>
          </w:tcPr>
          <w:p w14:paraId="2942CC9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10-May</w:t>
            </w:r>
          </w:p>
        </w:tc>
        <w:tc>
          <w:tcPr>
            <w:tcW w:w="839" w:type="dxa"/>
            <w:shd w:val="clear" w:color="auto" w:fill="auto"/>
            <w:noWrap/>
            <w:vAlign w:val="bottom"/>
            <w:hideMark/>
          </w:tcPr>
          <w:p w14:paraId="02AFD6D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30-Apr</w:t>
            </w:r>
          </w:p>
        </w:tc>
        <w:tc>
          <w:tcPr>
            <w:tcW w:w="840" w:type="dxa"/>
            <w:shd w:val="clear" w:color="auto" w:fill="auto"/>
            <w:noWrap/>
            <w:vAlign w:val="bottom"/>
            <w:hideMark/>
          </w:tcPr>
          <w:p w14:paraId="2ED18DA2"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18-May</w:t>
            </w:r>
          </w:p>
        </w:tc>
      </w:tr>
      <w:tr w:rsidR="002374E5" w:rsidRPr="008B5060" w14:paraId="61A9380E" w14:textId="77777777" w:rsidTr="002374E5">
        <w:trPr>
          <w:trHeight w:val="288"/>
        </w:trPr>
        <w:tc>
          <w:tcPr>
            <w:tcW w:w="1345" w:type="dxa"/>
            <w:shd w:val="clear" w:color="auto" w:fill="auto"/>
            <w:noWrap/>
            <w:vAlign w:val="bottom"/>
            <w:hideMark/>
          </w:tcPr>
          <w:p w14:paraId="253881A6"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03D2902E"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xml:space="preserve">Birthday of </w:t>
            </w:r>
            <w:proofErr w:type="spellStart"/>
            <w:r w:rsidRPr="008B5060">
              <w:rPr>
                <w:rFonts w:eastAsia="Times New Roman" w:cs="Times New Roman"/>
                <w:sz w:val="20"/>
                <w:szCs w:val="20"/>
              </w:rPr>
              <w:t>Ravindranath</w:t>
            </w:r>
            <w:proofErr w:type="spellEnd"/>
          </w:p>
        </w:tc>
        <w:tc>
          <w:tcPr>
            <w:tcW w:w="839" w:type="dxa"/>
            <w:shd w:val="clear" w:color="auto" w:fill="auto"/>
            <w:noWrap/>
            <w:vAlign w:val="bottom"/>
            <w:hideMark/>
          </w:tcPr>
          <w:p w14:paraId="3FF1E424"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9-May</w:t>
            </w:r>
          </w:p>
        </w:tc>
        <w:tc>
          <w:tcPr>
            <w:tcW w:w="839" w:type="dxa"/>
            <w:shd w:val="clear" w:color="auto" w:fill="auto"/>
            <w:noWrap/>
            <w:vAlign w:val="bottom"/>
            <w:hideMark/>
          </w:tcPr>
          <w:p w14:paraId="3DCA121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9-May</w:t>
            </w:r>
          </w:p>
        </w:tc>
        <w:tc>
          <w:tcPr>
            <w:tcW w:w="839" w:type="dxa"/>
            <w:shd w:val="clear" w:color="auto" w:fill="auto"/>
            <w:noWrap/>
            <w:vAlign w:val="bottom"/>
            <w:hideMark/>
          </w:tcPr>
          <w:p w14:paraId="0C24F47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8-May</w:t>
            </w:r>
          </w:p>
        </w:tc>
        <w:tc>
          <w:tcPr>
            <w:tcW w:w="839" w:type="dxa"/>
            <w:shd w:val="clear" w:color="auto" w:fill="auto"/>
            <w:noWrap/>
            <w:vAlign w:val="bottom"/>
            <w:hideMark/>
          </w:tcPr>
          <w:p w14:paraId="00C3599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9-May</w:t>
            </w:r>
          </w:p>
        </w:tc>
        <w:tc>
          <w:tcPr>
            <w:tcW w:w="839" w:type="dxa"/>
            <w:shd w:val="clear" w:color="auto" w:fill="auto"/>
            <w:noWrap/>
            <w:vAlign w:val="bottom"/>
            <w:hideMark/>
          </w:tcPr>
          <w:p w14:paraId="6150BFF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9-May</w:t>
            </w:r>
          </w:p>
        </w:tc>
        <w:tc>
          <w:tcPr>
            <w:tcW w:w="840" w:type="dxa"/>
            <w:shd w:val="clear" w:color="auto" w:fill="auto"/>
            <w:noWrap/>
            <w:vAlign w:val="bottom"/>
            <w:hideMark/>
          </w:tcPr>
          <w:p w14:paraId="71E10C7E"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7-May</w:t>
            </w:r>
          </w:p>
        </w:tc>
      </w:tr>
      <w:tr w:rsidR="002374E5" w:rsidRPr="008B5060" w14:paraId="18F7EE31" w14:textId="77777777" w:rsidTr="002374E5">
        <w:trPr>
          <w:trHeight w:val="288"/>
        </w:trPr>
        <w:tc>
          <w:tcPr>
            <w:tcW w:w="1345" w:type="dxa"/>
            <w:shd w:val="clear" w:color="auto" w:fill="auto"/>
            <w:noWrap/>
            <w:vAlign w:val="bottom"/>
            <w:hideMark/>
          </w:tcPr>
          <w:p w14:paraId="33D85BB6"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0E431ACE"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Mother's Day</w:t>
            </w:r>
          </w:p>
        </w:tc>
        <w:tc>
          <w:tcPr>
            <w:tcW w:w="839" w:type="dxa"/>
            <w:shd w:val="clear" w:color="auto" w:fill="auto"/>
            <w:noWrap/>
            <w:vAlign w:val="bottom"/>
            <w:hideMark/>
          </w:tcPr>
          <w:p w14:paraId="3F680177"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11-May</w:t>
            </w:r>
          </w:p>
        </w:tc>
        <w:tc>
          <w:tcPr>
            <w:tcW w:w="839" w:type="dxa"/>
            <w:shd w:val="clear" w:color="auto" w:fill="auto"/>
            <w:noWrap/>
            <w:vAlign w:val="bottom"/>
            <w:hideMark/>
          </w:tcPr>
          <w:p w14:paraId="140D07A7"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10-May</w:t>
            </w:r>
          </w:p>
        </w:tc>
        <w:tc>
          <w:tcPr>
            <w:tcW w:w="839" w:type="dxa"/>
            <w:shd w:val="clear" w:color="auto" w:fill="auto"/>
            <w:noWrap/>
            <w:vAlign w:val="bottom"/>
            <w:hideMark/>
          </w:tcPr>
          <w:p w14:paraId="52EB47D7"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8-May</w:t>
            </w:r>
          </w:p>
        </w:tc>
        <w:tc>
          <w:tcPr>
            <w:tcW w:w="839" w:type="dxa"/>
            <w:shd w:val="clear" w:color="auto" w:fill="auto"/>
            <w:noWrap/>
            <w:vAlign w:val="bottom"/>
            <w:hideMark/>
          </w:tcPr>
          <w:p w14:paraId="272FE97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14-May</w:t>
            </w:r>
          </w:p>
        </w:tc>
        <w:tc>
          <w:tcPr>
            <w:tcW w:w="839" w:type="dxa"/>
            <w:shd w:val="clear" w:color="auto" w:fill="auto"/>
            <w:noWrap/>
            <w:vAlign w:val="bottom"/>
            <w:hideMark/>
          </w:tcPr>
          <w:p w14:paraId="741C0BF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13-May</w:t>
            </w:r>
          </w:p>
        </w:tc>
        <w:tc>
          <w:tcPr>
            <w:tcW w:w="840" w:type="dxa"/>
            <w:shd w:val="clear" w:color="auto" w:fill="auto"/>
            <w:noWrap/>
            <w:vAlign w:val="bottom"/>
            <w:hideMark/>
          </w:tcPr>
          <w:p w14:paraId="7304C49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12-May</w:t>
            </w:r>
          </w:p>
        </w:tc>
      </w:tr>
      <w:tr w:rsidR="002374E5" w:rsidRPr="008B5060" w14:paraId="52FD82D9" w14:textId="77777777" w:rsidTr="002374E5">
        <w:trPr>
          <w:trHeight w:val="288"/>
        </w:trPr>
        <w:tc>
          <w:tcPr>
            <w:tcW w:w="1345" w:type="dxa"/>
            <w:shd w:val="clear" w:color="auto" w:fill="auto"/>
            <w:noWrap/>
            <w:vAlign w:val="bottom"/>
            <w:hideMark/>
          </w:tcPr>
          <w:p w14:paraId="7A798CF6" w14:textId="77777777" w:rsidR="002374E5" w:rsidRPr="008B5060" w:rsidRDefault="002374E5" w:rsidP="00F45FEB">
            <w:pPr>
              <w:widowControl/>
              <w:rPr>
                <w:rFonts w:eastAsia="Times New Roman" w:cs="Times New Roman"/>
                <w:b/>
                <w:bCs/>
                <w:sz w:val="20"/>
                <w:szCs w:val="20"/>
              </w:rPr>
            </w:pPr>
            <w:proofErr w:type="spellStart"/>
            <w:r w:rsidRPr="008B5060">
              <w:rPr>
                <w:rFonts w:eastAsia="Times New Roman" w:cs="Times New Roman"/>
                <w:b/>
                <w:bCs/>
                <w:sz w:val="20"/>
                <w:szCs w:val="20"/>
              </w:rPr>
              <w:t>Jyaistha</w:t>
            </w:r>
            <w:proofErr w:type="spellEnd"/>
            <w:r w:rsidRPr="008B5060">
              <w:rPr>
                <w:rFonts w:eastAsia="Times New Roman" w:cs="Times New Roman"/>
                <w:b/>
                <w:bCs/>
                <w:sz w:val="20"/>
                <w:szCs w:val="20"/>
              </w:rPr>
              <w:t xml:space="preserve"> 1</w:t>
            </w:r>
          </w:p>
        </w:tc>
        <w:tc>
          <w:tcPr>
            <w:tcW w:w="2970" w:type="dxa"/>
            <w:shd w:val="clear" w:color="auto" w:fill="auto"/>
            <w:noWrap/>
            <w:vAlign w:val="bottom"/>
            <w:hideMark/>
          </w:tcPr>
          <w:p w14:paraId="2421BE4B" w14:textId="77777777" w:rsidR="002374E5" w:rsidRPr="008B5060" w:rsidRDefault="002374E5" w:rsidP="00F45FEB">
            <w:pPr>
              <w:widowControl/>
              <w:rPr>
                <w:rFonts w:eastAsia="Times New Roman" w:cs="Times New Roman"/>
                <w:b/>
                <w:bCs/>
                <w:sz w:val="20"/>
                <w:szCs w:val="20"/>
              </w:rPr>
            </w:pPr>
            <w:r w:rsidRPr="008B5060">
              <w:rPr>
                <w:rFonts w:eastAsia="Times New Roman" w:cs="Times New Roman"/>
                <w:b/>
                <w:bCs/>
                <w:sz w:val="20"/>
                <w:szCs w:val="20"/>
              </w:rPr>
              <w:t>May 22</w:t>
            </w:r>
          </w:p>
        </w:tc>
        <w:tc>
          <w:tcPr>
            <w:tcW w:w="839" w:type="dxa"/>
            <w:shd w:val="clear" w:color="auto" w:fill="auto"/>
            <w:noWrap/>
            <w:vAlign w:val="bottom"/>
            <w:hideMark/>
          </w:tcPr>
          <w:p w14:paraId="3D8DFFB7"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0B97D95D"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5B7A7C02"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04F42D8D"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26841F04"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40" w:type="dxa"/>
            <w:shd w:val="clear" w:color="auto" w:fill="auto"/>
            <w:noWrap/>
            <w:vAlign w:val="bottom"/>
            <w:hideMark/>
          </w:tcPr>
          <w:p w14:paraId="35A6970C"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r>
      <w:tr w:rsidR="002374E5" w:rsidRPr="008B5060" w14:paraId="1BF1450A" w14:textId="77777777" w:rsidTr="002374E5">
        <w:trPr>
          <w:trHeight w:val="288"/>
        </w:trPr>
        <w:tc>
          <w:tcPr>
            <w:tcW w:w="1345" w:type="dxa"/>
            <w:shd w:val="clear" w:color="auto" w:fill="auto"/>
            <w:noWrap/>
            <w:vAlign w:val="bottom"/>
            <w:hideMark/>
          </w:tcPr>
          <w:p w14:paraId="6291905A"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055BBE84"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Father's Day</w:t>
            </w:r>
          </w:p>
        </w:tc>
        <w:tc>
          <w:tcPr>
            <w:tcW w:w="839" w:type="dxa"/>
            <w:shd w:val="clear" w:color="auto" w:fill="auto"/>
            <w:noWrap/>
            <w:vAlign w:val="bottom"/>
            <w:hideMark/>
          </w:tcPr>
          <w:p w14:paraId="2BA87E0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15-Jun</w:t>
            </w:r>
          </w:p>
        </w:tc>
        <w:tc>
          <w:tcPr>
            <w:tcW w:w="839" w:type="dxa"/>
            <w:shd w:val="clear" w:color="auto" w:fill="auto"/>
            <w:noWrap/>
            <w:vAlign w:val="bottom"/>
            <w:hideMark/>
          </w:tcPr>
          <w:p w14:paraId="79F8D07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21-Jun</w:t>
            </w:r>
          </w:p>
        </w:tc>
        <w:tc>
          <w:tcPr>
            <w:tcW w:w="839" w:type="dxa"/>
            <w:shd w:val="clear" w:color="auto" w:fill="auto"/>
            <w:noWrap/>
            <w:vAlign w:val="bottom"/>
            <w:hideMark/>
          </w:tcPr>
          <w:p w14:paraId="5961C52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19-Jun</w:t>
            </w:r>
          </w:p>
        </w:tc>
        <w:tc>
          <w:tcPr>
            <w:tcW w:w="839" w:type="dxa"/>
            <w:shd w:val="clear" w:color="auto" w:fill="auto"/>
            <w:noWrap/>
            <w:vAlign w:val="bottom"/>
            <w:hideMark/>
          </w:tcPr>
          <w:p w14:paraId="16D599A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18-Jun</w:t>
            </w:r>
          </w:p>
        </w:tc>
        <w:tc>
          <w:tcPr>
            <w:tcW w:w="839" w:type="dxa"/>
            <w:shd w:val="clear" w:color="auto" w:fill="auto"/>
            <w:noWrap/>
            <w:vAlign w:val="bottom"/>
            <w:hideMark/>
          </w:tcPr>
          <w:p w14:paraId="1B735FE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17-Jun</w:t>
            </w:r>
          </w:p>
        </w:tc>
        <w:tc>
          <w:tcPr>
            <w:tcW w:w="840" w:type="dxa"/>
            <w:shd w:val="clear" w:color="auto" w:fill="auto"/>
            <w:noWrap/>
            <w:vAlign w:val="bottom"/>
            <w:hideMark/>
          </w:tcPr>
          <w:p w14:paraId="3432CD0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16-Jun</w:t>
            </w:r>
          </w:p>
        </w:tc>
      </w:tr>
      <w:tr w:rsidR="002374E5" w:rsidRPr="008B5060" w14:paraId="526B1488" w14:textId="77777777" w:rsidTr="002374E5">
        <w:trPr>
          <w:trHeight w:val="288"/>
        </w:trPr>
        <w:tc>
          <w:tcPr>
            <w:tcW w:w="1345" w:type="dxa"/>
            <w:shd w:val="clear" w:color="auto" w:fill="auto"/>
            <w:noWrap/>
            <w:vAlign w:val="bottom"/>
            <w:hideMark/>
          </w:tcPr>
          <w:p w14:paraId="11F257E5" w14:textId="77777777" w:rsidR="002374E5" w:rsidRPr="008B5060" w:rsidRDefault="002374E5" w:rsidP="00F45FEB">
            <w:pPr>
              <w:widowControl/>
              <w:rPr>
                <w:rFonts w:eastAsia="Times New Roman" w:cs="Times New Roman"/>
                <w:b/>
                <w:bCs/>
                <w:sz w:val="20"/>
                <w:szCs w:val="20"/>
              </w:rPr>
            </w:pPr>
            <w:proofErr w:type="spellStart"/>
            <w:r w:rsidRPr="008B5060">
              <w:rPr>
                <w:rFonts w:eastAsia="Times New Roman" w:cs="Times New Roman"/>
                <w:b/>
                <w:bCs/>
                <w:sz w:val="20"/>
                <w:szCs w:val="20"/>
              </w:rPr>
              <w:t>Asadha</w:t>
            </w:r>
            <w:proofErr w:type="spellEnd"/>
            <w:r w:rsidRPr="008B5060">
              <w:rPr>
                <w:rFonts w:eastAsia="Times New Roman" w:cs="Times New Roman"/>
                <w:b/>
                <w:bCs/>
                <w:sz w:val="20"/>
                <w:szCs w:val="20"/>
              </w:rPr>
              <w:t xml:space="preserve"> 1</w:t>
            </w:r>
          </w:p>
        </w:tc>
        <w:tc>
          <w:tcPr>
            <w:tcW w:w="2970" w:type="dxa"/>
            <w:shd w:val="clear" w:color="auto" w:fill="auto"/>
            <w:noWrap/>
            <w:vAlign w:val="bottom"/>
            <w:hideMark/>
          </w:tcPr>
          <w:p w14:paraId="192295B4" w14:textId="77777777" w:rsidR="002374E5" w:rsidRPr="008B5060" w:rsidRDefault="002374E5" w:rsidP="00F45FEB">
            <w:pPr>
              <w:widowControl/>
              <w:rPr>
                <w:rFonts w:eastAsia="Times New Roman" w:cs="Times New Roman"/>
                <w:b/>
                <w:bCs/>
                <w:sz w:val="20"/>
                <w:szCs w:val="20"/>
              </w:rPr>
            </w:pPr>
            <w:r w:rsidRPr="008B5060">
              <w:rPr>
                <w:rFonts w:eastAsia="Times New Roman" w:cs="Times New Roman"/>
                <w:b/>
                <w:bCs/>
                <w:sz w:val="20"/>
                <w:szCs w:val="20"/>
              </w:rPr>
              <w:t>June 22</w:t>
            </w:r>
          </w:p>
        </w:tc>
        <w:tc>
          <w:tcPr>
            <w:tcW w:w="839" w:type="dxa"/>
            <w:shd w:val="clear" w:color="auto" w:fill="auto"/>
            <w:noWrap/>
            <w:vAlign w:val="bottom"/>
            <w:hideMark/>
          </w:tcPr>
          <w:p w14:paraId="5ED5E5FE"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4EE525AD"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47E346F9"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75269239"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63C497C1"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40" w:type="dxa"/>
            <w:shd w:val="clear" w:color="auto" w:fill="auto"/>
            <w:noWrap/>
            <w:vAlign w:val="bottom"/>
            <w:hideMark/>
          </w:tcPr>
          <w:p w14:paraId="07FEBB7B"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r>
      <w:tr w:rsidR="002374E5" w:rsidRPr="008B5060" w14:paraId="7EE85F44" w14:textId="77777777" w:rsidTr="002374E5">
        <w:trPr>
          <w:trHeight w:val="288"/>
        </w:trPr>
        <w:tc>
          <w:tcPr>
            <w:tcW w:w="1345" w:type="dxa"/>
            <w:shd w:val="clear" w:color="auto" w:fill="auto"/>
            <w:noWrap/>
            <w:vAlign w:val="bottom"/>
            <w:hideMark/>
          </w:tcPr>
          <w:p w14:paraId="70FF7DBE"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1487E826" w14:textId="77777777" w:rsidR="002374E5" w:rsidRPr="008B5060" w:rsidRDefault="002374E5" w:rsidP="00F45FEB">
            <w:pPr>
              <w:widowControl/>
              <w:rPr>
                <w:rFonts w:eastAsia="Times New Roman" w:cs="Times New Roman"/>
                <w:sz w:val="20"/>
                <w:szCs w:val="20"/>
              </w:rPr>
            </w:pPr>
            <w:proofErr w:type="spellStart"/>
            <w:r w:rsidRPr="008B5060">
              <w:rPr>
                <w:rFonts w:eastAsia="Times New Roman" w:cs="Times New Roman"/>
                <w:sz w:val="20"/>
                <w:szCs w:val="20"/>
              </w:rPr>
              <w:t>Jamat</w:t>
            </w:r>
            <w:proofErr w:type="spellEnd"/>
            <w:r w:rsidRPr="008B5060">
              <w:rPr>
                <w:rFonts w:eastAsia="Times New Roman" w:cs="Times New Roman"/>
                <w:sz w:val="20"/>
                <w:szCs w:val="20"/>
              </w:rPr>
              <w:t xml:space="preserve"> Ul-Vida</w:t>
            </w:r>
          </w:p>
        </w:tc>
        <w:tc>
          <w:tcPr>
            <w:tcW w:w="839" w:type="dxa"/>
            <w:shd w:val="clear" w:color="auto" w:fill="auto"/>
            <w:noWrap/>
            <w:vAlign w:val="bottom"/>
            <w:hideMark/>
          </w:tcPr>
          <w:p w14:paraId="3CE1B2A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25-Jul</w:t>
            </w:r>
          </w:p>
        </w:tc>
        <w:tc>
          <w:tcPr>
            <w:tcW w:w="839" w:type="dxa"/>
            <w:shd w:val="clear" w:color="auto" w:fill="auto"/>
            <w:noWrap/>
            <w:vAlign w:val="bottom"/>
            <w:hideMark/>
          </w:tcPr>
          <w:p w14:paraId="39906B84"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17-Jul</w:t>
            </w:r>
          </w:p>
        </w:tc>
        <w:tc>
          <w:tcPr>
            <w:tcW w:w="839" w:type="dxa"/>
            <w:shd w:val="clear" w:color="auto" w:fill="auto"/>
            <w:noWrap/>
            <w:vAlign w:val="bottom"/>
            <w:hideMark/>
          </w:tcPr>
          <w:p w14:paraId="74798A8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1-Jul</w:t>
            </w:r>
          </w:p>
        </w:tc>
        <w:tc>
          <w:tcPr>
            <w:tcW w:w="839" w:type="dxa"/>
            <w:shd w:val="clear" w:color="auto" w:fill="auto"/>
            <w:noWrap/>
            <w:vAlign w:val="bottom"/>
            <w:hideMark/>
          </w:tcPr>
          <w:p w14:paraId="75C46C9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23-Jun</w:t>
            </w:r>
          </w:p>
        </w:tc>
        <w:tc>
          <w:tcPr>
            <w:tcW w:w="839" w:type="dxa"/>
            <w:shd w:val="clear" w:color="auto" w:fill="auto"/>
            <w:noWrap/>
            <w:vAlign w:val="bottom"/>
            <w:hideMark/>
          </w:tcPr>
          <w:p w14:paraId="0B87510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15-Jun</w:t>
            </w:r>
          </w:p>
        </w:tc>
        <w:tc>
          <w:tcPr>
            <w:tcW w:w="840" w:type="dxa"/>
            <w:shd w:val="clear" w:color="auto" w:fill="auto"/>
            <w:noWrap/>
            <w:vAlign w:val="bottom"/>
            <w:hideMark/>
          </w:tcPr>
          <w:p w14:paraId="613D11F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31-May</w:t>
            </w:r>
          </w:p>
        </w:tc>
      </w:tr>
      <w:tr w:rsidR="002374E5" w:rsidRPr="008B5060" w14:paraId="71AC87F2" w14:textId="77777777" w:rsidTr="002374E5">
        <w:trPr>
          <w:trHeight w:val="288"/>
        </w:trPr>
        <w:tc>
          <w:tcPr>
            <w:tcW w:w="1345" w:type="dxa"/>
            <w:shd w:val="clear" w:color="auto" w:fill="auto"/>
            <w:noWrap/>
            <w:vAlign w:val="bottom"/>
            <w:hideMark/>
          </w:tcPr>
          <w:p w14:paraId="339BA8AB"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75A2706D" w14:textId="77777777" w:rsidR="002374E5" w:rsidRPr="008B5060" w:rsidRDefault="002374E5" w:rsidP="00F45FEB">
            <w:pPr>
              <w:widowControl/>
              <w:rPr>
                <w:rFonts w:eastAsia="Times New Roman" w:cs="Times New Roman"/>
                <w:sz w:val="20"/>
                <w:szCs w:val="20"/>
              </w:rPr>
            </w:pPr>
            <w:proofErr w:type="spellStart"/>
            <w:r w:rsidRPr="008B5060">
              <w:rPr>
                <w:rFonts w:eastAsia="Times New Roman" w:cs="Times New Roman"/>
                <w:sz w:val="20"/>
                <w:szCs w:val="20"/>
              </w:rPr>
              <w:t>Rath</w:t>
            </w:r>
            <w:proofErr w:type="spellEnd"/>
            <w:r w:rsidRPr="008B5060">
              <w:rPr>
                <w:rFonts w:eastAsia="Times New Roman" w:cs="Times New Roman"/>
                <w:sz w:val="20"/>
                <w:szCs w:val="20"/>
              </w:rPr>
              <w:t xml:space="preserve"> Yatra</w:t>
            </w:r>
          </w:p>
        </w:tc>
        <w:tc>
          <w:tcPr>
            <w:tcW w:w="839" w:type="dxa"/>
            <w:shd w:val="clear" w:color="auto" w:fill="auto"/>
            <w:noWrap/>
            <w:vAlign w:val="bottom"/>
            <w:hideMark/>
          </w:tcPr>
          <w:p w14:paraId="73BFEA4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29-Jun</w:t>
            </w:r>
          </w:p>
        </w:tc>
        <w:tc>
          <w:tcPr>
            <w:tcW w:w="839" w:type="dxa"/>
            <w:shd w:val="clear" w:color="auto" w:fill="auto"/>
            <w:noWrap/>
            <w:vAlign w:val="bottom"/>
            <w:hideMark/>
          </w:tcPr>
          <w:p w14:paraId="248C6A9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18-Jul</w:t>
            </w:r>
          </w:p>
        </w:tc>
        <w:tc>
          <w:tcPr>
            <w:tcW w:w="839" w:type="dxa"/>
            <w:shd w:val="clear" w:color="auto" w:fill="auto"/>
            <w:noWrap/>
            <w:vAlign w:val="bottom"/>
            <w:hideMark/>
          </w:tcPr>
          <w:p w14:paraId="39E2A60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6-Jul</w:t>
            </w:r>
          </w:p>
        </w:tc>
        <w:tc>
          <w:tcPr>
            <w:tcW w:w="839" w:type="dxa"/>
            <w:shd w:val="clear" w:color="auto" w:fill="auto"/>
            <w:noWrap/>
            <w:vAlign w:val="bottom"/>
            <w:hideMark/>
          </w:tcPr>
          <w:p w14:paraId="4708660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25-Jun</w:t>
            </w:r>
          </w:p>
        </w:tc>
        <w:tc>
          <w:tcPr>
            <w:tcW w:w="839" w:type="dxa"/>
            <w:shd w:val="clear" w:color="auto" w:fill="auto"/>
            <w:noWrap/>
            <w:vAlign w:val="bottom"/>
            <w:hideMark/>
          </w:tcPr>
          <w:p w14:paraId="28402F8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14-Jul</w:t>
            </w:r>
          </w:p>
        </w:tc>
        <w:tc>
          <w:tcPr>
            <w:tcW w:w="840" w:type="dxa"/>
            <w:shd w:val="clear" w:color="auto" w:fill="auto"/>
            <w:noWrap/>
            <w:vAlign w:val="bottom"/>
            <w:hideMark/>
          </w:tcPr>
          <w:p w14:paraId="416C4554"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4-Jul</w:t>
            </w:r>
          </w:p>
        </w:tc>
      </w:tr>
      <w:tr w:rsidR="002374E5" w:rsidRPr="008B5060" w14:paraId="2EA06612" w14:textId="77777777" w:rsidTr="002374E5">
        <w:trPr>
          <w:trHeight w:val="288"/>
        </w:trPr>
        <w:tc>
          <w:tcPr>
            <w:tcW w:w="1345" w:type="dxa"/>
            <w:shd w:val="clear" w:color="auto" w:fill="auto"/>
            <w:noWrap/>
            <w:vAlign w:val="bottom"/>
            <w:hideMark/>
          </w:tcPr>
          <w:p w14:paraId="02E8465B" w14:textId="77777777" w:rsidR="002374E5" w:rsidRPr="008B5060" w:rsidRDefault="002374E5" w:rsidP="00F45FEB">
            <w:pPr>
              <w:widowControl/>
              <w:rPr>
                <w:rFonts w:eastAsia="Times New Roman" w:cs="Times New Roman"/>
                <w:b/>
                <w:bCs/>
                <w:sz w:val="20"/>
                <w:szCs w:val="20"/>
              </w:rPr>
            </w:pPr>
            <w:proofErr w:type="spellStart"/>
            <w:r w:rsidRPr="008B5060">
              <w:rPr>
                <w:rFonts w:eastAsia="Times New Roman" w:cs="Times New Roman"/>
                <w:b/>
                <w:bCs/>
                <w:sz w:val="20"/>
                <w:szCs w:val="20"/>
              </w:rPr>
              <w:t>Sravana</w:t>
            </w:r>
            <w:proofErr w:type="spellEnd"/>
            <w:r w:rsidRPr="008B5060">
              <w:rPr>
                <w:rFonts w:eastAsia="Times New Roman" w:cs="Times New Roman"/>
                <w:b/>
                <w:bCs/>
                <w:sz w:val="20"/>
                <w:szCs w:val="20"/>
              </w:rPr>
              <w:t xml:space="preserve"> 1</w:t>
            </w:r>
          </w:p>
        </w:tc>
        <w:tc>
          <w:tcPr>
            <w:tcW w:w="2970" w:type="dxa"/>
            <w:shd w:val="clear" w:color="auto" w:fill="auto"/>
            <w:noWrap/>
            <w:vAlign w:val="bottom"/>
            <w:hideMark/>
          </w:tcPr>
          <w:p w14:paraId="23DFB2DA" w14:textId="77777777" w:rsidR="002374E5" w:rsidRPr="008B5060" w:rsidRDefault="002374E5" w:rsidP="00F45FEB">
            <w:pPr>
              <w:widowControl/>
              <w:rPr>
                <w:rFonts w:eastAsia="Times New Roman" w:cs="Times New Roman"/>
                <w:b/>
                <w:bCs/>
                <w:sz w:val="20"/>
                <w:szCs w:val="20"/>
              </w:rPr>
            </w:pPr>
            <w:r w:rsidRPr="008B5060">
              <w:rPr>
                <w:rFonts w:eastAsia="Times New Roman" w:cs="Times New Roman"/>
                <w:b/>
                <w:bCs/>
                <w:sz w:val="20"/>
                <w:szCs w:val="20"/>
              </w:rPr>
              <w:t>July 23</w:t>
            </w:r>
          </w:p>
        </w:tc>
        <w:tc>
          <w:tcPr>
            <w:tcW w:w="839" w:type="dxa"/>
            <w:shd w:val="clear" w:color="auto" w:fill="auto"/>
            <w:noWrap/>
            <w:vAlign w:val="bottom"/>
            <w:hideMark/>
          </w:tcPr>
          <w:p w14:paraId="57DD2BF7"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5AEC7A3F"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3D1AA2B8"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41E152E5"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7C36042A"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40" w:type="dxa"/>
            <w:shd w:val="clear" w:color="auto" w:fill="auto"/>
            <w:noWrap/>
            <w:vAlign w:val="bottom"/>
            <w:hideMark/>
          </w:tcPr>
          <w:p w14:paraId="3F4AAB74"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r>
      <w:tr w:rsidR="002374E5" w:rsidRPr="008B5060" w14:paraId="72295FBD" w14:textId="77777777" w:rsidTr="002374E5">
        <w:trPr>
          <w:trHeight w:val="288"/>
        </w:trPr>
        <w:tc>
          <w:tcPr>
            <w:tcW w:w="1345" w:type="dxa"/>
            <w:shd w:val="clear" w:color="auto" w:fill="auto"/>
            <w:noWrap/>
            <w:vAlign w:val="bottom"/>
            <w:hideMark/>
          </w:tcPr>
          <w:p w14:paraId="5A788DB7"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5DE182C4"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Ramzan Id/Eid-ul-</w:t>
            </w:r>
            <w:proofErr w:type="spellStart"/>
            <w:r w:rsidRPr="008B5060">
              <w:rPr>
                <w:rFonts w:eastAsia="Times New Roman" w:cs="Times New Roman"/>
                <w:sz w:val="20"/>
                <w:szCs w:val="20"/>
              </w:rPr>
              <w:t>Fitar</w:t>
            </w:r>
            <w:proofErr w:type="spellEnd"/>
          </w:p>
        </w:tc>
        <w:tc>
          <w:tcPr>
            <w:tcW w:w="839" w:type="dxa"/>
            <w:shd w:val="clear" w:color="auto" w:fill="auto"/>
            <w:noWrap/>
            <w:vAlign w:val="bottom"/>
            <w:hideMark/>
          </w:tcPr>
          <w:p w14:paraId="2F62788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29-Jul</w:t>
            </w:r>
          </w:p>
        </w:tc>
        <w:tc>
          <w:tcPr>
            <w:tcW w:w="839" w:type="dxa"/>
            <w:shd w:val="clear" w:color="auto" w:fill="auto"/>
            <w:noWrap/>
            <w:vAlign w:val="bottom"/>
            <w:hideMark/>
          </w:tcPr>
          <w:p w14:paraId="6FB6153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19-Jul</w:t>
            </w:r>
          </w:p>
        </w:tc>
        <w:tc>
          <w:tcPr>
            <w:tcW w:w="839" w:type="dxa"/>
            <w:shd w:val="clear" w:color="auto" w:fill="auto"/>
            <w:noWrap/>
            <w:vAlign w:val="bottom"/>
            <w:hideMark/>
          </w:tcPr>
          <w:p w14:paraId="3759318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6-Jul</w:t>
            </w:r>
          </w:p>
        </w:tc>
        <w:tc>
          <w:tcPr>
            <w:tcW w:w="839" w:type="dxa"/>
            <w:shd w:val="clear" w:color="auto" w:fill="auto"/>
            <w:noWrap/>
            <w:vAlign w:val="bottom"/>
            <w:hideMark/>
          </w:tcPr>
          <w:p w14:paraId="73CDF1C4"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26-Jun</w:t>
            </w:r>
          </w:p>
        </w:tc>
        <w:tc>
          <w:tcPr>
            <w:tcW w:w="839" w:type="dxa"/>
            <w:shd w:val="clear" w:color="auto" w:fill="auto"/>
            <w:noWrap/>
            <w:vAlign w:val="bottom"/>
            <w:hideMark/>
          </w:tcPr>
          <w:p w14:paraId="3EC0D15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15-Jun</w:t>
            </w:r>
          </w:p>
        </w:tc>
        <w:tc>
          <w:tcPr>
            <w:tcW w:w="840" w:type="dxa"/>
            <w:shd w:val="clear" w:color="auto" w:fill="auto"/>
            <w:noWrap/>
            <w:vAlign w:val="bottom"/>
            <w:hideMark/>
          </w:tcPr>
          <w:p w14:paraId="062C724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5-Jun</w:t>
            </w:r>
          </w:p>
        </w:tc>
      </w:tr>
      <w:tr w:rsidR="002374E5" w:rsidRPr="008B5060" w14:paraId="4976A9C9" w14:textId="77777777" w:rsidTr="002374E5">
        <w:trPr>
          <w:trHeight w:val="288"/>
        </w:trPr>
        <w:tc>
          <w:tcPr>
            <w:tcW w:w="1345" w:type="dxa"/>
            <w:shd w:val="clear" w:color="auto" w:fill="auto"/>
            <w:noWrap/>
            <w:vAlign w:val="bottom"/>
            <w:hideMark/>
          </w:tcPr>
          <w:p w14:paraId="384AD437"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29BC13E1"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Friendship Day</w:t>
            </w:r>
          </w:p>
        </w:tc>
        <w:tc>
          <w:tcPr>
            <w:tcW w:w="839" w:type="dxa"/>
            <w:shd w:val="clear" w:color="auto" w:fill="auto"/>
            <w:noWrap/>
            <w:vAlign w:val="bottom"/>
            <w:hideMark/>
          </w:tcPr>
          <w:p w14:paraId="2F5366A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3-Aug</w:t>
            </w:r>
          </w:p>
        </w:tc>
        <w:tc>
          <w:tcPr>
            <w:tcW w:w="839" w:type="dxa"/>
            <w:shd w:val="clear" w:color="auto" w:fill="auto"/>
            <w:noWrap/>
            <w:vAlign w:val="bottom"/>
            <w:hideMark/>
          </w:tcPr>
          <w:p w14:paraId="2D96965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2-Aug</w:t>
            </w:r>
          </w:p>
        </w:tc>
        <w:tc>
          <w:tcPr>
            <w:tcW w:w="839" w:type="dxa"/>
            <w:shd w:val="clear" w:color="auto" w:fill="auto"/>
            <w:noWrap/>
            <w:vAlign w:val="bottom"/>
            <w:hideMark/>
          </w:tcPr>
          <w:p w14:paraId="0512A13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7-Aug</w:t>
            </w:r>
          </w:p>
        </w:tc>
        <w:tc>
          <w:tcPr>
            <w:tcW w:w="839" w:type="dxa"/>
            <w:shd w:val="clear" w:color="auto" w:fill="auto"/>
            <w:noWrap/>
            <w:vAlign w:val="bottom"/>
            <w:hideMark/>
          </w:tcPr>
          <w:p w14:paraId="36BF560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6-Aug</w:t>
            </w:r>
          </w:p>
        </w:tc>
        <w:tc>
          <w:tcPr>
            <w:tcW w:w="839" w:type="dxa"/>
            <w:shd w:val="clear" w:color="auto" w:fill="auto"/>
            <w:noWrap/>
            <w:vAlign w:val="bottom"/>
            <w:hideMark/>
          </w:tcPr>
          <w:p w14:paraId="65543A5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5-Aug</w:t>
            </w:r>
          </w:p>
        </w:tc>
        <w:tc>
          <w:tcPr>
            <w:tcW w:w="840" w:type="dxa"/>
            <w:shd w:val="clear" w:color="auto" w:fill="auto"/>
            <w:noWrap/>
            <w:vAlign w:val="bottom"/>
            <w:hideMark/>
          </w:tcPr>
          <w:p w14:paraId="6B4ECF6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4-Aug</w:t>
            </w:r>
          </w:p>
        </w:tc>
      </w:tr>
      <w:tr w:rsidR="002374E5" w:rsidRPr="008B5060" w14:paraId="50132CDA" w14:textId="77777777" w:rsidTr="002374E5">
        <w:trPr>
          <w:trHeight w:val="288"/>
        </w:trPr>
        <w:tc>
          <w:tcPr>
            <w:tcW w:w="1345" w:type="dxa"/>
            <w:shd w:val="clear" w:color="auto" w:fill="auto"/>
            <w:noWrap/>
            <w:vAlign w:val="bottom"/>
            <w:hideMark/>
          </w:tcPr>
          <w:p w14:paraId="685C4D13"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3805AF90"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Independence Day</w:t>
            </w:r>
          </w:p>
        </w:tc>
        <w:tc>
          <w:tcPr>
            <w:tcW w:w="839" w:type="dxa"/>
            <w:shd w:val="clear" w:color="auto" w:fill="auto"/>
            <w:noWrap/>
            <w:vAlign w:val="bottom"/>
            <w:hideMark/>
          </w:tcPr>
          <w:p w14:paraId="4D2D031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15-Aug</w:t>
            </w:r>
          </w:p>
        </w:tc>
        <w:tc>
          <w:tcPr>
            <w:tcW w:w="839" w:type="dxa"/>
            <w:shd w:val="clear" w:color="auto" w:fill="auto"/>
            <w:noWrap/>
            <w:vAlign w:val="bottom"/>
            <w:hideMark/>
          </w:tcPr>
          <w:p w14:paraId="52DCC37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15-Aug</w:t>
            </w:r>
          </w:p>
        </w:tc>
        <w:tc>
          <w:tcPr>
            <w:tcW w:w="839" w:type="dxa"/>
            <w:shd w:val="clear" w:color="auto" w:fill="auto"/>
            <w:noWrap/>
            <w:vAlign w:val="bottom"/>
            <w:hideMark/>
          </w:tcPr>
          <w:p w14:paraId="7A4400A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15-Aug</w:t>
            </w:r>
          </w:p>
        </w:tc>
        <w:tc>
          <w:tcPr>
            <w:tcW w:w="839" w:type="dxa"/>
            <w:shd w:val="clear" w:color="auto" w:fill="auto"/>
            <w:noWrap/>
            <w:vAlign w:val="bottom"/>
            <w:hideMark/>
          </w:tcPr>
          <w:p w14:paraId="1DD9DEA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15-Aug</w:t>
            </w:r>
          </w:p>
        </w:tc>
        <w:tc>
          <w:tcPr>
            <w:tcW w:w="839" w:type="dxa"/>
            <w:shd w:val="clear" w:color="auto" w:fill="auto"/>
            <w:noWrap/>
            <w:vAlign w:val="bottom"/>
            <w:hideMark/>
          </w:tcPr>
          <w:p w14:paraId="4A3ED04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15-Aug</w:t>
            </w:r>
          </w:p>
        </w:tc>
        <w:tc>
          <w:tcPr>
            <w:tcW w:w="840" w:type="dxa"/>
            <w:shd w:val="clear" w:color="auto" w:fill="auto"/>
            <w:noWrap/>
            <w:vAlign w:val="bottom"/>
            <w:hideMark/>
          </w:tcPr>
          <w:p w14:paraId="66C9356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15-Aug</w:t>
            </w:r>
          </w:p>
        </w:tc>
      </w:tr>
      <w:tr w:rsidR="002374E5" w:rsidRPr="008B5060" w14:paraId="12BC468C" w14:textId="77777777" w:rsidTr="002374E5">
        <w:trPr>
          <w:trHeight w:val="288"/>
        </w:trPr>
        <w:tc>
          <w:tcPr>
            <w:tcW w:w="1345" w:type="dxa"/>
            <w:shd w:val="clear" w:color="auto" w:fill="auto"/>
            <w:noWrap/>
            <w:vAlign w:val="bottom"/>
            <w:hideMark/>
          </w:tcPr>
          <w:p w14:paraId="0AAC7F04"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16916B70"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Parsi New Year</w:t>
            </w:r>
          </w:p>
        </w:tc>
        <w:tc>
          <w:tcPr>
            <w:tcW w:w="839" w:type="dxa"/>
            <w:shd w:val="clear" w:color="auto" w:fill="auto"/>
            <w:noWrap/>
            <w:vAlign w:val="bottom"/>
            <w:hideMark/>
          </w:tcPr>
          <w:p w14:paraId="63D356E4"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18-Aug</w:t>
            </w:r>
          </w:p>
        </w:tc>
        <w:tc>
          <w:tcPr>
            <w:tcW w:w="839" w:type="dxa"/>
            <w:shd w:val="clear" w:color="auto" w:fill="auto"/>
            <w:noWrap/>
            <w:vAlign w:val="bottom"/>
            <w:hideMark/>
          </w:tcPr>
          <w:p w14:paraId="3DB9534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18-Aug</w:t>
            </w:r>
          </w:p>
        </w:tc>
        <w:tc>
          <w:tcPr>
            <w:tcW w:w="839" w:type="dxa"/>
            <w:shd w:val="clear" w:color="auto" w:fill="auto"/>
            <w:noWrap/>
            <w:vAlign w:val="bottom"/>
            <w:hideMark/>
          </w:tcPr>
          <w:p w14:paraId="09BD8F1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17-Aug</w:t>
            </w:r>
          </w:p>
        </w:tc>
        <w:tc>
          <w:tcPr>
            <w:tcW w:w="839" w:type="dxa"/>
            <w:shd w:val="clear" w:color="auto" w:fill="auto"/>
            <w:noWrap/>
            <w:vAlign w:val="bottom"/>
            <w:hideMark/>
          </w:tcPr>
          <w:p w14:paraId="4826F7D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17-Aug</w:t>
            </w:r>
          </w:p>
        </w:tc>
        <w:tc>
          <w:tcPr>
            <w:tcW w:w="839" w:type="dxa"/>
            <w:shd w:val="clear" w:color="auto" w:fill="auto"/>
            <w:noWrap/>
            <w:vAlign w:val="bottom"/>
            <w:hideMark/>
          </w:tcPr>
          <w:p w14:paraId="19FFADF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17-Aug</w:t>
            </w:r>
          </w:p>
        </w:tc>
        <w:tc>
          <w:tcPr>
            <w:tcW w:w="840" w:type="dxa"/>
            <w:shd w:val="clear" w:color="auto" w:fill="auto"/>
            <w:noWrap/>
            <w:vAlign w:val="bottom"/>
            <w:hideMark/>
          </w:tcPr>
          <w:p w14:paraId="00C14D3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17-Aug</w:t>
            </w:r>
          </w:p>
        </w:tc>
      </w:tr>
      <w:tr w:rsidR="002374E5" w:rsidRPr="008B5060" w14:paraId="10055C1D" w14:textId="77777777" w:rsidTr="002374E5">
        <w:trPr>
          <w:trHeight w:val="288"/>
        </w:trPr>
        <w:tc>
          <w:tcPr>
            <w:tcW w:w="1345" w:type="dxa"/>
            <w:shd w:val="clear" w:color="auto" w:fill="auto"/>
            <w:noWrap/>
            <w:vAlign w:val="bottom"/>
            <w:hideMark/>
          </w:tcPr>
          <w:p w14:paraId="5BEB1D3C"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65CD6ADD"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Onam</w:t>
            </w:r>
          </w:p>
        </w:tc>
        <w:tc>
          <w:tcPr>
            <w:tcW w:w="839" w:type="dxa"/>
            <w:shd w:val="clear" w:color="auto" w:fill="auto"/>
            <w:noWrap/>
            <w:vAlign w:val="bottom"/>
            <w:hideMark/>
          </w:tcPr>
          <w:p w14:paraId="14897D3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7-Sep</w:t>
            </w:r>
          </w:p>
        </w:tc>
        <w:tc>
          <w:tcPr>
            <w:tcW w:w="839" w:type="dxa"/>
            <w:shd w:val="clear" w:color="auto" w:fill="auto"/>
            <w:noWrap/>
            <w:vAlign w:val="bottom"/>
            <w:hideMark/>
          </w:tcPr>
          <w:p w14:paraId="7994C9FE"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28-Aug</w:t>
            </w:r>
          </w:p>
        </w:tc>
        <w:tc>
          <w:tcPr>
            <w:tcW w:w="839" w:type="dxa"/>
            <w:shd w:val="clear" w:color="auto" w:fill="auto"/>
            <w:noWrap/>
            <w:vAlign w:val="bottom"/>
            <w:hideMark/>
          </w:tcPr>
          <w:p w14:paraId="5C160584"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14-Sep</w:t>
            </w:r>
          </w:p>
        </w:tc>
        <w:tc>
          <w:tcPr>
            <w:tcW w:w="839" w:type="dxa"/>
            <w:shd w:val="clear" w:color="auto" w:fill="auto"/>
            <w:noWrap/>
            <w:vAlign w:val="bottom"/>
            <w:hideMark/>
          </w:tcPr>
          <w:p w14:paraId="53DE76B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4-Sep</w:t>
            </w:r>
          </w:p>
        </w:tc>
        <w:tc>
          <w:tcPr>
            <w:tcW w:w="839" w:type="dxa"/>
            <w:shd w:val="clear" w:color="auto" w:fill="auto"/>
            <w:noWrap/>
            <w:vAlign w:val="bottom"/>
            <w:hideMark/>
          </w:tcPr>
          <w:p w14:paraId="187C20B2"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25-Aug</w:t>
            </w:r>
          </w:p>
        </w:tc>
        <w:tc>
          <w:tcPr>
            <w:tcW w:w="840" w:type="dxa"/>
            <w:shd w:val="clear" w:color="auto" w:fill="auto"/>
            <w:noWrap/>
            <w:vAlign w:val="bottom"/>
            <w:hideMark/>
          </w:tcPr>
          <w:p w14:paraId="6CFF0F9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11-Sep</w:t>
            </w:r>
          </w:p>
        </w:tc>
      </w:tr>
      <w:tr w:rsidR="002374E5" w:rsidRPr="008B5060" w14:paraId="7E2D070B" w14:textId="77777777" w:rsidTr="002374E5">
        <w:trPr>
          <w:trHeight w:val="288"/>
        </w:trPr>
        <w:tc>
          <w:tcPr>
            <w:tcW w:w="1345" w:type="dxa"/>
            <w:shd w:val="clear" w:color="auto" w:fill="auto"/>
            <w:noWrap/>
            <w:vAlign w:val="bottom"/>
            <w:hideMark/>
          </w:tcPr>
          <w:p w14:paraId="38AB729E"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2458E613"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Raksha Bandhan (Rakhi)</w:t>
            </w:r>
          </w:p>
        </w:tc>
        <w:tc>
          <w:tcPr>
            <w:tcW w:w="839" w:type="dxa"/>
            <w:shd w:val="clear" w:color="auto" w:fill="auto"/>
            <w:noWrap/>
            <w:vAlign w:val="bottom"/>
            <w:hideMark/>
          </w:tcPr>
          <w:p w14:paraId="017F361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10-Aug</w:t>
            </w:r>
          </w:p>
        </w:tc>
        <w:tc>
          <w:tcPr>
            <w:tcW w:w="839" w:type="dxa"/>
            <w:shd w:val="clear" w:color="auto" w:fill="auto"/>
            <w:noWrap/>
            <w:vAlign w:val="bottom"/>
            <w:hideMark/>
          </w:tcPr>
          <w:p w14:paraId="084B5D1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29-Aug</w:t>
            </w:r>
          </w:p>
        </w:tc>
        <w:tc>
          <w:tcPr>
            <w:tcW w:w="839" w:type="dxa"/>
            <w:shd w:val="clear" w:color="auto" w:fill="auto"/>
            <w:noWrap/>
            <w:vAlign w:val="bottom"/>
            <w:hideMark/>
          </w:tcPr>
          <w:p w14:paraId="4E3DEB94"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18-Aug</w:t>
            </w:r>
          </w:p>
        </w:tc>
        <w:tc>
          <w:tcPr>
            <w:tcW w:w="839" w:type="dxa"/>
            <w:shd w:val="clear" w:color="auto" w:fill="auto"/>
            <w:noWrap/>
            <w:vAlign w:val="bottom"/>
            <w:hideMark/>
          </w:tcPr>
          <w:p w14:paraId="38837E0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7-Aug</w:t>
            </w:r>
          </w:p>
        </w:tc>
        <w:tc>
          <w:tcPr>
            <w:tcW w:w="839" w:type="dxa"/>
            <w:shd w:val="clear" w:color="auto" w:fill="auto"/>
            <w:noWrap/>
            <w:vAlign w:val="bottom"/>
            <w:hideMark/>
          </w:tcPr>
          <w:p w14:paraId="2786618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26-Aug</w:t>
            </w:r>
          </w:p>
        </w:tc>
        <w:tc>
          <w:tcPr>
            <w:tcW w:w="840" w:type="dxa"/>
            <w:shd w:val="clear" w:color="auto" w:fill="auto"/>
            <w:noWrap/>
            <w:vAlign w:val="bottom"/>
            <w:hideMark/>
          </w:tcPr>
          <w:p w14:paraId="69585E7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15-Aug</w:t>
            </w:r>
          </w:p>
        </w:tc>
      </w:tr>
      <w:tr w:rsidR="002374E5" w:rsidRPr="008B5060" w14:paraId="18887C7D" w14:textId="77777777" w:rsidTr="002374E5">
        <w:trPr>
          <w:trHeight w:val="288"/>
        </w:trPr>
        <w:tc>
          <w:tcPr>
            <w:tcW w:w="1345" w:type="dxa"/>
            <w:shd w:val="clear" w:color="auto" w:fill="auto"/>
            <w:noWrap/>
            <w:vAlign w:val="bottom"/>
            <w:hideMark/>
          </w:tcPr>
          <w:p w14:paraId="20742EF4"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243A0728"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Janmashtami</w:t>
            </w:r>
          </w:p>
        </w:tc>
        <w:tc>
          <w:tcPr>
            <w:tcW w:w="839" w:type="dxa"/>
            <w:shd w:val="clear" w:color="auto" w:fill="auto"/>
            <w:noWrap/>
            <w:vAlign w:val="bottom"/>
            <w:hideMark/>
          </w:tcPr>
          <w:p w14:paraId="61314C1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17-Aug</w:t>
            </w:r>
          </w:p>
        </w:tc>
        <w:tc>
          <w:tcPr>
            <w:tcW w:w="839" w:type="dxa"/>
            <w:shd w:val="clear" w:color="auto" w:fill="auto"/>
            <w:noWrap/>
            <w:vAlign w:val="bottom"/>
            <w:hideMark/>
          </w:tcPr>
          <w:p w14:paraId="3B400D6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5-Sep</w:t>
            </w:r>
          </w:p>
        </w:tc>
        <w:tc>
          <w:tcPr>
            <w:tcW w:w="839" w:type="dxa"/>
            <w:shd w:val="clear" w:color="auto" w:fill="auto"/>
            <w:noWrap/>
            <w:vAlign w:val="bottom"/>
            <w:hideMark/>
          </w:tcPr>
          <w:p w14:paraId="234F117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25-Aug</w:t>
            </w:r>
          </w:p>
        </w:tc>
        <w:tc>
          <w:tcPr>
            <w:tcW w:w="839" w:type="dxa"/>
            <w:shd w:val="clear" w:color="auto" w:fill="auto"/>
            <w:noWrap/>
            <w:vAlign w:val="bottom"/>
            <w:hideMark/>
          </w:tcPr>
          <w:p w14:paraId="2B5DF56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15-Aug</w:t>
            </w:r>
          </w:p>
        </w:tc>
        <w:tc>
          <w:tcPr>
            <w:tcW w:w="839" w:type="dxa"/>
            <w:shd w:val="clear" w:color="auto" w:fill="auto"/>
            <w:noWrap/>
            <w:vAlign w:val="bottom"/>
            <w:hideMark/>
          </w:tcPr>
          <w:p w14:paraId="4E9C048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3-Sep</w:t>
            </w:r>
          </w:p>
        </w:tc>
        <w:tc>
          <w:tcPr>
            <w:tcW w:w="840" w:type="dxa"/>
            <w:shd w:val="clear" w:color="auto" w:fill="auto"/>
            <w:noWrap/>
            <w:vAlign w:val="bottom"/>
            <w:hideMark/>
          </w:tcPr>
          <w:p w14:paraId="5265700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24-Aug</w:t>
            </w:r>
          </w:p>
        </w:tc>
      </w:tr>
      <w:tr w:rsidR="002374E5" w:rsidRPr="008B5060" w14:paraId="650FBA62" w14:textId="77777777" w:rsidTr="002374E5">
        <w:trPr>
          <w:trHeight w:val="288"/>
        </w:trPr>
        <w:tc>
          <w:tcPr>
            <w:tcW w:w="1345" w:type="dxa"/>
            <w:shd w:val="clear" w:color="auto" w:fill="auto"/>
            <w:noWrap/>
            <w:vAlign w:val="bottom"/>
            <w:hideMark/>
          </w:tcPr>
          <w:p w14:paraId="471C921D" w14:textId="77777777" w:rsidR="002374E5" w:rsidRPr="008B5060" w:rsidRDefault="002374E5" w:rsidP="00F45FEB">
            <w:pPr>
              <w:widowControl/>
              <w:rPr>
                <w:rFonts w:eastAsia="Times New Roman" w:cs="Times New Roman"/>
                <w:b/>
                <w:bCs/>
                <w:sz w:val="20"/>
                <w:szCs w:val="20"/>
              </w:rPr>
            </w:pPr>
            <w:r w:rsidRPr="008B5060">
              <w:rPr>
                <w:rFonts w:eastAsia="Times New Roman" w:cs="Times New Roman"/>
                <w:b/>
                <w:bCs/>
                <w:sz w:val="20"/>
                <w:szCs w:val="20"/>
              </w:rPr>
              <w:t>Bhadra 1</w:t>
            </w:r>
          </w:p>
        </w:tc>
        <w:tc>
          <w:tcPr>
            <w:tcW w:w="2970" w:type="dxa"/>
            <w:shd w:val="clear" w:color="auto" w:fill="auto"/>
            <w:noWrap/>
            <w:vAlign w:val="bottom"/>
            <w:hideMark/>
          </w:tcPr>
          <w:p w14:paraId="2E1E400C" w14:textId="77777777" w:rsidR="002374E5" w:rsidRPr="008B5060" w:rsidRDefault="002374E5" w:rsidP="00F45FEB">
            <w:pPr>
              <w:widowControl/>
              <w:rPr>
                <w:rFonts w:eastAsia="Times New Roman" w:cs="Times New Roman"/>
                <w:b/>
                <w:bCs/>
                <w:sz w:val="20"/>
                <w:szCs w:val="20"/>
              </w:rPr>
            </w:pPr>
            <w:r w:rsidRPr="008B5060">
              <w:rPr>
                <w:rFonts w:eastAsia="Times New Roman" w:cs="Times New Roman"/>
                <w:b/>
                <w:bCs/>
                <w:sz w:val="20"/>
                <w:szCs w:val="20"/>
              </w:rPr>
              <w:t>August 23</w:t>
            </w:r>
          </w:p>
        </w:tc>
        <w:tc>
          <w:tcPr>
            <w:tcW w:w="839" w:type="dxa"/>
            <w:shd w:val="clear" w:color="auto" w:fill="auto"/>
            <w:noWrap/>
            <w:vAlign w:val="bottom"/>
            <w:hideMark/>
          </w:tcPr>
          <w:p w14:paraId="598BDA35"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653F18E4"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40AAC369"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72177227"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0883284D"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40" w:type="dxa"/>
            <w:shd w:val="clear" w:color="auto" w:fill="auto"/>
            <w:noWrap/>
            <w:vAlign w:val="bottom"/>
            <w:hideMark/>
          </w:tcPr>
          <w:p w14:paraId="2AADB544"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r>
      <w:tr w:rsidR="002374E5" w:rsidRPr="008B5060" w14:paraId="3B8C056B" w14:textId="77777777" w:rsidTr="002374E5">
        <w:trPr>
          <w:trHeight w:val="288"/>
        </w:trPr>
        <w:tc>
          <w:tcPr>
            <w:tcW w:w="1345" w:type="dxa"/>
            <w:shd w:val="clear" w:color="auto" w:fill="auto"/>
            <w:noWrap/>
            <w:vAlign w:val="bottom"/>
            <w:hideMark/>
          </w:tcPr>
          <w:p w14:paraId="276E22C9"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4739430C"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Ganesh Chaturthi/Vinayaka Chaturthi</w:t>
            </w:r>
          </w:p>
        </w:tc>
        <w:tc>
          <w:tcPr>
            <w:tcW w:w="839" w:type="dxa"/>
            <w:shd w:val="clear" w:color="auto" w:fill="auto"/>
            <w:noWrap/>
            <w:vAlign w:val="bottom"/>
            <w:hideMark/>
          </w:tcPr>
          <w:p w14:paraId="7ACE0EE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29-Aug</w:t>
            </w:r>
          </w:p>
        </w:tc>
        <w:tc>
          <w:tcPr>
            <w:tcW w:w="839" w:type="dxa"/>
            <w:shd w:val="clear" w:color="auto" w:fill="auto"/>
            <w:noWrap/>
            <w:vAlign w:val="bottom"/>
            <w:hideMark/>
          </w:tcPr>
          <w:p w14:paraId="4E1DC0AE"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17-Sep</w:t>
            </w:r>
          </w:p>
        </w:tc>
        <w:tc>
          <w:tcPr>
            <w:tcW w:w="839" w:type="dxa"/>
            <w:shd w:val="clear" w:color="auto" w:fill="auto"/>
            <w:noWrap/>
            <w:vAlign w:val="bottom"/>
            <w:hideMark/>
          </w:tcPr>
          <w:p w14:paraId="66759F4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5-Sep</w:t>
            </w:r>
          </w:p>
        </w:tc>
        <w:tc>
          <w:tcPr>
            <w:tcW w:w="839" w:type="dxa"/>
            <w:shd w:val="clear" w:color="auto" w:fill="auto"/>
            <w:noWrap/>
            <w:vAlign w:val="bottom"/>
            <w:hideMark/>
          </w:tcPr>
          <w:p w14:paraId="496BB53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25-Aug</w:t>
            </w:r>
          </w:p>
        </w:tc>
        <w:tc>
          <w:tcPr>
            <w:tcW w:w="839" w:type="dxa"/>
            <w:shd w:val="clear" w:color="auto" w:fill="auto"/>
            <w:noWrap/>
            <w:vAlign w:val="bottom"/>
            <w:hideMark/>
          </w:tcPr>
          <w:p w14:paraId="4412E93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13-Sep</w:t>
            </w:r>
          </w:p>
        </w:tc>
        <w:tc>
          <w:tcPr>
            <w:tcW w:w="840" w:type="dxa"/>
            <w:shd w:val="clear" w:color="auto" w:fill="auto"/>
            <w:noWrap/>
            <w:vAlign w:val="bottom"/>
            <w:hideMark/>
          </w:tcPr>
          <w:p w14:paraId="24891F8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2-Sep</w:t>
            </w:r>
          </w:p>
        </w:tc>
      </w:tr>
      <w:tr w:rsidR="002374E5" w:rsidRPr="008B5060" w14:paraId="565394EA" w14:textId="77777777" w:rsidTr="002374E5">
        <w:trPr>
          <w:trHeight w:val="288"/>
        </w:trPr>
        <w:tc>
          <w:tcPr>
            <w:tcW w:w="1345" w:type="dxa"/>
            <w:shd w:val="clear" w:color="auto" w:fill="auto"/>
            <w:noWrap/>
            <w:vAlign w:val="bottom"/>
            <w:hideMark/>
          </w:tcPr>
          <w:p w14:paraId="05B89F42" w14:textId="77777777" w:rsidR="002374E5" w:rsidRPr="008B5060" w:rsidRDefault="002374E5" w:rsidP="00F45FEB">
            <w:pPr>
              <w:widowControl/>
              <w:rPr>
                <w:rFonts w:eastAsia="Times New Roman" w:cs="Times New Roman"/>
                <w:b/>
                <w:bCs/>
                <w:sz w:val="20"/>
                <w:szCs w:val="20"/>
              </w:rPr>
            </w:pPr>
            <w:proofErr w:type="spellStart"/>
            <w:r w:rsidRPr="008B5060">
              <w:rPr>
                <w:rFonts w:eastAsia="Times New Roman" w:cs="Times New Roman"/>
                <w:b/>
                <w:bCs/>
                <w:sz w:val="20"/>
                <w:szCs w:val="20"/>
              </w:rPr>
              <w:t>Asvina</w:t>
            </w:r>
            <w:proofErr w:type="spellEnd"/>
            <w:r w:rsidRPr="008B5060">
              <w:rPr>
                <w:rFonts w:eastAsia="Times New Roman" w:cs="Times New Roman"/>
                <w:b/>
                <w:bCs/>
                <w:sz w:val="20"/>
                <w:szCs w:val="20"/>
              </w:rPr>
              <w:t xml:space="preserve"> 1</w:t>
            </w:r>
          </w:p>
        </w:tc>
        <w:tc>
          <w:tcPr>
            <w:tcW w:w="2970" w:type="dxa"/>
            <w:shd w:val="clear" w:color="auto" w:fill="auto"/>
            <w:noWrap/>
            <w:vAlign w:val="bottom"/>
            <w:hideMark/>
          </w:tcPr>
          <w:p w14:paraId="16C26219" w14:textId="77777777" w:rsidR="002374E5" w:rsidRPr="008B5060" w:rsidRDefault="002374E5" w:rsidP="00F45FEB">
            <w:pPr>
              <w:widowControl/>
              <w:rPr>
                <w:rFonts w:eastAsia="Times New Roman" w:cs="Times New Roman"/>
                <w:b/>
                <w:bCs/>
                <w:sz w:val="20"/>
                <w:szCs w:val="20"/>
              </w:rPr>
            </w:pPr>
            <w:r w:rsidRPr="008B5060">
              <w:rPr>
                <w:rFonts w:eastAsia="Times New Roman" w:cs="Times New Roman"/>
                <w:b/>
                <w:bCs/>
                <w:sz w:val="20"/>
                <w:szCs w:val="20"/>
              </w:rPr>
              <w:t>September 23</w:t>
            </w:r>
          </w:p>
        </w:tc>
        <w:tc>
          <w:tcPr>
            <w:tcW w:w="839" w:type="dxa"/>
            <w:shd w:val="clear" w:color="auto" w:fill="auto"/>
            <w:noWrap/>
            <w:vAlign w:val="bottom"/>
            <w:hideMark/>
          </w:tcPr>
          <w:p w14:paraId="3A3A189F"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61CF66CC"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6CA7948C"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73FAA309"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714D8AED"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40" w:type="dxa"/>
            <w:shd w:val="clear" w:color="auto" w:fill="auto"/>
            <w:noWrap/>
            <w:vAlign w:val="bottom"/>
            <w:hideMark/>
          </w:tcPr>
          <w:p w14:paraId="46D78D46"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r>
      <w:tr w:rsidR="002374E5" w:rsidRPr="008B5060" w14:paraId="5EF44B93" w14:textId="77777777" w:rsidTr="002374E5">
        <w:trPr>
          <w:trHeight w:val="288"/>
        </w:trPr>
        <w:tc>
          <w:tcPr>
            <w:tcW w:w="1345" w:type="dxa"/>
            <w:shd w:val="clear" w:color="auto" w:fill="auto"/>
            <w:noWrap/>
            <w:vAlign w:val="bottom"/>
            <w:hideMark/>
          </w:tcPr>
          <w:p w14:paraId="5F84B0B8"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007C6946"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Bakr Id/Eid ul-</w:t>
            </w:r>
            <w:proofErr w:type="spellStart"/>
            <w:r w:rsidRPr="008B5060">
              <w:rPr>
                <w:rFonts w:eastAsia="Times New Roman" w:cs="Times New Roman"/>
                <w:sz w:val="20"/>
                <w:szCs w:val="20"/>
              </w:rPr>
              <w:t>Adha</w:t>
            </w:r>
            <w:proofErr w:type="spellEnd"/>
          </w:p>
        </w:tc>
        <w:tc>
          <w:tcPr>
            <w:tcW w:w="839" w:type="dxa"/>
            <w:shd w:val="clear" w:color="auto" w:fill="auto"/>
            <w:noWrap/>
            <w:vAlign w:val="bottom"/>
            <w:hideMark/>
          </w:tcPr>
          <w:p w14:paraId="3FDF618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6-Oct</w:t>
            </w:r>
          </w:p>
        </w:tc>
        <w:tc>
          <w:tcPr>
            <w:tcW w:w="839" w:type="dxa"/>
            <w:shd w:val="clear" w:color="auto" w:fill="auto"/>
            <w:noWrap/>
            <w:vAlign w:val="bottom"/>
            <w:hideMark/>
          </w:tcPr>
          <w:p w14:paraId="77AD02E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25-Sep</w:t>
            </w:r>
          </w:p>
        </w:tc>
        <w:tc>
          <w:tcPr>
            <w:tcW w:w="839" w:type="dxa"/>
            <w:shd w:val="clear" w:color="auto" w:fill="auto"/>
            <w:noWrap/>
            <w:vAlign w:val="bottom"/>
            <w:hideMark/>
          </w:tcPr>
          <w:p w14:paraId="4355708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13-Sep</w:t>
            </w:r>
          </w:p>
        </w:tc>
        <w:tc>
          <w:tcPr>
            <w:tcW w:w="839" w:type="dxa"/>
            <w:shd w:val="clear" w:color="auto" w:fill="auto"/>
            <w:noWrap/>
            <w:vAlign w:val="bottom"/>
            <w:hideMark/>
          </w:tcPr>
          <w:p w14:paraId="3FCB84D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2-Sep</w:t>
            </w:r>
          </w:p>
        </w:tc>
        <w:tc>
          <w:tcPr>
            <w:tcW w:w="839" w:type="dxa"/>
            <w:shd w:val="clear" w:color="auto" w:fill="auto"/>
            <w:noWrap/>
            <w:vAlign w:val="bottom"/>
            <w:hideMark/>
          </w:tcPr>
          <w:p w14:paraId="7DB4587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22-Aug</w:t>
            </w:r>
          </w:p>
        </w:tc>
        <w:tc>
          <w:tcPr>
            <w:tcW w:w="840" w:type="dxa"/>
            <w:shd w:val="clear" w:color="auto" w:fill="auto"/>
            <w:noWrap/>
            <w:vAlign w:val="bottom"/>
            <w:hideMark/>
          </w:tcPr>
          <w:p w14:paraId="0AB1B834"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12-Aug</w:t>
            </w:r>
          </w:p>
        </w:tc>
      </w:tr>
      <w:tr w:rsidR="002374E5" w:rsidRPr="008B5060" w14:paraId="5D9B631E" w14:textId="77777777" w:rsidTr="002374E5">
        <w:trPr>
          <w:trHeight w:val="288"/>
        </w:trPr>
        <w:tc>
          <w:tcPr>
            <w:tcW w:w="1345" w:type="dxa"/>
            <w:shd w:val="clear" w:color="auto" w:fill="auto"/>
            <w:noWrap/>
            <w:vAlign w:val="bottom"/>
            <w:hideMark/>
          </w:tcPr>
          <w:p w14:paraId="5D043871"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05F6326D"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Mahatma Gandhi Jayanti</w:t>
            </w:r>
          </w:p>
        </w:tc>
        <w:tc>
          <w:tcPr>
            <w:tcW w:w="839" w:type="dxa"/>
            <w:shd w:val="clear" w:color="auto" w:fill="auto"/>
            <w:noWrap/>
            <w:vAlign w:val="bottom"/>
            <w:hideMark/>
          </w:tcPr>
          <w:p w14:paraId="50F93E3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2-Oct</w:t>
            </w:r>
          </w:p>
        </w:tc>
        <w:tc>
          <w:tcPr>
            <w:tcW w:w="839" w:type="dxa"/>
            <w:shd w:val="clear" w:color="auto" w:fill="auto"/>
            <w:noWrap/>
            <w:vAlign w:val="bottom"/>
            <w:hideMark/>
          </w:tcPr>
          <w:p w14:paraId="04D57E4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2-Oct</w:t>
            </w:r>
          </w:p>
        </w:tc>
        <w:tc>
          <w:tcPr>
            <w:tcW w:w="839" w:type="dxa"/>
            <w:shd w:val="clear" w:color="auto" w:fill="auto"/>
            <w:noWrap/>
            <w:vAlign w:val="bottom"/>
            <w:hideMark/>
          </w:tcPr>
          <w:p w14:paraId="0D5B4F8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2-Oct</w:t>
            </w:r>
          </w:p>
        </w:tc>
        <w:tc>
          <w:tcPr>
            <w:tcW w:w="839" w:type="dxa"/>
            <w:shd w:val="clear" w:color="auto" w:fill="auto"/>
            <w:noWrap/>
            <w:vAlign w:val="bottom"/>
            <w:hideMark/>
          </w:tcPr>
          <w:p w14:paraId="0305C13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2-Oct</w:t>
            </w:r>
          </w:p>
        </w:tc>
        <w:tc>
          <w:tcPr>
            <w:tcW w:w="839" w:type="dxa"/>
            <w:shd w:val="clear" w:color="auto" w:fill="auto"/>
            <w:noWrap/>
            <w:vAlign w:val="bottom"/>
            <w:hideMark/>
          </w:tcPr>
          <w:p w14:paraId="0ED1003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2-Oct</w:t>
            </w:r>
          </w:p>
        </w:tc>
        <w:tc>
          <w:tcPr>
            <w:tcW w:w="840" w:type="dxa"/>
            <w:shd w:val="clear" w:color="auto" w:fill="auto"/>
            <w:noWrap/>
            <w:vAlign w:val="bottom"/>
            <w:hideMark/>
          </w:tcPr>
          <w:p w14:paraId="030122A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2-Oct</w:t>
            </w:r>
          </w:p>
        </w:tc>
      </w:tr>
      <w:tr w:rsidR="002374E5" w:rsidRPr="008B5060" w14:paraId="53E73F16" w14:textId="77777777" w:rsidTr="002374E5">
        <w:trPr>
          <w:trHeight w:val="288"/>
        </w:trPr>
        <w:tc>
          <w:tcPr>
            <w:tcW w:w="1345" w:type="dxa"/>
            <w:shd w:val="clear" w:color="auto" w:fill="auto"/>
            <w:noWrap/>
            <w:vAlign w:val="bottom"/>
            <w:hideMark/>
          </w:tcPr>
          <w:p w14:paraId="2D3658CF"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18F9BEB0" w14:textId="77777777" w:rsidR="002374E5" w:rsidRPr="008B5060" w:rsidRDefault="002374E5" w:rsidP="00F45FEB">
            <w:pPr>
              <w:widowControl/>
              <w:rPr>
                <w:rFonts w:eastAsia="Times New Roman" w:cs="Times New Roman"/>
                <w:sz w:val="20"/>
                <w:szCs w:val="20"/>
              </w:rPr>
            </w:pPr>
            <w:proofErr w:type="spellStart"/>
            <w:r w:rsidRPr="008B5060">
              <w:rPr>
                <w:rFonts w:eastAsia="Times New Roman" w:cs="Times New Roman"/>
                <w:sz w:val="20"/>
                <w:szCs w:val="20"/>
              </w:rPr>
              <w:t>Maha</w:t>
            </w:r>
            <w:proofErr w:type="spellEnd"/>
            <w:r w:rsidRPr="008B5060">
              <w:rPr>
                <w:rFonts w:eastAsia="Times New Roman" w:cs="Times New Roman"/>
                <w:sz w:val="20"/>
                <w:szCs w:val="20"/>
              </w:rPr>
              <w:t xml:space="preserve"> Saptami</w:t>
            </w:r>
          </w:p>
        </w:tc>
        <w:tc>
          <w:tcPr>
            <w:tcW w:w="839" w:type="dxa"/>
            <w:shd w:val="clear" w:color="auto" w:fill="auto"/>
            <w:noWrap/>
            <w:vAlign w:val="bottom"/>
            <w:hideMark/>
          </w:tcPr>
          <w:p w14:paraId="4015365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1-Oct</w:t>
            </w:r>
          </w:p>
        </w:tc>
        <w:tc>
          <w:tcPr>
            <w:tcW w:w="839" w:type="dxa"/>
            <w:shd w:val="clear" w:color="auto" w:fill="auto"/>
            <w:noWrap/>
            <w:vAlign w:val="bottom"/>
            <w:hideMark/>
          </w:tcPr>
          <w:p w14:paraId="08D2574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20-Oct</w:t>
            </w:r>
          </w:p>
        </w:tc>
        <w:tc>
          <w:tcPr>
            <w:tcW w:w="839" w:type="dxa"/>
            <w:shd w:val="clear" w:color="auto" w:fill="auto"/>
            <w:noWrap/>
            <w:vAlign w:val="bottom"/>
            <w:hideMark/>
          </w:tcPr>
          <w:p w14:paraId="086A6CE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8-Oct</w:t>
            </w:r>
          </w:p>
        </w:tc>
        <w:tc>
          <w:tcPr>
            <w:tcW w:w="839" w:type="dxa"/>
            <w:shd w:val="clear" w:color="auto" w:fill="auto"/>
            <w:noWrap/>
            <w:vAlign w:val="bottom"/>
            <w:hideMark/>
          </w:tcPr>
          <w:p w14:paraId="75E078E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27-Sep</w:t>
            </w:r>
          </w:p>
        </w:tc>
        <w:tc>
          <w:tcPr>
            <w:tcW w:w="839" w:type="dxa"/>
            <w:shd w:val="clear" w:color="auto" w:fill="auto"/>
            <w:noWrap/>
            <w:vAlign w:val="bottom"/>
            <w:hideMark/>
          </w:tcPr>
          <w:p w14:paraId="3F8C70A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16-Oct</w:t>
            </w:r>
          </w:p>
        </w:tc>
        <w:tc>
          <w:tcPr>
            <w:tcW w:w="840" w:type="dxa"/>
            <w:shd w:val="clear" w:color="auto" w:fill="auto"/>
            <w:noWrap/>
            <w:vAlign w:val="bottom"/>
            <w:hideMark/>
          </w:tcPr>
          <w:p w14:paraId="09CB361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5-Oct</w:t>
            </w:r>
          </w:p>
        </w:tc>
      </w:tr>
      <w:tr w:rsidR="002374E5" w:rsidRPr="008B5060" w14:paraId="14C098A4" w14:textId="77777777" w:rsidTr="002374E5">
        <w:trPr>
          <w:trHeight w:val="288"/>
        </w:trPr>
        <w:tc>
          <w:tcPr>
            <w:tcW w:w="1345" w:type="dxa"/>
            <w:shd w:val="clear" w:color="auto" w:fill="auto"/>
            <w:noWrap/>
            <w:vAlign w:val="bottom"/>
            <w:hideMark/>
          </w:tcPr>
          <w:p w14:paraId="696C1F4F"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73F9FE40" w14:textId="77777777" w:rsidR="002374E5" w:rsidRPr="008B5060" w:rsidRDefault="002374E5" w:rsidP="00F45FEB">
            <w:pPr>
              <w:widowControl/>
              <w:rPr>
                <w:rFonts w:eastAsia="Times New Roman" w:cs="Times New Roman"/>
                <w:sz w:val="20"/>
                <w:szCs w:val="20"/>
              </w:rPr>
            </w:pPr>
            <w:proofErr w:type="spellStart"/>
            <w:r w:rsidRPr="008B5060">
              <w:rPr>
                <w:rFonts w:eastAsia="Times New Roman" w:cs="Times New Roman"/>
                <w:sz w:val="20"/>
                <w:szCs w:val="20"/>
              </w:rPr>
              <w:t>Maha</w:t>
            </w:r>
            <w:proofErr w:type="spellEnd"/>
            <w:r w:rsidRPr="008B5060">
              <w:rPr>
                <w:rFonts w:eastAsia="Times New Roman" w:cs="Times New Roman"/>
                <w:sz w:val="20"/>
                <w:szCs w:val="20"/>
              </w:rPr>
              <w:t xml:space="preserve"> Ashtami</w:t>
            </w:r>
          </w:p>
        </w:tc>
        <w:tc>
          <w:tcPr>
            <w:tcW w:w="839" w:type="dxa"/>
            <w:shd w:val="clear" w:color="auto" w:fill="auto"/>
            <w:noWrap/>
            <w:vAlign w:val="bottom"/>
            <w:hideMark/>
          </w:tcPr>
          <w:p w14:paraId="589BD44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2-Oct</w:t>
            </w:r>
          </w:p>
        </w:tc>
        <w:tc>
          <w:tcPr>
            <w:tcW w:w="839" w:type="dxa"/>
            <w:shd w:val="clear" w:color="auto" w:fill="auto"/>
            <w:noWrap/>
            <w:vAlign w:val="bottom"/>
            <w:hideMark/>
          </w:tcPr>
          <w:p w14:paraId="6D2CCCA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21-Oct</w:t>
            </w:r>
          </w:p>
        </w:tc>
        <w:tc>
          <w:tcPr>
            <w:tcW w:w="839" w:type="dxa"/>
            <w:shd w:val="clear" w:color="auto" w:fill="auto"/>
            <w:noWrap/>
            <w:vAlign w:val="bottom"/>
            <w:hideMark/>
          </w:tcPr>
          <w:p w14:paraId="6AB47A2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9-Oct</w:t>
            </w:r>
          </w:p>
        </w:tc>
        <w:tc>
          <w:tcPr>
            <w:tcW w:w="839" w:type="dxa"/>
            <w:shd w:val="clear" w:color="auto" w:fill="auto"/>
            <w:noWrap/>
            <w:vAlign w:val="bottom"/>
            <w:hideMark/>
          </w:tcPr>
          <w:p w14:paraId="28BF600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28-Sep</w:t>
            </w:r>
          </w:p>
        </w:tc>
        <w:tc>
          <w:tcPr>
            <w:tcW w:w="839" w:type="dxa"/>
            <w:shd w:val="clear" w:color="auto" w:fill="auto"/>
            <w:noWrap/>
            <w:vAlign w:val="bottom"/>
            <w:hideMark/>
          </w:tcPr>
          <w:p w14:paraId="50D3739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17-Oct</w:t>
            </w:r>
          </w:p>
        </w:tc>
        <w:tc>
          <w:tcPr>
            <w:tcW w:w="840" w:type="dxa"/>
            <w:shd w:val="clear" w:color="auto" w:fill="auto"/>
            <w:noWrap/>
            <w:vAlign w:val="bottom"/>
            <w:hideMark/>
          </w:tcPr>
          <w:p w14:paraId="5B061E2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6-Oct</w:t>
            </w:r>
          </w:p>
        </w:tc>
      </w:tr>
      <w:tr w:rsidR="002374E5" w:rsidRPr="008B5060" w14:paraId="4D2D65EF" w14:textId="77777777" w:rsidTr="002374E5">
        <w:trPr>
          <w:trHeight w:val="288"/>
        </w:trPr>
        <w:tc>
          <w:tcPr>
            <w:tcW w:w="1345" w:type="dxa"/>
            <w:shd w:val="clear" w:color="auto" w:fill="auto"/>
            <w:noWrap/>
            <w:vAlign w:val="bottom"/>
            <w:hideMark/>
          </w:tcPr>
          <w:p w14:paraId="3BAC7B75"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630913F7"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Dussehra</w:t>
            </w:r>
          </w:p>
        </w:tc>
        <w:tc>
          <w:tcPr>
            <w:tcW w:w="839" w:type="dxa"/>
            <w:shd w:val="clear" w:color="auto" w:fill="auto"/>
            <w:noWrap/>
            <w:vAlign w:val="bottom"/>
            <w:hideMark/>
          </w:tcPr>
          <w:p w14:paraId="6E4FCA1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3-Oct</w:t>
            </w:r>
          </w:p>
        </w:tc>
        <w:tc>
          <w:tcPr>
            <w:tcW w:w="839" w:type="dxa"/>
            <w:shd w:val="clear" w:color="auto" w:fill="auto"/>
            <w:noWrap/>
            <w:vAlign w:val="bottom"/>
            <w:hideMark/>
          </w:tcPr>
          <w:p w14:paraId="06099D2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22-Oct</w:t>
            </w:r>
          </w:p>
        </w:tc>
        <w:tc>
          <w:tcPr>
            <w:tcW w:w="839" w:type="dxa"/>
            <w:shd w:val="clear" w:color="auto" w:fill="auto"/>
            <w:noWrap/>
            <w:vAlign w:val="bottom"/>
            <w:hideMark/>
          </w:tcPr>
          <w:p w14:paraId="39DE496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11-Oct</w:t>
            </w:r>
          </w:p>
        </w:tc>
        <w:tc>
          <w:tcPr>
            <w:tcW w:w="839" w:type="dxa"/>
            <w:shd w:val="clear" w:color="auto" w:fill="auto"/>
            <w:noWrap/>
            <w:vAlign w:val="bottom"/>
            <w:hideMark/>
          </w:tcPr>
          <w:p w14:paraId="1FB3517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30-Sep</w:t>
            </w:r>
          </w:p>
        </w:tc>
        <w:tc>
          <w:tcPr>
            <w:tcW w:w="839" w:type="dxa"/>
            <w:shd w:val="clear" w:color="auto" w:fill="auto"/>
            <w:noWrap/>
            <w:vAlign w:val="bottom"/>
            <w:hideMark/>
          </w:tcPr>
          <w:p w14:paraId="3D48C93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19-Oct</w:t>
            </w:r>
          </w:p>
        </w:tc>
        <w:tc>
          <w:tcPr>
            <w:tcW w:w="840" w:type="dxa"/>
            <w:shd w:val="clear" w:color="auto" w:fill="auto"/>
            <w:noWrap/>
            <w:vAlign w:val="bottom"/>
            <w:hideMark/>
          </w:tcPr>
          <w:p w14:paraId="2C5B7F3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8-Oct</w:t>
            </w:r>
          </w:p>
        </w:tc>
      </w:tr>
      <w:tr w:rsidR="002374E5" w:rsidRPr="008B5060" w14:paraId="31A6470E" w14:textId="77777777" w:rsidTr="002374E5">
        <w:trPr>
          <w:trHeight w:val="288"/>
        </w:trPr>
        <w:tc>
          <w:tcPr>
            <w:tcW w:w="1345" w:type="dxa"/>
            <w:shd w:val="clear" w:color="auto" w:fill="auto"/>
            <w:noWrap/>
            <w:vAlign w:val="bottom"/>
            <w:hideMark/>
          </w:tcPr>
          <w:p w14:paraId="61AC57B1"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2BAD0149"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Muharram/Ashura</w:t>
            </w:r>
          </w:p>
        </w:tc>
        <w:tc>
          <w:tcPr>
            <w:tcW w:w="839" w:type="dxa"/>
            <w:shd w:val="clear" w:color="auto" w:fill="auto"/>
            <w:noWrap/>
            <w:vAlign w:val="bottom"/>
            <w:hideMark/>
          </w:tcPr>
          <w:p w14:paraId="27171B2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4-Nov</w:t>
            </w:r>
          </w:p>
        </w:tc>
        <w:tc>
          <w:tcPr>
            <w:tcW w:w="839" w:type="dxa"/>
            <w:shd w:val="clear" w:color="auto" w:fill="auto"/>
            <w:noWrap/>
            <w:vAlign w:val="bottom"/>
            <w:hideMark/>
          </w:tcPr>
          <w:p w14:paraId="3C793B2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24-Oct</w:t>
            </w:r>
          </w:p>
        </w:tc>
        <w:tc>
          <w:tcPr>
            <w:tcW w:w="839" w:type="dxa"/>
            <w:shd w:val="clear" w:color="auto" w:fill="auto"/>
            <w:noWrap/>
            <w:vAlign w:val="bottom"/>
            <w:hideMark/>
          </w:tcPr>
          <w:p w14:paraId="11DFF3E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12-Oct</w:t>
            </w:r>
          </w:p>
        </w:tc>
        <w:tc>
          <w:tcPr>
            <w:tcW w:w="839" w:type="dxa"/>
            <w:shd w:val="clear" w:color="auto" w:fill="auto"/>
            <w:noWrap/>
            <w:vAlign w:val="bottom"/>
            <w:hideMark/>
          </w:tcPr>
          <w:p w14:paraId="579DCF5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1-Oct</w:t>
            </w:r>
          </w:p>
        </w:tc>
        <w:tc>
          <w:tcPr>
            <w:tcW w:w="839" w:type="dxa"/>
            <w:shd w:val="clear" w:color="auto" w:fill="auto"/>
            <w:noWrap/>
            <w:vAlign w:val="bottom"/>
            <w:hideMark/>
          </w:tcPr>
          <w:p w14:paraId="5C2853A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21-Sep</w:t>
            </w:r>
          </w:p>
        </w:tc>
        <w:tc>
          <w:tcPr>
            <w:tcW w:w="840" w:type="dxa"/>
            <w:shd w:val="clear" w:color="auto" w:fill="auto"/>
            <w:noWrap/>
            <w:vAlign w:val="bottom"/>
            <w:hideMark/>
          </w:tcPr>
          <w:p w14:paraId="121E5B6E"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10-Sep</w:t>
            </w:r>
          </w:p>
        </w:tc>
      </w:tr>
      <w:tr w:rsidR="002374E5" w:rsidRPr="008B5060" w14:paraId="2FEA2C09" w14:textId="77777777" w:rsidTr="002374E5">
        <w:trPr>
          <w:trHeight w:val="288"/>
        </w:trPr>
        <w:tc>
          <w:tcPr>
            <w:tcW w:w="1345" w:type="dxa"/>
            <w:shd w:val="clear" w:color="auto" w:fill="auto"/>
            <w:noWrap/>
            <w:vAlign w:val="bottom"/>
            <w:hideMark/>
          </w:tcPr>
          <w:p w14:paraId="5300B17C" w14:textId="77777777" w:rsidR="002374E5" w:rsidRPr="008B5060" w:rsidRDefault="002374E5" w:rsidP="00F45FEB">
            <w:pPr>
              <w:widowControl/>
              <w:rPr>
                <w:rFonts w:eastAsia="Times New Roman" w:cs="Times New Roman"/>
                <w:b/>
                <w:bCs/>
                <w:sz w:val="20"/>
                <w:szCs w:val="20"/>
              </w:rPr>
            </w:pPr>
            <w:r w:rsidRPr="008B5060">
              <w:rPr>
                <w:rFonts w:eastAsia="Times New Roman" w:cs="Times New Roman"/>
                <w:b/>
                <w:bCs/>
                <w:sz w:val="20"/>
                <w:szCs w:val="20"/>
              </w:rPr>
              <w:t>Kartika 1</w:t>
            </w:r>
          </w:p>
        </w:tc>
        <w:tc>
          <w:tcPr>
            <w:tcW w:w="2970" w:type="dxa"/>
            <w:shd w:val="clear" w:color="auto" w:fill="auto"/>
            <w:noWrap/>
            <w:vAlign w:val="bottom"/>
            <w:hideMark/>
          </w:tcPr>
          <w:p w14:paraId="5CA5D43C" w14:textId="77777777" w:rsidR="002374E5" w:rsidRPr="008B5060" w:rsidRDefault="002374E5" w:rsidP="00F45FEB">
            <w:pPr>
              <w:widowControl/>
              <w:rPr>
                <w:rFonts w:eastAsia="Times New Roman" w:cs="Times New Roman"/>
                <w:b/>
                <w:bCs/>
                <w:sz w:val="20"/>
                <w:szCs w:val="20"/>
              </w:rPr>
            </w:pPr>
            <w:r w:rsidRPr="008B5060">
              <w:rPr>
                <w:rFonts w:eastAsia="Times New Roman" w:cs="Times New Roman"/>
                <w:b/>
                <w:bCs/>
                <w:sz w:val="20"/>
                <w:szCs w:val="20"/>
              </w:rPr>
              <w:t>October 23</w:t>
            </w:r>
          </w:p>
        </w:tc>
        <w:tc>
          <w:tcPr>
            <w:tcW w:w="839" w:type="dxa"/>
            <w:shd w:val="clear" w:color="auto" w:fill="auto"/>
            <w:noWrap/>
            <w:vAlign w:val="bottom"/>
            <w:hideMark/>
          </w:tcPr>
          <w:p w14:paraId="60CBFB1B"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0C6D1793"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502E10EF"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124C72F3"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19E28AC1"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40" w:type="dxa"/>
            <w:shd w:val="clear" w:color="auto" w:fill="auto"/>
            <w:noWrap/>
            <w:vAlign w:val="bottom"/>
            <w:hideMark/>
          </w:tcPr>
          <w:p w14:paraId="22F1C39D"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r>
      <w:tr w:rsidR="002374E5" w:rsidRPr="008B5060" w14:paraId="31A069F0" w14:textId="77777777" w:rsidTr="002374E5">
        <w:trPr>
          <w:trHeight w:val="288"/>
        </w:trPr>
        <w:tc>
          <w:tcPr>
            <w:tcW w:w="1345" w:type="dxa"/>
            <w:shd w:val="clear" w:color="auto" w:fill="auto"/>
            <w:noWrap/>
            <w:vAlign w:val="bottom"/>
            <w:hideMark/>
          </w:tcPr>
          <w:p w14:paraId="45A8327B"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60A57106"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Maharishi Valmiki Jayanti</w:t>
            </w:r>
          </w:p>
        </w:tc>
        <w:tc>
          <w:tcPr>
            <w:tcW w:w="839" w:type="dxa"/>
            <w:shd w:val="clear" w:color="auto" w:fill="auto"/>
            <w:noWrap/>
            <w:vAlign w:val="bottom"/>
            <w:hideMark/>
          </w:tcPr>
          <w:p w14:paraId="45EDD2F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8-Oct</w:t>
            </w:r>
          </w:p>
        </w:tc>
        <w:tc>
          <w:tcPr>
            <w:tcW w:w="839" w:type="dxa"/>
            <w:shd w:val="clear" w:color="auto" w:fill="auto"/>
            <w:noWrap/>
            <w:vAlign w:val="bottom"/>
            <w:hideMark/>
          </w:tcPr>
          <w:p w14:paraId="4FC2204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27-Oct</w:t>
            </w:r>
          </w:p>
        </w:tc>
        <w:tc>
          <w:tcPr>
            <w:tcW w:w="839" w:type="dxa"/>
            <w:shd w:val="clear" w:color="auto" w:fill="auto"/>
            <w:noWrap/>
            <w:vAlign w:val="bottom"/>
            <w:hideMark/>
          </w:tcPr>
          <w:p w14:paraId="655CE42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16-Oct</w:t>
            </w:r>
          </w:p>
        </w:tc>
        <w:tc>
          <w:tcPr>
            <w:tcW w:w="839" w:type="dxa"/>
            <w:shd w:val="clear" w:color="auto" w:fill="auto"/>
            <w:noWrap/>
            <w:vAlign w:val="bottom"/>
            <w:hideMark/>
          </w:tcPr>
          <w:p w14:paraId="37A9E4B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5-Oct</w:t>
            </w:r>
          </w:p>
        </w:tc>
        <w:tc>
          <w:tcPr>
            <w:tcW w:w="839" w:type="dxa"/>
            <w:shd w:val="clear" w:color="auto" w:fill="auto"/>
            <w:noWrap/>
            <w:vAlign w:val="bottom"/>
            <w:hideMark/>
          </w:tcPr>
          <w:p w14:paraId="0BB828E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24-Oct</w:t>
            </w:r>
          </w:p>
        </w:tc>
        <w:tc>
          <w:tcPr>
            <w:tcW w:w="840" w:type="dxa"/>
            <w:shd w:val="clear" w:color="auto" w:fill="auto"/>
            <w:noWrap/>
            <w:vAlign w:val="bottom"/>
            <w:hideMark/>
          </w:tcPr>
          <w:p w14:paraId="3307143E"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13-Oct</w:t>
            </w:r>
          </w:p>
        </w:tc>
      </w:tr>
      <w:tr w:rsidR="002374E5" w:rsidRPr="008B5060" w14:paraId="3C05752D" w14:textId="77777777" w:rsidTr="002374E5">
        <w:trPr>
          <w:trHeight w:val="288"/>
        </w:trPr>
        <w:tc>
          <w:tcPr>
            <w:tcW w:w="1345" w:type="dxa"/>
            <w:shd w:val="clear" w:color="auto" w:fill="auto"/>
            <w:noWrap/>
            <w:vAlign w:val="bottom"/>
            <w:hideMark/>
          </w:tcPr>
          <w:p w14:paraId="720CE6BD"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73FCD698"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Karaka Chaturthi (</w:t>
            </w:r>
            <w:proofErr w:type="spellStart"/>
            <w:r w:rsidRPr="008B5060">
              <w:rPr>
                <w:rFonts w:eastAsia="Times New Roman" w:cs="Times New Roman"/>
                <w:sz w:val="20"/>
                <w:szCs w:val="20"/>
              </w:rPr>
              <w:t>Karva</w:t>
            </w:r>
            <w:proofErr w:type="spellEnd"/>
            <w:r w:rsidRPr="008B5060">
              <w:rPr>
                <w:rFonts w:eastAsia="Times New Roman" w:cs="Times New Roman"/>
                <w:sz w:val="20"/>
                <w:szCs w:val="20"/>
              </w:rPr>
              <w:t xml:space="preserve"> </w:t>
            </w:r>
            <w:proofErr w:type="spellStart"/>
            <w:r w:rsidRPr="008B5060">
              <w:rPr>
                <w:rFonts w:eastAsia="Times New Roman" w:cs="Times New Roman"/>
                <w:sz w:val="20"/>
                <w:szCs w:val="20"/>
              </w:rPr>
              <w:t>Chauth</w:t>
            </w:r>
            <w:proofErr w:type="spellEnd"/>
            <w:r w:rsidRPr="008B5060">
              <w:rPr>
                <w:rFonts w:eastAsia="Times New Roman" w:cs="Times New Roman"/>
                <w:sz w:val="20"/>
                <w:szCs w:val="20"/>
              </w:rPr>
              <w:t>)</w:t>
            </w:r>
          </w:p>
        </w:tc>
        <w:tc>
          <w:tcPr>
            <w:tcW w:w="839" w:type="dxa"/>
            <w:shd w:val="clear" w:color="auto" w:fill="auto"/>
            <w:noWrap/>
            <w:vAlign w:val="bottom"/>
            <w:hideMark/>
          </w:tcPr>
          <w:p w14:paraId="45C181D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11-Oct</w:t>
            </w:r>
          </w:p>
        </w:tc>
        <w:tc>
          <w:tcPr>
            <w:tcW w:w="839" w:type="dxa"/>
            <w:shd w:val="clear" w:color="auto" w:fill="auto"/>
            <w:noWrap/>
            <w:vAlign w:val="bottom"/>
            <w:hideMark/>
          </w:tcPr>
          <w:p w14:paraId="2B9E583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30-Oct</w:t>
            </w:r>
          </w:p>
        </w:tc>
        <w:tc>
          <w:tcPr>
            <w:tcW w:w="839" w:type="dxa"/>
            <w:shd w:val="clear" w:color="auto" w:fill="auto"/>
            <w:noWrap/>
            <w:vAlign w:val="bottom"/>
            <w:hideMark/>
          </w:tcPr>
          <w:p w14:paraId="74AA0FC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19-Oct</w:t>
            </w:r>
          </w:p>
        </w:tc>
        <w:tc>
          <w:tcPr>
            <w:tcW w:w="839" w:type="dxa"/>
            <w:shd w:val="clear" w:color="auto" w:fill="auto"/>
            <w:noWrap/>
            <w:vAlign w:val="bottom"/>
            <w:hideMark/>
          </w:tcPr>
          <w:p w14:paraId="3B2C96DE"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8-Oct</w:t>
            </w:r>
          </w:p>
        </w:tc>
        <w:tc>
          <w:tcPr>
            <w:tcW w:w="839" w:type="dxa"/>
            <w:shd w:val="clear" w:color="auto" w:fill="auto"/>
            <w:noWrap/>
            <w:vAlign w:val="bottom"/>
            <w:hideMark/>
          </w:tcPr>
          <w:p w14:paraId="38A49E7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27-Oct</w:t>
            </w:r>
          </w:p>
        </w:tc>
        <w:tc>
          <w:tcPr>
            <w:tcW w:w="840" w:type="dxa"/>
            <w:shd w:val="clear" w:color="auto" w:fill="auto"/>
            <w:noWrap/>
            <w:vAlign w:val="bottom"/>
            <w:hideMark/>
          </w:tcPr>
          <w:p w14:paraId="1E5EF5B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17-Oct</w:t>
            </w:r>
          </w:p>
        </w:tc>
      </w:tr>
      <w:tr w:rsidR="002374E5" w:rsidRPr="008B5060" w14:paraId="2885AAAB" w14:textId="77777777" w:rsidTr="002374E5">
        <w:trPr>
          <w:trHeight w:val="288"/>
        </w:trPr>
        <w:tc>
          <w:tcPr>
            <w:tcW w:w="1345" w:type="dxa"/>
            <w:shd w:val="clear" w:color="auto" w:fill="auto"/>
            <w:noWrap/>
            <w:vAlign w:val="bottom"/>
            <w:hideMark/>
          </w:tcPr>
          <w:p w14:paraId="386D1750"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4C243B58"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xml:space="preserve">Naraka </w:t>
            </w:r>
            <w:proofErr w:type="spellStart"/>
            <w:r w:rsidRPr="008B5060">
              <w:rPr>
                <w:rFonts w:eastAsia="Times New Roman" w:cs="Times New Roman"/>
                <w:sz w:val="20"/>
                <w:szCs w:val="20"/>
              </w:rPr>
              <w:t>Chaturdasi</w:t>
            </w:r>
            <w:proofErr w:type="spellEnd"/>
          </w:p>
        </w:tc>
        <w:tc>
          <w:tcPr>
            <w:tcW w:w="839" w:type="dxa"/>
            <w:shd w:val="clear" w:color="auto" w:fill="auto"/>
            <w:noWrap/>
            <w:vAlign w:val="bottom"/>
            <w:hideMark/>
          </w:tcPr>
          <w:p w14:paraId="25056C4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22-Oct</w:t>
            </w:r>
          </w:p>
        </w:tc>
        <w:tc>
          <w:tcPr>
            <w:tcW w:w="839" w:type="dxa"/>
            <w:shd w:val="clear" w:color="auto" w:fill="auto"/>
            <w:noWrap/>
            <w:vAlign w:val="bottom"/>
            <w:hideMark/>
          </w:tcPr>
          <w:p w14:paraId="5C18647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10-Nov</w:t>
            </w:r>
          </w:p>
        </w:tc>
        <w:tc>
          <w:tcPr>
            <w:tcW w:w="839" w:type="dxa"/>
            <w:shd w:val="clear" w:color="auto" w:fill="auto"/>
            <w:noWrap/>
            <w:vAlign w:val="bottom"/>
            <w:hideMark/>
          </w:tcPr>
          <w:p w14:paraId="2ED326A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29-Oct</w:t>
            </w:r>
          </w:p>
        </w:tc>
        <w:tc>
          <w:tcPr>
            <w:tcW w:w="839" w:type="dxa"/>
            <w:shd w:val="clear" w:color="auto" w:fill="auto"/>
            <w:noWrap/>
            <w:vAlign w:val="bottom"/>
            <w:hideMark/>
          </w:tcPr>
          <w:p w14:paraId="757EFDC7"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18-Oct</w:t>
            </w:r>
          </w:p>
        </w:tc>
        <w:tc>
          <w:tcPr>
            <w:tcW w:w="839" w:type="dxa"/>
            <w:shd w:val="clear" w:color="auto" w:fill="auto"/>
            <w:noWrap/>
            <w:vAlign w:val="bottom"/>
            <w:hideMark/>
          </w:tcPr>
          <w:p w14:paraId="23DABA1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6-Nov</w:t>
            </w:r>
          </w:p>
        </w:tc>
        <w:tc>
          <w:tcPr>
            <w:tcW w:w="840" w:type="dxa"/>
            <w:shd w:val="clear" w:color="auto" w:fill="auto"/>
            <w:noWrap/>
            <w:vAlign w:val="bottom"/>
            <w:hideMark/>
          </w:tcPr>
          <w:p w14:paraId="19212B4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27-Oct</w:t>
            </w:r>
          </w:p>
        </w:tc>
      </w:tr>
      <w:tr w:rsidR="002374E5" w:rsidRPr="008B5060" w14:paraId="160DA574" w14:textId="77777777" w:rsidTr="002374E5">
        <w:trPr>
          <w:trHeight w:val="288"/>
        </w:trPr>
        <w:tc>
          <w:tcPr>
            <w:tcW w:w="1345" w:type="dxa"/>
            <w:shd w:val="clear" w:color="auto" w:fill="auto"/>
            <w:noWrap/>
            <w:vAlign w:val="bottom"/>
            <w:hideMark/>
          </w:tcPr>
          <w:p w14:paraId="2AF1293B"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00C77E60"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Diwali/Deepavali</w:t>
            </w:r>
          </w:p>
        </w:tc>
        <w:tc>
          <w:tcPr>
            <w:tcW w:w="839" w:type="dxa"/>
            <w:shd w:val="clear" w:color="auto" w:fill="auto"/>
            <w:noWrap/>
            <w:vAlign w:val="bottom"/>
            <w:hideMark/>
          </w:tcPr>
          <w:p w14:paraId="0047D65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23-Oct</w:t>
            </w:r>
          </w:p>
        </w:tc>
        <w:tc>
          <w:tcPr>
            <w:tcW w:w="839" w:type="dxa"/>
            <w:shd w:val="clear" w:color="auto" w:fill="auto"/>
            <w:noWrap/>
            <w:vAlign w:val="bottom"/>
            <w:hideMark/>
          </w:tcPr>
          <w:p w14:paraId="5EF744B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11-Nov</w:t>
            </w:r>
          </w:p>
        </w:tc>
        <w:tc>
          <w:tcPr>
            <w:tcW w:w="839" w:type="dxa"/>
            <w:shd w:val="clear" w:color="auto" w:fill="auto"/>
            <w:noWrap/>
            <w:vAlign w:val="bottom"/>
            <w:hideMark/>
          </w:tcPr>
          <w:p w14:paraId="4F13F5C9"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30-Oct</w:t>
            </w:r>
          </w:p>
        </w:tc>
        <w:tc>
          <w:tcPr>
            <w:tcW w:w="839" w:type="dxa"/>
            <w:shd w:val="clear" w:color="auto" w:fill="auto"/>
            <w:noWrap/>
            <w:vAlign w:val="bottom"/>
            <w:hideMark/>
          </w:tcPr>
          <w:p w14:paraId="4BC8F12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19-Oct</w:t>
            </w:r>
          </w:p>
        </w:tc>
        <w:tc>
          <w:tcPr>
            <w:tcW w:w="839" w:type="dxa"/>
            <w:shd w:val="clear" w:color="auto" w:fill="auto"/>
            <w:noWrap/>
            <w:vAlign w:val="bottom"/>
            <w:hideMark/>
          </w:tcPr>
          <w:p w14:paraId="76D8CD9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7-Nov</w:t>
            </w:r>
          </w:p>
        </w:tc>
        <w:tc>
          <w:tcPr>
            <w:tcW w:w="840" w:type="dxa"/>
            <w:shd w:val="clear" w:color="auto" w:fill="auto"/>
            <w:noWrap/>
            <w:vAlign w:val="bottom"/>
            <w:hideMark/>
          </w:tcPr>
          <w:p w14:paraId="76542B4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27-Oct</w:t>
            </w:r>
          </w:p>
        </w:tc>
      </w:tr>
      <w:tr w:rsidR="002374E5" w:rsidRPr="008B5060" w14:paraId="16CD8E7A" w14:textId="77777777" w:rsidTr="002374E5">
        <w:trPr>
          <w:trHeight w:val="288"/>
        </w:trPr>
        <w:tc>
          <w:tcPr>
            <w:tcW w:w="1345" w:type="dxa"/>
            <w:shd w:val="clear" w:color="auto" w:fill="auto"/>
            <w:noWrap/>
            <w:vAlign w:val="bottom"/>
            <w:hideMark/>
          </w:tcPr>
          <w:p w14:paraId="24911874"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6D63CE4A"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Govardhan Puja</w:t>
            </w:r>
          </w:p>
        </w:tc>
        <w:tc>
          <w:tcPr>
            <w:tcW w:w="839" w:type="dxa"/>
            <w:shd w:val="clear" w:color="auto" w:fill="auto"/>
            <w:noWrap/>
            <w:vAlign w:val="bottom"/>
            <w:hideMark/>
          </w:tcPr>
          <w:p w14:paraId="28EDD6E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24-Oct</w:t>
            </w:r>
          </w:p>
        </w:tc>
        <w:tc>
          <w:tcPr>
            <w:tcW w:w="839" w:type="dxa"/>
            <w:shd w:val="clear" w:color="auto" w:fill="auto"/>
            <w:noWrap/>
            <w:vAlign w:val="bottom"/>
            <w:hideMark/>
          </w:tcPr>
          <w:p w14:paraId="475A5D0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12-Nov</w:t>
            </w:r>
          </w:p>
        </w:tc>
        <w:tc>
          <w:tcPr>
            <w:tcW w:w="839" w:type="dxa"/>
            <w:shd w:val="clear" w:color="auto" w:fill="auto"/>
            <w:noWrap/>
            <w:vAlign w:val="bottom"/>
            <w:hideMark/>
          </w:tcPr>
          <w:p w14:paraId="70AF616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31-Oct</w:t>
            </w:r>
          </w:p>
        </w:tc>
        <w:tc>
          <w:tcPr>
            <w:tcW w:w="839" w:type="dxa"/>
            <w:shd w:val="clear" w:color="auto" w:fill="auto"/>
            <w:noWrap/>
            <w:vAlign w:val="bottom"/>
            <w:hideMark/>
          </w:tcPr>
          <w:p w14:paraId="1337BAE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20-Oct</w:t>
            </w:r>
          </w:p>
        </w:tc>
        <w:tc>
          <w:tcPr>
            <w:tcW w:w="839" w:type="dxa"/>
            <w:shd w:val="clear" w:color="auto" w:fill="auto"/>
            <w:noWrap/>
            <w:vAlign w:val="bottom"/>
            <w:hideMark/>
          </w:tcPr>
          <w:p w14:paraId="5C0A02B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8-Nov</w:t>
            </w:r>
          </w:p>
        </w:tc>
        <w:tc>
          <w:tcPr>
            <w:tcW w:w="840" w:type="dxa"/>
            <w:shd w:val="clear" w:color="auto" w:fill="auto"/>
            <w:noWrap/>
            <w:vAlign w:val="bottom"/>
            <w:hideMark/>
          </w:tcPr>
          <w:p w14:paraId="0716F54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28-Oct</w:t>
            </w:r>
          </w:p>
        </w:tc>
      </w:tr>
      <w:tr w:rsidR="002374E5" w:rsidRPr="008B5060" w14:paraId="66942691" w14:textId="77777777" w:rsidTr="002374E5">
        <w:trPr>
          <w:trHeight w:val="288"/>
        </w:trPr>
        <w:tc>
          <w:tcPr>
            <w:tcW w:w="1345" w:type="dxa"/>
            <w:shd w:val="clear" w:color="auto" w:fill="auto"/>
            <w:noWrap/>
            <w:vAlign w:val="bottom"/>
            <w:hideMark/>
          </w:tcPr>
          <w:p w14:paraId="66DF8954"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28A43F66"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xml:space="preserve">Bhai </w:t>
            </w:r>
            <w:proofErr w:type="spellStart"/>
            <w:r w:rsidRPr="008B5060">
              <w:rPr>
                <w:rFonts w:eastAsia="Times New Roman" w:cs="Times New Roman"/>
                <w:sz w:val="20"/>
                <w:szCs w:val="20"/>
              </w:rPr>
              <w:t>Duj</w:t>
            </w:r>
            <w:proofErr w:type="spellEnd"/>
          </w:p>
        </w:tc>
        <w:tc>
          <w:tcPr>
            <w:tcW w:w="839" w:type="dxa"/>
            <w:shd w:val="clear" w:color="auto" w:fill="auto"/>
            <w:noWrap/>
            <w:vAlign w:val="bottom"/>
            <w:hideMark/>
          </w:tcPr>
          <w:p w14:paraId="4020E467"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25-Oct</w:t>
            </w:r>
          </w:p>
        </w:tc>
        <w:tc>
          <w:tcPr>
            <w:tcW w:w="839" w:type="dxa"/>
            <w:shd w:val="clear" w:color="auto" w:fill="auto"/>
            <w:noWrap/>
            <w:vAlign w:val="bottom"/>
            <w:hideMark/>
          </w:tcPr>
          <w:p w14:paraId="48E70DA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13-Nov</w:t>
            </w:r>
          </w:p>
        </w:tc>
        <w:tc>
          <w:tcPr>
            <w:tcW w:w="839" w:type="dxa"/>
            <w:shd w:val="clear" w:color="auto" w:fill="auto"/>
            <w:noWrap/>
            <w:vAlign w:val="bottom"/>
            <w:hideMark/>
          </w:tcPr>
          <w:p w14:paraId="6304598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1-Nov</w:t>
            </w:r>
          </w:p>
        </w:tc>
        <w:tc>
          <w:tcPr>
            <w:tcW w:w="839" w:type="dxa"/>
            <w:shd w:val="clear" w:color="auto" w:fill="auto"/>
            <w:noWrap/>
            <w:vAlign w:val="bottom"/>
            <w:hideMark/>
          </w:tcPr>
          <w:p w14:paraId="38EC367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21-Oct</w:t>
            </w:r>
          </w:p>
        </w:tc>
        <w:tc>
          <w:tcPr>
            <w:tcW w:w="839" w:type="dxa"/>
            <w:shd w:val="clear" w:color="auto" w:fill="auto"/>
            <w:noWrap/>
            <w:vAlign w:val="bottom"/>
            <w:hideMark/>
          </w:tcPr>
          <w:p w14:paraId="58F133B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9-Nov</w:t>
            </w:r>
          </w:p>
        </w:tc>
        <w:tc>
          <w:tcPr>
            <w:tcW w:w="840" w:type="dxa"/>
            <w:shd w:val="clear" w:color="auto" w:fill="auto"/>
            <w:noWrap/>
            <w:vAlign w:val="bottom"/>
            <w:hideMark/>
          </w:tcPr>
          <w:p w14:paraId="3859C2D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29-Oct</w:t>
            </w:r>
          </w:p>
        </w:tc>
      </w:tr>
      <w:tr w:rsidR="002374E5" w:rsidRPr="008B5060" w14:paraId="4DFB8A7B" w14:textId="77777777" w:rsidTr="002374E5">
        <w:trPr>
          <w:trHeight w:val="288"/>
        </w:trPr>
        <w:tc>
          <w:tcPr>
            <w:tcW w:w="1345" w:type="dxa"/>
            <w:shd w:val="clear" w:color="auto" w:fill="auto"/>
            <w:noWrap/>
            <w:vAlign w:val="bottom"/>
            <w:hideMark/>
          </w:tcPr>
          <w:p w14:paraId="5C986390"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lastRenderedPageBreak/>
              <w:t> </w:t>
            </w:r>
          </w:p>
        </w:tc>
        <w:tc>
          <w:tcPr>
            <w:tcW w:w="2970" w:type="dxa"/>
            <w:shd w:val="clear" w:color="auto" w:fill="auto"/>
            <w:noWrap/>
            <w:vAlign w:val="bottom"/>
            <w:hideMark/>
          </w:tcPr>
          <w:p w14:paraId="5D3071D0" w14:textId="77777777" w:rsidR="002374E5" w:rsidRPr="008B5060" w:rsidRDefault="002374E5" w:rsidP="00F45FEB">
            <w:pPr>
              <w:widowControl/>
              <w:rPr>
                <w:rFonts w:eastAsia="Times New Roman" w:cs="Times New Roman"/>
                <w:sz w:val="20"/>
                <w:szCs w:val="20"/>
              </w:rPr>
            </w:pPr>
            <w:proofErr w:type="spellStart"/>
            <w:r w:rsidRPr="008B5060">
              <w:rPr>
                <w:rFonts w:eastAsia="Times New Roman" w:cs="Times New Roman"/>
                <w:sz w:val="20"/>
                <w:szCs w:val="20"/>
              </w:rPr>
              <w:t>Chhat</w:t>
            </w:r>
            <w:proofErr w:type="spellEnd"/>
            <w:r w:rsidRPr="008B5060">
              <w:rPr>
                <w:rFonts w:eastAsia="Times New Roman" w:cs="Times New Roman"/>
                <w:sz w:val="20"/>
                <w:szCs w:val="20"/>
              </w:rPr>
              <w:t xml:space="preserve"> Puja (</w:t>
            </w:r>
            <w:proofErr w:type="spellStart"/>
            <w:r w:rsidRPr="008B5060">
              <w:rPr>
                <w:rFonts w:eastAsia="Times New Roman" w:cs="Times New Roman"/>
                <w:sz w:val="20"/>
                <w:szCs w:val="20"/>
              </w:rPr>
              <w:t>Pratihar</w:t>
            </w:r>
            <w:proofErr w:type="spellEnd"/>
            <w:r w:rsidRPr="008B5060">
              <w:rPr>
                <w:rFonts w:eastAsia="Times New Roman" w:cs="Times New Roman"/>
                <w:sz w:val="20"/>
                <w:szCs w:val="20"/>
              </w:rPr>
              <w:t xml:space="preserve"> </w:t>
            </w:r>
            <w:proofErr w:type="spellStart"/>
            <w:r w:rsidRPr="008B5060">
              <w:rPr>
                <w:rFonts w:eastAsia="Times New Roman" w:cs="Times New Roman"/>
                <w:sz w:val="20"/>
                <w:szCs w:val="20"/>
              </w:rPr>
              <w:t>Sashthi</w:t>
            </w:r>
            <w:proofErr w:type="spellEnd"/>
            <w:r w:rsidRPr="008B5060">
              <w:rPr>
                <w:rFonts w:eastAsia="Times New Roman" w:cs="Times New Roman"/>
                <w:sz w:val="20"/>
                <w:szCs w:val="20"/>
              </w:rPr>
              <w:t xml:space="preserve">/Surya </w:t>
            </w:r>
            <w:proofErr w:type="spellStart"/>
            <w:r w:rsidRPr="008B5060">
              <w:rPr>
                <w:rFonts w:eastAsia="Times New Roman" w:cs="Times New Roman"/>
                <w:sz w:val="20"/>
                <w:szCs w:val="20"/>
              </w:rPr>
              <w:t>Sashthi</w:t>
            </w:r>
            <w:proofErr w:type="spellEnd"/>
            <w:r w:rsidRPr="008B5060">
              <w:rPr>
                <w:rFonts w:eastAsia="Times New Roman" w:cs="Times New Roman"/>
                <w:sz w:val="20"/>
                <w:szCs w:val="20"/>
              </w:rPr>
              <w:t>)</w:t>
            </w:r>
          </w:p>
        </w:tc>
        <w:tc>
          <w:tcPr>
            <w:tcW w:w="839" w:type="dxa"/>
            <w:shd w:val="clear" w:color="auto" w:fill="auto"/>
            <w:noWrap/>
            <w:vAlign w:val="bottom"/>
            <w:hideMark/>
          </w:tcPr>
          <w:p w14:paraId="268B24F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29-Oct</w:t>
            </w:r>
          </w:p>
        </w:tc>
        <w:tc>
          <w:tcPr>
            <w:tcW w:w="839" w:type="dxa"/>
            <w:shd w:val="clear" w:color="auto" w:fill="auto"/>
            <w:noWrap/>
            <w:vAlign w:val="bottom"/>
            <w:hideMark/>
          </w:tcPr>
          <w:p w14:paraId="4316AB04"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17-Nov</w:t>
            </w:r>
          </w:p>
        </w:tc>
        <w:tc>
          <w:tcPr>
            <w:tcW w:w="839" w:type="dxa"/>
            <w:shd w:val="clear" w:color="auto" w:fill="auto"/>
            <w:noWrap/>
            <w:vAlign w:val="bottom"/>
            <w:hideMark/>
          </w:tcPr>
          <w:p w14:paraId="57AB9FA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6-Nov</w:t>
            </w:r>
          </w:p>
        </w:tc>
        <w:tc>
          <w:tcPr>
            <w:tcW w:w="839" w:type="dxa"/>
            <w:shd w:val="clear" w:color="auto" w:fill="auto"/>
            <w:noWrap/>
            <w:vAlign w:val="bottom"/>
            <w:hideMark/>
          </w:tcPr>
          <w:p w14:paraId="6E17C1E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26-Oct</w:t>
            </w:r>
          </w:p>
        </w:tc>
        <w:tc>
          <w:tcPr>
            <w:tcW w:w="839" w:type="dxa"/>
            <w:shd w:val="clear" w:color="auto" w:fill="auto"/>
            <w:noWrap/>
            <w:vAlign w:val="bottom"/>
            <w:hideMark/>
          </w:tcPr>
          <w:p w14:paraId="2076694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13-Nov</w:t>
            </w:r>
          </w:p>
        </w:tc>
        <w:tc>
          <w:tcPr>
            <w:tcW w:w="840" w:type="dxa"/>
            <w:shd w:val="clear" w:color="auto" w:fill="auto"/>
            <w:noWrap/>
            <w:vAlign w:val="bottom"/>
            <w:hideMark/>
          </w:tcPr>
          <w:p w14:paraId="79B2733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2-Nov</w:t>
            </w:r>
          </w:p>
        </w:tc>
      </w:tr>
      <w:tr w:rsidR="002374E5" w:rsidRPr="008B5060" w14:paraId="0996C4F6" w14:textId="77777777" w:rsidTr="002374E5">
        <w:trPr>
          <w:trHeight w:val="288"/>
        </w:trPr>
        <w:tc>
          <w:tcPr>
            <w:tcW w:w="1345" w:type="dxa"/>
            <w:shd w:val="clear" w:color="auto" w:fill="auto"/>
            <w:noWrap/>
            <w:vAlign w:val="bottom"/>
            <w:hideMark/>
          </w:tcPr>
          <w:p w14:paraId="45FC67D3" w14:textId="77777777" w:rsidR="002374E5" w:rsidRPr="008B5060" w:rsidRDefault="002374E5" w:rsidP="00F45FEB">
            <w:pPr>
              <w:widowControl/>
              <w:rPr>
                <w:rFonts w:eastAsia="Times New Roman" w:cs="Times New Roman"/>
                <w:b/>
                <w:bCs/>
                <w:sz w:val="20"/>
                <w:szCs w:val="20"/>
              </w:rPr>
            </w:pPr>
            <w:proofErr w:type="spellStart"/>
            <w:r w:rsidRPr="008B5060">
              <w:rPr>
                <w:rFonts w:eastAsia="Times New Roman" w:cs="Times New Roman"/>
                <w:b/>
                <w:bCs/>
                <w:sz w:val="20"/>
                <w:szCs w:val="20"/>
              </w:rPr>
              <w:t>Agrahayana</w:t>
            </w:r>
            <w:proofErr w:type="spellEnd"/>
            <w:r w:rsidRPr="008B5060">
              <w:rPr>
                <w:rFonts w:eastAsia="Times New Roman" w:cs="Times New Roman"/>
                <w:b/>
                <w:bCs/>
                <w:sz w:val="20"/>
                <w:szCs w:val="20"/>
              </w:rPr>
              <w:t xml:space="preserve"> 1</w:t>
            </w:r>
          </w:p>
        </w:tc>
        <w:tc>
          <w:tcPr>
            <w:tcW w:w="2970" w:type="dxa"/>
            <w:shd w:val="clear" w:color="auto" w:fill="auto"/>
            <w:noWrap/>
            <w:vAlign w:val="bottom"/>
            <w:hideMark/>
          </w:tcPr>
          <w:p w14:paraId="7F27ED01" w14:textId="77777777" w:rsidR="002374E5" w:rsidRPr="008B5060" w:rsidRDefault="002374E5" w:rsidP="00F45FEB">
            <w:pPr>
              <w:widowControl/>
              <w:rPr>
                <w:rFonts w:eastAsia="Times New Roman" w:cs="Times New Roman"/>
                <w:b/>
                <w:bCs/>
                <w:sz w:val="20"/>
                <w:szCs w:val="20"/>
              </w:rPr>
            </w:pPr>
            <w:r w:rsidRPr="008B5060">
              <w:rPr>
                <w:rFonts w:eastAsia="Times New Roman" w:cs="Times New Roman"/>
                <w:b/>
                <w:bCs/>
                <w:sz w:val="20"/>
                <w:szCs w:val="20"/>
              </w:rPr>
              <w:t>November 22</w:t>
            </w:r>
          </w:p>
        </w:tc>
        <w:tc>
          <w:tcPr>
            <w:tcW w:w="839" w:type="dxa"/>
            <w:shd w:val="clear" w:color="auto" w:fill="auto"/>
            <w:noWrap/>
            <w:vAlign w:val="bottom"/>
            <w:hideMark/>
          </w:tcPr>
          <w:p w14:paraId="39BC3A06"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050AB8FF"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0767C6B0"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333DFC52"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6C0599F9"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40" w:type="dxa"/>
            <w:shd w:val="clear" w:color="auto" w:fill="auto"/>
            <w:noWrap/>
            <w:vAlign w:val="bottom"/>
            <w:hideMark/>
          </w:tcPr>
          <w:p w14:paraId="2DF0CA89"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r>
      <w:tr w:rsidR="002374E5" w:rsidRPr="008B5060" w14:paraId="3D69E8C3" w14:textId="77777777" w:rsidTr="002374E5">
        <w:trPr>
          <w:trHeight w:val="288"/>
        </w:trPr>
        <w:tc>
          <w:tcPr>
            <w:tcW w:w="1345" w:type="dxa"/>
            <w:shd w:val="clear" w:color="auto" w:fill="auto"/>
            <w:noWrap/>
            <w:vAlign w:val="bottom"/>
            <w:hideMark/>
          </w:tcPr>
          <w:p w14:paraId="780EC703"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69F5C063"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xml:space="preserve">Guru </w:t>
            </w:r>
            <w:proofErr w:type="spellStart"/>
            <w:r w:rsidRPr="008B5060">
              <w:rPr>
                <w:rFonts w:eastAsia="Times New Roman" w:cs="Times New Roman"/>
                <w:sz w:val="20"/>
                <w:szCs w:val="20"/>
              </w:rPr>
              <w:t>Tegh</w:t>
            </w:r>
            <w:proofErr w:type="spellEnd"/>
            <w:r w:rsidRPr="008B5060">
              <w:rPr>
                <w:rFonts w:eastAsia="Times New Roman" w:cs="Times New Roman"/>
                <w:sz w:val="20"/>
                <w:szCs w:val="20"/>
              </w:rPr>
              <w:t xml:space="preserve"> Bahadur's Martyrdom Day</w:t>
            </w:r>
          </w:p>
        </w:tc>
        <w:tc>
          <w:tcPr>
            <w:tcW w:w="839" w:type="dxa"/>
            <w:shd w:val="clear" w:color="auto" w:fill="auto"/>
            <w:noWrap/>
            <w:vAlign w:val="bottom"/>
            <w:hideMark/>
          </w:tcPr>
          <w:p w14:paraId="13E2916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24-Nov</w:t>
            </w:r>
          </w:p>
        </w:tc>
        <w:tc>
          <w:tcPr>
            <w:tcW w:w="839" w:type="dxa"/>
            <w:shd w:val="clear" w:color="auto" w:fill="auto"/>
            <w:noWrap/>
            <w:vAlign w:val="bottom"/>
            <w:hideMark/>
          </w:tcPr>
          <w:p w14:paraId="75EFC99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24-Nov</w:t>
            </w:r>
          </w:p>
        </w:tc>
        <w:tc>
          <w:tcPr>
            <w:tcW w:w="839" w:type="dxa"/>
            <w:shd w:val="clear" w:color="auto" w:fill="auto"/>
            <w:noWrap/>
            <w:vAlign w:val="bottom"/>
            <w:hideMark/>
          </w:tcPr>
          <w:p w14:paraId="0B14BAA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24-Nov</w:t>
            </w:r>
          </w:p>
        </w:tc>
        <w:tc>
          <w:tcPr>
            <w:tcW w:w="839" w:type="dxa"/>
            <w:shd w:val="clear" w:color="auto" w:fill="auto"/>
            <w:noWrap/>
            <w:vAlign w:val="bottom"/>
            <w:hideMark/>
          </w:tcPr>
          <w:p w14:paraId="3548B58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24-Nov</w:t>
            </w:r>
          </w:p>
        </w:tc>
        <w:tc>
          <w:tcPr>
            <w:tcW w:w="839" w:type="dxa"/>
            <w:shd w:val="clear" w:color="auto" w:fill="auto"/>
            <w:noWrap/>
            <w:vAlign w:val="bottom"/>
            <w:hideMark/>
          </w:tcPr>
          <w:p w14:paraId="41693D0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24-Nov</w:t>
            </w:r>
          </w:p>
        </w:tc>
        <w:tc>
          <w:tcPr>
            <w:tcW w:w="840" w:type="dxa"/>
            <w:shd w:val="clear" w:color="auto" w:fill="auto"/>
            <w:noWrap/>
            <w:vAlign w:val="bottom"/>
            <w:hideMark/>
          </w:tcPr>
          <w:p w14:paraId="7D583EB0"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24-Nov</w:t>
            </w:r>
          </w:p>
        </w:tc>
      </w:tr>
      <w:tr w:rsidR="002374E5" w:rsidRPr="008B5060" w14:paraId="2783A0B4" w14:textId="77777777" w:rsidTr="002374E5">
        <w:trPr>
          <w:trHeight w:val="288"/>
        </w:trPr>
        <w:tc>
          <w:tcPr>
            <w:tcW w:w="1345" w:type="dxa"/>
            <w:shd w:val="clear" w:color="auto" w:fill="auto"/>
            <w:noWrap/>
            <w:vAlign w:val="bottom"/>
            <w:hideMark/>
          </w:tcPr>
          <w:p w14:paraId="23136060"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39650D0E"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Guru Nanak Jayanti</w:t>
            </w:r>
          </w:p>
        </w:tc>
        <w:tc>
          <w:tcPr>
            <w:tcW w:w="839" w:type="dxa"/>
            <w:shd w:val="clear" w:color="auto" w:fill="auto"/>
            <w:noWrap/>
            <w:vAlign w:val="bottom"/>
            <w:hideMark/>
          </w:tcPr>
          <w:p w14:paraId="74B2A52E"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6-Nov</w:t>
            </w:r>
          </w:p>
        </w:tc>
        <w:tc>
          <w:tcPr>
            <w:tcW w:w="839" w:type="dxa"/>
            <w:shd w:val="clear" w:color="auto" w:fill="auto"/>
            <w:noWrap/>
            <w:vAlign w:val="bottom"/>
            <w:hideMark/>
          </w:tcPr>
          <w:p w14:paraId="0477C06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25-Nov</w:t>
            </w:r>
          </w:p>
        </w:tc>
        <w:tc>
          <w:tcPr>
            <w:tcW w:w="839" w:type="dxa"/>
            <w:shd w:val="clear" w:color="auto" w:fill="auto"/>
            <w:noWrap/>
            <w:vAlign w:val="bottom"/>
            <w:hideMark/>
          </w:tcPr>
          <w:p w14:paraId="011D48C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14-Nov</w:t>
            </w:r>
          </w:p>
        </w:tc>
        <w:tc>
          <w:tcPr>
            <w:tcW w:w="839" w:type="dxa"/>
            <w:shd w:val="clear" w:color="auto" w:fill="auto"/>
            <w:noWrap/>
            <w:vAlign w:val="bottom"/>
            <w:hideMark/>
          </w:tcPr>
          <w:p w14:paraId="5B7E8CF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4-Nov</w:t>
            </w:r>
          </w:p>
        </w:tc>
        <w:tc>
          <w:tcPr>
            <w:tcW w:w="839" w:type="dxa"/>
            <w:shd w:val="clear" w:color="auto" w:fill="auto"/>
            <w:noWrap/>
            <w:vAlign w:val="bottom"/>
            <w:hideMark/>
          </w:tcPr>
          <w:p w14:paraId="20F34EF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23-Nov</w:t>
            </w:r>
          </w:p>
        </w:tc>
        <w:tc>
          <w:tcPr>
            <w:tcW w:w="840" w:type="dxa"/>
            <w:shd w:val="clear" w:color="auto" w:fill="auto"/>
            <w:noWrap/>
            <w:vAlign w:val="bottom"/>
            <w:hideMark/>
          </w:tcPr>
          <w:p w14:paraId="3129B14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12-Nov</w:t>
            </w:r>
          </w:p>
        </w:tc>
      </w:tr>
      <w:tr w:rsidR="002374E5" w:rsidRPr="008B5060" w14:paraId="504E3351" w14:textId="77777777" w:rsidTr="002374E5">
        <w:trPr>
          <w:trHeight w:val="288"/>
        </w:trPr>
        <w:tc>
          <w:tcPr>
            <w:tcW w:w="1345" w:type="dxa"/>
            <w:shd w:val="clear" w:color="auto" w:fill="auto"/>
            <w:noWrap/>
            <w:vAlign w:val="bottom"/>
            <w:hideMark/>
          </w:tcPr>
          <w:p w14:paraId="7FB8E909" w14:textId="77777777" w:rsidR="002374E5" w:rsidRPr="008B5060" w:rsidRDefault="002374E5" w:rsidP="00F45FEB">
            <w:pPr>
              <w:widowControl/>
              <w:rPr>
                <w:rFonts w:eastAsia="Times New Roman" w:cs="Times New Roman"/>
                <w:b/>
                <w:bCs/>
                <w:sz w:val="20"/>
                <w:szCs w:val="20"/>
              </w:rPr>
            </w:pPr>
            <w:proofErr w:type="spellStart"/>
            <w:r w:rsidRPr="008B5060">
              <w:rPr>
                <w:rFonts w:eastAsia="Times New Roman" w:cs="Times New Roman"/>
                <w:b/>
                <w:bCs/>
                <w:sz w:val="20"/>
                <w:szCs w:val="20"/>
              </w:rPr>
              <w:t>Pausa</w:t>
            </w:r>
            <w:proofErr w:type="spellEnd"/>
            <w:r w:rsidRPr="008B5060">
              <w:rPr>
                <w:rFonts w:eastAsia="Times New Roman" w:cs="Times New Roman"/>
                <w:b/>
                <w:bCs/>
                <w:sz w:val="20"/>
                <w:szCs w:val="20"/>
              </w:rPr>
              <w:t xml:space="preserve"> 1</w:t>
            </w:r>
          </w:p>
        </w:tc>
        <w:tc>
          <w:tcPr>
            <w:tcW w:w="2970" w:type="dxa"/>
            <w:shd w:val="clear" w:color="auto" w:fill="auto"/>
            <w:noWrap/>
            <w:vAlign w:val="bottom"/>
            <w:hideMark/>
          </w:tcPr>
          <w:p w14:paraId="73D101B1" w14:textId="77777777" w:rsidR="002374E5" w:rsidRPr="008B5060" w:rsidRDefault="002374E5" w:rsidP="00F45FEB">
            <w:pPr>
              <w:widowControl/>
              <w:rPr>
                <w:rFonts w:eastAsia="Times New Roman" w:cs="Times New Roman"/>
                <w:b/>
                <w:bCs/>
                <w:sz w:val="20"/>
                <w:szCs w:val="20"/>
              </w:rPr>
            </w:pPr>
            <w:r w:rsidRPr="008B5060">
              <w:rPr>
                <w:rFonts w:eastAsia="Times New Roman" w:cs="Times New Roman"/>
                <w:b/>
                <w:bCs/>
                <w:sz w:val="20"/>
                <w:szCs w:val="20"/>
              </w:rPr>
              <w:t>December 22</w:t>
            </w:r>
          </w:p>
        </w:tc>
        <w:tc>
          <w:tcPr>
            <w:tcW w:w="839" w:type="dxa"/>
            <w:shd w:val="clear" w:color="auto" w:fill="auto"/>
            <w:noWrap/>
            <w:vAlign w:val="bottom"/>
            <w:hideMark/>
          </w:tcPr>
          <w:p w14:paraId="343AD438"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4FEC37FE"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342CE856"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39D9F5A6"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39" w:type="dxa"/>
            <w:shd w:val="clear" w:color="auto" w:fill="auto"/>
            <w:noWrap/>
            <w:vAlign w:val="bottom"/>
            <w:hideMark/>
          </w:tcPr>
          <w:p w14:paraId="79B1A2F0"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840" w:type="dxa"/>
            <w:shd w:val="clear" w:color="auto" w:fill="auto"/>
            <w:noWrap/>
            <w:vAlign w:val="bottom"/>
            <w:hideMark/>
          </w:tcPr>
          <w:p w14:paraId="2EC4D5E3"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r>
      <w:tr w:rsidR="002374E5" w:rsidRPr="008B5060" w14:paraId="0163C1B3" w14:textId="77777777" w:rsidTr="002374E5">
        <w:trPr>
          <w:trHeight w:val="288"/>
        </w:trPr>
        <w:tc>
          <w:tcPr>
            <w:tcW w:w="1345" w:type="dxa"/>
            <w:shd w:val="clear" w:color="auto" w:fill="auto"/>
            <w:noWrap/>
            <w:vAlign w:val="bottom"/>
            <w:hideMark/>
          </w:tcPr>
          <w:p w14:paraId="631379B3"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7D30A89B"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Christmas Eve</w:t>
            </w:r>
          </w:p>
        </w:tc>
        <w:tc>
          <w:tcPr>
            <w:tcW w:w="839" w:type="dxa"/>
            <w:shd w:val="clear" w:color="auto" w:fill="auto"/>
            <w:noWrap/>
            <w:vAlign w:val="bottom"/>
            <w:hideMark/>
          </w:tcPr>
          <w:p w14:paraId="4EC147AE"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24-Dec</w:t>
            </w:r>
          </w:p>
        </w:tc>
        <w:tc>
          <w:tcPr>
            <w:tcW w:w="839" w:type="dxa"/>
            <w:shd w:val="clear" w:color="auto" w:fill="auto"/>
            <w:noWrap/>
            <w:vAlign w:val="bottom"/>
            <w:hideMark/>
          </w:tcPr>
          <w:p w14:paraId="67E7C45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24-Dec</w:t>
            </w:r>
          </w:p>
        </w:tc>
        <w:tc>
          <w:tcPr>
            <w:tcW w:w="839" w:type="dxa"/>
            <w:shd w:val="clear" w:color="auto" w:fill="auto"/>
            <w:noWrap/>
            <w:vAlign w:val="bottom"/>
            <w:hideMark/>
          </w:tcPr>
          <w:p w14:paraId="4164072F"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24-Dec</w:t>
            </w:r>
          </w:p>
        </w:tc>
        <w:tc>
          <w:tcPr>
            <w:tcW w:w="839" w:type="dxa"/>
            <w:shd w:val="clear" w:color="auto" w:fill="auto"/>
            <w:noWrap/>
            <w:vAlign w:val="bottom"/>
            <w:hideMark/>
          </w:tcPr>
          <w:p w14:paraId="35747E27"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24-Dec</w:t>
            </w:r>
          </w:p>
        </w:tc>
        <w:tc>
          <w:tcPr>
            <w:tcW w:w="839" w:type="dxa"/>
            <w:shd w:val="clear" w:color="auto" w:fill="auto"/>
            <w:noWrap/>
            <w:vAlign w:val="bottom"/>
            <w:hideMark/>
          </w:tcPr>
          <w:p w14:paraId="51185D1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24-Dec</w:t>
            </w:r>
          </w:p>
        </w:tc>
        <w:tc>
          <w:tcPr>
            <w:tcW w:w="840" w:type="dxa"/>
            <w:shd w:val="clear" w:color="auto" w:fill="auto"/>
            <w:noWrap/>
            <w:vAlign w:val="bottom"/>
            <w:hideMark/>
          </w:tcPr>
          <w:p w14:paraId="2EB8C4D4"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24-Dec</w:t>
            </w:r>
          </w:p>
        </w:tc>
      </w:tr>
      <w:tr w:rsidR="002374E5" w:rsidRPr="008B5060" w14:paraId="6B21D44E" w14:textId="77777777" w:rsidTr="002374E5">
        <w:trPr>
          <w:trHeight w:val="288"/>
        </w:trPr>
        <w:tc>
          <w:tcPr>
            <w:tcW w:w="1345" w:type="dxa"/>
            <w:shd w:val="clear" w:color="auto" w:fill="auto"/>
            <w:noWrap/>
            <w:vAlign w:val="bottom"/>
            <w:hideMark/>
          </w:tcPr>
          <w:p w14:paraId="6B0AAAD8"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134910DE"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Christmas</w:t>
            </w:r>
          </w:p>
        </w:tc>
        <w:tc>
          <w:tcPr>
            <w:tcW w:w="839" w:type="dxa"/>
            <w:shd w:val="clear" w:color="auto" w:fill="auto"/>
            <w:noWrap/>
            <w:vAlign w:val="bottom"/>
            <w:hideMark/>
          </w:tcPr>
          <w:p w14:paraId="7518BEFB"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25-Dec</w:t>
            </w:r>
          </w:p>
        </w:tc>
        <w:tc>
          <w:tcPr>
            <w:tcW w:w="839" w:type="dxa"/>
            <w:shd w:val="clear" w:color="auto" w:fill="auto"/>
            <w:noWrap/>
            <w:vAlign w:val="bottom"/>
            <w:hideMark/>
          </w:tcPr>
          <w:p w14:paraId="51639513"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25-Dec</w:t>
            </w:r>
          </w:p>
        </w:tc>
        <w:tc>
          <w:tcPr>
            <w:tcW w:w="839" w:type="dxa"/>
            <w:shd w:val="clear" w:color="auto" w:fill="auto"/>
            <w:noWrap/>
            <w:vAlign w:val="bottom"/>
            <w:hideMark/>
          </w:tcPr>
          <w:p w14:paraId="745AD756"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25-Dec</w:t>
            </w:r>
          </w:p>
        </w:tc>
        <w:tc>
          <w:tcPr>
            <w:tcW w:w="839" w:type="dxa"/>
            <w:shd w:val="clear" w:color="auto" w:fill="auto"/>
            <w:noWrap/>
            <w:vAlign w:val="bottom"/>
            <w:hideMark/>
          </w:tcPr>
          <w:p w14:paraId="5C03EB7C"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25-Dec</w:t>
            </w:r>
          </w:p>
        </w:tc>
        <w:tc>
          <w:tcPr>
            <w:tcW w:w="839" w:type="dxa"/>
            <w:shd w:val="clear" w:color="auto" w:fill="auto"/>
            <w:noWrap/>
            <w:vAlign w:val="bottom"/>
            <w:hideMark/>
          </w:tcPr>
          <w:p w14:paraId="1D6DEDF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25-Dec</w:t>
            </w:r>
          </w:p>
        </w:tc>
        <w:tc>
          <w:tcPr>
            <w:tcW w:w="840" w:type="dxa"/>
            <w:shd w:val="clear" w:color="auto" w:fill="auto"/>
            <w:noWrap/>
            <w:vAlign w:val="bottom"/>
            <w:hideMark/>
          </w:tcPr>
          <w:p w14:paraId="1D4E97CA"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25-Dec</w:t>
            </w:r>
          </w:p>
        </w:tc>
      </w:tr>
      <w:tr w:rsidR="002374E5" w:rsidRPr="008B5060" w14:paraId="544E9BD7" w14:textId="77777777" w:rsidTr="002374E5">
        <w:trPr>
          <w:trHeight w:val="288"/>
        </w:trPr>
        <w:tc>
          <w:tcPr>
            <w:tcW w:w="1345" w:type="dxa"/>
            <w:shd w:val="clear" w:color="auto" w:fill="auto"/>
            <w:noWrap/>
            <w:vAlign w:val="bottom"/>
            <w:hideMark/>
          </w:tcPr>
          <w:p w14:paraId="0BDAAFD2"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 </w:t>
            </w:r>
          </w:p>
        </w:tc>
        <w:tc>
          <w:tcPr>
            <w:tcW w:w="2970" w:type="dxa"/>
            <w:shd w:val="clear" w:color="auto" w:fill="auto"/>
            <w:noWrap/>
            <w:vAlign w:val="bottom"/>
            <w:hideMark/>
          </w:tcPr>
          <w:p w14:paraId="5F97CBF3" w14:textId="77777777" w:rsidR="002374E5" w:rsidRPr="008B5060" w:rsidRDefault="002374E5" w:rsidP="00F45FEB">
            <w:pPr>
              <w:widowControl/>
              <w:rPr>
                <w:rFonts w:eastAsia="Times New Roman" w:cs="Times New Roman"/>
                <w:sz w:val="20"/>
                <w:szCs w:val="20"/>
              </w:rPr>
            </w:pPr>
            <w:r w:rsidRPr="008B5060">
              <w:rPr>
                <w:rFonts w:eastAsia="Times New Roman" w:cs="Times New Roman"/>
                <w:sz w:val="20"/>
                <w:szCs w:val="20"/>
              </w:rPr>
              <w:t>New Year's Eve</w:t>
            </w:r>
          </w:p>
        </w:tc>
        <w:tc>
          <w:tcPr>
            <w:tcW w:w="839" w:type="dxa"/>
            <w:shd w:val="clear" w:color="auto" w:fill="auto"/>
            <w:noWrap/>
            <w:vAlign w:val="bottom"/>
            <w:hideMark/>
          </w:tcPr>
          <w:p w14:paraId="5D78201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31-Dec</w:t>
            </w:r>
          </w:p>
        </w:tc>
        <w:tc>
          <w:tcPr>
            <w:tcW w:w="839" w:type="dxa"/>
            <w:shd w:val="clear" w:color="auto" w:fill="auto"/>
            <w:noWrap/>
            <w:vAlign w:val="bottom"/>
            <w:hideMark/>
          </w:tcPr>
          <w:p w14:paraId="6474D585"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31-Dec</w:t>
            </w:r>
          </w:p>
        </w:tc>
        <w:tc>
          <w:tcPr>
            <w:tcW w:w="839" w:type="dxa"/>
            <w:shd w:val="clear" w:color="auto" w:fill="auto"/>
            <w:noWrap/>
            <w:vAlign w:val="bottom"/>
            <w:hideMark/>
          </w:tcPr>
          <w:p w14:paraId="7130391D"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31-Dec</w:t>
            </w:r>
          </w:p>
        </w:tc>
        <w:tc>
          <w:tcPr>
            <w:tcW w:w="839" w:type="dxa"/>
            <w:shd w:val="clear" w:color="auto" w:fill="auto"/>
            <w:noWrap/>
            <w:vAlign w:val="bottom"/>
            <w:hideMark/>
          </w:tcPr>
          <w:p w14:paraId="620BF9A8"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31-Dec</w:t>
            </w:r>
          </w:p>
        </w:tc>
        <w:tc>
          <w:tcPr>
            <w:tcW w:w="839" w:type="dxa"/>
            <w:shd w:val="clear" w:color="auto" w:fill="auto"/>
            <w:noWrap/>
            <w:vAlign w:val="bottom"/>
            <w:hideMark/>
          </w:tcPr>
          <w:p w14:paraId="00758012"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31-Dec</w:t>
            </w:r>
          </w:p>
        </w:tc>
        <w:tc>
          <w:tcPr>
            <w:tcW w:w="840" w:type="dxa"/>
            <w:shd w:val="clear" w:color="auto" w:fill="auto"/>
            <w:noWrap/>
            <w:vAlign w:val="bottom"/>
            <w:hideMark/>
          </w:tcPr>
          <w:p w14:paraId="36BEE471" w14:textId="77777777" w:rsidR="002374E5" w:rsidRPr="008B5060" w:rsidRDefault="002374E5" w:rsidP="00F45FEB">
            <w:pPr>
              <w:widowControl/>
              <w:jc w:val="right"/>
              <w:rPr>
                <w:rFonts w:eastAsia="Times New Roman" w:cs="Times New Roman"/>
                <w:sz w:val="20"/>
                <w:szCs w:val="20"/>
              </w:rPr>
            </w:pPr>
            <w:r w:rsidRPr="008B5060">
              <w:rPr>
                <w:rFonts w:eastAsia="Times New Roman" w:cs="Times New Roman"/>
                <w:sz w:val="20"/>
                <w:szCs w:val="20"/>
              </w:rPr>
              <w:t>31-Dec</w:t>
            </w:r>
          </w:p>
        </w:tc>
      </w:tr>
    </w:tbl>
    <w:p w14:paraId="66BD75C6" w14:textId="77777777" w:rsidR="002374E5" w:rsidRPr="008B5060" w:rsidRDefault="002374E5" w:rsidP="002374E5">
      <w:pPr>
        <w:rPr>
          <w:sz w:val="18"/>
          <w:szCs w:val="18"/>
          <w:lang w:eastAsia="x-none"/>
        </w:rPr>
      </w:pPr>
      <w:r w:rsidRPr="008B5060">
        <w:rPr>
          <w:rFonts w:eastAsia="Times New Roman" w:cs="Times New Roman"/>
          <w:i/>
          <w:sz w:val="18"/>
          <w:szCs w:val="18"/>
        </w:rPr>
        <w:t xml:space="preserve">In this sample the months are identified by their local names, feasts and celebrations with fixed dates as well as those with changing dates are updated annually while chance events, like the tsunami, typhoons, floods, etc., </w:t>
      </w:r>
      <w:proofErr w:type="gramStart"/>
      <w:r w:rsidRPr="008B5060">
        <w:rPr>
          <w:rFonts w:eastAsia="Times New Roman" w:cs="Times New Roman"/>
          <w:i/>
          <w:sz w:val="18"/>
          <w:szCs w:val="18"/>
        </w:rPr>
        <w:t>have to</w:t>
      </w:r>
      <w:proofErr w:type="gramEnd"/>
      <w:r w:rsidRPr="008B5060">
        <w:rPr>
          <w:rFonts w:eastAsia="Times New Roman" w:cs="Times New Roman"/>
          <w:i/>
          <w:sz w:val="18"/>
          <w:szCs w:val="18"/>
        </w:rPr>
        <w:t xml:space="preserve"> be entered as they occur.</w:t>
      </w:r>
    </w:p>
    <w:p w14:paraId="201D527D" w14:textId="77777777" w:rsidR="002374E5" w:rsidRDefault="002374E5" w:rsidP="002374E5">
      <w:pPr>
        <w:widowControl/>
        <w:spacing w:after="200"/>
        <w:rPr>
          <w:rFonts w:eastAsia="Cabin" w:cs="Cabin"/>
        </w:rPr>
      </w:pPr>
      <w:r>
        <w:rPr>
          <w:b/>
        </w:rPr>
        <w:br w:type="page"/>
      </w:r>
    </w:p>
    <w:p w14:paraId="522F1085" w14:textId="588455F4" w:rsidR="002374E5" w:rsidRPr="00AD3FED" w:rsidRDefault="00590903" w:rsidP="002374E5">
      <w:pPr>
        <w:pStyle w:val="Heading1"/>
        <w:numPr>
          <w:ilvl w:val="0"/>
          <w:numId w:val="0"/>
        </w:numPr>
      </w:pPr>
      <w:bookmarkStart w:id="204" w:name="_Toc527243192"/>
      <w:bookmarkEnd w:id="202"/>
      <w:r>
        <w:rPr>
          <w:caps w:val="0"/>
        </w:rPr>
        <w:lastRenderedPageBreak/>
        <w:t>Appendix D:</w:t>
      </w:r>
      <w:r w:rsidRPr="00AD3FED">
        <w:rPr>
          <w:caps w:val="0"/>
        </w:rPr>
        <w:t xml:space="preserve"> </w:t>
      </w:r>
      <w:r>
        <w:rPr>
          <w:caps w:val="0"/>
        </w:rPr>
        <w:t>Age and Birthdate Consistency Chart</w:t>
      </w:r>
      <w:bookmarkEnd w:id="204"/>
    </w:p>
    <w:p w14:paraId="2CDBB2DA" w14:textId="77777777" w:rsidR="002374E5" w:rsidRPr="00815395" w:rsidRDefault="002374E5" w:rsidP="002374E5">
      <w:pPr>
        <w:pStyle w:val="BodyText0"/>
      </w:pPr>
      <w:r>
        <w:rPr>
          <w:b/>
        </w:rPr>
        <w:t xml:space="preserve">Purpose: </w:t>
      </w:r>
      <w:r w:rsidRPr="00815395">
        <w:t xml:space="preserve">to check the consistency of reported ages and dates, and to help resolve any apparent inconsistencies. </w:t>
      </w:r>
    </w:p>
    <w:p w14:paraId="0369150A" w14:textId="7F82EF79" w:rsidR="002374E5" w:rsidRPr="00677DC2" w:rsidRDefault="002374E5" w:rsidP="002374E5">
      <w:pPr>
        <w:pStyle w:val="BodyText0"/>
      </w:pPr>
      <w:r>
        <w:rPr>
          <w:b/>
        </w:rPr>
        <w:t>Instructions:</w:t>
      </w:r>
      <w:r w:rsidRPr="000C531F">
        <w:t xml:space="preserve"> </w:t>
      </w:r>
      <w:r w:rsidRPr="00815395">
        <w:t xml:space="preserve">The chart is for use with respondents who reply </w:t>
      </w:r>
      <w:r>
        <w:t>‘</w:t>
      </w:r>
      <w:r w:rsidRPr="00815395">
        <w:t>DON’T KNOW</w:t>
      </w:r>
      <w:r>
        <w:t>’</w:t>
      </w:r>
      <w:r w:rsidRPr="00815395">
        <w:t xml:space="preserve"> to a question that asks for a child or adult’s age.</w:t>
      </w:r>
      <w:r>
        <w:t xml:space="preserve"> </w:t>
      </w:r>
      <w:r w:rsidRPr="00815395">
        <w:t>The chart can also help when there is conflicting information about age.</w:t>
      </w:r>
      <w:r>
        <w:t xml:space="preserve"> </w:t>
      </w:r>
      <w:r w:rsidRPr="00815395">
        <w:t xml:space="preserve">The chart shows current ages between </w:t>
      </w:r>
      <w:r>
        <w:t>0-59 months</w:t>
      </w:r>
      <w:r w:rsidRPr="00815395">
        <w:t>.</w:t>
      </w:r>
      <w:r>
        <w:t xml:space="preserve"> </w:t>
      </w:r>
      <w:r w:rsidRPr="00815395">
        <w:t xml:space="preserve">The line for each age also gives the year of birth if the child or adult has not yet had a birthday in </w:t>
      </w:r>
      <w:commentRangeStart w:id="205"/>
      <w:r w:rsidRPr="00DC672A">
        <w:rPr>
          <w:highlight w:val="yellow"/>
        </w:rPr>
        <w:t>201</w:t>
      </w:r>
      <w:r>
        <w:rPr>
          <w:highlight w:val="yellow"/>
        </w:rPr>
        <w:t>8</w:t>
      </w:r>
      <w:r w:rsidRPr="00DC672A">
        <w:rPr>
          <w:highlight w:val="yellow"/>
        </w:rPr>
        <w:t xml:space="preserve"> or 201</w:t>
      </w:r>
      <w:r>
        <w:rPr>
          <w:highlight w:val="yellow"/>
        </w:rPr>
        <w:t>9</w:t>
      </w:r>
      <w:r w:rsidRPr="00DC672A">
        <w:rPr>
          <w:highlight w:val="yellow"/>
        </w:rPr>
        <w:t xml:space="preserve"> </w:t>
      </w:r>
      <w:commentRangeEnd w:id="205"/>
      <w:r w:rsidRPr="00DC672A">
        <w:rPr>
          <w:rStyle w:val="CommentReference"/>
          <w:highlight w:val="yellow"/>
        </w:rPr>
        <w:commentReference w:id="205"/>
      </w:r>
      <w:r w:rsidRPr="00815395">
        <w:t xml:space="preserve">and the year of birth if the child or adult has already had a birthday in </w:t>
      </w:r>
      <w:r w:rsidRPr="00DC672A">
        <w:rPr>
          <w:highlight w:val="yellow"/>
        </w:rPr>
        <w:t>201</w:t>
      </w:r>
      <w:r>
        <w:rPr>
          <w:highlight w:val="yellow"/>
        </w:rPr>
        <w:t>8</w:t>
      </w:r>
      <w:r w:rsidRPr="00DC672A">
        <w:rPr>
          <w:highlight w:val="yellow"/>
        </w:rPr>
        <w:t xml:space="preserve"> or 201</w:t>
      </w:r>
      <w:r>
        <w:rPr>
          <w:highlight w:val="yellow"/>
        </w:rPr>
        <w:t>9</w:t>
      </w:r>
      <w:r w:rsidRPr="00DC672A">
        <w:rPr>
          <w:highlight w:val="yellow"/>
        </w:rPr>
        <w:t>.</w:t>
      </w:r>
      <w:r>
        <w:t xml:space="preserve"> </w:t>
      </w:r>
      <w:r w:rsidRPr="00677DC2">
        <w:rPr>
          <w:highlight w:val="green"/>
        </w:rPr>
        <w:t xml:space="preserve">Table </w:t>
      </w:r>
      <w:r w:rsidR="003A5AC6">
        <w:t>D1 and Table D</w:t>
      </w:r>
      <w:r>
        <w:t xml:space="preserve">2 shows an example of an </w:t>
      </w:r>
      <w:r w:rsidRPr="00677DC2">
        <w:t>AGE</w:t>
      </w:r>
      <w:r>
        <w:t xml:space="preserve"> and </w:t>
      </w:r>
      <w:r w:rsidRPr="00677DC2">
        <w:t>BIRTHDATE CONSISTENCY CHART FOR</w:t>
      </w:r>
      <w:r>
        <w:t xml:space="preserve"> </w:t>
      </w:r>
      <w:r w:rsidRPr="00677DC2">
        <w:t>SURVEY</w:t>
      </w:r>
      <w:r w:rsidR="00902DDE">
        <w:t>S</w:t>
      </w:r>
      <w:r w:rsidRPr="00677DC2">
        <w:t xml:space="preserve"> IN 201</w:t>
      </w:r>
      <w:r w:rsidR="00902DDE">
        <w:t>8 AND 2019</w:t>
      </w:r>
      <w:r>
        <w:t>.</w:t>
      </w:r>
    </w:p>
    <w:p w14:paraId="7158CAD1" w14:textId="77777777" w:rsidR="002374E5" w:rsidRDefault="002374E5" w:rsidP="002374E5"/>
    <w:p w14:paraId="766997E1" w14:textId="77777777" w:rsidR="002374E5" w:rsidRDefault="002374E5" w:rsidP="002374E5">
      <w:pPr>
        <w:widowControl/>
        <w:spacing w:after="200"/>
        <w:rPr>
          <w:rFonts w:ascii="Arial Narrow" w:eastAsia="Times New Roman" w:hAnsi="Arial Narrow" w:cs="Times New Roman"/>
          <w:b/>
          <w:color w:val="auto"/>
          <w:lang w:val="en-GB"/>
        </w:rPr>
      </w:pPr>
      <w:bookmarkStart w:id="206" w:name="_Toc391569257"/>
      <w:r>
        <w:rPr>
          <w:rFonts w:ascii="Arial Narrow" w:hAnsi="Arial Narrow"/>
          <w:b/>
        </w:rPr>
        <w:br w:type="page"/>
      </w:r>
    </w:p>
    <w:p w14:paraId="4BF47891" w14:textId="6372B70A" w:rsidR="002374E5" w:rsidRPr="006F054E" w:rsidRDefault="002374E5" w:rsidP="002374E5">
      <w:pPr>
        <w:pStyle w:val="Tabletitle"/>
      </w:pPr>
      <w:bookmarkStart w:id="207" w:name="_Toc527243238"/>
      <w:r>
        <w:lastRenderedPageBreak/>
        <w:t>Table D1: Age and Birthd</w:t>
      </w:r>
      <w:r w:rsidRPr="008B5060">
        <w:t>ate Consistency Chart for Survey in 2018</w:t>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1559"/>
        <w:gridCol w:w="1558"/>
        <w:gridCol w:w="1558"/>
        <w:gridCol w:w="1558"/>
        <w:gridCol w:w="1558"/>
      </w:tblGrid>
      <w:tr w:rsidR="002374E5" w:rsidRPr="00883FBD" w14:paraId="3210A634" w14:textId="77777777" w:rsidTr="00F45FEB">
        <w:tc>
          <w:tcPr>
            <w:tcW w:w="1559" w:type="dxa"/>
            <w:vMerge w:val="restart"/>
            <w:shd w:val="clear" w:color="auto" w:fill="387990"/>
            <w:vAlign w:val="center"/>
            <w:hideMark/>
          </w:tcPr>
          <w:p w14:paraId="7CC226D1" w14:textId="77777777" w:rsidR="002374E5" w:rsidRPr="00883FBD" w:rsidRDefault="002374E5" w:rsidP="00F45FEB">
            <w:pPr>
              <w:widowControl/>
              <w:rPr>
                <w:rFonts w:eastAsia="Times New Roman" w:cs="Times New Roman"/>
                <w:b/>
                <w:color w:val="FFFFFF" w:themeColor="background1"/>
                <w:sz w:val="20"/>
                <w:szCs w:val="20"/>
              </w:rPr>
            </w:pPr>
            <w:r w:rsidRPr="00883FBD">
              <w:rPr>
                <w:rFonts w:eastAsia="Times New Roman" w:cs="Times New Roman"/>
                <w:b/>
                <w:color w:val="FFFFFF" w:themeColor="background1"/>
                <w:sz w:val="20"/>
                <w:szCs w:val="20"/>
              </w:rPr>
              <w:t>Current Age</w:t>
            </w:r>
          </w:p>
        </w:tc>
        <w:tc>
          <w:tcPr>
            <w:tcW w:w="3117" w:type="dxa"/>
            <w:gridSpan w:val="2"/>
            <w:shd w:val="clear" w:color="auto" w:fill="387990"/>
            <w:vAlign w:val="center"/>
            <w:hideMark/>
          </w:tcPr>
          <w:p w14:paraId="3F581F74" w14:textId="77777777" w:rsidR="002374E5" w:rsidRPr="00883FBD" w:rsidRDefault="002374E5" w:rsidP="00F45FEB">
            <w:pPr>
              <w:widowControl/>
              <w:jc w:val="center"/>
              <w:rPr>
                <w:rFonts w:eastAsia="Times New Roman" w:cs="Times New Roman"/>
                <w:b/>
                <w:bCs/>
                <w:color w:val="FFFFFF" w:themeColor="background1"/>
                <w:sz w:val="20"/>
                <w:szCs w:val="20"/>
              </w:rPr>
            </w:pPr>
            <w:r w:rsidRPr="00883FBD">
              <w:rPr>
                <w:rFonts w:eastAsia="Times New Roman" w:cs="Times New Roman"/>
                <w:b/>
                <w:bCs/>
                <w:color w:val="FFFFFF" w:themeColor="background1"/>
                <w:sz w:val="20"/>
                <w:szCs w:val="20"/>
              </w:rPr>
              <w:t>Year of Birth</w:t>
            </w:r>
          </w:p>
        </w:tc>
        <w:tc>
          <w:tcPr>
            <w:tcW w:w="1558" w:type="dxa"/>
            <w:vMerge w:val="restart"/>
            <w:shd w:val="clear" w:color="auto" w:fill="387990"/>
            <w:vAlign w:val="center"/>
            <w:hideMark/>
          </w:tcPr>
          <w:p w14:paraId="32BB84FA" w14:textId="77777777" w:rsidR="002374E5" w:rsidRPr="00883FBD" w:rsidRDefault="002374E5" w:rsidP="00F45FEB">
            <w:pPr>
              <w:widowControl/>
              <w:jc w:val="center"/>
              <w:rPr>
                <w:rFonts w:eastAsia="Times New Roman" w:cs="Times New Roman"/>
                <w:b/>
                <w:color w:val="FFFFFF" w:themeColor="background1"/>
                <w:sz w:val="20"/>
                <w:szCs w:val="20"/>
              </w:rPr>
            </w:pPr>
            <w:r w:rsidRPr="00883FBD">
              <w:rPr>
                <w:rFonts w:eastAsia="Times New Roman" w:cs="Times New Roman"/>
                <w:b/>
                <w:color w:val="FFFFFF" w:themeColor="background1"/>
                <w:sz w:val="20"/>
                <w:szCs w:val="20"/>
              </w:rPr>
              <w:t>Current Age</w:t>
            </w:r>
          </w:p>
        </w:tc>
        <w:tc>
          <w:tcPr>
            <w:tcW w:w="3116" w:type="dxa"/>
            <w:gridSpan w:val="2"/>
            <w:shd w:val="clear" w:color="auto" w:fill="387990"/>
            <w:vAlign w:val="center"/>
            <w:hideMark/>
          </w:tcPr>
          <w:p w14:paraId="5EE92A82" w14:textId="77777777" w:rsidR="002374E5" w:rsidRPr="00883FBD" w:rsidRDefault="002374E5" w:rsidP="00F45FEB">
            <w:pPr>
              <w:widowControl/>
              <w:jc w:val="center"/>
              <w:rPr>
                <w:rFonts w:eastAsia="Times New Roman" w:cs="Times New Roman"/>
                <w:b/>
                <w:bCs/>
                <w:color w:val="FFFFFF" w:themeColor="background1"/>
                <w:sz w:val="20"/>
                <w:szCs w:val="20"/>
              </w:rPr>
            </w:pPr>
            <w:r w:rsidRPr="00883FBD">
              <w:rPr>
                <w:rFonts w:eastAsia="Times New Roman" w:cs="Times New Roman"/>
                <w:b/>
                <w:bCs/>
                <w:color w:val="FFFFFF" w:themeColor="background1"/>
                <w:sz w:val="20"/>
                <w:szCs w:val="20"/>
              </w:rPr>
              <w:t>Year of Birth</w:t>
            </w:r>
          </w:p>
        </w:tc>
      </w:tr>
      <w:tr w:rsidR="002374E5" w:rsidRPr="00883FBD" w14:paraId="1661E3AD" w14:textId="77777777" w:rsidTr="00F45FEB">
        <w:trPr>
          <w:trHeight w:val="810"/>
        </w:trPr>
        <w:tc>
          <w:tcPr>
            <w:tcW w:w="1559" w:type="dxa"/>
            <w:vMerge/>
            <w:shd w:val="clear" w:color="auto" w:fill="387990"/>
            <w:vAlign w:val="center"/>
            <w:hideMark/>
          </w:tcPr>
          <w:p w14:paraId="43C4DEB9" w14:textId="77777777" w:rsidR="002374E5" w:rsidRPr="00883FBD" w:rsidRDefault="002374E5" w:rsidP="00F45FEB">
            <w:pPr>
              <w:rPr>
                <w:rFonts w:eastAsia="Times New Roman" w:cs="Times New Roman"/>
                <w:color w:val="FFFFFF" w:themeColor="background1"/>
                <w:sz w:val="20"/>
                <w:szCs w:val="20"/>
              </w:rPr>
            </w:pPr>
          </w:p>
        </w:tc>
        <w:tc>
          <w:tcPr>
            <w:tcW w:w="1559" w:type="dxa"/>
            <w:shd w:val="clear" w:color="auto" w:fill="387990"/>
            <w:vAlign w:val="center"/>
            <w:hideMark/>
          </w:tcPr>
          <w:p w14:paraId="72A14422" w14:textId="77777777" w:rsidR="002374E5" w:rsidRPr="00883FBD" w:rsidRDefault="002374E5" w:rsidP="00F45FEB">
            <w:pPr>
              <w:widowControl/>
              <w:jc w:val="center"/>
              <w:rPr>
                <w:rFonts w:eastAsia="Times New Roman" w:cs="Times New Roman"/>
                <w:b/>
                <w:color w:val="FFFFFF" w:themeColor="background1"/>
                <w:sz w:val="20"/>
                <w:szCs w:val="20"/>
              </w:rPr>
            </w:pPr>
            <w:r w:rsidRPr="00883FBD">
              <w:rPr>
                <w:rFonts w:eastAsia="Times New Roman" w:cs="Times New Roman"/>
                <w:b/>
                <w:color w:val="FFFFFF" w:themeColor="background1"/>
                <w:sz w:val="20"/>
                <w:szCs w:val="20"/>
              </w:rPr>
              <w:t>Has not had birthday in 2018</w:t>
            </w:r>
          </w:p>
        </w:tc>
        <w:tc>
          <w:tcPr>
            <w:tcW w:w="1558" w:type="dxa"/>
            <w:shd w:val="clear" w:color="auto" w:fill="387990"/>
            <w:vAlign w:val="center"/>
            <w:hideMark/>
          </w:tcPr>
          <w:p w14:paraId="2FBFBFE4" w14:textId="77777777" w:rsidR="002374E5" w:rsidRPr="00883FBD" w:rsidRDefault="002374E5" w:rsidP="00F45FEB">
            <w:pPr>
              <w:widowControl/>
              <w:jc w:val="center"/>
              <w:rPr>
                <w:rFonts w:eastAsia="Times New Roman" w:cs="Times New Roman"/>
                <w:b/>
                <w:color w:val="FFFFFF" w:themeColor="background1"/>
                <w:sz w:val="20"/>
                <w:szCs w:val="20"/>
              </w:rPr>
            </w:pPr>
            <w:r w:rsidRPr="00883FBD">
              <w:rPr>
                <w:rFonts w:eastAsia="Times New Roman" w:cs="Times New Roman"/>
                <w:b/>
                <w:color w:val="FFFFFF" w:themeColor="background1"/>
                <w:sz w:val="20"/>
                <w:szCs w:val="20"/>
              </w:rPr>
              <w:t>Has already had birthday in 2018</w:t>
            </w:r>
          </w:p>
        </w:tc>
        <w:tc>
          <w:tcPr>
            <w:tcW w:w="1558" w:type="dxa"/>
            <w:vMerge/>
            <w:shd w:val="clear" w:color="auto" w:fill="387990"/>
            <w:vAlign w:val="center"/>
            <w:hideMark/>
          </w:tcPr>
          <w:p w14:paraId="6A316B43" w14:textId="77777777" w:rsidR="002374E5" w:rsidRPr="00883FBD" w:rsidRDefault="002374E5" w:rsidP="00F45FEB">
            <w:pPr>
              <w:jc w:val="center"/>
              <w:rPr>
                <w:rFonts w:eastAsia="Times New Roman" w:cs="Times New Roman"/>
                <w:b/>
                <w:color w:val="FFFFFF" w:themeColor="background1"/>
                <w:sz w:val="20"/>
                <w:szCs w:val="20"/>
              </w:rPr>
            </w:pPr>
          </w:p>
        </w:tc>
        <w:tc>
          <w:tcPr>
            <w:tcW w:w="1558" w:type="dxa"/>
            <w:shd w:val="clear" w:color="auto" w:fill="387990"/>
            <w:vAlign w:val="center"/>
            <w:hideMark/>
          </w:tcPr>
          <w:p w14:paraId="04ECD697" w14:textId="77777777" w:rsidR="002374E5" w:rsidRPr="00883FBD" w:rsidRDefault="002374E5" w:rsidP="00F45FEB">
            <w:pPr>
              <w:widowControl/>
              <w:jc w:val="center"/>
              <w:rPr>
                <w:rFonts w:eastAsia="Times New Roman" w:cs="Times New Roman"/>
                <w:b/>
                <w:color w:val="FFFFFF" w:themeColor="background1"/>
                <w:sz w:val="20"/>
                <w:szCs w:val="20"/>
              </w:rPr>
            </w:pPr>
            <w:r w:rsidRPr="00883FBD">
              <w:rPr>
                <w:rFonts w:eastAsia="Times New Roman" w:cs="Times New Roman"/>
                <w:b/>
                <w:color w:val="FFFFFF" w:themeColor="background1"/>
                <w:sz w:val="20"/>
                <w:szCs w:val="20"/>
              </w:rPr>
              <w:t>Has not had birthday in 2018</w:t>
            </w:r>
          </w:p>
        </w:tc>
        <w:tc>
          <w:tcPr>
            <w:tcW w:w="1558" w:type="dxa"/>
            <w:shd w:val="clear" w:color="auto" w:fill="387990"/>
            <w:vAlign w:val="center"/>
            <w:hideMark/>
          </w:tcPr>
          <w:p w14:paraId="0CF10BE4" w14:textId="77777777" w:rsidR="002374E5" w:rsidRPr="00883FBD" w:rsidRDefault="002374E5" w:rsidP="00F45FEB">
            <w:pPr>
              <w:widowControl/>
              <w:jc w:val="center"/>
              <w:rPr>
                <w:rFonts w:eastAsia="Times New Roman" w:cs="Times New Roman"/>
                <w:b/>
                <w:color w:val="FFFFFF" w:themeColor="background1"/>
                <w:sz w:val="20"/>
                <w:szCs w:val="20"/>
              </w:rPr>
            </w:pPr>
            <w:r w:rsidRPr="00883FBD">
              <w:rPr>
                <w:rFonts w:eastAsia="Times New Roman" w:cs="Times New Roman"/>
                <w:b/>
                <w:color w:val="FFFFFF" w:themeColor="background1"/>
                <w:sz w:val="20"/>
                <w:szCs w:val="20"/>
              </w:rPr>
              <w:t>Has already had birthday in 2018</w:t>
            </w:r>
          </w:p>
        </w:tc>
      </w:tr>
      <w:tr w:rsidR="002374E5" w:rsidRPr="00883FBD" w14:paraId="7476D144" w14:textId="77777777" w:rsidTr="00F45FEB">
        <w:tc>
          <w:tcPr>
            <w:tcW w:w="1559" w:type="dxa"/>
            <w:shd w:val="clear" w:color="auto" w:fill="auto"/>
            <w:vAlign w:val="center"/>
            <w:hideMark/>
          </w:tcPr>
          <w:p w14:paraId="44682004"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0</w:t>
            </w:r>
          </w:p>
        </w:tc>
        <w:tc>
          <w:tcPr>
            <w:tcW w:w="1559" w:type="dxa"/>
            <w:shd w:val="clear" w:color="auto" w:fill="auto"/>
            <w:vAlign w:val="center"/>
            <w:hideMark/>
          </w:tcPr>
          <w:p w14:paraId="69A10DD2"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2017</w:t>
            </w:r>
          </w:p>
        </w:tc>
        <w:tc>
          <w:tcPr>
            <w:tcW w:w="1558" w:type="dxa"/>
            <w:shd w:val="clear" w:color="auto" w:fill="auto"/>
            <w:vAlign w:val="center"/>
            <w:hideMark/>
          </w:tcPr>
          <w:p w14:paraId="629C1F5B"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w:t>
            </w:r>
          </w:p>
        </w:tc>
        <w:tc>
          <w:tcPr>
            <w:tcW w:w="1558" w:type="dxa"/>
            <w:shd w:val="clear" w:color="auto" w:fill="auto"/>
            <w:vAlign w:val="center"/>
            <w:hideMark/>
          </w:tcPr>
          <w:p w14:paraId="1A6BDFBF"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30</w:t>
            </w:r>
          </w:p>
        </w:tc>
        <w:tc>
          <w:tcPr>
            <w:tcW w:w="1558" w:type="dxa"/>
            <w:shd w:val="clear" w:color="auto" w:fill="auto"/>
            <w:vAlign w:val="center"/>
            <w:hideMark/>
          </w:tcPr>
          <w:p w14:paraId="37735544"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1987</w:t>
            </w:r>
          </w:p>
        </w:tc>
        <w:tc>
          <w:tcPr>
            <w:tcW w:w="1558" w:type="dxa"/>
            <w:shd w:val="clear" w:color="auto" w:fill="auto"/>
            <w:vAlign w:val="center"/>
            <w:hideMark/>
          </w:tcPr>
          <w:p w14:paraId="5E9AD1FD"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1988</w:t>
            </w:r>
          </w:p>
        </w:tc>
      </w:tr>
      <w:tr w:rsidR="002374E5" w:rsidRPr="00883FBD" w14:paraId="6F63B643" w14:textId="77777777" w:rsidTr="00F45FEB">
        <w:tc>
          <w:tcPr>
            <w:tcW w:w="1559" w:type="dxa"/>
            <w:shd w:val="clear" w:color="auto" w:fill="auto"/>
            <w:vAlign w:val="center"/>
            <w:hideMark/>
          </w:tcPr>
          <w:p w14:paraId="0D470F4C"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1</w:t>
            </w:r>
          </w:p>
        </w:tc>
        <w:tc>
          <w:tcPr>
            <w:tcW w:w="1559" w:type="dxa"/>
            <w:shd w:val="clear" w:color="auto" w:fill="auto"/>
            <w:vAlign w:val="center"/>
            <w:hideMark/>
          </w:tcPr>
          <w:p w14:paraId="7A22982B"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2016</w:t>
            </w:r>
          </w:p>
        </w:tc>
        <w:tc>
          <w:tcPr>
            <w:tcW w:w="1558" w:type="dxa"/>
            <w:shd w:val="clear" w:color="auto" w:fill="auto"/>
            <w:vAlign w:val="center"/>
            <w:hideMark/>
          </w:tcPr>
          <w:p w14:paraId="1C34A75A"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2017</w:t>
            </w:r>
          </w:p>
        </w:tc>
        <w:tc>
          <w:tcPr>
            <w:tcW w:w="1558" w:type="dxa"/>
            <w:shd w:val="clear" w:color="auto" w:fill="auto"/>
            <w:vAlign w:val="center"/>
            <w:hideMark/>
          </w:tcPr>
          <w:p w14:paraId="2B04F9BE"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31</w:t>
            </w:r>
          </w:p>
        </w:tc>
        <w:tc>
          <w:tcPr>
            <w:tcW w:w="1558" w:type="dxa"/>
            <w:shd w:val="clear" w:color="auto" w:fill="auto"/>
            <w:vAlign w:val="center"/>
            <w:hideMark/>
          </w:tcPr>
          <w:p w14:paraId="78EDC3E3"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1986</w:t>
            </w:r>
          </w:p>
        </w:tc>
        <w:tc>
          <w:tcPr>
            <w:tcW w:w="1558" w:type="dxa"/>
            <w:shd w:val="clear" w:color="auto" w:fill="auto"/>
            <w:vAlign w:val="center"/>
            <w:hideMark/>
          </w:tcPr>
          <w:p w14:paraId="5480E1CF"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1987</w:t>
            </w:r>
          </w:p>
        </w:tc>
      </w:tr>
      <w:tr w:rsidR="002374E5" w:rsidRPr="00883FBD" w14:paraId="66F7E533" w14:textId="77777777" w:rsidTr="00F45FEB">
        <w:tc>
          <w:tcPr>
            <w:tcW w:w="1559" w:type="dxa"/>
            <w:shd w:val="clear" w:color="auto" w:fill="auto"/>
            <w:vAlign w:val="center"/>
            <w:hideMark/>
          </w:tcPr>
          <w:p w14:paraId="5F54100A"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2</w:t>
            </w:r>
          </w:p>
        </w:tc>
        <w:tc>
          <w:tcPr>
            <w:tcW w:w="1559" w:type="dxa"/>
            <w:shd w:val="clear" w:color="auto" w:fill="auto"/>
            <w:vAlign w:val="center"/>
            <w:hideMark/>
          </w:tcPr>
          <w:p w14:paraId="36F8387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2015</w:t>
            </w:r>
          </w:p>
        </w:tc>
        <w:tc>
          <w:tcPr>
            <w:tcW w:w="1558" w:type="dxa"/>
            <w:shd w:val="clear" w:color="auto" w:fill="auto"/>
            <w:vAlign w:val="center"/>
            <w:hideMark/>
          </w:tcPr>
          <w:p w14:paraId="6B9ABEC3"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2016</w:t>
            </w:r>
          </w:p>
        </w:tc>
        <w:tc>
          <w:tcPr>
            <w:tcW w:w="1558" w:type="dxa"/>
            <w:shd w:val="clear" w:color="auto" w:fill="auto"/>
            <w:vAlign w:val="center"/>
            <w:hideMark/>
          </w:tcPr>
          <w:p w14:paraId="2A952C03"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32</w:t>
            </w:r>
          </w:p>
        </w:tc>
        <w:tc>
          <w:tcPr>
            <w:tcW w:w="1558" w:type="dxa"/>
            <w:shd w:val="clear" w:color="auto" w:fill="auto"/>
            <w:vAlign w:val="center"/>
            <w:hideMark/>
          </w:tcPr>
          <w:p w14:paraId="37C63B98"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1985</w:t>
            </w:r>
          </w:p>
        </w:tc>
        <w:tc>
          <w:tcPr>
            <w:tcW w:w="1558" w:type="dxa"/>
            <w:shd w:val="clear" w:color="auto" w:fill="auto"/>
            <w:vAlign w:val="center"/>
            <w:hideMark/>
          </w:tcPr>
          <w:p w14:paraId="4AE8FB27"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1986</w:t>
            </w:r>
          </w:p>
        </w:tc>
      </w:tr>
      <w:tr w:rsidR="002374E5" w:rsidRPr="00883FBD" w14:paraId="09231445" w14:textId="77777777" w:rsidTr="00F45FEB">
        <w:tc>
          <w:tcPr>
            <w:tcW w:w="1559" w:type="dxa"/>
            <w:shd w:val="clear" w:color="auto" w:fill="auto"/>
            <w:vAlign w:val="center"/>
            <w:hideMark/>
          </w:tcPr>
          <w:p w14:paraId="4F20D428"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3</w:t>
            </w:r>
          </w:p>
        </w:tc>
        <w:tc>
          <w:tcPr>
            <w:tcW w:w="1559" w:type="dxa"/>
            <w:shd w:val="clear" w:color="auto" w:fill="auto"/>
            <w:vAlign w:val="center"/>
            <w:hideMark/>
          </w:tcPr>
          <w:p w14:paraId="3977DB52"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2014</w:t>
            </w:r>
          </w:p>
        </w:tc>
        <w:tc>
          <w:tcPr>
            <w:tcW w:w="1558" w:type="dxa"/>
            <w:shd w:val="clear" w:color="auto" w:fill="auto"/>
            <w:vAlign w:val="center"/>
            <w:hideMark/>
          </w:tcPr>
          <w:p w14:paraId="4625BBFE"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2015</w:t>
            </w:r>
          </w:p>
        </w:tc>
        <w:tc>
          <w:tcPr>
            <w:tcW w:w="1558" w:type="dxa"/>
            <w:shd w:val="clear" w:color="auto" w:fill="auto"/>
            <w:vAlign w:val="center"/>
            <w:hideMark/>
          </w:tcPr>
          <w:p w14:paraId="30A9EBFF"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33</w:t>
            </w:r>
          </w:p>
        </w:tc>
        <w:tc>
          <w:tcPr>
            <w:tcW w:w="1558" w:type="dxa"/>
            <w:shd w:val="clear" w:color="auto" w:fill="auto"/>
            <w:vAlign w:val="center"/>
            <w:hideMark/>
          </w:tcPr>
          <w:p w14:paraId="01CF5E9F"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1984</w:t>
            </w:r>
          </w:p>
        </w:tc>
        <w:tc>
          <w:tcPr>
            <w:tcW w:w="1558" w:type="dxa"/>
            <w:shd w:val="clear" w:color="auto" w:fill="auto"/>
            <w:vAlign w:val="center"/>
            <w:hideMark/>
          </w:tcPr>
          <w:p w14:paraId="0B6DAA18"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1985</w:t>
            </w:r>
          </w:p>
        </w:tc>
      </w:tr>
      <w:tr w:rsidR="002374E5" w:rsidRPr="00883FBD" w14:paraId="717E4E8B" w14:textId="77777777" w:rsidTr="00F45FEB">
        <w:tc>
          <w:tcPr>
            <w:tcW w:w="1559" w:type="dxa"/>
            <w:tcBorders>
              <w:bottom w:val="single" w:sz="4" w:space="0" w:color="auto"/>
            </w:tcBorders>
            <w:shd w:val="clear" w:color="auto" w:fill="auto"/>
            <w:vAlign w:val="center"/>
            <w:hideMark/>
          </w:tcPr>
          <w:p w14:paraId="21CD525B"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4</w:t>
            </w:r>
          </w:p>
        </w:tc>
        <w:tc>
          <w:tcPr>
            <w:tcW w:w="1559" w:type="dxa"/>
            <w:tcBorders>
              <w:bottom w:val="single" w:sz="4" w:space="0" w:color="auto"/>
            </w:tcBorders>
            <w:shd w:val="clear" w:color="auto" w:fill="auto"/>
            <w:vAlign w:val="center"/>
            <w:hideMark/>
          </w:tcPr>
          <w:p w14:paraId="5CDD3996"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2013</w:t>
            </w:r>
          </w:p>
        </w:tc>
        <w:tc>
          <w:tcPr>
            <w:tcW w:w="1558" w:type="dxa"/>
            <w:tcBorders>
              <w:bottom w:val="single" w:sz="4" w:space="0" w:color="auto"/>
            </w:tcBorders>
            <w:shd w:val="clear" w:color="auto" w:fill="auto"/>
            <w:vAlign w:val="center"/>
            <w:hideMark/>
          </w:tcPr>
          <w:p w14:paraId="2DF7223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2014</w:t>
            </w:r>
          </w:p>
        </w:tc>
        <w:tc>
          <w:tcPr>
            <w:tcW w:w="1558" w:type="dxa"/>
            <w:tcBorders>
              <w:bottom w:val="single" w:sz="4" w:space="0" w:color="auto"/>
            </w:tcBorders>
            <w:shd w:val="clear" w:color="auto" w:fill="auto"/>
            <w:vAlign w:val="center"/>
            <w:hideMark/>
          </w:tcPr>
          <w:p w14:paraId="7CE8289C"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34</w:t>
            </w:r>
          </w:p>
        </w:tc>
        <w:tc>
          <w:tcPr>
            <w:tcW w:w="1558" w:type="dxa"/>
            <w:tcBorders>
              <w:bottom w:val="single" w:sz="4" w:space="0" w:color="auto"/>
            </w:tcBorders>
            <w:shd w:val="clear" w:color="auto" w:fill="auto"/>
            <w:vAlign w:val="center"/>
            <w:hideMark/>
          </w:tcPr>
          <w:p w14:paraId="716AF54F"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1983</w:t>
            </w:r>
          </w:p>
        </w:tc>
        <w:tc>
          <w:tcPr>
            <w:tcW w:w="1558" w:type="dxa"/>
            <w:tcBorders>
              <w:bottom w:val="single" w:sz="4" w:space="0" w:color="auto"/>
            </w:tcBorders>
            <w:shd w:val="clear" w:color="auto" w:fill="auto"/>
            <w:vAlign w:val="center"/>
            <w:hideMark/>
          </w:tcPr>
          <w:p w14:paraId="2F51D5A8"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1984</w:t>
            </w:r>
          </w:p>
        </w:tc>
      </w:tr>
      <w:tr w:rsidR="002374E5" w:rsidRPr="00883FBD" w14:paraId="372A33B1" w14:textId="77777777" w:rsidTr="00F45FEB">
        <w:tc>
          <w:tcPr>
            <w:tcW w:w="1559" w:type="dxa"/>
            <w:shd w:val="clear" w:color="auto" w:fill="D9D9D9" w:themeFill="background1" w:themeFillShade="D9"/>
            <w:vAlign w:val="center"/>
            <w:hideMark/>
          </w:tcPr>
          <w:p w14:paraId="15981366"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 </w:t>
            </w:r>
          </w:p>
        </w:tc>
        <w:tc>
          <w:tcPr>
            <w:tcW w:w="1559" w:type="dxa"/>
            <w:shd w:val="clear" w:color="auto" w:fill="D9D9D9" w:themeFill="background1" w:themeFillShade="D9"/>
            <w:vAlign w:val="center"/>
            <w:hideMark/>
          </w:tcPr>
          <w:p w14:paraId="062CEEEC"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04D6966D"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37557A09"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65378C13"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1F05A8D2" w14:textId="77777777" w:rsidR="002374E5" w:rsidRPr="00883FBD" w:rsidRDefault="002374E5" w:rsidP="00F45FEB">
            <w:pPr>
              <w:widowControl/>
              <w:jc w:val="center"/>
              <w:rPr>
                <w:rFonts w:eastAsia="Times New Roman" w:cs="Times New Roman"/>
                <w:sz w:val="20"/>
                <w:szCs w:val="20"/>
              </w:rPr>
            </w:pPr>
          </w:p>
        </w:tc>
      </w:tr>
      <w:tr w:rsidR="002374E5" w:rsidRPr="00883FBD" w14:paraId="61503B8F" w14:textId="77777777" w:rsidTr="00F45FEB">
        <w:tc>
          <w:tcPr>
            <w:tcW w:w="1559" w:type="dxa"/>
            <w:shd w:val="clear" w:color="auto" w:fill="auto"/>
            <w:vAlign w:val="center"/>
            <w:hideMark/>
          </w:tcPr>
          <w:p w14:paraId="690DD801"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5</w:t>
            </w:r>
          </w:p>
        </w:tc>
        <w:tc>
          <w:tcPr>
            <w:tcW w:w="1559" w:type="dxa"/>
            <w:shd w:val="clear" w:color="auto" w:fill="auto"/>
            <w:vAlign w:val="center"/>
            <w:hideMark/>
          </w:tcPr>
          <w:p w14:paraId="53247BDF"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2012</w:t>
            </w:r>
          </w:p>
        </w:tc>
        <w:tc>
          <w:tcPr>
            <w:tcW w:w="1558" w:type="dxa"/>
            <w:shd w:val="clear" w:color="auto" w:fill="auto"/>
            <w:vAlign w:val="center"/>
            <w:hideMark/>
          </w:tcPr>
          <w:p w14:paraId="39B10E3A"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2013</w:t>
            </w:r>
          </w:p>
        </w:tc>
        <w:tc>
          <w:tcPr>
            <w:tcW w:w="1558" w:type="dxa"/>
            <w:shd w:val="clear" w:color="auto" w:fill="auto"/>
            <w:vAlign w:val="center"/>
            <w:hideMark/>
          </w:tcPr>
          <w:p w14:paraId="587B9658"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35</w:t>
            </w:r>
          </w:p>
        </w:tc>
        <w:tc>
          <w:tcPr>
            <w:tcW w:w="1558" w:type="dxa"/>
            <w:shd w:val="clear" w:color="auto" w:fill="auto"/>
            <w:vAlign w:val="center"/>
            <w:hideMark/>
          </w:tcPr>
          <w:p w14:paraId="18438E8E"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1982</w:t>
            </w:r>
          </w:p>
        </w:tc>
        <w:tc>
          <w:tcPr>
            <w:tcW w:w="1558" w:type="dxa"/>
            <w:shd w:val="clear" w:color="auto" w:fill="auto"/>
            <w:vAlign w:val="center"/>
            <w:hideMark/>
          </w:tcPr>
          <w:p w14:paraId="72C0963B"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1983</w:t>
            </w:r>
          </w:p>
        </w:tc>
      </w:tr>
      <w:tr w:rsidR="002374E5" w:rsidRPr="00883FBD" w14:paraId="7E3A2FB0" w14:textId="77777777" w:rsidTr="00F45FEB">
        <w:tc>
          <w:tcPr>
            <w:tcW w:w="1559" w:type="dxa"/>
            <w:shd w:val="clear" w:color="auto" w:fill="auto"/>
            <w:vAlign w:val="center"/>
            <w:hideMark/>
          </w:tcPr>
          <w:p w14:paraId="5E09CCF7"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6</w:t>
            </w:r>
          </w:p>
        </w:tc>
        <w:tc>
          <w:tcPr>
            <w:tcW w:w="1559" w:type="dxa"/>
            <w:shd w:val="clear" w:color="auto" w:fill="auto"/>
            <w:vAlign w:val="center"/>
            <w:hideMark/>
          </w:tcPr>
          <w:p w14:paraId="39090EC6"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2011</w:t>
            </w:r>
          </w:p>
        </w:tc>
        <w:tc>
          <w:tcPr>
            <w:tcW w:w="1558" w:type="dxa"/>
            <w:shd w:val="clear" w:color="auto" w:fill="auto"/>
            <w:vAlign w:val="center"/>
            <w:hideMark/>
          </w:tcPr>
          <w:p w14:paraId="2B88A31D"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2012</w:t>
            </w:r>
          </w:p>
        </w:tc>
        <w:tc>
          <w:tcPr>
            <w:tcW w:w="1558" w:type="dxa"/>
            <w:shd w:val="clear" w:color="auto" w:fill="auto"/>
            <w:vAlign w:val="center"/>
            <w:hideMark/>
          </w:tcPr>
          <w:p w14:paraId="33E65991"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36</w:t>
            </w:r>
          </w:p>
        </w:tc>
        <w:tc>
          <w:tcPr>
            <w:tcW w:w="1558" w:type="dxa"/>
            <w:shd w:val="clear" w:color="auto" w:fill="auto"/>
            <w:vAlign w:val="center"/>
            <w:hideMark/>
          </w:tcPr>
          <w:p w14:paraId="2706D4D6"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1981</w:t>
            </w:r>
          </w:p>
        </w:tc>
        <w:tc>
          <w:tcPr>
            <w:tcW w:w="1558" w:type="dxa"/>
            <w:shd w:val="clear" w:color="auto" w:fill="auto"/>
            <w:vAlign w:val="center"/>
            <w:hideMark/>
          </w:tcPr>
          <w:p w14:paraId="4C1FE252"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1982</w:t>
            </w:r>
          </w:p>
        </w:tc>
      </w:tr>
      <w:tr w:rsidR="002374E5" w:rsidRPr="00883FBD" w14:paraId="4470E752" w14:textId="77777777" w:rsidTr="00F45FEB">
        <w:tc>
          <w:tcPr>
            <w:tcW w:w="1559" w:type="dxa"/>
            <w:shd w:val="clear" w:color="auto" w:fill="auto"/>
            <w:vAlign w:val="center"/>
            <w:hideMark/>
          </w:tcPr>
          <w:p w14:paraId="19447338"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7</w:t>
            </w:r>
          </w:p>
        </w:tc>
        <w:tc>
          <w:tcPr>
            <w:tcW w:w="1559" w:type="dxa"/>
            <w:shd w:val="clear" w:color="auto" w:fill="auto"/>
            <w:vAlign w:val="center"/>
            <w:hideMark/>
          </w:tcPr>
          <w:p w14:paraId="7204DD9E"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2010</w:t>
            </w:r>
          </w:p>
        </w:tc>
        <w:tc>
          <w:tcPr>
            <w:tcW w:w="1558" w:type="dxa"/>
            <w:shd w:val="clear" w:color="auto" w:fill="auto"/>
            <w:vAlign w:val="center"/>
            <w:hideMark/>
          </w:tcPr>
          <w:p w14:paraId="3FB6F208"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2011</w:t>
            </w:r>
          </w:p>
        </w:tc>
        <w:tc>
          <w:tcPr>
            <w:tcW w:w="1558" w:type="dxa"/>
            <w:shd w:val="clear" w:color="auto" w:fill="auto"/>
            <w:vAlign w:val="center"/>
            <w:hideMark/>
          </w:tcPr>
          <w:p w14:paraId="686FEBA7"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37</w:t>
            </w:r>
          </w:p>
        </w:tc>
        <w:tc>
          <w:tcPr>
            <w:tcW w:w="1558" w:type="dxa"/>
            <w:shd w:val="clear" w:color="auto" w:fill="auto"/>
            <w:vAlign w:val="center"/>
            <w:hideMark/>
          </w:tcPr>
          <w:p w14:paraId="28B06233"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1980</w:t>
            </w:r>
          </w:p>
        </w:tc>
        <w:tc>
          <w:tcPr>
            <w:tcW w:w="1558" w:type="dxa"/>
            <w:shd w:val="clear" w:color="auto" w:fill="auto"/>
            <w:vAlign w:val="center"/>
            <w:hideMark/>
          </w:tcPr>
          <w:p w14:paraId="11B41406"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1981</w:t>
            </w:r>
          </w:p>
        </w:tc>
      </w:tr>
      <w:tr w:rsidR="002374E5" w:rsidRPr="00883FBD" w14:paraId="5A7F5744" w14:textId="77777777" w:rsidTr="00F45FEB">
        <w:tc>
          <w:tcPr>
            <w:tcW w:w="1559" w:type="dxa"/>
            <w:shd w:val="clear" w:color="auto" w:fill="auto"/>
            <w:vAlign w:val="center"/>
            <w:hideMark/>
          </w:tcPr>
          <w:p w14:paraId="3A671705"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8</w:t>
            </w:r>
          </w:p>
        </w:tc>
        <w:tc>
          <w:tcPr>
            <w:tcW w:w="1559" w:type="dxa"/>
            <w:shd w:val="clear" w:color="auto" w:fill="auto"/>
            <w:vAlign w:val="center"/>
            <w:hideMark/>
          </w:tcPr>
          <w:p w14:paraId="1FEAF9AE"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2009</w:t>
            </w:r>
          </w:p>
        </w:tc>
        <w:tc>
          <w:tcPr>
            <w:tcW w:w="1558" w:type="dxa"/>
            <w:shd w:val="clear" w:color="auto" w:fill="auto"/>
            <w:vAlign w:val="center"/>
            <w:hideMark/>
          </w:tcPr>
          <w:p w14:paraId="14793A0B"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2010</w:t>
            </w:r>
          </w:p>
        </w:tc>
        <w:tc>
          <w:tcPr>
            <w:tcW w:w="1558" w:type="dxa"/>
            <w:shd w:val="clear" w:color="auto" w:fill="auto"/>
            <w:vAlign w:val="center"/>
            <w:hideMark/>
          </w:tcPr>
          <w:p w14:paraId="09B4637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38</w:t>
            </w:r>
          </w:p>
        </w:tc>
        <w:tc>
          <w:tcPr>
            <w:tcW w:w="1558" w:type="dxa"/>
            <w:shd w:val="clear" w:color="auto" w:fill="auto"/>
            <w:vAlign w:val="center"/>
            <w:hideMark/>
          </w:tcPr>
          <w:p w14:paraId="68584077"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1979</w:t>
            </w:r>
          </w:p>
        </w:tc>
        <w:tc>
          <w:tcPr>
            <w:tcW w:w="1558" w:type="dxa"/>
            <w:shd w:val="clear" w:color="auto" w:fill="auto"/>
            <w:vAlign w:val="center"/>
            <w:hideMark/>
          </w:tcPr>
          <w:p w14:paraId="1CAE0194"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1980</w:t>
            </w:r>
          </w:p>
        </w:tc>
      </w:tr>
      <w:tr w:rsidR="002374E5" w:rsidRPr="00883FBD" w14:paraId="060906D0" w14:textId="77777777" w:rsidTr="00F45FEB">
        <w:tc>
          <w:tcPr>
            <w:tcW w:w="1559" w:type="dxa"/>
            <w:tcBorders>
              <w:bottom w:val="single" w:sz="4" w:space="0" w:color="auto"/>
            </w:tcBorders>
            <w:shd w:val="clear" w:color="auto" w:fill="auto"/>
            <w:vAlign w:val="center"/>
            <w:hideMark/>
          </w:tcPr>
          <w:p w14:paraId="6243B700"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9</w:t>
            </w:r>
          </w:p>
        </w:tc>
        <w:tc>
          <w:tcPr>
            <w:tcW w:w="1559" w:type="dxa"/>
            <w:tcBorders>
              <w:bottom w:val="single" w:sz="4" w:space="0" w:color="auto"/>
            </w:tcBorders>
            <w:shd w:val="clear" w:color="auto" w:fill="auto"/>
            <w:vAlign w:val="center"/>
            <w:hideMark/>
          </w:tcPr>
          <w:p w14:paraId="5AD05909"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2008</w:t>
            </w:r>
          </w:p>
        </w:tc>
        <w:tc>
          <w:tcPr>
            <w:tcW w:w="1558" w:type="dxa"/>
            <w:tcBorders>
              <w:bottom w:val="single" w:sz="4" w:space="0" w:color="auto"/>
            </w:tcBorders>
            <w:shd w:val="clear" w:color="auto" w:fill="auto"/>
            <w:vAlign w:val="center"/>
            <w:hideMark/>
          </w:tcPr>
          <w:p w14:paraId="05F4868A"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2009</w:t>
            </w:r>
          </w:p>
        </w:tc>
        <w:tc>
          <w:tcPr>
            <w:tcW w:w="1558" w:type="dxa"/>
            <w:tcBorders>
              <w:bottom w:val="single" w:sz="4" w:space="0" w:color="auto"/>
            </w:tcBorders>
            <w:shd w:val="clear" w:color="auto" w:fill="auto"/>
            <w:vAlign w:val="center"/>
            <w:hideMark/>
          </w:tcPr>
          <w:p w14:paraId="10DA0E90"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39</w:t>
            </w:r>
          </w:p>
        </w:tc>
        <w:tc>
          <w:tcPr>
            <w:tcW w:w="1558" w:type="dxa"/>
            <w:tcBorders>
              <w:bottom w:val="single" w:sz="4" w:space="0" w:color="auto"/>
            </w:tcBorders>
            <w:shd w:val="clear" w:color="auto" w:fill="auto"/>
            <w:vAlign w:val="center"/>
            <w:hideMark/>
          </w:tcPr>
          <w:p w14:paraId="186D6728"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1978</w:t>
            </w:r>
          </w:p>
        </w:tc>
        <w:tc>
          <w:tcPr>
            <w:tcW w:w="1558" w:type="dxa"/>
            <w:tcBorders>
              <w:bottom w:val="single" w:sz="4" w:space="0" w:color="auto"/>
            </w:tcBorders>
            <w:shd w:val="clear" w:color="auto" w:fill="auto"/>
            <w:vAlign w:val="center"/>
            <w:hideMark/>
          </w:tcPr>
          <w:p w14:paraId="381B2FE4"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1979</w:t>
            </w:r>
          </w:p>
        </w:tc>
      </w:tr>
      <w:tr w:rsidR="002374E5" w:rsidRPr="00883FBD" w14:paraId="66B5E7BC" w14:textId="77777777" w:rsidTr="00F45FEB">
        <w:tc>
          <w:tcPr>
            <w:tcW w:w="1559" w:type="dxa"/>
            <w:shd w:val="clear" w:color="auto" w:fill="D9D9D9" w:themeFill="background1" w:themeFillShade="D9"/>
            <w:vAlign w:val="center"/>
            <w:hideMark/>
          </w:tcPr>
          <w:p w14:paraId="235709E5"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 </w:t>
            </w:r>
          </w:p>
        </w:tc>
        <w:tc>
          <w:tcPr>
            <w:tcW w:w="1559" w:type="dxa"/>
            <w:shd w:val="clear" w:color="auto" w:fill="D9D9D9" w:themeFill="background1" w:themeFillShade="D9"/>
            <w:vAlign w:val="center"/>
            <w:hideMark/>
          </w:tcPr>
          <w:p w14:paraId="5D234FBC"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2EB6CC52"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35C92448"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0081A45E"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088B6532" w14:textId="77777777" w:rsidR="002374E5" w:rsidRPr="00883FBD" w:rsidRDefault="002374E5" w:rsidP="00F45FEB">
            <w:pPr>
              <w:widowControl/>
              <w:jc w:val="center"/>
              <w:rPr>
                <w:rFonts w:eastAsia="Times New Roman" w:cs="Times New Roman"/>
                <w:sz w:val="20"/>
                <w:szCs w:val="20"/>
              </w:rPr>
            </w:pPr>
          </w:p>
        </w:tc>
      </w:tr>
      <w:tr w:rsidR="002374E5" w:rsidRPr="00883FBD" w14:paraId="73441989" w14:textId="77777777" w:rsidTr="00F45FEB">
        <w:tc>
          <w:tcPr>
            <w:tcW w:w="1559" w:type="dxa"/>
            <w:shd w:val="clear" w:color="auto" w:fill="auto"/>
            <w:vAlign w:val="center"/>
            <w:hideMark/>
          </w:tcPr>
          <w:p w14:paraId="6B8801F4"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10</w:t>
            </w:r>
          </w:p>
        </w:tc>
        <w:tc>
          <w:tcPr>
            <w:tcW w:w="1559" w:type="dxa"/>
            <w:shd w:val="clear" w:color="auto" w:fill="auto"/>
            <w:vAlign w:val="center"/>
            <w:hideMark/>
          </w:tcPr>
          <w:p w14:paraId="5BBFF050"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2007</w:t>
            </w:r>
          </w:p>
        </w:tc>
        <w:tc>
          <w:tcPr>
            <w:tcW w:w="1558" w:type="dxa"/>
            <w:shd w:val="clear" w:color="auto" w:fill="auto"/>
            <w:vAlign w:val="center"/>
            <w:hideMark/>
          </w:tcPr>
          <w:p w14:paraId="6D7324DF"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2008</w:t>
            </w:r>
          </w:p>
        </w:tc>
        <w:tc>
          <w:tcPr>
            <w:tcW w:w="1558" w:type="dxa"/>
            <w:shd w:val="clear" w:color="auto" w:fill="auto"/>
            <w:vAlign w:val="center"/>
            <w:hideMark/>
          </w:tcPr>
          <w:p w14:paraId="755A69DB"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40</w:t>
            </w:r>
          </w:p>
        </w:tc>
        <w:tc>
          <w:tcPr>
            <w:tcW w:w="1558" w:type="dxa"/>
            <w:shd w:val="clear" w:color="auto" w:fill="auto"/>
            <w:vAlign w:val="center"/>
            <w:hideMark/>
          </w:tcPr>
          <w:p w14:paraId="289BF7A9"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1977</w:t>
            </w:r>
          </w:p>
        </w:tc>
        <w:tc>
          <w:tcPr>
            <w:tcW w:w="1558" w:type="dxa"/>
            <w:shd w:val="clear" w:color="auto" w:fill="auto"/>
            <w:vAlign w:val="center"/>
            <w:hideMark/>
          </w:tcPr>
          <w:p w14:paraId="0278E70A"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1978</w:t>
            </w:r>
          </w:p>
        </w:tc>
      </w:tr>
      <w:tr w:rsidR="002374E5" w:rsidRPr="00883FBD" w14:paraId="4DB751AC" w14:textId="77777777" w:rsidTr="00F45FEB">
        <w:tc>
          <w:tcPr>
            <w:tcW w:w="1559" w:type="dxa"/>
            <w:shd w:val="clear" w:color="auto" w:fill="auto"/>
            <w:vAlign w:val="center"/>
            <w:hideMark/>
          </w:tcPr>
          <w:p w14:paraId="169491BD"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11</w:t>
            </w:r>
          </w:p>
        </w:tc>
        <w:tc>
          <w:tcPr>
            <w:tcW w:w="1559" w:type="dxa"/>
            <w:shd w:val="clear" w:color="auto" w:fill="auto"/>
            <w:vAlign w:val="center"/>
            <w:hideMark/>
          </w:tcPr>
          <w:p w14:paraId="5CA7B888"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2006</w:t>
            </w:r>
          </w:p>
        </w:tc>
        <w:tc>
          <w:tcPr>
            <w:tcW w:w="1558" w:type="dxa"/>
            <w:shd w:val="clear" w:color="auto" w:fill="auto"/>
            <w:vAlign w:val="center"/>
            <w:hideMark/>
          </w:tcPr>
          <w:p w14:paraId="295F0E14"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2007</w:t>
            </w:r>
          </w:p>
        </w:tc>
        <w:tc>
          <w:tcPr>
            <w:tcW w:w="1558" w:type="dxa"/>
            <w:shd w:val="clear" w:color="auto" w:fill="auto"/>
            <w:vAlign w:val="center"/>
            <w:hideMark/>
          </w:tcPr>
          <w:p w14:paraId="3EABD27C"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41</w:t>
            </w:r>
          </w:p>
        </w:tc>
        <w:tc>
          <w:tcPr>
            <w:tcW w:w="1558" w:type="dxa"/>
            <w:shd w:val="clear" w:color="auto" w:fill="auto"/>
            <w:vAlign w:val="center"/>
            <w:hideMark/>
          </w:tcPr>
          <w:p w14:paraId="60B6A1E2"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1976</w:t>
            </w:r>
          </w:p>
        </w:tc>
        <w:tc>
          <w:tcPr>
            <w:tcW w:w="1558" w:type="dxa"/>
            <w:shd w:val="clear" w:color="auto" w:fill="auto"/>
            <w:vAlign w:val="center"/>
            <w:hideMark/>
          </w:tcPr>
          <w:p w14:paraId="596D35D7"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1977</w:t>
            </w:r>
          </w:p>
        </w:tc>
      </w:tr>
      <w:tr w:rsidR="002374E5" w:rsidRPr="00883FBD" w14:paraId="0EDA3D96" w14:textId="77777777" w:rsidTr="00F45FEB">
        <w:tc>
          <w:tcPr>
            <w:tcW w:w="1559" w:type="dxa"/>
            <w:shd w:val="clear" w:color="auto" w:fill="auto"/>
            <w:vAlign w:val="center"/>
            <w:hideMark/>
          </w:tcPr>
          <w:p w14:paraId="0CC501CA"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12</w:t>
            </w:r>
          </w:p>
        </w:tc>
        <w:tc>
          <w:tcPr>
            <w:tcW w:w="1559" w:type="dxa"/>
            <w:shd w:val="clear" w:color="auto" w:fill="auto"/>
            <w:vAlign w:val="center"/>
            <w:hideMark/>
          </w:tcPr>
          <w:p w14:paraId="7CE24EBD"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2005</w:t>
            </w:r>
          </w:p>
        </w:tc>
        <w:tc>
          <w:tcPr>
            <w:tcW w:w="1558" w:type="dxa"/>
            <w:shd w:val="clear" w:color="auto" w:fill="auto"/>
            <w:vAlign w:val="center"/>
            <w:hideMark/>
          </w:tcPr>
          <w:p w14:paraId="10F396E2"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2006</w:t>
            </w:r>
          </w:p>
        </w:tc>
        <w:tc>
          <w:tcPr>
            <w:tcW w:w="1558" w:type="dxa"/>
            <w:shd w:val="clear" w:color="auto" w:fill="auto"/>
            <w:vAlign w:val="center"/>
            <w:hideMark/>
          </w:tcPr>
          <w:p w14:paraId="6BF01711"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42</w:t>
            </w:r>
          </w:p>
        </w:tc>
        <w:tc>
          <w:tcPr>
            <w:tcW w:w="1558" w:type="dxa"/>
            <w:shd w:val="clear" w:color="auto" w:fill="auto"/>
            <w:vAlign w:val="center"/>
            <w:hideMark/>
          </w:tcPr>
          <w:p w14:paraId="74B1E581"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1975</w:t>
            </w:r>
          </w:p>
        </w:tc>
        <w:tc>
          <w:tcPr>
            <w:tcW w:w="1558" w:type="dxa"/>
            <w:shd w:val="clear" w:color="auto" w:fill="auto"/>
            <w:vAlign w:val="center"/>
            <w:hideMark/>
          </w:tcPr>
          <w:p w14:paraId="67BE694B"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1976</w:t>
            </w:r>
          </w:p>
        </w:tc>
      </w:tr>
      <w:tr w:rsidR="002374E5" w:rsidRPr="00883FBD" w14:paraId="46E1D1B7" w14:textId="77777777" w:rsidTr="00F45FEB">
        <w:tc>
          <w:tcPr>
            <w:tcW w:w="1559" w:type="dxa"/>
            <w:shd w:val="clear" w:color="auto" w:fill="auto"/>
            <w:vAlign w:val="center"/>
            <w:hideMark/>
          </w:tcPr>
          <w:p w14:paraId="65796713"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13</w:t>
            </w:r>
          </w:p>
        </w:tc>
        <w:tc>
          <w:tcPr>
            <w:tcW w:w="1559" w:type="dxa"/>
            <w:shd w:val="clear" w:color="auto" w:fill="auto"/>
            <w:vAlign w:val="center"/>
            <w:hideMark/>
          </w:tcPr>
          <w:p w14:paraId="7D743DF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2004</w:t>
            </w:r>
          </w:p>
        </w:tc>
        <w:tc>
          <w:tcPr>
            <w:tcW w:w="1558" w:type="dxa"/>
            <w:shd w:val="clear" w:color="auto" w:fill="auto"/>
            <w:vAlign w:val="center"/>
            <w:hideMark/>
          </w:tcPr>
          <w:p w14:paraId="6F79DC1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2005</w:t>
            </w:r>
          </w:p>
        </w:tc>
        <w:tc>
          <w:tcPr>
            <w:tcW w:w="1558" w:type="dxa"/>
            <w:shd w:val="clear" w:color="auto" w:fill="auto"/>
            <w:vAlign w:val="center"/>
            <w:hideMark/>
          </w:tcPr>
          <w:p w14:paraId="30FD0A0A"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43</w:t>
            </w:r>
          </w:p>
        </w:tc>
        <w:tc>
          <w:tcPr>
            <w:tcW w:w="1558" w:type="dxa"/>
            <w:shd w:val="clear" w:color="auto" w:fill="auto"/>
            <w:vAlign w:val="center"/>
            <w:hideMark/>
          </w:tcPr>
          <w:p w14:paraId="7676F793"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1974</w:t>
            </w:r>
          </w:p>
        </w:tc>
        <w:tc>
          <w:tcPr>
            <w:tcW w:w="1558" w:type="dxa"/>
            <w:shd w:val="clear" w:color="auto" w:fill="auto"/>
            <w:vAlign w:val="center"/>
            <w:hideMark/>
          </w:tcPr>
          <w:p w14:paraId="4D04A95A"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1975</w:t>
            </w:r>
          </w:p>
        </w:tc>
      </w:tr>
      <w:tr w:rsidR="002374E5" w:rsidRPr="00883FBD" w14:paraId="52F3C7E2" w14:textId="77777777" w:rsidTr="00F45FEB">
        <w:tc>
          <w:tcPr>
            <w:tcW w:w="1559" w:type="dxa"/>
            <w:tcBorders>
              <w:bottom w:val="single" w:sz="4" w:space="0" w:color="auto"/>
            </w:tcBorders>
            <w:shd w:val="clear" w:color="auto" w:fill="auto"/>
            <w:vAlign w:val="center"/>
            <w:hideMark/>
          </w:tcPr>
          <w:p w14:paraId="60372229"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14</w:t>
            </w:r>
          </w:p>
        </w:tc>
        <w:tc>
          <w:tcPr>
            <w:tcW w:w="1559" w:type="dxa"/>
            <w:tcBorders>
              <w:bottom w:val="single" w:sz="4" w:space="0" w:color="auto"/>
            </w:tcBorders>
            <w:shd w:val="clear" w:color="auto" w:fill="auto"/>
            <w:vAlign w:val="center"/>
            <w:hideMark/>
          </w:tcPr>
          <w:p w14:paraId="3E266014"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2003</w:t>
            </w:r>
          </w:p>
        </w:tc>
        <w:tc>
          <w:tcPr>
            <w:tcW w:w="1558" w:type="dxa"/>
            <w:tcBorders>
              <w:bottom w:val="single" w:sz="4" w:space="0" w:color="auto"/>
            </w:tcBorders>
            <w:shd w:val="clear" w:color="auto" w:fill="auto"/>
            <w:vAlign w:val="center"/>
            <w:hideMark/>
          </w:tcPr>
          <w:p w14:paraId="6140A94B"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2004</w:t>
            </w:r>
          </w:p>
        </w:tc>
        <w:tc>
          <w:tcPr>
            <w:tcW w:w="1558" w:type="dxa"/>
            <w:tcBorders>
              <w:bottom w:val="single" w:sz="4" w:space="0" w:color="auto"/>
            </w:tcBorders>
            <w:shd w:val="clear" w:color="auto" w:fill="auto"/>
            <w:vAlign w:val="center"/>
            <w:hideMark/>
          </w:tcPr>
          <w:p w14:paraId="08AB8DC6"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44</w:t>
            </w:r>
          </w:p>
        </w:tc>
        <w:tc>
          <w:tcPr>
            <w:tcW w:w="1558" w:type="dxa"/>
            <w:tcBorders>
              <w:bottom w:val="single" w:sz="4" w:space="0" w:color="auto"/>
            </w:tcBorders>
            <w:shd w:val="clear" w:color="auto" w:fill="auto"/>
            <w:vAlign w:val="center"/>
            <w:hideMark/>
          </w:tcPr>
          <w:p w14:paraId="386A8B2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1973</w:t>
            </w:r>
          </w:p>
        </w:tc>
        <w:tc>
          <w:tcPr>
            <w:tcW w:w="1558" w:type="dxa"/>
            <w:tcBorders>
              <w:bottom w:val="single" w:sz="4" w:space="0" w:color="auto"/>
            </w:tcBorders>
            <w:shd w:val="clear" w:color="auto" w:fill="auto"/>
            <w:vAlign w:val="center"/>
            <w:hideMark/>
          </w:tcPr>
          <w:p w14:paraId="6A68D657"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1974</w:t>
            </w:r>
          </w:p>
        </w:tc>
      </w:tr>
      <w:tr w:rsidR="002374E5" w:rsidRPr="00883FBD" w14:paraId="4CB61E40" w14:textId="77777777" w:rsidTr="00F45FEB">
        <w:tc>
          <w:tcPr>
            <w:tcW w:w="1559" w:type="dxa"/>
            <w:shd w:val="clear" w:color="auto" w:fill="D9D9D9" w:themeFill="background1" w:themeFillShade="D9"/>
            <w:vAlign w:val="center"/>
            <w:hideMark/>
          </w:tcPr>
          <w:p w14:paraId="6D4801BD"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 </w:t>
            </w:r>
          </w:p>
        </w:tc>
        <w:tc>
          <w:tcPr>
            <w:tcW w:w="1559" w:type="dxa"/>
            <w:shd w:val="clear" w:color="auto" w:fill="D9D9D9" w:themeFill="background1" w:themeFillShade="D9"/>
            <w:vAlign w:val="center"/>
            <w:hideMark/>
          </w:tcPr>
          <w:p w14:paraId="7E77AB4A"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4FF32AFF"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3EC54EE1"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326FEA33"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0A7885EA" w14:textId="77777777" w:rsidR="002374E5" w:rsidRPr="00883FBD" w:rsidRDefault="002374E5" w:rsidP="00F45FEB">
            <w:pPr>
              <w:widowControl/>
              <w:jc w:val="center"/>
              <w:rPr>
                <w:rFonts w:eastAsia="Times New Roman" w:cs="Times New Roman"/>
                <w:sz w:val="20"/>
                <w:szCs w:val="20"/>
              </w:rPr>
            </w:pPr>
          </w:p>
        </w:tc>
      </w:tr>
      <w:tr w:rsidR="002374E5" w:rsidRPr="00883FBD" w14:paraId="322F6AD5" w14:textId="77777777" w:rsidTr="00F45FEB">
        <w:tc>
          <w:tcPr>
            <w:tcW w:w="1559" w:type="dxa"/>
            <w:shd w:val="clear" w:color="auto" w:fill="auto"/>
            <w:vAlign w:val="center"/>
            <w:hideMark/>
          </w:tcPr>
          <w:p w14:paraId="01B35897"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15</w:t>
            </w:r>
          </w:p>
        </w:tc>
        <w:tc>
          <w:tcPr>
            <w:tcW w:w="1559" w:type="dxa"/>
            <w:shd w:val="clear" w:color="auto" w:fill="auto"/>
            <w:vAlign w:val="center"/>
            <w:hideMark/>
          </w:tcPr>
          <w:p w14:paraId="585A5C71"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2002</w:t>
            </w:r>
          </w:p>
        </w:tc>
        <w:tc>
          <w:tcPr>
            <w:tcW w:w="1558" w:type="dxa"/>
            <w:shd w:val="clear" w:color="auto" w:fill="auto"/>
            <w:vAlign w:val="center"/>
            <w:hideMark/>
          </w:tcPr>
          <w:p w14:paraId="1D992EC0"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2003</w:t>
            </w:r>
          </w:p>
        </w:tc>
        <w:tc>
          <w:tcPr>
            <w:tcW w:w="1558" w:type="dxa"/>
            <w:shd w:val="clear" w:color="auto" w:fill="auto"/>
            <w:vAlign w:val="center"/>
            <w:hideMark/>
          </w:tcPr>
          <w:p w14:paraId="18A3421C"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45</w:t>
            </w:r>
          </w:p>
        </w:tc>
        <w:tc>
          <w:tcPr>
            <w:tcW w:w="1558" w:type="dxa"/>
            <w:shd w:val="clear" w:color="auto" w:fill="auto"/>
            <w:vAlign w:val="center"/>
            <w:hideMark/>
          </w:tcPr>
          <w:p w14:paraId="4A2BF527"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1972</w:t>
            </w:r>
          </w:p>
        </w:tc>
        <w:tc>
          <w:tcPr>
            <w:tcW w:w="1558" w:type="dxa"/>
            <w:shd w:val="clear" w:color="auto" w:fill="auto"/>
            <w:vAlign w:val="center"/>
            <w:hideMark/>
          </w:tcPr>
          <w:p w14:paraId="1368AFDD"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1973</w:t>
            </w:r>
          </w:p>
        </w:tc>
      </w:tr>
      <w:tr w:rsidR="002374E5" w:rsidRPr="00883FBD" w14:paraId="7461552C" w14:textId="77777777" w:rsidTr="00F45FEB">
        <w:tc>
          <w:tcPr>
            <w:tcW w:w="1559" w:type="dxa"/>
            <w:shd w:val="clear" w:color="auto" w:fill="auto"/>
            <w:vAlign w:val="center"/>
            <w:hideMark/>
          </w:tcPr>
          <w:p w14:paraId="60223409"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16</w:t>
            </w:r>
          </w:p>
        </w:tc>
        <w:tc>
          <w:tcPr>
            <w:tcW w:w="1559" w:type="dxa"/>
            <w:shd w:val="clear" w:color="auto" w:fill="auto"/>
            <w:vAlign w:val="center"/>
            <w:hideMark/>
          </w:tcPr>
          <w:p w14:paraId="1B332220"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2001</w:t>
            </w:r>
          </w:p>
        </w:tc>
        <w:tc>
          <w:tcPr>
            <w:tcW w:w="1558" w:type="dxa"/>
            <w:shd w:val="clear" w:color="auto" w:fill="auto"/>
            <w:vAlign w:val="center"/>
            <w:hideMark/>
          </w:tcPr>
          <w:p w14:paraId="13B0EBD6"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2002</w:t>
            </w:r>
          </w:p>
        </w:tc>
        <w:tc>
          <w:tcPr>
            <w:tcW w:w="1558" w:type="dxa"/>
            <w:shd w:val="clear" w:color="auto" w:fill="auto"/>
            <w:vAlign w:val="center"/>
            <w:hideMark/>
          </w:tcPr>
          <w:p w14:paraId="05542BCA"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46</w:t>
            </w:r>
          </w:p>
        </w:tc>
        <w:tc>
          <w:tcPr>
            <w:tcW w:w="1558" w:type="dxa"/>
            <w:shd w:val="clear" w:color="auto" w:fill="auto"/>
            <w:vAlign w:val="center"/>
            <w:hideMark/>
          </w:tcPr>
          <w:p w14:paraId="09209CF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1971</w:t>
            </w:r>
          </w:p>
        </w:tc>
        <w:tc>
          <w:tcPr>
            <w:tcW w:w="1558" w:type="dxa"/>
            <w:shd w:val="clear" w:color="auto" w:fill="auto"/>
            <w:vAlign w:val="center"/>
            <w:hideMark/>
          </w:tcPr>
          <w:p w14:paraId="43321BCD"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1972</w:t>
            </w:r>
          </w:p>
        </w:tc>
      </w:tr>
      <w:tr w:rsidR="002374E5" w:rsidRPr="00883FBD" w14:paraId="71A7CB92" w14:textId="77777777" w:rsidTr="00F45FEB">
        <w:tc>
          <w:tcPr>
            <w:tcW w:w="1559" w:type="dxa"/>
            <w:shd w:val="clear" w:color="auto" w:fill="auto"/>
            <w:vAlign w:val="center"/>
            <w:hideMark/>
          </w:tcPr>
          <w:p w14:paraId="550D60AF"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17</w:t>
            </w:r>
          </w:p>
        </w:tc>
        <w:tc>
          <w:tcPr>
            <w:tcW w:w="1559" w:type="dxa"/>
            <w:shd w:val="clear" w:color="auto" w:fill="auto"/>
            <w:vAlign w:val="center"/>
            <w:hideMark/>
          </w:tcPr>
          <w:p w14:paraId="7D43026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2000</w:t>
            </w:r>
          </w:p>
        </w:tc>
        <w:tc>
          <w:tcPr>
            <w:tcW w:w="1558" w:type="dxa"/>
            <w:shd w:val="clear" w:color="auto" w:fill="auto"/>
            <w:vAlign w:val="center"/>
            <w:hideMark/>
          </w:tcPr>
          <w:p w14:paraId="0EBFE151"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2001</w:t>
            </w:r>
          </w:p>
        </w:tc>
        <w:tc>
          <w:tcPr>
            <w:tcW w:w="1558" w:type="dxa"/>
            <w:shd w:val="clear" w:color="auto" w:fill="auto"/>
            <w:vAlign w:val="center"/>
            <w:hideMark/>
          </w:tcPr>
          <w:p w14:paraId="7233A761"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47</w:t>
            </w:r>
          </w:p>
        </w:tc>
        <w:tc>
          <w:tcPr>
            <w:tcW w:w="1558" w:type="dxa"/>
            <w:shd w:val="clear" w:color="auto" w:fill="auto"/>
            <w:vAlign w:val="center"/>
            <w:hideMark/>
          </w:tcPr>
          <w:p w14:paraId="42A934F7"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1970</w:t>
            </w:r>
          </w:p>
        </w:tc>
        <w:tc>
          <w:tcPr>
            <w:tcW w:w="1558" w:type="dxa"/>
            <w:shd w:val="clear" w:color="auto" w:fill="auto"/>
            <w:vAlign w:val="center"/>
            <w:hideMark/>
          </w:tcPr>
          <w:p w14:paraId="7061C3F7"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1971</w:t>
            </w:r>
          </w:p>
        </w:tc>
      </w:tr>
      <w:tr w:rsidR="002374E5" w:rsidRPr="00883FBD" w14:paraId="5AC72E10" w14:textId="77777777" w:rsidTr="00F45FEB">
        <w:tc>
          <w:tcPr>
            <w:tcW w:w="1559" w:type="dxa"/>
            <w:shd w:val="clear" w:color="auto" w:fill="auto"/>
            <w:vAlign w:val="center"/>
            <w:hideMark/>
          </w:tcPr>
          <w:p w14:paraId="4D398F28"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18</w:t>
            </w:r>
          </w:p>
        </w:tc>
        <w:tc>
          <w:tcPr>
            <w:tcW w:w="1559" w:type="dxa"/>
            <w:shd w:val="clear" w:color="auto" w:fill="auto"/>
            <w:vAlign w:val="center"/>
            <w:hideMark/>
          </w:tcPr>
          <w:p w14:paraId="3435D9C2"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1999</w:t>
            </w:r>
          </w:p>
        </w:tc>
        <w:tc>
          <w:tcPr>
            <w:tcW w:w="1558" w:type="dxa"/>
            <w:shd w:val="clear" w:color="auto" w:fill="auto"/>
            <w:vAlign w:val="center"/>
            <w:hideMark/>
          </w:tcPr>
          <w:p w14:paraId="10EFB45B"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2000</w:t>
            </w:r>
          </w:p>
        </w:tc>
        <w:tc>
          <w:tcPr>
            <w:tcW w:w="1558" w:type="dxa"/>
            <w:shd w:val="clear" w:color="auto" w:fill="auto"/>
            <w:vAlign w:val="center"/>
            <w:hideMark/>
          </w:tcPr>
          <w:p w14:paraId="56E6C878"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48</w:t>
            </w:r>
          </w:p>
        </w:tc>
        <w:tc>
          <w:tcPr>
            <w:tcW w:w="1558" w:type="dxa"/>
            <w:shd w:val="clear" w:color="auto" w:fill="auto"/>
            <w:vAlign w:val="center"/>
            <w:hideMark/>
          </w:tcPr>
          <w:p w14:paraId="6EA59362"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1969</w:t>
            </w:r>
          </w:p>
        </w:tc>
        <w:tc>
          <w:tcPr>
            <w:tcW w:w="1558" w:type="dxa"/>
            <w:shd w:val="clear" w:color="auto" w:fill="auto"/>
            <w:vAlign w:val="center"/>
            <w:hideMark/>
          </w:tcPr>
          <w:p w14:paraId="6114171A"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1970</w:t>
            </w:r>
          </w:p>
        </w:tc>
      </w:tr>
      <w:tr w:rsidR="002374E5" w:rsidRPr="00883FBD" w14:paraId="7B11EFD5" w14:textId="77777777" w:rsidTr="00F45FEB">
        <w:tc>
          <w:tcPr>
            <w:tcW w:w="1559" w:type="dxa"/>
            <w:tcBorders>
              <w:bottom w:val="single" w:sz="4" w:space="0" w:color="auto"/>
            </w:tcBorders>
            <w:shd w:val="clear" w:color="auto" w:fill="auto"/>
            <w:vAlign w:val="center"/>
            <w:hideMark/>
          </w:tcPr>
          <w:p w14:paraId="263F120D"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19</w:t>
            </w:r>
          </w:p>
        </w:tc>
        <w:tc>
          <w:tcPr>
            <w:tcW w:w="1559" w:type="dxa"/>
            <w:tcBorders>
              <w:bottom w:val="single" w:sz="4" w:space="0" w:color="auto"/>
            </w:tcBorders>
            <w:shd w:val="clear" w:color="auto" w:fill="auto"/>
            <w:vAlign w:val="center"/>
            <w:hideMark/>
          </w:tcPr>
          <w:p w14:paraId="5CA44853"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1998</w:t>
            </w:r>
          </w:p>
        </w:tc>
        <w:tc>
          <w:tcPr>
            <w:tcW w:w="1558" w:type="dxa"/>
            <w:tcBorders>
              <w:bottom w:val="single" w:sz="4" w:space="0" w:color="auto"/>
            </w:tcBorders>
            <w:shd w:val="clear" w:color="auto" w:fill="auto"/>
            <w:vAlign w:val="center"/>
            <w:hideMark/>
          </w:tcPr>
          <w:p w14:paraId="25777C8F"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1999</w:t>
            </w:r>
          </w:p>
        </w:tc>
        <w:tc>
          <w:tcPr>
            <w:tcW w:w="1558" w:type="dxa"/>
            <w:tcBorders>
              <w:bottom w:val="single" w:sz="4" w:space="0" w:color="auto"/>
            </w:tcBorders>
            <w:shd w:val="clear" w:color="auto" w:fill="auto"/>
            <w:vAlign w:val="center"/>
            <w:hideMark/>
          </w:tcPr>
          <w:p w14:paraId="73F23CB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49</w:t>
            </w:r>
          </w:p>
        </w:tc>
        <w:tc>
          <w:tcPr>
            <w:tcW w:w="1558" w:type="dxa"/>
            <w:tcBorders>
              <w:bottom w:val="single" w:sz="4" w:space="0" w:color="auto"/>
            </w:tcBorders>
            <w:shd w:val="clear" w:color="auto" w:fill="auto"/>
            <w:vAlign w:val="center"/>
            <w:hideMark/>
          </w:tcPr>
          <w:p w14:paraId="2F0FE5E3"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1968</w:t>
            </w:r>
          </w:p>
        </w:tc>
        <w:tc>
          <w:tcPr>
            <w:tcW w:w="1558" w:type="dxa"/>
            <w:tcBorders>
              <w:bottom w:val="single" w:sz="4" w:space="0" w:color="auto"/>
            </w:tcBorders>
            <w:shd w:val="clear" w:color="auto" w:fill="auto"/>
            <w:vAlign w:val="center"/>
            <w:hideMark/>
          </w:tcPr>
          <w:p w14:paraId="0FF3124E"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1969</w:t>
            </w:r>
          </w:p>
        </w:tc>
      </w:tr>
      <w:tr w:rsidR="002374E5" w:rsidRPr="00883FBD" w14:paraId="6C7A36D1" w14:textId="77777777" w:rsidTr="00F45FEB">
        <w:tc>
          <w:tcPr>
            <w:tcW w:w="1559" w:type="dxa"/>
            <w:shd w:val="clear" w:color="auto" w:fill="D9D9D9" w:themeFill="background1" w:themeFillShade="D9"/>
            <w:vAlign w:val="center"/>
            <w:hideMark/>
          </w:tcPr>
          <w:p w14:paraId="7A2AB2BD"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 </w:t>
            </w:r>
          </w:p>
        </w:tc>
        <w:tc>
          <w:tcPr>
            <w:tcW w:w="1559" w:type="dxa"/>
            <w:shd w:val="clear" w:color="auto" w:fill="D9D9D9" w:themeFill="background1" w:themeFillShade="D9"/>
            <w:vAlign w:val="center"/>
            <w:hideMark/>
          </w:tcPr>
          <w:p w14:paraId="5318004F"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5AD0B615"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13E6263D"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7F55A722"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13F9AD4E" w14:textId="77777777" w:rsidR="002374E5" w:rsidRPr="00883FBD" w:rsidRDefault="002374E5" w:rsidP="00F45FEB">
            <w:pPr>
              <w:widowControl/>
              <w:jc w:val="center"/>
              <w:rPr>
                <w:rFonts w:eastAsia="Times New Roman" w:cs="Times New Roman"/>
                <w:sz w:val="20"/>
                <w:szCs w:val="20"/>
              </w:rPr>
            </w:pPr>
          </w:p>
        </w:tc>
      </w:tr>
      <w:tr w:rsidR="002374E5" w:rsidRPr="00883FBD" w14:paraId="4CA1D66F" w14:textId="77777777" w:rsidTr="00F45FEB">
        <w:tc>
          <w:tcPr>
            <w:tcW w:w="1559" w:type="dxa"/>
            <w:shd w:val="clear" w:color="auto" w:fill="auto"/>
            <w:vAlign w:val="center"/>
            <w:hideMark/>
          </w:tcPr>
          <w:p w14:paraId="2795D395"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20</w:t>
            </w:r>
          </w:p>
        </w:tc>
        <w:tc>
          <w:tcPr>
            <w:tcW w:w="1559" w:type="dxa"/>
            <w:shd w:val="clear" w:color="auto" w:fill="auto"/>
            <w:vAlign w:val="center"/>
            <w:hideMark/>
          </w:tcPr>
          <w:p w14:paraId="39E2C51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1997</w:t>
            </w:r>
          </w:p>
        </w:tc>
        <w:tc>
          <w:tcPr>
            <w:tcW w:w="1558" w:type="dxa"/>
            <w:shd w:val="clear" w:color="auto" w:fill="auto"/>
            <w:vAlign w:val="center"/>
            <w:hideMark/>
          </w:tcPr>
          <w:p w14:paraId="4BAF9B2F"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1998</w:t>
            </w:r>
          </w:p>
        </w:tc>
        <w:tc>
          <w:tcPr>
            <w:tcW w:w="1558" w:type="dxa"/>
            <w:shd w:val="clear" w:color="auto" w:fill="auto"/>
            <w:vAlign w:val="center"/>
            <w:hideMark/>
          </w:tcPr>
          <w:p w14:paraId="2AE12AC6"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50</w:t>
            </w:r>
          </w:p>
        </w:tc>
        <w:tc>
          <w:tcPr>
            <w:tcW w:w="1558" w:type="dxa"/>
            <w:shd w:val="clear" w:color="auto" w:fill="auto"/>
            <w:vAlign w:val="center"/>
            <w:hideMark/>
          </w:tcPr>
          <w:p w14:paraId="1B32B976"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1967</w:t>
            </w:r>
          </w:p>
        </w:tc>
        <w:tc>
          <w:tcPr>
            <w:tcW w:w="1558" w:type="dxa"/>
            <w:shd w:val="clear" w:color="auto" w:fill="auto"/>
            <w:vAlign w:val="center"/>
            <w:hideMark/>
          </w:tcPr>
          <w:p w14:paraId="04019AF2"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1968</w:t>
            </w:r>
          </w:p>
        </w:tc>
      </w:tr>
      <w:tr w:rsidR="002374E5" w:rsidRPr="00883FBD" w14:paraId="21C04911" w14:textId="77777777" w:rsidTr="00F45FEB">
        <w:tc>
          <w:tcPr>
            <w:tcW w:w="1559" w:type="dxa"/>
            <w:shd w:val="clear" w:color="auto" w:fill="auto"/>
            <w:vAlign w:val="center"/>
            <w:hideMark/>
          </w:tcPr>
          <w:p w14:paraId="77AC33B7"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21</w:t>
            </w:r>
          </w:p>
        </w:tc>
        <w:tc>
          <w:tcPr>
            <w:tcW w:w="1559" w:type="dxa"/>
            <w:shd w:val="clear" w:color="auto" w:fill="auto"/>
            <w:vAlign w:val="center"/>
            <w:hideMark/>
          </w:tcPr>
          <w:p w14:paraId="2448FA0E"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1996</w:t>
            </w:r>
          </w:p>
        </w:tc>
        <w:tc>
          <w:tcPr>
            <w:tcW w:w="1558" w:type="dxa"/>
            <w:shd w:val="clear" w:color="auto" w:fill="auto"/>
            <w:vAlign w:val="center"/>
            <w:hideMark/>
          </w:tcPr>
          <w:p w14:paraId="1EADA741"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1997</w:t>
            </w:r>
          </w:p>
        </w:tc>
        <w:tc>
          <w:tcPr>
            <w:tcW w:w="1558" w:type="dxa"/>
            <w:shd w:val="clear" w:color="auto" w:fill="auto"/>
            <w:vAlign w:val="center"/>
            <w:hideMark/>
          </w:tcPr>
          <w:p w14:paraId="06F63CFD"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51</w:t>
            </w:r>
          </w:p>
        </w:tc>
        <w:tc>
          <w:tcPr>
            <w:tcW w:w="1558" w:type="dxa"/>
            <w:shd w:val="clear" w:color="auto" w:fill="auto"/>
            <w:vAlign w:val="center"/>
            <w:hideMark/>
          </w:tcPr>
          <w:p w14:paraId="2F8E5741"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1966</w:t>
            </w:r>
          </w:p>
        </w:tc>
        <w:tc>
          <w:tcPr>
            <w:tcW w:w="1558" w:type="dxa"/>
            <w:shd w:val="clear" w:color="auto" w:fill="auto"/>
            <w:vAlign w:val="center"/>
            <w:hideMark/>
          </w:tcPr>
          <w:p w14:paraId="02B62BF0"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1967</w:t>
            </w:r>
          </w:p>
        </w:tc>
      </w:tr>
      <w:tr w:rsidR="002374E5" w:rsidRPr="00883FBD" w14:paraId="7E96833D" w14:textId="77777777" w:rsidTr="00F45FEB">
        <w:tc>
          <w:tcPr>
            <w:tcW w:w="1559" w:type="dxa"/>
            <w:shd w:val="clear" w:color="auto" w:fill="auto"/>
            <w:vAlign w:val="center"/>
            <w:hideMark/>
          </w:tcPr>
          <w:p w14:paraId="68BFD177"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22</w:t>
            </w:r>
          </w:p>
        </w:tc>
        <w:tc>
          <w:tcPr>
            <w:tcW w:w="1559" w:type="dxa"/>
            <w:shd w:val="clear" w:color="auto" w:fill="auto"/>
            <w:vAlign w:val="center"/>
            <w:hideMark/>
          </w:tcPr>
          <w:p w14:paraId="21D3AD3B"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1995</w:t>
            </w:r>
          </w:p>
        </w:tc>
        <w:tc>
          <w:tcPr>
            <w:tcW w:w="1558" w:type="dxa"/>
            <w:shd w:val="clear" w:color="auto" w:fill="auto"/>
            <w:vAlign w:val="center"/>
            <w:hideMark/>
          </w:tcPr>
          <w:p w14:paraId="50A97298"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1996</w:t>
            </w:r>
          </w:p>
        </w:tc>
        <w:tc>
          <w:tcPr>
            <w:tcW w:w="1558" w:type="dxa"/>
            <w:shd w:val="clear" w:color="auto" w:fill="auto"/>
            <w:vAlign w:val="center"/>
            <w:hideMark/>
          </w:tcPr>
          <w:p w14:paraId="0F9E19F9"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52</w:t>
            </w:r>
          </w:p>
        </w:tc>
        <w:tc>
          <w:tcPr>
            <w:tcW w:w="1558" w:type="dxa"/>
            <w:shd w:val="clear" w:color="auto" w:fill="auto"/>
            <w:vAlign w:val="center"/>
            <w:hideMark/>
          </w:tcPr>
          <w:p w14:paraId="3F571663"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1965</w:t>
            </w:r>
          </w:p>
        </w:tc>
        <w:tc>
          <w:tcPr>
            <w:tcW w:w="1558" w:type="dxa"/>
            <w:shd w:val="clear" w:color="auto" w:fill="auto"/>
            <w:vAlign w:val="center"/>
            <w:hideMark/>
          </w:tcPr>
          <w:p w14:paraId="0B029EE6"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1966</w:t>
            </w:r>
          </w:p>
        </w:tc>
      </w:tr>
      <w:tr w:rsidR="002374E5" w:rsidRPr="00883FBD" w14:paraId="14C7587D" w14:textId="77777777" w:rsidTr="00F45FEB">
        <w:tc>
          <w:tcPr>
            <w:tcW w:w="1559" w:type="dxa"/>
            <w:shd w:val="clear" w:color="auto" w:fill="auto"/>
            <w:vAlign w:val="center"/>
            <w:hideMark/>
          </w:tcPr>
          <w:p w14:paraId="6F35C95F"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23</w:t>
            </w:r>
          </w:p>
        </w:tc>
        <w:tc>
          <w:tcPr>
            <w:tcW w:w="1559" w:type="dxa"/>
            <w:shd w:val="clear" w:color="auto" w:fill="auto"/>
            <w:vAlign w:val="center"/>
            <w:hideMark/>
          </w:tcPr>
          <w:p w14:paraId="7D7B386B"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1994</w:t>
            </w:r>
          </w:p>
        </w:tc>
        <w:tc>
          <w:tcPr>
            <w:tcW w:w="1558" w:type="dxa"/>
            <w:shd w:val="clear" w:color="auto" w:fill="auto"/>
            <w:vAlign w:val="center"/>
            <w:hideMark/>
          </w:tcPr>
          <w:p w14:paraId="7B306B43"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1995</w:t>
            </w:r>
          </w:p>
        </w:tc>
        <w:tc>
          <w:tcPr>
            <w:tcW w:w="1558" w:type="dxa"/>
            <w:shd w:val="clear" w:color="auto" w:fill="auto"/>
            <w:vAlign w:val="center"/>
            <w:hideMark/>
          </w:tcPr>
          <w:p w14:paraId="0B8FD610"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53</w:t>
            </w:r>
          </w:p>
        </w:tc>
        <w:tc>
          <w:tcPr>
            <w:tcW w:w="1558" w:type="dxa"/>
            <w:shd w:val="clear" w:color="auto" w:fill="auto"/>
            <w:vAlign w:val="center"/>
            <w:hideMark/>
          </w:tcPr>
          <w:p w14:paraId="2813ECDF"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1964</w:t>
            </w:r>
          </w:p>
        </w:tc>
        <w:tc>
          <w:tcPr>
            <w:tcW w:w="1558" w:type="dxa"/>
            <w:shd w:val="clear" w:color="auto" w:fill="auto"/>
            <w:vAlign w:val="center"/>
            <w:hideMark/>
          </w:tcPr>
          <w:p w14:paraId="1F72DE50"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1965</w:t>
            </w:r>
          </w:p>
        </w:tc>
      </w:tr>
      <w:tr w:rsidR="002374E5" w:rsidRPr="00883FBD" w14:paraId="10966CBB" w14:textId="77777777" w:rsidTr="00F45FEB">
        <w:tc>
          <w:tcPr>
            <w:tcW w:w="1559" w:type="dxa"/>
            <w:tcBorders>
              <w:bottom w:val="single" w:sz="4" w:space="0" w:color="auto"/>
            </w:tcBorders>
            <w:shd w:val="clear" w:color="auto" w:fill="auto"/>
            <w:vAlign w:val="center"/>
            <w:hideMark/>
          </w:tcPr>
          <w:p w14:paraId="3E9A7A71"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24</w:t>
            </w:r>
          </w:p>
        </w:tc>
        <w:tc>
          <w:tcPr>
            <w:tcW w:w="1559" w:type="dxa"/>
            <w:tcBorders>
              <w:bottom w:val="single" w:sz="4" w:space="0" w:color="auto"/>
            </w:tcBorders>
            <w:shd w:val="clear" w:color="auto" w:fill="auto"/>
            <w:vAlign w:val="center"/>
            <w:hideMark/>
          </w:tcPr>
          <w:p w14:paraId="47582262"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1993</w:t>
            </w:r>
          </w:p>
        </w:tc>
        <w:tc>
          <w:tcPr>
            <w:tcW w:w="1558" w:type="dxa"/>
            <w:tcBorders>
              <w:bottom w:val="single" w:sz="4" w:space="0" w:color="auto"/>
            </w:tcBorders>
            <w:shd w:val="clear" w:color="auto" w:fill="auto"/>
            <w:vAlign w:val="center"/>
            <w:hideMark/>
          </w:tcPr>
          <w:p w14:paraId="1B2BE192"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1986</w:t>
            </w:r>
          </w:p>
        </w:tc>
        <w:tc>
          <w:tcPr>
            <w:tcW w:w="1558" w:type="dxa"/>
            <w:tcBorders>
              <w:bottom w:val="single" w:sz="4" w:space="0" w:color="auto"/>
            </w:tcBorders>
            <w:shd w:val="clear" w:color="auto" w:fill="auto"/>
            <w:vAlign w:val="center"/>
            <w:hideMark/>
          </w:tcPr>
          <w:p w14:paraId="7D795AF4"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54</w:t>
            </w:r>
          </w:p>
        </w:tc>
        <w:tc>
          <w:tcPr>
            <w:tcW w:w="1558" w:type="dxa"/>
            <w:tcBorders>
              <w:bottom w:val="single" w:sz="4" w:space="0" w:color="auto"/>
            </w:tcBorders>
            <w:shd w:val="clear" w:color="auto" w:fill="auto"/>
            <w:vAlign w:val="center"/>
            <w:hideMark/>
          </w:tcPr>
          <w:p w14:paraId="33A3365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1963</w:t>
            </w:r>
          </w:p>
        </w:tc>
        <w:tc>
          <w:tcPr>
            <w:tcW w:w="1558" w:type="dxa"/>
            <w:tcBorders>
              <w:bottom w:val="single" w:sz="4" w:space="0" w:color="auto"/>
            </w:tcBorders>
            <w:shd w:val="clear" w:color="auto" w:fill="auto"/>
            <w:vAlign w:val="center"/>
            <w:hideMark/>
          </w:tcPr>
          <w:p w14:paraId="17681FBE"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1964</w:t>
            </w:r>
          </w:p>
        </w:tc>
      </w:tr>
      <w:tr w:rsidR="002374E5" w:rsidRPr="00883FBD" w14:paraId="096EB4A0" w14:textId="77777777" w:rsidTr="00F45FEB">
        <w:tc>
          <w:tcPr>
            <w:tcW w:w="1559" w:type="dxa"/>
            <w:shd w:val="clear" w:color="auto" w:fill="D9D9D9" w:themeFill="background1" w:themeFillShade="D9"/>
            <w:vAlign w:val="center"/>
            <w:hideMark/>
          </w:tcPr>
          <w:p w14:paraId="75D5F7F4"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 </w:t>
            </w:r>
          </w:p>
        </w:tc>
        <w:tc>
          <w:tcPr>
            <w:tcW w:w="1559" w:type="dxa"/>
            <w:shd w:val="clear" w:color="auto" w:fill="D9D9D9" w:themeFill="background1" w:themeFillShade="D9"/>
            <w:vAlign w:val="center"/>
            <w:hideMark/>
          </w:tcPr>
          <w:p w14:paraId="2C964A6C"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1CB1D19A"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6CC2B58B"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04BB82F8" w14:textId="77777777" w:rsidR="002374E5" w:rsidRPr="00883FBD" w:rsidRDefault="002374E5" w:rsidP="00F45FEB">
            <w:pPr>
              <w:widowControl/>
              <w:jc w:val="center"/>
              <w:rPr>
                <w:rFonts w:eastAsia="Times New Roman" w:cs="Times New Roman"/>
                <w:sz w:val="20"/>
                <w:szCs w:val="20"/>
              </w:rPr>
            </w:pPr>
          </w:p>
        </w:tc>
        <w:tc>
          <w:tcPr>
            <w:tcW w:w="1558" w:type="dxa"/>
            <w:shd w:val="clear" w:color="auto" w:fill="D9D9D9" w:themeFill="background1" w:themeFillShade="D9"/>
            <w:vAlign w:val="center"/>
            <w:hideMark/>
          </w:tcPr>
          <w:p w14:paraId="289C261B" w14:textId="77777777" w:rsidR="002374E5" w:rsidRPr="00883FBD" w:rsidRDefault="002374E5" w:rsidP="00F45FEB">
            <w:pPr>
              <w:widowControl/>
              <w:jc w:val="center"/>
              <w:rPr>
                <w:rFonts w:eastAsia="Times New Roman" w:cs="Times New Roman"/>
                <w:sz w:val="20"/>
                <w:szCs w:val="20"/>
              </w:rPr>
            </w:pPr>
          </w:p>
        </w:tc>
      </w:tr>
      <w:tr w:rsidR="002374E5" w:rsidRPr="00883FBD" w14:paraId="0F829AC4" w14:textId="77777777" w:rsidTr="00F45FEB">
        <w:tc>
          <w:tcPr>
            <w:tcW w:w="1559" w:type="dxa"/>
            <w:shd w:val="clear" w:color="auto" w:fill="auto"/>
            <w:vAlign w:val="center"/>
            <w:hideMark/>
          </w:tcPr>
          <w:p w14:paraId="7714174B"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25</w:t>
            </w:r>
          </w:p>
        </w:tc>
        <w:tc>
          <w:tcPr>
            <w:tcW w:w="1559" w:type="dxa"/>
            <w:shd w:val="clear" w:color="auto" w:fill="auto"/>
            <w:vAlign w:val="center"/>
            <w:hideMark/>
          </w:tcPr>
          <w:p w14:paraId="58CE88CA"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1992</w:t>
            </w:r>
          </w:p>
        </w:tc>
        <w:tc>
          <w:tcPr>
            <w:tcW w:w="1558" w:type="dxa"/>
            <w:shd w:val="clear" w:color="auto" w:fill="auto"/>
            <w:vAlign w:val="center"/>
            <w:hideMark/>
          </w:tcPr>
          <w:p w14:paraId="066280A2"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1993</w:t>
            </w:r>
          </w:p>
        </w:tc>
        <w:tc>
          <w:tcPr>
            <w:tcW w:w="1558" w:type="dxa"/>
            <w:shd w:val="clear" w:color="auto" w:fill="auto"/>
            <w:vAlign w:val="center"/>
            <w:hideMark/>
          </w:tcPr>
          <w:p w14:paraId="0BED72C3"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55</w:t>
            </w:r>
          </w:p>
        </w:tc>
        <w:tc>
          <w:tcPr>
            <w:tcW w:w="1558" w:type="dxa"/>
            <w:shd w:val="clear" w:color="auto" w:fill="auto"/>
            <w:vAlign w:val="center"/>
            <w:hideMark/>
          </w:tcPr>
          <w:p w14:paraId="2F586740"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1962</w:t>
            </w:r>
          </w:p>
        </w:tc>
        <w:tc>
          <w:tcPr>
            <w:tcW w:w="1558" w:type="dxa"/>
            <w:shd w:val="clear" w:color="auto" w:fill="auto"/>
            <w:vAlign w:val="center"/>
            <w:hideMark/>
          </w:tcPr>
          <w:p w14:paraId="6D7DD5DE"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1963</w:t>
            </w:r>
          </w:p>
        </w:tc>
      </w:tr>
      <w:tr w:rsidR="002374E5" w:rsidRPr="00883FBD" w14:paraId="5DDAD5F9" w14:textId="77777777" w:rsidTr="00F45FEB">
        <w:tc>
          <w:tcPr>
            <w:tcW w:w="1559" w:type="dxa"/>
            <w:shd w:val="clear" w:color="auto" w:fill="auto"/>
            <w:vAlign w:val="center"/>
            <w:hideMark/>
          </w:tcPr>
          <w:p w14:paraId="20780116"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26</w:t>
            </w:r>
          </w:p>
        </w:tc>
        <w:tc>
          <w:tcPr>
            <w:tcW w:w="1559" w:type="dxa"/>
            <w:shd w:val="clear" w:color="auto" w:fill="auto"/>
            <w:vAlign w:val="center"/>
            <w:hideMark/>
          </w:tcPr>
          <w:p w14:paraId="36CE5F17"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1991</w:t>
            </w:r>
          </w:p>
        </w:tc>
        <w:tc>
          <w:tcPr>
            <w:tcW w:w="1558" w:type="dxa"/>
            <w:shd w:val="clear" w:color="auto" w:fill="auto"/>
            <w:vAlign w:val="center"/>
            <w:hideMark/>
          </w:tcPr>
          <w:p w14:paraId="2622D4BE"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1992</w:t>
            </w:r>
          </w:p>
        </w:tc>
        <w:tc>
          <w:tcPr>
            <w:tcW w:w="1558" w:type="dxa"/>
            <w:shd w:val="clear" w:color="auto" w:fill="auto"/>
            <w:vAlign w:val="center"/>
            <w:hideMark/>
          </w:tcPr>
          <w:p w14:paraId="2148394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56</w:t>
            </w:r>
          </w:p>
        </w:tc>
        <w:tc>
          <w:tcPr>
            <w:tcW w:w="1558" w:type="dxa"/>
            <w:shd w:val="clear" w:color="auto" w:fill="auto"/>
            <w:vAlign w:val="center"/>
            <w:hideMark/>
          </w:tcPr>
          <w:p w14:paraId="6AC9C10A"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1961</w:t>
            </w:r>
          </w:p>
        </w:tc>
        <w:tc>
          <w:tcPr>
            <w:tcW w:w="1558" w:type="dxa"/>
            <w:shd w:val="clear" w:color="auto" w:fill="auto"/>
            <w:vAlign w:val="center"/>
            <w:hideMark/>
          </w:tcPr>
          <w:p w14:paraId="58FF869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1962</w:t>
            </w:r>
          </w:p>
        </w:tc>
      </w:tr>
      <w:tr w:rsidR="002374E5" w:rsidRPr="00883FBD" w14:paraId="55E576A4" w14:textId="77777777" w:rsidTr="00F45FEB">
        <w:tc>
          <w:tcPr>
            <w:tcW w:w="1559" w:type="dxa"/>
            <w:shd w:val="clear" w:color="auto" w:fill="auto"/>
            <w:vAlign w:val="center"/>
            <w:hideMark/>
          </w:tcPr>
          <w:p w14:paraId="2F4F951D"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27</w:t>
            </w:r>
          </w:p>
        </w:tc>
        <w:tc>
          <w:tcPr>
            <w:tcW w:w="1559" w:type="dxa"/>
            <w:shd w:val="clear" w:color="auto" w:fill="auto"/>
            <w:vAlign w:val="center"/>
            <w:hideMark/>
          </w:tcPr>
          <w:p w14:paraId="1B184358"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1990</w:t>
            </w:r>
          </w:p>
        </w:tc>
        <w:tc>
          <w:tcPr>
            <w:tcW w:w="1558" w:type="dxa"/>
            <w:shd w:val="clear" w:color="auto" w:fill="auto"/>
            <w:vAlign w:val="center"/>
            <w:hideMark/>
          </w:tcPr>
          <w:p w14:paraId="0CDC373A"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1991</w:t>
            </w:r>
          </w:p>
        </w:tc>
        <w:tc>
          <w:tcPr>
            <w:tcW w:w="1558" w:type="dxa"/>
            <w:shd w:val="clear" w:color="auto" w:fill="auto"/>
            <w:vAlign w:val="center"/>
            <w:hideMark/>
          </w:tcPr>
          <w:p w14:paraId="773F5EA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57</w:t>
            </w:r>
          </w:p>
        </w:tc>
        <w:tc>
          <w:tcPr>
            <w:tcW w:w="1558" w:type="dxa"/>
            <w:shd w:val="clear" w:color="auto" w:fill="auto"/>
            <w:vAlign w:val="center"/>
            <w:hideMark/>
          </w:tcPr>
          <w:p w14:paraId="551ED11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1960</w:t>
            </w:r>
          </w:p>
        </w:tc>
        <w:tc>
          <w:tcPr>
            <w:tcW w:w="1558" w:type="dxa"/>
            <w:shd w:val="clear" w:color="auto" w:fill="auto"/>
            <w:vAlign w:val="center"/>
            <w:hideMark/>
          </w:tcPr>
          <w:p w14:paraId="1A47F743"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1961</w:t>
            </w:r>
          </w:p>
        </w:tc>
      </w:tr>
      <w:tr w:rsidR="002374E5" w:rsidRPr="00883FBD" w14:paraId="1A170EBA" w14:textId="77777777" w:rsidTr="00F45FEB">
        <w:tc>
          <w:tcPr>
            <w:tcW w:w="1559" w:type="dxa"/>
            <w:shd w:val="clear" w:color="auto" w:fill="auto"/>
            <w:vAlign w:val="center"/>
            <w:hideMark/>
          </w:tcPr>
          <w:p w14:paraId="5F055F59"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28</w:t>
            </w:r>
          </w:p>
        </w:tc>
        <w:tc>
          <w:tcPr>
            <w:tcW w:w="1559" w:type="dxa"/>
            <w:shd w:val="clear" w:color="auto" w:fill="auto"/>
            <w:vAlign w:val="center"/>
            <w:hideMark/>
          </w:tcPr>
          <w:p w14:paraId="6C27B724"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1989</w:t>
            </w:r>
          </w:p>
        </w:tc>
        <w:tc>
          <w:tcPr>
            <w:tcW w:w="1558" w:type="dxa"/>
            <w:shd w:val="clear" w:color="auto" w:fill="auto"/>
            <w:vAlign w:val="center"/>
            <w:hideMark/>
          </w:tcPr>
          <w:p w14:paraId="4AA9C9CD"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1990</w:t>
            </w:r>
          </w:p>
        </w:tc>
        <w:tc>
          <w:tcPr>
            <w:tcW w:w="1558" w:type="dxa"/>
            <w:shd w:val="clear" w:color="auto" w:fill="auto"/>
            <w:vAlign w:val="center"/>
            <w:hideMark/>
          </w:tcPr>
          <w:p w14:paraId="6EAFA2B3"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58</w:t>
            </w:r>
          </w:p>
        </w:tc>
        <w:tc>
          <w:tcPr>
            <w:tcW w:w="1558" w:type="dxa"/>
            <w:shd w:val="clear" w:color="auto" w:fill="auto"/>
            <w:vAlign w:val="center"/>
            <w:hideMark/>
          </w:tcPr>
          <w:p w14:paraId="63019613"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1959</w:t>
            </w:r>
          </w:p>
        </w:tc>
        <w:tc>
          <w:tcPr>
            <w:tcW w:w="1558" w:type="dxa"/>
            <w:shd w:val="clear" w:color="auto" w:fill="auto"/>
            <w:vAlign w:val="center"/>
            <w:hideMark/>
          </w:tcPr>
          <w:p w14:paraId="4EE74A37"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1960</w:t>
            </w:r>
          </w:p>
        </w:tc>
      </w:tr>
      <w:tr w:rsidR="002374E5" w:rsidRPr="00883FBD" w14:paraId="6D347EAE" w14:textId="77777777" w:rsidTr="00F45FEB">
        <w:tc>
          <w:tcPr>
            <w:tcW w:w="1559" w:type="dxa"/>
            <w:shd w:val="clear" w:color="auto" w:fill="auto"/>
            <w:vAlign w:val="center"/>
            <w:hideMark/>
          </w:tcPr>
          <w:p w14:paraId="019CBAE2" w14:textId="77777777" w:rsidR="002374E5" w:rsidRPr="00883FBD" w:rsidRDefault="002374E5" w:rsidP="00F45FEB">
            <w:pPr>
              <w:widowControl/>
              <w:rPr>
                <w:rFonts w:eastAsia="Times New Roman" w:cs="Times New Roman"/>
                <w:sz w:val="20"/>
                <w:szCs w:val="20"/>
              </w:rPr>
            </w:pPr>
            <w:r w:rsidRPr="00883FBD">
              <w:rPr>
                <w:rFonts w:eastAsia="Times New Roman" w:cs="Times New Roman"/>
                <w:sz w:val="20"/>
                <w:szCs w:val="20"/>
              </w:rPr>
              <w:t>29</w:t>
            </w:r>
          </w:p>
        </w:tc>
        <w:tc>
          <w:tcPr>
            <w:tcW w:w="1559" w:type="dxa"/>
            <w:shd w:val="clear" w:color="auto" w:fill="auto"/>
            <w:vAlign w:val="center"/>
            <w:hideMark/>
          </w:tcPr>
          <w:p w14:paraId="74BA2440"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2018</w:t>
            </w:r>
          </w:p>
        </w:tc>
        <w:tc>
          <w:tcPr>
            <w:tcW w:w="1558" w:type="dxa"/>
            <w:shd w:val="clear" w:color="auto" w:fill="auto"/>
            <w:vAlign w:val="center"/>
            <w:hideMark/>
          </w:tcPr>
          <w:p w14:paraId="240D9547"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1989</w:t>
            </w:r>
          </w:p>
        </w:tc>
        <w:tc>
          <w:tcPr>
            <w:tcW w:w="1558" w:type="dxa"/>
            <w:shd w:val="clear" w:color="auto" w:fill="auto"/>
            <w:vAlign w:val="center"/>
            <w:hideMark/>
          </w:tcPr>
          <w:p w14:paraId="382484B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59</w:t>
            </w:r>
          </w:p>
        </w:tc>
        <w:tc>
          <w:tcPr>
            <w:tcW w:w="1558" w:type="dxa"/>
            <w:shd w:val="clear" w:color="auto" w:fill="auto"/>
            <w:vAlign w:val="center"/>
            <w:hideMark/>
          </w:tcPr>
          <w:p w14:paraId="6C03EB45"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2018</w:t>
            </w:r>
          </w:p>
        </w:tc>
        <w:tc>
          <w:tcPr>
            <w:tcW w:w="1558" w:type="dxa"/>
            <w:shd w:val="clear" w:color="auto" w:fill="auto"/>
            <w:vAlign w:val="center"/>
            <w:hideMark/>
          </w:tcPr>
          <w:p w14:paraId="6D6595E6" w14:textId="77777777" w:rsidR="002374E5" w:rsidRPr="00883FBD" w:rsidRDefault="002374E5" w:rsidP="00F45FEB">
            <w:pPr>
              <w:widowControl/>
              <w:jc w:val="center"/>
              <w:rPr>
                <w:rFonts w:eastAsia="Times New Roman" w:cs="Times New Roman"/>
                <w:sz w:val="20"/>
                <w:szCs w:val="20"/>
              </w:rPr>
            </w:pPr>
            <w:r w:rsidRPr="00883FBD">
              <w:rPr>
                <w:rFonts w:eastAsia="Times New Roman" w:cs="Times New Roman"/>
                <w:sz w:val="20"/>
                <w:szCs w:val="20"/>
              </w:rPr>
              <w:t>1959</w:t>
            </w:r>
          </w:p>
        </w:tc>
      </w:tr>
    </w:tbl>
    <w:p w14:paraId="11ECC93B" w14:textId="77777777" w:rsidR="002374E5" w:rsidRDefault="002374E5" w:rsidP="002374E5">
      <w:pPr>
        <w:widowControl/>
        <w:spacing w:after="200"/>
        <w:rPr>
          <w:b/>
        </w:rPr>
      </w:pPr>
      <w:r>
        <w:rPr>
          <w:b/>
        </w:rPr>
        <w:br w:type="page"/>
      </w:r>
    </w:p>
    <w:p w14:paraId="43F0A530" w14:textId="497001FD" w:rsidR="002374E5" w:rsidRPr="006F054E" w:rsidRDefault="002374E5" w:rsidP="002374E5">
      <w:pPr>
        <w:pStyle w:val="Tabletitle"/>
      </w:pPr>
      <w:bookmarkStart w:id="208" w:name="_Toc527243239"/>
      <w:r>
        <w:lastRenderedPageBreak/>
        <w:t>Table D2: Age and Birth</w:t>
      </w:r>
      <w:r w:rsidRPr="00883FBD">
        <w:t>date Consistency Chart for Survey in 2019</w:t>
      </w:r>
      <w:bookmarkEnd w:id="208"/>
    </w:p>
    <w:tbl>
      <w:tblPr>
        <w:tblW w:w="5000" w:type="pct"/>
        <w:tblLook w:val="04A0" w:firstRow="1" w:lastRow="0" w:firstColumn="1" w:lastColumn="0" w:noHBand="0" w:noVBand="1"/>
      </w:tblPr>
      <w:tblGrid>
        <w:gridCol w:w="1535"/>
        <w:gridCol w:w="1572"/>
        <w:gridCol w:w="1570"/>
        <w:gridCol w:w="1533"/>
        <w:gridCol w:w="1570"/>
        <w:gridCol w:w="1570"/>
      </w:tblGrid>
      <w:tr w:rsidR="002374E5" w:rsidRPr="008B5060" w14:paraId="3B02A16D" w14:textId="77777777" w:rsidTr="00F45FEB">
        <w:tc>
          <w:tcPr>
            <w:tcW w:w="1304" w:type="dxa"/>
            <w:vMerge w:val="restart"/>
            <w:tcBorders>
              <w:top w:val="single" w:sz="4" w:space="0" w:color="auto"/>
              <w:left w:val="single" w:sz="4" w:space="0" w:color="auto"/>
              <w:right w:val="single" w:sz="4" w:space="0" w:color="auto"/>
            </w:tcBorders>
            <w:shd w:val="clear" w:color="auto" w:fill="387990"/>
            <w:vAlign w:val="center"/>
            <w:hideMark/>
          </w:tcPr>
          <w:p w14:paraId="01FE0A98" w14:textId="77777777" w:rsidR="002374E5" w:rsidRPr="008B5060" w:rsidRDefault="002374E5" w:rsidP="00F45FEB">
            <w:pPr>
              <w:widowControl/>
              <w:spacing w:line="240" w:lineRule="auto"/>
              <w:rPr>
                <w:rFonts w:eastAsia="Times New Roman" w:cs="Times New Roman"/>
                <w:b/>
                <w:color w:val="FFFFFF" w:themeColor="background1"/>
                <w:sz w:val="20"/>
                <w:szCs w:val="20"/>
              </w:rPr>
            </w:pPr>
            <w:r>
              <w:rPr>
                <w:rFonts w:eastAsia="Times New Roman" w:cs="Times New Roman"/>
                <w:b/>
                <w:color w:val="FFFFFF" w:themeColor="background1"/>
                <w:sz w:val="20"/>
                <w:szCs w:val="20"/>
              </w:rPr>
              <w:t>Current Age</w:t>
            </w:r>
          </w:p>
        </w:tc>
        <w:tc>
          <w:tcPr>
            <w:tcW w:w="2671"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09E908C4" w14:textId="77777777" w:rsidR="002374E5" w:rsidRPr="008B5060" w:rsidRDefault="002374E5" w:rsidP="00F45FEB">
            <w:pPr>
              <w:widowControl/>
              <w:spacing w:line="240" w:lineRule="auto"/>
              <w:jc w:val="center"/>
              <w:rPr>
                <w:rFonts w:eastAsia="Times New Roman" w:cs="Times New Roman"/>
                <w:b/>
                <w:bCs/>
                <w:color w:val="FFFFFF" w:themeColor="background1"/>
                <w:sz w:val="20"/>
                <w:szCs w:val="20"/>
              </w:rPr>
            </w:pPr>
            <w:r w:rsidRPr="008B5060">
              <w:rPr>
                <w:rFonts w:eastAsia="Times New Roman" w:cs="Times New Roman"/>
                <w:b/>
                <w:bCs/>
                <w:color w:val="FFFFFF" w:themeColor="background1"/>
                <w:sz w:val="20"/>
                <w:szCs w:val="20"/>
              </w:rPr>
              <w:t>Year of Birth</w:t>
            </w:r>
          </w:p>
        </w:tc>
        <w:tc>
          <w:tcPr>
            <w:tcW w:w="1303" w:type="dxa"/>
            <w:vMerge w:val="restart"/>
            <w:tcBorders>
              <w:top w:val="single" w:sz="4" w:space="0" w:color="auto"/>
              <w:left w:val="single" w:sz="4" w:space="0" w:color="auto"/>
              <w:right w:val="single" w:sz="4" w:space="0" w:color="auto"/>
            </w:tcBorders>
            <w:shd w:val="clear" w:color="auto" w:fill="387990"/>
            <w:vAlign w:val="center"/>
            <w:hideMark/>
          </w:tcPr>
          <w:p w14:paraId="4C020CBD" w14:textId="77777777" w:rsidR="002374E5" w:rsidRPr="008B5060" w:rsidRDefault="002374E5" w:rsidP="00F45FEB">
            <w:pPr>
              <w:widowControl/>
              <w:spacing w:line="240" w:lineRule="auto"/>
              <w:jc w:val="center"/>
              <w:rPr>
                <w:rFonts w:eastAsia="Times New Roman" w:cs="Times New Roman"/>
                <w:b/>
                <w:color w:val="FFFFFF" w:themeColor="background1"/>
                <w:sz w:val="20"/>
                <w:szCs w:val="20"/>
              </w:rPr>
            </w:pPr>
            <w:r w:rsidRPr="008B5060">
              <w:rPr>
                <w:rFonts w:eastAsia="Times New Roman" w:cs="Times New Roman"/>
                <w:b/>
                <w:color w:val="FFFFFF" w:themeColor="background1"/>
                <w:sz w:val="20"/>
                <w:szCs w:val="20"/>
              </w:rPr>
              <w:t>Current Age</w:t>
            </w:r>
          </w:p>
        </w:tc>
        <w:tc>
          <w:tcPr>
            <w:tcW w:w="2670" w:type="dxa"/>
            <w:gridSpan w:val="2"/>
            <w:tcBorders>
              <w:top w:val="single" w:sz="4" w:space="0" w:color="auto"/>
              <w:left w:val="single" w:sz="4" w:space="0" w:color="auto"/>
              <w:bottom w:val="single" w:sz="4" w:space="0" w:color="auto"/>
              <w:right w:val="single" w:sz="4" w:space="0" w:color="000000"/>
            </w:tcBorders>
            <w:shd w:val="clear" w:color="auto" w:fill="387990"/>
            <w:vAlign w:val="center"/>
            <w:hideMark/>
          </w:tcPr>
          <w:p w14:paraId="05AF8EB6" w14:textId="77777777" w:rsidR="002374E5" w:rsidRPr="008B5060" w:rsidRDefault="002374E5" w:rsidP="00F45FEB">
            <w:pPr>
              <w:widowControl/>
              <w:spacing w:line="240" w:lineRule="auto"/>
              <w:jc w:val="center"/>
              <w:rPr>
                <w:rFonts w:eastAsia="Times New Roman" w:cs="Times New Roman"/>
                <w:b/>
                <w:bCs/>
                <w:color w:val="FFFFFF" w:themeColor="background1"/>
                <w:sz w:val="20"/>
                <w:szCs w:val="20"/>
              </w:rPr>
            </w:pPr>
            <w:r w:rsidRPr="008B5060">
              <w:rPr>
                <w:rFonts w:eastAsia="Times New Roman" w:cs="Times New Roman"/>
                <w:b/>
                <w:bCs/>
                <w:color w:val="FFFFFF" w:themeColor="background1"/>
                <w:sz w:val="20"/>
                <w:szCs w:val="20"/>
              </w:rPr>
              <w:t>Year of Birth</w:t>
            </w:r>
          </w:p>
        </w:tc>
      </w:tr>
      <w:tr w:rsidR="002374E5" w:rsidRPr="008B5060" w14:paraId="6EAC57CF" w14:textId="77777777" w:rsidTr="00F45FEB">
        <w:trPr>
          <w:trHeight w:val="938"/>
        </w:trPr>
        <w:tc>
          <w:tcPr>
            <w:tcW w:w="1304" w:type="dxa"/>
            <w:vMerge/>
            <w:tcBorders>
              <w:left w:val="single" w:sz="4" w:space="0" w:color="auto"/>
              <w:right w:val="single" w:sz="4" w:space="0" w:color="auto"/>
            </w:tcBorders>
            <w:shd w:val="clear" w:color="auto" w:fill="387990"/>
            <w:vAlign w:val="center"/>
            <w:hideMark/>
          </w:tcPr>
          <w:p w14:paraId="6EF7AD1C" w14:textId="77777777" w:rsidR="002374E5" w:rsidRPr="008B5060" w:rsidRDefault="002374E5" w:rsidP="00F45FEB">
            <w:pPr>
              <w:spacing w:line="240" w:lineRule="auto"/>
              <w:rPr>
                <w:rFonts w:eastAsia="Times New Roman" w:cs="Times New Roman"/>
                <w:b/>
                <w:color w:val="FFFFFF" w:themeColor="background1"/>
                <w:sz w:val="20"/>
                <w:szCs w:val="20"/>
              </w:rPr>
            </w:pPr>
          </w:p>
        </w:tc>
        <w:tc>
          <w:tcPr>
            <w:tcW w:w="1336" w:type="dxa"/>
            <w:tcBorders>
              <w:top w:val="single" w:sz="4" w:space="0" w:color="auto"/>
              <w:left w:val="single" w:sz="4" w:space="0" w:color="auto"/>
              <w:right w:val="single" w:sz="4" w:space="0" w:color="auto"/>
            </w:tcBorders>
            <w:shd w:val="clear" w:color="auto" w:fill="387990"/>
            <w:vAlign w:val="center"/>
            <w:hideMark/>
          </w:tcPr>
          <w:p w14:paraId="2EB8F532" w14:textId="77777777" w:rsidR="002374E5" w:rsidRPr="008B5060" w:rsidRDefault="002374E5" w:rsidP="00F45FEB">
            <w:pPr>
              <w:widowControl/>
              <w:spacing w:line="240" w:lineRule="auto"/>
              <w:jc w:val="center"/>
              <w:rPr>
                <w:rFonts w:eastAsia="Times New Roman" w:cs="Times New Roman"/>
                <w:b/>
                <w:color w:val="FFFFFF" w:themeColor="background1"/>
                <w:sz w:val="20"/>
                <w:szCs w:val="20"/>
              </w:rPr>
            </w:pPr>
            <w:r w:rsidRPr="008B5060">
              <w:rPr>
                <w:rFonts w:eastAsia="Times New Roman" w:cs="Times New Roman"/>
                <w:b/>
                <w:color w:val="FFFFFF" w:themeColor="background1"/>
                <w:sz w:val="20"/>
                <w:szCs w:val="20"/>
              </w:rPr>
              <w:t>Has not had birthday in 2019</w:t>
            </w:r>
          </w:p>
        </w:tc>
        <w:tc>
          <w:tcPr>
            <w:tcW w:w="1335" w:type="dxa"/>
            <w:tcBorders>
              <w:top w:val="nil"/>
              <w:left w:val="single" w:sz="4" w:space="0" w:color="auto"/>
              <w:right w:val="nil"/>
            </w:tcBorders>
            <w:shd w:val="clear" w:color="auto" w:fill="387990"/>
            <w:vAlign w:val="center"/>
            <w:hideMark/>
          </w:tcPr>
          <w:p w14:paraId="08A359E8" w14:textId="77777777" w:rsidR="002374E5" w:rsidRPr="008B5060" w:rsidRDefault="002374E5" w:rsidP="00F45FEB">
            <w:pPr>
              <w:widowControl/>
              <w:spacing w:line="240" w:lineRule="auto"/>
              <w:jc w:val="center"/>
              <w:rPr>
                <w:rFonts w:eastAsia="Times New Roman" w:cs="Times New Roman"/>
                <w:b/>
                <w:color w:val="FFFFFF" w:themeColor="background1"/>
                <w:sz w:val="20"/>
                <w:szCs w:val="20"/>
              </w:rPr>
            </w:pPr>
            <w:r w:rsidRPr="008B5060">
              <w:rPr>
                <w:rFonts w:eastAsia="Times New Roman" w:cs="Times New Roman"/>
                <w:b/>
                <w:color w:val="FFFFFF" w:themeColor="background1"/>
                <w:sz w:val="20"/>
                <w:szCs w:val="20"/>
              </w:rPr>
              <w:t>Has already had birthday in 2019</w:t>
            </w:r>
          </w:p>
        </w:tc>
        <w:tc>
          <w:tcPr>
            <w:tcW w:w="1303" w:type="dxa"/>
            <w:vMerge/>
            <w:tcBorders>
              <w:left w:val="single" w:sz="4" w:space="0" w:color="auto"/>
              <w:right w:val="single" w:sz="4" w:space="0" w:color="auto"/>
            </w:tcBorders>
            <w:shd w:val="clear" w:color="auto" w:fill="387990"/>
            <w:vAlign w:val="center"/>
            <w:hideMark/>
          </w:tcPr>
          <w:p w14:paraId="7DBCCB7B" w14:textId="77777777" w:rsidR="002374E5" w:rsidRPr="008B5060" w:rsidRDefault="002374E5" w:rsidP="00F45FEB">
            <w:pPr>
              <w:spacing w:line="240" w:lineRule="auto"/>
              <w:jc w:val="center"/>
              <w:rPr>
                <w:rFonts w:eastAsia="Times New Roman" w:cs="Times New Roman"/>
                <w:b/>
                <w:color w:val="FFFFFF" w:themeColor="background1"/>
                <w:sz w:val="20"/>
                <w:szCs w:val="20"/>
              </w:rPr>
            </w:pPr>
          </w:p>
        </w:tc>
        <w:tc>
          <w:tcPr>
            <w:tcW w:w="1335" w:type="dxa"/>
            <w:tcBorders>
              <w:top w:val="nil"/>
              <w:left w:val="single" w:sz="4" w:space="0" w:color="auto"/>
              <w:right w:val="single" w:sz="4" w:space="0" w:color="auto"/>
            </w:tcBorders>
            <w:shd w:val="clear" w:color="auto" w:fill="387990"/>
            <w:vAlign w:val="center"/>
            <w:hideMark/>
          </w:tcPr>
          <w:p w14:paraId="4ED72259" w14:textId="77777777" w:rsidR="002374E5" w:rsidRPr="008B5060" w:rsidRDefault="002374E5" w:rsidP="00F45FEB">
            <w:pPr>
              <w:widowControl/>
              <w:spacing w:line="240" w:lineRule="auto"/>
              <w:jc w:val="center"/>
              <w:rPr>
                <w:rFonts w:eastAsia="Times New Roman" w:cs="Times New Roman"/>
                <w:b/>
                <w:color w:val="FFFFFF" w:themeColor="background1"/>
                <w:sz w:val="20"/>
                <w:szCs w:val="20"/>
              </w:rPr>
            </w:pPr>
            <w:r w:rsidRPr="008B5060">
              <w:rPr>
                <w:rFonts w:eastAsia="Times New Roman" w:cs="Times New Roman"/>
                <w:b/>
                <w:color w:val="FFFFFF" w:themeColor="background1"/>
                <w:sz w:val="20"/>
                <w:szCs w:val="20"/>
              </w:rPr>
              <w:t>Has not had birthday in 2019</w:t>
            </w:r>
          </w:p>
        </w:tc>
        <w:tc>
          <w:tcPr>
            <w:tcW w:w="1335" w:type="dxa"/>
            <w:tcBorders>
              <w:top w:val="nil"/>
              <w:left w:val="nil"/>
              <w:right w:val="single" w:sz="4" w:space="0" w:color="auto"/>
            </w:tcBorders>
            <w:shd w:val="clear" w:color="auto" w:fill="387990"/>
            <w:vAlign w:val="center"/>
            <w:hideMark/>
          </w:tcPr>
          <w:p w14:paraId="2E4D8321" w14:textId="77777777" w:rsidR="002374E5" w:rsidRPr="008B5060" w:rsidRDefault="002374E5" w:rsidP="00F45FEB">
            <w:pPr>
              <w:widowControl/>
              <w:spacing w:line="240" w:lineRule="auto"/>
              <w:jc w:val="center"/>
              <w:rPr>
                <w:rFonts w:eastAsia="Times New Roman" w:cs="Times New Roman"/>
                <w:b/>
                <w:color w:val="FFFFFF" w:themeColor="background1"/>
                <w:sz w:val="20"/>
                <w:szCs w:val="20"/>
              </w:rPr>
            </w:pPr>
            <w:r w:rsidRPr="008B5060">
              <w:rPr>
                <w:rFonts w:eastAsia="Times New Roman" w:cs="Times New Roman"/>
                <w:b/>
                <w:color w:val="FFFFFF" w:themeColor="background1"/>
                <w:sz w:val="20"/>
                <w:szCs w:val="20"/>
              </w:rPr>
              <w:t>Has already had birthday in 2019</w:t>
            </w:r>
          </w:p>
        </w:tc>
      </w:tr>
      <w:tr w:rsidR="002374E5" w:rsidRPr="008B5060" w14:paraId="2CF9AC02"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64B1A3B2"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0</w:t>
            </w:r>
          </w:p>
        </w:tc>
        <w:tc>
          <w:tcPr>
            <w:tcW w:w="1336" w:type="dxa"/>
            <w:tcBorders>
              <w:top w:val="nil"/>
              <w:left w:val="nil"/>
              <w:bottom w:val="single" w:sz="4" w:space="0" w:color="auto"/>
              <w:right w:val="single" w:sz="4" w:space="0" w:color="auto"/>
            </w:tcBorders>
            <w:shd w:val="clear" w:color="auto" w:fill="auto"/>
            <w:vAlign w:val="center"/>
            <w:hideMark/>
          </w:tcPr>
          <w:p w14:paraId="0DE1DB7A"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2018</w:t>
            </w:r>
          </w:p>
        </w:tc>
        <w:tc>
          <w:tcPr>
            <w:tcW w:w="1335" w:type="dxa"/>
            <w:tcBorders>
              <w:top w:val="nil"/>
              <w:left w:val="nil"/>
              <w:bottom w:val="single" w:sz="4" w:space="0" w:color="auto"/>
              <w:right w:val="nil"/>
            </w:tcBorders>
            <w:shd w:val="clear" w:color="auto" w:fill="auto"/>
            <w:vAlign w:val="center"/>
            <w:hideMark/>
          </w:tcPr>
          <w:p w14:paraId="2CAD9BCE"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1B3F086D"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30</w:t>
            </w:r>
          </w:p>
        </w:tc>
        <w:tc>
          <w:tcPr>
            <w:tcW w:w="1335" w:type="dxa"/>
            <w:tcBorders>
              <w:top w:val="nil"/>
              <w:left w:val="nil"/>
              <w:bottom w:val="single" w:sz="4" w:space="0" w:color="auto"/>
              <w:right w:val="single" w:sz="4" w:space="0" w:color="auto"/>
            </w:tcBorders>
            <w:shd w:val="clear" w:color="auto" w:fill="auto"/>
            <w:vAlign w:val="center"/>
            <w:hideMark/>
          </w:tcPr>
          <w:p w14:paraId="5C33083A"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1988</w:t>
            </w:r>
          </w:p>
        </w:tc>
        <w:tc>
          <w:tcPr>
            <w:tcW w:w="1335" w:type="dxa"/>
            <w:tcBorders>
              <w:top w:val="nil"/>
              <w:left w:val="nil"/>
              <w:bottom w:val="single" w:sz="4" w:space="0" w:color="auto"/>
              <w:right w:val="single" w:sz="4" w:space="0" w:color="auto"/>
            </w:tcBorders>
            <w:shd w:val="clear" w:color="auto" w:fill="auto"/>
            <w:vAlign w:val="center"/>
            <w:hideMark/>
          </w:tcPr>
          <w:p w14:paraId="2CCF6F9D"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1989</w:t>
            </w:r>
          </w:p>
        </w:tc>
      </w:tr>
      <w:tr w:rsidR="002374E5" w:rsidRPr="008B5060" w14:paraId="181C10E2" w14:textId="77777777" w:rsidTr="00F45FEB">
        <w:tc>
          <w:tcPr>
            <w:tcW w:w="13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4897A1"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1</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58EDB93A"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2017</w:t>
            </w:r>
          </w:p>
        </w:tc>
        <w:tc>
          <w:tcPr>
            <w:tcW w:w="1335" w:type="dxa"/>
            <w:tcBorders>
              <w:top w:val="nil"/>
              <w:left w:val="nil"/>
              <w:bottom w:val="single" w:sz="4" w:space="0" w:color="auto"/>
              <w:right w:val="nil"/>
            </w:tcBorders>
            <w:shd w:val="clear" w:color="auto" w:fill="auto"/>
            <w:vAlign w:val="center"/>
            <w:hideMark/>
          </w:tcPr>
          <w:p w14:paraId="32E7D9B0"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2018</w:t>
            </w:r>
          </w:p>
        </w:tc>
        <w:tc>
          <w:tcPr>
            <w:tcW w:w="1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96FE4C"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31</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52A6566A"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1987</w:t>
            </w:r>
          </w:p>
        </w:tc>
        <w:tc>
          <w:tcPr>
            <w:tcW w:w="1335" w:type="dxa"/>
            <w:tcBorders>
              <w:top w:val="nil"/>
              <w:left w:val="nil"/>
              <w:bottom w:val="single" w:sz="4" w:space="0" w:color="auto"/>
              <w:right w:val="single" w:sz="4" w:space="0" w:color="auto"/>
            </w:tcBorders>
            <w:shd w:val="clear" w:color="auto" w:fill="auto"/>
            <w:vAlign w:val="center"/>
            <w:hideMark/>
          </w:tcPr>
          <w:p w14:paraId="524E122C"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1988</w:t>
            </w:r>
          </w:p>
        </w:tc>
      </w:tr>
      <w:tr w:rsidR="002374E5" w:rsidRPr="008B5060" w14:paraId="12F31263"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07C05AFD"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2</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796F47D1"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2016</w:t>
            </w:r>
          </w:p>
        </w:tc>
        <w:tc>
          <w:tcPr>
            <w:tcW w:w="1335" w:type="dxa"/>
            <w:tcBorders>
              <w:top w:val="nil"/>
              <w:left w:val="nil"/>
              <w:bottom w:val="single" w:sz="4" w:space="0" w:color="auto"/>
              <w:right w:val="nil"/>
            </w:tcBorders>
            <w:shd w:val="clear" w:color="auto" w:fill="auto"/>
            <w:vAlign w:val="center"/>
            <w:hideMark/>
          </w:tcPr>
          <w:p w14:paraId="3D2307B3"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2017</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03EB31BA"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32</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70DF5BEC"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1986</w:t>
            </w:r>
          </w:p>
        </w:tc>
        <w:tc>
          <w:tcPr>
            <w:tcW w:w="1335" w:type="dxa"/>
            <w:tcBorders>
              <w:top w:val="nil"/>
              <w:left w:val="nil"/>
              <w:bottom w:val="single" w:sz="4" w:space="0" w:color="auto"/>
              <w:right w:val="single" w:sz="4" w:space="0" w:color="auto"/>
            </w:tcBorders>
            <w:shd w:val="clear" w:color="auto" w:fill="auto"/>
            <w:vAlign w:val="center"/>
            <w:hideMark/>
          </w:tcPr>
          <w:p w14:paraId="43D66525"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1987</w:t>
            </w:r>
          </w:p>
        </w:tc>
      </w:tr>
      <w:tr w:rsidR="002374E5" w:rsidRPr="008B5060" w14:paraId="5892194F"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1215208E"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3</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4F8EB117"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2015</w:t>
            </w:r>
          </w:p>
        </w:tc>
        <w:tc>
          <w:tcPr>
            <w:tcW w:w="1335" w:type="dxa"/>
            <w:tcBorders>
              <w:top w:val="nil"/>
              <w:left w:val="nil"/>
              <w:bottom w:val="single" w:sz="4" w:space="0" w:color="auto"/>
              <w:right w:val="nil"/>
            </w:tcBorders>
            <w:shd w:val="clear" w:color="auto" w:fill="auto"/>
            <w:vAlign w:val="center"/>
            <w:hideMark/>
          </w:tcPr>
          <w:p w14:paraId="302CA077"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2016</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3B14B84B"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33</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24EEDE87"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1985</w:t>
            </w:r>
          </w:p>
        </w:tc>
        <w:tc>
          <w:tcPr>
            <w:tcW w:w="1335" w:type="dxa"/>
            <w:tcBorders>
              <w:top w:val="nil"/>
              <w:left w:val="nil"/>
              <w:bottom w:val="single" w:sz="4" w:space="0" w:color="auto"/>
              <w:right w:val="single" w:sz="4" w:space="0" w:color="auto"/>
            </w:tcBorders>
            <w:shd w:val="clear" w:color="auto" w:fill="auto"/>
            <w:vAlign w:val="center"/>
            <w:hideMark/>
          </w:tcPr>
          <w:p w14:paraId="7ADBAD3E"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1986</w:t>
            </w:r>
          </w:p>
        </w:tc>
      </w:tr>
      <w:tr w:rsidR="002374E5" w:rsidRPr="008B5060" w14:paraId="29B24C18"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77E1DA37"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4</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2E7D6D1D"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2014</w:t>
            </w:r>
          </w:p>
        </w:tc>
        <w:tc>
          <w:tcPr>
            <w:tcW w:w="1335" w:type="dxa"/>
            <w:tcBorders>
              <w:top w:val="nil"/>
              <w:left w:val="nil"/>
              <w:bottom w:val="single" w:sz="4" w:space="0" w:color="auto"/>
              <w:right w:val="nil"/>
            </w:tcBorders>
            <w:shd w:val="clear" w:color="auto" w:fill="auto"/>
            <w:vAlign w:val="center"/>
            <w:hideMark/>
          </w:tcPr>
          <w:p w14:paraId="1CCFB233"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2015</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66F41F00"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34</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3E561FFD"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1984</w:t>
            </w:r>
          </w:p>
        </w:tc>
        <w:tc>
          <w:tcPr>
            <w:tcW w:w="1335" w:type="dxa"/>
            <w:tcBorders>
              <w:top w:val="nil"/>
              <w:left w:val="nil"/>
              <w:bottom w:val="single" w:sz="4" w:space="0" w:color="auto"/>
              <w:right w:val="single" w:sz="4" w:space="0" w:color="auto"/>
            </w:tcBorders>
            <w:shd w:val="clear" w:color="auto" w:fill="auto"/>
            <w:vAlign w:val="center"/>
            <w:hideMark/>
          </w:tcPr>
          <w:p w14:paraId="0915F059"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1985</w:t>
            </w:r>
          </w:p>
        </w:tc>
      </w:tr>
      <w:tr w:rsidR="002374E5" w:rsidRPr="008B5060" w14:paraId="5ED69D9F" w14:textId="77777777" w:rsidTr="00F45FEB">
        <w:tc>
          <w:tcPr>
            <w:tcW w:w="1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81DEC51"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 </w:t>
            </w:r>
          </w:p>
        </w:tc>
        <w:tc>
          <w:tcPr>
            <w:tcW w:w="1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FFB0B8" w14:textId="77777777" w:rsidR="002374E5" w:rsidRPr="008B5060" w:rsidRDefault="002374E5" w:rsidP="00F45FEB">
            <w:pPr>
              <w:widowControl/>
              <w:spacing w:line="240" w:lineRule="auto"/>
              <w:jc w:val="center"/>
              <w:rPr>
                <w:rFonts w:eastAsia="Times New Roman" w:cs="Times New Roman"/>
                <w:sz w:val="20"/>
                <w:szCs w:val="20"/>
              </w:rPr>
            </w:pPr>
          </w:p>
        </w:tc>
        <w:tc>
          <w:tcPr>
            <w:tcW w:w="1335" w:type="dxa"/>
            <w:tcBorders>
              <w:top w:val="single" w:sz="4" w:space="0" w:color="auto"/>
              <w:left w:val="nil"/>
              <w:bottom w:val="single" w:sz="4" w:space="0" w:color="auto"/>
              <w:right w:val="nil"/>
            </w:tcBorders>
            <w:shd w:val="clear" w:color="auto" w:fill="D9D9D9" w:themeFill="background1" w:themeFillShade="D9"/>
            <w:vAlign w:val="center"/>
            <w:hideMark/>
          </w:tcPr>
          <w:p w14:paraId="622B861E" w14:textId="77777777" w:rsidR="002374E5" w:rsidRPr="008B5060" w:rsidRDefault="002374E5" w:rsidP="00F45FEB">
            <w:pPr>
              <w:widowControl/>
              <w:spacing w:line="240" w:lineRule="auto"/>
              <w:jc w:val="center"/>
              <w:rPr>
                <w:rFonts w:eastAsia="Times New Roman" w:cs="Times New Roman"/>
                <w:sz w:val="20"/>
                <w:szCs w:val="20"/>
              </w:rPr>
            </w:pPr>
          </w:p>
        </w:tc>
        <w:tc>
          <w:tcPr>
            <w:tcW w:w="13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C50FBB" w14:textId="77777777" w:rsidR="002374E5" w:rsidRPr="008B5060" w:rsidRDefault="002374E5" w:rsidP="00F45FEB">
            <w:pPr>
              <w:widowControl/>
              <w:spacing w:line="240" w:lineRule="auto"/>
              <w:jc w:val="center"/>
              <w:rPr>
                <w:rFonts w:eastAsia="Times New Roman" w:cs="Times New Roman"/>
                <w:sz w:val="20"/>
                <w:szCs w:val="20"/>
              </w:rPr>
            </w:pPr>
          </w:p>
        </w:tc>
        <w:tc>
          <w:tcPr>
            <w:tcW w:w="13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4F942D0" w14:textId="77777777" w:rsidR="002374E5" w:rsidRPr="008B5060" w:rsidRDefault="002374E5" w:rsidP="00F45FEB">
            <w:pPr>
              <w:widowControl/>
              <w:spacing w:line="240" w:lineRule="auto"/>
              <w:jc w:val="center"/>
              <w:rPr>
                <w:rFonts w:eastAsia="Times New Roman" w:cs="Times New Roman"/>
                <w:sz w:val="20"/>
                <w:szCs w:val="20"/>
              </w:rPr>
            </w:pPr>
          </w:p>
        </w:tc>
        <w:tc>
          <w:tcPr>
            <w:tcW w:w="1335"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9850326" w14:textId="77777777" w:rsidR="002374E5" w:rsidRPr="008B5060" w:rsidRDefault="002374E5" w:rsidP="00F45FEB">
            <w:pPr>
              <w:widowControl/>
              <w:spacing w:line="240" w:lineRule="auto"/>
              <w:jc w:val="center"/>
              <w:rPr>
                <w:rFonts w:eastAsia="Times New Roman" w:cs="Times New Roman"/>
                <w:sz w:val="20"/>
                <w:szCs w:val="20"/>
              </w:rPr>
            </w:pPr>
          </w:p>
        </w:tc>
      </w:tr>
      <w:tr w:rsidR="002374E5" w:rsidRPr="008B5060" w14:paraId="7B6E7E4B"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6A69CE47"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5</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781B5ABF"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2013</w:t>
            </w:r>
          </w:p>
        </w:tc>
        <w:tc>
          <w:tcPr>
            <w:tcW w:w="1335" w:type="dxa"/>
            <w:tcBorders>
              <w:top w:val="nil"/>
              <w:left w:val="nil"/>
              <w:bottom w:val="single" w:sz="4" w:space="0" w:color="auto"/>
              <w:right w:val="nil"/>
            </w:tcBorders>
            <w:shd w:val="clear" w:color="auto" w:fill="auto"/>
            <w:vAlign w:val="center"/>
            <w:hideMark/>
          </w:tcPr>
          <w:p w14:paraId="4C75533D"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2014</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4C071CC2"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35</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47E710E6"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1983</w:t>
            </w:r>
          </w:p>
        </w:tc>
        <w:tc>
          <w:tcPr>
            <w:tcW w:w="1335" w:type="dxa"/>
            <w:tcBorders>
              <w:top w:val="nil"/>
              <w:left w:val="nil"/>
              <w:bottom w:val="single" w:sz="4" w:space="0" w:color="auto"/>
              <w:right w:val="single" w:sz="4" w:space="0" w:color="auto"/>
            </w:tcBorders>
            <w:shd w:val="clear" w:color="auto" w:fill="auto"/>
            <w:vAlign w:val="center"/>
            <w:hideMark/>
          </w:tcPr>
          <w:p w14:paraId="068019E8"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1984</w:t>
            </w:r>
          </w:p>
        </w:tc>
      </w:tr>
      <w:tr w:rsidR="002374E5" w:rsidRPr="008B5060" w14:paraId="3C0C3BCF"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58EFF91B"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6</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09347660"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2012</w:t>
            </w:r>
          </w:p>
        </w:tc>
        <w:tc>
          <w:tcPr>
            <w:tcW w:w="1335" w:type="dxa"/>
            <w:tcBorders>
              <w:top w:val="nil"/>
              <w:left w:val="nil"/>
              <w:bottom w:val="single" w:sz="4" w:space="0" w:color="auto"/>
              <w:right w:val="nil"/>
            </w:tcBorders>
            <w:shd w:val="clear" w:color="auto" w:fill="auto"/>
            <w:vAlign w:val="center"/>
            <w:hideMark/>
          </w:tcPr>
          <w:p w14:paraId="3CADF420"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2013</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787B52C1"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36</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2E229BDE"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1982</w:t>
            </w:r>
          </w:p>
        </w:tc>
        <w:tc>
          <w:tcPr>
            <w:tcW w:w="1335" w:type="dxa"/>
            <w:tcBorders>
              <w:top w:val="nil"/>
              <w:left w:val="nil"/>
              <w:bottom w:val="single" w:sz="4" w:space="0" w:color="auto"/>
              <w:right w:val="single" w:sz="4" w:space="0" w:color="auto"/>
            </w:tcBorders>
            <w:shd w:val="clear" w:color="auto" w:fill="auto"/>
            <w:vAlign w:val="center"/>
            <w:hideMark/>
          </w:tcPr>
          <w:p w14:paraId="00C260E7"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1983</w:t>
            </w:r>
          </w:p>
        </w:tc>
      </w:tr>
      <w:tr w:rsidR="002374E5" w:rsidRPr="008B5060" w14:paraId="704F46AF"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3C5F4F63"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7</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2F757071"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2011</w:t>
            </w:r>
          </w:p>
        </w:tc>
        <w:tc>
          <w:tcPr>
            <w:tcW w:w="1335" w:type="dxa"/>
            <w:tcBorders>
              <w:top w:val="nil"/>
              <w:left w:val="nil"/>
              <w:bottom w:val="single" w:sz="4" w:space="0" w:color="auto"/>
              <w:right w:val="nil"/>
            </w:tcBorders>
            <w:shd w:val="clear" w:color="auto" w:fill="auto"/>
            <w:vAlign w:val="center"/>
            <w:hideMark/>
          </w:tcPr>
          <w:p w14:paraId="476772F8"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2012</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66B27EB7"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37</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68B41E86"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1981</w:t>
            </w:r>
          </w:p>
        </w:tc>
        <w:tc>
          <w:tcPr>
            <w:tcW w:w="1335" w:type="dxa"/>
            <w:tcBorders>
              <w:top w:val="nil"/>
              <w:left w:val="nil"/>
              <w:bottom w:val="single" w:sz="4" w:space="0" w:color="auto"/>
              <w:right w:val="single" w:sz="4" w:space="0" w:color="auto"/>
            </w:tcBorders>
            <w:shd w:val="clear" w:color="auto" w:fill="auto"/>
            <w:vAlign w:val="center"/>
            <w:hideMark/>
          </w:tcPr>
          <w:p w14:paraId="6103F808"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1982</w:t>
            </w:r>
          </w:p>
        </w:tc>
      </w:tr>
      <w:tr w:rsidR="002374E5" w:rsidRPr="008B5060" w14:paraId="7CAECD09"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2C57AA7A"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8</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3A33CA62"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2010</w:t>
            </w:r>
          </w:p>
        </w:tc>
        <w:tc>
          <w:tcPr>
            <w:tcW w:w="1335" w:type="dxa"/>
            <w:tcBorders>
              <w:top w:val="nil"/>
              <w:left w:val="nil"/>
              <w:bottom w:val="single" w:sz="4" w:space="0" w:color="auto"/>
              <w:right w:val="nil"/>
            </w:tcBorders>
            <w:shd w:val="clear" w:color="auto" w:fill="auto"/>
            <w:vAlign w:val="center"/>
            <w:hideMark/>
          </w:tcPr>
          <w:p w14:paraId="6FE7F70D"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2011</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30FDABAE"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38</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0EAFF2BA"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1980</w:t>
            </w:r>
          </w:p>
        </w:tc>
        <w:tc>
          <w:tcPr>
            <w:tcW w:w="1335" w:type="dxa"/>
            <w:tcBorders>
              <w:top w:val="nil"/>
              <w:left w:val="nil"/>
              <w:bottom w:val="single" w:sz="4" w:space="0" w:color="auto"/>
              <w:right w:val="single" w:sz="4" w:space="0" w:color="auto"/>
            </w:tcBorders>
            <w:shd w:val="clear" w:color="auto" w:fill="auto"/>
            <w:vAlign w:val="center"/>
            <w:hideMark/>
          </w:tcPr>
          <w:p w14:paraId="0EFF8C1C"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1981</w:t>
            </w:r>
          </w:p>
        </w:tc>
      </w:tr>
      <w:tr w:rsidR="002374E5" w:rsidRPr="008B5060" w14:paraId="13BC1C8E"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58FCBB51"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9</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72AB05BD"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2009</w:t>
            </w:r>
          </w:p>
        </w:tc>
        <w:tc>
          <w:tcPr>
            <w:tcW w:w="1335" w:type="dxa"/>
            <w:tcBorders>
              <w:top w:val="nil"/>
              <w:left w:val="nil"/>
              <w:bottom w:val="single" w:sz="4" w:space="0" w:color="auto"/>
              <w:right w:val="nil"/>
            </w:tcBorders>
            <w:shd w:val="clear" w:color="auto" w:fill="auto"/>
            <w:vAlign w:val="center"/>
            <w:hideMark/>
          </w:tcPr>
          <w:p w14:paraId="26081268"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2010</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1EB6E53E"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39</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69853D9C"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1979</w:t>
            </w:r>
          </w:p>
        </w:tc>
        <w:tc>
          <w:tcPr>
            <w:tcW w:w="1335" w:type="dxa"/>
            <w:tcBorders>
              <w:top w:val="nil"/>
              <w:left w:val="nil"/>
              <w:bottom w:val="single" w:sz="4" w:space="0" w:color="auto"/>
              <w:right w:val="single" w:sz="4" w:space="0" w:color="auto"/>
            </w:tcBorders>
            <w:shd w:val="clear" w:color="auto" w:fill="auto"/>
            <w:vAlign w:val="center"/>
            <w:hideMark/>
          </w:tcPr>
          <w:p w14:paraId="37996B74"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1980</w:t>
            </w:r>
          </w:p>
        </w:tc>
      </w:tr>
      <w:tr w:rsidR="002374E5" w:rsidRPr="008B5060" w14:paraId="5D7B0861" w14:textId="77777777" w:rsidTr="00F45FEB">
        <w:tc>
          <w:tcPr>
            <w:tcW w:w="1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A03E24"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 </w:t>
            </w:r>
          </w:p>
        </w:tc>
        <w:tc>
          <w:tcPr>
            <w:tcW w:w="1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7CBAA7" w14:textId="77777777" w:rsidR="002374E5" w:rsidRPr="008B5060" w:rsidRDefault="002374E5" w:rsidP="00F45FEB">
            <w:pPr>
              <w:widowControl/>
              <w:spacing w:line="240" w:lineRule="auto"/>
              <w:jc w:val="center"/>
              <w:rPr>
                <w:rFonts w:eastAsia="Times New Roman" w:cs="Times New Roman"/>
                <w:sz w:val="20"/>
                <w:szCs w:val="20"/>
              </w:rPr>
            </w:pPr>
          </w:p>
        </w:tc>
        <w:tc>
          <w:tcPr>
            <w:tcW w:w="1335" w:type="dxa"/>
            <w:tcBorders>
              <w:top w:val="single" w:sz="4" w:space="0" w:color="auto"/>
              <w:left w:val="nil"/>
              <w:bottom w:val="single" w:sz="4" w:space="0" w:color="auto"/>
              <w:right w:val="nil"/>
            </w:tcBorders>
            <w:shd w:val="clear" w:color="auto" w:fill="D9D9D9" w:themeFill="background1" w:themeFillShade="D9"/>
            <w:vAlign w:val="center"/>
            <w:hideMark/>
          </w:tcPr>
          <w:p w14:paraId="74116EC2" w14:textId="77777777" w:rsidR="002374E5" w:rsidRPr="008B5060" w:rsidRDefault="002374E5" w:rsidP="00F45FEB">
            <w:pPr>
              <w:widowControl/>
              <w:spacing w:line="240" w:lineRule="auto"/>
              <w:jc w:val="center"/>
              <w:rPr>
                <w:rFonts w:eastAsia="Times New Roman" w:cs="Times New Roman"/>
                <w:sz w:val="20"/>
                <w:szCs w:val="20"/>
              </w:rPr>
            </w:pPr>
          </w:p>
        </w:tc>
        <w:tc>
          <w:tcPr>
            <w:tcW w:w="13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D2FD5D" w14:textId="77777777" w:rsidR="002374E5" w:rsidRPr="008B5060" w:rsidRDefault="002374E5" w:rsidP="00F45FEB">
            <w:pPr>
              <w:widowControl/>
              <w:spacing w:line="240" w:lineRule="auto"/>
              <w:jc w:val="center"/>
              <w:rPr>
                <w:rFonts w:eastAsia="Times New Roman" w:cs="Times New Roman"/>
                <w:sz w:val="20"/>
                <w:szCs w:val="20"/>
              </w:rPr>
            </w:pPr>
          </w:p>
        </w:tc>
        <w:tc>
          <w:tcPr>
            <w:tcW w:w="13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4EC069" w14:textId="77777777" w:rsidR="002374E5" w:rsidRPr="008B5060" w:rsidRDefault="002374E5" w:rsidP="00F45FEB">
            <w:pPr>
              <w:widowControl/>
              <w:spacing w:line="240" w:lineRule="auto"/>
              <w:jc w:val="center"/>
              <w:rPr>
                <w:rFonts w:eastAsia="Times New Roman" w:cs="Times New Roman"/>
                <w:sz w:val="20"/>
                <w:szCs w:val="20"/>
              </w:rPr>
            </w:pPr>
          </w:p>
        </w:tc>
        <w:tc>
          <w:tcPr>
            <w:tcW w:w="1335"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0385E01" w14:textId="77777777" w:rsidR="002374E5" w:rsidRPr="008B5060" w:rsidRDefault="002374E5" w:rsidP="00F45FEB">
            <w:pPr>
              <w:widowControl/>
              <w:spacing w:line="240" w:lineRule="auto"/>
              <w:jc w:val="center"/>
              <w:rPr>
                <w:rFonts w:eastAsia="Times New Roman" w:cs="Times New Roman"/>
                <w:sz w:val="20"/>
                <w:szCs w:val="20"/>
              </w:rPr>
            </w:pPr>
          </w:p>
        </w:tc>
      </w:tr>
      <w:tr w:rsidR="002374E5" w:rsidRPr="008B5060" w14:paraId="4175845A"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53FD5E09"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10</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3A0D4F38"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2008</w:t>
            </w:r>
          </w:p>
        </w:tc>
        <w:tc>
          <w:tcPr>
            <w:tcW w:w="1335" w:type="dxa"/>
            <w:tcBorders>
              <w:top w:val="nil"/>
              <w:left w:val="nil"/>
              <w:bottom w:val="single" w:sz="4" w:space="0" w:color="auto"/>
              <w:right w:val="nil"/>
            </w:tcBorders>
            <w:shd w:val="clear" w:color="auto" w:fill="auto"/>
            <w:vAlign w:val="center"/>
            <w:hideMark/>
          </w:tcPr>
          <w:p w14:paraId="2BA4E9EB"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2009</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70AE964A"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40</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74C87E61"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1978</w:t>
            </w:r>
          </w:p>
        </w:tc>
        <w:tc>
          <w:tcPr>
            <w:tcW w:w="1335" w:type="dxa"/>
            <w:tcBorders>
              <w:top w:val="nil"/>
              <w:left w:val="nil"/>
              <w:bottom w:val="single" w:sz="4" w:space="0" w:color="auto"/>
              <w:right w:val="single" w:sz="4" w:space="0" w:color="auto"/>
            </w:tcBorders>
            <w:shd w:val="clear" w:color="auto" w:fill="auto"/>
            <w:vAlign w:val="center"/>
            <w:hideMark/>
          </w:tcPr>
          <w:p w14:paraId="4AA545D9"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1979</w:t>
            </w:r>
          </w:p>
        </w:tc>
      </w:tr>
      <w:tr w:rsidR="002374E5" w:rsidRPr="008B5060" w14:paraId="44EED94B"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54634776"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11</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7FB960BD"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2007</w:t>
            </w:r>
          </w:p>
        </w:tc>
        <w:tc>
          <w:tcPr>
            <w:tcW w:w="1335" w:type="dxa"/>
            <w:tcBorders>
              <w:top w:val="nil"/>
              <w:left w:val="nil"/>
              <w:bottom w:val="single" w:sz="4" w:space="0" w:color="auto"/>
              <w:right w:val="nil"/>
            </w:tcBorders>
            <w:shd w:val="clear" w:color="auto" w:fill="auto"/>
            <w:vAlign w:val="center"/>
            <w:hideMark/>
          </w:tcPr>
          <w:p w14:paraId="05C141ED"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2008</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620ADFF6"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41</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563EC96A"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1977</w:t>
            </w:r>
          </w:p>
        </w:tc>
        <w:tc>
          <w:tcPr>
            <w:tcW w:w="1335" w:type="dxa"/>
            <w:tcBorders>
              <w:top w:val="nil"/>
              <w:left w:val="nil"/>
              <w:bottom w:val="single" w:sz="4" w:space="0" w:color="auto"/>
              <w:right w:val="single" w:sz="4" w:space="0" w:color="auto"/>
            </w:tcBorders>
            <w:shd w:val="clear" w:color="auto" w:fill="auto"/>
            <w:vAlign w:val="center"/>
            <w:hideMark/>
          </w:tcPr>
          <w:p w14:paraId="41C1DAAC"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1978</w:t>
            </w:r>
          </w:p>
        </w:tc>
      </w:tr>
      <w:tr w:rsidR="002374E5" w:rsidRPr="008B5060" w14:paraId="6DA0DD10"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1A12DFCD"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12</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61206EDF"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2006</w:t>
            </w:r>
          </w:p>
        </w:tc>
        <w:tc>
          <w:tcPr>
            <w:tcW w:w="1335" w:type="dxa"/>
            <w:tcBorders>
              <w:top w:val="nil"/>
              <w:left w:val="nil"/>
              <w:bottom w:val="single" w:sz="4" w:space="0" w:color="auto"/>
              <w:right w:val="nil"/>
            </w:tcBorders>
            <w:shd w:val="clear" w:color="auto" w:fill="auto"/>
            <w:vAlign w:val="center"/>
            <w:hideMark/>
          </w:tcPr>
          <w:p w14:paraId="344A5214"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2007</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223BA6C7"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42</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6579EE24"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1976</w:t>
            </w:r>
          </w:p>
        </w:tc>
        <w:tc>
          <w:tcPr>
            <w:tcW w:w="1335" w:type="dxa"/>
            <w:tcBorders>
              <w:top w:val="nil"/>
              <w:left w:val="nil"/>
              <w:bottom w:val="single" w:sz="4" w:space="0" w:color="auto"/>
              <w:right w:val="single" w:sz="4" w:space="0" w:color="auto"/>
            </w:tcBorders>
            <w:shd w:val="clear" w:color="auto" w:fill="auto"/>
            <w:vAlign w:val="center"/>
            <w:hideMark/>
          </w:tcPr>
          <w:p w14:paraId="11B1D0B8"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1977</w:t>
            </w:r>
          </w:p>
        </w:tc>
      </w:tr>
      <w:tr w:rsidR="002374E5" w:rsidRPr="008B5060" w14:paraId="2F607B9E"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4F4D8DD2"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13</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6D46976A"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2005</w:t>
            </w:r>
          </w:p>
        </w:tc>
        <w:tc>
          <w:tcPr>
            <w:tcW w:w="1335" w:type="dxa"/>
            <w:tcBorders>
              <w:top w:val="nil"/>
              <w:left w:val="nil"/>
              <w:bottom w:val="single" w:sz="4" w:space="0" w:color="auto"/>
              <w:right w:val="nil"/>
            </w:tcBorders>
            <w:shd w:val="clear" w:color="auto" w:fill="auto"/>
            <w:vAlign w:val="center"/>
            <w:hideMark/>
          </w:tcPr>
          <w:p w14:paraId="482BAD73"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2006</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4EA9FD01"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43</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6A5BDC3D"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1975</w:t>
            </w:r>
          </w:p>
        </w:tc>
        <w:tc>
          <w:tcPr>
            <w:tcW w:w="1335" w:type="dxa"/>
            <w:tcBorders>
              <w:top w:val="nil"/>
              <w:left w:val="nil"/>
              <w:bottom w:val="single" w:sz="4" w:space="0" w:color="auto"/>
              <w:right w:val="single" w:sz="4" w:space="0" w:color="auto"/>
            </w:tcBorders>
            <w:shd w:val="clear" w:color="auto" w:fill="auto"/>
            <w:vAlign w:val="center"/>
            <w:hideMark/>
          </w:tcPr>
          <w:p w14:paraId="611CF7EF"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1976</w:t>
            </w:r>
          </w:p>
        </w:tc>
      </w:tr>
      <w:tr w:rsidR="002374E5" w:rsidRPr="008B5060" w14:paraId="7428E4D1"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2373368A"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14</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16001351"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2004</w:t>
            </w:r>
          </w:p>
        </w:tc>
        <w:tc>
          <w:tcPr>
            <w:tcW w:w="1335" w:type="dxa"/>
            <w:tcBorders>
              <w:top w:val="nil"/>
              <w:left w:val="nil"/>
              <w:bottom w:val="single" w:sz="4" w:space="0" w:color="auto"/>
              <w:right w:val="nil"/>
            </w:tcBorders>
            <w:shd w:val="clear" w:color="auto" w:fill="auto"/>
            <w:vAlign w:val="center"/>
            <w:hideMark/>
          </w:tcPr>
          <w:p w14:paraId="1BF1D355"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2005</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2745339B"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44</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24D97EFA"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1974</w:t>
            </w:r>
          </w:p>
        </w:tc>
        <w:tc>
          <w:tcPr>
            <w:tcW w:w="1335" w:type="dxa"/>
            <w:tcBorders>
              <w:top w:val="nil"/>
              <w:left w:val="nil"/>
              <w:bottom w:val="single" w:sz="4" w:space="0" w:color="auto"/>
              <w:right w:val="single" w:sz="4" w:space="0" w:color="auto"/>
            </w:tcBorders>
            <w:shd w:val="clear" w:color="auto" w:fill="auto"/>
            <w:vAlign w:val="center"/>
            <w:hideMark/>
          </w:tcPr>
          <w:p w14:paraId="46E9031A"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1975</w:t>
            </w:r>
          </w:p>
        </w:tc>
      </w:tr>
      <w:tr w:rsidR="002374E5" w:rsidRPr="008B5060" w14:paraId="32CB538D" w14:textId="77777777" w:rsidTr="00F45FEB">
        <w:tc>
          <w:tcPr>
            <w:tcW w:w="1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DF271A"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 </w:t>
            </w:r>
          </w:p>
        </w:tc>
        <w:tc>
          <w:tcPr>
            <w:tcW w:w="1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EEBEFFB" w14:textId="77777777" w:rsidR="002374E5" w:rsidRPr="008B5060" w:rsidRDefault="002374E5" w:rsidP="00F45FEB">
            <w:pPr>
              <w:widowControl/>
              <w:spacing w:line="240" w:lineRule="auto"/>
              <w:jc w:val="center"/>
              <w:rPr>
                <w:rFonts w:eastAsia="Times New Roman" w:cs="Times New Roman"/>
                <w:sz w:val="20"/>
                <w:szCs w:val="20"/>
              </w:rPr>
            </w:pPr>
          </w:p>
        </w:tc>
        <w:tc>
          <w:tcPr>
            <w:tcW w:w="1335" w:type="dxa"/>
            <w:tcBorders>
              <w:top w:val="single" w:sz="4" w:space="0" w:color="auto"/>
              <w:left w:val="nil"/>
              <w:bottom w:val="single" w:sz="4" w:space="0" w:color="auto"/>
              <w:right w:val="nil"/>
            </w:tcBorders>
            <w:shd w:val="clear" w:color="auto" w:fill="D9D9D9" w:themeFill="background1" w:themeFillShade="D9"/>
            <w:vAlign w:val="center"/>
            <w:hideMark/>
          </w:tcPr>
          <w:p w14:paraId="0C623A5E" w14:textId="77777777" w:rsidR="002374E5" w:rsidRPr="008B5060" w:rsidRDefault="002374E5" w:rsidP="00F45FEB">
            <w:pPr>
              <w:widowControl/>
              <w:spacing w:line="240" w:lineRule="auto"/>
              <w:jc w:val="center"/>
              <w:rPr>
                <w:rFonts w:eastAsia="Times New Roman" w:cs="Times New Roman"/>
                <w:sz w:val="20"/>
                <w:szCs w:val="20"/>
              </w:rPr>
            </w:pPr>
          </w:p>
        </w:tc>
        <w:tc>
          <w:tcPr>
            <w:tcW w:w="13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65D4E2" w14:textId="77777777" w:rsidR="002374E5" w:rsidRPr="008B5060" w:rsidRDefault="002374E5" w:rsidP="00F45FEB">
            <w:pPr>
              <w:widowControl/>
              <w:spacing w:line="240" w:lineRule="auto"/>
              <w:jc w:val="center"/>
              <w:rPr>
                <w:rFonts w:eastAsia="Times New Roman" w:cs="Times New Roman"/>
                <w:sz w:val="20"/>
                <w:szCs w:val="20"/>
              </w:rPr>
            </w:pPr>
          </w:p>
        </w:tc>
        <w:tc>
          <w:tcPr>
            <w:tcW w:w="13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0A4A66F" w14:textId="77777777" w:rsidR="002374E5" w:rsidRPr="008B5060" w:rsidRDefault="002374E5" w:rsidP="00F45FEB">
            <w:pPr>
              <w:widowControl/>
              <w:spacing w:line="240" w:lineRule="auto"/>
              <w:jc w:val="center"/>
              <w:rPr>
                <w:rFonts w:eastAsia="Times New Roman" w:cs="Times New Roman"/>
                <w:sz w:val="20"/>
                <w:szCs w:val="20"/>
              </w:rPr>
            </w:pPr>
          </w:p>
        </w:tc>
        <w:tc>
          <w:tcPr>
            <w:tcW w:w="1335"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791E356" w14:textId="77777777" w:rsidR="002374E5" w:rsidRPr="008B5060" w:rsidRDefault="002374E5" w:rsidP="00F45FEB">
            <w:pPr>
              <w:widowControl/>
              <w:spacing w:line="240" w:lineRule="auto"/>
              <w:jc w:val="center"/>
              <w:rPr>
                <w:rFonts w:eastAsia="Times New Roman" w:cs="Times New Roman"/>
                <w:sz w:val="20"/>
                <w:szCs w:val="20"/>
              </w:rPr>
            </w:pPr>
          </w:p>
        </w:tc>
      </w:tr>
      <w:tr w:rsidR="002374E5" w:rsidRPr="008B5060" w14:paraId="4546B230"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3D51250F"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15</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6D078C4F"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2003</w:t>
            </w:r>
          </w:p>
        </w:tc>
        <w:tc>
          <w:tcPr>
            <w:tcW w:w="1335" w:type="dxa"/>
            <w:tcBorders>
              <w:top w:val="nil"/>
              <w:left w:val="nil"/>
              <w:bottom w:val="single" w:sz="4" w:space="0" w:color="auto"/>
              <w:right w:val="nil"/>
            </w:tcBorders>
            <w:shd w:val="clear" w:color="auto" w:fill="auto"/>
            <w:vAlign w:val="center"/>
            <w:hideMark/>
          </w:tcPr>
          <w:p w14:paraId="559EA710"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2004</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427BEE19"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45</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276A1465"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1973</w:t>
            </w:r>
          </w:p>
        </w:tc>
        <w:tc>
          <w:tcPr>
            <w:tcW w:w="1335" w:type="dxa"/>
            <w:tcBorders>
              <w:top w:val="nil"/>
              <w:left w:val="nil"/>
              <w:bottom w:val="single" w:sz="4" w:space="0" w:color="auto"/>
              <w:right w:val="single" w:sz="4" w:space="0" w:color="auto"/>
            </w:tcBorders>
            <w:shd w:val="clear" w:color="auto" w:fill="auto"/>
            <w:vAlign w:val="center"/>
            <w:hideMark/>
          </w:tcPr>
          <w:p w14:paraId="2B9D1BF8"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1974</w:t>
            </w:r>
          </w:p>
        </w:tc>
      </w:tr>
      <w:tr w:rsidR="002374E5" w:rsidRPr="008B5060" w14:paraId="5D21E08B"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442EC503"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16</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5148DB4E"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2002</w:t>
            </w:r>
          </w:p>
        </w:tc>
        <w:tc>
          <w:tcPr>
            <w:tcW w:w="1335" w:type="dxa"/>
            <w:tcBorders>
              <w:top w:val="nil"/>
              <w:left w:val="nil"/>
              <w:bottom w:val="single" w:sz="4" w:space="0" w:color="auto"/>
              <w:right w:val="nil"/>
            </w:tcBorders>
            <w:shd w:val="clear" w:color="auto" w:fill="auto"/>
            <w:vAlign w:val="center"/>
            <w:hideMark/>
          </w:tcPr>
          <w:p w14:paraId="731229A8"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2003</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1AD50892"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46</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79B68A4C"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1972</w:t>
            </w:r>
          </w:p>
        </w:tc>
        <w:tc>
          <w:tcPr>
            <w:tcW w:w="1335" w:type="dxa"/>
            <w:tcBorders>
              <w:top w:val="nil"/>
              <w:left w:val="nil"/>
              <w:bottom w:val="single" w:sz="4" w:space="0" w:color="auto"/>
              <w:right w:val="single" w:sz="4" w:space="0" w:color="auto"/>
            </w:tcBorders>
            <w:shd w:val="clear" w:color="auto" w:fill="auto"/>
            <w:vAlign w:val="center"/>
            <w:hideMark/>
          </w:tcPr>
          <w:p w14:paraId="6AE48DD4"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1973</w:t>
            </w:r>
          </w:p>
        </w:tc>
      </w:tr>
      <w:tr w:rsidR="002374E5" w:rsidRPr="008B5060" w14:paraId="7B444157"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77B02F4D"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17</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3D139203"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2001</w:t>
            </w:r>
          </w:p>
        </w:tc>
        <w:tc>
          <w:tcPr>
            <w:tcW w:w="1335" w:type="dxa"/>
            <w:tcBorders>
              <w:top w:val="nil"/>
              <w:left w:val="nil"/>
              <w:bottom w:val="single" w:sz="4" w:space="0" w:color="auto"/>
              <w:right w:val="nil"/>
            </w:tcBorders>
            <w:shd w:val="clear" w:color="auto" w:fill="auto"/>
            <w:vAlign w:val="center"/>
            <w:hideMark/>
          </w:tcPr>
          <w:p w14:paraId="32D54C71"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2002</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3BE24C3D"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47</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73939B0C"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1971</w:t>
            </w:r>
          </w:p>
        </w:tc>
        <w:tc>
          <w:tcPr>
            <w:tcW w:w="1335" w:type="dxa"/>
            <w:tcBorders>
              <w:top w:val="nil"/>
              <w:left w:val="nil"/>
              <w:bottom w:val="single" w:sz="4" w:space="0" w:color="auto"/>
              <w:right w:val="single" w:sz="4" w:space="0" w:color="auto"/>
            </w:tcBorders>
            <w:shd w:val="clear" w:color="auto" w:fill="auto"/>
            <w:vAlign w:val="center"/>
            <w:hideMark/>
          </w:tcPr>
          <w:p w14:paraId="00B001DE"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1972</w:t>
            </w:r>
          </w:p>
        </w:tc>
      </w:tr>
      <w:tr w:rsidR="002374E5" w:rsidRPr="008B5060" w14:paraId="68C85525"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048BA072"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18</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7B96DB66"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2000</w:t>
            </w:r>
          </w:p>
        </w:tc>
        <w:tc>
          <w:tcPr>
            <w:tcW w:w="1335" w:type="dxa"/>
            <w:tcBorders>
              <w:top w:val="nil"/>
              <w:left w:val="nil"/>
              <w:bottom w:val="single" w:sz="4" w:space="0" w:color="auto"/>
              <w:right w:val="nil"/>
            </w:tcBorders>
            <w:shd w:val="clear" w:color="auto" w:fill="auto"/>
            <w:vAlign w:val="center"/>
            <w:hideMark/>
          </w:tcPr>
          <w:p w14:paraId="656BDBC7"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2001</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75DB47B8"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48</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785B434B"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1970</w:t>
            </w:r>
          </w:p>
        </w:tc>
        <w:tc>
          <w:tcPr>
            <w:tcW w:w="1335" w:type="dxa"/>
            <w:tcBorders>
              <w:top w:val="nil"/>
              <w:left w:val="nil"/>
              <w:bottom w:val="single" w:sz="4" w:space="0" w:color="auto"/>
              <w:right w:val="single" w:sz="4" w:space="0" w:color="auto"/>
            </w:tcBorders>
            <w:shd w:val="clear" w:color="auto" w:fill="auto"/>
            <w:vAlign w:val="center"/>
            <w:hideMark/>
          </w:tcPr>
          <w:p w14:paraId="60319259"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1971</w:t>
            </w:r>
          </w:p>
        </w:tc>
      </w:tr>
      <w:tr w:rsidR="002374E5" w:rsidRPr="008B5060" w14:paraId="5AA21D5F"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68774D19"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19</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43D59E0F"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1999</w:t>
            </w:r>
          </w:p>
        </w:tc>
        <w:tc>
          <w:tcPr>
            <w:tcW w:w="1335" w:type="dxa"/>
            <w:tcBorders>
              <w:top w:val="nil"/>
              <w:left w:val="nil"/>
              <w:bottom w:val="single" w:sz="4" w:space="0" w:color="auto"/>
              <w:right w:val="nil"/>
            </w:tcBorders>
            <w:shd w:val="clear" w:color="auto" w:fill="auto"/>
            <w:vAlign w:val="center"/>
            <w:hideMark/>
          </w:tcPr>
          <w:p w14:paraId="751D8774"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2000</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08E25D76"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49</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6F283621"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1969</w:t>
            </w:r>
          </w:p>
        </w:tc>
        <w:tc>
          <w:tcPr>
            <w:tcW w:w="1335" w:type="dxa"/>
            <w:tcBorders>
              <w:top w:val="nil"/>
              <w:left w:val="nil"/>
              <w:bottom w:val="single" w:sz="4" w:space="0" w:color="auto"/>
              <w:right w:val="single" w:sz="4" w:space="0" w:color="auto"/>
            </w:tcBorders>
            <w:shd w:val="clear" w:color="auto" w:fill="auto"/>
            <w:vAlign w:val="center"/>
            <w:hideMark/>
          </w:tcPr>
          <w:p w14:paraId="74B18E04"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1970</w:t>
            </w:r>
          </w:p>
        </w:tc>
      </w:tr>
      <w:tr w:rsidR="002374E5" w:rsidRPr="008B5060" w14:paraId="05632D63" w14:textId="77777777" w:rsidTr="00F45FEB">
        <w:tc>
          <w:tcPr>
            <w:tcW w:w="1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84DB156"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 </w:t>
            </w:r>
          </w:p>
        </w:tc>
        <w:tc>
          <w:tcPr>
            <w:tcW w:w="1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798F253" w14:textId="77777777" w:rsidR="002374E5" w:rsidRPr="008B5060" w:rsidRDefault="002374E5" w:rsidP="00F45FEB">
            <w:pPr>
              <w:widowControl/>
              <w:spacing w:line="240" w:lineRule="auto"/>
              <w:jc w:val="center"/>
              <w:rPr>
                <w:rFonts w:eastAsia="Times New Roman" w:cs="Times New Roman"/>
                <w:sz w:val="20"/>
                <w:szCs w:val="20"/>
              </w:rPr>
            </w:pPr>
          </w:p>
        </w:tc>
        <w:tc>
          <w:tcPr>
            <w:tcW w:w="1335" w:type="dxa"/>
            <w:tcBorders>
              <w:top w:val="single" w:sz="4" w:space="0" w:color="auto"/>
              <w:left w:val="nil"/>
              <w:bottom w:val="single" w:sz="4" w:space="0" w:color="auto"/>
              <w:right w:val="nil"/>
            </w:tcBorders>
            <w:shd w:val="clear" w:color="auto" w:fill="D9D9D9" w:themeFill="background1" w:themeFillShade="D9"/>
            <w:vAlign w:val="center"/>
            <w:hideMark/>
          </w:tcPr>
          <w:p w14:paraId="4195624C" w14:textId="77777777" w:rsidR="002374E5" w:rsidRPr="008B5060" w:rsidRDefault="002374E5" w:rsidP="00F45FEB">
            <w:pPr>
              <w:widowControl/>
              <w:spacing w:line="240" w:lineRule="auto"/>
              <w:jc w:val="center"/>
              <w:rPr>
                <w:rFonts w:eastAsia="Times New Roman" w:cs="Times New Roman"/>
                <w:sz w:val="20"/>
                <w:szCs w:val="20"/>
              </w:rPr>
            </w:pPr>
          </w:p>
        </w:tc>
        <w:tc>
          <w:tcPr>
            <w:tcW w:w="13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AE8D919" w14:textId="77777777" w:rsidR="002374E5" w:rsidRPr="008B5060" w:rsidRDefault="002374E5" w:rsidP="00F45FEB">
            <w:pPr>
              <w:widowControl/>
              <w:spacing w:line="240" w:lineRule="auto"/>
              <w:jc w:val="center"/>
              <w:rPr>
                <w:rFonts w:eastAsia="Times New Roman" w:cs="Times New Roman"/>
                <w:sz w:val="20"/>
                <w:szCs w:val="20"/>
              </w:rPr>
            </w:pPr>
          </w:p>
        </w:tc>
        <w:tc>
          <w:tcPr>
            <w:tcW w:w="13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DD659A" w14:textId="77777777" w:rsidR="002374E5" w:rsidRPr="008B5060" w:rsidRDefault="002374E5" w:rsidP="00F45FEB">
            <w:pPr>
              <w:widowControl/>
              <w:spacing w:line="240" w:lineRule="auto"/>
              <w:jc w:val="center"/>
              <w:rPr>
                <w:rFonts w:eastAsia="Times New Roman" w:cs="Times New Roman"/>
                <w:sz w:val="20"/>
                <w:szCs w:val="20"/>
              </w:rPr>
            </w:pPr>
          </w:p>
        </w:tc>
        <w:tc>
          <w:tcPr>
            <w:tcW w:w="1335"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58FB6C3" w14:textId="77777777" w:rsidR="002374E5" w:rsidRPr="008B5060" w:rsidRDefault="002374E5" w:rsidP="00F45FEB">
            <w:pPr>
              <w:widowControl/>
              <w:spacing w:line="240" w:lineRule="auto"/>
              <w:jc w:val="center"/>
              <w:rPr>
                <w:rFonts w:eastAsia="Times New Roman" w:cs="Times New Roman"/>
                <w:sz w:val="20"/>
                <w:szCs w:val="20"/>
              </w:rPr>
            </w:pPr>
          </w:p>
        </w:tc>
      </w:tr>
      <w:tr w:rsidR="002374E5" w:rsidRPr="008B5060" w14:paraId="35672510"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48D0DA93"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20</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0F5E084E"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1998</w:t>
            </w:r>
          </w:p>
        </w:tc>
        <w:tc>
          <w:tcPr>
            <w:tcW w:w="1335" w:type="dxa"/>
            <w:tcBorders>
              <w:top w:val="nil"/>
              <w:left w:val="nil"/>
              <w:bottom w:val="single" w:sz="4" w:space="0" w:color="auto"/>
              <w:right w:val="nil"/>
            </w:tcBorders>
            <w:shd w:val="clear" w:color="auto" w:fill="auto"/>
            <w:vAlign w:val="center"/>
            <w:hideMark/>
          </w:tcPr>
          <w:p w14:paraId="25715614"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1999</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08000A85"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50</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04A04E36"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1968</w:t>
            </w:r>
          </w:p>
        </w:tc>
        <w:tc>
          <w:tcPr>
            <w:tcW w:w="1335" w:type="dxa"/>
            <w:tcBorders>
              <w:top w:val="nil"/>
              <w:left w:val="nil"/>
              <w:bottom w:val="single" w:sz="4" w:space="0" w:color="auto"/>
              <w:right w:val="single" w:sz="4" w:space="0" w:color="auto"/>
            </w:tcBorders>
            <w:shd w:val="clear" w:color="auto" w:fill="auto"/>
            <w:vAlign w:val="center"/>
            <w:hideMark/>
          </w:tcPr>
          <w:p w14:paraId="14E52272"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1969</w:t>
            </w:r>
          </w:p>
        </w:tc>
      </w:tr>
      <w:tr w:rsidR="002374E5" w:rsidRPr="008B5060" w14:paraId="05F0FCE2"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5105B2C0"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21</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62A744B8"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1997</w:t>
            </w:r>
          </w:p>
        </w:tc>
        <w:tc>
          <w:tcPr>
            <w:tcW w:w="1335" w:type="dxa"/>
            <w:tcBorders>
              <w:top w:val="nil"/>
              <w:left w:val="nil"/>
              <w:bottom w:val="single" w:sz="4" w:space="0" w:color="auto"/>
              <w:right w:val="nil"/>
            </w:tcBorders>
            <w:shd w:val="clear" w:color="auto" w:fill="auto"/>
            <w:vAlign w:val="center"/>
            <w:hideMark/>
          </w:tcPr>
          <w:p w14:paraId="46041FEF"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1998</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2749EC8B"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51</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5A04465E"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1967</w:t>
            </w:r>
          </w:p>
        </w:tc>
        <w:tc>
          <w:tcPr>
            <w:tcW w:w="1335" w:type="dxa"/>
            <w:tcBorders>
              <w:top w:val="nil"/>
              <w:left w:val="nil"/>
              <w:bottom w:val="single" w:sz="4" w:space="0" w:color="auto"/>
              <w:right w:val="single" w:sz="4" w:space="0" w:color="auto"/>
            </w:tcBorders>
            <w:shd w:val="clear" w:color="auto" w:fill="auto"/>
            <w:vAlign w:val="center"/>
            <w:hideMark/>
          </w:tcPr>
          <w:p w14:paraId="710C74FD"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1968</w:t>
            </w:r>
          </w:p>
        </w:tc>
      </w:tr>
      <w:tr w:rsidR="002374E5" w:rsidRPr="008B5060" w14:paraId="7BDCFCD3"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09221E08"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22</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7CE6C7A8"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1996</w:t>
            </w:r>
          </w:p>
        </w:tc>
        <w:tc>
          <w:tcPr>
            <w:tcW w:w="1335" w:type="dxa"/>
            <w:tcBorders>
              <w:top w:val="nil"/>
              <w:left w:val="nil"/>
              <w:bottom w:val="single" w:sz="4" w:space="0" w:color="auto"/>
              <w:right w:val="nil"/>
            </w:tcBorders>
            <w:shd w:val="clear" w:color="auto" w:fill="auto"/>
            <w:vAlign w:val="center"/>
            <w:hideMark/>
          </w:tcPr>
          <w:p w14:paraId="3C86856C"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1997</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0FB950C9"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52</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535CEC9C"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1966</w:t>
            </w:r>
          </w:p>
        </w:tc>
        <w:tc>
          <w:tcPr>
            <w:tcW w:w="1335" w:type="dxa"/>
            <w:tcBorders>
              <w:top w:val="nil"/>
              <w:left w:val="nil"/>
              <w:bottom w:val="single" w:sz="4" w:space="0" w:color="auto"/>
              <w:right w:val="single" w:sz="4" w:space="0" w:color="auto"/>
            </w:tcBorders>
            <w:shd w:val="clear" w:color="auto" w:fill="auto"/>
            <w:vAlign w:val="center"/>
            <w:hideMark/>
          </w:tcPr>
          <w:p w14:paraId="2EEE025A"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1967</w:t>
            </w:r>
          </w:p>
        </w:tc>
      </w:tr>
      <w:tr w:rsidR="002374E5" w:rsidRPr="008B5060" w14:paraId="1BF86BC7"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67DC2B74"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23</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047BE446"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1995</w:t>
            </w:r>
          </w:p>
        </w:tc>
        <w:tc>
          <w:tcPr>
            <w:tcW w:w="1335" w:type="dxa"/>
            <w:tcBorders>
              <w:top w:val="nil"/>
              <w:left w:val="nil"/>
              <w:bottom w:val="single" w:sz="4" w:space="0" w:color="auto"/>
              <w:right w:val="nil"/>
            </w:tcBorders>
            <w:shd w:val="clear" w:color="auto" w:fill="auto"/>
            <w:vAlign w:val="center"/>
            <w:hideMark/>
          </w:tcPr>
          <w:p w14:paraId="1FF110D2"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1996</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7E1F1563"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53</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098473A6"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1965</w:t>
            </w:r>
          </w:p>
        </w:tc>
        <w:tc>
          <w:tcPr>
            <w:tcW w:w="1335" w:type="dxa"/>
            <w:tcBorders>
              <w:top w:val="nil"/>
              <w:left w:val="nil"/>
              <w:bottom w:val="single" w:sz="4" w:space="0" w:color="auto"/>
              <w:right w:val="single" w:sz="4" w:space="0" w:color="auto"/>
            </w:tcBorders>
            <w:shd w:val="clear" w:color="auto" w:fill="auto"/>
            <w:vAlign w:val="center"/>
            <w:hideMark/>
          </w:tcPr>
          <w:p w14:paraId="3955645F"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1966</w:t>
            </w:r>
          </w:p>
        </w:tc>
      </w:tr>
      <w:tr w:rsidR="002374E5" w:rsidRPr="008B5060" w14:paraId="7A98D287"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244B6DE9"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24</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7CC45B75"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1994</w:t>
            </w:r>
          </w:p>
        </w:tc>
        <w:tc>
          <w:tcPr>
            <w:tcW w:w="1335" w:type="dxa"/>
            <w:tcBorders>
              <w:top w:val="nil"/>
              <w:left w:val="nil"/>
              <w:bottom w:val="single" w:sz="4" w:space="0" w:color="auto"/>
              <w:right w:val="nil"/>
            </w:tcBorders>
            <w:shd w:val="clear" w:color="auto" w:fill="auto"/>
            <w:vAlign w:val="center"/>
            <w:hideMark/>
          </w:tcPr>
          <w:p w14:paraId="13F59337"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1986</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4F1D5442"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54</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3336596B"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1964</w:t>
            </w:r>
          </w:p>
        </w:tc>
        <w:tc>
          <w:tcPr>
            <w:tcW w:w="1335" w:type="dxa"/>
            <w:tcBorders>
              <w:top w:val="nil"/>
              <w:left w:val="nil"/>
              <w:bottom w:val="single" w:sz="4" w:space="0" w:color="auto"/>
              <w:right w:val="single" w:sz="4" w:space="0" w:color="auto"/>
            </w:tcBorders>
            <w:shd w:val="clear" w:color="auto" w:fill="auto"/>
            <w:vAlign w:val="center"/>
            <w:hideMark/>
          </w:tcPr>
          <w:p w14:paraId="471137DC"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1965</w:t>
            </w:r>
          </w:p>
        </w:tc>
      </w:tr>
      <w:tr w:rsidR="002374E5" w:rsidRPr="008B5060" w14:paraId="0BB8E4B0" w14:textId="77777777" w:rsidTr="00F45FEB">
        <w:tc>
          <w:tcPr>
            <w:tcW w:w="13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D17C8D"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 </w:t>
            </w:r>
          </w:p>
        </w:tc>
        <w:tc>
          <w:tcPr>
            <w:tcW w:w="1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6A422A3" w14:textId="77777777" w:rsidR="002374E5" w:rsidRPr="008B5060" w:rsidRDefault="002374E5" w:rsidP="00F45FEB">
            <w:pPr>
              <w:widowControl/>
              <w:spacing w:line="240" w:lineRule="auto"/>
              <w:jc w:val="center"/>
              <w:rPr>
                <w:rFonts w:eastAsia="Times New Roman" w:cs="Times New Roman"/>
                <w:sz w:val="20"/>
                <w:szCs w:val="20"/>
              </w:rPr>
            </w:pPr>
          </w:p>
        </w:tc>
        <w:tc>
          <w:tcPr>
            <w:tcW w:w="1335" w:type="dxa"/>
            <w:tcBorders>
              <w:top w:val="single" w:sz="4" w:space="0" w:color="auto"/>
              <w:left w:val="nil"/>
              <w:bottom w:val="single" w:sz="4" w:space="0" w:color="auto"/>
              <w:right w:val="nil"/>
            </w:tcBorders>
            <w:shd w:val="clear" w:color="auto" w:fill="D9D9D9" w:themeFill="background1" w:themeFillShade="D9"/>
            <w:vAlign w:val="center"/>
            <w:hideMark/>
          </w:tcPr>
          <w:p w14:paraId="01D192E6" w14:textId="77777777" w:rsidR="002374E5" w:rsidRPr="008B5060" w:rsidRDefault="002374E5" w:rsidP="00F45FEB">
            <w:pPr>
              <w:widowControl/>
              <w:spacing w:line="240" w:lineRule="auto"/>
              <w:jc w:val="center"/>
              <w:rPr>
                <w:rFonts w:eastAsia="Times New Roman" w:cs="Times New Roman"/>
                <w:sz w:val="20"/>
                <w:szCs w:val="20"/>
              </w:rPr>
            </w:pPr>
          </w:p>
        </w:tc>
        <w:tc>
          <w:tcPr>
            <w:tcW w:w="13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FD2033" w14:textId="77777777" w:rsidR="002374E5" w:rsidRPr="008B5060" w:rsidRDefault="002374E5" w:rsidP="00F45FEB">
            <w:pPr>
              <w:widowControl/>
              <w:spacing w:line="240" w:lineRule="auto"/>
              <w:jc w:val="center"/>
              <w:rPr>
                <w:rFonts w:eastAsia="Times New Roman" w:cs="Times New Roman"/>
                <w:sz w:val="20"/>
                <w:szCs w:val="20"/>
              </w:rPr>
            </w:pPr>
          </w:p>
        </w:tc>
        <w:tc>
          <w:tcPr>
            <w:tcW w:w="13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C92989" w14:textId="77777777" w:rsidR="002374E5" w:rsidRPr="008B5060" w:rsidRDefault="002374E5" w:rsidP="00F45FEB">
            <w:pPr>
              <w:widowControl/>
              <w:spacing w:line="240" w:lineRule="auto"/>
              <w:jc w:val="center"/>
              <w:rPr>
                <w:rFonts w:eastAsia="Times New Roman" w:cs="Times New Roman"/>
                <w:sz w:val="20"/>
                <w:szCs w:val="20"/>
              </w:rPr>
            </w:pPr>
          </w:p>
        </w:tc>
        <w:tc>
          <w:tcPr>
            <w:tcW w:w="1335"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C4B318E" w14:textId="77777777" w:rsidR="002374E5" w:rsidRPr="008B5060" w:rsidRDefault="002374E5" w:rsidP="00F45FEB">
            <w:pPr>
              <w:widowControl/>
              <w:spacing w:line="240" w:lineRule="auto"/>
              <w:jc w:val="center"/>
              <w:rPr>
                <w:rFonts w:eastAsia="Times New Roman" w:cs="Times New Roman"/>
                <w:sz w:val="20"/>
                <w:szCs w:val="20"/>
              </w:rPr>
            </w:pPr>
          </w:p>
        </w:tc>
      </w:tr>
      <w:tr w:rsidR="002374E5" w:rsidRPr="008B5060" w14:paraId="5D82D92E"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4F29EE15"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25</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169F73AC"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1993</w:t>
            </w:r>
          </w:p>
        </w:tc>
        <w:tc>
          <w:tcPr>
            <w:tcW w:w="1335" w:type="dxa"/>
            <w:tcBorders>
              <w:top w:val="nil"/>
              <w:left w:val="nil"/>
              <w:bottom w:val="single" w:sz="4" w:space="0" w:color="auto"/>
              <w:right w:val="nil"/>
            </w:tcBorders>
            <w:shd w:val="clear" w:color="auto" w:fill="auto"/>
            <w:vAlign w:val="center"/>
            <w:hideMark/>
          </w:tcPr>
          <w:p w14:paraId="7E25515E"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1994</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78AF72B7"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55</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7DD0C226"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1963</w:t>
            </w:r>
          </w:p>
        </w:tc>
        <w:tc>
          <w:tcPr>
            <w:tcW w:w="1335" w:type="dxa"/>
            <w:tcBorders>
              <w:top w:val="nil"/>
              <w:left w:val="nil"/>
              <w:bottom w:val="single" w:sz="4" w:space="0" w:color="auto"/>
              <w:right w:val="single" w:sz="4" w:space="0" w:color="auto"/>
            </w:tcBorders>
            <w:shd w:val="clear" w:color="auto" w:fill="auto"/>
            <w:vAlign w:val="center"/>
            <w:hideMark/>
          </w:tcPr>
          <w:p w14:paraId="4CB52CC1"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1964</w:t>
            </w:r>
          </w:p>
        </w:tc>
      </w:tr>
      <w:tr w:rsidR="002374E5" w:rsidRPr="008B5060" w14:paraId="59209FF4"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7FD29738"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26</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4D00338F"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1992</w:t>
            </w:r>
          </w:p>
        </w:tc>
        <w:tc>
          <w:tcPr>
            <w:tcW w:w="1335" w:type="dxa"/>
            <w:tcBorders>
              <w:top w:val="nil"/>
              <w:left w:val="nil"/>
              <w:bottom w:val="single" w:sz="4" w:space="0" w:color="auto"/>
              <w:right w:val="nil"/>
            </w:tcBorders>
            <w:shd w:val="clear" w:color="auto" w:fill="auto"/>
            <w:vAlign w:val="center"/>
            <w:hideMark/>
          </w:tcPr>
          <w:p w14:paraId="1BC6C44D"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1993</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33657F29"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56</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57CC22C8"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1962</w:t>
            </w:r>
          </w:p>
        </w:tc>
        <w:tc>
          <w:tcPr>
            <w:tcW w:w="1335" w:type="dxa"/>
            <w:tcBorders>
              <w:top w:val="nil"/>
              <w:left w:val="nil"/>
              <w:bottom w:val="single" w:sz="4" w:space="0" w:color="auto"/>
              <w:right w:val="single" w:sz="4" w:space="0" w:color="auto"/>
            </w:tcBorders>
            <w:shd w:val="clear" w:color="auto" w:fill="auto"/>
            <w:vAlign w:val="center"/>
            <w:hideMark/>
          </w:tcPr>
          <w:p w14:paraId="4D5F3928"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1963</w:t>
            </w:r>
          </w:p>
        </w:tc>
      </w:tr>
      <w:tr w:rsidR="002374E5" w:rsidRPr="008B5060" w14:paraId="115C9891"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53A5271C"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27</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01DA445A"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1991</w:t>
            </w:r>
          </w:p>
        </w:tc>
        <w:tc>
          <w:tcPr>
            <w:tcW w:w="1335" w:type="dxa"/>
            <w:tcBorders>
              <w:top w:val="nil"/>
              <w:left w:val="nil"/>
              <w:bottom w:val="single" w:sz="4" w:space="0" w:color="auto"/>
              <w:right w:val="nil"/>
            </w:tcBorders>
            <w:shd w:val="clear" w:color="auto" w:fill="auto"/>
            <w:vAlign w:val="center"/>
            <w:hideMark/>
          </w:tcPr>
          <w:p w14:paraId="2D7CE8BE"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1992</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2BF995C5"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57</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20F381C2"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1961</w:t>
            </w:r>
          </w:p>
        </w:tc>
        <w:tc>
          <w:tcPr>
            <w:tcW w:w="1335" w:type="dxa"/>
            <w:tcBorders>
              <w:top w:val="nil"/>
              <w:left w:val="nil"/>
              <w:bottom w:val="single" w:sz="4" w:space="0" w:color="auto"/>
              <w:right w:val="single" w:sz="4" w:space="0" w:color="auto"/>
            </w:tcBorders>
            <w:shd w:val="clear" w:color="auto" w:fill="auto"/>
            <w:vAlign w:val="center"/>
            <w:hideMark/>
          </w:tcPr>
          <w:p w14:paraId="38C5A520"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1962</w:t>
            </w:r>
          </w:p>
        </w:tc>
      </w:tr>
      <w:tr w:rsidR="002374E5" w:rsidRPr="008B5060" w14:paraId="477771C7"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2855A148"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28</w:t>
            </w:r>
          </w:p>
        </w:tc>
        <w:tc>
          <w:tcPr>
            <w:tcW w:w="1336" w:type="dxa"/>
            <w:tcBorders>
              <w:top w:val="nil"/>
              <w:left w:val="single" w:sz="4" w:space="0" w:color="auto"/>
              <w:bottom w:val="single" w:sz="4" w:space="0" w:color="auto"/>
              <w:right w:val="single" w:sz="4" w:space="0" w:color="auto"/>
            </w:tcBorders>
            <w:shd w:val="clear" w:color="auto" w:fill="auto"/>
            <w:vAlign w:val="center"/>
            <w:hideMark/>
          </w:tcPr>
          <w:p w14:paraId="7819203E"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1990</w:t>
            </w:r>
          </w:p>
        </w:tc>
        <w:tc>
          <w:tcPr>
            <w:tcW w:w="1335" w:type="dxa"/>
            <w:tcBorders>
              <w:top w:val="nil"/>
              <w:left w:val="nil"/>
              <w:bottom w:val="single" w:sz="4" w:space="0" w:color="auto"/>
              <w:right w:val="nil"/>
            </w:tcBorders>
            <w:shd w:val="clear" w:color="auto" w:fill="auto"/>
            <w:vAlign w:val="center"/>
            <w:hideMark/>
          </w:tcPr>
          <w:p w14:paraId="76F6E999"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1991</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796C952E"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58</w:t>
            </w:r>
          </w:p>
        </w:tc>
        <w:tc>
          <w:tcPr>
            <w:tcW w:w="1335" w:type="dxa"/>
            <w:tcBorders>
              <w:top w:val="nil"/>
              <w:left w:val="single" w:sz="4" w:space="0" w:color="auto"/>
              <w:bottom w:val="single" w:sz="4" w:space="0" w:color="auto"/>
              <w:right w:val="single" w:sz="4" w:space="0" w:color="auto"/>
            </w:tcBorders>
            <w:shd w:val="clear" w:color="auto" w:fill="auto"/>
            <w:vAlign w:val="center"/>
            <w:hideMark/>
          </w:tcPr>
          <w:p w14:paraId="55A3F6A0"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1960</w:t>
            </w:r>
          </w:p>
        </w:tc>
        <w:tc>
          <w:tcPr>
            <w:tcW w:w="1335" w:type="dxa"/>
            <w:tcBorders>
              <w:top w:val="nil"/>
              <w:left w:val="nil"/>
              <w:bottom w:val="single" w:sz="4" w:space="0" w:color="auto"/>
              <w:right w:val="single" w:sz="4" w:space="0" w:color="auto"/>
            </w:tcBorders>
            <w:shd w:val="clear" w:color="auto" w:fill="auto"/>
            <w:vAlign w:val="center"/>
            <w:hideMark/>
          </w:tcPr>
          <w:p w14:paraId="0E394E24"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1961</w:t>
            </w:r>
          </w:p>
        </w:tc>
      </w:tr>
      <w:tr w:rsidR="002374E5" w:rsidRPr="008B5060" w14:paraId="327C1CC0" w14:textId="77777777" w:rsidTr="00F45FEB">
        <w:tc>
          <w:tcPr>
            <w:tcW w:w="1304" w:type="dxa"/>
            <w:tcBorders>
              <w:top w:val="nil"/>
              <w:left w:val="single" w:sz="4" w:space="0" w:color="auto"/>
              <w:bottom w:val="single" w:sz="4" w:space="0" w:color="auto"/>
              <w:right w:val="single" w:sz="4" w:space="0" w:color="auto"/>
            </w:tcBorders>
            <w:shd w:val="clear" w:color="auto" w:fill="auto"/>
            <w:vAlign w:val="center"/>
            <w:hideMark/>
          </w:tcPr>
          <w:p w14:paraId="4C54A9B2" w14:textId="77777777" w:rsidR="002374E5" w:rsidRPr="008B5060" w:rsidRDefault="002374E5" w:rsidP="00F45FEB">
            <w:pPr>
              <w:widowControl/>
              <w:spacing w:line="240" w:lineRule="auto"/>
              <w:rPr>
                <w:rFonts w:eastAsia="Times New Roman" w:cs="Times New Roman"/>
                <w:sz w:val="20"/>
                <w:szCs w:val="20"/>
              </w:rPr>
            </w:pPr>
            <w:r w:rsidRPr="008B5060">
              <w:rPr>
                <w:rFonts w:eastAsia="Times New Roman" w:cs="Times New Roman"/>
                <w:sz w:val="20"/>
                <w:szCs w:val="20"/>
              </w:rPr>
              <w:t>29</w:t>
            </w:r>
          </w:p>
        </w:tc>
        <w:tc>
          <w:tcPr>
            <w:tcW w:w="1336" w:type="dxa"/>
            <w:tcBorders>
              <w:top w:val="single" w:sz="4" w:space="0" w:color="auto"/>
              <w:left w:val="nil"/>
              <w:bottom w:val="single" w:sz="4" w:space="0" w:color="auto"/>
              <w:right w:val="single" w:sz="4" w:space="0" w:color="auto"/>
            </w:tcBorders>
            <w:shd w:val="clear" w:color="auto" w:fill="auto"/>
            <w:vAlign w:val="center"/>
            <w:hideMark/>
          </w:tcPr>
          <w:p w14:paraId="66FEF9AA"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2019</w:t>
            </w:r>
          </w:p>
        </w:tc>
        <w:tc>
          <w:tcPr>
            <w:tcW w:w="1335" w:type="dxa"/>
            <w:tcBorders>
              <w:top w:val="nil"/>
              <w:left w:val="single" w:sz="4" w:space="0" w:color="auto"/>
              <w:bottom w:val="single" w:sz="4" w:space="0" w:color="auto"/>
              <w:right w:val="nil"/>
            </w:tcBorders>
            <w:shd w:val="clear" w:color="auto" w:fill="auto"/>
            <w:vAlign w:val="center"/>
            <w:hideMark/>
          </w:tcPr>
          <w:p w14:paraId="5EBCCD17"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1990</w:t>
            </w:r>
          </w:p>
        </w:tc>
        <w:tc>
          <w:tcPr>
            <w:tcW w:w="1303" w:type="dxa"/>
            <w:tcBorders>
              <w:top w:val="nil"/>
              <w:left w:val="single" w:sz="4" w:space="0" w:color="auto"/>
              <w:bottom w:val="single" w:sz="4" w:space="0" w:color="auto"/>
              <w:right w:val="single" w:sz="4" w:space="0" w:color="auto"/>
            </w:tcBorders>
            <w:shd w:val="clear" w:color="auto" w:fill="auto"/>
            <w:vAlign w:val="center"/>
            <w:hideMark/>
          </w:tcPr>
          <w:p w14:paraId="0C14DF7F"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59</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17CED372"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2019</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74927AC0" w14:textId="77777777" w:rsidR="002374E5" w:rsidRPr="008B5060" w:rsidRDefault="002374E5" w:rsidP="00F45FEB">
            <w:pPr>
              <w:widowControl/>
              <w:spacing w:line="240" w:lineRule="auto"/>
              <w:jc w:val="center"/>
              <w:rPr>
                <w:rFonts w:eastAsia="Times New Roman" w:cs="Times New Roman"/>
                <w:sz w:val="20"/>
                <w:szCs w:val="20"/>
              </w:rPr>
            </w:pPr>
            <w:r w:rsidRPr="008B5060">
              <w:rPr>
                <w:rFonts w:eastAsia="Times New Roman" w:cs="Times New Roman"/>
                <w:sz w:val="20"/>
                <w:szCs w:val="20"/>
              </w:rPr>
              <w:t>1960</w:t>
            </w:r>
          </w:p>
        </w:tc>
      </w:tr>
    </w:tbl>
    <w:p w14:paraId="5E67B51C" w14:textId="77777777" w:rsidR="002374E5" w:rsidRDefault="002374E5" w:rsidP="002374E5">
      <w:pPr>
        <w:widowControl/>
        <w:spacing w:after="200"/>
        <w:rPr>
          <w:rFonts w:eastAsia="Cabin" w:cs="Cabin"/>
        </w:rPr>
      </w:pPr>
    </w:p>
    <w:p w14:paraId="651A82E6" w14:textId="1069AC28" w:rsidR="002374E5" w:rsidRPr="00AD3FED" w:rsidRDefault="00590903" w:rsidP="002374E5">
      <w:pPr>
        <w:pStyle w:val="Heading1"/>
        <w:numPr>
          <w:ilvl w:val="0"/>
          <w:numId w:val="0"/>
        </w:numPr>
      </w:pPr>
      <w:bookmarkStart w:id="209" w:name="_Toc527243193"/>
      <w:bookmarkEnd w:id="206"/>
      <w:r>
        <w:rPr>
          <w:caps w:val="0"/>
        </w:rPr>
        <w:lastRenderedPageBreak/>
        <w:t>Appendix E:</w:t>
      </w:r>
      <w:r w:rsidRPr="00AD3FED">
        <w:rPr>
          <w:caps w:val="0"/>
        </w:rPr>
        <w:t xml:space="preserve"> </w:t>
      </w:r>
      <w:r>
        <w:rPr>
          <w:caps w:val="0"/>
        </w:rPr>
        <w:t>Informed Consent Sheet</w:t>
      </w:r>
      <w:bookmarkEnd w:id="209"/>
    </w:p>
    <w:p w14:paraId="34C6CA3C" w14:textId="77777777" w:rsidR="002374E5" w:rsidRPr="00815395" w:rsidRDefault="002374E5" w:rsidP="002374E5">
      <w:pPr>
        <w:pStyle w:val="BodyText0"/>
        <w:keepNext/>
        <w:keepLines/>
      </w:pPr>
      <w:r>
        <w:rPr>
          <w:b/>
        </w:rPr>
        <w:t xml:space="preserve">Purpose: </w:t>
      </w:r>
      <w:r w:rsidRPr="00815395">
        <w:t xml:space="preserve">to maintain a list of </w:t>
      </w:r>
      <w:r>
        <w:t xml:space="preserve">the names of </w:t>
      </w:r>
      <w:r w:rsidRPr="00815395">
        <w:t>all respondents who have given consent</w:t>
      </w:r>
      <w:r>
        <w:t xml:space="preserve"> by survey module</w:t>
      </w:r>
      <w:r w:rsidRPr="00815395">
        <w:t xml:space="preserve">. </w:t>
      </w:r>
    </w:p>
    <w:p w14:paraId="494930B8" w14:textId="77777777" w:rsidR="002374E5" w:rsidRDefault="002374E5" w:rsidP="002374E5">
      <w:pPr>
        <w:pStyle w:val="BodyText0"/>
        <w:keepNext/>
        <w:keepLines/>
      </w:pPr>
      <w:r>
        <w:rPr>
          <w:b/>
        </w:rPr>
        <w:t>Instructions:</w:t>
      </w:r>
      <w:r>
        <w:t xml:space="preserve"> </w:t>
      </w:r>
      <w:r w:rsidRPr="00815395">
        <w:t xml:space="preserve">The </w:t>
      </w:r>
      <w:r>
        <w:t xml:space="preserve">informed consent sheet </w:t>
      </w:r>
      <w:r w:rsidRPr="00815395">
        <w:t xml:space="preserve">should be filled out </w:t>
      </w:r>
      <w:r>
        <w:t>for each household member eligible to be interviewed by survey module and should indicate whether the household member agreed to participate or did not agree to participate in the survey. If a household member is eligible for multiple survey modules, you only need to obtain informed consent one time.</w:t>
      </w:r>
    </w:p>
    <w:p w14:paraId="17DEE347" w14:textId="1F590D8D" w:rsidR="002374E5" w:rsidRPr="00815395" w:rsidRDefault="002374E5" w:rsidP="002374E5">
      <w:pPr>
        <w:pStyle w:val="BodyText0"/>
        <w:keepNext/>
        <w:keepLines/>
      </w:pPr>
      <w:r>
        <w:t>You</w:t>
      </w:r>
      <w:r w:rsidRPr="00815395">
        <w:t xml:space="preserve"> should keep the </w:t>
      </w:r>
      <w:r>
        <w:t xml:space="preserve">sheet </w:t>
      </w:r>
      <w:r w:rsidRPr="00815395">
        <w:t xml:space="preserve">in a secure but accessible location so </w:t>
      </w:r>
      <w:r>
        <w:t>you</w:t>
      </w:r>
      <w:r w:rsidRPr="00815395">
        <w:t xml:space="preserve"> can quickly and easily identify eligible respondents for the survey and confirm that respondents have provided informed consent.</w:t>
      </w:r>
      <w:r>
        <w:t xml:space="preserve"> After completing all interviews at a household, you, the other interviewer on your interviewer team, and the agricultur</w:t>
      </w:r>
      <w:r w:rsidR="00BB40BD">
        <w:t>e</w:t>
      </w:r>
      <w:r>
        <w:t xml:space="preserve"> interviewer will all sign and date the sheet, to acknowledge that informed consent was obtained from all household members interviewed according to survey protocols.</w:t>
      </w:r>
    </w:p>
    <w:p w14:paraId="6D45EBE9" w14:textId="175E5BD0" w:rsidR="002374E5" w:rsidRDefault="002374E5" w:rsidP="002374E5">
      <w:pPr>
        <w:pStyle w:val="Heading1"/>
        <w:numPr>
          <w:ilvl w:val="0"/>
          <w:numId w:val="0"/>
        </w:numPr>
        <w:tabs>
          <w:tab w:val="left" w:pos="2730"/>
        </w:tabs>
      </w:pPr>
    </w:p>
    <w:p w14:paraId="2134E677" w14:textId="77777777" w:rsidR="002374E5" w:rsidRDefault="002374E5" w:rsidP="00CD1A4B">
      <w:pPr>
        <w:pStyle w:val="Heading1"/>
        <w:numPr>
          <w:ilvl w:val="0"/>
          <w:numId w:val="0"/>
        </w:numPr>
      </w:pPr>
    </w:p>
    <w:p w14:paraId="118E86B8" w14:textId="43B7FBBC" w:rsidR="009D46F9" w:rsidRPr="00922FC9" w:rsidRDefault="002374E5" w:rsidP="00922FC9">
      <w:pPr>
        <w:widowControl/>
        <w:spacing w:after="200"/>
        <w:rPr>
          <w:rFonts w:eastAsia="Cabin"/>
          <w:b/>
          <w:caps/>
          <w:color w:val="94A545"/>
          <w:sz w:val="28"/>
          <w:szCs w:val="36"/>
        </w:rPr>
      </w:pPr>
      <w:r>
        <w:br w:type="page"/>
      </w:r>
    </w:p>
    <w:p w14:paraId="7D0142C5" w14:textId="4167935D" w:rsidR="00922FC9" w:rsidRPr="00AD3FED" w:rsidRDefault="00922FC9" w:rsidP="00922FC9">
      <w:pPr>
        <w:pStyle w:val="Heading1"/>
        <w:numPr>
          <w:ilvl w:val="0"/>
          <w:numId w:val="0"/>
        </w:numPr>
      </w:pPr>
      <w:bookmarkStart w:id="210" w:name="_Toc527243194"/>
      <w:r>
        <w:rPr>
          <w:caps w:val="0"/>
        </w:rPr>
        <w:lastRenderedPageBreak/>
        <w:t>Appendix F:</w:t>
      </w:r>
      <w:r w:rsidRPr="00AD3FED">
        <w:rPr>
          <w:caps w:val="0"/>
        </w:rPr>
        <w:t xml:space="preserve"> </w:t>
      </w:r>
      <w:r>
        <w:rPr>
          <w:caps w:val="0"/>
        </w:rPr>
        <w:t>Glossary of Terms</w:t>
      </w:r>
      <w:bookmarkEnd w:id="210"/>
    </w:p>
    <w:tbl>
      <w:tblPr>
        <w:tblW w:w="9196" w:type="dxa"/>
        <w:tblCellMar>
          <w:left w:w="0" w:type="dxa"/>
          <w:right w:w="0" w:type="dxa"/>
        </w:tblCellMar>
        <w:tblLook w:val="04A0" w:firstRow="1" w:lastRow="0" w:firstColumn="1" w:lastColumn="0" w:noHBand="0" w:noVBand="1"/>
      </w:tblPr>
      <w:tblGrid>
        <w:gridCol w:w="1998"/>
        <w:gridCol w:w="7198"/>
      </w:tblGrid>
      <w:tr w:rsidR="009D46F9" w:rsidRPr="00AD3FED" w14:paraId="5A9B1616" w14:textId="77777777" w:rsidTr="00F45FEB">
        <w:trPr>
          <w:cantSplit/>
          <w:trHeight w:val="243"/>
          <w:tblHeader/>
        </w:trPr>
        <w:tc>
          <w:tcPr>
            <w:tcW w:w="1998" w:type="dxa"/>
            <w:tcBorders>
              <w:bottom w:val="single" w:sz="4" w:space="0" w:color="auto"/>
            </w:tcBorders>
            <w:shd w:val="clear" w:color="auto" w:fill="387990"/>
            <w:tcMar>
              <w:top w:w="0" w:type="dxa"/>
              <w:left w:w="108" w:type="dxa"/>
              <w:bottom w:w="0" w:type="dxa"/>
              <w:right w:w="108" w:type="dxa"/>
            </w:tcMar>
          </w:tcPr>
          <w:p w14:paraId="1508E35D" w14:textId="77777777" w:rsidR="009D46F9" w:rsidRPr="00AD3FED" w:rsidRDefault="009D46F9" w:rsidP="00F45FEB">
            <w:pPr>
              <w:rPr>
                <w:b/>
                <w:color w:val="FFFFFF" w:themeColor="background1"/>
                <w:sz w:val="22"/>
                <w:szCs w:val="22"/>
                <w:lang w:val="en"/>
              </w:rPr>
            </w:pPr>
            <w:r w:rsidRPr="00AD3FED">
              <w:rPr>
                <w:b/>
                <w:color w:val="FFFFFF" w:themeColor="background1"/>
                <w:sz w:val="22"/>
                <w:szCs w:val="22"/>
                <w:lang w:val="en"/>
              </w:rPr>
              <w:t>Term</w:t>
            </w:r>
          </w:p>
        </w:tc>
        <w:tc>
          <w:tcPr>
            <w:tcW w:w="7198" w:type="dxa"/>
            <w:tcBorders>
              <w:bottom w:val="single" w:sz="4" w:space="0" w:color="auto"/>
            </w:tcBorders>
            <w:shd w:val="clear" w:color="auto" w:fill="387990"/>
            <w:tcMar>
              <w:top w:w="0" w:type="dxa"/>
              <w:left w:w="108" w:type="dxa"/>
              <w:bottom w:w="0" w:type="dxa"/>
              <w:right w:w="108" w:type="dxa"/>
            </w:tcMar>
          </w:tcPr>
          <w:p w14:paraId="11072820" w14:textId="77777777" w:rsidR="009D46F9" w:rsidRPr="00AD3FED" w:rsidRDefault="009D46F9" w:rsidP="00F45FEB">
            <w:pPr>
              <w:rPr>
                <w:b/>
                <w:color w:val="FFFFFF" w:themeColor="background1"/>
                <w:sz w:val="22"/>
                <w:szCs w:val="22"/>
                <w:lang w:val="en"/>
              </w:rPr>
            </w:pPr>
            <w:r w:rsidRPr="00AD3FED">
              <w:rPr>
                <w:b/>
                <w:color w:val="FFFFFF" w:themeColor="background1"/>
                <w:sz w:val="22"/>
                <w:szCs w:val="22"/>
                <w:lang w:val="en"/>
              </w:rPr>
              <w:t>Definition</w:t>
            </w:r>
          </w:p>
        </w:tc>
      </w:tr>
      <w:tr w:rsidR="009D46F9" w:rsidRPr="00AD3FED" w14:paraId="5ECD57A9" w14:textId="77777777" w:rsidTr="00F45FEB">
        <w:trPr>
          <w:cantSplit/>
        </w:trPr>
        <w:tc>
          <w:tcPr>
            <w:tcW w:w="1998" w:type="dxa"/>
            <w:tcBorders>
              <w:top w:val="single" w:sz="4" w:space="0" w:color="auto"/>
            </w:tcBorders>
            <w:tcMar>
              <w:top w:w="0" w:type="dxa"/>
              <w:left w:w="108" w:type="dxa"/>
              <w:bottom w:w="0" w:type="dxa"/>
              <w:right w:w="108" w:type="dxa"/>
            </w:tcMar>
          </w:tcPr>
          <w:p w14:paraId="0AAB2841" w14:textId="77777777" w:rsidR="009D46F9" w:rsidRPr="00AD3FED" w:rsidRDefault="009D46F9" w:rsidP="00F45FEB">
            <w:pPr>
              <w:spacing w:after="120"/>
              <w:rPr>
                <w:b/>
                <w:sz w:val="22"/>
                <w:szCs w:val="22"/>
                <w:lang w:val="en"/>
              </w:rPr>
            </w:pPr>
            <w:r w:rsidRPr="00AD3FED">
              <w:rPr>
                <w:b/>
                <w:sz w:val="22"/>
                <w:szCs w:val="22"/>
                <w:lang w:val="en"/>
              </w:rPr>
              <w:t>Access to</w:t>
            </w:r>
          </w:p>
        </w:tc>
        <w:tc>
          <w:tcPr>
            <w:tcW w:w="7198" w:type="dxa"/>
            <w:tcBorders>
              <w:top w:val="single" w:sz="4" w:space="0" w:color="auto"/>
            </w:tcBorders>
            <w:tcMar>
              <w:top w:w="0" w:type="dxa"/>
              <w:left w:w="108" w:type="dxa"/>
              <w:bottom w:w="0" w:type="dxa"/>
              <w:right w:w="108" w:type="dxa"/>
            </w:tcMar>
          </w:tcPr>
          <w:p w14:paraId="63340C6B" w14:textId="77777777" w:rsidR="009D46F9" w:rsidRPr="00AD3FED" w:rsidRDefault="009D46F9" w:rsidP="00F45FEB">
            <w:pPr>
              <w:spacing w:after="120"/>
              <w:rPr>
                <w:sz w:val="22"/>
                <w:szCs w:val="22"/>
                <w:lang w:val="en"/>
              </w:rPr>
            </w:pPr>
            <w:r w:rsidRPr="00AD3FED">
              <w:rPr>
                <w:sz w:val="22"/>
                <w:szCs w:val="22"/>
                <w:lang w:val="en"/>
              </w:rPr>
              <w:t>Ownership or ability to use.</w:t>
            </w:r>
          </w:p>
        </w:tc>
      </w:tr>
      <w:tr w:rsidR="009D46F9" w:rsidRPr="00AD3FED" w14:paraId="0B73F8AE" w14:textId="77777777" w:rsidTr="00F45FEB">
        <w:trPr>
          <w:cantSplit/>
        </w:trPr>
        <w:tc>
          <w:tcPr>
            <w:tcW w:w="1998" w:type="dxa"/>
            <w:tcMar>
              <w:top w:w="0" w:type="dxa"/>
              <w:left w:w="108" w:type="dxa"/>
              <w:bottom w:w="0" w:type="dxa"/>
              <w:right w:w="108" w:type="dxa"/>
            </w:tcMar>
          </w:tcPr>
          <w:p w14:paraId="06A8D2BA" w14:textId="77777777" w:rsidR="009D46F9" w:rsidRPr="00AD3FED" w:rsidRDefault="009D46F9" w:rsidP="00F45FEB">
            <w:pPr>
              <w:spacing w:after="120"/>
              <w:rPr>
                <w:b/>
                <w:sz w:val="22"/>
                <w:szCs w:val="22"/>
                <w:lang w:val="en"/>
              </w:rPr>
            </w:pPr>
            <w:r w:rsidRPr="00AD3FED">
              <w:rPr>
                <w:b/>
                <w:sz w:val="22"/>
                <w:szCs w:val="22"/>
                <w:lang w:val="en"/>
              </w:rPr>
              <w:t>Agricultural land</w:t>
            </w:r>
          </w:p>
        </w:tc>
        <w:tc>
          <w:tcPr>
            <w:tcW w:w="7198" w:type="dxa"/>
            <w:tcMar>
              <w:top w:w="0" w:type="dxa"/>
              <w:left w:w="108" w:type="dxa"/>
              <w:bottom w:w="0" w:type="dxa"/>
              <w:right w:w="108" w:type="dxa"/>
            </w:tcMar>
          </w:tcPr>
          <w:p w14:paraId="15A8E55E" w14:textId="77777777" w:rsidR="009D46F9" w:rsidRPr="00AD3FED" w:rsidRDefault="009D46F9" w:rsidP="00F45FEB">
            <w:pPr>
              <w:spacing w:after="120"/>
              <w:rPr>
                <w:sz w:val="22"/>
                <w:szCs w:val="22"/>
                <w:lang w:val="en"/>
              </w:rPr>
            </w:pPr>
            <w:r w:rsidRPr="00AD3FED">
              <w:rPr>
                <w:sz w:val="22"/>
                <w:szCs w:val="22"/>
                <w:lang w:val="en"/>
              </w:rPr>
              <w:t>Land that is used for growing crops, raising animals, or grazing animals.</w:t>
            </w:r>
          </w:p>
        </w:tc>
      </w:tr>
      <w:tr w:rsidR="009D46F9" w:rsidRPr="00AD3FED" w14:paraId="675DFB87" w14:textId="77777777" w:rsidTr="00F45FEB">
        <w:trPr>
          <w:cantSplit/>
        </w:trPr>
        <w:tc>
          <w:tcPr>
            <w:tcW w:w="1998" w:type="dxa"/>
            <w:tcMar>
              <w:top w:w="0" w:type="dxa"/>
              <w:left w:w="108" w:type="dxa"/>
              <w:bottom w:w="0" w:type="dxa"/>
              <w:right w:w="108" w:type="dxa"/>
            </w:tcMar>
            <w:hideMark/>
          </w:tcPr>
          <w:p w14:paraId="7B17E128" w14:textId="77777777" w:rsidR="009D46F9" w:rsidRPr="00AD3FED" w:rsidRDefault="009D46F9" w:rsidP="00F45FEB">
            <w:pPr>
              <w:spacing w:after="120"/>
              <w:rPr>
                <w:rFonts w:eastAsiaTheme="minorHAnsi"/>
                <w:b/>
                <w:sz w:val="22"/>
                <w:szCs w:val="22"/>
                <w:lang w:val="en"/>
              </w:rPr>
            </w:pPr>
            <w:r w:rsidRPr="00AD3FED">
              <w:rPr>
                <w:b/>
                <w:sz w:val="22"/>
                <w:szCs w:val="22"/>
                <w:lang w:val="en"/>
              </w:rPr>
              <w:t>Anthropometry</w:t>
            </w:r>
          </w:p>
        </w:tc>
        <w:tc>
          <w:tcPr>
            <w:tcW w:w="7198" w:type="dxa"/>
            <w:tcMar>
              <w:top w:w="0" w:type="dxa"/>
              <w:left w:w="108" w:type="dxa"/>
              <w:bottom w:w="0" w:type="dxa"/>
              <w:right w:w="108" w:type="dxa"/>
            </w:tcMar>
            <w:hideMark/>
          </w:tcPr>
          <w:p w14:paraId="5E25B357" w14:textId="77777777" w:rsidR="009D46F9" w:rsidRPr="00AD3FED" w:rsidRDefault="009D46F9" w:rsidP="00F45FEB">
            <w:pPr>
              <w:spacing w:after="120"/>
              <w:rPr>
                <w:rFonts w:eastAsiaTheme="minorHAnsi"/>
                <w:sz w:val="22"/>
                <w:szCs w:val="22"/>
                <w:lang w:val="en"/>
              </w:rPr>
            </w:pPr>
            <w:r w:rsidRPr="00AD3FED">
              <w:rPr>
                <w:sz w:val="22"/>
                <w:szCs w:val="22"/>
                <w:lang w:val="en"/>
              </w:rPr>
              <w:t xml:space="preserve">The measurement of the size and proportions of the human body. </w:t>
            </w:r>
          </w:p>
        </w:tc>
      </w:tr>
      <w:tr w:rsidR="009D46F9" w:rsidRPr="00AD3FED" w14:paraId="3E194E0F" w14:textId="77777777" w:rsidTr="00F45FEB">
        <w:trPr>
          <w:cantSplit/>
          <w:trHeight w:val="405"/>
        </w:trPr>
        <w:tc>
          <w:tcPr>
            <w:tcW w:w="1998" w:type="dxa"/>
            <w:tcMar>
              <w:top w:w="0" w:type="dxa"/>
              <w:left w:w="108" w:type="dxa"/>
              <w:bottom w:w="0" w:type="dxa"/>
              <w:right w:w="108" w:type="dxa"/>
            </w:tcMar>
          </w:tcPr>
          <w:p w14:paraId="1B874B9A" w14:textId="77777777" w:rsidR="009D46F9" w:rsidRPr="00AD3FED" w:rsidRDefault="009D46F9" w:rsidP="00F45FEB">
            <w:pPr>
              <w:spacing w:after="120"/>
              <w:rPr>
                <w:b/>
                <w:sz w:val="22"/>
                <w:szCs w:val="22"/>
                <w:lang w:val="en"/>
              </w:rPr>
            </w:pPr>
            <w:r w:rsidRPr="00AD3FED">
              <w:rPr>
                <w:b/>
                <w:sz w:val="22"/>
                <w:szCs w:val="22"/>
                <w:lang w:val="en"/>
              </w:rPr>
              <w:t>Asset</w:t>
            </w:r>
          </w:p>
        </w:tc>
        <w:tc>
          <w:tcPr>
            <w:tcW w:w="7198" w:type="dxa"/>
            <w:tcMar>
              <w:top w:w="0" w:type="dxa"/>
              <w:left w:w="108" w:type="dxa"/>
              <w:bottom w:w="0" w:type="dxa"/>
              <w:right w:w="108" w:type="dxa"/>
            </w:tcMar>
          </w:tcPr>
          <w:p w14:paraId="306C1974" w14:textId="77777777" w:rsidR="009D46F9" w:rsidRPr="00AD3FED" w:rsidRDefault="009D46F9" w:rsidP="00F45FEB">
            <w:pPr>
              <w:spacing w:after="120"/>
              <w:rPr>
                <w:sz w:val="22"/>
                <w:szCs w:val="22"/>
                <w:lang w:val="en"/>
              </w:rPr>
            </w:pPr>
            <w:r w:rsidRPr="00AD3FED">
              <w:rPr>
                <w:sz w:val="22"/>
                <w:szCs w:val="22"/>
                <w:lang w:val="en"/>
              </w:rPr>
              <w:t>An item that has an exchange value or an item that could be sold for cash.</w:t>
            </w:r>
          </w:p>
        </w:tc>
      </w:tr>
      <w:tr w:rsidR="009D46F9" w:rsidRPr="00AD3FED" w14:paraId="5630B0BE" w14:textId="77777777" w:rsidTr="00F45FEB">
        <w:trPr>
          <w:cantSplit/>
          <w:trHeight w:val="720"/>
        </w:trPr>
        <w:tc>
          <w:tcPr>
            <w:tcW w:w="1998" w:type="dxa"/>
            <w:tcMar>
              <w:top w:w="0" w:type="dxa"/>
              <w:left w:w="108" w:type="dxa"/>
              <w:bottom w:w="0" w:type="dxa"/>
              <w:right w:w="108" w:type="dxa"/>
            </w:tcMar>
          </w:tcPr>
          <w:p w14:paraId="6BD463E6" w14:textId="77777777" w:rsidR="009D46F9" w:rsidRPr="00AD3FED" w:rsidRDefault="009D46F9" w:rsidP="00F45FEB">
            <w:pPr>
              <w:spacing w:after="120"/>
              <w:rPr>
                <w:b/>
                <w:sz w:val="22"/>
                <w:szCs w:val="22"/>
                <w:lang w:val="en"/>
              </w:rPr>
            </w:pPr>
            <w:r w:rsidRPr="00AD3FED">
              <w:rPr>
                <w:b/>
                <w:sz w:val="22"/>
                <w:szCs w:val="22"/>
                <w:lang w:val="en"/>
              </w:rPr>
              <w:t>Bank account</w:t>
            </w:r>
          </w:p>
        </w:tc>
        <w:tc>
          <w:tcPr>
            <w:tcW w:w="7198" w:type="dxa"/>
            <w:tcMar>
              <w:top w:w="0" w:type="dxa"/>
              <w:left w:w="108" w:type="dxa"/>
              <w:bottom w:w="0" w:type="dxa"/>
              <w:right w:w="108" w:type="dxa"/>
            </w:tcMar>
          </w:tcPr>
          <w:p w14:paraId="4E094F36" w14:textId="77777777" w:rsidR="009D46F9" w:rsidRPr="00AD3FED" w:rsidRDefault="009D46F9" w:rsidP="00F45FEB">
            <w:pPr>
              <w:spacing w:after="120"/>
              <w:rPr>
                <w:sz w:val="22"/>
                <w:szCs w:val="22"/>
                <w:lang w:val="en"/>
              </w:rPr>
            </w:pPr>
            <w:r w:rsidRPr="00AD3FED">
              <w:rPr>
                <w:sz w:val="22"/>
                <w:szCs w:val="22"/>
                <w:lang w:val="en"/>
              </w:rPr>
              <w:t>An account at an institution that allows the owner to deposit and withdraw funds. Bank accounts may be available at the following institutions: bank, credit union, microfinance organization, cooperative, post office or at country-specific financial institutions.</w:t>
            </w:r>
          </w:p>
        </w:tc>
      </w:tr>
      <w:tr w:rsidR="009D46F9" w:rsidRPr="00AD3FED" w14:paraId="2AEE3B24" w14:textId="77777777" w:rsidTr="00F45FEB">
        <w:trPr>
          <w:cantSplit/>
          <w:trHeight w:val="720"/>
        </w:trPr>
        <w:tc>
          <w:tcPr>
            <w:tcW w:w="1998" w:type="dxa"/>
            <w:tcMar>
              <w:top w:w="0" w:type="dxa"/>
              <w:left w:w="108" w:type="dxa"/>
              <w:bottom w:w="0" w:type="dxa"/>
              <w:right w:w="108" w:type="dxa"/>
            </w:tcMar>
            <w:hideMark/>
          </w:tcPr>
          <w:p w14:paraId="24F958F8" w14:textId="77777777" w:rsidR="009D46F9" w:rsidRPr="00AD3FED" w:rsidRDefault="009D46F9" w:rsidP="00F45FEB">
            <w:pPr>
              <w:spacing w:after="120"/>
              <w:rPr>
                <w:rFonts w:eastAsiaTheme="minorHAnsi"/>
                <w:b/>
                <w:sz w:val="22"/>
                <w:szCs w:val="22"/>
                <w:lang w:val="en"/>
              </w:rPr>
            </w:pPr>
            <w:r w:rsidRPr="00AD3FED">
              <w:rPr>
                <w:b/>
                <w:sz w:val="22"/>
                <w:szCs w:val="22"/>
                <w:lang w:val="en"/>
              </w:rPr>
              <w:t>Bias</w:t>
            </w:r>
          </w:p>
        </w:tc>
        <w:tc>
          <w:tcPr>
            <w:tcW w:w="7198" w:type="dxa"/>
            <w:tcMar>
              <w:top w:w="0" w:type="dxa"/>
              <w:left w:w="108" w:type="dxa"/>
              <w:bottom w:w="0" w:type="dxa"/>
              <w:right w:w="108" w:type="dxa"/>
            </w:tcMar>
            <w:hideMark/>
          </w:tcPr>
          <w:p w14:paraId="0CD6E3CF" w14:textId="77777777" w:rsidR="009D46F9" w:rsidRPr="00AD3FED" w:rsidRDefault="009D46F9" w:rsidP="00F45FEB">
            <w:pPr>
              <w:spacing w:after="120"/>
              <w:rPr>
                <w:rFonts w:eastAsiaTheme="minorHAnsi"/>
                <w:sz w:val="22"/>
                <w:szCs w:val="22"/>
                <w:lang w:val="en"/>
              </w:rPr>
            </w:pPr>
            <w:r w:rsidRPr="00AD3FED">
              <w:rPr>
                <w:sz w:val="22"/>
                <w:szCs w:val="22"/>
                <w:lang w:val="en"/>
              </w:rPr>
              <w:t xml:space="preserve">A </w:t>
            </w:r>
            <w:proofErr w:type="gramStart"/>
            <w:r w:rsidRPr="00AD3FED">
              <w:rPr>
                <w:sz w:val="22"/>
                <w:szCs w:val="22"/>
                <w:lang w:val="en"/>
              </w:rPr>
              <w:t>particular tendency</w:t>
            </w:r>
            <w:proofErr w:type="gramEnd"/>
            <w:r w:rsidRPr="00AD3FED">
              <w:rPr>
                <w:sz w:val="22"/>
                <w:szCs w:val="22"/>
                <w:lang w:val="en"/>
              </w:rPr>
              <w:t xml:space="preserve"> or inclination, especially one that prevents objective consideration of a question.</w:t>
            </w:r>
          </w:p>
        </w:tc>
      </w:tr>
      <w:tr w:rsidR="009D46F9" w:rsidRPr="00AD3FED" w14:paraId="22464101" w14:textId="77777777" w:rsidTr="00F45FEB">
        <w:trPr>
          <w:cantSplit/>
          <w:trHeight w:val="1017"/>
        </w:trPr>
        <w:tc>
          <w:tcPr>
            <w:tcW w:w="1998" w:type="dxa"/>
            <w:tcMar>
              <w:top w:w="0" w:type="dxa"/>
              <w:left w:w="108" w:type="dxa"/>
              <w:bottom w:w="0" w:type="dxa"/>
              <w:right w:w="108" w:type="dxa"/>
            </w:tcMar>
            <w:hideMark/>
          </w:tcPr>
          <w:p w14:paraId="105F9DBC" w14:textId="77777777" w:rsidR="009D46F9" w:rsidRPr="00AD3FED" w:rsidRDefault="009D46F9" w:rsidP="00F45FEB">
            <w:pPr>
              <w:spacing w:after="120"/>
              <w:rPr>
                <w:rFonts w:eastAsiaTheme="minorHAnsi"/>
                <w:b/>
                <w:sz w:val="22"/>
                <w:szCs w:val="22"/>
                <w:lang w:val="en"/>
              </w:rPr>
            </w:pPr>
            <w:r w:rsidRPr="00AD3FED">
              <w:rPr>
                <w:b/>
                <w:sz w:val="22"/>
                <w:szCs w:val="22"/>
                <w:lang w:val="en"/>
              </w:rPr>
              <w:t>Completed years</w:t>
            </w:r>
          </w:p>
        </w:tc>
        <w:tc>
          <w:tcPr>
            <w:tcW w:w="7198" w:type="dxa"/>
            <w:tcMar>
              <w:top w:w="0" w:type="dxa"/>
              <w:left w:w="108" w:type="dxa"/>
              <w:bottom w:w="0" w:type="dxa"/>
              <w:right w:w="108" w:type="dxa"/>
            </w:tcMar>
            <w:hideMark/>
          </w:tcPr>
          <w:p w14:paraId="3F32FDFA" w14:textId="77777777" w:rsidR="009D46F9" w:rsidRPr="00AD3FED" w:rsidRDefault="009D46F9" w:rsidP="00F45FEB">
            <w:pPr>
              <w:spacing w:after="120"/>
              <w:rPr>
                <w:rFonts w:eastAsiaTheme="minorHAnsi"/>
                <w:sz w:val="22"/>
                <w:szCs w:val="22"/>
                <w:lang w:val="en"/>
              </w:rPr>
            </w:pPr>
            <w:r w:rsidRPr="00AD3FED">
              <w:rPr>
                <w:sz w:val="22"/>
                <w:szCs w:val="22"/>
                <w:lang w:val="en"/>
              </w:rPr>
              <w:t xml:space="preserve">The total number of years including the last </w:t>
            </w:r>
            <w:r w:rsidRPr="00AD3FED">
              <w:rPr>
                <w:sz w:val="22"/>
                <w:szCs w:val="22"/>
                <w:u w:val="single"/>
                <w:lang w:val="en"/>
              </w:rPr>
              <w:t>entire</w:t>
            </w:r>
            <w:r w:rsidRPr="00AD3FED">
              <w:rPr>
                <w:sz w:val="22"/>
                <w:szCs w:val="22"/>
                <w:lang w:val="en"/>
              </w:rPr>
              <w:t xml:space="preserve"> year, no matter how much time has since occurred. Thus, 25 years and 3 months is 25 completed years; 25 years and 11 months is also 25 completed years</w:t>
            </w:r>
            <w:r w:rsidRPr="00AD3FED">
              <w:rPr>
                <w:color w:val="000000" w:themeColor="text1"/>
                <w:sz w:val="22"/>
                <w:szCs w:val="22"/>
                <w:lang w:val="en"/>
              </w:rPr>
              <w:t>.</w:t>
            </w:r>
          </w:p>
        </w:tc>
      </w:tr>
      <w:tr w:rsidR="009D46F9" w:rsidRPr="00AD3FED" w14:paraId="141A17DA" w14:textId="77777777" w:rsidTr="00F45FEB">
        <w:trPr>
          <w:cantSplit/>
          <w:trHeight w:val="387"/>
        </w:trPr>
        <w:tc>
          <w:tcPr>
            <w:tcW w:w="1998" w:type="dxa"/>
            <w:tcMar>
              <w:top w:w="0" w:type="dxa"/>
              <w:left w:w="108" w:type="dxa"/>
              <w:bottom w:w="0" w:type="dxa"/>
              <w:right w:w="108" w:type="dxa"/>
            </w:tcMar>
          </w:tcPr>
          <w:p w14:paraId="7C388D64" w14:textId="77777777" w:rsidR="009D46F9" w:rsidRPr="00AD3FED" w:rsidRDefault="009D46F9" w:rsidP="00F45FEB">
            <w:pPr>
              <w:spacing w:after="120"/>
              <w:rPr>
                <w:b/>
                <w:sz w:val="22"/>
                <w:szCs w:val="22"/>
                <w:lang w:val="en"/>
              </w:rPr>
            </w:pPr>
            <w:r w:rsidRPr="00AD3FED">
              <w:rPr>
                <w:b/>
                <w:sz w:val="22"/>
                <w:szCs w:val="22"/>
                <w:lang w:val="en"/>
              </w:rPr>
              <w:t>Consume</w:t>
            </w:r>
          </w:p>
        </w:tc>
        <w:tc>
          <w:tcPr>
            <w:tcW w:w="7198" w:type="dxa"/>
            <w:tcMar>
              <w:top w:w="0" w:type="dxa"/>
              <w:left w:w="108" w:type="dxa"/>
              <w:bottom w:w="0" w:type="dxa"/>
              <w:right w:w="108" w:type="dxa"/>
            </w:tcMar>
          </w:tcPr>
          <w:p w14:paraId="209520DA" w14:textId="77777777" w:rsidR="009D46F9" w:rsidRPr="00AD3FED" w:rsidRDefault="009D46F9" w:rsidP="00F45FEB">
            <w:pPr>
              <w:spacing w:after="120"/>
              <w:rPr>
                <w:sz w:val="22"/>
                <w:szCs w:val="22"/>
              </w:rPr>
            </w:pPr>
            <w:r w:rsidRPr="00AD3FED">
              <w:rPr>
                <w:sz w:val="22"/>
                <w:szCs w:val="22"/>
              </w:rPr>
              <w:t>To eat or drink.</w:t>
            </w:r>
          </w:p>
        </w:tc>
      </w:tr>
      <w:tr w:rsidR="009D46F9" w:rsidRPr="00AD3FED" w14:paraId="5592D917" w14:textId="77777777" w:rsidTr="00F45FEB">
        <w:trPr>
          <w:cantSplit/>
          <w:trHeight w:val="423"/>
        </w:trPr>
        <w:tc>
          <w:tcPr>
            <w:tcW w:w="1998" w:type="dxa"/>
            <w:tcMar>
              <w:top w:w="0" w:type="dxa"/>
              <w:left w:w="108" w:type="dxa"/>
              <w:bottom w:w="0" w:type="dxa"/>
              <w:right w:w="108" w:type="dxa"/>
            </w:tcMar>
          </w:tcPr>
          <w:p w14:paraId="4811B2B4" w14:textId="77777777" w:rsidR="009D46F9" w:rsidRPr="00AD3FED" w:rsidRDefault="009D46F9" w:rsidP="00F45FEB">
            <w:pPr>
              <w:spacing w:after="120"/>
              <w:rPr>
                <w:b/>
                <w:sz w:val="22"/>
                <w:szCs w:val="22"/>
                <w:lang w:val="en"/>
              </w:rPr>
            </w:pPr>
            <w:r w:rsidRPr="00AD3FED">
              <w:rPr>
                <w:b/>
                <w:sz w:val="22"/>
                <w:szCs w:val="22"/>
                <w:lang w:val="en"/>
              </w:rPr>
              <w:t>Cooking fuel</w:t>
            </w:r>
          </w:p>
        </w:tc>
        <w:tc>
          <w:tcPr>
            <w:tcW w:w="7198" w:type="dxa"/>
            <w:tcMar>
              <w:top w:w="0" w:type="dxa"/>
              <w:left w:w="108" w:type="dxa"/>
              <w:bottom w:w="0" w:type="dxa"/>
              <w:right w:w="108" w:type="dxa"/>
            </w:tcMar>
          </w:tcPr>
          <w:p w14:paraId="6A01792E" w14:textId="77777777" w:rsidR="009D46F9" w:rsidRPr="00AD3FED" w:rsidRDefault="009D46F9" w:rsidP="00F45FEB">
            <w:pPr>
              <w:spacing w:after="120"/>
              <w:rPr>
                <w:sz w:val="22"/>
                <w:szCs w:val="22"/>
              </w:rPr>
            </w:pPr>
            <w:r w:rsidRPr="00AD3FED">
              <w:rPr>
                <w:sz w:val="22"/>
                <w:szCs w:val="22"/>
              </w:rPr>
              <w:t>A material that produces heat or power to cook food.</w:t>
            </w:r>
          </w:p>
        </w:tc>
      </w:tr>
      <w:tr w:rsidR="009D46F9" w:rsidRPr="00AD3FED" w14:paraId="2BE0DB17" w14:textId="77777777" w:rsidTr="00F45FEB">
        <w:trPr>
          <w:cantSplit/>
          <w:trHeight w:val="468"/>
        </w:trPr>
        <w:tc>
          <w:tcPr>
            <w:tcW w:w="1998" w:type="dxa"/>
            <w:tcMar>
              <w:top w:w="0" w:type="dxa"/>
              <w:left w:w="108" w:type="dxa"/>
              <w:bottom w:w="0" w:type="dxa"/>
              <w:right w:w="108" w:type="dxa"/>
            </w:tcMar>
          </w:tcPr>
          <w:p w14:paraId="7D9F1919" w14:textId="77777777" w:rsidR="009D46F9" w:rsidRPr="00AD3FED" w:rsidRDefault="009D46F9" w:rsidP="00F45FEB">
            <w:pPr>
              <w:spacing w:after="120"/>
              <w:rPr>
                <w:b/>
                <w:sz w:val="22"/>
                <w:szCs w:val="22"/>
                <w:lang w:val="en"/>
              </w:rPr>
            </w:pPr>
            <w:r w:rsidRPr="00AD3FED">
              <w:rPr>
                <w:b/>
                <w:sz w:val="22"/>
                <w:szCs w:val="22"/>
                <w:lang w:val="en"/>
              </w:rPr>
              <w:t>Credit</w:t>
            </w:r>
          </w:p>
        </w:tc>
        <w:tc>
          <w:tcPr>
            <w:tcW w:w="7198" w:type="dxa"/>
            <w:tcMar>
              <w:top w:w="0" w:type="dxa"/>
              <w:left w:w="108" w:type="dxa"/>
              <w:bottom w:w="0" w:type="dxa"/>
              <w:right w:w="108" w:type="dxa"/>
            </w:tcMar>
          </w:tcPr>
          <w:p w14:paraId="5B92DACD" w14:textId="77777777" w:rsidR="009D46F9" w:rsidRPr="00AD3FED" w:rsidRDefault="009D46F9" w:rsidP="00F45FEB">
            <w:pPr>
              <w:spacing w:after="120"/>
              <w:rPr>
                <w:sz w:val="22"/>
                <w:szCs w:val="22"/>
              </w:rPr>
            </w:pPr>
            <w:r w:rsidRPr="00AD3FED">
              <w:rPr>
                <w:sz w:val="22"/>
                <w:szCs w:val="22"/>
                <w:lang w:val="en"/>
              </w:rPr>
              <w:t xml:space="preserve">When one party provides another party with financial resources or goods or services. The receiving party either repays or returns those resources (or other materials of equal value) </w:t>
            </w:r>
            <w:proofErr w:type="gramStart"/>
            <w:r w:rsidRPr="00AD3FED">
              <w:rPr>
                <w:sz w:val="22"/>
                <w:szCs w:val="22"/>
                <w:lang w:val="en"/>
              </w:rPr>
              <w:t>at a later date</w:t>
            </w:r>
            <w:proofErr w:type="gramEnd"/>
            <w:r w:rsidRPr="00AD3FED">
              <w:rPr>
                <w:sz w:val="22"/>
                <w:szCs w:val="22"/>
                <w:lang w:val="en"/>
              </w:rPr>
              <w:t>.</w:t>
            </w:r>
          </w:p>
        </w:tc>
      </w:tr>
      <w:tr w:rsidR="009D46F9" w:rsidRPr="00AD3FED" w14:paraId="437ECEE1" w14:textId="77777777" w:rsidTr="00F45FEB">
        <w:trPr>
          <w:cantSplit/>
          <w:trHeight w:val="468"/>
        </w:trPr>
        <w:tc>
          <w:tcPr>
            <w:tcW w:w="1998" w:type="dxa"/>
            <w:tcMar>
              <w:top w:w="0" w:type="dxa"/>
              <w:left w:w="108" w:type="dxa"/>
              <w:bottom w:w="0" w:type="dxa"/>
              <w:right w:w="108" w:type="dxa"/>
            </w:tcMar>
          </w:tcPr>
          <w:p w14:paraId="6C41DB6B" w14:textId="77777777" w:rsidR="009D46F9" w:rsidRPr="00AD3FED" w:rsidRDefault="009D46F9" w:rsidP="00F45FEB">
            <w:pPr>
              <w:spacing w:after="120"/>
              <w:rPr>
                <w:b/>
                <w:sz w:val="22"/>
                <w:szCs w:val="22"/>
                <w:lang w:val="en"/>
              </w:rPr>
            </w:pPr>
            <w:r w:rsidRPr="00AD3FED">
              <w:rPr>
                <w:b/>
                <w:sz w:val="22"/>
                <w:szCs w:val="22"/>
                <w:lang w:val="en"/>
              </w:rPr>
              <w:t>Cultivate</w:t>
            </w:r>
          </w:p>
        </w:tc>
        <w:tc>
          <w:tcPr>
            <w:tcW w:w="7198" w:type="dxa"/>
            <w:tcMar>
              <w:top w:w="0" w:type="dxa"/>
              <w:left w:w="108" w:type="dxa"/>
              <w:bottom w:w="0" w:type="dxa"/>
              <w:right w:w="108" w:type="dxa"/>
            </w:tcMar>
          </w:tcPr>
          <w:p w14:paraId="358B7E73" w14:textId="77777777" w:rsidR="009D46F9" w:rsidRPr="00AD3FED" w:rsidRDefault="009D46F9" w:rsidP="00F45FEB">
            <w:pPr>
              <w:tabs>
                <w:tab w:val="left" w:pos="-720"/>
              </w:tabs>
              <w:spacing w:after="120"/>
              <w:rPr>
                <w:sz w:val="22"/>
                <w:szCs w:val="22"/>
              </w:rPr>
            </w:pPr>
            <w:r w:rsidRPr="00AD3FED">
              <w:rPr>
                <w:sz w:val="22"/>
                <w:szCs w:val="22"/>
              </w:rPr>
              <w:t xml:space="preserve">To prepare and work on land to raise crops. Any actions performed </w:t>
            </w:r>
            <w:proofErr w:type="gramStart"/>
            <w:r w:rsidRPr="00AD3FED">
              <w:rPr>
                <w:sz w:val="22"/>
                <w:szCs w:val="22"/>
              </w:rPr>
              <w:t>with regard to</w:t>
            </w:r>
            <w:proofErr w:type="gramEnd"/>
            <w:r w:rsidRPr="00AD3FED">
              <w:rPr>
                <w:sz w:val="22"/>
                <w:szCs w:val="22"/>
              </w:rPr>
              <w:t xml:space="preserve"> a crop, from planting the seed to harvest.</w:t>
            </w:r>
          </w:p>
        </w:tc>
      </w:tr>
      <w:tr w:rsidR="009D46F9" w:rsidRPr="00AD3FED" w14:paraId="7DC7B34A" w14:textId="77777777" w:rsidTr="00F45FEB">
        <w:trPr>
          <w:cantSplit/>
          <w:trHeight w:val="450"/>
        </w:trPr>
        <w:tc>
          <w:tcPr>
            <w:tcW w:w="1998" w:type="dxa"/>
            <w:tcMar>
              <w:top w:w="0" w:type="dxa"/>
              <w:left w:w="108" w:type="dxa"/>
              <w:bottom w:w="0" w:type="dxa"/>
              <w:right w:w="108" w:type="dxa"/>
            </w:tcMar>
          </w:tcPr>
          <w:p w14:paraId="72D3640E" w14:textId="77777777" w:rsidR="009D46F9" w:rsidRPr="00AD3FED" w:rsidRDefault="009D46F9" w:rsidP="00F45FEB">
            <w:pPr>
              <w:spacing w:after="120"/>
              <w:rPr>
                <w:b/>
                <w:sz w:val="22"/>
                <w:szCs w:val="22"/>
                <w:lang w:val="en"/>
              </w:rPr>
            </w:pPr>
            <w:r w:rsidRPr="00AD3FED">
              <w:rPr>
                <w:b/>
                <w:sz w:val="22"/>
                <w:szCs w:val="22"/>
                <w:lang w:val="en"/>
              </w:rPr>
              <w:t>Feel comfortable</w:t>
            </w:r>
          </w:p>
        </w:tc>
        <w:tc>
          <w:tcPr>
            <w:tcW w:w="7198" w:type="dxa"/>
            <w:tcMar>
              <w:top w:w="0" w:type="dxa"/>
              <w:left w:w="108" w:type="dxa"/>
              <w:bottom w:w="0" w:type="dxa"/>
              <w:right w:w="108" w:type="dxa"/>
            </w:tcMar>
          </w:tcPr>
          <w:p w14:paraId="32B25084" w14:textId="77777777" w:rsidR="009D46F9" w:rsidRPr="00AD3FED" w:rsidRDefault="009D46F9" w:rsidP="00F45FEB">
            <w:pPr>
              <w:spacing w:after="120"/>
              <w:rPr>
                <w:sz w:val="22"/>
                <w:szCs w:val="22"/>
              </w:rPr>
            </w:pPr>
            <w:r w:rsidRPr="00AD3FED">
              <w:rPr>
                <w:sz w:val="22"/>
                <w:szCs w:val="22"/>
              </w:rPr>
              <w:t>To have no stress or anxiety; to feel at ease.</w:t>
            </w:r>
          </w:p>
        </w:tc>
      </w:tr>
      <w:tr w:rsidR="009D46F9" w:rsidRPr="00AD3FED" w14:paraId="1E475070" w14:textId="77777777" w:rsidTr="00F45FEB">
        <w:trPr>
          <w:cantSplit/>
          <w:trHeight w:val="369"/>
        </w:trPr>
        <w:tc>
          <w:tcPr>
            <w:tcW w:w="1998" w:type="dxa"/>
            <w:tcMar>
              <w:top w:w="0" w:type="dxa"/>
              <w:left w:w="108" w:type="dxa"/>
              <w:bottom w:w="0" w:type="dxa"/>
              <w:right w:w="108" w:type="dxa"/>
            </w:tcMar>
          </w:tcPr>
          <w:p w14:paraId="713607D4" w14:textId="77777777" w:rsidR="009D46F9" w:rsidRPr="00AD3FED" w:rsidRDefault="009D46F9" w:rsidP="00F45FEB">
            <w:pPr>
              <w:spacing w:after="120"/>
              <w:rPr>
                <w:b/>
                <w:sz w:val="22"/>
                <w:szCs w:val="22"/>
                <w:lang w:val="en"/>
              </w:rPr>
            </w:pPr>
            <w:r w:rsidRPr="00AD3FED">
              <w:rPr>
                <w:b/>
                <w:sz w:val="22"/>
                <w:szCs w:val="22"/>
                <w:lang w:val="en"/>
              </w:rPr>
              <w:t>Fertilizer</w:t>
            </w:r>
          </w:p>
        </w:tc>
        <w:tc>
          <w:tcPr>
            <w:tcW w:w="7198" w:type="dxa"/>
            <w:tcMar>
              <w:top w:w="0" w:type="dxa"/>
              <w:left w:w="108" w:type="dxa"/>
              <w:bottom w:w="0" w:type="dxa"/>
              <w:right w:w="108" w:type="dxa"/>
            </w:tcMar>
          </w:tcPr>
          <w:p w14:paraId="40D74A39" w14:textId="77777777" w:rsidR="009D46F9" w:rsidRPr="00AD3FED" w:rsidRDefault="009D46F9" w:rsidP="00F45FEB">
            <w:pPr>
              <w:spacing w:after="120"/>
              <w:rPr>
                <w:sz w:val="22"/>
                <w:szCs w:val="22"/>
              </w:rPr>
            </w:pPr>
            <w:r w:rsidRPr="00AD3FED">
              <w:rPr>
                <w:sz w:val="22"/>
                <w:szCs w:val="22"/>
              </w:rPr>
              <w:t>A chemical or natural substance added to soil or land to increase its fertility.</w:t>
            </w:r>
          </w:p>
        </w:tc>
      </w:tr>
      <w:tr w:rsidR="009D46F9" w:rsidRPr="00AD3FED" w14:paraId="056C571B" w14:textId="77777777" w:rsidTr="00F45FEB">
        <w:trPr>
          <w:cantSplit/>
          <w:trHeight w:val="666"/>
        </w:trPr>
        <w:tc>
          <w:tcPr>
            <w:tcW w:w="1998" w:type="dxa"/>
            <w:tcMar>
              <w:top w:w="0" w:type="dxa"/>
              <w:left w:w="108" w:type="dxa"/>
              <w:bottom w:w="0" w:type="dxa"/>
              <w:right w:w="108" w:type="dxa"/>
            </w:tcMar>
          </w:tcPr>
          <w:p w14:paraId="30E5A976" w14:textId="77777777" w:rsidR="009D46F9" w:rsidRPr="00AD3FED" w:rsidRDefault="009D46F9" w:rsidP="00F45FEB">
            <w:pPr>
              <w:spacing w:after="120"/>
              <w:rPr>
                <w:b/>
                <w:sz w:val="22"/>
                <w:szCs w:val="22"/>
                <w:lang w:val="en"/>
              </w:rPr>
            </w:pPr>
            <w:r w:rsidRPr="00AD3FED">
              <w:rPr>
                <w:b/>
                <w:sz w:val="22"/>
                <w:szCs w:val="22"/>
                <w:lang w:val="en"/>
              </w:rPr>
              <w:t>Fishpond culture</w:t>
            </w:r>
          </w:p>
        </w:tc>
        <w:tc>
          <w:tcPr>
            <w:tcW w:w="7198" w:type="dxa"/>
            <w:tcMar>
              <w:top w:w="0" w:type="dxa"/>
              <w:left w:w="108" w:type="dxa"/>
              <w:bottom w:w="0" w:type="dxa"/>
              <w:right w:w="108" w:type="dxa"/>
            </w:tcMar>
          </w:tcPr>
          <w:p w14:paraId="75A2E65C" w14:textId="77777777" w:rsidR="009D46F9" w:rsidRPr="00AD3FED" w:rsidRDefault="009D46F9" w:rsidP="00F45FEB">
            <w:pPr>
              <w:spacing w:after="120"/>
              <w:rPr>
                <w:sz w:val="22"/>
                <w:szCs w:val="22"/>
                <w:lang w:val="en"/>
              </w:rPr>
            </w:pPr>
            <w:r w:rsidRPr="00AD3FED">
              <w:rPr>
                <w:sz w:val="22"/>
                <w:szCs w:val="22"/>
              </w:rPr>
              <w:t>The process of raising fish in ponds, which entails feeding, breeding, growing, and harvesting the fish in a planned way.</w:t>
            </w:r>
          </w:p>
        </w:tc>
      </w:tr>
      <w:tr w:rsidR="009D46F9" w:rsidRPr="00AD3FED" w14:paraId="3789C04E" w14:textId="77777777" w:rsidTr="00F45FEB">
        <w:trPr>
          <w:cantSplit/>
          <w:trHeight w:val="693"/>
        </w:trPr>
        <w:tc>
          <w:tcPr>
            <w:tcW w:w="1998" w:type="dxa"/>
            <w:tcMar>
              <w:top w:w="0" w:type="dxa"/>
              <w:left w:w="108" w:type="dxa"/>
              <w:bottom w:w="0" w:type="dxa"/>
              <w:right w:w="108" w:type="dxa"/>
            </w:tcMar>
          </w:tcPr>
          <w:p w14:paraId="285647B4" w14:textId="77777777" w:rsidR="009D46F9" w:rsidRPr="00AD3FED" w:rsidRDefault="009D46F9" w:rsidP="00F45FEB">
            <w:pPr>
              <w:spacing w:after="120"/>
              <w:rPr>
                <w:b/>
                <w:sz w:val="22"/>
                <w:szCs w:val="22"/>
                <w:lang w:val="en"/>
              </w:rPr>
            </w:pPr>
            <w:r w:rsidRPr="00AD3FED">
              <w:rPr>
                <w:b/>
                <w:sz w:val="22"/>
                <w:szCs w:val="22"/>
                <w:lang w:val="en"/>
              </w:rPr>
              <w:t>Food</w:t>
            </w:r>
          </w:p>
        </w:tc>
        <w:tc>
          <w:tcPr>
            <w:tcW w:w="7198" w:type="dxa"/>
            <w:tcMar>
              <w:top w:w="0" w:type="dxa"/>
              <w:left w:w="108" w:type="dxa"/>
              <w:bottom w:w="0" w:type="dxa"/>
              <w:right w:w="108" w:type="dxa"/>
            </w:tcMar>
          </w:tcPr>
          <w:p w14:paraId="11099444" w14:textId="77777777" w:rsidR="009D46F9" w:rsidRPr="00AD3FED" w:rsidRDefault="009D46F9" w:rsidP="00F45FEB">
            <w:pPr>
              <w:rPr>
                <w:sz w:val="22"/>
                <w:szCs w:val="22"/>
                <w:lang w:val="en-GB"/>
              </w:rPr>
            </w:pPr>
            <w:r w:rsidRPr="00AD3FED">
              <w:rPr>
                <w:sz w:val="22"/>
                <w:szCs w:val="22"/>
              </w:rPr>
              <w:t>ALL FOODS (fruits, vegetables, grains, meats, dairy, eggs, fish, etc.), not only the staple food or foods.</w:t>
            </w:r>
          </w:p>
        </w:tc>
      </w:tr>
      <w:tr w:rsidR="009D46F9" w:rsidRPr="00AD3FED" w14:paraId="632855CA" w14:textId="77777777" w:rsidTr="00F45FEB">
        <w:trPr>
          <w:cantSplit/>
          <w:trHeight w:val="702"/>
        </w:trPr>
        <w:tc>
          <w:tcPr>
            <w:tcW w:w="1998" w:type="dxa"/>
            <w:tcMar>
              <w:top w:w="0" w:type="dxa"/>
              <w:left w:w="108" w:type="dxa"/>
              <w:bottom w:w="0" w:type="dxa"/>
              <w:right w:w="108" w:type="dxa"/>
            </w:tcMar>
          </w:tcPr>
          <w:p w14:paraId="3AA354BE" w14:textId="77777777" w:rsidR="009D46F9" w:rsidRPr="00AD3FED" w:rsidRDefault="009D46F9" w:rsidP="00F45FEB">
            <w:pPr>
              <w:spacing w:after="120"/>
              <w:rPr>
                <w:b/>
                <w:sz w:val="22"/>
                <w:szCs w:val="22"/>
                <w:lang w:val="en"/>
              </w:rPr>
            </w:pPr>
            <w:r w:rsidRPr="00AD3FED">
              <w:rPr>
                <w:b/>
                <w:sz w:val="22"/>
                <w:szCs w:val="22"/>
                <w:lang w:val="en"/>
              </w:rPr>
              <w:t>Food crop farming</w:t>
            </w:r>
          </w:p>
        </w:tc>
        <w:tc>
          <w:tcPr>
            <w:tcW w:w="7198" w:type="dxa"/>
            <w:tcMar>
              <w:top w:w="0" w:type="dxa"/>
              <w:left w:w="108" w:type="dxa"/>
              <w:bottom w:w="0" w:type="dxa"/>
              <w:right w:w="108" w:type="dxa"/>
            </w:tcMar>
          </w:tcPr>
          <w:p w14:paraId="26F6BFC9" w14:textId="77777777" w:rsidR="009D46F9" w:rsidRPr="00AD3FED" w:rsidRDefault="009D46F9" w:rsidP="00F45FEB">
            <w:pPr>
              <w:rPr>
                <w:sz w:val="22"/>
                <w:szCs w:val="22"/>
              </w:rPr>
            </w:pPr>
            <w:r w:rsidRPr="00AD3FED">
              <w:rPr>
                <w:sz w:val="22"/>
                <w:szCs w:val="22"/>
              </w:rPr>
              <w:t>A type of farming in which food is grown primarily to be eaten by the household members.</w:t>
            </w:r>
          </w:p>
        </w:tc>
      </w:tr>
      <w:tr w:rsidR="009D46F9" w:rsidRPr="00AD3FED" w14:paraId="48E98679" w14:textId="77777777" w:rsidTr="00F45FEB">
        <w:trPr>
          <w:cantSplit/>
          <w:trHeight w:val="792"/>
        </w:trPr>
        <w:tc>
          <w:tcPr>
            <w:tcW w:w="1998" w:type="dxa"/>
            <w:tcMar>
              <w:top w:w="0" w:type="dxa"/>
              <w:left w:w="108" w:type="dxa"/>
              <w:bottom w:w="0" w:type="dxa"/>
              <w:right w:w="108" w:type="dxa"/>
            </w:tcMar>
          </w:tcPr>
          <w:p w14:paraId="1D700312" w14:textId="77777777" w:rsidR="009D46F9" w:rsidRPr="00AD3FED" w:rsidRDefault="009D46F9" w:rsidP="00F45FEB">
            <w:pPr>
              <w:spacing w:after="120"/>
              <w:rPr>
                <w:b/>
                <w:sz w:val="22"/>
                <w:szCs w:val="22"/>
                <w:lang w:val="en"/>
              </w:rPr>
            </w:pPr>
            <w:r w:rsidRPr="00AD3FED">
              <w:rPr>
                <w:b/>
                <w:sz w:val="22"/>
                <w:szCs w:val="22"/>
                <w:lang w:val="en"/>
              </w:rPr>
              <w:t>Formal lender</w:t>
            </w:r>
          </w:p>
        </w:tc>
        <w:tc>
          <w:tcPr>
            <w:tcW w:w="7198" w:type="dxa"/>
            <w:tcMar>
              <w:top w:w="0" w:type="dxa"/>
              <w:left w:w="108" w:type="dxa"/>
              <w:bottom w:w="0" w:type="dxa"/>
              <w:right w:w="108" w:type="dxa"/>
            </w:tcMar>
          </w:tcPr>
          <w:p w14:paraId="6D329776" w14:textId="77777777" w:rsidR="009D46F9" w:rsidRPr="00AD3FED" w:rsidRDefault="009D46F9" w:rsidP="00F45FEB">
            <w:pPr>
              <w:rPr>
                <w:sz w:val="22"/>
                <w:szCs w:val="22"/>
              </w:rPr>
            </w:pPr>
            <w:r w:rsidRPr="00AD3FED">
              <w:rPr>
                <w:sz w:val="22"/>
                <w:szCs w:val="22"/>
              </w:rPr>
              <w:t>An institution that provides a formal debt agreement that includes the loan amount, payment schedule, late fees and interest rate. These are usually banks or other formal financial institutions.</w:t>
            </w:r>
          </w:p>
        </w:tc>
      </w:tr>
      <w:tr w:rsidR="009D46F9" w:rsidRPr="00AD3FED" w14:paraId="2B685E1C" w14:textId="77777777" w:rsidTr="00F45FEB">
        <w:trPr>
          <w:cantSplit/>
          <w:trHeight w:val="1350"/>
        </w:trPr>
        <w:tc>
          <w:tcPr>
            <w:tcW w:w="1998" w:type="dxa"/>
            <w:tcMar>
              <w:top w:w="0" w:type="dxa"/>
              <w:left w:w="108" w:type="dxa"/>
              <w:bottom w:w="0" w:type="dxa"/>
              <w:right w:w="108" w:type="dxa"/>
            </w:tcMar>
          </w:tcPr>
          <w:p w14:paraId="41D8AC7E" w14:textId="77777777" w:rsidR="009D46F9" w:rsidRPr="00AD3FED" w:rsidRDefault="009D46F9" w:rsidP="00F45FEB">
            <w:pPr>
              <w:spacing w:after="120"/>
              <w:rPr>
                <w:b/>
                <w:sz w:val="22"/>
                <w:szCs w:val="22"/>
                <w:lang w:val="en"/>
              </w:rPr>
            </w:pPr>
            <w:r w:rsidRPr="00AD3FED">
              <w:rPr>
                <w:b/>
                <w:sz w:val="22"/>
                <w:szCs w:val="22"/>
              </w:rPr>
              <w:lastRenderedPageBreak/>
              <w:t>Go a whole day and night without eating</w:t>
            </w:r>
          </w:p>
        </w:tc>
        <w:tc>
          <w:tcPr>
            <w:tcW w:w="7198" w:type="dxa"/>
            <w:tcMar>
              <w:top w:w="0" w:type="dxa"/>
              <w:left w:w="108" w:type="dxa"/>
              <w:bottom w:w="0" w:type="dxa"/>
              <w:right w:w="108" w:type="dxa"/>
            </w:tcMar>
          </w:tcPr>
          <w:p w14:paraId="305E4420" w14:textId="77777777" w:rsidR="009D46F9" w:rsidRPr="00AD3FED" w:rsidRDefault="009D46F9" w:rsidP="00F45FEB">
            <w:pPr>
              <w:rPr>
                <w:sz w:val="22"/>
                <w:szCs w:val="22"/>
              </w:rPr>
            </w:pPr>
            <w:r w:rsidRPr="00AD3FED">
              <w:rPr>
                <w:sz w:val="22"/>
                <w:szCs w:val="22"/>
              </w:rPr>
              <w:t>To not eat from the time a person awoke in the morning to the time they awoke the following morning because there was not enough food. It does not refer to times when the person chose not to eat for a whole day (for example, when fasting or dieting).</w:t>
            </w:r>
          </w:p>
        </w:tc>
      </w:tr>
      <w:tr w:rsidR="009D46F9" w:rsidRPr="00AD3FED" w14:paraId="52AC5F7F" w14:textId="77777777" w:rsidTr="00F45FEB">
        <w:trPr>
          <w:cantSplit/>
          <w:trHeight w:val="1611"/>
        </w:trPr>
        <w:tc>
          <w:tcPr>
            <w:tcW w:w="1998" w:type="dxa"/>
            <w:tcMar>
              <w:top w:w="0" w:type="dxa"/>
              <w:left w:w="108" w:type="dxa"/>
              <w:bottom w:w="0" w:type="dxa"/>
              <w:right w:w="108" w:type="dxa"/>
            </w:tcMar>
          </w:tcPr>
          <w:p w14:paraId="5DEF33E2" w14:textId="77777777" w:rsidR="009D46F9" w:rsidRPr="00AD3FED" w:rsidRDefault="009D46F9" w:rsidP="00F45FEB">
            <w:pPr>
              <w:spacing w:after="120"/>
              <w:rPr>
                <w:b/>
                <w:sz w:val="22"/>
                <w:szCs w:val="22"/>
              </w:rPr>
            </w:pPr>
            <w:r w:rsidRPr="00AD3FED">
              <w:rPr>
                <w:b/>
                <w:bCs/>
                <w:sz w:val="22"/>
                <w:szCs w:val="22"/>
              </w:rPr>
              <w:t>Group-based microfinance or lending</w:t>
            </w:r>
          </w:p>
        </w:tc>
        <w:tc>
          <w:tcPr>
            <w:tcW w:w="7198" w:type="dxa"/>
            <w:tcMar>
              <w:top w:w="0" w:type="dxa"/>
              <w:left w:w="108" w:type="dxa"/>
              <w:bottom w:w="0" w:type="dxa"/>
              <w:right w:w="108" w:type="dxa"/>
            </w:tcMar>
          </w:tcPr>
          <w:p w14:paraId="3CA64B87" w14:textId="77777777" w:rsidR="009D46F9" w:rsidRPr="00AD3FED" w:rsidRDefault="009D46F9" w:rsidP="00F45FEB">
            <w:pPr>
              <w:rPr>
                <w:sz w:val="22"/>
                <w:szCs w:val="22"/>
              </w:rPr>
            </w:pPr>
            <w:r w:rsidRPr="00AD3FED">
              <w:rPr>
                <w:sz w:val="22"/>
                <w:szCs w:val="22"/>
              </w:rPr>
              <w:t xml:space="preserve">A source of financial services for entrepreneurs and small businesses lacking access to more formal </w:t>
            </w:r>
            <w:hyperlink r:id="rId151" w:tooltip="Banking" w:history="1">
              <w:r w:rsidRPr="00AD3FED">
                <w:rPr>
                  <w:sz w:val="22"/>
                  <w:szCs w:val="22"/>
                </w:rPr>
                <w:t>banking</w:t>
              </w:r>
            </w:hyperlink>
            <w:r w:rsidRPr="00AD3FED">
              <w:rPr>
                <w:sz w:val="22"/>
                <w:szCs w:val="22"/>
              </w:rPr>
              <w:t xml:space="preserve"> and related services. One of the main mechanisms for the delivery of financial services to such clients are group-based models, where several entrepreneurs come together to apply for loans and other services as a group.</w:t>
            </w:r>
          </w:p>
        </w:tc>
      </w:tr>
      <w:tr w:rsidR="009D46F9" w:rsidRPr="00AD3FED" w14:paraId="4F8DFE71" w14:textId="77777777" w:rsidTr="00F45FEB">
        <w:trPr>
          <w:cantSplit/>
          <w:trHeight w:val="1359"/>
        </w:trPr>
        <w:tc>
          <w:tcPr>
            <w:tcW w:w="1998" w:type="dxa"/>
            <w:tcMar>
              <w:top w:w="0" w:type="dxa"/>
              <w:left w:w="108" w:type="dxa"/>
              <w:bottom w:w="0" w:type="dxa"/>
              <w:right w:w="108" w:type="dxa"/>
            </w:tcMar>
          </w:tcPr>
          <w:p w14:paraId="39D862BB" w14:textId="77777777" w:rsidR="009D46F9" w:rsidRPr="00AD3FED" w:rsidRDefault="009D46F9" w:rsidP="00F45FEB">
            <w:pPr>
              <w:spacing w:after="120"/>
              <w:rPr>
                <w:b/>
                <w:sz w:val="22"/>
                <w:szCs w:val="22"/>
                <w:lang w:val="en"/>
              </w:rPr>
            </w:pPr>
            <w:r w:rsidRPr="00AD3FED">
              <w:rPr>
                <w:b/>
                <w:sz w:val="22"/>
                <w:szCs w:val="22"/>
                <w:lang w:val="en"/>
              </w:rPr>
              <w:t>Hidden household</w:t>
            </w:r>
          </w:p>
        </w:tc>
        <w:tc>
          <w:tcPr>
            <w:tcW w:w="7198" w:type="dxa"/>
            <w:tcMar>
              <w:top w:w="0" w:type="dxa"/>
              <w:left w:w="108" w:type="dxa"/>
              <w:bottom w:w="0" w:type="dxa"/>
              <w:right w:w="108" w:type="dxa"/>
            </w:tcMar>
          </w:tcPr>
          <w:p w14:paraId="3D50605F" w14:textId="77777777" w:rsidR="009D46F9" w:rsidRPr="00AD3FED" w:rsidRDefault="009D46F9" w:rsidP="00F45FEB">
            <w:pPr>
              <w:rPr>
                <w:sz w:val="22"/>
                <w:szCs w:val="22"/>
                <w:lang w:val="en-GB"/>
              </w:rPr>
            </w:pPr>
            <w:r w:rsidRPr="00AD3FED">
              <w:rPr>
                <w:sz w:val="22"/>
                <w:szCs w:val="22"/>
                <w:lang w:val="en-GB"/>
              </w:rPr>
              <w:t>Individuals or families that reside under the same roof as the household listed on the Interviewer Assignment Sheet, but (1) do not share cooking or housekeeping arrangements with that household, (2) recognize a different head of household, and (3) were not counted during the listing exercise.</w:t>
            </w:r>
          </w:p>
        </w:tc>
      </w:tr>
      <w:tr w:rsidR="009D46F9" w:rsidRPr="00AD3FED" w14:paraId="6A5F2796" w14:textId="77777777" w:rsidTr="00F45FEB">
        <w:trPr>
          <w:cantSplit/>
          <w:trHeight w:val="1962"/>
        </w:trPr>
        <w:tc>
          <w:tcPr>
            <w:tcW w:w="1998" w:type="dxa"/>
            <w:tcMar>
              <w:top w:w="0" w:type="dxa"/>
              <w:left w:w="108" w:type="dxa"/>
              <w:bottom w:w="0" w:type="dxa"/>
              <w:right w:w="108" w:type="dxa"/>
            </w:tcMar>
          </w:tcPr>
          <w:p w14:paraId="65738006" w14:textId="77777777" w:rsidR="009D46F9" w:rsidRPr="00AD3FED" w:rsidRDefault="009D46F9" w:rsidP="00F45FEB">
            <w:pPr>
              <w:spacing w:after="120"/>
              <w:rPr>
                <w:b/>
                <w:sz w:val="22"/>
                <w:szCs w:val="22"/>
                <w:lang w:val="en"/>
              </w:rPr>
            </w:pPr>
            <w:r w:rsidRPr="00AD3FED">
              <w:rPr>
                <w:b/>
                <w:sz w:val="22"/>
                <w:szCs w:val="22"/>
                <w:lang w:val="en"/>
              </w:rPr>
              <w:t>Household</w:t>
            </w:r>
          </w:p>
        </w:tc>
        <w:tc>
          <w:tcPr>
            <w:tcW w:w="7198" w:type="dxa"/>
            <w:tcMar>
              <w:top w:w="0" w:type="dxa"/>
              <w:left w:w="108" w:type="dxa"/>
              <w:bottom w:w="0" w:type="dxa"/>
              <w:right w:w="108" w:type="dxa"/>
            </w:tcMar>
          </w:tcPr>
          <w:p w14:paraId="1B03584C" w14:textId="77777777" w:rsidR="009D46F9" w:rsidRPr="00AD3FED" w:rsidRDefault="009D46F9" w:rsidP="00F45FEB">
            <w:pPr>
              <w:spacing w:after="120"/>
              <w:rPr>
                <w:sz w:val="22"/>
                <w:szCs w:val="22"/>
                <w:lang w:val="en"/>
              </w:rPr>
            </w:pPr>
            <w:r w:rsidRPr="00AD3FED">
              <w:rPr>
                <w:sz w:val="22"/>
                <w:szCs w:val="22"/>
                <w:lang w:val="en"/>
              </w:rPr>
              <w:t>All people, including adults and children, who live together under the same roof and share cooking and housekeeping arrangements. Household members can include servants, lodgers and agricultural laborers, as well as family members—</w:t>
            </w:r>
            <w:proofErr w:type="gramStart"/>
            <w:r w:rsidRPr="00AD3FED">
              <w:rPr>
                <w:sz w:val="22"/>
                <w:szCs w:val="22"/>
                <w:lang w:val="en"/>
              </w:rPr>
              <w:t>as long as</w:t>
            </w:r>
            <w:proofErr w:type="gramEnd"/>
            <w:r w:rsidRPr="00AD3FED">
              <w:rPr>
                <w:sz w:val="22"/>
                <w:szCs w:val="22"/>
                <w:lang w:val="en"/>
              </w:rPr>
              <w:t xml:space="preserve"> they live under the same roof and share cooking arrangements. If there is no cooking done in the household, the reference point should be shared eating and housekeeping arrangements.</w:t>
            </w:r>
          </w:p>
        </w:tc>
      </w:tr>
      <w:tr w:rsidR="009D46F9" w:rsidRPr="00AD3FED" w14:paraId="5B6E2955" w14:textId="77777777" w:rsidTr="00F45FEB">
        <w:trPr>
          <w:cantSplit/>
          <w:trHeight w:val="1341"/>
        </w:trPr>
        <w:tc>
          <w:tcPr>
            <w:tcW w:w="1998" w:type="dxa"/>
            <w:tcMar>
              <w:top w:w="0" w:type="dxa"/>
              <w:left w:w="108" w:type="dxa"/>
              <w:bottom w:w="0" w:type="dxa"/>
              <w:right w:w="108" w:type="dxa"/>
            </w:tcMar>
          </w:tcPr>
          <w:p w14:paraId="5F7E865F" w14:textId="77777777" w:rsidR="009D46F9" w:rsidRPr="00AD3FED" w:rsidRDefault="009D46F9" w:rsidP="00F45FEB">
            <w:pPr>
              <w:spacing w:after="120"/>
              <w:rPr>
                <w:b/>
                <w:sz w:val="22"/>
                <w:szCs w:val="22"/>
                <w:lang w:val="en"/>
              </w:rPr>
            </w:pPr>
            <w:r w:rsidRPr="00AD3FED">
              <w:rPr>
                <w:b/>
                <w:sz w:val="22"/>
                <w:szCs w:val="22"/>
                <w:lang w:val="en"/>
              </w:rPr>
              <w:t>Hungry</w:t>
            </w:r>
          </w:p>
        </w:tc>
        <w:tc>
          <w:tcPr>
            <w:tcW w:w="7198" w:type="dxa"/>
            <w:tcMar>
              <w:top w:w="0" w:type="dxa"/>
              <w:left w:w="108" w:type="dxa"/>
              <w:bottom w:w="0" w:type="dxa"/>
              <w:right w:w="108" w:type="dxa"/>
            </w:tcMar>
          </w:tcPr>
          <w:p w14:paraId="13F5E566" w14:textId="77777777" w:rsidR="009D46F9" w:rsidRPr="00AD3FED" w:rsidRDefault="009D46F9" w:rsidP="00F45FEB">
            <w:pPr>
              <w:rPr>
                <w:sz w:val="22"/>
                <w:szCs w:val="22"/>
              </w:rPr>
            </w:pPr>
            <w:r w:rsidRPr="00AD3FED">
              <w:rPr>
                <w:sz w:val="22"/>
                <w:szCs w:val="22"/>
              </w:rPr>
              <w:t>To have a great need or desire for food, to have a painful sensation, or to be in a state of weakness caused by the need for food. A hungry person is not necessarily one who has not eaten at all. A hungry person may still be hungry if he or she has not eaten enough to fill the belly.</w:t>
            </w:r>
          </w:p>
        </w:tc>
      </w:tr>
      <w:tr w:rsidR="009D46F9" w:rsidRPr="00AD3FED" w14:paraId="614CD3E6" w14:textId="77777777" w:rsidTr="00F45FEB">
        <w:trPr>
          <w:cantSplit/>
          <w:trHeight w:val="729"/>
        </w:trPr>
        <w:tc>
          <w:tcPr>
            <w:tcW w:w="1998" w:type="dxa"/>
            <w:tcMar>
              <w:top w:w="0" w:type="dxa"/>
              <w:left w:w="108" w:type="dxa"/>
              <w:bottom w:w="0" w:type="dxa"/>
              <w:right w:w="108" w:type="dxa"/>
            </w:tcMar>
          </w:tcPr>
          <w:p w14:paraId="2C349352" w14:textId="77777777" w:rsidR="009D46F9" w:rsidRPr="00AD3FED" w:rsidRDefault="009D46F9" w:rsidP="00F45FEB">
            <w:pPr>
              <w:spacing w:after="120"/>
              <w:rPr>
                <w:b/>
                <w:sz w:val="22"/>
                <w:szCs w:val="22"/>
                <w:lang w:val="en"/>
              </w:rPr>
            </w:pPr>
            <w:r w:rsidRPr="00AD3FED">
              <w:rPr>
                <w:b/>
                <w:sz w:val="22"/>
                <w:szCs w:val="22"/>
                <w:lang w:val="en"/>
              </w:rPr>
              <w:t>Income generation</w:t>
            </w:r>
          </w:p>
        </w:tc>
        <w:tc>
          <w:tcPr>
            <w:tcW w:w="7198" w:type="dxa"/>
            <w:tcMar>
              <w:top w:w="0" w:type="dxa"/>
              <w:left w:w="108" w:type="dxa"/>
              <w:bottom w:w="0" w:type="dxa"/>
              <w:right w:w="108" w:type="dxa"/>
            </w:tcMar>
          </w:tcPr>
          <w:p w14:paraId="78048AC6" w14:textId="77777777" w:rsidR="009D46F9" w:rsidRPr="00AD3FED" w:rsidRDefault="009D46F9" w:rsidP="00F45FEB">
            <w:pPr>
              <w:spacing w:after="120"/>
              <w:rPr>
                <w:sz w:val="22"/>
                <w:szCs w:val="22"/>
                <w:lang w:val="en"/>
              </w:rPr>
            </w:pPr>
            <w:r w:rsidRPr="00AD3FED">
              <w:rPr>
                <w:sz w:val="22"/>
                <w:szCs w:val="22"/>
                <w:lang w:val="en"/>
              </w:rPr>
              <w:t>Being able to make, influence, or cause there to be more money, wages, or salary.</w:t>
            </w:r>
          </w:p>
        </w:tc>
      </w:tr>
      <w:tr w:rsidR="009D46F9" w:rsidRPr="00AD3FED" w14:paraId="39B1F1E1" w14:textId="77777777" w:rsidTr="00F45FEB">
        <w:trPr>
          <w:cantSplit/>
        </w:trPr>
        <w:tc>
          <w:tcPr>
            <w:tcW w:w="1998" w:type="dxa"/>
            <w:tcMar>
              <w:top w:w="0" w:type="dxa"/>
              <w:left w:w="108" w:type="dxa"/>
              <w:bottom w:w="0" w:type="dxa"/>
              <w:right w:w="108" w:type="dxa"/>
            </w:tcMar>
            <w:hideMark/>
          </w:tcPr>
          <w:p w14:paraId="5B6A1610" w14:textId="77777777" w:rsidR="009D46F9" w:rsidRPr="00AD3FED" w:rsidRDefault="009D46F9" w:rsidP="00F45FEB">
            <w:pPr>
              <w:spacing w:after="120"/>
              <w:rPr>
                <w:rFonts w:eastAsiaTheme="minorHAnsi"/>
                <w:b/>
                <w:sz w:val="22"/>
                <w:szCs w:val="22"/>
                <w:lang w:val="en"/>
              </w:rPr>
            </w:pPr>
            <w:r w:rsidRPr="00AD3FED">
              <w:rPr>
                <w:b/>
                <w:sz w:val="22"/>
                <w:szCs w:val="22"/>
                <w:lang w:val="en"/>
              </w:rPr>
              <w:t>Informed consent</w:t>
            </w:r>
          </w:p>
        </w:tc>
        <w:tc>
          <w:tcPr>
            <w:tcW w:w="7198" w:type="dxa"/>
            <w:tcMar>
              <w:top w:w="0" w:type="dxa"/>
              <w:left w:w="108" w:type="dxa"/>
              <w:bottom w:w="0" w:type="dxa"/>
              <w:right w:w="108" w:type="dxa"/>
            </w:tcMar>
            <w:hideMark/>
          </w:tcPr>
          <w:p w14:paraId="0FDD5927" w14:textId="77777777" w:rsidR="009D46F9" w:rsidRPr="00AD3FED" w:rsidRDefault="009D46F9" w:rsidP="00F45FEB">
            <w:pPr>
              <w:spacing w:after="120"/>
              <w:rPr>
                <w:rFonts w:eastAsiaTheme="minorHAnsi"/>
                <w:sz w:val="22"/>
                <w:szCs w:val="22"/>
                <w:lang w:val="en"/>
              </w:rPr>
            </w:pPr>
            <w:r w:rsidRPr="00AD3FED">
              <w:rPr>
                <w:sz w:val="22"/>
                <w:szCs w:val="22"/>
                <w:lang w:val="en"/>
              </w:rPr>
              <w:t xml:space="preserve">Consent is agreement or permission to do or allow something. </w:t>
            </w:r>
            <w:r w:rsidRPr="00AD3FED">
              <w:rPr>
                <w:sz w:val="22"/>
                <w:szCs w:val="22"/>
                <w:u w:val="single"/>
                <w:lang w:val="en"/>
              </w:rPr>
              <w:t>Informed</w:t>
            </w:r>
            <w:r w:rsidRPr="00AD3FED">
              <w:rPr>
                <w:sz w:val="22"/>
                <w:szCs w:val="22"/>
                <w:lang w:val="en"/>
              </w:rPr>
              <w:t xml:space="preserve"> consent is based upon a clear appreciation and understanding of the facts, implications, and future consequences of participation in the study before giving such agreement or permission.</w:t>
            </w:r>
          </w:p>
        </w:tc>
      </w:tr>
      <w:tr w:rsidR="009D46F9" w:rsidRPr="00AD3FED" w14:paraId="48B69589" w14:textId="77777777" w:rsidTr="00F45FEB">
        <w:trPr>
          <w:cantSplit/>
        </w:trPr>
        <w:tc>
          <w:tcPr>
            <w:tcW w:w="1998" w:type="dxa"/>
            <w:tcMar>
              <w:top w:w="0" w:type="dxa"/>
              <w:left w:w="108" w:type="dxa"/>
              <w:bottom w:w="0" w:type="dxa"/>
              <w:right w:w="108" w:type="dxa"/>
            </w:tcMar>
          </w:tcPr>
          <w:p w14:paraId="7A990DDD" w14:textId="77777777" w:rsidR="009D46F9" w:rsidRPr="00AD3FED" w:rsidRDefault="009D46F9" w:rsidP="00F45FEB">
            <w:pPr>
              <w:spacing w:after="120"/>
              <w:rPr>
                <w:b/>
                <w:sz w:val="22"/>
                <w:szCs w:val="22"/>
                <w:lang w:val="en"/>
              </w:rPr>
            </w:pPr>
            <w:r w:rsidRPr="00AD3FED">
              <w:rPr>
                <w:b/>
                <w:sz w:val="22"/>
                <w:szCs w:val="22"/>
                <w:lang w:val="en"/>
              </w:rPr>
              <w:t>Infrastructure</w:t>
            </w:r>
          </w:p>
        </w:tc>
        <w:tc>
          <w:tcPr>
            <w:tcW w:w="7198" w:type="dxa"/>
            <w:tcMar>
              <w:top w:w="0" w:type="dxa"/>
              <w:left w:w="108" w:type="dxa"/>
              <w:bottom w:w="0" w:type="dxa"/>
              <w:right w:w="108" w:type="dxa"/>
            </w:tcMar>
          </w:tcPr>
          <w:p w14:paraId="5CB5E247" w14:textId="77777777" w:rsidR="009D46F9" w:rsidRPr="00AD3FED" w:rsidRDefault="009D46F9" w:rsidP="00F45FEB">
            <w:pPr>
              <w:spacing w:after="120"/>
              <w:rPr>
                <w:sz w:val="22"/>
                <w:szCs w:val="22"/>
                <w:lang w:val="en"/>
              </w:rPr>
            </w:pPr>
            <w:r w:rsidRPr="00AD3FED">
              <w:rPr>
                <w:sz w:val="22"/>
                <w:szCs w:val="22"/>
                <w:lang w:val="en"/>
              </w:rPr>
              <w:t>The technical structures that support a society, such as roads, bridges, water supply, sewers, electrical grids, and telecommunications.</w:t>
            </w:r>
          </w:p>
        </w:tc>
      </w:tr>
      <w:tr w:rsidR="009D46F9" w:rsidRPr="00AD3FED" w14:paraId="1E61FC17" w14:textId="77777777" w:rsidTr="00F45FEB">
        <w:trPr>
          <w:cantSplit/>
          <w:trHeight w:val="1872"/>
        </w:trPr>
        <w:tc>
          <w:tcPr>
            <w:tcW w:w="1998" w:type="dxa"/>
            <w:tcMar>
              <w:top w:w="0" w:type="dxa"/>
              <w:left w:w="108" w:type="dxa"/>
              <w:bottom w:w="0" w:type="dxa"/>
              <w:right w:w="108" w:type="dxa"/>
            </w:tcMar>
          </w:tcPr>
          <w:p w14:paraId="1F937726" w14:textId="77777777" w:rsidR="009D46F9" w:rsidRPr="00AD3FED" w:rsidRDefault="009D46F9" w:rsidP="00F45FEB">
            <w:pPr>
              <w:spacing w:after="120"/>
              <w:rPr>
                <w:b/>
                <w:sz w:val="22"/>
                <w:szCs w:val="22"/>
                <w:lang w:val="en"/>
              </w:rPr>
            </w:pPr>
            <w:r w:rsidRPr="00AD3FED">
              <w:rPr>
                <w:b/>
                <w:sz w:val="22"/>
                <w:szCs w:val="22"/>
                <w:lang w:val="en"/>
              </w:rPr>
              <w:t>Informal lender</w:t>
            </w:r>
          </w:p>
        </w:tc>
        <w:tc>
          <w:tcPr>
            <w:tcW w:w="7198" w:type="dxa"/>
            <w:tcMar>
              <w:top w:w="0" w:type="dxa"/>
              <w:left w:w="108" w:type="dxa"/>
              <w:bottom w:w="0" w:type="dxa"/>
              <w:right w:w="108" w:type="dxa"/>
            </w:tcMar>
          </w:tcPr>
          <w:p w14:paraId="774EA021" w14:textId="77777777" w:rsidR="009D46F9" w:rsidRPr="00AD3FED" w:rsidRDefault="009D46F9" w:rsidP="00F45FEB">
            <w:pPr>
              <w:rPr>
                <w:sz w:val="22"/>
                <w:szCs w:val="22"/>
              </w:rPr>
            </w:pPr>
            <w:r w:rsidRPr="00AD3FED">
              <w:rPr>
                <w:sz w:val="22"/>
                <w:szCs w:val="22"/>
                <w:lang w:val="en"/>
              </w:rPr>
              <w:t xml:space="preserve">A </w:t>
            </w:r>
            <w:r w:rsidRPr="00AD3FED">
              <w:rPr>
                <w:bCs/>
                <w:sz w:val="22"/>
                <w:szCs w:val="22"/>
              </w:rPr>
              <w:t>p</w:t>
            </w:r>
            <w:r w:rsidRPr="00AD3FED">
              <w:rPr>
                <w:sz w:val="22"/>
                <w:szCs w:val="22"/>
              </w:rPr>
              <w:t xml:space="preserve">rivate lender or a person who does not belong to a bank or an organization and generally lends money for a higher interest rate. Informal lenders can use formal debt agreement </w:t>
            </w:r>
            <w:proofErr w:type="gramStart"/>
            <w:r w:rsidRPr="00AD3FED">
              <w:rPr>
                <w:sz w:val="22"/>
                <w:szCs w:val="22"/>
              </w:rPr>
              <w:t>terms</w:t>
            </w:r>
            <w:proofErr w:type="gramEnd"/>
            <w:r w:rsidRPr="00AD3FED">
              <w:rPr>
                <w:sz w:val="22"/>
                <w:szCs w:val="22"/>
              </w:rPr>
              <w:t xml:space="preserve"> or they can create their own style of informal debt agreements. They can accept collateral that banks would not </w:t>
            </w:r>
            <w:proofErr w:type="gramStart"/>
            <w:r w:rsidRPr="00AD3FED">
              <w:rPr>
                <w:sz w:val="22"/>
                <w:szCs w:val="22"/>
              </w:rPr>
              <w:t>accept, or</w:t>
            </w:r>
            <w:proofErr w:type="gramEnd"/>
            <w:r w:rsidRPr="00AD3FED">
              <w:rPr>
                <w:sz w:val="22"/>
                <w:szCs w:val="22"/>
              </w:rPr>
              <w:t xml:space="preserve"> accept barter as payments in kind. Informal debt agreements can include labor instead of payment.</w:t>
            </w:r>
          </w:p>
        </w:tc>
      </w:tr>
      <w:tr w:rsidR="009D46F9" w:rsidRPr="00AD3FED" w14:paraId="09C072BF" w14:textId="77777777" w:rsidTr="00F45FEB">
        <w:trPr>
          <w:cantSplit/>
        </w:trPr>
        <w:tc>
          <w:tcPr>
            <w:tcW w:w="1998" w:type="dxa"/>
            <w:tcMar>
              <w:top w:w="0" w:type="dxa"/>
              <w:left w:w="108" w:type="dxa"/>
              <w:bottom w:w="0" w:type="dxa"/>
              <w:right w:w="108" w:type="dxa"/>
            </w:tcMar>
          </w:tcPr>
          <w:p w14:paraId="3010B9A0" w14:textId="77777777" w:rsidR="009D46F9" w:rsidRPr="00AD3FED" w:rsidRDefault="009D46F9" w:rsidP="00F45FEB">
            <w:pPr>
              <w:spacing w:after="120"/>
              <w:rPr>
                <w:b/>
                <w:sz w:val="22"/>
                <w:szCs w:val="22"/>
                <w:lang w:val="en"/>
              </w:rPr>
            </w:pPr>
            <w:r w:rsidRPr="00AD3FED">
              <w:rPr>
                <w:b/>
                <w:sz w:val="22"/>
                <w:szCs w:val="22"/>
                <w:lang w:val="en"/>
              </w:rPr>
              <w:t>Input</w:t>
            </w:r>
          </w:p>
        </w:tc>
        <w:tc>
          <w:tcPr>
            <w:tcW w:w="7198" w:type="dxa"/>
            <w:tcMar>
              <w:top w:w="0" w:type="dxa"/>
              <w:left w:w="108" w:type="dxa"/>
              <w:bottom w:w="0" w:type="dxa"/>
              <w:right w:w="108" w:type="dxa"/>
            </w:tcMar>
          </w:tcPr>
          <w:p w14:paraId="0CADFC9B" w14:textId="77777777" w:rsidR="009D46F9" w:rsidRPr="00AD3FED" w:rsidRDefault="009D46F9" w:rsidP="00F45FEB">
            <w:pPr>
              <w:spacing w:after="120"/>
              <w:rPr>
                <w:sz w:val="22"/>
                <w:szCs w:val="22"/>
                <w:lang w:val="en"/>
              </w:rPr>
            </w:pPr>
            <w:r w:rsidRPr="00AD3FED">
              <w:rPr>
                <w:sz w:val="22"/>
                <w:szCs w:val="22"/>
                <w:lang w:val="en"/>
              </w:rPr>
              <w:t>To give ideas, information, or suggestions for a plan or discussion.</w:t>
            </w:r>
          </w:p>
        </w:tc>
      </w:tr>
      <w:tr w:rsidR="009D46F9" w:rsidRPr="00AD3FED" w14:paraId="7CBA3176" w14:textId="77777777" w:rsidTr="00F45FEB">
        <w:trPr>
          <w:cantSplit/>
        </w:trPr>
        <w:tc>
          <w:tcPr>
            <w:tcW w:w="1998" w:type="dxa"/>
            <w:tcMar>
              <w:top w:w="0" w:type="dxa"/>
              <w:left w:w="108" w:type="dxa"/>
              <w:bottom w:w="0" w:type="dxa"/>
              <w:right w:w="108" w:type="dxa"/>
            </w:tcMar>
          </w:tcPr>
          <w:p w14:paraId="36FEB1D9" w14:textId="77777777" w:rsidR="009D46F9" w:rsidRPr="00AD3FED" w:rsidRDefault="009D46F9" w:rsidP="00F45FEB">
            <w:pPr>
              <w:spacing w:after="120"/>
              <w:rPr>
                <w:b/>
                <w:sz w:val="22"/>
                <w:szCs w:val="22"/>
                <w:lang w:val="en"/>
              </w:rPr>
            </w:pPr>
            <w:r w:rsidRPr="00AD3FED">
              <w:rPr>
                <w:b/>
                <w:sz w:val="22"/>
                <w:szCs w:val="22"/>
                <w:lang w:val="en"/>
              </w:rPr>
              <w:lastRenderedPageBreak/>
              <w:t>Lack of resources</w:t>
            </w:r>
          </w:p>
        </w:tc>
        <w:tc>
          <w:tcPr>
            <w:tcW w:w="7198" w:type="dxa"/>
            <w:tcMar>
              <w:top w:w="0" w:type="dxa"/>
              <w:left w:w="108" w:type="dxa"/>
              <w:bottom w:w="0" w:type="dxa"/>
              <w:right w:w="108" w:type="dxa"/>
            </w:tcMar>
          </w:tcPr>
          <w:p w14:paraId="63F9AEF7" w14:textId="77777777" w:rsidR="009D46F9" w:rsidRPr="00AD3FED" w:rsidRDefault="009D46F9" w:rsidP="00F45FEB">
            <w:pPr>
              <w:spacing w:after="120"/>
              <w:rPr>
                <w:sz w:val="22"/>
                <w:szCs w:val="22"/>
                <w:lang w:val="en"/>
              </w:rPr>
            </w:pPr>
            <w:r w:rsidRPr="00AD3FED">
              <w:rPr>
                <w:sz w:val="22"/>
                <w:szCs w:val="22"/>
              </w:rPr>
              <w:t>Lack of money to buy food or the inability to produce or trade something for food.</w:t>
            </w:r>
          </w:p>
        </w:tc>
      </w:tr>
      <w:tr w:rsidR="009D46F9" w:rsidRPr="00AD3FED" w14:paraId="42638E3A" w14:textId="77777777" w:rsidTr="00F45FEB">
        <w:trPr>
          <w:cantSplit/>
        </w:trPr>
        <w:tc>
          <w:tcPr>
            <w:tcW w:w="1998" w:type="dxa"/>
            <w:tcMar>
              <w:top w:w="0" w:type="dxa"/>
              <w:left w:w="108" w:type="dxa"/>
              <w:bottom w:w="0" w:type="dxa"/>
              <w:right w:w="108" w:type="dxa"/>
            </w:tcMar>
            <w:hideMark/>
          </w:tcPr>
          <w:p w14:paraId="0E08861D" w14:textId="77777777" w:rsidR="009D46F9" w:rsidRPr="00AD3FED" w:rsidRDefault="009D46F9" w:rsidP="00F45FEB">
            <w:pPr>
              <w:spacing w:after="120"/>
              <w:rPr>
                <w:rFonts w:eastAsiaTheme="minorHAnsi"/>
                <w:b/>
                <w:sz w:val="22"/>
                <w:szCs w:val="22"/>
                <w:lang w:val="en"/>
              </w:rPr>
            </w:pPr>
            <w:r w:rsidRPr="00AD3FED">
              <w:rPr>
                <w:b/>
                <w:sz w:val="22"/>
                <w:szCs w:val="22"/>
                <w:lang w:val="en"/>
              </w:rPr>
              <w:t>Leading question</w:t>
            </w:r>
          </w:p>
        </w:tc>
        <w:tc>
          <w:tcPr>
            <w:tcW w:w="7198" w:type="dxa"/>
            <w:tcMar>
              <w:top w:w="0" w:type="dxa"/>
              <w:left w:w="108" w:type="dxa"/>
              <w:bottom w:w="0" w:type="dxa"/>
              <w:right w:w="108" w:type="dxa"/>
            </w:tcMar>
            <w:hideMark/>
          </w:tcPr>
          <w:p w14:paraId="780DBEF4" w14:textId="77777777" w:rsidR="009D46F9" w:rsidRPr="00AD3FED" w:rsidRDefault="009D46F9" w:rsidP="00F45FEB">
            <w:pPr>
              <w:spacing w:after="120"/>
              <w:rPr>
                <w:rFonts w:eastAsiaTheme="minorHAnsi"/>
                <w:sz w:val="22"/>
                <w:szCs w:val="22"/>
                <w:lang w:val="en"/>
              </w:rPr>
            </w:pPr>
            <w:r w:rsidRPr="00AD3FED">
              <w:rPr>
                <w:sz w:val="22"/>
                <w:szCs w:val="22"/>
                <w:lang w:val="en"/>
              </w:rPr>
              <w:t xml:space="preserve">A question that can encourage a respondent to answer in a </w:t>
            </w:r>
            <w:proofErr w:type="gramStart"/>
            <w:r w:rsidRPr="00AD3FED">
              <w:rPr>
                <w:sz w:val="22"/>
                <w:szCs w:val="22"/>
                <w:lang w:val="en"/>
              </w:rPr>
              <w:t>particular way</w:t>
            </w:r>
            <w:proofErr w:type="gramEnd"/>
            <w:r w:rsidRPr="00AD3FED">
              <w:rPr>
                <w:sz w:val="22"/>
                <w:szCs w:val="22"/>
                <w:lang w:val="en"/>
              </w:rPr>
              <w:t xml:space="preserve"> as a result of how the question is structured. This creates bias in the data.</w:t>
            </w:r>
          </w:p>
        </w:tc>
      </w:tr>
      <w:tr w:rsidR="009D46F9" w:rsidRPr="00AD3FED" w14:paraId="68B7E680" w14:textId="77777777" w:rsidTr="00F45FEB">
        <w:trPr>
          <w:cantSplit/>
        </w:trPr>
        <w:tc>
          <w:tcPr>
            <w:tcW w:w="1998" w:type="dxa"/>
            <w:tcMar>
              <w:top w:w="0" w:type="dxa"/>
              <w:left w:w="108" w:type="dxa"/>
              <w:bottom w:w="0" w:type="dxa"/>
              <w:right w:w="108" w:type="dxa"/>
            </w:tcMar>
          </w:tcPr>
          <w:p w14:paraId="00541D04" w14:textId="77777777" w:rsidR="009D46F9" w:rsidRPr="00AD3FED" w:rsidRDefault="009D46F9" w:rsidP="00F45FEB">
            <w:pPr>
              <w:spacing w:after="120"/>
              <w:rPr>
                <w:b/>
                <w:sz w:val="22"/>
                <w:szCs w:val="22"/>
                <w:lang w:val="en"/>
              </w:rPr>
            </w:pPr>
            <w:r w:rsidRPr="00AD3FED">
              <w:rPr>
                <w:b/>
                <w:sz w:val="22"/>
                <w:szCs w:val="22"/>
                <w:lang w:val="en"/>
              </w:rPr>
              <w:t>Leisure activity</w:t>
            </w:r>
          </w:p>
        </w:tc>
        <w:tc>
          <w:tcPr>
            <w:tcW w:w="7198" w:type="dxa"/>
            <w:tcMar>
              <w:top w:w="0" w:type="dxa"/>
              <w:left w:w="108" w:type="dxa"/>
              <w:bottom w:w="0" w:type="dxa"/>
              <w:right w:w="108" w:type="dxa"/>
            </w:tcMar>
          </w:tcPr>
          <w:p w14:paraId="35E9E30B" w14:textId="77777777" w:rsidR="009D46F9" w:rsidRPr="00AD3FED" w:rsidRDefault="009D46F9" w:rsidP="00F45FEB">
            <w:pPr>
              <w:spacing w:after="120"/>
              <w:rPr>
                <w:sz w:val="22"/>
                <w:szCs w:val="22"/>
                <w:lang w:val="en"/>
              </w:rPr>
            </w:pPr>
            <w:r w:rsidRPr="00AD3FED">
              <w:rPr>
                <w:sz w:val="22"/>
                <w:szCs w:val="22"/>
              </w:rPr>
              <w:t>An activity done during free time that is not related to business, work, domestic chores, education, or other necessary activities. Leisure activities do not include eating or sleeping.</w:t>
            </w:r>
          </w:p>
        </w:tc>
      </w:tr>
      <w:tr w:rsidR="009D46F9" w:rsidRPr="00AD3FED" w14:paraId="7AD15CA8" w14:textId="77777777" w:rsidTr="00F45FEB">
        <w:trPr>
          <w:cantSplit/>
        </w:trPr>
        <w:tc>
          <w:tcPr>
            <w:tcW w:w="1998" w:type="dxa"/>
            <w:tcMar>
              <w:top w:w="0" w:type="dxa"/>
              <w:left w:w="108" w:type="dxa"/>
              <w:bottom w:w="0" w:type="dxa"/>
              <w:right w:w="108" w:type="dxa"/>
            </w:tcMar>
          </w:tcPr>
          <w:p w14:paraId="7212ABFE" w14:textId="77777777" w:rsidR="009D46F9" w:rsidRPr="00AD3FED" w:rsidRDefault="009D46F9" w:rsidP="00F45FEB">
            <w:pPr>
              <w:spacing w:after="120"/>
              <w:rPr>
                <w:b/>
                <w:sz w:val="22"/>
                <w:szCs w:val="22"/>
                <w:lang w:val="en"/>
              </w:rPr>
            </w:pPr>
            <w:r w:rsidRPr="00AD3FED">
              <w:rPr>
                <w:b/>
                <w:sz w:val="22"/>
                <w:szCs w:val="22"/>
                <w:lang w:val="en"/>
              </w:rPr>
              <w:t>Livestock</w:t>
            </w:r>
          </w:p>
        </w:tc>
        <w:tc>
          <w:tcPr>
            <w:tcW w:w="7198" w:type="dxa"/>
            <w:tcMar>
              <w:top w:w="0" w:type="dxa"/>
              <w:left w:w="108" w:type="dxa"/>
              <w:bottom w:w="0" w:type="dxa"/>
              <w:right w:w="108" w:type="dxa"/>
            </w:tcMar>
          </w:tcPr>
          <w:p w14:paraId="515D13E7" w14:textId="77777777" w:rsidR="009D46F9" w:rsidRPr="00AD3FED" w:rsidRDefault="009D46F9" w:rsidP="00F45FEB">
            <w:pPr>
              <w:spacing w:after="120"/>
              <w:rPr>
                <w:sz w:val="22"/>
                <w:szCs w:val="22"/>
                <w:lang w:val="en"/>
              </w:rPr>
            </w:pPr>
            <w:r w:rsidRPr="00AD3FED">
              <w:rPr>
                <w:sz w:val="22"/>
                <w:szCs w:val="22"/>
                <w:lang w:val="en"/>
              </w:rPr>
              <w:t xml:space="preserve">Domesticated animals, including oxen, cattle, goats, pigs, and sheep, raised in an agricultural setting to produce labor and commodities. </w:t>
            </w:r>
          </w:p>
        </w:tc>
      </w:tr>
      <w:tr w:rsidR="009D46F9" w:rsidRPr="00AD3FED" w14:paraId="23DE9F75" w14:textId="77777777" w:rsidTr="00F45FEB">
        <w:trPr>
          <w:cantSplit/>
        </w:trPr>
        <w:tc>
          <w:tcPr>
            <w:tcW w:w="1998" w:type="dxa"/>
            <w:tcMar>
              <w:top w:w="0" w:type="dxa"/>
              <w:left w:w="108" w:type="dxa"/>
              <w:bottom w:w="0" w:type="dxa"/>
              <w:right w:w="108" w:type="dxa"/>
            </w:tcMar>
          </w:tcPr>
          <w:p w14:paraId="4CDC8DC5" w14:textId="77777777" w:rsidR="009D46F9" w:rsidRPr="00AD3FED" w:rsidRDefault="009D46F9" w:rsidP="00F45FEB">
            <w:pPr>
              <w:spacing w:after="120"/>
              <w:rPr>
                <w:b/>
                <w:sz w:val="22"/>
                <w:szCs w:val="22"/>
                <w:lang w:val="en"/>
              </w:rPr>
            </w:pPr>
            <w:r w:rsidRPr="00AD3FED">
              <w:rPr>
                <w:b/>
                <w:sz w:val="22"/>
                <w:szCs w:val="22"/>
                <w:lang w:val="en"/>
              </w:rPr>
              <w:t>Marketing</w:t>
            </w:r>
          </w:p>
        </w:tc>
        <w:tc>
          <w:tcPr>
            <w:tcW w:w="7198" w:type="dxa"/>
            <w:tcMar>
              <w:top w:w="0" w:type="dxa"/>
              <w:left w:w="108" w:type="dxa"/>
              <w:bottom w:w="0" w:type="dxa"/>
              <w:right w:w="108" w:type="dxa"/>
            </w:tcMar>
          </w:tcPr>
          <w:p w14:paraId="44379868" w14:textId="77777777" w:rsidR="009D46F9" w:rsidRPr="00AD3FED" w:rsidRDefault="009D46F9" w:rsidP="00F45FEB">
            <w:pPr>
              <w:spacing w:after="120"/>
              <w:rPr>
                <w:sz w:val="22"/>
                <w:szCs w:val="22"/>
                <w:lang w:val="en"/>
              </w:rPr>
            </w:pPr>
            <w:r w:rsidRPr="00AD3FED">
              <w:rPr>
                <w:sz w:val="22"/>
                <w:szCs w:val="22"/>
              </w:rPr>
              <w:t>Communicating the value of a product or service, for the purpose of selling that product or service</w:t>
            </w:r>
          </w:p>
        </w:tc>
      </w:tr>
      <w:tr w:rsidR="009D46F9" w:rsidRPr="00AD3FED" w14:paraId="3109939B" w14:textId="77777777" w:rsidTr="00F45FEB">
        <w:trPr>
          <w:cantSplit/>
        </w:trPr>
        <w:tc>
          <w:tcPr>
            <w:tcW w:w="1998" w:type="dxa"/>
            <w:tcMar>
              <w:top w:w="0" w:type="dxa"/>
              <w:left w:w="108" w:type="dxa"/>
              <w:bottom w:w="0" w:type="dxa"/>
              <w:right w:w="108" w:type="dxa"/>
            </w:tcMar>
          </w:tcPr>
          <w:p w14:paraId="2E97FE88" w14:textId="77777777" w:rsidR="009D46F9" w:rsidRPr="00AD3FED" w:rsidRDefault="009D46F9" w:rsidP="00F45FEB">
            <w:pPr>
              <w:spacing w:after="120"/>
              <w:rPr>
                <w:b/>
                <w:sz w:val="22"/>
                <w:szCs w:val="22"/>
                <w:lang w:val="en"/>
              </w:rPr>
            </w:pPr>
            <w:r w:rsidRPr="00AD3FED">
              <w:rPr>
                <w:b/>
                <w:sz w:val="22"/>
                <w:szCs w:val="22"/>
                <w:lang w:val="en"/>
              </w:rPr>
              <w:t>Microfinance</w:t>
            </w:r>
          </w:p>
        </w:tc>
        <w:tc>
          <w:tcPr>
            <w:tcW w:w="7198" w:type="dxa"/>
            <w:tcMar>
              <w:top w:w="0" w:type="dxa"/>
              <w:left w:w="108" w:type="dxa"/>
              <w:bottom w:w="0" w:type="dxa"/>
              <w:right w:w="108" w:type="dxa"/>
            </w:tcMar>
          </w:tcPr>
          <w:p w14:paraId="180C75A2" w14:textId="77777777" w:rsidR="009D46F9" w:rsidRPr="00AD3FED" w:rsidRDefault="009D46F9" w:rsidP="00F45FEB">
            <w:pPr>
              <w:spacing w:after="120"/>
              <w:rPr>
                <w:sz w:val="22"/>
                <w:szCs w:val="22"/>
              </w:rPr>
            </w:pPr>
            <w:r w:rsidRPr="00AD3FED">
              <w:rPr>
                <w:sz w:val="22"/>
                <w:szCs w:val="22"/>
              </w:rPr>
              <w:t xml:space="preserve">A </w:t>
            </w:r>
            <w:r w:rsidRPr="00AD3FED">
              <w:rPr>
                <w:sz w:val="22"/>
                <w:szCs w:val="22"/>
                <w:lang w:val="en"/>
              </w:rPr>
              <w:t>source of financial services for entrepreneurs and small businesses lacking access to banking and related services.</w:t>
            </w:r>
          </w:p>
        </w:tc>
      </w:tr>
      <w:tr w:rsidR="009D46F9" w:rsidRPr="00AD3FED" w14:paraId="7687C5EF" w14:textId="77777777" w:rsidTr="00F45FEB">
        <w:trPr>
          <w:cantSplit/>
        </w:trPr>
        <w:tc>
          <w:tcPr>
            <w:tcW w:w="1998" w:type="dxa"/>
            <w:tcMar>
              <w:top w:w="0" w:type="dxa"/>
              <w:left w:w="108" w:type="dxa"/>
              <w:bottom w:w="0" w:type="dxa"/>
              <w:right w:w="108" w:type="dxa"/>
            </w:tcMar>
          </w:tcPr>
          <w:p w14:paraId="57706D49" w14:textId="77777777" w:rsidR="009D46F9" w:rsidRPr="00AD3FED" w:rsidRDefault="009D46F9" w:rsidP="00F45FEB">
            <w:pPr>
              <w:spacing w:after="120"/>
              <w:rPr>
                <w:b/>
                <w:sz w:val="22"/>
                <w:szCs w:val="22"/>
                <w:lang w:val="en"/>
              </w:rPr>
            </w:pPr>
            <w:r w:rsidRPr="00AD3FED">
              <w:rPr>
                <w:b/>
                <w:sz w:val="22"/>
                <w:szCs w:val="22"/>
                <w:lang w:val="en"/>
              </w:rPr>
              <w:t>Misbehavior</w:t>
            </w:r>
          </w:p>
        </w:tc>
        <w:tc>
          <w:tcPr>
            <w:tcW w:w="7198" w:type="dxa"/>
            <w:tcMar>
              <w:top w:w="0" w:type="dxa"/>
              <w:left w:w="108" w:type="dxa"/>
              <w:bottom w:w="0" w:type="dxa"/>
              <w:right w:w="108" w:type="dxa"/>
            </w:tcMar>
          </w:tcPr>
          <w:p w14:paraId="0F1D6A68" w14:textId="77777777" w:rsidR="009D46F9" w:rsidRPr="00AD3FED" w:rsidRDefault="009D46F9" w:rsidP="00F45FEB">
            <w:pPr>
              <w:spacing w:after="120"/>
              <w:rPr>
                <w:sz w:val="22"/>
                <w:szCs w:val="22"/>
                <w:lang w:val="en"/>
              </w:rPr>
            </w:pPr>
            <w:r w:rsidRPr="00AD3FED">
              <w:rPr>
                <w:sz w:val="22"/>
                <w:szCs w:val="22"/>
                <w:lang w:val="en"/>
              </w:rPr>
              <w:t>Improper, inappropriate, or bad behavior. Examples include being dishonest, taking bribes, or stealing government money.</w:t>
            </w:r>
          </w:p>
        </w:tc>
      </w:tr>
      <w:tr w:rsidR="009D46F9" w:rsidRPr="00AD3FED" w14:paraId="72DE655C" w14:textId="77777777" w:rsidTr="00F45FEB">
        <w:trPr>
          <w:cantSplit/>
        </w:trPr>
        <w:tc>
          <w:tcPr>
            <w:tcW w:w="1998" w:type="dxa"/>
            <w:tcMar>
              <w:top w:w="0" w:type="dxa"/>
              <w:left w:w="108" w:type="dxa"/>
              <w:bottom w:w="0" w:type="dxa"/>
              <w:right w:w="108" w:type="dxa"/>
            </w:tcMar>
          </w:tcPr>
          <w:p w14:paraId="51C15DD4" w14:textId="77777777" w:rsidR="009D46F9" w:rsidRPr="00AD3FED" w:rsidRDefault="009D46F9" w:rsidP="00F45FEB">
            <w:pPr>
              <w:spacing w:after="120"/>
              <w:rPr>
                <w:b/>
                <w:sz w:val="22"/>
                <w:szCs w:val="22"/>
                <w:lang w:val="en"/>
              </w:rPr>
            </w:pPr>
            <w:r w:rsidRPr="00AD3FED">
              <w:rPr>
                <w:b/>
                <w:sz w:val="22"/>
                <w:szCs w:val="22"/>
                <w:lang w:val="en"/>
              </w:rPr>
              <w:t>Mortgage</w:t>
            </w:r>
          </w:p>
        </w:tc>
        <w:tc>
          <w:tcPr>
            <w:tcW w:w="7198" w:type="dxa"/>
            <w:tcMar>
              <w:top w:w="0" w:type="dxa"/>
              <w:left w:w="108" w:type="dxa"/>
              <w:bottom w:w="0" w:type="dxa"/>
              <w:right w:w="108" w:type="dxa"/>
            </w:tcMar>
          </w:tcPr>
          <w:p w14:paraId="02397F89" w14:textId="77777777" w:rsidR="009D46F9" w:rsidRPr="00AD3FED" w:rsidRDefault="009D46F9" w:rsidP="00F45FEB">
            <w:pPr>
              <w:spacing w:after="120"/>
              <w:rPr>
                <w:sz w:val="22"/>
                <w:szCs w:val="22"/>
                <w:lang w:val="en"/>
              </w:rPr>
            </w:pPr>
            <w:r w:rsidRPr="00AD3FED">
              <w:rPr>
                <w:sz w:val="22"/>
                <w:szCs w:val="22"/>
                <w:lang w:val="en"/>
              </w:rPr>
              <w:t xml:space="preserve">A </w:t>
            </w:r>
            <w:r w:rsidRPr="00AD3FED">
              <w:rPr>
                <w:sz w:val="22"/>
                <w:szCs w:val="22"/>
              </w:rPr>
              <w:t xml:space="preserve">legal agreement in which a person borrows money to buy property (such as a house) and pays back the money over </w:t>
            </w:r>
            <w:proofErr w:type="gramStart"/>
            <w:r w:rsidRPr="00AD3FED">
              <w:rPr>
                <w:sz w:val="22"/>
                <w:szCs w:val="22"/>
              </w:rPr>
              <w:t>a period of time</w:t>
            </w:r>
            <w:proofErr w:type="gramEnd"/>
            <w:r w:rsidRPr="00AD3FED">
              <w:rPr>
                <w:sz w:val="22"/>
                <w:szCs w:val="22"/>
              </w:rPr>
              <w:t>, usually years</w:t>
            </w:r>
          </w:p>
        </w:tc>
      </w:tr>
      <w:tr w:rsidR="009D46F9" w:rsidRPr="00AD3FED" w14:paraId="2CD78664" w14:textId="77777777" w:rsidTr="00F45FEB">
        <w:trPr>
          <w:cantSplit/>
        </w:trPr>
        <w:tc>
          <w:tcPr>
            <w:tcW w:w="1998" w:type="dxa"/>
            <w:tcMar>
              <w:top w:w="0" w:type="dxa"/>
              <w:left w:w="108" w:type="dxa"/>
              <w:bottom w:w="0" w:type="dxa"/>
              <w:right w:w="108" w:type="dxa"/>
            </w:tcMar>
          </w:tcPr>
          <w:p w14:paraId="58E37C46" w14:textId="77777777" w:rsidR="009D46F9" w:rsidRPr="00AD3FED" w:rsidRDefault="009D46F9" w:rsidP="00F45FEB">
            <w:pPr>
              <w:spacing w:after="120"/>
              <w:rPr>
                <w:b/>
                <w:sz w:val="22"/>
                <w:szCs w:val="22"/>
                <w:lang w:val="en"/>
              </w:rPr>
            </w:pPr>
            <w:r w:rsidRPr="00AD3FED">
              <w:rPr>
                <w:b/>
                <w:sz w:val="22"/>
                <w:szCs w:val="22"/>
                <w:lang w:val="en"/>
              </w:rPr>
              <w:t>Mutual</w:t>
            </w:r>
          </w:p>
        </w:tc>
        <w:tc>
          <w:tcPr>
            <w:tcW w:w="7198" w:type="dxa"/>
            <w:tcMar>
              <w:top w:w="0" w:type="dxa"/>
              <w:left w:w="108" w:type="dxa"/>
              <w:bottom w:w="0" w:type="dxa"/>
              <w:right w:w="108" w:type="dxa"/>
            </w:tcMar>
          </w:tcPr>
          <w:p w14:paraId="2A2371F5" w14:textId="77777777" w:rsidR="009D46F9" w:rsidRPr="00AD3FED" w:rsidRDefault="009D46F9" w:rsidP="00F45FEB">
            <w:pPr>
              <w:spacing w:after="120"/>
              <w:rPr>
                <w:sz w:val="22"/>
                <w:szCs w:val="22"/>
                <w:lang w:val="en"/>
              </w:rPr>
            </w:pPr>
            <w:r w:rsidRPr="00AD3FED">
              <w:rPr>
                <w:sz w:val="22"/>
                <w:szCs w:val="22"/>
              </w:rPr>
              <w:t>Something experienced, performed, or shared by each of two or more with respect to the other.</w:t>
            </w:r>
          </w:p>
        </w:tc>
      </w:tr>
      <w:tr w:rsidR="009D46F9" w:rsidRPr="00AD3FED" w14:paraId="5A6E015A" w14:textId="77777777" w:rsidTr="00F45FEB">
        <w:trPr>
          <w:cantSplit/>
        </w:trPr>
        <w:tc>
          <w:tcPr>
            <w:tcW w:w="1998" w:type="dxa"/>
            <w:tcMar>
              <w:top w:w="0" w:type="dxa"/>
              <w:left w:w="108" w:type="dxa"/>
              <w:bottom w:w="0" w:type="dxa"/>
              <w:right w:w="108" w:type="dxa"/>
            </w:tcMar>
          </w:tcPr>
          <w:p w14:paraId="634B819E" w14:textId="77777777" w:rsidR="009D46F9" w:rsidRPr="00AD3FED" w:rsidRDefault="009D46F9" w:rsidP="00F45FEB">
            <w:pPr>
              <w:spacing w:after="120"/>
              <w:rPr>
                <w:b/>
                <w:sz w:val="22"/>
                <w:szCs w:val="22"/>
                <w:lang w:val="en"/>
              </w:rPr>
            </w:pPr>
            <w:r w:rsidRPr="00AD3FED">
              <w:rPr>
                <w:b/>
                <w:sz w:val="22"/>
                <w:szCs w:val="22"/>
                <w:lang w:val="en"/>
              </w:rPr>
              <w:t>Native language</w:t>
            </w:r>
          </w:p>
        </w:tc>
        <w:tc>
          <w:tcPr>
            <w:tcW w:w="7198" w:type="dxa"/>
            <w:tcMar>
              <w:top w:w="0" w:type="dxa"/>
              <w:left w:w="108" w:type="dxa"/>
              <w:bottom w:w="0" w:type="dxa"/>
              <w:right w:w="108" w:type="dxa"/>
            </w:tcMar>
          </w:tcPr>
          <w:p w14:paraId="62B87BB0" w14:textId="77777777" w:rsidR="009D46F9" w:rsidRPr="00AD3FED" w:rsidRDefault="009D46F9" w:rsidP="00F45FEB">
            <w:pPr>
              <w:spacing w:after="120"/>
              <w:rPr>
                <w:sz w:val="22"/>
                <w:szCs w:val="22"/>
                <w:lang w:val="en"/>
              </w:rPr>
            </w:pPr>
            <w:r w:rsidRPr="00AD3FED">
              <w:rPr>
                <w:sz w:val="22"/>
                <w:szCs w:val="22"/>
                <w:lang w:val="en"/>
              </w:rPr>
              <w:t xml:space="preserve">A language a person has been exposed to from birth or within a critical period (early childhood). </w:t>
            </w:r>
          </w:p>
        </w:tc>
      </w:tr>
      <w:tr w:rsidR="009D46F9" w:rsidRPr="00AD3FED" w14:paraId="61FA01FE" w14:textId="77777777" w:rsidTr="00F45FEB">
        <w:trPr>
          <w:cantSplit/>
        </w:trPr>
        <w:tc>
          <w:tcPr>
            <w:tcW w:w="1998" w:type="dxa"/>
            <w:tcMar>
              <w:top w:w="0" w:type="dxa"/>
              <w:left w:w="108" w:type="dxa"/>
              <w:bottom w:w="0" w:type="dxa"/>
              <w:right w:w="108" w:type="dxa"/>
            </w:tcMar>
          </w:tcPr>
          <w:p w14:paraId="4936C18C" w14:textId="77777777" w:rsidR="009D46F9" w:rsidRPr="00AD3FED" w:rsidRDefault="009D46F9" w:rsidP="00F45FEB">
            <w:pPr>
              <w:spacing w:after="120"/>
              <w:rPr>
                <w:b/>
                <w:sz w:val="22"/>
                <w:szCs w:val="22"/>
                <w:lang w:val="en"/>
              </w:rPr>
            </w:pPr>
            <w:r w:rsidRPr="00AD3FED">
              <w:rPr>
                <w:b/>
                <w:sz w:val="22"/>
                <w:szCs w:val="22"/>
                <w:lang w:val="en"/>
              </w:rPr>
              <w:t>No food to eat</w:t>
            </w:r>
          </w:p>
        </w:tc>
        <w:tc>
          <w:tcPr>
            <w:tcW w:w="7198" w:type="dxa"/>
            <w:tcMar>
              <w:top w:w="0" w:type="dxa"/>
              <w:left w:w="108" w:type="dxa"/>
              <w:bottom w:w="0" w:type="dxa"/>
              <w:right w:w="108" w:type="dxa"/>
            </w:tcMar>
          </w:tcPr>
          <w:p w14:paraId="54ABE842" w14:textId="77777777" w:rsidR="009D46F9" w:rsidRPr="00AD3FED" w:rsidRDefault="009D46F9" w:rsidP="00F45FEB">
            <w:pPr>
              <w:spacing w:after="120"/>
              <w:rPr>
                <w:sz w:val="22"/>
                <w:szCs w:val="22"/>
              </w:rPr>
            </w:pPr>
            <w:r w:rsidRPr="00AD3FED">
              <w:rPr>
                <w:sz w:val="22"/>
                <w:szCs w:val="22"/>
              </w:rPr>
              <w:t>Food was not available in the house and could not be gotten in the usual way (through purchase or trade, from the garden or field, or from storage).</w:t>
            </w:r>
          </w:p>
        </w:tc>
      </w:tr>
      <w:tr w:rsidR="009D46F9" w:rsidRPr="00AD3FED" w14:paraId="03A9A658" w14:textId="77777777" w:rsidTr="00F45FEB">
        <w:trPr>
          <w:cantSplit/>
        </w:trPr>
        <w:tc>
          <w:tcPr>
            <w:tcW w:w="1998" w:type="dxa"/>
            <w:tcMar>
              <w:top w:w="0" w:type="dxa"/>
              <w:left w:w="108" w:type="dxa"/>
              <w:bottom w:w="0" w:type="dxa"/>
              <w:right w:w="108" w:type="dxa"/>
            </w:tcMar>
          </w:tcPr>
          <w:p w14:paraId="4F2B5B31" w14:textId="77777777" w:rsidR="009D46F9" w:rsidRPr="00AD3FED" w:rsidRDefault="009D46F9" w:rsidP="00F45FEB">
            <w:pPr>
              <w:spacing w:after="120"/>
              <w:rPr>
                <w:b/>
                <w:sz w:val="22"/>
                <w:szCs w:val="22"/>
                <w:lang w:val="en"/>
              </w:rPr>
            </w:pPr>
            <w:r w:rsidRPr="00AD3FED">
              <w:rPr>
                <w:b/>
                <w:sz w:val="22"/>
                <w:szCs w:val="22"/>
                <w:lang w:val="en"/>
              </w:rPr>
              <w:t>Non-governmental organization</w:t>
            </w:r>
          </w:p>
        </w:tc>
        <w:tc>
          <w:tcPr>
            <w:tcW w:w="7198" w:type="dxa"/>
            <w:tcMar>
              <w:top w:w="0" w:type="dxa"/>
              <w:left w:w="108" w:type="dxa"/>
              <w:bottom w:w="0" w:type="dxa"/>
              <w:right w:w="108" w:type="dxa"/>
            </w:tcMar>
          </w:tcPr>
          <w:p w14:paraId="4D56528C" w14:textId="77777777" w:rsidR="009D46F9" w:rsidRPr="00AD3FED" w:rsidRDefault="009D46F9" w:rsidP="00F45FEB">
            <w:pPr>
              <w:spacing w:after="120"/>
              <w:rPr>
                <w:sz w:val="22"/>
                <w:szCs w:val="22"/>
              </w:rPr>
            </w:pPr>
            <w:r w:rsidRPr="00AD3FED">
              <w:rPr>
                <w:sz w:val="22"/>
                <w:szCs w:val="22"/>
              </w:rPr>
              <w:t>An organization that does not include any government or government-appointed representatives in its membership.</w:t>
            </w:r>
          </w:p>
        </w:tc>
      </w:tr>
      <w:tr w:rsidR="009D46F9" w:rsidRPr="00AD3FED" w14:paraId="6E6A21C7" w14:textId="77777777" w:rsidTr="00F45FEB">
        <w:trPr>
          <w:cantSplit/>
        </w:trPr>
        <w:tc>
          <w:tcPr>
            <w:tcW w:w="1998" w:type="dxa"/>
            <w:tcMar>
              <w:top w:w="0" w:type="dxa"/>
              <w:left w:w="108" w:type="dxa"/>
              <w:bottom w:w="0" w:type="dxa"/>
              <w:right w:w="108" w:type="dxa"/>
            </w:tcMar>
          </w:tcPr>
          <w:p w14:paraId="1E5F3D83" w14:textId="77777777" w:rsidR="009D46F9" w:rsidRPr="00AD3FED" w:rsidRDefault="009D46F9" w:rsidP="00F45FEB">
            <w:pPr>
              <w:spacing w:after="120"/>
              <w:rPr>
                <w:b/>
                <w:sz w:val="22"/>
                <w:szCs w:val="22"/>
                <w:lang w:val="en"/>
              </w:rPr>
            </w:pPr>
            <w:r w:rsidRPr="00AD3FED">
              <w:rPr>
                <w:b/>
                <w:sz w:val="22"/>
                <w:szCs w:val="22"/>
                <w:lang w:val="en"/>
              </w:rPr>
              <w:t>Oral rehydration solution</w:t>
            </w:r>
          </w:p>
        </w:tc>
        <w:tc>
          <w:tcPr>
            <w:tcW w:w="7198" w:type="dxa"/>
            <w:tcMar>
              <w:top w:w="0" w:type="dxa"/>
              <w:left w:w="108" w:type="dxa"/>
              <w:bottom w:w="0" w:type="dxa"/>
              <w:right w:w="108" w:type="dxa"/>
            </w:tcMar>
          </w:tcPr>
          <w:p w14:paraId="46C77F44" w14:textId="77777777" w:rsidR="009D46F9" w:rsidRPr="00AD3FED" w:rsidRDefault="009D46F9" w:rsidP="00F45FEB">
            <w:pPr>
              <w:spacing w:after="120"/>
              <w:rPr>
                <w:sz w:val="22"/>
                <w:szCs w:val="22"/>
              </w:rPr>
            </w:pPr>
            <w:r w:rsidRPr="00AD3FED">
              <w:rPr>
                <w:sz w:val="22"/>
                <w:szCs w:val="22"/>
              </w:rPr>
              <w:t>A fluid that is taken by mouth (oral) to replace water and electrolytes lost through dehydration. It consists of water with modest amounts of sugar and salts and is usually given to a child who is experiencing diarrhea.</w:t>
            </w:r>
          </w:p>
        </w:tc>
      </w:tr>
      <w:tr w:rsidR="009D46F9" w:rsidRPr="00AD3FED" w14:paraId="799B676C" w14:textId="77777777" w:rsidTr="00F45FEB">
        <w:trPr>
          <w:cantSplit/>
        </w:trPr>
        <w:tc>
          <w:tcPr>
            <w:tcW w:w="1998" w:type="dxa"/>
            <w:tcMar>
              <w:top w:w="0" w:type="dxa"/>
              <w:left w:w="108" w:type="dxa"/>
              <w:bottom w:w="0" w:type="dxa"/>
              <w:right w:w="108" w:type="dxa"/>
            </w:tcMar>
          </w:tcPr>
          <w:p w14:paraId="789EB378" w14:textId="77777777" w:rsidR="009D46F9" w:rsidRPr="00AD3FED" w:rsidRDefault="009D46F9" w:rsidP="00F45FEB">
            <w:pPr>
              <w:spacing w:after="120"/>
              <w:rPr>
                <w:b/>
                <w:sz w:val="22"/>
                <w:szCs w:val="22"/>
                <w:lang w:val="en"/>
              </w:rPr>
            </w:pPr>
            <w:r w:rsidRPr="00AD3FED">
              <w:rPr>
                <w:b/>
                <w:sz w:val="22"/>
                <w:szCs w:val="22"/>
                <w:lang w:val="en"/>
              </w:rPr>
              <w:t>Plough</w:t>
            </w:r>
          </w:p>
        </w:tc>
        <w:tc>
          <w:tcPr>
            <w:tcW w:w="7198" w:type="dxa"/>
            <w:tcMar>
              <w:top w:w="0" w:type="dxa"/>
              <w:left w:w="108" w:type="dxa"/>
              <w:bottom w:w="0" w:type="dxa"/>
              <w:right w:w="108" w:type="dxa"/>
            </w:tcMar>
          </w:tcPr>
          <w:p w14:paraId="7B57FD40" w14:textId="77777777" w:rsidR="009D46F9" w:rsidRPr="00AD3FED" w:rsidRDefault="009D46F9" w:rsidP="00F45FEB">
            <w:pPr>
              <w:spacing w:after="120"/>
              <w:rPr>
                <w:sz w:val="22"/>
                <w:szCs w:val="22"/>
              </w:rPr>
            </w:pPr>
            <w:r w:rsidRPr="00AD3FED">
              <w:rPr>
                <w:sz w:val="22"/>
                <w:szCs w:val="22"/>
              </w:rPr>
              <w:t>An agricultural implement with sharp blades, attached to a draft animal, or tractor, for cutting and turning over the soil.</w:t>
            </w:r>
          </w:p>
        </w:tc>
      </w:tr>
      <w:tr w:rsidR="009D46F9" w:rsidRPr="00AD3FED" w14:paraId="22E603E8" w14:textId="77777777" w:rsidTr="00F45FEB">
        <w:trPr>
          <w:cantSplit/>
        </w:trPr>
        <w:tc>
          <w:tcPr>
            <w:tcW w:w="1998" w:type="dxa"/>
            <w:tcMar>
              <w:top w:w="0" w:type="dxa"/>
              <w:left w:w="108" w:type="dxa"/>
              <w:bottom w:w="0" w:type="dxa"/>
              <w:right w:w="108" w:type="dxa"/>
            </w:tcMar>
          </w:tcPr>
          <w:p w14:paraId="59DB9F15" w14:textId="77777777" w:rsidR="009D46F9" w:rsidRPr="00AD3FED" w:rsidRDefault="009D46F9" w:rsidP="00F45FEB">
            <w:pPr>
              <w:spacing w:after="120"/>
              <w:rPr>
                <w:b/>
                <w:sz w:val="22"/>
                <w:szCs w:val="22"/>
                <w:lang w:val="en"/>
              </w:rPr>
            </w:pPr>
            <w:r w:rsidRPr="00AD3FED">
              <w:rPr>
                <w:b/>
                <w:sz w:val="22"/>
                <w:szCs w:val="22"/>
                <w:lang w:val="en"/>
              </w:rPr>
              <w:t>Porridge</w:t>
            </w:r>
          </w:p>
        </w:tc>
        <w:tc>
          <w:tcPr>
            <w:tcW w:w="7198" w:type="dxa"/>
            <w:tcMar>
              <w:top w:w="0" w:type="dxa"/>
              <w:left w:w="108" w:type="dxa"/>
              <w:bottom w:w="0" w:type="dxa"/>
              <w:right w:w="108" w:type="dxa"/>
            </w:tcMar>
          </w:tcPr>
          <w:p w14:paraId="5972C46A" w14:textId="77777777" w:rsidR="009D46F9" w:rsidRPr="00AD3FED" w:rsidRDefault="009D46F9" w:rsidP="00F45FEB">
            <w:pPr>
              <w:spacing w:after="120"/>
              <w:rPr>
                <w:sz w:val="22"/>
                <w:szCs w:val="22"/>
              </w:rPr>
            </w:pPr>
            <w:r w:rsidRPr="00AD3FED">
              <w:rPr>
                <w:sz w:val="22"/>
                <w:szCs w:val="22"/>
              </w:rPr>
              <w:t>A hot dish of cereal grains or ground legumes (such as peas and beans), cooked in milk or water. Thin porridge will pour off a spoon and semi-solid porridge will stick to the spoon.</w:t>
            </w:r>
          </w:p>
        </w:tc>
      </w:tr>
      <w:tr w:rsidR="009D46F9" w:rsidRPr="00AD3FED" w14:paraId="4A993A69" w14:textId="77777777" w:rsidTr="00F45FEB">
        <w:trPr>
          <w:cantSplit/>
        </w:trPr>
        <w:tc>
          <w:tcPr>
            <w:tcW w:w="1998" w:type="dxa"/>
            <w:tcMar>
              <w:top w:w="0" w:type="dxa"/>
              <w:left w:w="108" w:type="dxa"/>
              <w:bottom w:w="0" w:type="dxa"/>
              <w:right w:w="108" w:type="dxa"/>
            </w:tcMar>
          </w:tcPr>
          <w:p w14:paraId="6D30963F" w14:textId="77777777" w:rsidR="009D46F9" w:rsidRPr="00AD3FED" w:rsidRDefault="009D46F9" w:rsidP="00F45FEB">
            <w:pPr>
              <w:spacing w:after="120"/>
              <w:rPr>
                <w:b/>
                <w:sz w:val="22"/>
                <w:szCs w:val="22"/>
                <w:lang w:val="en"/>
              </w:rPr>
            </w:pPr>
            <w:r w:rsidRPr="00AD3FED">
              <w:rPr>
                <w:b/>
                <w:sz w:val="22"/>
                <w:szCs w:val="22"/>
                <w:lang w:val="en"/>
              </w:rPr>
              <w:t>Primary adult decisionmaker</w:t>
            </w:r>
          </w:p>
        </w:tc>
        <w:tc>
          <w:tcPr>
            <w:tcW w:w="7198" w:type="dxa"/>
            <w:tcMar>
              <w:top w:w="0" w:type="dxa"/>
              <w:left w:w="108" w:type="dxa"/>
              <w:bottom w:w="0" w:type="dxa"/>
              <w:right w:w="108" w:type="dxa"/>
            </w:tcMar>
          </w:tcPr>
          <w:p w14:paraId="7C00ED36" w14:textId="77777777" w:rsidR="009D46F9" w:rsidRPr="00AD3FED" w:rsidRDefault="009D46F9" w:rsidP="00F45FEB">
            <w:pPr>
              <w:spacing w:after="120"/>
              <w:rPr>
                <w:sz w:val="22"/>
                <w:szCs w:val="22"/>
                <w:lang w:val="en"/>
              </w:rPr>
            </w:pPr>
            <w:r w:rsidRPr="00AD3FED">
              <w:rPr>
                <w:sz w:val="22"/>
                <w:szCs w:val="22"/>
              </w:rPr>
              <w:t>An adult (age 18 or older) in the household who is responsible for making the most important economic decisions</w:t>
            </w:r>
          </w:p>
        </w:tc>
      </w:tr>
      <w:tr w:rsidR="009D46F9" w:rsidRPr="00AD3FED" w14:paraId="22D3C3B3" w14:textId="77777777" w:rsidTr="00F45FEB">
        <w:trPr>
          <w:cantSplit/>
        </w:trPr>
        <w:tc>
          <w:tcPr>
            <w:tcW w:w="1998" w:type="dxa"/>
            <w:tcMar>
              <w:top w:w="0" w:type="dxa"/>
              <w:left w:w="108" w:type="dxa"/>
              <w:bottom w:w="0" w:type="dxa"/>
              <w:right w:w="108" w:type="dxa"/>
            </w:tcMar>
          </w:tcPr>
          <w:p w14:paraId="7362A97B" w14:textId="77777777" w:rsidR="009D46F9" w:rsidRPr="00AD3FED" w:rsidRDefault="009D46F9" w:rsidP="00F45FEB">
            <w:pPr>
              <w:spacing w:after="120"/>
              <w:rPr>
                <w:b/>
                <w:sz w:val="22"/>
                <w:szCs w:val="22"/>
                <w:lang w:val="en"/>
              </w:rPr>
            </w:pPr>
            <w:r w:rsidRPr="00AD3FED">
              <w:rPr>
                <w:b/>
                <w:sz w:val="22"/>
                <w:szCs w:val="22"/>
                <w:lang w:val="en"/>
              </w:rPr>
              <w:lastRenderedPageBreak/>
              <w:t>Producer</w:t>
            </w:r>
          </w:p>
        </w:tc>
        <w:tc>
          <w:tcPr>
            <w:tcW w:w="7198" w:type="dxa"/>
            <w:tcMar>
              <w:top w:w="0" w:type="dxa"/>
              <w:left w:w="108" w:type="dxa"/>
              <w:bottom w:w="0" w:type="dxa"/>
              <w:right w:w="108" w:type="dxa"/>
            </w:tcMar>
          </w:tcPr>
          <w:p w14:paraId="2B0CBDA2" w14:textId="77777777" w:rsidR="009D46F9" w:rsidRPr="00AD3FED" w:rsidRDefault="009D46F9" w:rsidP="00F45FEB">
            <w:pPr>
              <w:spacing w:after="120"/>
              <w:rPr>
                <w:sz w:val="22"/>
                <w:szCs w:val="22"/>
                <w:lang w:val="en"/>
              </w:rPr>
            </w:pPr>
            <w:r w:rsidRPr="00AD3FED">
              <w:rPr>
                <w:sz w:val="22"/>
                <w:szCs w:val="22"/>
              </w:rPr>
              <w:t>Somebody or something that makes, grows, creates, or manufactures goods or services.</w:t>
            </w:r>
          </w:p>
        </w:tc>
      </w:tr>
      <w:tr w:rsidR="009D46F9" w:rsidRPr="00AD3FED" w14:paraId="7AEC63D5" w14:textId="77777777" w:rsidTr="00F45FEB">
        <w:trPr>
          <w:cantSplit/>
        </w:trPr>
        <w:tc>
          <w:tcPr>
            <w:tcW w:w="1998" w:type="dxa"/>
            <w:tcMar>
              <w:top w:w="0" w:type="dxa"/>
              <w:left w:w="108" w:type="dxa"/>
              <w:bottom w:w="0" w:type="dxa"/>
              <w:right w:w="108" w:type="dxa"/>
            </w:tcMar>
          </w:tcPr>
          <w:p w14:paraId="31076752" w14:textId="77777777" w:rsidR="009D46F9" w:rsidRPr="00AD3FED" w:rsidRDefault="009D46F9" w:rsidP="00F45FEB">
            <w:pPr>
              <w:spacing w:after="120"/>
              <w:rPr>
                <w:b/>
                <w:sz w:val="22"/>
                <w:szCs w:val="22"/>
                <w:lang w:val="en"/>
              </w:rPr>
            </w:pPr>
            <w:r w:rsidRPr="00AD3FED">
              <w:rPr>
                <w:b/>
                <w:sz w:val="22"/>
                <w:szCs w:val="22"/>
                <w:lang w:val="en"/>
              </w:rPr>
              <w:t>Production</w:t>
            </w:r>
          </w:p>
        </w:tc>
        <w:tc>
          <w:tcPr>
            <w:tcW w:w="7198" w:type="dxa"/>
            <w:tcMar>
              <w:top w:w="0" w:type="dxa"/>
              <w:left w:w="108" w:type="dxa"/>
              <w:bottom w:w="0" w:type="dxa"/>
              <w:right w:w="108" w:type="dxa"/>
            </w:tcMar>
          </w:tcPr>
          <w:p w14:paraId="04137E99" w14:textId="77777777" w:rsidR="009D46F9" w:rsidRPr="00AD3FED" w:rsidRDefault="009D46F9" w:rsidP="00F45FEB">
            <w:pPr>
              <w:spacing w:after="120"/>
              <w:rPr>
                <w:sz w:val="22"/>
                <w:szCs w:val="22"/>
              </w:rPr>
            </w:pPr>
            <w:r w:rsidRPr="00AD3FED">
              <w:rPr>
                <w:sz w:val="22"/>
                <w:szCs w:val="22"/>
              </w:rPr>
              <w:t>Any actions performed in the course of cultivating a coffee crop, from planting new seedlings to harvest.</w:t>
            </w:r>
          </w:p>
        </w:tc>
      </w:tr>
      <w:tr w:rsidR="009D46F9" w:rsidRPr="00AD3FED" w14:paraId="04DD5E0C" w14:textId="77777777" w:rsidTr="00F45FEB">
        <w:trPr>
          <w:cantSplit/>
        </w:trPr>
        <w:tc>
          <w:tcPr>
            <w:tcW w:w="1998" w:type="dxa"/>
            <w:tcMar>
              <w:top w:w="0" w:type="dxa"/>
              <w:left w:w="108" w:type="dxa"/>
              <w:bottom w:w="0" w:type="dxa"/>
              <w:right w:w="108" w:type="dxa"/>
            </w:tcMar>
          </w:tcPr>
          <w:p w14:paraId="59BEE1AE" w14:textId="77777777" w:rsidR="009D46F9" w:rsidRPr="00AD3FED" w:rsidRDefault="009D46F9" w:rsidP="00F45FEB">
            <w:pPr>
              <w:spacing w:after="120"/>
              <w:rPr>
                <w:b/>
                <w:sz w:val="22"/>
                <w:szCs w:val="22"/>
                <w:lang w:val="en"/>
              </w:rPr>
            </w:pPr>
            <w:r w:rsidRPr="00AD3FED">
              <w:rPr>
                <w:b/>
                <w:sz w:val="22"/>
                <w:szCs w:val="22"/>
                <w:lang w:val="en"/>
              </w:rPr>
              <w:t>Productive capital</w:t>
            </w:r>
          </w:p>
        </w:tc>
        <w:tc>
          <w:tcPr>
            <w:tcW w:w="7198" w:type="dxa"/>
            <w:tcMar>
              <w:top w:w="0" w:type="dxa"/>
              <w:left w:w="108" w:type="dxa"/>
              <w:bottom w:w="0" w:type="dxa"/>
              <w:right w:w="108" w:type="dxa"/>
            </w:tcMar>
          </w:tcPr>
          <w:p w14:paraId="0AE4C16E" w14:textId="77777777" w:rsidR="009D46F9" w:rsidRPr="00AD3FED" w:rsidRDefault="009D46F9" w:rsidP="00F45FEB">
            <w:pPr>
              <w:spacing w:after="120"/>
              <w:rPr>
                <w:sz w:val="22"/>
                <w:szCs w:val="22"/>
                <w:lang w:val="en"/>
              </w:rPr>
            </w:pPr>
            <w:r w:rsidRPr="00AD3FED">
              <w:rPr>
                <w:sz w:val="22"/>
                <w:szCs w:val="22"/>
                <w:lang w:val="en"/>
              </w:rPr>
              <w:t xml:space="preserve">Any small or large assets that produce income for the household. </w:t>
            </w:r>
          </w:p>
        </w:tc>
      </w:tr>
      <w:tr w:rsidR="009D46F9" w:rsidRPr="00AD3FED" w14:paraId="1994D971" w14:textId="77777777" w:rsidTr="00F45FEB">
        <w:trPr>
          <w:cantSplit/>
        </w:trPr>
        <w:tc>
          <w:tcPr>
            <w:tcW w:w="1998" w:type="dxa"/>
            <w:tcMar>
              <w:top w:w="0" w:type="dxa"/>
              <w:left w:w="108" w:type="dxa"/>
              <w:bottom w:w="0" w:type="dxa"/>
              <w:right w:w="108" w:type="dxa"/>
            </w:tcMar>
          </w:tcPr>
          <w:p w14:paraId="3B6DB7F8" w14:textId="77777777" w:rsidR="009D46F9" w:rsidRPr="00AD3FED" w:rsidRDefault="009D46F9" w:rsidP="00F45FEB">
            <w:pPr>
              <w:spacing w:after="120"/>
              <w:rPr>
                <w:b/>
                <w:sz w:val="22"/>
                <w:szCs w:val="22"/>
                <w:lang w:val="en"/>
              </w:rPr>
            </w:pPr>
            <w:r w:rsidRPr="00AD3FED">
              <w:rPr>
                <w:b/>
                <w:sz w:val="22"/>
                <w:szCs w:val="22"/>
                <w:lang w:val="en"/>
              </w:rPr>
              <w:t>Protest</w:t>
            </w:r>
          </w:p>
        </w:tc>
        <w:tc>
          <w:tcPr>
            <w:tcW w:w="7198" w:type="dxa"/>
            <w:tcMar>
              <w:top w:w="0" w:type="dxa"/>
              <w:left w:w="108" w:type="dxa"/>
              <w:bottom w:w="0" w:type="dxa"/>
              <w:right w:w="108" w:type="dxa"/>
            </w:tcMar>
          </w:tcPr>
          <w:p w14:paraId="7B37751D" w14:textId="77777777" w:rsidR="009D46F9" w:rsidRPr="00AD3FED" w:rsidRDefault="009D46F9" w:rsidP="00F45FEB">
            <w:pPr>
              <w:spacing w:after="120"/>
              <w:rPr>
                <w:sz w:val="22"/>
                <w:szCs w:val="22"/>
                <w:lang w:val="en"/>
              </w:rPr>
            </w:pPr>
            <w:r w:rsidRPr="00AD3FED">
              <w:rPr>
                <w:sz w:val="22"/>
                <w:szCs w:val="22"/>
                <w:lang w:val="en"/>
              </w:rPr>
              <w:t xml:space="preserve">To </w:t>
            </w:r>
            <w:r w:rsidRPr="00AD3FED">
              <w:rPr>
                <w:sz w:val="22"/>
                <w:szCs w:val="22"/>
              </w:rPr>
              <w:t>complain, object, or disapprove something being said or done.</w:t>
            </w:r>
          </w:p>
        </w:tc>
      </w:tr>
      <w:tr w:rsidR="009D46F9" w:rsidRPr="00AD3FED" w14:paraId="540D4D85" w14:textId="77777777" w:rsidTr="00F45FEB">
        <w:trPr>
          <w:cantSplit/>
          <w:trHeight w:val="711"/>
        </w:trPr>
        <w:tc>
          <w:tcPr>
            <w:tcW w:w="1998" w:type="dxa"/>
            <w:tcMar>
              <w:top w:w="0" w:type="dxa"/>
              <w:left w:w="108" w:type="dxa"/>
              <w:bottom w:w="0" w:type="dxa"/>
              <w:right w:w="108" w:type="dxa"/>
            </w:tcMar>
          </w:tcPr>
          <w:p w14:paraId="7E6679EC" w14:textId="77777777" w:rsidR="009D46F9" w:rsidRPr="00AD3FED" w:rsidRDefault="009D46F9" w:rsidP="00F45FEB">
            <w:pPr>
              <w:spacing w:after="120"/>
              <w:rPr>
                <w:b/>
                <w:sz w:val="22"/>
                <w:szCs w:val="22"/>
                <w:lang w:val="en"/>
              </w:rPr>
            </w:pPr>
            <w:r w:rsidRPr="00AD3FED">
              <w:rPr>
                <w:b/>
                <w:sz w:val="22"/>
                <w:szCs w:val="22"/>
                <w:lang w:val="en"/>
              </w:rPr>
              <w:t>Public works</w:t>
            </w:r>
          </w:p>
        </w:tc>
        <w:tc>
          <w:tcPr>
            <w:tcW w:w="7198" w:type="dxa"/>
            <w:tcMar>
              <w:top w:w="0" w:type="dxa"/>
              <w:left w:w="108" w:type="dxa"/>
              <w:bottom w:w="0" w:type="dxa"/>
              <w:right w:w="108" w:type="dxa"/>
            </w:tcMar>
          </w:tcPr>
          <w:p w14:paraId="3C604394" w14:textId="77777777" w:rsidR="009D46F9" w:rsidRPr="00AD3FED" w:rsidRDefault="009D46F9" w:rsidP="00F45FEB">
            <w:pPr>
              <w:rPr>
                <w:sz w:val="22"/>
                <w:szCs w:val="22"/>
              </w:rPr>
            </w:pPr>
            <w:r w:rsidRPr="00AD3FED">
              <w:rPr>
                <w:sz w:val="22"/>
                <w:szCs w:val="22"/>
                <w:lang w:val="en"/>
              </w:rPr>
              <w:t>A broad category of infrastructure projects, financed and constructed by the government.</w:t>
            </w:r>
          </w:p>
        </w:tc>
      </w:tr>
      <w:tr w:rsidR="009D46F9" w:rsidRPr="00AD3FED" w14:paraId="3A22BE66" w14:textId="77777777" w:rsidTr="00F45FEB">
        <w:trPr>
          <w:cantSplit/>
          <w:trHeight w:val="1341"/>
        </w:trPr>
        <w:tc>
          <w:tcPr>
            <w:tcW w:w="1998" w:type="dxa"/>
            <w:tcMar>
              <w:top w:w="0" w:type="dxa"/>
              <w:left w:w="108" w:type="dxa"/>
              <w:bottom w:w="0" w:type="dxa"/>
              <w:right w:w="108" w:type="dxa"/>
            </w:tcMar>
          </w:tcPr>
          <w:p w14:paraId="1D63CF78" w14:textId="77777777" w:rsidR="009D46F9" w:rsidRPr="00AD3FED" w:rsidRDefault="009D46F9" w:rsidP="00F45FEB">
            <w:pPr>
              <w:spacing w:after="120"/>
              <w:rPr>
                <w:b/>
                <w:sz w:val="22"/>
                <w:szCs w:val="22"/>
                <w:lang w:val="en"/>
              </w:rPr>
            </w:pPr>
            <w:r w:rsidRPr="00AD3FED">
              <w:rPr>
                <w:b/>
                <w:sz w:val="22"/>
                <w:szCs w:val="22"/>
                <w:lang w:val="en"/>
              </w:rPr>
              <w:t>Rotate crops</w:t>
            </w:r>
          </w:p>
        </w:tc>
        <w:tc>
          <w:tcPr>
            <w:tcW w:w="7198" w:type="dxa"/>
            <w:tcMar>
              <w:top w:w="0" w:type="dxa"/>
              <w:left w:w="108" w:type="dxa"/>
              <w:bottom w:w="0" w:type="dxa"/>
              <w:right w:w="108" w:type="dxa"/>
            </w:tcMar>
          </w:tcPr>
          <w:p w14:paraId="191AF481" w14:textId="77777777" w:rsidR="009D46F9" w:rsidRPr="00AD3FED" w:rsidRDefault="009D46F9" w:rsidP="00F45FEB">
            <w:pPr>
              <w:rPr>
                <w:sz w:val="22"/>
                <w:szCs w:val="22"/>
                <w:lang w:val="en"/>
              </w:rPr>
            </w:pPr>
            <w:r w:rsidRPr="00AD3FED">
              <w:rPr>
                <w:sz w:val="22"/>
                <w:szCs w:val="22"/>
              </w:rPr>
              <w:t>To alternate crops planted each year instead of growing a same crop again on a specific plot of land. If the same type of crop is grown repeatedly in the same space, it can deplete the soil of important nutrients, making the soil less productive.</w:t>
            </w:r>
          </w:p>
        </w:tc>
      </w:tr>
      <w:tr w:rsidR="009D46F9" w:rsidRPr="00AD3FED" w14:paraId="4A0B122A" w14:textId="77777777" w:rsidTr="00F45FEB">
        <w:trPr>
          <w:cantSplit/>
        </w:trPr>
        <w:tc>
          <w:tcPr>
            <w:tcW w:w="1998" w:type="dxa"/>
            <w:tcMar>
              <w:top w:w="0" w:type="dxa"/>
              <w:left w:w="108" w:type="dxa"/>
              <w:bottom w:w="0" w:type="dxa"/>
              <w:right w:w="108" w:type="dxa"/>
            </w:tcMar>
          </w:tcPr>
          <w:p w14:paraId="61EF181C" w14:textId="77777777" w:rsidR="009D46F9" w:rsidRPr="00AD3FED" w:rsidRDefault="009D46F9" w:rsidP="00F45FEB">
            <w:pPr>
              <w:spacing w:after="120"/>
              <w:rPr>
                <w:b/>
                <w:sz w:val="22"/>
                <w:szCs w:val="22"/>
                <w:lang w:val="en"/>
              </w:rPr>
            </w:pPr>
            <w:r w:rsidRPr="00AD3FED">
              <w:rPr>
                <w:b/>
                <w:sz w:val="22"/>
                <w:szCs w:val="22"/>
                <w:lang w:val="en"/>
              </w:rPr>
              <w:t>Satisfied</w:t>
            </w:r>
          </w:p>
        </w:tc>
        <w:tc>
          <w:tcPr>
            <w:tcW w:w="7198" w:type="dxa"/>
            <w:tcMar>
              <w:top w:w="0" w:type="dxa"/>
              <w:left w:w="108" w:type="dxa"/>
              <w:bottom w:w="0" w:type="dxa"/>
              <w:right w:w="108" w:type="dxa"/>
            </w:tcMar>
          </w:tcPr>
          <w:p w14:paraId="2C7CC7D5" w14:textId="77777777" w:rsidR="009D46F9" w:rsidRPr="00AD3FED" w:rsidRDefault="009D46F9" w:rsidP="00F45FEB">
            <w:pPr>
              <w:spacing w:after="120"/>
              <w:rPr>
                <w:sz w:val="22"/>
                <w:szCs w:val="22"/>
                <w:lang w:val="en"/>
              </w:rPr>
            </w:pPr>
            <w:r w:rsidRPr="00AD3FED">
              <w:rPr>
                <w:sz w:val="22"/>
                <w:szCs w:val="22"/>
                <w:lang w:val="en"/>
              </w:rPr>
              <w:t>To be content or happy.</w:t>
            </w:r>
          </w:p>
        </w:tc>
      </w:tr>
      <w:tr w:rsidR="009D46F9" w:rsidRPr="00AD3FED" w14:paraId="40F871F7" w14:textId="77777777" w:rsidTr="00F45FEB">
        <w:trPr>
          <w:cantSplit/>
        </w:trPr>
        <w:tc>
          <w:tcPr>
            <w:tcW w:w="1998" w:type="dxa"/>
            <w:tcMar>
              <w:top w:w="0" w:type="dxa"/>
              <w:left w:w="108" w:type="dxa"/>
              <w:bottom w:w="0" w:type="dxa"/>
              <w:right w:w="108" w:type="dxa"/>
            </w:tcMar>
            <w:hideMark/>
          </w:tcPr>
          <w:p w14:paraId="25C4C2A8" w14:textId="77777777" w:rsidR="009D46F9" w:rsidRPr="00AD3FED" w:rsidRDefault="009D46F9" w:rsidP="00F45FEB">
            <w:pPr>
              <w:spacing w:after="120"/>
              <w:rPr>
                <w:rFonts w:eastAsiaTheme="minorHAnsi"/>
                <w:b/>
                <w:sz w:val="22"/>
                <w:szCs w:val="22"/>
                <w:lang w:val="en"/>
              </w:rPr>
            </w:pPr>
            <w:r w:rsidRPr="00AD3FED">
              <w:rPr>
                <w:b/>
                <w:sz w:val="22"/>
                <w:szCs w:val="22"/>
                <w:lang w:val="en"/>
              </w:rPr>
              <w:t>Skip pattern</w:t>
            </w:r>
          </w:p>
        </w:tc>
        <w:tc>
          <w:tcPr>
            <w:tcW w:w="7198" w:type="dxa"/>
            <w:tcMar>
              <w:top w:w="0" w:type="dxa"/>
              <w:left w:w="108" w:type="dxa"/>
              <w:bottom w:w="0" w:type="dxa"/>
              <w:right w:w="108" w:type="dxa"/>
            </w:tcMar>
            <w:hideMark/>
          </w:tcPr>
          <w:p w14:paraId="086C6201" w14:textId="77777777" w:rsidR="009D46F9" w:rsidRPr="00AD3FED" w:rsidRDefault="009D46F9" w:rsidP="00F45FEB">
            <w:pPr>
              <w:spacing w:after="120"/>
              <w:rPr>
                <w:rFonts w:eastAsiaTheme="minorHAnsi"/>
                <w:sz w:val="22"/>
                <w:szCs w:val="22"/>
                <w:lang w:val="en"/>
              </w:rPr>
            </w:pPr>
            <w:r w:rsidRPr="00AD3FED">
              <w:rPr>
                <w:sz w:val="22"/>
                <w:szCs w:val="22"/>
                <w:lang w:val="en"/>
              </w:rPr>
              <w:t>Not every question on every survey will apply to everyone. The questionnaire’s skip pattern eliminates questions that don’t apply based on the answer received from the respondent and indicates the movement from one question to the next.</w:t>
            </w:r>
          </w:p>
        </w:tc>
      </w:tr>
      <w:tr w:rsidR="009D46F9" w:rsidRPr="00AD3FED" w14:paraId="7148A1BA" w14:textId="77777777" w:rsidTr="00F45FEB">
        <w:trPr>
          <w:cantSplit/>
        </w:trPr>
        <w:tc>
          <w:tcPr>
            <w:tcW w:w="1998" w:type="dxa"/>
            <w:tcMar>
              <w:top w:w="0" w:type="dxa"/>
              <w:left w:w="108" w:type="dxa"/>
              <w:bottom w:w="0" w:type="dxa"/>
              <w:right w:w="108" w:type="dxa"/>
            </w:tcMar>
          </w:tcPr>
          <w:p w14:paraId="1638F403" w14:textId="77777777" w:rsidR="009D46F9" w:rsidRPr="00AD3FED" w:rsidRDefault="009D46F9" w:rsidP="00F45FEB">
            <w:pPr>
              <w:spacing w:after="120"/>
              <w:rPr>
                <w:b/>
                <w:sz w:val="22"/>
                <w:szCs w:val="22"/>
                <w:lang w:val="en"/>
              </w:rPr>
            </w:pPr>
            <w:r w:rsidRPr="00AD3FED">
              <w:rPr>
                <w:b/>
                <w:sz w:val="22"/>
                <w:szCs w:val="22"/>
                <w:lang w:val="en"/>
              </w:rPr>
              <w:t>Speak up</w:t>
            </w:r>
          </w:p>
        </w:tc>
        <w:tc>
          <w:tcPr>
            <w:tcW w:w="7198" w:type="dxa"/>
            <w:tcMar>
              <w:top w:w="0" w:type="dxa"/>
              <w:left w:w="108" w:type="dxa"/>
              <w:bottom w:w="0" w:type="dxa"/>
              <w:right w:w="108" w:type="dxa"/>
            </w:tcMar>
          </w:tcPr>
          <w:p w14:paraId="21F5E46B" w14:textId="77777777" w:rsidR="009D46F9" w:rsidRPr="00AD3FED" w:rsidRDefault="009D46F9" w:rsidP="00F45FEB">
            <w:pPr>
              <w:spacing w:after="120"/>
              <w:rPr>
                <w:sz w:val="22"/>
                <w:szCs w:val="22"/>
                <w:lang w:val="en"/>
              </w:rPr>
            </w:pPr>
            <w:r w:rsidRPr="00AD3FED">
              <w:rPr>
                <w:sz w:val="22"/>
                <w:szCs w:val="22"/>
                <w:lang w:val="en"/>
              </w:rPr>
              <w:t>To express oneself by speaking his or her thoughts, opinions, or emotions.</w:t>
            </w:r>
          </w:p>
        </w:tc>
      </w:tr>
      <w:tr w:rsidR="009D46F9" w:rsidRPr="00AD3FED" w14:paraId="5FE7041F" w14:textId="77777777" w:rsidTr="00F45FEB">
        <w:trPr>
          <w:cantSplit/>
        </w:trPr>
        <w:tc>
          <w:tcPr>
            <w:tcW w:w="1998" w:type="dxa"/>
            <w:tcMar>
              <w:top w:w="0" w:type="dxa"/>
              <w:left w:w="108" w:type="dxa"/>
              <w:bottom w:w="0" w:type="dxa"/>
              <w:right w:w="108" w:type="dxa"/>
            </w:tcMar>
          </w:tcPr>
          <w:p w14:paraId="0A715A01" w14:textId="77777777" w:rsidR="009D46F9" w:rsidRPr="00AD3FED" w:rsidRDefault="009D46F9" w:rsidP="00F45FEB">
            <w:pPr>
              <w:spacing w:after="120"/>
              <w:rPr>
                <w:b/>
                <w:sz w:val="22"/>
                <w:szCs w:val="22"/>
                <w:lang w:val="en"/>
              </w:rPr>
            </w:pPr>
            <w:r w:rsidRPr="00AD3FED">
              <w:rPr>
                <w:b/>
                <w:sz w:val="22"/>
                <w:szCs w:val="22"/>
                <w:lang w:val="en"/>
              </w:rPr>
              <w:t>Toilet</w:t>
            </w:r>
          </w:p>
        </w:tc>
        <w:tc>
          <w:tcPr>
            <w:tcW w:w="7198" w:type="dxa"/>
            <w:tcMar>
              <w:top w:w="0" w:type="dxa"/>
              <w:left w:w="108" w:type="dxa"/>
              <w:bottom w:w="0" w:type="dxa"/>
              <w:right w:w="108" w:type="dxa"/>
            </w:tcMar>
          </w:tcPr>
          <w:p w14:paraId="39968E8A" w14:textId="77777777" w:rsidR="009D46F9" w:rsidRPr="00AD3FED" w:rsidRDefault="009D46F9" w:rsidP="00F45FEB">
            <w:pPr>
              <w:spacing w:after="120"/>
              <w:rPr>
                <w:sz w:val="22"/>
                <w:szCs w:val="22"/>
                <w:lang w:val="en"/>
              </w:rPr>
            </w:pPr>
            <w:r w:rsidRPr="00AD3FED">
              <w:rPr>
                <w:sz w:val="22"/>
                <w:szCs w:val="22"/>
              </w:rPr>
              <w:t>A sanitation fixture used mainly for the disposal of human urine and feces</w:t>
            </w:r>
          </w:p>
        </w:tc>
      </w:tr>
      <w:tr w:rsidR="009D46F9" w:rsidRPr="00AD3FED" w14:paraId="337E4383" w14:textId="77777777" w:rsidTr="00F45FEB">
        <w:trPr>
          <w:cantSplit/>
          <w:trHeight w:val="711"/>
        </w:trPr>
        <w:tc>
          <w:tcPr>
            <w:tcW w:w="1998" w:type="dxa"/>
            <w:tcMar>
              <w:top w:w="0" w:type="dxa"/>
              <w:left w:w="108" w:type="dxa"/>
              <w:bottom w:w="0" w:type="dxa"/>
              <w:right w:w="108" w:type="dxa"/>
            </w:tcMar>
          </w:tcPr>
          <w:p w14:paraId="3C95F7BF" w14:textId="77777777" w:rsidR="009D46F9" w:rsidRPr="00AD3FED" w:rsidRDefault="009D46F9" w:rsidP="00F45FEB">
            <w:pPr>
              <w:spacing w:after="120"/>
              <w:rPr>
                <w:b/>
                <w:sz w:val="22"/>
                <w:szCs w:val="22"/>
                <w:lang w:val="en"/>
              </w:rPr>
            </w:pPr>
            <w:r w:rsidRPr="00AD3FED">
              <w:rPr>
                <w:b/>
                <w:sz w:val="22"/>
                <w:szCs w:val="22"/>
                <w:lang w:val="en"/>
              </w:rPr>
              <w:t>Trade</w:t>
            </w:r>
          </w:p>
        </w:tc>
        <w:tc>
          <w:tcPr>
            <w:tcW w:w="7198" w:type="dxa"/>
            <w:tcMar>
              <w:top w:w="0" w:type="dxa"/>
              <w:left w:w="108" w:type="dxa"/>
              <w:bottom w:w="0" w:type="dxa"/>
              <w:right w:w="108" w:type="dxa"/>
            </w:tcMar>
          </w:tcPr>
          <w:p w14:paraId="604E3619" w14:textId="77777777" w:rsidR="009D46F9" w:rsidRPr="00AD3FED" w:rsidRDefault="009D46F9" w:rsidP="00F45FEB">
            <w:pPr>
              <w:rPr>
                <w:sz w:val="22"/>
                <w:szCs w:val="22"/>
              </w:rPr>
            </w:pPr>
            <w:r w:rsidRPr="00AD3FED">
              <w:rPr>
                <w:sz w:val="22"/>
                <w:szCs w:val="22"/>
              </w:rPr>
              <w:t>Any work pursued as a business or to make a living, usually some line of skilled manual or mechanical work or a craft.</w:t>
            </w:r>
          </w:p>
        </w:tc>
      </w:tr>
      <w:tr w:rsidR="009D46F9" w:rsidRPr="00AD3FED" w14:paraId="71255046" w14:textId="77777777" w:rsidTr="00B522FC">
        <w:trPr>
          <w:cantSplit/>
          <w:trHeight w:val="693"/>
        </w:trPr>
        <w:tc>
          <w:tcPr>
            <w:tcW w:w="1998" w:type="dxa"/>
            <w:tcMar>
              <w:top w:w="0" w:type="dxa"/>
              <w:left w:w="108" w:type="dxa"/>
              <w:bottom w:w="0" w:type="dxa"/>
              <w:right w:w="108" w:type="dxa"/>
            </w:tcMar>
          </w:tcPr>
          <w:p w14:paraId="0DF0B7AF" w14:textId="77777777" w:rsidR="009D46F9" w:rsidRPr="00AD3FED" w:rsidRDefault="009D46F9" w:rsidP="00F45FEB">
            <w:pPr>
              <w:spacing w:after="120"/>
              <w:rPr>
                <w:b/>
                <w:sz w:val="22"/>
                <w:szCs w:val="22"/>
                <w:lang w:val="en"/>
              </w:rPr>
            </w:pPr>
            <w:r w:rsidRPr="00AD3FED">
              <w:rPr>
                <w:b/>
                <w:sz w:val="22"/>
                <w:szCs w:val="22"/>
                <w:lang w:val="en"/>
              </w:rPr>
              <w:t>Weed</w:t>
            </w:r>
          </w:p>
        </w:tc>
        <w:tc>
          <w:tcPr>
            <w:tcW w:w="7198" w:type="dxa"/>
            <w:tcMar>
              <w:top w:w="0" w:type="dxa"/>
              <w:left w:w="108" w:type="dxa"/>
              <w:bottom w:w="0" w:type="dxa"/>
              <w:right w:w="108" w:type="dxa"/>
            </w:tcMar>
          </w:tcPr>
          <w:p w14:paraId="66C365CD" w14:textId="3AF559B1" w:rsidR="009D46F9" w:rsidRPr="00AD3FED" w:rsidRDefault="009D46F9" w:rsidP="00F45FEB">
            <w:pPr>
              <w:rPr>
                <w:sz w:val="22"/>
                <w:szCs w:val="22"/>
              </w:rPr>
            </w:pPr>
            <w:r w:rsidRPr="00AD3FED">
              <w:rPr>
                <w:sz w:val="22"/>
                <w:szCs w:val="22"/>
              </w:rPr>
              <w:t>A spontaneously growing plant that is out of place and that was not planted with the crop.</w:t>
            </w:r>
          </w:p>
        </w:tc>
      </w:tr>
      <w:tr w:rsidR="009D46F9" w:rsidRPr="00AD3FED" w14:paraId="1E031F1D" w14:textId="77777777" w:rsidTr="00F45FEB">
        <w:trPr>
          <w:cantSplit/>
        </w:trPr>
        <w:tc>
          <w:tcPr>
            <w:tcW w:w="1998" w:type="dxa"/>
            <w:tcMar>
              <w:top w:w="0" w:type="dxa"/>
              <w:left w:w="108" w:type="dxa"/>
              <w:bottom w:w="0" w:type="dxa"/>
              <w:right w:w="108" w:type="dxa"/>
            </w:tcMar>
          </w:tcPr>
          <w:p w14:paraId="3F856F5C" w14:textId="77777777" w:rsidR="009D46F9" w:rsidRPr="00AD3FED" w:rsidRDefault="009D46F9" w:rsidP="00F45FEB">
            <w:pPr>
              <w:spacing w:after="120"/>
              <w:rPr>
                <w:b/>
                <w:sz w:val="22"/>
                <w:szCs w:val="22"/>
                <w:lang w:val="en"/>
              </w:rPr>
            </w:pPr>
            <w:r w:rsidRPr="00AD3FED">
              <w:rPr>
                <w:b/>
                <w:sz w:val="22"/>
                <w:szCs w:val="22"/>
                <w:lang w:val="en"/>
              </w:rPr>
              <w:t>Worried</w:t>
            </w:r>
          </w:p>
        </w:tc>
        <w:tc>
          <w:tcPr>
            <w:tcW w:w="7198" w:type="dxa"/>
            <w:tcMar>
              <w:top w:w="0" w:type="dxa"/>
              <w:left w:w="108" w:type="dxa"/>
              <w:bottom w:w="0" w:type="dxa"/>
              <w:right w:w="108" w:type="dxa"/>
            </w:tcMar>
          </w:tcPr>
          <w:p w14:paraId="7D0E05D8" w14:textId="77777777" w:rsidR="009D46F9" w:rsidRPr="00AD3FED" w:rsidRDefault="009D46F9" w:rsidP="00F45FEB">
            <w:pPr>
              <w:spacing w:after="120"/>
              <w:rPr>
                <w:sz w:val="22"/>
                <w:szCs w:val="22"/>
              </w:rPr>
            </w:pPr>
            <w:r w:rsidRPr="00AD3FED">
              <w:rPr>
                <w:sz w:val="22"/>
                <w:szCs w:val="22"/>
              </w:rPr>
              <w:t>A state of being anxious, apprehensive, afraid or concerned.</w:t>
            </w:r>
          </w:p>
        </w:tc>
      </w:tr>
      <w:tr w:rsidR="009D46F9" w:rsidRPr="00AD3FED" w14:paraId="47EB2114" w14:textId="77777777" w:rsidTr="00F45FEB">
        <w:trPr>
          <w:cantSplit/>
        </w:trPr>
        <w:tc>
          <w:tcPr>
            <w:tcW w:w="1998" w:type="dxa"/>
            <w:tcMar>
              <w:top w:w="0" w:type="dxa"/>
              <w:left w:w="108" w:type="dxa"/>
              <w:bottom w:w="0" w:type="dxa"/>
              <w:right w:w="108" w:type="dxa"/>
            </w:tcMar>
          </w:tcPr>
          <w:p w14:paraId="78CD67E2" w14:textId="77777777" w:rsidR="009D46F9" w:rsidRPr="00AD3FED" w:rsidRDefault="009D46F9" w:rsidP="00F45FEB">
            <w:pPr>
              <w:spacing w:after="120"/>
              <w:rPr>
                <w:b/>
                <w:sz w:val="22"/>
                <w:szCs w:val="22"/>
                <w:lang w:val="en"/>
              </w:rPr>
            </w:pPr>
            <w:r w:rsidRPr="00AD3FED">
              <w:rPr>
                <w:b/>
                <w:sz w:val="22"/>
                <w:szCs w:val="22"/>
                <w:lang w:val="en"/>
              </w:rPr>
              <w:t>Zero tillage</w:t>
            </w:r>
          </w:p>
        </w:tc>
        <w:tc>
          <w:tcPr>
            <w:tcW w:w="7198" w:type="dxa"/>
            <w:tcMar>
              <w:top w:w="0" w:type="dxa"/>
              <w:left w:w="108" w:type="dxa"/>
              <w:bottom w:w="0" w:type="dxa"/>
              <w:right w:w="108" w:type="dxa"/>
            </w:tcMar>
          </w:tcPr>
          <w:p w14:paraId="7B174CD2" w14:textId="77777777" w:rsidR="009D46F9" w:rsidRPr="00AD3FED" w:rsidRDefault="009D46F9" w:rsidP="00F45FEB">
            <w:pPr>
              <w:rPr>
                <w:sz w:val="22"/>
                <w:szCs w:val="22"/>
              </w:rPr>
            </w:pPr>
            <w:r w:rsidRPr="00AD3FED">
              <w:rPr>
                <w:sz w:val="22"/>
                <w:szCs w:val="22"/>
              </w:rPr>
              <w:t>A way of growing crops without disturbing the soil subsurface through use of a plough. Zero tillage includes use of a hand-held hoe for making rows or furrows to insert seeds, or a bush knife for making a small hole for direct planting of a seed. Also called “No tillage.”</w:t>
            </w:r>
          </w:p>
        </w:tc>
      </w:tr>
    </w:tbl>
    <w:p w14:paraId="0059B758" w14:textId="77777777" w:rsidR="009D46F9" w:rsidRPr="009D46F9" w:rsidRDefault="009D46F9" w:rsidP="008560CF"/>
    <w:sectPr w:rsidR="009D46F9" w:rsidRPr="009D46F9" w:rsidSect="00D37419">
      <w:footerReference w:type="default" r:id="rId152"/>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Kiersten Johnson" w:date="2014-12-18T08:04:00Z" w:initials="FB">
    <w:p w14:paraId="68C9357D" w14:textId="77777777" w:rsidR="00C0425D" w:rsidRDefault="00C0425D" w:rsidP="00172954">
      <w:pPr>
        <w:pStyle w:val="CommentText"/>
        <w:rPr>
          <w:b/>
        </w:rPr>
      </w:pPr>
      <w:r w:rsidRPr="00682836">
        <w:rPr>
          <w:rStyle w:val="CommentReference"/>
        </w:rPr>
        <w:annotationRef/>
      </w:r>
    </w:p>
    <w:p w14:paraId="0A15E5FD" w14:textId="486AD599" w:rsidR="00C0425D" w:rsidRPr="00974F9C" w:rsidRDefault="00C0425D" w:rsidP="00BA4227">
      <w:pPr>
        <w:pStyle w:val="BodyText0"/>
      </w:pPr>
      <w:r>
        <w:rPr>
          <w:b/>
        </w:rPr>
        <w:t>INSTRUCTIONS:</w:t>
      </w:r>
    </w:p>
    <w:p w14:paraId="75861212" w14:textId="77777777" w:rsidR="00C0425D" w:rsidRDefault="00C0425D" w:rsidP="00172954">
      <w:pPr>
        <w:pStyle w:val="CommentText"/>
      </w:pPr>
      <w:r w:rsidRPr="00682836">
        <w:t>If this metaphor does not work in the cultural context, please substitute an appropriate metaphor.</w:t>
      </w:r>
    </w:p>
    <w:p w14:paraId="0524CBC4" w14:textId="45269DF1" w:rsidR="00C0425D" w:rsidRPr="00682836" w:rsidRDefault="00C0425D" w:rsidP="00172954">
      <w:pPr>
        <w:pStyle w:val="CommentText"/>
      </w:pPr>
    </w:p>
  </w:comment>
  <w:comment w:id="14" w:author="Kiersten Johnson" w:date="2014-12-18T08:04:00Z" w:initials="FB">
    <w:p w14:paraId="54CF951D" w14:textId="77777777" w:rsidR="00C0425D" w:rsidRPr="00544610" w:rsidRDefault="00C0425D" w:rsidP="00172954">
      <w:pPr>
        <w:pStyle w:val="CommentText"/>
      </w:pPr>
      <w:r>
        <w:rPr>
          <w:rStyle w:val="CommentReference"/>
        </w:rPr>
        <w:annotationRef/>
      </w:r>
    </w:p>
    <w:p w14:paraId="3A985F23" w14:textId="5AB57AE8" w:rsidR="00C0425D" w:rsidRPr="00974F9C" w:rsidRDefault="00C0425D" w:rsidP="00BA4227">
      <w:pPr>
        <w:pStyle w:val="BodyText0"/>
      </w:pPr>
      <w:r>
        <w:rPr>
          <w:b/>
        </w:rPr>
        <w:t>INSTRUCTIONS:</w:t>
      </w:r>
    </w:p>
    <w:p w14:paraId="71DA4DBC" w14:textId="77777777" w:rsidR="00C0425D" w:rsidRDefault="00C0425D" w:rsidP="00172954">
      <w:pPr>
        <w:pStyle w:val="CommentText"/>
      </w:pPr>
      <w:r w:rsidRPr="00544610">
        <w:t xml:space="preserve">Substitute the accepted local method for knocking, if knocking is atypical for the context. </w:t>
      </w:r>
    </w:p>
    <w:p w14:paraId="0286A73F" w14:textId="33702F7B" w:rsidR="00C0425D" w:rsidRPr="00974F9C" w:rsidRDefault="00C0425D" w:rsidP="00172954">
      <w:pPr>
        <w:pStyle w:val="CommentText"/>
      </w:pPr>
    </w:p>
  </w:comment>
  <w:comment w:id="28" w:author="Kaur, Jasbir" w:date="2018-10-08T15:02:00Z" w:initials="KJ">
    <w:p w14:paraId="3A370C50" w14:textId="77777777" w:rsidR="00C0425D" w:rsidRDefault="00C0425D" w:rsidP="00172954">
      <w:pPr>
        <w:pStyle w:val="CommentText"/>
        <w:rPr>
          <w:b/>
        </w:rPr>
      </w:pPr>
      <w:r>
        <w:rPr>
          <w:rStyle w:val="CommentReference"/>
        </w:rPr>
        <w:annotationRef/>
      </w:r>
    </w:p>
    <w:p w14:paraId="6CE02C00" w14:textId="4AC4945E" w:rsidR="00C0425D" w:rsidRPr="00974F9C" w:rsidRDefault="00C0425D" w:rsidP="00BA4227">
      <w:pPr>
        <w:pStyle w:val="BodyText0"/>
      </w:pPr>
      <w:r>
        <w:rPr>
          <w:b/>
        </w:rPr>
        <w:t>INSTRUCTIONS:</w:t>
      </w:r>
      <w:r w:rsidRPr="00055879">
        <w:rPr>
          <w:b/>
        </w:rPr>
        <w:t xml:space="preserve"> </w:t>
      </w:r>
    </w:p>
    <w:p w14:paraId="32AB5357" w14:textId="77777777" w:rsidR="00C0425D" w:rsidRDefault="00C0425D" w:rsidP="001F71BD">
      <w:pPr>
        <w:pStyle w:val="CommentText"/>
      </w:pPr>
      <w:r w:rsidRPr="00055879">
        <w:t>Delete any module that is not being used in your country.</w:t>
      </w:r>
    </w:p>
    <w:p w14:paraId="452D4344" w14:textId="77777777" w:rsidR="00C0425D" w:rsidRDefault="00C0425D" w:rsidP="001F71BD">
      <w:pPr>
        <w:pStyle w:val="CommentText"/>
      </w:pPr>
    </w:p>
    <w:p w14:paraId="14363B5B" w14:textId="77777777" w:rsidR="00C0425D" w:rsidRDefault="00C0425D" w:rsidP="001F71BD">
      <w:pPr>
        <w:pStyle w:val="CommentText"/>
      </w:pPr>
      <w:r w:rsidRPr="00055879">
        <w:t xml:space="preserve">Add the name of country-specific Module </w:t>
      </w:r>
      <w:r>
        <w:t>9,</w:t>
      </w:r>
      <w:r w:rsidRPr="00055879">
        <w:t xml:space="preserve"> if applicable; otherwise, delete that bullet.</w:t>
      </w:r>
    </w:p>
    <w:p w14:paraId="2C9710B6" w14:textId="5EE50D25" w:rsidR="00C0425D" w:rsidRDefault="00C0425D" w:rsidP="001F71BD">
      <w:pPr>
        <w:pStyle w:val="CommentText"/>
      </w:pPr>
    </w:p>
  </w:comment>
  <w:comment w:id="32" w:author="Kiersten Johnson [2]" w:date="2018-12-04T17:47:00Z" w:initials="KJ">
    <w:p w14:paraId="79A6EB43" w14:textId="77777777" w:rsidR="00C0425D" w:rsidRDefault="00C0425D">
      <w:pPr>
        <w:pStyle w:val="CommentText"/>
      </w:pPr>
      <w:r>
        <w:rPr>
          <w:rStyle w:val="CommentReference"/>
        </w:rPr>
        <w:annotationRef/>
      </w:r>
    </w:p>
    <w:p w14:paraId="720B50EE" w14:textId="77777777" w:rsidR="00C0425D" w:rsidRDefault="00C0425D">
      <w:pPr>
        <w:pStyle w:val="CommentText"/>
      </w:pPr>
      <w:r>
        <w:t>Note that s</w:t>
      </w:r>
      <w:r w:rsidRPr="00AB44CF">
        <w:t>ome countries</w:t>
      </w:r>
      <w:r>
        <w:t>’</w:t>
      </w:r>
      <w:r w:rsidRPr="00AB44CF">
        <w:t xml:space="preserve"> </w:t>
      </w:r>
      <w:r>
        <w:t>ethical review boards</w:t>
      </w:r>
      <w:r w:rsidRPr="00AB44CF">
        <w:t xml:space="preserve"> do not allow </w:t>
      </w:r>
      <w:r>
        <w:t>people under age 18</w:t>
      </w:r>
      <w:r w:rsidRPr="00AB44CF">
        <w:t xml:space="preserve"> to consent to interview</w:t>
      </w:r>
      <w:r>
        <w:t>.</w:t>
      </w:r>
    </w:p>
    <w:p w14:paraId="4969846F" w14:textId="700A71E2" w:rsidR="00C0425D" w:rsidRDefault="00C0425D">
      <w:pPr>
        <w:pStyle w:val="CommentText"/>
      </w:pPr>
    </w:p>
    <w:p w14:paraId="04284AC4" w14:textId="77777777" w:rsidR="00C0425D" w:rsidRPr="00D90BA7" w:rsidRDefault="00C0425D" w:rsidP="00187FF1">
      <w:pPr>
        <w:pStyle w:val="CommentText"/>
      </w:pPr>
      <w:r w:rsidRPr="00D90BA7">
        <w:t xml:space="preserve">Determine in consultation with the appropriate government </w:t>
      </w:r>
      <w:r>
        <w:t>agency</w:t>
      </w:r>
      <w:r w:rsidRPr="00D90BA7">
        <w:t xml:space="preserve"> what the minimum eligible age to respond to a household questionnaire is in [COUNTRY] for a child-headed household.</w:t>
      </w:r>
    </w:p>
    <w:p w14:paraId="5BBFE9F4" w14:textId="18C8F86E" w:rsidR="00C0425D" w:rsidRDefault="00C0425D" w:rsidP="00187FF1">
      <w:pPr>
        <w:pStyle w:val="CommentText"/>
      </w:pPr>
      <w:r w:rsidRPr="00D90BA7">
        <w:t>Adjust this text accordingly.</w:t>
      </w:r>
    </w:p>
    <w:p w14:paraId="342070A8" w14:textId="372CB6B1" w:rsidR="00C0425D" w:rsidRDefault="00C0425D">
      <w:pPr>
        <w:pStyle w:val="CommentText"/>
      </w:pPr>
    </w:p>
  </w:comment>
  <w:comment w:id="40" w:author="Kaur, Jasbir" w:date="2018-09-25T17:28:00Z" w:initials="KJ">
    <w:p w14:paraId="00A28EF4" w14:textId="77777777" w:rsidR="00C0425D" w:rsidRDefault="00C0425D" w:rsidP="00172954">
      <w:pPr>
        <w:pStyle w:val="CommentText"/>
      </w:pPr>
      <w:r>
        <w:rPr>
          <w:rStyle w:val="CommentReference"/>
        </w:rPr>
        <w:annotationRef/>
      </w:r>
    </w:p>
    <w:p w14:paraId="7752C62F" w14:textId="4F929088" w:rsidR="00C0425D" w:rsidRPr="00974F9C" w:rsidRDefault="00C0425D" w:rsidP="00BA4227">
      <w:pPr>
        <w:pStyle w:val="BodyText0"/>
      </w:pPr>
      <w:r>
        <w:rPr>
          <w:b/>
        </w:rPr>
        <w:t>INSTRUCTIONS:</w:t>
      </w:r>
    </w:p>
    <w:p w14:paraId="1AE8B428" w14:textId="77777777" w:rsidR="00C0425D" w:rsidRDefault="00C0425D" w:rsidP="001F71BD">
      <w:pPr>
        <w:pStyle w:val="CommentText"/>
      </w:pPr>
    </w:p>
    <w:p w14:paraId="21EE3F48" w14:textId="77777777" w:rsidR="00C0425D" w:rsidRDefault="00C0425D" w:rsidP="001F71BD">
      <w:pPr>
        <w:pStyle w:val="CommentText"/>
      </w:pPr>
      <w:r w:rsidRPr="00974F9C">
        <w:t>Add country-specific modules if relevant.</w:t>
      </w:r>
    </w:p>
    <w:p w14:paraId="6E21F90C" w14:textId="29F11CE5" w:rsidR="00C0425D" w:rsidRPr="00974F9C" w:rsidRDefault="00C0425D" w:rsidP="001F71BD">
      <w:pPr>
        <w:pStyle w:val="CommentText"/>
      </w:pPr>
    </w:p>
  </w:comment>
  <w:comment w:id="47" w:author="Kiersten Johnson [2]" w:date="2018-12-06T12:55:00Z" w:initials="KJ">
    <w:p w14:paraId="41BC587F" w14:textId="77777777" w:rsidR="00C0425D" w:rsidRDefault="00C0425D">
      <w:pPr>
        <w:pStyle w:val="CommentText"/>
      </w:pPr>
      <w:r>
        <w:rPr>
          <w:rStyle w:val="CommentReference"/>
        </w:rPr>
        <w:annotationRef/>
      </w:r>
    </w:p>
    <w:p w14:paraId="3225E35E" w14:textId="624D121A" w:rsidR="00C0425D" w:rsidRPr="001270C8" w:rsidRDefault="00C0425D">
      <w:pPr>
        <w:pStyle w:val="CommentText"/>
        <w:rPr>
          <w:b/>
        </w:rPr>
      </w:pPr>
      <w:r w:rsidRPr="001270C8">
        <w:rPr>
          <w:b/>
        </w:rPr>
        <w:t>INSTRUCTIONS:</w:t>
      </w:r>
    </w:p>
    <w:p w14:paraId="28085261" w14:textId="77777777" w:rsidR="00C0425D" w:rsidRDefault="00C0425D">
      <w:pPr>
        <w:pStyle w:val="CommentText"/>
      </w:pPr>
    </w:p>
    <w:p w14:paraId="0111F400" w14:textId="77777777" w:rsidR="00C0425D" w:rsidRDefault="00C0425D">
      <w:pPr>
        <w:pStyle w:val="CommentText"/>
      </w:pPr>
      <w:r>
        <w:t>Customize for the administrative units used in your country.</w:t>
      </w:r>
    </w:p>
    <w:p w14:paraId="66DF3454" w14:textId="719BCCEF" w:rsidR="00C0425D" w:rsidRDefault="00C0425D">
      <w:pPr>
        <w:pStyle w:val="CommentText"/>
      </w:pPr>
    </w:p>
  </w:comment>
  <w:comment w:id="49" w:author="Kiersten Johnson" w:date="2014-12-18T08:04:00Z" w:initials="FB">
    <w:p w14:paraId="7FB2D54A" w14:textId="77777777" w:rsidR="00C0425D" w:rsidRPr="00D90BA7" w:rsidRDefault="00C0425D" w:rsidP="00172954">
      <w:pPr>
        <w:pStyle w:val="CommentText"/>
      </w:pPr>
      <w:r>
        <w:rPr>
          <w:rStyle w:val="CommentReference"/>
        </w:rPr>
        <w:annotationRef/>
      </w:r>
    </w:p>
    <w:p w14:paraId="0AAD808E" w14:textId="01709708" w:rsidR="00C0425D" w:rsidRPr="00D90BA7" w:rsidRDefault="00C0425D" w:rsidP="00BA4227">
      <w:pPr>
        <w:pStyle w:val="BodyText0"/>
      </w:pPr>
      <w:r>
        <w:rPr>
          <w:b/>
        </w:rPr>
        <w:t>INSTRUCTIONS:</w:t>
      </w:r>
    </w:p>
    <w:p w14:paraId="3D29870D" w14:textId="1F7F8CCE" w:rsidR="00C0425D" w:rsidRPr="00D90BA7" w:rsidRDefault="00C0425D" w:rsidP="00172954">
      <w:pPr>
        <w:pStyle w:val="CommentText"/>
      </w:pPr>
      <w:r w:rsidRPr="00D90BA7">
        <w:t xml:space="preserve">Determine in consultation with the appropriate government </w:t>
      </w:r>
      <w:r>
        <w:t>agency</w:t>
      </w:r>
      <w:r w:rsidRPr="00D90BA7">
        <w:t xml:space="preserve"> what the minimum eligible age to respond to a household questionnaire is in [COUNTRY] for a child-headed household.</w:t>
      </w:r>
    </w:p>
    <w:p w14:paraId="7FFCEA99" w14:textId="77777777" w:rsidR="00C0425D" w:rsidRDefault="00C0425D" w:rsidP="00172954">
      <w:pPr>
        <w:pStyle w:val="CommentText"/>
      </w:pPr>
      <w:r w:rsidRPr="00D90BA7">
        <w:t>Adjust this text accordingly.</w:t>
      </w:r>
    </w:p>
    <w:p w14:paraId="7D2ED1CA" w14:textId="0EC6E99D" w:rsidR="00C0425D" w:rsidRDefault="00C0425D" w:rsidP="00172954">
      <w:pPr>
        <w:pStyle w:val="CommentText"/>
      </w:pPr>
    </w:p>
  </w:comment>
  <w:comment w:id="50" w:author="Kiersten Johnson" w:date="2014-12-18T08:04:00Z" w:initials="FB">
    <w:p w14:paraId="08332AF2" w14:textId="77777777" w:rsidR="00C0425D" w:rsidRPr="00D90BA7" w:rsidRDefault="00C0425D" w:rsidP="00172954">
      <w:pPr>
        <w:pStyle w:val="CommentText"/>
      </w:pPr>
      <w:r>
        <w:rPr>
          <w:rStyle w:val="CommentReference"/>
        </w:rPr>
        <w:annotationRef/>
      </w:r>
    </w:p>
    <w:p w14:paraId="2E03436E" w14:textId="68252A2C" w:rsidR="00C0425D" w:rsidRPr="00D90BA7" w:rsidRDefault="00C0425D" w:rsidP="00BA4227">
      <w:pPr>
        <w:pStyle w:val="BodyText0"/>
      </w:pPr>
      <w:r>
        <w:rPr>
          <w:b/>
        </w:rPr>
        <w:t>INSTRUCTIONS:</w:t>
      </w:r>
    </w:p>
    <w:p w14:paraId="4E3EB1AB" w14:textId="77777777" w:rsidR="00C0425D" w:rsidRPr="00D90BA7" w:rsidRDefault="00C0425D" w:rsidP="00172954">
      <w:pPr>
        <w:pStyle w:val="CommentText"/>
      </w:pPr>
      <w:r w:rsidRPr="00D90BA7">
        <w:t>Determine in consultation with the appropriate government representative what the minimum eligible age to respond to a household questionnaire is in [COUNTRY] for a child-headed household.</w:t>
      </w:r>
    </w:p>
    <w:p w14:paraId="16D5F9B3" w14:textId="77777777" w:rsidR="00C0425D" w:rsidRDefault="00C0425D" w:rsidP="00172954">
      <w:pPr>
        <w:pStyle w:val="CommentText"/>
      </w:pPr>
      <w:r w:rsidRPr="00D90BA7">
        <w:t>Adjust this text accordingly.</w:t>
      </w:r>
    </w:p>
    <w:p w14:paraId="5632DDBD" w14:textId="24C0E320" w:rsidR="00C0425D" w:rsidRDefault="00C0425D" w:rsidP="00172954">
      <w:pPr>
        <w:pStyle w:val="CommentText"/>
      </w:pPr>
    </w:p>
  </w:comment>
  <w:comment w:id="51" w:author="Kiersten Johnson" w:date="2014-12-18T08:04:00Z" w:initials="FB">
    <w:p w14:paraId="33BE20C9" w14:textId="77777777" w:rsidR="00C0425D" w:rsidRPr="00D90BA7" w:rsidRDefault="00C0425D" w:rsidP="00172954">
      <w:pPr>
        <w:pStyle w:val="CommentText"/>
      </w:pPr>
      <w:r>
        <w:rPr>
          <w:rStyle w:val="CommentReference"/>
        </w:rPr>
        <w:annotationRef/>
      </w:r>
    </w:p>
    <w:p w14:paraId="1FFC8C1F" w14:textId="602C8C12" w:rsidR="00C0425D" w:rsidRPr="00D90BA7" w:rsidRDefault="00C0425D" w:rsidP="00BA4227">
      <w:pPr>
        <w:pStyle w:val="BodyText0"/>
      </w:pPr>
      <w:r>
        <w:rPr>
          <w:b/>
        </w:rPr>
        <w:t>INSTRUCTIONS:</w:t>
      </w:r>
    </w:p>
    <w:p w14:paraId="36985794" w14:textId="77777777" w:rsidR="00C0425D" w:rsidRPr="00D90BA7" w:rsidRDefault="00C0425D" w:rsidP="00172954">
      <w:pPr>
        <w:pStyle w:val="CommentText"/>
      </w:pPr>
      <w:r w:rsidRPr="00D90BA7">
        <w:t>Determine in consultation with the appropriate government representative what the minimum eligible age to respond to a household questionnaire is in [COUNTRY] for a child-headed household.</w:t>
      </w:r>
    </w:p>
    <w:p w14:paraId="071DD40B" w14:textId="77777777" w:rsidR="00C0425D" w:rsidRDefault="00C0425D" w:rsidP="00172954">
      <w:pPr>
        <w:pStyle w:val="CommentText"/>
      </w:pPr>
      <w:r w:rsidRPr="00D90BA7">
        <w:t>Adjust this text accordingly.</w:t>
      </w:r>
    </w:p>
    <w:p w14:paraId="0D64AC33" w14:textId="29D90EE9" w:rsidR="00C0425D" w:rsidRDefault="00C0425D" w:rsidP="00172954">
      <w:pPr>
        <w:pStyle w:val="CommentText"/>
      </w:pPr>
    </w:p>
  </w:comment>
  <w:comment w:id="52" w:author="Kiersten Johnson [2]" w:date="2018-12-06T13:10:00Z" w:initials="KJ">
    <w:p w14:paraId="0BBA8E78" w14:textId="77777777" w:rsidR="00C0425D" w:rsidRDefault="00C0425D">
      <w:pPr>
        <w:pStyle w:val="CommentText"/>
      </w:pPr>
      <w:r>
        <w:rPr>
          <w:rStyle w:val="CommentReference"/>
        </w:rPr>
        <w:annotationRef/>
      </w:r>
    </w:p>
    <w:p w14:paraId="66C36698" w14:textId="7EBC3B97" w:rsidR="00C0425D" w:rsidRPr="00C216D5" w:rsidRDefault="00C0425D">
      <w:pPr>
        <w:pStyle w:val="CommentText"/>
        <w:rPr>
          <w:b/>
        </w:rPr>
      </w:pPr>
      <w:r w:rsidRPr="00C216D5">
        <w:rPr>
          <w:b/>
        </w:rPr>
        <w:t>INSTRUCTIONS:</w:t>
      </w:r>
    </w:p>
    <w:p w14:paraId="51820BDD" w14:textId="77777777" w:rsidR="00C0425D" w:rsidRDefault="00C0425D">
      <w:pPr>
        <w:pStyle w:val="CommentText"/>
      </w:pPr>
    </w:p>
    <w:p w14:paraId="45BCC0BE" w14:textId="1D9CDC61" w:rsidR="00C0425D" w:rsidRDefault="00C0425D">
      <w:pPr>
        <w:pStyle w:val="CommentText"/>
      </w:pPr>
      <w:r>
        <w:t>Survey implementers should arrange to provide a small form of acknowledgement of the value of the respondent’s time (tea, rice packets, seed packets, etc.).</w:t>
      </w:r>
    </w:p>
    <w:p w14:paraId="44D8BD05" w14:textId="3FF2192E" w:rsidR="00C0425D" w:rsidRDefault="00C0425D">
      <w:pPr>
        <w:pStyle w:val="CommentText"/>
      </w:pPr>
    </w:p>
  </w:comment>
  <w:comment w:id="54" w:author="Kiersten Johnson [2]" w:date="2018-12-20T10:47:00Z" w:initials="KJ">
    <w:p w14:paraId="61096196" w14:textId="77777777" w:rsidR="00C0425D" w:rsidRDefault="00C0425D">
      <w:pPr>
        <w:pStyle w:val="CommentText"/>
      </w:pPr>
      <w:r>
        <w:rPr>
          <w:rStyle w:val="CommentReference"/>
        </w:rPr>
        <w:annotationRef/>
      </w:r>
    </w:p>
    <w:p w14:paraId="32C5AB84" w14:textId="47B216D8" w:rsidR="00C0425D" w:rsidRDefault="00C0425D" w:rsidP="00F768ED">
      <w:pPr>
        <w:pStyle w:val="BodyText0"/>
        <w:rPr>
          <w:b/>
        </w:rPr>
      </w:pPr>
      <w:r>
        <w:rPr>
          <w:b/>
        </w:rPr>
        <w:t>INSTRUCTIONS:</w:t>
      </w:r>
    </w:p>
    <w:p w14:paraId="162331D1" w14:textId="77777777" w:rsidR="00C0425D" w:rsidRPr="00D90BA7" w:rsidRDefault="00C0425D" w:rsidP="00F768ED">
      <w:pPr>
        <w:pStyle w:val="BodyText0"/>
      </w:pPr>
    </w:p>
    <w:p w14:paraId="6451B40D" w14:textId="77777777" w:rsidR="00C0425D" w:rsidRPr="00D90BA7" w:rsidRDefault="00C0425D" w:rsidP="00F768ED">
      <w:pPr>
        <w:pStyle w:val="CommentText"/>
      </w:pPr>
      <w:r w:rsidRPr="00D90BA7">
        <w:t>Determine in consultation with the appropriate government representative what the minimum eligible age to respond to a household questionnaire is in [COUNTRY] for a child-headed household.</w:t>
      </w:r>
    </w:p>
    <w:p w14:paraId="2D755368" w14:textId="77777777" w:rsidR="00C0425D" w:rsidRDefault="00C0425D" w:rsidP="00F768ED">
      <w:pPr>
        <w:pStyle w:val="CommentText"/>
      </w:pPr>
      <w:r w:rsidRPr="00D90BA7">
        <w:t>Adjust this text accordingly.</w:t>
      </w:r>
    </w:p>
    <w:p w14:paraId="31E8F257" w14:textId="65085518" w:rsidR="00C0425D" w:rsidRDefault="00C0425D">
      <w:pPr>
        <w:pStyle w:val="CommentText"/>
      </w:pPr>
    </w:p>
  </w:comment>
  <w:comment w:id="62" w:author="Kaur, Jasbir" w:date="2018-10-09T10:51:00Z" w:initials="KJ">
    <w:p w14:paraId="23EB5776" w14:textId="77777777" w:rsidR="00C0425D" w:rsidRDefault="00C0425D" w:rsidP="00172954">
      <w:pPr>
        <w:pStyle w:val="CommentText"/>
      </w:pPr>
      <w:r>
        <w:rPr>
          <w:rStyle w:val="CommentReference"/>
        </w:rPr>
        <w:annotationRef/>
      </w:r>
    </w:p>
    <w:p w14:paraId="16870A15" w14:textId="742B7068" w:rsidR="00C0425D" w:rsidRPr="005412DF" w:rsidRDefault="00C0425D" w:rsidP="00BA4227">
      <w:pPr>
        <w:pStyle w:val="BodyText0"/>
      </w:pPr>
      <w:r>
        <w:rPr>
          <w:b/>
        </w:rPr>
        <w:t>INSTRUCTIONS:</w:t>
      </w:r>
    </w:p>
    <w:p w14:paraId="4B1DF8FB" w14:textId="77777777" w:rsidR="00C0425D" w:rsidRDefault="00C0425D" w:rsidP="00172954">
      <w:pPr>
        <w:pStyle w:val="CommentText"/>
      </w:pPr>
      <w:r w:rsidRPr="005412DF">
        <w:t xml:space="preserve">Adapt Q.227-232 based on the number of </w:t>
      </w:r>
      <w:proofErr w:type="gramStart"/>
      <w:r w:rsidRPr="005412DF">
        <w:t>livestock</w:t>
      </w:r>
      <w:proofErr w:type="gramEnd"/>
      <w:r w:rsidRPr="005412DF">
        <w:t xml:space="preserve"> VCC included in the survey</w:t>
      </w:r>
    </w:p>
    <w:p w14:paraId="559A94A7" w14:textId="7F8FCFA5" w:rsidR="00C0425D" w:rsidRDefault="00C0425D" w:rsidP="00172954">
      <w:pPr>
        <w:pStyle w:val="CommentText"/>
      </w:pPr>
    </w:p>
  </w:comment>
  <w:comment w:id="63" w:author="Kaur, Jasbir" w:date="2018-10-09T12:46:00Z" w:initials="KJ">
    <w:p w14:paraId="2645C062" w14:textId="77777777" w:rsidR="00C0425D" w:rsidRPr="00B2351A" w:rsidRDefault="00C0425D" w:rsidP="00172954">
      <w:pPr>
        <w:pStyle w:val="CommentText"/>
        <w:rPr>
          <w:b/>
        </w:rPr>
      </w:pPr>
      <w:r>
        <w:rPr>
          <w:rStyle w:val="CommentReference"/>
        </w:rPr>
        <w:annotationRef/>
      </w:r>
    </w:p>
    <w:p w14:paraId="5CF230CA" w14:textId="06B21202" w:rsidR="00C0425D" w:rsidRPr="00B2351A" w:rsidRDefault="00C0425D" w:rsidP="00BA4227">
      <w:pPr>
        <w:pStyle w:val="BodyText0"/>
      </w:pPr>
      <w:r>
        <w:rPr>
          <w:b/>
        </w:rPr>
        <w:t>INSTRUCTIONS:</w:t>
      </w:r>
    </w:p>
    <w:p w14:paraId="52469045" w14:textId="4ADCA22F" w:rsidR="00C0425D" w:rsidRDefault="00C0425D" w:rsidP="00172954">
      <w:pPr>
        <w:pStyle w:val="CommentText"/>
      </w:pPr>
      <w:r>
        <w:t xml:space="preserve">Adapt items 233-239 based </w:t>
      </w:r>
      <w:r w:rsidRPr="00B2351A">
        <w:t xml:space="preserve">on number of </w:t>
      </w:r>
      <w:proofErr w:type="gramStart"/>
      <w:r w:rsidRPr="00B2351A">
        <w:t>crop</w:t>
      </w:r>
      <w:proofErr w:type="gramEnd"/>
      <w:r w:rsidRPr="00B2351A">
        <w:t xml:space="preserve"> VCC</w:t>
      </w:r>
      <w:r>
        <w:t>s</w:t>
      </w:r>
      <w:r w:rsidRPr="00B2351A">
        <w:t xml:space="preserve"> included in the survey</w:t>
      </w:r>
    </w:p>
  </w:comment>
  <w:comment w:id="64" w:author="Kaur, Jasbir" w:date="2018-10-09T14:53:00Z" w:initials="KJ">
    <w:p w14:paraId="78198D91" w14:textId="77777777" w:rsidR="00C0425D" w:rsidRDefault="00C0425D" w:rsidP="00172954">
      <w:pPr>
        <w:pStyle w:val="CommentText"/>
        <w:rPr>
          <w:b/>
        </w:rPr>
      </w:pPr>
      <w:r>
        <w:rPr>
          <w:rStyle w:val="CommentReference"/>
        </w:rPr>
        <w:annotationRef/>
      </w:r>
    </w:p>
    <w:p w14:paraId="0758E01A" w14:textId="06A7FEE2" w:rsidR="00C0425D" w:rsidRPr="00B2351A" w:rsidRDefault="00C0425D" w:rsidP="00BA4227">
      <w:pPr>
        <w:pStyle w:val="BodyText0"/>
      </w:pPr>
      <w:r>
        <w:rPr>
          <w:b/>
        </w:rPr>
        <w:t>INSTRUCTIONS:</w:t>
      </w:r>
    </w:p>
    <w:p w14:paraId="7799F2A0" w14:textId="4C954F4E" w:rsidR="00C0425D" w:rsidRDefault="00C0425D" w:rsidP="00172954">
      <w:pPr>
        <w:pStyle w:val="CommentText"/>
      </w:pPr>
      <w:r w:rsidRPr="00B2351A">
        <w:t>For crops, you’ll interview one decisionmaker per plot</w:t>
      </w:r>
      <w:r>
        <w:t>.</w:t>
      </w:r>
    </w:p>
  </w:comment>
  <w:comment w:id="65" w:author="Kaur, Jasbir" w:date="2018-10-09T12:49:00Z" w:initials="KJ">
    <w:p w14:paraId="67FDD244" w14:textId="77777777" w:rsidR="00C0425D" w:rsidRDefault="00C0425D" w:rsidP="00172954">
      <w:pPr>
        <w:pStyle w:val="CommentText"/>
      </w:pPr>
      <w:r>
        <w:rPr>
          <w:rStyle w:val="CommentReference"/>
        </w:rPr>
        <w:annotationRef/>
      </w:r>
    </w:p>
    <w:p w14:paraId="0F787B82" w14:textId="5A0F4A72" w:rsidR="00C0425D" w:rsidRDefault="00C0425D" w:rsidP="00BA4227">
      <w:pPr>
        <w:pStyle w:val="BodyText0"/>
        <w:rPr>
          <w:b/>
        </w:rPr>
      </w:pPr>
      <w:r>
        <w:rPr>
          <w:b/>
        </w:rPr>
        <w:t>INSTRUCTIONS:</w:t>
      </w:r>
    </w:p>
    <w:p w14:paraId="17A7D168" w14:textId="77777777" w:rsidR="00C0425D" w:rsidRPr="00B2351A" w:rsidRDefault="00C0425D" w:rsidP="00BA4227">
      <w:pPr>
        <w:pStyle w:val="BodyText0"/>
      </w:pPr>
    </w:p>
    <w:p w14:paraId="0F20A9B2" w14:textId="731ABA46" w:rsidR="00C0425D" w:rsidRDefault="00C0425D" w:rsidP="00172954">
      <w:pPr>
        <w:pStyle w:val="CommentText"/>
      </w:pPr>
      <w:r w:rsidRPr="00B2351A">
        <w:t>Customize units and align with the questionnaire</w:t>
      </w:r>
      <w:r>
        <w:t>.</w:t>
      </w:r>
    </w:p>
    <w:p w14:paraId="1C26E6EC" w14:textId="1C193C07" w:rsidR="00C0425D" w:rsidRDefault="00C0425D" w:rsidP="00172954">
      <w:pPr>
        <w:pStyle w:val="CommentText"/>
      </w:pPr>
    </w:p>
  </w:comment>
  <w:comment w:id="66" w:author="Kiersten Johnson [2]" w:date="2019-01-30T16:27:00Z" w:initials="KJ">
    <w:p w14:paraId="36CBEB22" w14:textId="77777777" w:rsidR="00C0425D" w:rsidRDefault="00C0425D" w:rsidP="001A4063">
      <w:pPr>
        <w:pStyle w:val="BodyText0"/>
        <w:rPr>
          <w:b/>
        </w:rPr>
      </w:pPr>
    </w:p>
    <w:p w14:paraId="5807E6CF" w14:textId="0A92A4E0" w:rsidR="00C0425D" w:rsidRPr="00B2351A" w:rsidRDefault="00C0425D" w:rsidP="001A4063">
      <w:pPr>
        <w:pStyle w:val="BodyText0"/>
      </w:pPr>
      <w:r>
        <w:rPr>
          <w:rStyle w:val="CommentReference"/>
        </w:rPr>
        <w:annotationRef/>
      </w:r>
      <w:r>
        <w:rPr>
          <w:b/>
        </w:rPr>
        <w:t>INSTRUCTIONS:</w:t>
      </w:r>
    </w:p>
    <w:p w14:paraId="02BDAF5D" w14:textId="77777777" w:rsidR="00C0425D" w:rsidRDefault="00C0425D" w:rsidP="001A4063">
      <w:pPr>
        <w:pStyle w:val="CommentText"/>
      </w:pPr>
    </w:p>
    <w:p w14:paraId="0AF7AB01" w14:textId="77777777" w:rsidR="00C0425D" w:rsidRDefault="00C0425D" w:rsidP="001A4063">
      <w:pPr>
        <w:pStyle w:val="CommentText"/>
      </w:pPr>
      <w:r w:rsidRPr="00B2351A">
        <w:t>Customize units and align with the questionnaire</w:t>
      </w:r>
      <w:r>
        <w:t>.</w:t>
      </w:r>
    </w:p>
    <w:p w14:paraId="60F60AF5" w14:textId="77777777" w:rsidR="00C0425D" w:rsidRDefault="00C0425D" w:rsidP="001A4063">
      <w:pPr>
        <w:pStyle w:val="CommentText"/>
      </w:pPr>
    </w:p>
    <w:p w14:paraId="110FB1F4" w14:textId="5A67F385" w:rsidR="00C0425D" w:rsidRDefault="00C0425D" w:rsidP="001A4063">
      <w:pPr>
        <w:pStyle w:val="CommentText"/>
      </w:pPr>
    </w:p>
  </w:comment>
  <w:comment w:id="69" w:author="Kiersten Johnson" w:date="2014-12-18T08:04:00Z" w:initials="FB">
    <w:p w14:paraId="413D4D49" w14:textId="77777777" w:rsidR="00C0425D" w:rsidRDefault="00C0425D" w:rsidP="00172954">
      <w:pPr>
        <w:pStyle w:val="CommentText"/>
      </w:pPr>
      <w:r>
        <w:rPr>
          <w:rStyle w:val="CommentReference"/>
        </w:rPr>
        <w:annotationRef/>
      </w:r>
    </w:p>
    <w:p w14:paraId="67CACAED" w14:textId="49172F2B" w:rsidR="00C0425D" w:rsidRPr="001D412C" w:rsidRDefault="00C0425D" w:rsidP="00BA4227">
      <w:pPr>
        <w:pStyle w:val="BodyText0"/>
      </w:pPr>
      <w:r>
        <w:rPr>
          <w:b/>
        </w:rPr>
        <w:t>INSTRUCTIONS:</w:t>
      </w:r>
    </w:p>
    <w:p w14:paraId="1F7B4A86" w14:textId="77777777" w:rsidR="00C0425D" w:rsidRDefault="00C0425D" w:rsidP="00172954">
      <w:pPr>
        <w:pStyle w:val="CommentText"/>
      </w:pPr>
      <w:r w:rsidRPr="001D412C">
        <w:t>This should be customized for each country to be aligned with the wording of the questionnaire.</w:t>
      </w:r>
    </w:p>
    <w:p w14:paraId="69D7C508" w14:textId="57E5A1C1" w:rsidR="00C0425D" w:rsidRDefault="00C0425D" w:rsidP="00172954">
      <w:pPr>
        <w:pStyle w:val="CommentText"/>
      </w:pPr>
    </w:p>
  </w:comment>
  <w:comment w:id="70" w:author="Kiersten Johnson" w:date="2014-12-18T08:04:00Z" w:initials="FB">
    <w:p w14:paraId="15AEA311" w14:textId="77777777" w:rsidR="00C0425D" w:rsidRDefault="00C0425D" w:rsidP="00172954">
      <w:pPr>
        <w:pStyle w:val="CommentText"/>
      </w:pPr>
      <w:r>
        <w:rPr>
          <w:rStyle w:val="CommentReference"/>
        </w:rPr>
        <w:annotationRef/>
      </w:r>
    </w:p>
    <w:p w14:paraId="67B290E0" w14:textId="5F43B0E2" w:rsidR="00C0425D" w:rsidRPr="001D412C" w:rsidRDefault="00C0425D" w:rsidP="00BA4227">
      <w:pPr>
        <w:pStyle w:val="BodyText0"/>
      </w:pPr>
      <w:r>
        <w:rPr>
          <w:b/>
        </w:rPr>
        <w:t>INSTRUCTIONS:</w:t>
      </w:r>
    </w:p>
    <w:p w14:paraId="2D36A1AD" w14:textId="77777777" w:rsidR="00C0425D" w:rsidRDefault="00C0425D" w:rsidP="00172954">
      <w:pPr>
        <w:pStyle w:val="CommentText"/>
      </w:pPr>
      <w:r w:rsidRPr="001D412C">
        <w:t>This should be customized for each country to be aligned with the wording of the questionnaire.</w:t>
      </w:r>
    </w:p>
    <w:p w14:paraId="486CC913" w14:textId="0DD48673" w:rsidR="001B41DA" w:rsidRDefault="001B41DA" w:rsidP="00172954">
      <w:pPr>
        <w:pStyle w:val="CommentText"/>
      </w:pPr>
    </w:p>
  </w:comment>
  <w:comment w:id="71" w:author="Kiersten Johnson" w:date="2014-12-18T08:04:00Z" w:initials="FB">
    <w:p w14:paraId="106AC6BB" w14:textId="77777777" w:rsidR="00C0425D" w:rsidRPr="001D412C" w:rsidRDefault="00C0425D" w:rsidP="00172954">
      <w:pPr>
        <w:pStyle w:val="CommentText"/>
      </w:pPr>
      <w:r>
        <w:rPr>
          <w:rStyle w:val="CommentReference"/>
        </w:rPr>
        <w:annotationRef/>
      </w:r>
    </w:p>
    <w:p w14:paraId="6B56ABD4" w14:textId="02C133B0" w:rsidR="00C0425D" w:rsidRPr="001D412C" w:rsidRDefault="00C0425D" w:rsidP="00BA4227">
      <w:pPr>
        <w:pStyle w:val="BodyText0"/>
      </w:pPr>
      <w:r>
        <w:rPr>
          <w:b/>
        </w:rPr>
        <w:t>INSTRUCTIONS:</w:t>
      </w:r>
    </w:p>
    <w:p w14:paraId="2A886976" w14:textId="77777777" w:rsidR="00C0425D" w:rsidRDefault="00C0425D" w:rsidP="00172954">
      <w:pPr>
        <w:pStyle w:val="CommentText"/>
      </w:pPr>
      <w:r w:rsidRPr="001D412C">
        <w:t>This should be customized for each country to be aligned with the wording of the questionnaire.</w:t>
      </w:r>
    </w:p>
    <w:p w14:paraId="770AD12F" w14:textId="23E530A8" w:rsidR="001B41DA" w:rsidRDefault="001B41DA" w:rsidP="00172954">
      <w:pPr>
        <w:pStyle w:val="CommentText"/>
      </w:pPr>
    </w:p>
  </w:comment>
  <w:comment w:id="72" w:author="Kiersten Johnson" w:date="2014-12-18T08:04:00Z" w:initials="FB">
    <w:p w14:paraId="7507EAF0" w14:textId="77777777" w:rsidR="00C0425D" w:rsidRDefault="00C0425D" w:rsidP="00172954">
      <w:pPr>
        <w:pStyle w:val="CommentText"/>
      </w:pPr>
      <w:r>
        <w:rPr>
          <w:rStyle w:val="CommentReference"/>
        </w:rPr>
        <w:annotationRef/>
      </w:r>
    </w:p>
    <w:p w14:paraId="4BCCE48F" w14:textId="1E5627BC" w:rsidR="00C0425D" w:rsidRPr="001D412C" w:rsidRDefault="00C0425D" w:rsidP="00BA4227">
      <w:pPr>
        <w:pStyle w:val="BodyText0"/>
      </w:pPr>
      <w:r>
        <w:rPr>
          <w:b/>
        </w:rPr>
        <w:t>INSTRUCTIONS:</w:t>
      </w:r>
    </w:p>
    <w:p w14:paraId="6AE17A88" w14:textId="77777777" w:rsidR="00C0425D" w:rsidRDefault="00C0425D" w:rsidP="00172954">
      <w:pPr>
        <w:pStyle w:val="CommentText"/>
      </w:pPr>
      <w:r w:rsidRPr="001D412C">
        <w:t>This should be customized for each country to be aligned with the wording of the questionnaire.</w:t>
      </w:r>
    </w:p>
    <w:p w14:paraId="0E692708" w14:textId="4E4291D5" w:rsidR="001B41DA" w:rsidRDefault="001B41DA" w:rsidP="00172954">
      <w:pPr>
        <w:pStyle w:val="CommentText"/>
      </w:pPr>
    </w:p>
  </w:comment>
  <w:comment w:id="73" w:author="Kiersten Johnson" w:date="2014-12-18T08:04:00Z" w:initials="FB">
    <w:p w14:paraId="730B12A7" w14:textId="77777777" w:rsidR="00C0425D" w:rsidRPr="001D412C" w:rsidRDefault="00C0425D" w:rsidP="00172954">
      <w:pPr>
        <w:pStyle w:val="CommentText"/>
      </w:pPr>
      <w:r>
        <w:rPr>
          <w:rStyle w:val="CommentReference"/>
        </w:rPr>
        <w:annotationRef/>
      </w:r>
    </w:p>
    <w:p w14:paraId="0AD78C14" w14:textId="1497C58A" w:rsidR="00C0425D" w:rsidRPr="001D412C" w:rsidRDefault="00C0425D" w:rsidP="00BA4227">
      <w:pPr>
        <w:pStyle w:val="BodyText0"/>
      </w:pPr>
      <w:r>
        <w:rPr>
          <w:b/>
        </w:rPr>
        <w:t>INSTRUCTIONS:</w:t>
      </w:r>
    </w:p>
    <w:p w14:paraId="527A7CC8" w14:textId="77777777" w:rsidR="00C0425D" w:rsidRDefault="00C0425D" w:rsidP="00172954">
      <w:pPr>
        <w:pStyle w:val="CommentText"/>
      </w:pPr>
      <w:r w:rsidRPr="001D412C">
        <w:t>This should be customized for each country to be aligned with the wording of the questionnaire.</w:t>
      </w:r>
    </w:p>
    <w:p w14:paraId="0A25950A" w14:textId="6726B1A9" w:rsidR="001B41DA" w:rsidRDefault="001B41DA" w:rsidP="00172954">
      <w:pPr>
        <w:pStyle w:val="CommentText"/>
      </w:pPr>
    </w:p>
  </w:comment>
  <w:comment w:id="74" w:author="Kiersten Johnson" w:date="2014-12-18T08:04:00Z" w:initials="FB">
    <w:p w14:paraId="5ED355D5" w14:textId="77777777" w:rsidR="00C0425D" w:rsidRPr="001D412C" w:rsidRDefault="00C0425D" w:rsidP="00172954">
      <w:pPr>
        <w:pStyle w:val="CommentText"/>
      </w:pPr>
      <w:r w:rsidRPr="001D412C">
        <w:rPr>
          <w:rStyle w:val="CommentReference"/>
        </w:rPr>
        <w:annotationRef/>
      </w:r>
    </w:p>
    <w:p w14:paraId="6C90A4DE" w14:textId="1BDDCC83" w:rsidR="00C0425D" w:rsidRPr="001D412C" w:rsidRDefault="00C0425D" w:rsidP="00BA4227">
      <w:pPr>
        <w:pStyle w:val="BodyText0"/>
      </w:pPr>
      <w:r>
        <w:rPr>
          <w:b/>
        </w:rPr>
        <w:t>INSTRUCTIONS:</w:t>
      </w:r>
    </w:p>
    <w:p w14:paraId="085AE245" w14:textId="77777777" w:rsidR="00C0425D" w:rsidRDefault="00C0425D" w:rsidP="00172954">
      <w:pPr>
        <w:pStyle w:val="CommentText"/>
      </w:pPr>
      <w:r w:rsidRPr="001D412C">
        <w:t>This should be customized for each country to be aligned with the wording of the questionnaire.</w:t>
      </w:r>
    </w:p>
    <w:p w14:paraId="0411C659" w14:textId="4011DD12" w:rsidR="001B41DA" w:rsidRPr="001D412C" w:rsidRDefault="001B41DA" w:rsidP="00172954">
      <w:pPr>
        <w:pStyle w:val="CommentText"/>
      </w:pPr>
    </w:p>
  </w:comment>
  <w:comment w:id="75" w:author="Kiersten Johnson" w:date="2014-12-18T08:04:00Z" w:initials="FB">
    <w:p w14:paraId="38F2F4D0" w14:textId="77777777" w:rsidR="00C0425D" w:rsidRDefault="00C0425D" w:rsidP="00172954">
      <w:pPr>
        <w:pStyle w:val="CommentText"/>
      </w:pPr>
      <w:r>
        <w:rPr>
          <w:rStyle w:val="CommentReference"/>
        </w:rPr>
        <w:annotationRef/>
      </w:r>
    </w:p>
    <w:p w14:paraId="5BA6970B" w14:textId="1991AF4E" w:rsidR="00C0425D" w:rsidRPr="001D412C" w:rsidRDefault="00C0425D" w:rsidP="00BA4227">
      <w:pPr>
        <w:pStyle w:val="BodyText0"/>
      </w:pPr>
      <w:r>
        <w:rPr>
          <w:b/>
        </w:rPr>
        <w:t>INSTRUCTIONS:</w:t>
      </w:r>
    </w:p>
    <w:p w14:paraId="245CD83B" w14:textId="77777777" w:rsidR="00C0425D" w:rsidRDefault="00C0425D" w:rsidP="00172954">
      <w:pPr>
        <w:pStyle w:val="CommentText"/>
      </w:pPr>
      <w:r w:rsidRPr="001D412C">
        <w:t>This should be customized for each country to be aligned with the wording of the questionnaire.</w:t>
      </w:r>
    </w:p>
    <w:p w14:paraId="20FD65C7" w14:textId="21A725AB" w:rsidR="001B41DA" w:rsidRDefault="001B41DA" w:rsidP="00172954">
      <w:pPr>
        <w:pStyle w:val="CommentText"/>
      </w:pPr>
    </w:p>
  </w:comment>
  <w:comment w:id="76" w:author="Kiersten Johnson" w:date="2014-12-18T08:04:00Z" w:initials="FB">
    <w:p w14:paraId="34364289" w14:textId="77777777" w:rsidR="00C0425D" w:rsidRDefault="00C0425D" w:rsidP="00172954">
      <w:pPr>
        <w:pStyle w:val="CommentText"/>
      </w:pPr>
      <w:r>
        <w:rPr>
          <w:rStyle w:val="CommentReference"/>
        </w:rPr>
        <w:annotationRef/>
      </w:r>
    </w:p>
    <w:p w14:paraId="20A340F0" w14:textId="44ED741F" w:rsidR="00C0425D" w:rsidRPr="001D412C" w:rsidRDefault="00C0425D" w:rsidP="00BA4227">
      <w:pPr>
        <w:pStyle w:val="BodyText0"/>
      </w:pPr>
      <w:r>
        <w:rPr>
          <w:b/>
        </w:rPr>
        <w:t>INSTRUCTIONS:</w:t>
      </w:r>
    </w:p>
    <w:p w14:paraId="67073D5B" w14:textId="77777777" w:rsidR="00C0425D" w:rsidRDefault="00C0425D" w:rsidP="00172954">
      <w:pPr>
        <w:pStyle w:val="CommentText"/>
      </w:pPr>
      <w:r w:rsidRPr="001D412C">
        <w:t>This should be customized for each country to be aligned with the wording of the questionnaire.</w:t>
      </w:r>
    </w:p>
    <w:p w14:paraId="31FEEF63" w14:textId="18E01160" w:rsidR="001B41DA" w:rsidRDefault="001B41DA" w:rsidP="00172954">
      <w:pPr>
        <w:pStyle w:val="CommentText"/>
      </w:pPr>
    </w:p>
  </w:comment>
  <w:comment w:id="77" w:author="Kiersten Johnson" w:date="2014-12-18T08:04:00Z" w:initials="FB">
    <w:p w14:paraId="1C326549" w14:textId="77777777" w:rsidR="00C0425D" w:rsidRDefault="00C0425D" w:rsidP="00172954">
      <w:pPr>
        <w:pStyle w:val="CommentText"/>
      </w:pPr>
      <w:r>
        <w:rPr>
          <w:rStyle w:val="CommentReference"/>
        </w:rPr>
        <w:annotationRef/>
      </w:r>
    </w:p>
    <w:p w14:paraId="54645D76" w14:textId="02CFC8D2" w:rsidR="00C0425D" w:rsidRPr="001D412C" w:rsidRDefault="00C0425D" w:rsidP="00BA4227">
      <w:pPr>
        <w:pStyle w:val="BodyText0"/>
      </w:pPr>
      <w:r>
        <w:rPr>
          <w:b/>
        </w:rPr>
        <w:t>INSTRUCTIONS:</w:t>
      </w:r>
    </w:p>
    <w:p w14:paraId="2366C949" w14:textId="77777777" w:rsidR="00C0425D" w:rsidRDefault="00C0425D" w:rsidP="00172954">
      <w:pPr>
        <w:pStyle w:val="CommentText"/>
      </w:pPr>
      <w:r w:rsidRPr="001D412C">
        <w:t>This should be customized for each country to be aligned with the wording of the questionnaire.</w:t>
      </w:r>
    </w:p>
    <w:p w14:paraId="29625DB2" w14:textId="1BC9AFB7" w:rsidR="001B41DA" w:rsidRDefault="001B41DA" w:rsidP="00172954">
      <w:pPr>
        <w:pStyle w:val="CommentText"/>
      </w:pPr>
    </w:p>
  </w:comment>
  <w:comment w:id="90" w:author="Kiersten Johnson [2]" w:date="2019-02-01T13:00:00Z" w:initials="KJ">
    <w:p w14:paraId="31B51CFA" w14:textId="77777777" w:rsidR="00C0425D" w:rsidRDefault="00C0425D">
      <w:pPr>
        <w:pStyle w:val="CommentText"/>
      </w:pPr>
      <w:r>
        <w:rPr>
          <w:rStyle w:val="CommentReference"/>
        </w:rPr>
        <w:annotationRef/>
      </w:r>
    </w:p>
    <w:p w14:paraId="3A0A88AB" w14:textId="268FC0FD" w:rsidR="00C0425D" w:rsidRPr="00260FC5" w:rsidRDefault="00C0425D">
      <w:pPr>
        <w:pStyle w:val="CommentText"/>
        <w:rPr>
          <w:b/>
        </w:rPr>
      </w:pPr>
      <w:r w:rsidRPr="00260FC5">
        <w:rPr>
          <w:b/>
        </w:rPr>
        <w:t>INSTRUCTIONS:</w:t>
      </w:r>
    </w:p>
    <w:p w14:paraId="73EB6DDE" w14:textId="29E2D430" w:rsidR="00C0425D" w:rsidRDefault="00C0425D">
      <w:pPr>
        <w:pStyle w:val="CommentText"/>
      </w:pPr>
    </w:p>
    <w:p w14:paraId="7DF2F6B2" w14:textId="708EF212" w:rsidR="00C0425D" w:rsidRDefault="00C0425D">
      <w:pPr>
        <w:pStyle w:val="CommentText"/>
      </w:pPr>
      <w:r>
        <w:t xml:space="preserve">This question will be modified for each country in the </w:t>
      </w:r>
      <w:proofErr w:type="gramStart"/>
      <w:r>
        <w:t>questionnaire, and</w:t>
      </w:r>
      <w:proofErr w:type="gramEnd"/>
      <w:r>
        <w:t xml:space="preserve"> needs to be updated here to match the questionnaire.</w:t>
      </w:r>
    </w:p>
    <w:p w14:paraId="7B64935A" w14:textId="77777777" w:rsidR="00C0425D" w:rsidRDefault="00C0425D">
      <w:pPr>
        <w:pStyle w:val="CommentText"/>
      </w:pPr>
    </w:p>
    <w:p w14:paraId="2DC5281E" w14:textId="4129CB2F" w:rsidR="00C0425D" w:rsidRDefault="00C0425D">
      <w:pPr>
        <w:pStyle w:val="CommentText"/>
      </w:pPr>
    </w:p>
  </w:comment>
  <w:comment w:id="95" w:author="Kiersten Johnson" w:date="2014-12-18T08:04:00Z" w:initials="FB">
    <w:p w14:paraId="30640D4D" w14:textId="77777777" w:rsidR="00C0425D" w:rsidRDefault="00C0425D">
      <w:pPr>
        <w:pStyle w:val="CommentText"/>
      </w:pPr>
      <w:r>
        <w:rPr>
          <w:rStyle w:val="CommentReference"/>
        </w:rPr>
        <w:annotationRef/>
      </w:r>
    </w:p>
    <w:p w14:paraId="1D940F42" w14:textId="59FF936C" w:rsidR="00C0425D" w:rsidRPr="00D315CD" w:rsidRDefault="00C0425D" w:rsidP="00BA4227">
      <w:pPr>
        <w:pStyle w:val="BodyText0"/>
      </w:pPr>
      <w:r>
        <w:rPr>
          <w:b/>
        </w:rPr>
        <w:t>INSTRUCTIONS:</w:t>
      </w:r>
    </w:p>
    <w:p w14:paraId="70DB2E06" w14:textId="46FCF71E" w:rsidR="00C0425D" w:rsidRDefault="00C0425D">
      <w:pPr>
        <w:pStyle w:val="CommentText"/>
      </w:pPr>
      <w:r w:rsidRPr="00D315CD">
        <w:t>Please provide country-specific examples of these types of group-based microfinance or lending arrangements.</w:t>
      </w:r>
    </w:p>
  </w:comment>
  <w:comment w:id="104" w:author="Jasbir Kaur" w:date="2014-12-18T08:04:00Z" w:initials="FB">
    <w:p w14:paraId="35BA14EC" w14:textId="77777777" w:rsidR="00C0425D" w:rsidRDefault="00C0425D" w:rsidP="00E44E32">
      <w:pPr>
        <w:rPr>
          <w:b/>
        </w:rPr>
      </w:pPr>
    </w:p>
    <w:p w14:paraId="20AB7CB2" w14:textId="199BD650" w:rsidR="00C0425D" w:rsidRPr="009D46F9" w:rsidRDefault="00C0425D" w:rsidP="009D46F9">
      <w:pPr>
        <w:pStyle w:val="BodyText0"/>
        <w:rPr>
          <w:sz w:val="18"/>
          <w:szCs w:val="18"/>
        </w:rPr>
      </w:pPr>
      <w:r w:rsidRPr="009D46F9">
        <w:rPr>
          <w:b/>
          <w:sz w:val="18"/>
          <w:szCs w:val="18"/>
        </w:rPr>
        <w:t>INSTRUCTIONS:</w:t>
      </w:r>
      <w:r w:rsidRPr="009D46F9">
        <w:rPr>
          <w:rStyle w:val="CommentReference"/>
          <w:sz w:val="18"/>
          <w:szCs w:val="18"/>
        </w:rPr>
        <w:annotationRef/>
      </w:r>
    </w:p>
    <w:p w14:paraId="6DDB80AB" w14:textId="522630F9" w:rsidR="00C0425D" w:rsidRPr="009D46F9" w:rsidRDefault="00C0425D" w:rsidP="00E44E32">
      <w:pPr>
        <w:pStyle w:val="CommentText"/>
        <w:rPr>
          <w:sz w:val="18"/>
          <w:szCs w:val="18"/>
        </w:rPr>
      </w:pPr>
      <w:r w:rsidRPr="009D46F9">
        <w:rPr>
          <w:sz w:val="18"/>
          <w:szCs w:val="18"/>
        </w:rPr>
        <w:t xml:space="preserve">Module 8 guidance will need to be heavily edited during the customization of the survey for individual countries. This is necessary due to differences in the food items, unit lists, currencies (which necessitate consideration of the maximum digits and null values), and </w:t>
      </w:r>
      <w:proofErr w:type="spellStart"/>
      <w:r>
        <w:rPr>
          <w:sz w:val="18"/>
          <w:szCs w:val="18"/>
        </w:rPr>
        <w:t>CSPro</w:t>
      </w:r>
      <w:proofErr w:type="spellEnd"/>
      <w:r w:rsidRPr="009D46F9">
        <w:rPr>
          <w:sz w:val="18"/>
          <w:szCs w:val="18"/>
        </w:rPr>
        <w:t xml:space="preserve"> programming.</w:t>
      </w:r>
    </w:p>
    <w:p w14:paraId="18E40F51" w14:textId="77777777" w:rsidR="00C0425D" w:rsidRPr="009D46F9" w:rsidRDefault="00C0425D" w:rsidP="00E44E32">
      <w:pPr>
        <w:pStyle w:val="CommentText"/>
        <w:rPr>
          <w:sz w:val="18"/>
          <w:szCs w:val="18"/>
        </w:rPr>
      </w:pPr>
    </w:p>
    <w:p w14:paraId="002C5F2F" w14:textId="77777777" w:rsidR="00C0425D" w:rsidRPr="00EA5915" w:rsidRDefault="00C0425D" w:rsidP="00E44E32">
      <w:pPr>
        <w:pStyle w:val="CommentText"/>
        <w:rPr>
          <w:sz w:val="24"/>
          <w:szCs w:val="24"/>
        </w:rPr>
      </w:pPr>
      <w:r w:rsidRPr="009D46F9">
        <w:rPr>
          <w:sz w:val="18"/>
          <w:szCs w:val="18"/>
        </w:rPr>
        <w:t>Please work closely with Data Analysis and Survey Technical staff to ensure this section is properly customized.</w:t>
      </w:r>
    </w:p>
    <w:p w14:paraId="414C4FDD" w14:textId="77777777" w:rsidR="00C0425D" w:rsidRPr="00EA5915" w:rsidRDefault="00C0425D" w:rsidP="00E44E32">
      <w:pPr>
        <w:pStyle w:val="CommentText"/>
      </w:pPr>
    </w:p>
  </w:comment>
  <w:comment w:id="105" w:author="Kiersten Johnson" w:date="2014-12-18T08:04:00Z" w:initials="FB">
    <w:p w14:paraId="1E79F109" w14:textId="5300DDAF" w:rsidR="00C0425D" w:rsidRDefault="00C0425D" w:rsidP="00E44E32">
      <w:pPr>
        <w:pStyle w:val="CommentText"/>
      </w:pPr>
      <w:r>
        <w:rPr>
          <w:rStyle w:val="CommentReference"/>
        </w:rPr>
        <w:annotationRef/>
      </w:r>
    </w:p>
    <w:p w14:paraId="49779D65" w14:textId="6D610862" w:rsidR="00C0425D" w:rsidRPr="009D46F9" w:rsidRDefault="00C0425D" w:rsidP="00E44E32">
      <w:pPr>
        <w:pStyle w:val="CommentText"/>
        <w:rPr>
          <w:b/>
        </w:rPr>
      </w:pPr>
      <w:r w:rsidRPr="00F31350">
        <w:rPr>
          <w:b/>
        </w:rPr>
        <w:t>ADD GUIDANCE BOX:</w:t>
      </w:r>
    </w:p>
    <w:p w14:paraId="0CDDFD84" w14:textId="6781C4E7" w:rsidR="00C0425D" w:rsidRDefault="00C0425D" w:rsidP="00E44E32">
      <w:pPr>
        <w:pStyle w:val="CommentText"/>
      </w:pPr>
      <w:r>
        <w:t xml:space="preserve">Stress the difference between consumption and purchases. Generally, we want to know the amount and value of e.g. rice eaten in the past week instead of the amount and value of the rice purchased in the past week. Many of the big units (e.g. 100 kg sack) are likely to be used when purchasing food but would rarely be used in reported consumed food. </w:t>
      </w:r>
    </w:p>
    <w:p w14:paraId="3B5371EB" w14:textId="56AE9761" w:rsidR="00C0425D" w:rsidRDefault="00C0425D" w:rsidP="00E44E32">
      <w:pPr>
        <w:pStyle w:val="CommentText"/>
      </w:pPr>
      <w:r>
        <w:br/>
        <w:t xml:space="preserve">Suggest a review of the food items and units during training and seek to identify the units that will be frequently used in reporting the food that is consumed versus the food that is purchased. </w:t>
      </w:r>
    </w:p>
    <w:p w14:paraId="0B460A5C" w14:textId="77777777" w:rsidR="00C0425D" w:rsidRDefault="00C0425D" w:rsidP="00E44E32">
      <w:pPr>
        <w:pStyle w:val="CommentText"/>
      </w:pPr>
    </w:p>
    <w:p w14:paraId="19081190" w14:textId="77777777" w:rsidR="00C0425D" w:rsidRDefault="00C0425D" w:rsidP="00E44E32">
      <w:pPr>
        <w:pStyle w:val="CommentText"/>
      </w:pPr>
      <w:r>
        <w:t>The point is to get them to think about the distinction in advance and have the big units stand out as a purchased unit.</w:t>
      </w:r>
    </w:p>
    <w:p w14:paraId="6596863F" w14:textId="77777777" w:rsidR="00C0425D" w:rsidRDefault="00C0425D" w:rsidP="00E44E32">
      <w:pPr>
        <w:pStyle w:val="CommentText"/>
      </w:pPr>
    </w:p>
  </w:comment>
  <w:comment w:id="106" w:author="Kiersten Johnson" w:date="2014-12-18T08:04:00Z" w:initials="FB">
    <w:p w14:paraId="1FFBC201" w14:textId="77777777" w:rsidR="00C0425D" w:rsidRDefault="00C0425D" w:rsidP="00E44E32">
      <w:pPr>
        <w:pStyle w:val="CommentText"/>
      </w:pPr>
    </w:p>
    <w:p w14:paraId="0FCAF297" w14:textId="30D574A3" w:rsidR="00C0425D" w:rsidRPr="00E71477" w:rsidRDefault="00C0425D" w:rsidP="00BA4227">
      <w:pPr>
        <w:pStyle w:val="BodyText0"/>
      </w:pPr>
      <w:r>
        <w:rPr>
          <w:b/>
        </w:rPr>
        <w:t>INSTRUCTIONS:</w:t>
      </w:r>
      <w:r w:rsidRPr="00F31350">
        <w:rPr>
          <w:rStyle w:val="CommentReference"/>
          <w:b/>
        </w:rPr>
        <w:annotationRef/>
      </w:r>
    </w:p>
    <w:p w14:paraId="77C95136" w14:textId="3A1E4D77" w:rsidR="00C0425D" w:rsidRDefault="00C0425D" w:rsidP="00E44E32">
      <w:pPr>
        <w:pStyle w:val="CommentText"/>
      </w:pPr>
      <w:r>
        <w:t>Appendix C is to be incorporated into this manual for those surveys that collect data using Module 8.</w:t>
      </w:r>
    </w:p>
    <w:p w14:paraId="013D73F7" w14:textId="77777777" w:rsidR="00C0425D" w:rsidRDefault="00C0425D" w:rsidP="00E44E32">
      <w:pPr>
        <w:pStyle w:val="CommentText"/>
      </w:pPr>
    </w:p>
  </w:comment>
  <w:comment w:id="107" w:author="Jasbir Kaur" w:date="2014-12-18T08:04:00Z" w:initials="FB">
    <w:p w14:paraId="01018E1B" w14:textId="1805B857" w:rsidR="00C0425D" w:rsidRPr="00E71477" w:rsidRDefault="00C0425D" w:rsidP="00E44E32">
      <w:r>
        <w:rPr>
          <w:rStyle w:val="CommentReference"/>
        </w:rPr>
        <w:annotationRef/>
      </w:r>
    </w:p>
    <w:p w14:paraId="4C32CEAD" w14:textId="78156423" w:rsidR="00C0425D" w:rsidRPr="00E71477" w:rsidRDefault="00C0425D" w:rsidP="00BA4227">
      <w:pPr>
        <w:pStyle w:val="BodyText0"/>
      </w:pPr>
      <w:r>
        <w:rPr>
          <w:b/>
        </w:rPr>
        <w:t>INSTRUCTIONS:</w:t>
      </w:r>
    </w:p>
    <w:p w14:paraId="542F8DED" w14:textId="77777777" w:rsidR="00C0425D" w:rsidRDefault="00C0425D" w:rsidP="00E44E32">
      <w:r w:rsidRPr="00EA5915">
        <w:t xml:space="preserve">Unit lists will be amended for countries where expenditures are collected. Therefore, guidance on use of the </w:t>
      </w:r>
      <w:proofErr w:type="gramStart"/>
      <w:r w:rsidRPr="00EA5915">
        <w:t>particular units</w:t>
      </w:r>
      <w:proofErr w:type="gramEnd"/>
      <w:r w:rsidRPr="00EA5915">
        <w:t xml:space="preserve"> will also vary.</w:t>
      </w:r>
    </w:p>
    <w:p w14:paraId="3F649716" w14:textId="77777777" w:rsidR="00C0425D" w:rsidRDefault="00C0425D" w:rsidP="00E44E32"/>
    <w:p w14:paraId="1105069B" w14:textId="77777777" w:rsidR="00C0425D" w:rsidRPr="00EA5915" w:rsidRDefault="00C0425D" w:rsidP="00E44E32">
      <w:r>
        <w:t>Please work with Data Analysis and Survey Technical staff to ensure that this section is properly updated.</w:t>
      </w:r>
    </w:p>
    <w:p w14:paraId="08DB1319" w14:textId="77777777" w:rsidR="00C0425D" w:rsidRPr="00EA5915" w:rsidRDefault="00C0425D" w:rsidP="00E44E32">
      <w:pPr>
        <w:pStyle w:val="CommentText"/>
      </w:pPr>
    </w:p>
  </w:comment>
  <w:comment w:id="111" w:author="Jasbir Kaur" w:date="2014-12-18T08:04:00Z" w:initials="FB">
    <w:p w14:paraId="3D6FC760" w14:textId="1E8B66B7" w:rsidR="00C0425D" w:rsidRPr="00F31350" w:rsidRDefault="00C0425D" w:rsidP="00E44E32">
      <w:pPr>
        <w:rPr>
          <w:sz w:val="20"/>
          <w:highlight w:val="cyan"/>
        </w:rPr>
      </w:pPr>
      <w:r>
        <w:rPr>
          <w:rStyle w:val="CommentReference"/>
        </w:rPr>
        <w:annotationRef/>
      </w:r>
    </w:p>
    <w:p w14:paraId="382245FE" w14:textId="4A21FDD4" w:rsidR="00C0425D" w:rsidRPr="009D46F9" w:rsidRDefault="00C0425D" w:rsidP="009D46F9">
      <w:pPr>
        <w:pStyle w:val="BodyText0"/>
      </w:pPr>
      <w:r>
        <w:rPr>
          <w:b/>
          <w:sz w:val="20"/>
        </w:rPr>
        <w:t>INSTRUCTIONS:</w:t>
      </w:r>
    </w:p>
    <w:p w14:paraId="15E3F8F1" w14:textId="77777777" w:rsidR="00C0425D" w:rsidRDefault="00C0425D" w:rsidP="00E44E32">
      <w:pPr>
        <w:rPr>
          <w:sz w:val="20"/>
        </w:rPr>
      </w:pPr>
      <w:r w:rsidRPr="00F31350">
        <w:rPr>
          <w:sz w:val="20"/>
        </w:rPr>
        <w:t>Note that pending customization</w:t>
      </w:r>
      <w:r>
        <w:rPr>
          <w:sz w:val="20"/>
        </w:rPr>
        <w:t>,</w:t>
      </w:r>
      <w:r w:rsidRPr="00F31350">
        <w:rPr>
          <w:sz w:val="20"/>
        </w:rPr>
        <w:t xml:space="preserve"> the null code and number of digits allowed for this variable is tentative.</w:t>
      </w:r>
    </w:p>
    <w:p w14:paraId="65D1FCF5" w14:textId="77777777" w:rsidR="00C0425D" w:rsidRDefault="00C0425D" w:rsidP="00E44E32">
      <w:pPr>
        <w:rPr>
          <w:sz w:val="20"/>
        </w:rPr>
      </w:pPr>
    </w:p>
    <w:p w14:paraId="43E220D0" w14:textId="77777777" w:rsidR="00C0425D" w:rsidRPr="00F31350" w:rsidRDefault="00C0425D" w:rsidP="00E44E32">
      <w:pPr>
        <w:rPr>
          <w:sz w:val="20"/>
        </w:rPr>
      </w:pPr>
      <w:r>
        <w:rPr>
          <w:sz w:val="20"/>
        </w:rPr>
        <w:t>Please ensure that these null codes are updated accordingly.</w:t>
      </w:r>
    </w:p>
    <w:p w14:paraId="5511B549" w14:textId="77777777" w:rsidR="00C0425D" w:rsidRDefault="00C0425D" w:rsidP="00E44E32">
      <w:pPr>
        <w:pStyle w:val="CommentText"/>
      </w:pPr>
    </w:p>
  </w:comment>
  <w:comment w:id="112" w:author="Jasbir Kaur" w:date="2014-12-18T08:04:00Z" w:initials="FB">
    <w:p w14:paraId="64F52690" w14:textId="501CB0F1" w:rsidR="00C0425D" w:rsidRPr="00F31350" w:rsidRDefault="00C0425D" w:rsidP="00E44E32">
      <w:pPr>
        <w:rPr>
          <w:sz w:val="20"/>
          <w:highlight w:val="cyan"/>
        </w:rPr>
      </w:pPr>
      <w:r>
        <w:rPr>
          <w:rStyle w:val="CommentReference"/>
        </w:rPr>
        <w:annotationRef/>
      </w:r>
    </w:p>
    <w:p w14:paraId="32DB2304" w14:textId="0C763978" w:rsidR="00C0425D" w:rsidRPr="009D46F9" w:rsidRDefault="00C0425D" w:rsidP="009D46F9">
      <w:pPr>
        <w:pStyle w:val="BodyText0"/>
      </w:pPr>
      <w:r>
        <w:rPr>
          <w:b/>
          <w:sz w:val="20"/>
        </w:rPr>
        <w:t>INSTRUCTIONS:</w:t>
      </w:r>
    </w:p>
    <w:p w14:paraId="1BDB2187" w14:textId="77777777" w:rsidR="00C0425D" w:rsidRDefault="00C0425D" w:rsidP="00E44E32">
      <w:pPr>
        <w:rPr>
          <w:sz w:val="20"/>
        </w:rPr>
      </w:pPr>
      <w:r w:rsidRPr="00F31350">
        <w:rPr>
          <w:sz w:val="20"/>
        </w:rPr>
        <w:t>Note that pending customization</w:t>
      </w:r>
      <w:r>
        <w:rPr>
          <w:sz w:val="20"/>
        </w:rPr>
        <w:t>,</w:t>
      </w:r>
      <w:r w:rsidRPr="00F31350">
        <w:rPr>
          <w:sz w:val="20"/>
        </w:rPr>
        <w:t xml:space="preserve"> the null code and number of digits allowed for this variable is tentative.</w:t>
      </w:r>
    </w:p>
    <w:p w14:paraId="40A2000D" w14:textId="77777777" w:rsidR="00C0425D" w:rsidRDefault="00C0425D" w:rsidP="00E44E32">
      <w:pPr>
        <w:rPr>
          <w:sz w:val="20"/>
        </w:rPr>
      </w:pPr>
    </w:p>
    <w:p w14:paraId="21E8BB8E" w14:textId="77777777" w:rsidR="00C0425D" w:rsidRPr="00F31350" w:rsidRDefault="00C0425D" w:rsidP="00E44E32">
      <w:pPr>
        <w:rPr>
          <w:sz w:val="20"/>
        </w:rPr>
      </w:pPr>
      <w:r>
        <w:rPr>
          <w:sz w:val="20"/>
        </w:rPr>
        <w:t>Please ensure that these null codes are updated accordingly.</w:t>
      </w:r>
    </w:p>
    <w:p w14:paraId="786FFF57" w14:textId="77777777" w:rsidR="00C0425D" w:rsidRDefault="00C0425D" w:rsidP="00E44E32">
      <w:pPr>
        <w:pStyle w:val="CommentText"/>
      </w:pPr>
    </w:p>
  </w:comment>
  <w:comment w:id="199" w:author="Kiersten Johnson [2]" w:date="2019-01-31T13:31:00Z" w:initials="KJ">
    <w:p w14:paraId="15A0FBD5" w14:textId="77777777" w:rsidR="00C0425D" w:rsidRPr="00A72190" w:rsidRDefault="00C0425D" w:rsidP="00B522FC">
      <w:pPr>
        <w:pStyle w:val="CommentText"/>
      </w:pPr>
      <w:r>
        <w:rPr>
          <w:rStyle w:val="CommentReference"/>
        </w:rPr>
        <w:annotationRef/>
      </w:r>
      <w:r w:rsidRPr="00A72190">
        <w:rPr>
          <w:rStyle w:val="CommentReference"/>
        </w:rPr>
        <w:annotationRef/>
      </w:r>
    </w:p>
    <w:p w14:paraId="5BE9D559" w14:textId="77777777" w:rsidR="00C0425D" w:rsidRPr="00B2351A" w:rsidRDefault="00C0425D" w:rsidP="00B522FC">
      <w:pPr>
        <w:pStyle w:val="BodyText0"/>
      </w:pPr>
      <w:r>
        <w:rPr>
          <w:b/>
        </w:rPr>
        <w:t>INSTRUCTIONS:</w:t>
      </w:r>
    </w:p>
    <w:p w14:paraId="03E1AD28" w14:textId="77777777" w:rsidR="00C0425D" w:rsidRDefault="00C0425D" w:rsidP="00B522FC">
      <w:pPr>
        <w:pStyle w:val="CommentText"/>
      </w:pPr>
    </w:p>
    <w:p w14:paraId="34AA8F4D" w14:textId="0E4839E5" w:rsidR="00C0425D" w:rsidRPr="00A72190" w:rsidRDefault="00C0425D" w:rsidP="00B522FC">
      <w:pPr>
        <w:pStyle w:val="CommentText"/>
      </w:pPr>
      <w:r w:rsidRPr="00A72190">
        <w:t>Delete any module not required in your survey.</w:t>
      </w:r>
    </w:p>
    <w:p w14:paraId="021517DA" w14:textId="7E40C3B5" w:rsidR="00C0425D" w:rsidRDefault="00C0425D">
      <w:pPr>
        <w:pStyle w:val="CommentText"/>
      </w:pPr>
    </w:p>
  </w:comment>
  <w:comment w:id="203" w:author="Kiersten Johnson" w:date="2014-12-18T08:04:00Z" w:initials="FB">
    <w:p w14:paraId="16826BA8" w14:textId="77777777" w:rsidR="00C0425D" w:rsidRPr="009D46F9" w:rsidRDefault="00C0425D" w:rsidP="002374E5">
      <w:pPr>
        <w:pStyle w:val="CommentText"/>
      </w:pPr>
      <w:r>
        <w:rPr>
          <w:rStyle w:val="CommentReference"/>
        </w:rPr>
        <w:annotationRef/>
      </w:r>
    </w:p>
    <w:p w14:paraId="2468D4DD" w14:textId="77777777" w:rsidR="00C0425D" w:rsidRDefault="00C0425D" w:rsidP="002374E5">
      <w:pPr>
        <w:pStyle w:val="BodyText0"/>
      </w:pPr>
      <w:r>
        <w:rPr>
          <w:b/>
        </w:rPr>
        <w:t>INSTRUCTIONS:</w:t>
      </w:r>
    </w:p>
    <w:p w14:paraId="64BAEB0A" w14:textId="77777777" w:rsidR="00C0425D" w:rsidRDefault="00C0425D" w:rsidP="002374E5">
      <w:pPr>
        <w:pStyle w:val="CommentText"/>
      </w:pPr>
      <w:r>
        <w:t>Replace this sample local events calendar with an appropriate events calendar for the country in which the survey is being implemented.</w:t>
      </w:r>
    </w:p>
    <w:p w14:paraId="71D7C6C8" w14:textId="77777777" w:rsidR="00C0425D" w:rsidRPr="00DE0129" w:rsidRDefault="00C0425D" w:rsidP="002374E5">
      <w:pPr>
        <w:pStyle w:val="CommentText"/>
      </w:pPr>
    </w:p>
  </w:comment>
  <w:comment w:id="205" w:author="Jasbir Kaur" w:date="2014-12-18T08:04:00Z" w:initials="FB">
    <w:p w14:paraId="7DF1D2ED" w14:textId="77777777" w:rsidR="00C0425D" w:rsidRPr="009D46F9" w:rsidRDefault="00C0425D" w:rsidP="002374E5">
      <w:pPr>
        <w:pStyle w:val="CommentText"/>
      </w:pPr>
      <w:r>
        <w:rPr>
          <w:rStyle w:val="CommentReference"/>
        </w:rPr>
        <w:annotationRef/>
      </w:r>
    </w:p>
    <w:p w14:paraId="4135BA12" w14:textId="77777777" w:rsidR="00C0425D" w:rsidRDefault="00C0425D" w:rsidP="002374E5">
      <w:pPr>
        <w:pStyle w:val="BodyText0"/>
      </w:pPr>
      <w:r>
        <w:rPr>
          <w:b/>
        </w:rPr>
        <w:t>INSTRUCTIONS:</w:t>
      </w:r>
    </w:p>
    <w:p w14:paraId="453014A3" w14:textId="77777777" w:rsidR="00C0425D" w:rsidRPr="003439B0" w:rsidRDefault="00C0425D" w:rsidP="002374E5">
      <w:pPr>
        <w:pStyle w:val="CommentText"/>
        <w:rPr>
          <w:b/>
        </w:rPr>
      </w:pPr>
      <w:r>
        <w:t xml:space="preserve">Adapt to reflect years in which fieldwork will occur, if needed. </w:t>
      </w:r>
    </w:p>
    <w:p w14:paraId="609491B9" w14:textId="77777777" w:rsidR="00C0425D" w:rsidRDefault="00C0425D" w:rsidP="002374E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24CBC4" w15:done="0"/>
  <w15:commentEx w15:paraId="0286A73F" w15:done="0"/>
  <w15:commentEx w15:paraId="2C9710B6" w15:done="0"/>
  <w15:commentEx w15:paraId="342070A8" w15:done="0"/>
  <w15:commentEx w15:paraId="6E21F90C" w15:done="0"/>
  <w15:commentEx w15:paraId="66DF3454" w15:done="0"/>
  <w15:commentEx w15:paraId="7D2ED1CA" w15:done="0"/>
  <w15:commentEx w15:paraId="5632DDBD" w15:done="0"/>
  <w15:commentEx w15:paraId="0D64AC33" w15:done="0"/>
  <w15:commentEx w15:paraId="44D8BD05" w15:done="0"/>
  <w15:commentEx w15:paraId="31E8F257" w15:done="0"/>
  <w15:commentEx w15:paraId="559A94A7" w15:done="0"/>
  <w15:commentEx w15:paraId="52469045" w15:done="0"/>
  <w15:commentEx w15:paraId="7799F2A0" w15:done="0"/>
  <w15:commentEx w15:paraId="1C26E6EC" w15:done="0"/>
  <w15:commentEx w15:paraId="110FB1F4" w15:done="0"/>
  <w15:commentEx w15:paraId="69D7C508" w15:done="0"/>
  <w15:commentEx w15:paraId="486CC913" w15:done="0"/>
  <w15:commentEx w15:paraId="770AD12F" w15:done="0"/>
  <w15:commentEx w15:paraId="0E692708" w15:done="0"/>
  <w15:commentEx w15:paraId="0A25950A" w15:done="0"/>
  <w15:commentEx w15:paraId="0411C659" w15:done="0"/>
  <w15:commentEx w15:paraId="20FD65C7" w15:done="0"/>
  <w15:commentEx w15:paraId="31FEEF63" w15:done="0"/>
  <w15:commentEx w15:paraId="29625DB2" w15:done="0"/>
  <w15:commentEx w15:paraId="2DC5281E" w15:done="0"/>
  <w15:commentEx w15:paraId="70DB2E06" w15:done="0"/>
  <w15:commentEx w15:paraId="414C4FDD" w15:done="0"/>
  <w15:commentEx w15:paraId="6596863F" w15:done="0"/>
  <w15:commentEx w15:paraId="013D73F7" w15:done="0"/>
  <w15:commentEx w15:paraId="08DB1319" w15:done="0"/>
  <w15:commentEx w15:paraId="5511B549" w15:done="0"/>
  <w15:commentEx w15:paraId="786FFF57" w15:done="0"/>
  <w15:commentEx w15:paraId="021517DA" w15:done="0"/>
  <w15:commentEx w15:paraId="71D7C6C8" w15:done="0"/>
  <w15:commentEx w15:paraId="609491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24CBC4" w16cid:durableId="1F69F604"/>
  <w16cid:commentId w16cid:paraId="0286A73F" w16cid:durableId="1F69F609"/>
  <w16cid:commentId w16cid:paraId="2C9710B6" w16cid:durableId="1F69F60B"/>
  <w16cid:commentId w16cid:paraId="342070A8" w16cid:durableId="1FB13C2F"/>
  <w16cid:commentId w16cid:paraId="6E21F90C" w16cid:durableId="1F69F614"/>
  <w16cid:commentId w16cid:paraId="66DF3454" w16cid:durableId="1FB39AD1"/>
  <w16cid:commentId w16cid:paraId="7D2ED1CA" w16cid:durableId="1F69F622"/>
  <w16cid:commentId w16cid:paraId="5632DDBD" w16cid:durableId="1F69F623"/>
  <w16cid:commentId w16cid:paraId="0D64AC33" w16cid:durableId="1F69F625"/>
  <w16cid:commentId w16cid:paraId="44D8BD05" w16cid:durableId="1FB39E2B"/>
  <w16cid:commentId w16cid:paraId="31E8F257" w16cid:durableId="1FC5F1CB"/>
  <w16cid:commentId w16cid:paraId="559A94A7" w16cid:durableId="1F69F63A"/>
  <w16cid:commentId w16cid:paraId="52469045" w16cid:durableId="1F69F63B"/>
  <w16cid:commentId w16cid:paraId="7799F2A0" w16cid:durableId="1F69F63C"/>
  <w16cid:commentId w16cid:paraId="1C26E6EC" w16cid:durableId="1F69F63D"/>
  <w16cid:commentId w16cid:paraId="110FB1F4" w16cid:durableId="1FFC4ED9"/>
  <w16cid:commentId w16cid:paraId="69D7C508" w16cid:durableId="1F69F642"/>
  <w16cid:commentId w16cid:paraId="486CC913" w16cid:durableId="1F69F643"/>
  <w16cid:commentId w16cid:paraId="770AD12F" w16cid:durableId="1F69F644"/>
  <w16cid:commentId w16cid:paraId="0E692708" w16cid:durableId="1F69F645"/>
  <w16cid:commentId w16cid:paraId="0A25950A" w16cid:durableId="1F69F646"/>
  <w16cid:commentId w16cid:paraId="0411C659" w16cid:durableId="1F69F647"/>
  <w16cid:commentId w16cid:paraId="20FD65C7" w16cid:durableId="1F69F648"/>
  <w16cid:commentId w16cid:paraId="31FEEF63" w16cid:durableId="1F69F649"/>
  <w16cid:commentId w16cid:paraId="29625DB2" w16cid:durableId="1F69F64A"/>
  <w16cid:commentId w16cid:paraId="2DC5281E" w16cid:durableId="1FFEC165"/>
  <w16cid:commentId w16cid:paraId="70DB2E06" w16cid:durableId="1F3D1EF8"/>
  <w16cid:commentId w16cid:paraId="414C4FDD" w16cid:durableId="1F3D1F01"/>
  <w16cid:commentId w16cid:paraId="6596863F" w16cid:durableId="1F3D1F03"/>
  <w16cid:commentId w16cid:paraId="013D73F7" w16cid:durableId="1F3D1F04"/>
  <w16cid:commentId w16cid:paraId="08DB1319" w16cid:durableId="1F3D1F05"/>
  <w16cid:commentId w16cid:paraId="5511B549" w16cid:durableId="1F3D1F15"/>
  <w16cid:commentId w16cid:paraId="786FFF57" w16cid:durableId="1F3D1F16"/>
  <w16cid:commentId w16cid:paraId="021517DA" w16cid:durableId="1FFD7724"/>
  <w16cid:commentId w16cid:paraId="71D7C6C8" w16cid:durableId="1FAF67E1"/>
  <w16cid:commentId w16cid:paraId="609491B9" w16cid:durableId="1F3D1F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430769" w14:textId="77777777" w:rsidR="00AD4A98" w:rsidRDefault="00AD4A98">
      <w:pPr>
        <w:spacing w:line="240" w:lineRule="auto"/>
      </w:pPr>
      <w:r>
        <w:separator/>
      </w:r>
    </w:p>
  </w:endnote>
  <w:endnote w:type="continuationSeparator" w:id="0">
    <w:p w14:paraId="7DD7882E" w14:textId="77777777" w:rsidR="00AD4A98" w:rsidRDefault="00AD4A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bin">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Gill Sans">
    <w:altName w:val="Segoe UI Semilight"/>
    <w:charset w:val="00"/>
    <w:family w:val="auto"/>
    <w:pitch w:val="variable"/>
    <w:sig w:usb0="00000000" w:usb1="00000000" w:usb2="00000000" w:usb3="00000000" w:csb0="00000001" w:csb1="00000000"/>
  </w:font>
  <w:font w:name="StempelSchneidler">
    <w:altName w:val="Cambria"/>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Gill Sans Light">
    <w:altName w:val="Arial"/>
    <w:charset w:val="00"/>
    <w:family w:val="auto"/>
    <w:pitch w:val="variable"/>
    <w:sig w:usb0="00000000" w:usb1="00000000" w:usb2="00000000" w:usb3="00000000" w:csb0="000001F7" w:csb1="00000000"/>
  </w:font>
  <w:font w:name="WP TypographicSymbols">
    <w:altName w:val="Courier New"/>
    <w:charset w:val="00"/>
    <w:family w:val="auto"/>
    <w:pitch w:val="variable"/>
    <w:sig w:usb0="00000003" w:usb1="00000000" w:usb2="00000000" w:usb3="00000000" w:csb0="00000001" w:csb1="00000000"/>
  </w:font>
  <w:font w:name="Arial Narrow">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ED92E5" w14:textId="77777777" w:rsidR="00C0425D" w:rsidRDefault="00C0425D">
    <w:pPr>
      <w:tabs>
        <w:tab w:val="center" w:pos="4680"/>
        <w:tab w:val="right" w:pos="9360"/>
      </w:tabs>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899CE" w14:textId="77777777" w:rsidR="00C0425D" w:rsidRDefault="00C0425D">
    <w:pPr>
      <w:pStyle w:val="Footer"/>
    </w:pPr>
    <w:r w:rsidRPr="006858D0">
      <w:rPr>
        <w:noProof/>
      </w:rPr>
      <w:drawing>
        <wp:anchor distT="0" distB="0" distL="114300" distR="114300" simplePos="0" relativeHeight="251662336" behindDoc="0" locked="0" layoutInCell="0" hidden="0" allowOverlap="0" wp14:anchorId="08608538" wp14:editId="79E3655F">
          <wp:simplePos x="0" y="0"/>
          <wp:positionH relativeFrom="margin">
            <wp:posOffset>-419100</wp:posOffset>
          </wp:positionH>
          <wp:positionV relativeFrom="paragraph">
            <wp:posOffset>-350520</wp:posOffset>
          </wp:positionV>
          <wp:extent cx="2036445" cy="643255"/>
          <wp:effectExtent l="0" t="0" r="1905" b="4445"/>
          <wp:wrapSquare wrapText="bothSides" distT="0" distB="0" distL="114300" distR="114300"/>
          <wp:docPr id="11"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
                  <a:srcRect/>
                  <a:stretch>
                    <a:fillRect/>
                  </a:stretch>
                </pic:blipFill>
                <pic:spPr>
                  <a:xfrm>
                    <a:off x="0" y="0"/>
                    <a:ext cx="2036445" cy="643255"/>
                  </a:xfrm>
                  <a:prstGeom prst="rect">
                    <a:avLst/>
                  </a:prstGeom>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C1D9D" w14:textId="77777777" w:rsidR="00C0425D" w:rsidRDefault="00C0425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F7182" w14:textId="2D9B383A" w:rsidR="00C0425D" w:rsidRPr="001D5498" w:rsidRDefault="00C0425D" w:rsidP="00701563">
    <w:pPr>
      <w:pStyle w:val="Footer"/>
      <w:pBdr>
        <w:top w:val="single" w:sz="8" w:space="1" w:color="D37D28"/>
      </w:pBdr>
      <w:rPr>
        <w:rFonts w:ascii="Arial" w:hAnsi="Arial"/>
        <w:sz w:val="20"/>
        <w:szCs w:val="20"/>
      </w:rPr>
    </w:pPr>
    <w:r w:rsidRPr="00701563">
      <w:rPr>
        <w:b/>
        <w:sz w:val="20"/>
      </w:rPr>
      <w:t xml:space="preserve">FEED THE FUTURE | </w:t>
    </w:r>
    <w:r>
      <w:rPr>
        <w:b/>
        <w:sz w:val="20"/>
      </w:rPr>
      <w:t>Social Science</w:t>
    </w:r>
    <w:r w:rsidRPr="00701563">
      <w:rPr>
        <w:b/>
        <w:sz w:val="20"/>
      </w:rPr>
      <w:t xml:space="preserve"> Interviewer’s Manual</w:t>
    </w:r>
    <w:r w:rsidRPr="00701563">
      <w:rPr>
        <w:b/>
        <w:sz w:val="20"/>
      </w:rPr>
      <w:tab/>
    </w:r>
    <w:sdt>
      <w:sdtPr>
        <w:id w:val="2070063820"/>
        <w:docPartObj>
          <w:docPartGallery w:val="Page Numbers (Bottom of Page)"/>
          <w:docPartUnique/>
        </w:docPartObj>
      </w:sdtPr>
      <w:sdtEndPr>
        <w:rPr>
          <w:noProof/>
          <w:sz w:val="20"/>
          <w:szCs w:val="20"/>
        </w:rPr>
      </w:sdtEndPr>
      <w:sdtContent>
        <w:r w:rsidRPr="001D5498">
          <w:rPr>
            <w:sz w:val="20"/>
            <w:szCs w:val="20"/>
          </w:rPr>
          <w:fldChar w:fldCharType="begin"/>
        </w:r>
        <w:r w:rsidRPr="001D5498">
          <w:rPr>
            <w:sz w:val="20"/>
            <w:szCs w:val="20"/>
          </w:rPr>
          <w:instrText xml:space="preserve"> PAGE   \* MERGEFORMAT </w:instrText>
        </w:r>
        <w:r w:rsidRPr="001D5498">
          <w:rPr>
            <w:sz w:val="20"/>
            <w:szCs w:val="20"/>
          </w:rPr>
          <w:fldChar w:fldCharType="separate"/>
        </w:r>
        <w:r>
          <w:rPr>
            <w:noProof/>
            <w:sz w:val="20"/>
            <w:szCs w:val="20"/>
          </w:rPr>
          <w:t>i</w:t>
        </w:r>
        <w:r w:rsidRPr="001D5498">
          <w:rPr>
            <w:noProof/>
            <w:sz w:val="20"/>
            <w:szCs w:val="2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32D08" w14:textId="060509EA" w:rsidR="00C0425D" w:rsidRDefault="00C0425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91FF99" w14:textId="77777777" w:rsidR="00C0425D" w:rsidRDefault="00C0425D" w:rsidP="0076752A">
    <w:pPr>
      <w:pStyle w:val="Footer"/>
      <w:pBdr>
        <w:top w:val="single" w:sz="4" w:space="1" w:color="auto"/>
      </w:pBdr>
      <w:jc w:val="center"/>
    </w:pPr>
    <w:r w:rsidRPr="00E81361">
      <w:rPr>
        <w:color w:val="404040"/>
        <w:spacing w:val="60"/>
      </w:rPr>
      <w:t>Page</w:t>
    </w:r>
    <w:r w:rsidRPr="00E81361">
      <w:t xml:space="preserve"> | </w:t>
    </w:r>
    <w:r w:rsidRPr="00E81361">
      <w:fldChar w:fldCharType="begin"/>
    </w:r>
    <w:r w:rsidRPr="00E81361">
      <w:instrText xml:space="preserve"> PAGE   \* MERGEFORMAT </w:instrText>
    </w:r>
    <w:r w:rsidRPr="00E81361">
      <w:fldChar w:fldCharType="separate"/>
    </w:r>
    <w:r w:rsidRPr="00720594">
      <w:rPr>
        <w:b/>
        <w:bCs/>
        <w:noProof/>
      </w:rPr>
      <w:t>8</w:t>
    </w:r>
    <w:r w:rsidRPr="00E81361">
      <w:rPr>
        <w:b/>
        <w:bCs/>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BB6E5E" w14:textId="5DFA1239" w:rsidR="00C0425D" w:rsidRPr="001D5498" w:rsidRDefault="00C0425D" w:rsidP="00CD1A4B">
    <w:pPr>
      <w:pStyle w:val="Footer"/>
      <w:pBdr>
        <w:top w:val="single" w:sz="8" w:space="1" w:color="D37D28"/>
      </w:pBdr>
      <w:tabs>
        <w:tab w:val="clear" w:pos="9360"/>
        <w:tab w:val="right" w:pos="12960"/>
      </w:tabs>
      <w:rPr>
        <w:rFonts w:ascii="Arial" w:hAnsi="Arial"/>
        <w:sz w:val="20"/>
        <w:szCs w:val="20"/>
      </w:rPr>
    </w:pPr>
    <w:r w:rsidRPr="00701563">
      <w:rPr>
        <w:b/>
        <w:sz w:val="20"/>
      </w:rPr>
      <w:t xml:space="preserve">FEED THE FUTURE | </w:t>
    </w:r>
    <w:r>
      <w:rPr>
        <w:b/>
        <w:sz w:val="20"/>
      </w:rPr>
      <w:t>Social Science</w:t>
    </w:r>
    <w:r w:rsidRPr="00701563">
      <w:rPr>
        <w:b/>
        <w:sz w:val="20"/>
      </w:rPr>
      <w:t xml:space="preserve"> Survey Interviewer’s Manual</w:t>
    </w:r>
    <w:r w:rsidRPr="00701563">
      <w:rPr>
        <w:b/>
        <w:sz w:val="20"/>
      </w:rPr>
      <w:tab/>
    </w:r>
    <w:sdt>
      <w:sdtPr>
        <w:id w:val="-57096823"/>
        <w:docPartObj>
          <w:docPartGallery w:val="Page Numbers (Bottom of Page)"/>
          <w:docPartUnique/>
        </w:docPartObj>
      </w:sdtPr>
      <w:sdtEndPr>
        <w:rPr>
          <w:noProof/>
          <w:sz w:val="20"/>
          <w:szCs w:val="20"/>
        </w:rPr>
      </w:sdtEndPr>
      <w:sdtContent>
        <w:r w:rsidRPr="001D5498">
          <w:rPr>
            <w:sz w:val="20"/>
            <w:szCs w:val="20"/>
          </w:rPr>
          <w:fldChar w:fldCharType="begin"/>
        </w:r>
        <w:r w:rsidRPr="001D5498">
          <w:rPr>
            <w:sz w:val="20"/>
            <w:szCs w:val="20"/>
          </w:rPr>
          <w:instrText xml:space="preserve"> PAGE   \* MERGEFORMAT </w:instrText>
        </w:r>
        <w:r w:rsidRPr="001D5498">
          <w:rPr>
            <w:sz w:val="20"/>
            <w:szCs w:val="20"/>
          </w:rPr>
          <w:fldChar w:fldCharType="separate"/>
        </w:r>
        <w:r>
          <w:rPr>
            <w:noProof/>
            <w:sz w:val="20"/>
            <w:szCs w:val="20"/>
          </w:rPr>
          <w:t>142</w:t>
        </w:r>
        <w:r w:rsidRPr="001D5498">
          <w:rPr>
            <w:noProof/>
            <w:sz w:val="20"/>
            <w:szCs w:val="20"/>
          </w:rPr>
          <w:fldChar w:fldCharType="end"/>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EB020" w14:textId="5BEF7F7C" w:rsidR="00C0425D" w:rsidRPr="001D5498" w:rsidRDefault="00C0425D" w:rsidP="00701563">
    <w:pPr>
      <w:pStyle w:val="Footer"/>
      <w:pBdr>
        <w:top w:val="single" w:sz="8" w:space="1" w:color="D37D28"/>
      </w:pBdr>
      <w:rPr>
        <w:rFonts w:ascii="Arial" w:hAnsi="Arial"/>
        <w:sz w:val="20"/>
        <w:szCs w:val="20"/>
      </w:rPr>
    </w:pPr>
    <w:r w:rsidRPr="00701563">
      <w:rPr>
        <w:b/>
        <w:sz w:val="20"/>
      </w:rPr>
      <w:t xml:space="preserve">FEED THE FUTURE | </w:t>
    </w:r>
    <w:r>
      <w:rPr>
        <w:b/>
        <w:sz w:val="20"/>
      </w:rPr>
      <w:t>Social Science</w:t>
    </w:r>
    <w:r w:rsidRPr="00701563">
      <w:rPr>
        <w:b/>
        <w:sz w:val="20"/>
      </w:rPr>
      <w:t xml:space="preserve"> Survey Interviewer’s Manual</w:t>
    </w:r>
    <w:r w:rsidRPr="00701563">
      <w:rPr>
        <w:b/>
        <w:sz w:val="20"/>
      </w:rPr>
      <w:tab/>
    </w:r>
    <w:sdt>
      <w:sdtPr>
        <w:id w:val="-75364000"/>
        <w:docPartObj>
          <w:docPartGallery w:val="Page Numbers (Bottom of Page)"/>
          <w:docPartUnique/>
        </w:docPartObj>
      </w:sdtPr>
      <w:sdtEndPr>
        <w:rPr>
          <w:noProof/>
          <w:sz w:val="20"/>
          <w:szCs w:val="20"/>
        </w:rPr>
      </w:sdtEndPr>
      <w:sdtContent>
        <w:r w:rsidRPr="001D5498">
          <w:rPr>
            <w:sz w:val="20"/>
            <w:szCs w:val="20"/>
          </w:rPr>
          <w:fldChar w:fldCharType="begin"/>
        </w:r>
        <w:r w:rsidRPr="001D5498">
          <w:rPr>
            <w:sz w:val="20"/>
            <w:szCs w:val="20"/>
          </w:rPr>
          <w:instrText xml:space="preserve"> PAGE   \* MERGEFORMAT </w:instrText>
        </w:r>
        <w:r w:rsidRPr="001D5498">
          <w:rPr>
            <w:sz w:val="20"/>
            <w:szCs w:val="20"/>
          </w:rPr>
          <w:fldChar w:fldCharType="separate"/>
        </w:r>
        <w:r>
          <w:rPr>
            <w:noProof/>
            <w:sz w:val="20"/>
            <w:szCs w:val="20"/>
          </w:rPr>
          <w:t>148</w:t>
        </w:r>
        <w:r w:rsidRPr="001D5498">
          <w:rPr>
            <w:noProof/>
            <w:sz w:val="20"/>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5B2ACD" w14:textId="77777777" w:rsidR="00AD4A98" w:rsidRDefault="00AD4A98">
      <w:pPr>
        <w:spacing w:line="240" w:lineRule="auto"/>
      </w:pPr>
      <w:r>
        <w:separator/>
      </w:r>
    </w:p>
  </w:footnote>
  <w:footnote w:type="continuationSeparator" w:id="0">
    <w:p w14:paraId="57D0D08D" w14:textId="77777777" w:rsidR="00AD4A98" w:rsidRDefault="00AD4A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90C90" w14:textId="77777777" w:rsidR="00C0425D" w:rsidRDefault="00C0425D">
    <w:pPr>
      <w:pStyle w:val="Header"/>
    </w:pPr>
    <w:r>
      <w:rPr>
        <w:noProof/>
      </w:rPr>
      <mc:AlternateContent>
        <mc:Choice Requires="wpg">
          <w:drawing>
            <wp:anchor distT="0" distB="0" distL="114300" distR="114300" simplePos="0" relativeHeight="251663360" behindDoc="0" locked="0" layoutInCell="1" allowOverlap="1" wp14:anchorId="2951D077" wp14:editId="42B72DB0">
              <wp:simplePos x="0" y="0"/>
              <wp:positionH relativeFrom="column">
                <wp:posOffset>-876300</wp:posOffset>
              </wp:positionH>
              <wp:positionV relativeFrom="paragraph">
                <wp:posOffset>-365760</wp:posOffset>
              </wp:positionV>
              <wp:extent cx="7608570" cy="998220"/>
              <wp:effectExtent l="0" t="0" r="0" b="0"/>
              <wp:wrapNone/>
              <wp:docPr id="6" name="Group 6"/>
              <wp:cNvGraphicFramePr/>
              <a:graphic xmlns:a="http://schemas.openxmlformats.org/drawingml/2006/main">
                <a:graphicData uri="http://schemas.microsoft.com/office/word/2010/wordprocessingGroup">
                  <wpg:wgp>
                    <wpg:cNvGrpSpPr/>
                    <wpg:grpSpPr>
                      <a:xfrm>
                        <a:off x="0" y="0"/>
                        <a:ext cx="7608570" cy="998220"/>
                        <a:chOff x="0" y="0"/>
                        <a:chExt cx="7608570" cy="998220"/>
                      </a:xfrm>
                    </wpg:grpSpPr>
                    <wps:wsp>
                      <wps:cNvPr id="7" name="Rectangle 7"/>
                      <wps:cNvSpPr>
                        <a:spLocks noChangeArrowheads="1"/>
                      </wps:cNvSpPr>
                      <wps:spPr bwMode="auto">
                        <a:xfrm>
                          <a:off x="0" y="922020"/>
                          <a:ext cx="7608570" cy="76200"/>
                        </a:xfrm>
                        <a:prstGeom prst="rect">
                          <a:avLst/>
                        </a:prstGeom>
                        <a:solidFill>
                          <a:srgbClr val="4799B5"/>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 name="Picture 9" descr="horizontal CMYK blu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228600" y="0"/>
                          <a:ext cx="3282950" cy="857250"/>
                        </a:xfrm>
                        <a:prstGeom prst="rect">
                          <a:avLst/>
                        </a:prstGeom>
                        <a:noFill/>
                        <a:ln>
                          <a:noFill/>
                        </a:ln>
                      </pic:spPr>
                    </pic:pic>
                  </wpg:wgp>
                </a:graphicData>
              </a:graphic>
            </wp:anchor>
          </w:drawing>
        </mc:Choice>
        <mc:Fallback>
          <w:pict>
            <v:group w14:anchorId="7568C806" id="Group 6" o:spid="_x0000_s1026" style="position:absolute;margin-left:-69pt;margin-top:-28.8pt;width:599.1pt;height:78.6pt;z-index:251663360" coordsize="76085,99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">
              <v:rect id="Rectangle 7" o:spid="_x0000_s1027" style="position:absolute;top:9220;width:7608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" fillcolor="#4799b5"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horizontal CMYK blue" style="position:absolute;left:2286;width:3282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">
                <v:imagedata r:id="rId2" o:title="horizontal CMYK blue"/>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1DD8" w14:textId="77777777" w:rsidR="00C0425D" w:rsidRDefault="00C0425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24255" w14:textId="04E181A8" w:rsidR="00C0425D" w:rsidRDefault="00C0425D" w:rsidP="00701563">
    <w:pPr>
      <w:pStyle w:val="Header"/>
    </w:pPr>
  </w:p>
  <w:p w14:paraId="0CA3CA82" w14:textId="623E94CC" w:rsidR="00C0425D" w:rsidRDefault="00C042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393A6" w14:textId="77777777" w:rsidR="00C0425D" w:rsidRPr="00A76C7E" w:rsidRDefault="00C0425D" w:rsidP="0076752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B869B" w14:textId="77777777" w:rsidR="00C0425D" w:rsidRPr="00A76C7E" w:rsidRDefault="00C0425D" w:rsidP="0076752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EA0392" w14:textId="77777777" w:rsidR="00C0425D" w:rsidRPr="00356DEE" w:rsidRDefault="00C0425D" w:rsidP="0076752A">
    <w:pPr>
      <w:pStyle w:val="Header"/>
      <w:pBdr>
        <w:bottom w:val="single" w:sz="4" w:space="1" w:color="auto"/>
      </w:pBdr>
      <w:tabs>
        <w:tab w:val="right" w:pos="9000"/>
      </w:tabs>
    </w:pPr>
    <w:r>
      <w:rPr>
        <w:rFonts w:ascii="Calibri" w:hAnsi="Calibri"/>
        <w:noProof/>
      </w:rPr>
      <w:drawing>
        <wp:inline distT="0" distB="0" distL="0" distR="0" wp14:anchorId="3BBD8F92" wp14:editId="7239AACE">
          <wp:extent cx="819150" cy="171450"/>
          <wp:effectExtent l="0" t="0" r="0" b="0"/>
          <wp:docPr id="4" name="Picture 4" descr="MICS-logo_cyan-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CS-logo_cyan-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9150" cy="171450"/>
                  </a:xfrm>
                  <a:prstGeom prst="rect">
                    <a:avLst/>
                  </a:prstGeom>
                  <a:noFill/>
                  <a:ln>
                    <a:noFill/>
                  </a:ln>
                </pic:spPr>
              </pic:pic>
            </a:graphicData>
          </a:graphic>
        </wp:inline>
      </w:drawing>
    </w:r>
    <w:r w:rsidRPr="00E05877">
      <w:rPr>
        <w:smallCaps/>
      </w:rPr>
      <w:t xml:space="preserve"> </w:t>
    </w:r>
    <w:r>
      <w:rPr>
        <w:smallCaps/>
      </w:rPr>
      <w:tab/>
    </w:r>
    <w:r>
      <w:rPr>
        <w:smallCaps/>
      </w:rPr>
      <w:tab/>
      <w:t>Manual for Anthropometry</w:t>
    </w:r>
  </w:p>
  <w:p w14:paraId="2297D9F9" w14:textId="77777777" w:rsidR="00C0425D" w:rsidRDefault="00C042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56375"/>
    <w:multiLevelType w:val="hybridMultilevel"/>
    <w:tmpl w:val="70FAC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E6B28"/>
    <w:multiLevelType w:val="hybridMultilevel"/>
    <w:tmpl w:val="7A28E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40C29"/>
    <w:multiLevelType w:val="hybridMultilevel"/>
    <w:tmpl w:val="6B60DD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3478E4"/>
    <w:multiLevelType w:val="hybridMultilevel"/>
    <w:tmpl w:val="31285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40681"/>
    <w:multiLevelType w:val="hybridMultilevel"/>
    <w:tmpl w:val="4DC03CD2"/>
    <w:lvl w:ilvl="0" w:tplc="76366D7A">
      <w:start w:val="1"/>
      <w:numFmt w:val="lowerRoman"/>
      <w:lvlText w:val="(%1)"/>
      <w:lvlJc w:val="left"/>
      <w:pPr>
        <w:ind w:left="720" w:hanging="360"/>
      </w:pPr>
      <w:rPr>
        <w:rFonts w:ascii="Gill Sans MT" w:eastAsia="Arial" w:hAnsi="Gill Sans MT"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1F59CD"/>
    <w:multiLevelType w:val="hybridMultilevel"/>
    <w:tmpl w:val="9156F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87574E"/>
    <w:multiLevelType w:val="hybridMultilevel"/>
    <w:tmpl w:val="31109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54EA3"/>
    <w:multiLevelType w:val="singleLevel"/>
    <w:tmpl w:val="51A21A26"/>
    <w:lvl w:ilvl="0">
      <w:start w:val="1"/>
      <w:numFmt w:val="bullet"/>
      <w:pStyle w:val="bullet1"/>
      <w:lvlText w:val=""/>
      <w:lvlJc w:val="left"/>
      <w:pPr>
        <w:tabs>
          <w:tab w:val="num" w:pos="360"/>
        </w:tabs>
        <w:ind w:left="360" w:hanging="360"/>
      </w:pPr>
      <w:rPr>
        <w:rFonts w:ascii="Symbol" w:hAnsi="Symbol" w:hint="default"/>
      </w:rPr>
    </w:lvl>
  </w:abstractNum>
  <w:abstractNum w:abstractNumId="8" w15:restartNumberingAfterBreak="0">
    <w:nsid w:val="0DE41D08"/>
    <w:multiLevelType w:val="hybridMultilevel"/>
    <w:tmpl w:val="DDAE15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ED002F3"/>
    <w:multiLevelType w:val="hybridMultilevel"/>
    <w:tmpl w:val="B5B0A8A4"/>
    <w:lvl w:ilvl="0" w:tplc="055E38F0">
      <w:start w:val="1"/>
      <w:numFmt w:val="bullet"/>
      <w:pStyle w:val="N1-1stBullet"/>
      <w:lvlText w:val=""/>
      <w:lvlJc w:val="left"/>
      <w:pPr>
        <w:tabs>
          <w:tab w:val="num" w:pos="1152"/>
        </w:tabs>
        <w:ind w:left="1152" w:hanging="576"/>
      </w:pPr>
      <w:rPr>
        <w:rFonts w:ascii="Wingdings" w:hAnsi="Wingdings"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EFF0644"/>
    <w:multiLevelType w:val="hybridMultilevel"/>
    <w:tmpl w:val="0E2AB7B8"/>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cs="Courier New" w:hint="default"/>
      </w:rPr>
    </w:lvl>
    <w:lvl w:ilvl="8" w:tplc="04090005">
      <w:start w:val="1"/>
      <w:numFmt w:val="bullet"/>
      <w:lvlText w:val=""/>
      <w:lvlJc w:val="left"/>
      <w:pPr>
        <w:ind w:left="6525" w:hanging="360"/>
      </w:pPr>
      <w:rPr>
        <w:rFonts w:ascii="Wingdings" w:hAnsi="Wingdings" w:hint="default"/>
      </w:rPr>
    </w:lvl>
  </w:abstractNum>
  <w:abstractNum w:abstractNumId="11" w15:restartNumberingAfterBreak="0">
    <w:nsid w:val="0F4B4FF2"/>
    <w:multiLevelType w:val="hybridMultilevel"/>
    <w:tmpl w:val="8B060D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F6726AA"/>
    <w:multiLevelType w:val="hybridMultilevel"/>
    <w:tmpl w:val="11A8AC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0953B7"/>
    <w:multiLevelType w:val="hybridMultilevel"/>
    <w:tmpl w:val="957414DA"/>
    <w:lvl w:ilvl="0" w:tplc="EF0092E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74863"/>
    <w:multiLevelType w:val="hybridMultilevel"/>
    <w:tmpl w:val="0F8CBB7A"/>
    <w:lvl w:ilvl="0" w:tplc="AFE6A046">
      <w:start w:val="1"/>
      <w:numFmt w:val="bullet"/>
      <w:pStyle w:val="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6B5AC4"/>
    <w:multiLevelType w:val="hybridMultilevel"/>
    <w:tmpl w:val="0EA4F5BC"/>
    <w:lvl w:ilvl="0" w:tplc="297AAA84">
      <w:start w:val="1"/>
      <w:numFmt w:val="upperLetter"/>
      <w:lvlText w:val="%1."/>
      <w:lvlJc w:val="left"/>
      <w:pPr>
        <w:ind w:left="720" w:hanging="360"/>
      </w:pPr>
      <w:rPr>
        <w:rFonts w:eastAsia="Calibr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90450"/>
    <w:multiLevelType w:val="hybridMultilevel"/>
    <w:tmpl w:val="240E9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7D1182"/>
    <w:multiLevelType w:val="hybridMultilevel"/>
    <w:tmpl w:val="80B6579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A16868"/>
    <w:multiLevelType w:val="hybridMultilevel"/>
    <w:tmpl w:val="F77276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F31F7C"/>
    <w:multiLevelType w:val="multilevel"/>
    <w:tmpl w:val="1D9EAE1C"/>
    <w:lvl w:ilvl="0">
      <w:start w:val="1"/>
      <w:numFmt w:val="decimal"/>
      <w:lvlText w:val="%1."/>
      <w:lvlJc w:val="left"/>
      <w:pPr>
        <w:ind w:left="360" w:hanging="360"/>
      </w:pPr>
      <w:rPr>
        <w:rFonts w:hint="default"/>
      </w:rPr>
    </w:lvl>
    <w:lvl w:ilvl="1">
      <w:start w:val="3"/>
      <w:numFmt w:val="decimal"/>
      <w:isLgl/>
      <w:lvlText w:val="%1.%2"/>
      <w:lvlJc w:val="left"/>
      <w:pPr>
        <w:ind w:left="1152" w:hanging="1152"/>
      </w:pPr>
      <w:rPr>
        <w:rFonts w:hint="default"/>
      </w:rPr>
    </w:lvl>
    <w:lvl w:ilvl="2">
      <w:start w:val="1"/>
      <w:numFmt w:val="decimal"/>
      <w:isLgl/>
      <w:lvlText w:val="%1.%2.%3"/>
      <w:lvlJc w:val="left"/>
      <w:pPr>
        <w:ind w:left="1152" w:hanging="1152"/>
      </w:pPr>
      <w:rPr>
        <w:rFonts w:hint="default"/>
      </w:rPr>
    </w:lvl>
    <w:lvl w:ilvl="3">
      <w:start w:val="1"/>
      <w:numFmt w:val="decimal"/>
      <w:isLgl/>
      <w:lvlText w:val="%1.%2.%3.%4"/>
      <w:lvlJc w:val="left"/>
      <w:pPr>
        <w:ind w:left="1152" w:hanging="1152"/>
      </w:pPr>
      <w:rPr>
        <w:rFonts w:hint="default"/>
      </w:rPr>
    </w:lvl>
    <w:lvl w:ilvl="4">
      <w:start w:val="1"/>
      <w:numFmt w:val="decimal"/>
      <w:isLgl/>
      <w:lvlText w:val="%1.%2.%3.%4.%5"/>
      <w:lvlJc w:val="left"/>
      <w:pPr>
        <w:ind w:left="1152" w:hanging="1152"/>
      </w:pPr>
      <w:rPr>
        <w:rFonts w:hint="default"/>
      </w:rPr>
    </w:lvl>
    <w:lvl w:ilvl="5">
      <w:start w:val="1"/>
      <w:numFmt w:val="decimal"/>
      <w:isLgl/>
      <w:lvlText w:val="%1.%2.%3.%4.%5.%6"/>
      <w:lvlJc w:val="left"/>
      <w:pPr>
        <w:ind w:left="1152" w:hanging="1152"/>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1B2F23A1"/>
    <w:multiLevelType w:val="hybridMultilevel"/>
    <w:tmpl w:val="12722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3270E5"/>
    <w:multiLevelType w:val="hybridMultilevel"/>
    <w:tmpl w:val="7ABC0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1CA06AA1"/>
    <w:multiLevelType w:val="hybridMultilevel"/>
    <w:tmpl w:val="07A6D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AE6960"/>
    <w:multiLevelType w:val="hybridMultilevel"/>
    <w:tmpl w:val="96001FFC"/>
    <w:lvl w:ilvl="0" w:tplc="5D12D4A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00E7BAC"/>
    <w:multiLevelType w:val="hybridMultilevel"/>
    <w:tmpl w:val="B6C648A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5" w15:restartNumberingAfterBreak="0">
    <w:nsid w:val="246F7837"/>
    <w:multiLevelType w:val="hybridMultilevel"/>
    <w:tmpl w:val="D9AEA6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5673CD"/>
    <w:multiLevelType w:val="hybridMultilevel"/>
    <w:tmpl w:val="1AB87958"/>
    <w:lvl w:ilvl="0" w:tplc="372E5D78">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7E4CF6"/>
    <w:multiLevelType w:val="hybridMultilevel"/>
    <w:tmpl w:val="1B54E8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366181"/>
    <w:multiLevelType w:val="multilevel"/>
    <w:tmpl w:val="3968DD4A"/>
    <w:lvl w:ilvl="0">
      <w:start w:val="1"/>
      <w:numFmt w:val="decimal"/>
      <w:pStyle w:val="Heading1"/>
      <w:lvlText w:val="%1."/>
      <w:lvlJc w:val="left"/>
      <w:pPr>
        <w:ind w:left="1080" w:hanging="720"/>
      </w:pPr>
      <w:rPr>
        <w:rFonts w:hint="default"/>
        <w:sz w:val="32"/>
      </w:rPr>
    </w:lvl>
    <w:lvl w:ilvl="1">
      <w:start w:val="1"/>
      <w:numFmt w:val="decimal"/>
      <w:isLgl/>
      <w:lvlText w:val="%1.%2."/>
      <w:lvlJc w:val="left"/>
      <w:pPr>
        <w:ind w:left="1080" w:hanging="720"/>
      </w:pPr>
      <w:rPr>
        <w:rFonts w:ascii="Gill Sans MT" w:hAnsi="Gill Sans MT" w:hint="default"/>
        <w:b/>
        <w:color w:val="4799B5"/>
      </w:rPr>
    </w:lvl>
    <w:lvl w:ilvl="2">
      <w:start w:val="1"/>
      <w:numFmt w:val="decimal"/>
      <w:isLgl/>
      <w:lvlText w:val="%1.%2.%3."/>
      <w:lvlJc w:val="left"/>
      <w:pPr>
        <w:ind w:left="1080" w:hanging="720"/>
      </w:pPr>
      <w:rPr>
        <w:rFonts w:ascii="Gill Sans MT" w:hAnsi="Gill Sans MT" w:hint="default"/>
        <w:color w:val="auto"/>
        <w:sz w:val="24"/>
        <w:szCs w:val="24"/>
      </w:rPr>
    </w:lvl>
    <w:lvl w:ilvl="3">
      <w:start w:val="1"/>
      <w:numFmt w:val="decimal"/>
      <w:isLgl/>
      <w:lvlText w:val="%1.%2.%3.%4."/>
      <w:lvlJc w:val="left"/>
      <w:pPr>
        <w:ind w:left="1440" w:hanging="1080"/>
      </w:pPr>
      <w:rPr>
        <w:rFonts w:hint="default"/>
        <w:color w:val="4F81BD" w:themeColor="accent1"/>
      </w:rPr>
    </w:lvl>
    <w:lvl w:ilvl="4">
      <w:start w:val="1"/>
      <w:numFmt w:val="decimal"/>
      <w:isLgl/>
      <w:lvlText w:val="%1.%2.%3.%4.%5."/>
      <w:lvlJc w:val="left"/>
      <w:pPr>
        <w:ind w:left="1800" w:hanging="1440"/>
      </w:pPr>
      <w:rPr>
        <w:rFonts w:hint="default"/>
        <w:color w:val="4F81BD" w:themeColor="accent1"/>
      </w:rPr>
    </w:lvl>
    <w:lvl w:ilvl="5">
      <w:start w:val="1"/>
      <w:numFmt w:val="decimal"/>
      <w:isLgl/>
      <w:lvlText w:val="%1.%2.%3.%4.%5.%6."/>
      <w:lvlJc w:val="left"/>
      <w:pPr>
        <w:ind w:left="1800" w:hanging="1440"/>
      </w:pPr>
      <w:rPr>
        <w:rFonts w:hint="default"/>
        <w:color w:val="4F81BD" w:themeColor="accent1"/>
      </w:rPr>
    </w:lvl>
    <w:lvl w:ilvl="6">
      <w:start w:val="1"/>
      <w:numFmt w:val="decimal"/>
      <w:isLgl/>
      <w:lvlText w:val="%1.%2.%3.%4.%5.%6.%7."/>
      <w:lvlJc w:val="left"/>
      <w:pPr>
        <w:ind w:left="2160" w:hanging="1800"/>
      </w:pPr>
      <w:rPr>
        <w:rFonts w:hint="default"/>
        <w:color w:val="4F81BD" w:themeColor="accent1"/>
      </w:rPr>
    </w:lvl>
    <w:lvl w:ilvl="7">
      <w:start w:val="1"/>
      <w:numFmt w:val="decimal"/>
      <w:isLgl/>
      <w:lvlText w:val="%1.%2.%3.%4.%5.%6.%7.%8."/>
      <w:lvlJc w:val="left"/>
      <w:pPr>
        <w:ind w:left="2520" w:hanging="2160"/>
      </w:pPr>
      <w:rPr>
        <w:rFonts w:hint="default"/>
        <w:color w:val="4F81BD" w:themeColor="accent1"/>
      </w:rPr>
    </w:lvl>
    <w:lvl w:ilvl="8">
      <w:start w:val="1"/>
      <w:numFmt w:val="decimal"/>
      <w:isLgl/>
      <w:lvlText w:val="%1.%2.%3.%4.%5.%6.%7.%8.%9."/>
      <w:lvlJc w:val="left"/>
      <w:pPr>
        <w:ind w:left="2520" w:hanging="2160"/>
      </w:pPr>
      <w:rPr>
        <w:rFonts w:hint="default"/>
        <w:color w:val="4F81BD" w:themeColor="accent1"/>
      </w:rPr>
    </w:lvl>
  </w:abstractNum>
  <w:abstractNum w:abstractNumId="29" w15:restartNumberingAfterBreak="0">
    <w:nsid w:val="2D430C6B"/>
    <w:multiLevelType w:val="hybridMultilevel"/>
    <w:tmpl w:val="13DE8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DAC6811"/>
    <w:multiLevelType w:val="hybridMultilevel"/>
    <w:tmpl w:val="EEC80E34"/>
    <w:lvl w:ilvl="0" w:tplc="3EAE03E0">
      <w:start w:val="1"/>
      <w:numFmt w:val="lowerRoman"/>
      <w:lvlText w:val="(%1)"/>
      <w:lvlJc w:val="left"/>
      <w:pPr>
        <w:ind w:left="720" w:hanging="360"/>
      </w:pPr>
      <w:rPr>
        <w:rFonts w:ascii="Gill Sans MT" w:eastAsia="Arial" w:hAnsi="Gill Sans MT"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F51037C"/>
    <w:multiLevelType w:val="hybridMultilevel"/>
    <w:tmpl w:val="4FE42E0E"/>
    <w:lvl w:ilvl="0" w:tplc="84647DDE">
      <w:start w:val="1"/>
      <w:numFmt w:val="bullet"/>
      <w:lvlText w:val="-"/>
      <w:lvlJc w:val="left"/>
      <w:pPr>
        <w:ind w:left="1080" w:hanging="360"/>
      </w:pPr>
      <w:rPr>
        <w:rFonts w:ascii="Gill Sans MT" w:eastAsia="Arial" w:hAnsi="Gill Sans MT"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FEC1BD6"/>
    <w:multiLevelType w:val="hybridMultilevel"/>
    <w:tmpl w:val="A1FCB4A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FEC3FC9"/>
    <w:multiLevelType w:val="hybridMultilevel"/>
    <w:tmpl w:val="8A986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FA29CE"/>
    <w:multiLevelType w:val="hybridMultilevel"/>
    <w:tmpl w:val="67547662"/>
    <w:lvl w:ilvl="0" w:tplc="EDEC179A">
      <w:start w:val="1"/>
      <w:numFmt w:val="decimal"/>
      <w:lvlText w:val="%1."/>
      <w:lvlJc w:val="left"/>
      <w:pPr>
        <w:ind w:left="720" w:hanging="360"/>
      </w:pPr>
      <w:rPr>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32B925AD"/>
    <w:multiLevelType w:val="hybridMultilevel"/>
    <w:tmpl w:val="459C0480"/>
    <w:lvl w:ilvl="0" w:tplc="04090001">
      <w:start w:val="1"/>
      <w:numFmt w:val="bullet"/>
      <w:lvlText w:val=""/>
      <w:lvlJc w:val="left"/>
      <w:pPr>
        <w:ind w:left="765" w:hanging="360"/>
      </w:pPr>
      <w:rPr>
        <w:rFonts w:ascii="Symbol" w:hAnsi="Symbol" w:hint="default"/>
      </w:rPr>
    </w:lvl>
    <w:lvl w:ilvl="1" w:tplc="04384B94">
      <w:numFmt w:val="bullet"/>
      <w:lvlText w:val="-"/>
      <w:lvlJc w:val="left"/>
      <w:pPr>
        <w:ind w:left="1485" w:hanging="360"/>
      </w:pPr>
      <w:rPr>
        <w:rFonts w:ascii="Garamond" w:eastAsia="Times New Roman" w:hAnsi="Garamond" w:cs="Times New Roman"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cs="Courier New" w:hint="default"/>
      </w:rPr>
    </w:lvl>
    <w:lvl w:ilvl="8" w:tplc="04090005">
      <w:start w:val="1"/>
      <w:numFmt w:val="bullet"/>
      <w:lvlText w:val=""/>
      <w:lvlJc w:val="left"/>
      <w:pPr>
        <w:ind w:left="6525" w:hanging="360"/>
      </w:pPr>
      <w:rPr>
        <w:rFonts w:ascii="Wingdings" w:hAnsi="Wingdings" w:hint="default"/>
      </w:rPr>
    </w:lvl>
  </w:abstractNum>
  <w:abstractNum w:abstractNumId="36" w15:restartNumberingAfterBreak="0">
    <w:nsid w:val="33893F90"/>
    <w:multiLevelType w:val="hybridMultilevel"/>
    <w:tmpl w:val="8FEE2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933680"/>
    <w:multiLevelType w:val="hybridMultilevel"/>
    <w:tmpl w:val="585C3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265710"/>
    <w:multiLevelType w:val="hybridMultilevel"/>
    <w:tmpl w:val="C77A2C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E0052C4"/>
    <w:multiLevelType w:val="hybridMultilevel"/>
    <w:tmpl w:val="BBD6941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0" w15:restartNumberingAfterBreak="0">
    <w:nsid w:val="3E9E73BE"/>
    <w:multiLevelType w:val="hybridMultilevel"/>
    <w:tmpl w:val="02805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7E2D12"/>
    <w:multiLevelType w:val="hybridMultilevel"/>
    <w:tmpl w:val="9E08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35142AA"/>
    <w:multiLevelType w:val="hybridMultilevel"/>
    <w:tmpl w:val="5CCE9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43C402F1"/>
    <w:multiLevelType w:val="hybridMultilevel"/>
    <w:tmpl w:val="310AC5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45D42649"/>
    <w:multiLevelType w:val="hybridMultilevel"/>
    <w:tmpl w:val="D7CA1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47084311"/>
    <w:multiLevelType w:val="hybridMultilevel"/>
    <w:tmpl w:val="4D3ED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7C225FA"/>
    <w:multiLevelType w:val="hybridMultilevel"/>
    <w:tmpl w:val="1DEA0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E96454"/>
    <w:multiLevelType w:val="hybridMultilevel"/>
    <w:tmpl w:val="7046C89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D3235A0"/>
    <w:multiLevelType w:val="hybridMultilevel"/>
    <w:tmpl w:val="134ED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1B6F18"/>
    <w:multiLevelType w:val="hybridMultilevel"/>
    <w:tmpl w:val="E5D4A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3745737"/>
    <w:multiLevelType w:val="hybridMultilevel"/>
    <w:tmpl w:val="4C027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3CC1091"/>
    <w:multiLevelType w:val="hybridMultilevel"/>
    <w:tmpl w:val="673497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43842DF"/>
    <w:multiLevelType w:val="hybridMultilevel"/>
    <w:tmpl w:val="5A82A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61008B"/>
    <w:multiLevelType w:val="hybridMultilevel"/>
    <w:tmpl w:val="F5F2D27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7B0392C"/>
    <w:multiLevelType w:val="hybridMultilevel"/>
    <w:tmpl w:val="55BA2F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15:restartNumberingAfterBreak="0">
    <w:nsid w:val="61D91294"/>
    <w:multiLevelType w:val="hybridMultilevel"/>
    <w:tmpl w:val="05502F8A"/>
    <w:lvl w:ilvl="0" w:tplc="92A8DA6C">
      <w:start w:val="4"/>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AB00A0"/>
    <w:multiLevelType w:val="hybridMultilevel"/>
    <w:tmpl w:val="5B880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14220E"/>
    <w:multiLevelType w:val="hybridMultilevel"/>
    <w:tmpl w:val="4DC03CD2"/>
    <w:lvl w:ilvl="0" w:tplc="76366D7A">
      <w:start w:val="1"/>
      <w:numFmt w:val="lowerRoman"/>
      <w:lvlText w:val="(%1)"/>
      <w:lvlJc w:val="left"/>
      <w:pPr>
        <w:ind w:left="720" w:hanging="360"/>
      </w:pPr>
      <w:rPr>
        <w:rFonts w:ascii="Gill Sans MT" w:eastAsia="Arial" w:hAnsi="Gill Sans MT"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7660FF"/>
    <w:multiLevelType w:val="hybridMultilevel"/>
    <w:tmpl w:val="DDA221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9" w15:restartNumberingAfterBreak="0">
    <w:nsid w:val="651E6DF0"/>
    <w:multiLevelType w:val="hybridMultilevel"/>
    <w:tmpl w:val="4A58921E"/>
    <w:lvl w:ilvl="0" w:tplc="04090001">
      <w:start w:val="1"/>
      <w:numFmt w:val="bullet"/>
      <w:lvlText w:val=""/>
      <w:lvlJc w:val="left"/>
      <w:pPr>
        <w:ind w:left="720" w:hanging="360"/>
      </w:pPr>
      <w:rPr>
        <w:rFonts w:ascii="Symbol" w:hAnsi="Symbol" w:hint="default"/>
      </w:rPr>
    </w:lvl>
    <w:lvl w:ilvl="1" w:tplc="2E9EDC1C">
      <w:numFmt w:val="bullet"/>
      <w:lvlText w:val="•"/>
      <w:lvlJc w:val="left"/>
      <w:pPr>
        <w:ind w:left="1440" w:hanging="360"/>
      </w:pPr>
      <w:rPr>
        <w:rFonts w:ascii="Gill Sans MT" w:eastAsia="Arial" w:hAnsi="Gill Sans MT"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7E4051"/>
    <w:multiLevelType w:val="hybridMultilevel"/>
    <w:tmpl w:val="B4DA86C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A16CC3"/>
    <w:multiLevelType w:val="hybridMultilevel"/>
    <w:tmpl w:val="87FAF8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CA42A2E"/>
    <w:multiLevelType w:val="hybridMultilevel"/>
    <w:tmpl w:val="D9BEC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D3E40F0"/>
    <w:multiLevelType w:val="hybridMultilevel"/>
    <w:tmpl w:val="093E0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EF04049"/>
    <w:multiLevelType w:val="hybridMultilevel"/>
    <w:tmpl w:val="E5AA6008"/>
    <w:lvl w:ilvl="0" w:tplc="04090011">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3A41F87"/>
    <w:multiLevelType w:val="hybridMultilevel"/>
    <w:tmpl w:val="54804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853F5F"/>
    <w:multiLevelType w:val="hybridMultilevel"/>
    <w:tmpl w:val="298A146C"/>
    <w:lvl w:ilvl="0" w:tplc="0409000F">
      <w:start w:val="1"/>
      <w:numFmt w:val="decimal"/>
      <w:lvlText w:val="%1."/>
      <w:lvlJc w:val="left"/>
      <w:pPr>
        <w:ind w:left="360" w:hanging="360"/>
      </w:p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start w:val="1"/>
      <w:numFmt w:val="bullet"/>
      <w:lvlText w:val=""/>
      <w:lvlJc w:val="left"/>
      <w:pPr>
        <w:ind w:left="7200" w:hanging="360"/>
      </w:pPr>
      <w:rPr>
        <w:rFonts w:ascii="Wingdings" w:hAnsi="Wingdings" w:hint="default"/>
      </w:rPr>
    </w:lvl>
    <w:lvl w:ilvl="6" w:tplc="04090001">
      <w:start w:val="1"/>
      <w:numFmt w:val="bullet"/>
      <w:lvlText w:val=""/>
      <w:lvlJc w:val="left"/>
      <w:pPr>
        <w:ind w:left="7920" w:hanging="360"/>
      </w:pPr>
      <w:rPr>
        <w:rFonts w:ascii="Symbol" w:hAnsi="Symbol" w:hint="default"/>
      </w:rPr>
    </w:lvl>
    <w:lvl w:ilvl="7" w:tplc="04090003">
      <w:start w:val="1"/>
      <w:numFmt w:val="bullet"/>
      <w:lvlText w:val="o"/>
      <w:lvlJc w:val="left"/>
      <w:pPr>
        <w:ind w:left="8640" w:hanging="360"/>
      </w:pPr>
      <w:rPr>
        <w:rFonts w:ascii="Courier New" w:hAnsi="Courier New" w:cs="Courier New" w:hint="default"/>
      </w:rPr>
    </w:lvl>
    <w:lvl w:ilvl="8" w:tplc="04090005">
      <w:start w:val="1"/>
      <w:numFmt w:val="bullet"/>
      <w:lvlText w:val=""/>
      <w:lvlJc w:val="left"/>
      <w:pPr>
        <w:ind w:left="9360" w:hanging="360"/>
      </w:pPr>
      <w:rPr>
        <w:rFonts w:ascii="Wingdings" w:hAnsi="Wingdings" w:hint="default"/>
      </w:rPr>
    </w:lvl>
  </w:abstractNum>
  <w:abstractNum w:abstractNumId="67" w15:restartNumberingAfterBreak="0">
    <w:nsid w:val="79A92484"/>
    <w:multiLevelType w:val="hybridMultilevel"/>
    <w:tmpl w:val="D960B408"/>
    <w:lvl w:ilvl="0" w:tplc="EF0092E0">
      <w:start w:val="1"/>
      <w:numFmt w:val="decimal"/>
      <w:lvlText w:val="(%1)"/>
      <w:lvlJc w:val="left"/>
      <w:pPr>
        <w:ind w:left="1800" w:hanging="360"/>
      </w:pPr>
      <w:rPr>
        <w:rFonts w:hint="default"/>
        <w:color w:val="auto"/>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7B0A6FF4"/>
    <w:multiLevelType w:val="hybridMultilevel"/>
    <w:tmpl w:val="62A27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985C80"/>
    <w:multiLevelType w:val="hybridMultilevel"/>
    <w:tmpl w:val="1B1427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C3012EF"/>
    <w:multiLevelType w:val="hybridMultilevel"/>
    <w:tmpl w:val="2064FF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2"/>
  </w:num>
  <w:num w:numId="2">
    <w:abstractNumId w:val="8"/>
  </w:num>
  <w:num w:numId="3">
    <w:abstractNumId w:val="29"/>
  </w:num>
  <w:num w:numId="4">
    <w:abstractNumId w:val="34"/>
  </w:num>
  <w:num w:numId="5">
    <w:abstractNumId w:val="47"/>
  </w:num>
  <w:num w:numId="6">
    <w:abstractNumId w:val="54"/>
  </w:num>
  <w:num w:numId="7">
    <w:abstractNumId w:val="10"/>
  </w:num>
  <w:num w:numId="8">
    <w:abstractNumId w:val="43"/>
  </w:num>
  <w:num w:numId="9">
    <w:abstractNumId w:val="44"/>
  </w:num>
  <w:num w:numId="10">
    <w:abstractNumId w:val="21"/>
  </w:num>
  <w:num w:numId="11">
    <w:abstractNumId w:val="6"/>
  </w:num>
  <w:num w:numId="12">
    <w:abstractNumId w:val="49"/>
  </w:num>
  <w:num w:numId="13">
    <w:abstractNumId w:val="63"/>
  </w:num>
  <w:num w:numId="14">
    <w:abstractNumId w:val="31"/>
  </w:num>
  <w:num w:numId="15">
    <w:abstractNumId w:val="69"/>
  </w:num>
  <w:num w:numId="16">
    <w:abstractNumId w:val="62"/>
  </w:num>
  <w:num w:numId="17">
    <w:abstractNumId w:val="65"/>
  </w:num>
  <w:num w:numId="18">
    <w:abstractNumId w:val="45"/>
  </w:num>
  <w:num w:numId="19">
    <w:abstractNumId w:val="1"/>
  </w:num>
  <w:num w:numId="20">
    <w:abstractNumId w:val="36"/>
  </w:num>
  <w:num w:numId="21">
    <w:abstractNumId w:val="5"/>
  </w:num>
  <w:num w:numId="22">
    <w:abstractNumId w:val="22"/>
  </w:num>
  <w:num w:numId="23">
    <w:abstractNumId w:val="37"/>
  </w:num>
  <w:num w:numId="24">
    <w:abstractNumId w:val="38"/>
  </w:num>
  <w:num w:numId="25">
    <w:abstractNumId w:val="16"/>
  </w:num>
  <w:num w:numId="26">
    <w:abstractNumId w:val="32"/>
  </w:num>
  <w:num w:numId="27">
    <w:abstractNumId w:val="60"/>
  </w:num>
  <w:num w:numId="28">
    <w:abstractNumId w:val="61"/>
  </w:num>
  <w:num w:numId="29">
    <w:abstractNumId w:val="66"/>
  </w:num>
  <w:num w:numId="30">
    <w:abstractNumId w:val="70"/>
  </w:num>
  <w:num w:numId="31">
    <w:abstractNumId w:val="27"/>
  </w:num>
  <w:num w:numId="32">
    <w:abstractNumId w:val="20"/>
  </w:num>
  <w:num w:numId="33">
    <w:abstractNumId w:val="40"/>
  </w:num>
  <w:num w:numId="34">
    <w:abstractNumId w:val="3"/>
  </w:num>
  <w:num w:numId="35">
    <w:abstractNumId w:val="53"/>
  </w:num>
  <w:num w:numId="36">
    <w:abstractNumId w:val="39"/>
  </w:num>
  <w:num w:numId="37">
    <w:abstractNumId w:val="35"/>
  </w:num>
  <w:num w:numId="38">
    <w:abstractNumId w:val="55"/>
  </w:num>
  <w:num w:numId="39">
    <w:abstractNumId w:val="58"/>
  </w:num>
  <w:num w:numId="40">
    <w:abstractNumId w:val="68"/>
  </w:num>
  <w:num w:numId="41">
    <w:abstractNumId w:val="50"/>
  </w:num>
  <w:num w:numId="42">
    <w:abstractNumId w:val="24"/>
  </w:num>
  <w:num w:numId="43">
    <w:abstractNumId w:val="48"/>
  </w:num>
  <w:num w:numId="44">
    <w:abstractNumId w:val="23"/>
  </w:num>
  <w:num w:numId="45">
    <w:abstractNumId w:val="67"/>
  </w:num>
  <w:num w:numId="46">
    <w:abstractNumId w:val="13"/>
  </w:num>
  <w:num w:numId="47">
    <w:abstractNumId w:val="15"/>
  </w:num>
  <w:num w:numId="48">
    <w:abstractNumId w:val="64"/>
  </w:num>
  <w:num w:numId="49">
    <w:abstractNumId w:val="17"/>
  </w:num>
  <w:num w:numId="50">
    <w:abstractNumId w:val="56"/>
  </w:num>
  <w:num w:numId="51">
    <w:abstractNumId w:val="18"/>
  </w:num>
  <w:num w:numId="52">
    <w:abstractNumId w:val="11"/>
  </w:num>
  <w:num w:numId="53">
    <w:abstractNumId w:val="19"/>
  </w:num>
  <w:num w:numId="54">
    <w:abstractNumId w:val="51"/>
  </w:num>
  <w:num w:numId="55">
    <w:abstractNumId w:val="59"/>
  </w:num>
  <w:num w:numId="56">
    <w:abstractNumId w:val="0"/>
  </w:num>
  <w:num w:numId="57">
    <w:abstractNumId w:val="33"/>
  </w:num>
  <w:num w:numId="58">
    <w:abstractNumId w:val="41"/>
  </w:num>
  <w:num w:numId="59">
    <w:abstractNumId w:val="46"/>
  </w:num>
  <w:num w:numId="60">
    <w:abstractNumId w:val="2"/>
  </w:num>
  <w:num w:numId="61">
    <w:abstractNumId w:val="26"/>
  </w:num>
  <w:num w:numId="62">
    <w:abstractNumId w:val="52"/>
  </w:num>
  <w:num w:numId="63">
    <w:abstractNumId w:val="30"/>
  </w:num>
  <w:num w:numId="64">
    <w:abstractNumId w:val="57"/>
  </w:num>
  <w:num w:numId="65">
    <w:abstractNumId w:val="4"/>
  </w:num>
  <w:num w:numId="66">
    <w:abstractNumId w:val="25"/>
  </w:num>
  <w:num w:numId="67">
    <w:abstractNumId w:val="12"/>
  </w:num>
  <w:num w:numId="68">
    <w:abstractNumId w:val="7"/>
  </w:num>
  <w:num w:numId="69">
    <w:abstractNumId w:val="14"/>
  </w:num>
  <w:num w:numId="70">
    <w:abstractNumId w:val="28"/>
  </w:num>
  <w:num w:numId="71">
    <w:abstractNumId w:val="9"/>
  </w:num>
  <w:num w:numId="72">
    <w:abstractNumId w:val="28"/>
  </w:num>
  <w:numIdMacAtCleanup w:val="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iersten Johnson">
    <w15:presenceInfo w15:providerId="Windows Live" w15:userId="01474707cb90a8fc"/>
  </w15:person>
  <w15:person w15:author="Kaur, Jasbir">
    <w15:presenceInfo w15:providerId="AD" w15:userId="S-1-5-21-2338163137-2684688362-157462135-91631"/>
  </w15:person>
  <w15:person w15:author="Kiersten Johnson [2]">
    <w15:presenceInfo w15:providerId="Windows Live" w15:userId="756920d31d83ea7a"/>
  </w15:person>
  <w15:person w15:author="Zalisk, Kirsten">
    <w15:presenceInfo w15:providerId="AD" w15:userId="S-1-5-21-2338163137-2684688362-157462135-926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36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73CF"/>
    <w:rsid w:val="000011E9"/>
    <w:rsid w:val="00001983"/>
    <w:rsid w:val="000025FC"/>
    <w:rsid w:val="000026D6"/>
    <w:rsid w:val="00002BF6"/>
    <w:rsid w:val="00003138"/>
    <w:rsid w:val="000037D3"/>
    <w:rsid w:val="00003818"/>
    <w:rsid w:val="00004EF6"/>
    <w:rsid w:val="000054ED"/>
    <w:rsid w:val="00005672"/>
    <w:rsid w:val="00006664"/>
    <w:rsid w:val="000074CC"/>
    <w:rsid w:val="00007690"/>
    <w:rsid w:val="00007884"/>
    <w:rsid w:val="00007DEC"/>
    <w:rsid w:val="00007F8E"/>
    <w:rsid w:val="0001034B"/>
    <w:rsid w:val="00010446"/>
    <w:rsid w:val="00011907"/>
    <w:rsid w:val="000125D9"/>
    <w:rsid w:val="00013901"/>
    <w:rsid w:val="00013DDF"/>
    <w:rsid w:val="0001466E"/>
    <w:rsid w:val="000157C2"/>
    <w:rsid w:val="00015A7B"/>
    <w:rsid w:val="00015B62"/>
    <w:rsid w:val="00016368"/>
    <w:rsid w:val="00017D09"/>
    <w:rsid w:val="00017E39"/>
    <w:rsid w:val="00020C3A"/>
    <w:rsid w:val="00020F36"/>
    <w:rsid w:val="00021658"/>
    <w:rsid w:val="000221F9"/>
    <w:rsid w:val="00023176"/>
    <w:rsid w:val="00023C53"/>
    <w:rsid w:val="00023E4E"/>
    <w:rsid w:val="000242F0"/>
    <w:rsid w:val="00024570"/>
    <w:rsid w:val="00025211"/>
    <w:rsid w:val="000257D2"/>
    <w:rsid w:val="00025FE1"/>
    <w:rsid w:val="000270B9"/>
    <w:rsid w:val="0002751E"/>
    <w:rsid w:val="000316A9"/>
    <w:rsid w:val="00031940"/>
    <w:rsid w:val="00031A9B"/>
    <w:rsid w:val="00032031"/>
    <w:rsid w:val="00032679"/>
    <w:rsid w:val="00032954"/>
    <w:rsid w:val="00032E2F"/>
    <w:rsid w:val="00032F0E"/>
    <w:rsid w:val="0003448C"/>
    <w:rsid w:val="000345AB"/>
    <w:rsid w:val="0003648C"/>
    <w:rsid w:val="00041A96"/>
    <w:rsid w:val="00041D96"/>
    <w:rsid w:val="000422D4"/>
    <w:rsid w:val="000424E6"/>
    <w:rsid w:val="00043744"/>
    <w:rsid w:val="00043878"/>
    <w:rsid w:val="0004488C"/>
    <w:rsid w:val="00044F6E"/>
    <w:rsid w:val="00045294"/>
    <w:rsid w:val="000457E8"/>
    <w:rsid w:val="00045D7A"/>
    <w:rsid w:val="00046678"/>
    <w:rsid w:val="00046B3A"/>
    <w:rsid w:val="00047BBD"/>
    <w:rsid w:val="00050678"/>
    <w:rsid w:val="00051237"/>
    <w:rsid w:val="0005189E"/>
    <w:rsid w:val="00051BAD"/>
    <w:rsid w:val="000520BB"/>
    <w:rsid w:val="000521D7"/>
    <w:rsid w:val="000523CD"/>
    <w:rsid w:val="00053118"/>
    <w:rsid w:val="00053920"/>
    <w:rsid w:val="00054399"/>
    <w:rsid w:val="000546C1"/>
    <w:rsid w:val="00055015"/>
    <w:rsid w:val="00055879"/>
    <w:rsid w:val="00055EE4"/>
    <w:rsid w:val="00056B54"/>
    <w:rsid w:val="00056F13"/>
    <w:rsid w:val="00057115"/>
    <w:rsid w:val="000574E7"/>
    <w:rsid w:val="00057F95"/>
    <w:rsid w:val="00060A41"/>
    <w:rsid w:val="00060ADD"/>
    <w:rsid w:val="00061244"/>
    <w:rsid w:val="0006180E"/>
    <w:rsid w:val="00061FAF"/>
    <w:rsid w:val="0006275D"/>
    <w:rsid w:val="0006341B"/>
    <w:rsid w:val="000634D3"/>
    <w:rsid w:val="00064584"/>
    <w:rsid w:val="00065391"/>
    <w:rsid w:val="00065B41"/>
    <w:rsid w:val="00066FCE"/>
    <w:rsid w:val="000725A5"/>
    <w:rsid w:val="00072CFF"/>
    <w:rsid w:val="000735CF"/>
    <w:rsid w:val="00073BC4"/>
    <w:rsid w:val="00074903"/>
    <w:rsid w:val="00074E6A"/>
    <w:rsid w:val="00075FF3"/>
    <w:rsid w:val="00076C0B"/>
    <w:rsid w:val="00077328"/>
    <w:rsid w:val="00077576"/>
    <w:rsid w:val="00081C86"/>
    <w:rsid w:val="00081E05"/>
    <w:rsid w:val="00082688"/>
    <w:rsid w:val="00083028"/>
    <w:rsid w:val="00083B14"/>
    <w:rsid w:val="00083CC8"/>
    <w:rsid w:val="000841FC"/>
    <w:rsid w:val="000844D1"/>
    <w:rsid w:val="00084FBC"/>
    <w:rsid w:val="0008510E"/>
    <w:rsid w:val="000855B5"/>
    <w:rsid w:val="0008608F"/>
    <w:rsid w:val="000862CB"/>
    <w:rsid w:val="00086453"/>
    <w:rsid w:val="0008692A"/>
    <w:rsid w:val="00087F3A"/>
    <w:rsid w:val="000904FE"/>
    <w:rsid w:val="000922AE"/>
    <w:rsid w:val="00092823"/>
    <w:rsid w:val="00093567"/>
    <w:rsid w:val="00093DDC"/>
    <w:rsid w:val="00095397"/>
    <w:rsid w:val="000958F6"/>
    <w:rsid w:val="000959A9"/>
    <w:rsid w:val="00096F0E"/>
    <w:rsid w:val="00097627"/>
    <w:rsid w:val="00097870"/>
    <w:rsid w:val="000A0872"/>
    <w:rsid w:val="000A1356"/>
    <w:rsid w:val="000A1F77"/>
    <w:rsid w:val="000A32D1"/>
    <w:rsid w:val="000A34BC"/>
    <w:rsid w:val="000A4154"/>
    <w:rsid w:val="000A41DA"/>
    <w:rsid w:val="000A4BDD"/>
    <w:rsid w:val="000A4CB7"/>
    <w:rsid w:val="000A5DCF"/>
    <w:rsid w:val="000A639B"/>
    <w:rsid w:val="000A6637"/>
    <w:rsid w:val="000A6F9E"/>
    <w:rsid w:val="000A7202"/>
    <w:rsid w:val="000A7412"/>
    <w:rsid w:val="000A7E44"/>
    <w:rsid w:val="000B0A5F"/>
    <w:rsid w:val="000B0FCE"/>
    <w:rsid w:val="000B1343"/>
    <w:rsid w:val="000B1436"/>
    <w:rsid w:val="000B151A"/>
    <w:rsid w:val="000B167C"/>
    <w:rsid w:val="000B21E4"/>
    <w:rsid w:val="000B2329"/>
    <w:rsid w:val="000B37BB"/>
    <w:rsid w:val="000B429B"/>
    <w:rsid w:val="000B4B54"/>
    <w:rsid w:val="000B5806"/>
    <w:rsid w:val="000B5E3A"/>
    <w:rsid w:val="000B6621"/>
    <w:rsid w:val="000B7F35"/>
    <w:rsid w:val="000C02FE"/>
    <w:rsid w:val="000C052A"/>
    <w:rsid w:val="000C08EB"/>
    <w:rsid w:val="000C266E"/>
    <w:rsid w:val="000C2C7C"/>
    <w:rsid w:val="000C2F1E"/>
    <w:rsid w:val="000C2F95"/>
    <w:rsid w:val="000C309F"/>
    <w:rsid w:val="000C3CDE"/>
    <w:rsid w:val="000C3F8C"/>
    <w:rsid w:val="000C419A"/>
    <w:rsid w:val="000C4DE2"/>
    <w:rsid w:val="000C531F"/>
    <w:rsid w:val="000C5AC5"/>
    <w:rsid w:val="000C6623"/>
    <w:rsid w:val="000C723A"/>
    <w:rsid w:val="000C7642"/>
    <w:rsid w:val="000C7972"/>
    <w:rsid w:val="000D04FB"/>
    <w:rsid w:val="000D0BF4"/>
    <w:rsid w:val="000D0CE1"/>
    <w:rsid w:val="000D0F30"/>
    <w:rsid w:val="000D133F"/>
    <w:rsid w:val="000D234C"/>
    <w:rsid w:val="000D2969"/>
    <w:rsid w:val="000D3DAA"/>
    <w:rsid w:val="000D4050"/>
    <w:rsid w:val="000D44BD"/>
    <w:rsid w:val="000D4531"/>
    <w:rsid w:val="000D49D1"/>
    <w:rsid w:val="000D4B40"/>
    <w:rsid w:val="000D5416"/>
    <w:rsid w:val="000D595C"/>
    <w:rsid w:val="000D60E4"/>
    <w:rsid w:val="000D6A03"/>
    <w:rsid w:val="000D6BAA"/>
    <w:rsid w:val="000E13FE"/>
    <w:rsid w:val="000E1DA0"/>
    <w:rsid w:val="000E3865"/>
    <w:rsid w:val="000E3FD8"/>
    <w:rsid w:val="000E433B"/>
    <w:rsid w:val="000E43E4"/>
    <w:rsid w:val="000E4D0E"/>
    <w:rsid w:val="000E4FC8"/>
    <w:rsid w:val="000E568C"/>
    <w:rsid w:val="000E5691"/>
    <w:rsid w:val="000E58C0"/>
    <w:rsid w:val="000E6313"/>
    <w:rsid w:val="000E665E"/>
    <w:rsid w:val="000E7693"/>
    <w:rsid w:val="000F0BAC"/>
    <w:rsid w:val="000F2F18"/>
    <w:rsid w:val="000F2F3A"/>
    <w:rsid w:val="000F30B5"/>
    <w:rsid w:val="000F3585"/>
    <w:rsid w:val="000F3891"/>
    <w:rsid w:val="000F3D87"/>
    <w:rsid w:val="000F3E6B"/>
    <w:rsid w:val="000F47FD"/>
    <w:rsid w:val="000F4CCF"/>
    <w:rsid w:val="000F66E8"/>
    <w:rsid w:val="000F66F6"/>
    <w:rsid w:val="000F698E"/>
    <w:rsid w:val="000F69D0"/>
    <w:rsid w:val="000F6B6B"/>
    <w:rsid w:val="000F7D54"/>
    <w:rsid w:val="001008A4"/>
    <w:rsid w:val="00100B96"/>
    <w:rsid w:val="00100C06"/>
    <w:rsid w:val="00100F26"/>
    <w:rsid w:val="0010115F"/>
    <w:rsid w:val="001026CD"/>
    <w:rsid w:val="00103672"/>
    <w:rsid w:val="00103840"/>
    <w:rsid w:val="0010389F"/>
    <w:rsid w:val="0010392F"/>
    <w:rsid w:val="001041C9"/>
    <w:rsid w:val="00104321"/>
    <w:rsid w:val="00104E24"/>
    <w:rsid w:val="00105867"/>
    <w:rsid w:val="00105F0D"/>
    <w:rsid w:val="001066F3"/>
    <w:rsid w:val="0010688C"/>
    <w:rsid w:val="00106B75"/>
    <w:rsid w:val="00106F40"/>
    <w:rsid w:val="00107DF1"/>
    <w:rsid w:val="0011020C"/>
    <w:rsid w:val="00110643"/>
    <w:rsid w:val="00110CD4"/>
    <w:rsid w:val="0011192B"/>
    <w:rsid w:val="001120D6"/>
    <w:rsid w:val="0011377C"/>
    <w:rsid w:val="00114CB6"/>
    <w:rsid w:val="001163FD"/>
    <w:rsid w:val="0011685E"/>
    <w:rsid w:val="00116FD4"/>
    <w:rsid w:val="00117C63"/>
    <w:rsid w:val="00117DAB"/>
    <w:rsid w:val="00120251"/>
    <w:rsid w:val="001209DB"/>
    <w:rsid w:val="00121290"/>
    <w:rsid w:val="001212E7"/>
    <w:rsid w:val="001216CF"/>
    <w:rsid w:val="00121C8B"/>
    <w:rsid w:val="001259DD"/>
    <w:rsid w:val="00125ACD"/>
    <w:rsid w:val="00125BA9"/>
    <w:rsid w:val="00125E45"/>
    <w:rsid w:val="00126651"/>
    <w:rsid w:val="0012668C"/>
    <w:rsid w:val="001270C8"/>
    <w:rsid w:val="001271A6"/>
    <w:rsid w:val="00130486"/>
    <w:rsid w:val="00130873"/>
    <w:rsid w:val="00131756"/>
    <w:rsid w:val="00131760"/>
    <w:rsid w:val="001320AA"/>
    <w:rsid w:val="001323F8"/>
    <w:rsid w:val="00133AE0"/>
    <w:rsid w:val="00133F53"/>
    <w:rsid w:val="0013498D"/>
    <w:rsid w:val="00135CF1"/>
    <w:rsid w:val="00136587"/>
    <w:rsid w:val="00137857"/>
    <w:rsid w:val="00137887"/>
    <w:rsid w:val="00137E11"/>
    <w:rsid w:val="00140451"/>
    <w:rsid w:val="00140CE6"/>
    <w:rsid w:val="0014107C"/>
    <w:rsid w:val="001415D1"/>
    <w:rsid w:val="00141650"/>
    <w:rsid w:val="0014165A"/>
    <w:rsid w:val="001418E6"/>
    <w:rsid w:val="00142AE9"/>
    <w:rsid w:val="00143037"/>
    <w:rsid w:val="001435FB"/>
    <w:rsid w:val="00143A16"/>
    <w:rsid w:val="0014417C"/>
    <w:rsid w:val="0014462F"/>
    <w:rsid w:val="00144D18"/>
    <w:rsid w:val="00145357"/>
    <w:rsid w:val="00145FCF"/>
    <w:rsid w:val="0014740B"/>
    <w:rsid w:val="00147A70"/>
    <w:rsid w:val="00147AA6"/>
    <w:rsid w:val="00147B2F"/>
    <w:rsid w:val="00147D90"/>
    <w:rsid w:val="00151452"/>
    <w:rsid w:val="00151761"/>
    <w:rsid w:val="001519FB"/>
    <w:rsid w:val="001520F7"/>
    <w:rsid w:val="0015223E"/>
    <w:rsid w:val="00152564"/>
    <w:rsid w:val="0015258D"/>
    <w:rsid w:val="001527A9"/>
    <w:rsid w:val="00152A3C"/>
    <w:rsid w:val="00153623"/>
    <w:rsid w:val="00153ABD"/>
    <w:rsid w:val="00153FAF"/>
    <w:rsid w:val="0015443A"/>
    <w:rsid w:val="00154928"/>
    <w:rsid w:val="001550AF"/>
    <w:rsid w:val="0015529D"/>
    <w:rsid w:val="001565A4"/>
    <w:rsid w:val="0015697A"/>
    <w:rsid w:val="00156FF5"/>
    <w:rsid w:val="00161C67"/>
    <w:rsid w:val="00162100"/>
    <w:rsid w:val="00163CFB"/>
    <w:rsid w:val="0016420B"/>
    <w:rsid w:val="00164825"/>
    <w:rsid w:val="0016524B"/>
    <w:rsid w:val="00166408"/>
    <w:rsid w:val="00166471"/>
    <w:rsid w:val="001709A7"/>
    <w:rsid w:val="00171030"/>
    <w:rsid w:val="001710BF"/>
    <w:rsid w:val="0017184A"/>
    <w:rsid w:val="001718D4"/>
    <w:rsid w:val="0017204D"/>
    <w:rsid w:val="001723FD"/>
    <w:rsid w:val="00172954"/>
    <w:rsid w:val="00173E87"/>
    <w:rsid w:val="00173F42"/>
    <w:rsid w:val="001763AD"/>
    <w:rsid w:val="0017670D"/>
    <w:rsid w:val="00177624"/>
    <w:rsid w:val="00177BFE"/>
    <w:rsid w:val="001808AA"/>
    <w:rsid w:val="00181781"/>
    <w:rsid w:val="00181A41"/>
    <w:rsid w:val="00182134"/>
    <w:rsid w:val="001825A2"/>
    <w:rsid w:val="0018284D"/>
    <w:rsid w:val="00182A81"/>
    <w:rsid w:val="00183632"/>
    <w:rsid w:val="00183FAA"/>
    <w:rsid w:val="0018401D"/>
    <w:rsid w:val="00184A92"/>
    <w:rsid w:val="00185E85"/>
    <w:rsid w:val="001867B7"/>
    <w:rsid w:val="00186AD7"/>
    <w:rsid w:val="00186F04"/>
    <w:rsid w:val="00186FEA"/>
    <w:rsid w:val="001871E5"/>
    <w:rsid w:val="00187778"/>
    <w:rsid w:val="00187FF1"/>
    <w:rsid w:val="00190725"/>
    <w:rsid w:val="001919E7"/>
    <w:rsid w:val="00191CE0"/>
    <w:rsid w:val="001921DA"/>
    <w:rsid w:val="00192A3D"/>
    <w:rsid w:val="00193196"/>
    <w:rsid w:val="00193610"/>
    <w:rsid w:val="001936EF"/>
    <w:rsid w:val="0019389F"/>
    <w:rsid w:val="00193D52"/>
    <w:rsid w:val="0019459F"/>
    <w:rsid w:val="00194D76"/>
    <w:rsid w:val="001951D7"/>
    <w:rsid w:val="00195350"/>
    <w:rsid w:val="00195F33"/>
    <w:rsid w:val="001966CE"/>
    <w:rsid w:val="00197F50"/>
    <w:rsid w:val="00197FA7"/>
    <w:rsid w:val="001A0659"/>
    <w:rsid w:val="001A0BC3"/>
    <w:rsid w:val="001A1C0A"/>
    <w:rsid w:val="001A20A3"/>
    <w:rsid w:val="001A35EF"/>
    <w:rsid w:val="001A37BA"/>
    <w:rsid w:val="001A4063"/>
    <w:rsid w:val="001A5019"/>
    <w:rsid w:val="001A5650"/>
    <w:rsid w:val="001A6DBD"/>
    <w:rsid w:val="001A7980"/>
    <w:rsid w:val="001B013B"/>
    <w:rsid w:val="001B01F9"/>
    <w:rsid w:val="001B1CE1"/>
    <w:rsid w:val="001B312B"/>
    <w:rsid w:val="001B3E4B"/>
    <w:rsid w:val="001B40CB"/>
    <w:rsid w:val="001B41DA"/>
    <w:rsid w:val="001B4827"/>
    <w:rsid w:val="001B4AC2"/>
    <w:rsid w:val="001B5475"/>
    <w:rsid w:val="001B60E9"/>
    <w:rsid w:val="001B61C5"/>
    <w:rsid w:val="001B6551"/>
    <w:rsid w:val="001B682E"/>
    <w:rsid w:val="001B6DFF"/>
    <w:rsid w:val="001B7271"/>
    <w:rsid w:val="001C0695"/>
    <w:rsid w:val="001C0B1B"/>
    <w:rsid w:val="001C1689"/>
    <w:rsid w:val="001C1742"/>
    <w:rsid w:val="001C18F6"/>
    <w:rsid w:val="001C26D2"/>
    <w:rsid w:val="001C300D"/>
    <w:rsid w:val="001C4997"/>
    <w:rsid w:val="001C4E36"/>
    <w:rsid w:val="001C5272"/>
    <w:rsid w:val="001C52CE"/>
    <w:rsid w:val="001C548B"/>
    <w:rsid w:val="001C554C"/>
    <w:rsid w:val="001C5808"/>
    <w:rsid w:val="001C5C74"/>
    <w:rsid w:val="001C67C3"/>
    <w:rsid w:val="001C7F78"/>
    <w:rsid w:val="001D0E2C"/>
    <w:rsid w:val="001D1030"/>
    <w:rsid w:val="001D11FA"/>
    <w:rsid w:val="001D2436"/>
    <w:rsid w:val="001D255F"/>
    <w:rsid w:val="001D2EA7"/>
    <w:rsid w:val="001D2EBD"/>
    <w:rsid w:val="001D32B7"/>
    <w:rsid w:val="001D3917"/>
    <w:rsid w:val="001D3DA7"/>
    <w:rsid w:val="001D412C"/>
    <w:rsid w:val="001D4BFF"/>
    <w:rsid w:val="001D5498"/>
    <w:rsid w:val="001D5547"/>
    <w:rsid w:val="001D5F44"/>
    <w:rsid w:val="001D614F"/>
    <w:rsid w:val="001D6485"/>
    <w:rsid w:val="001D7142"/>
    <w:rsid w:val="001D7195"/>
    <w:rsid w:val="001D77E5"/>
    <w:rsid w:val="001D78BC"/>
    <w:rsid w:val="001D7B9C"/>
    <w:rsid w:val="001E05C7"/>
    <w:rsid w:val="001E14C6"/>
    <w:rsid w:val="001E1585"/>
    <w:rsid w:val="001E1F61"/>
    <w:rsid w:val="001E235E"/>
    <w:rsid w:val="001E24C6"/>
    <w:rsid w:val="001E2B1C"/>
    <w:rsid w:val="001E3CCC"/>
    <w:rsid w:val="001E4142"/>
    <w:rsid w:val="001E4479"/>
    <w:rsid w:val="001E4511"/>
    <w:rsid w:val="001E6014"/>
    <w:rsid w:val="001E6278"/>
    <w:rsid w:val="001E6E08"/>
    <w:rsid w:val="001E6E51"/>
    <w:rsid w:val="001F012E"/>
    <w:rsid w:val="001F01B8"/>
    <w:rsid w:val="001F0807"/>
    <w:rsid w:val="001F2620"/>
    <w:rsid w:val="001F3637"/>
    <w:rsid w:val="001F36CC"/>
    <w:rsid w:val="001F418B"/>
    <w:rsid w:val="001F5806"/>
    <w:rsid w:val="001F61FA"/>
    <w:rsid w:val="001F71BD"/>
    <w:rsid w:val="001F79D4"/>
    <w:rsid w:val="002000C3"/>
    <w:rsid w:val="0020156C"/>
    <w:rsid w:val="00201B14"/>
    <w:rsid w:val="00202E9F"/>
    <w:rsid w:val="00203F43"/>
    <w:rsid w:val="00204236"/>
    <w:rsid w:val="002056B7"/>
    <w:rsid w:val="002058B0"/>
    <w:rsid w:val="00206060"/>
    <w:rsid w:val="00206737"/>
    <w:rsid w:val="00207222"/>
    <w:rsid w:val="00210B1B"/>
    <w:rsid w:val="002115EF"/>
    <w:rsid w:val="00211C40"/>
    <w:rsid w:val="00211DCC"/>
    <w:rsid w:val="002124CC"/>
    <w:rsid w:val="002131B7"/>
    <w:rsid w:val="00213D2C"/>
    <w:rsid w:val="0021472E"/>
    <w:rsid w:val="002148FF"/>
    <w:rsid w:val="0021508F"/>
    <w:rsid w:val="0021567E"/>
    <w:rsid w:val="00215F88"/>
    <w:rsid w:val="002160E6"/>
    <w:rsid w:val="00217CC0"/>
    <w:rsid w:val="00220FB6"/>
    <w:rsid w:val="00221D2B"/>
    <w:rsid w:val="00221E21"/>
    <w:rsid w:val="00222392"/>
    <w:rsid w:val="00222D52"/>
    <w:rsid w:val="002234FC"/>
    <w:rsid w:val="0022395B"/>
    <w:rsid w:val="00223A5F"/>
    <w:rsid w:val="0022454D"/>
    <w:rsid w:val="002246F3"/>
    <w:rsid w:val="00225AA5"/>
    <w:rsid w:val="00225C9B"/>
    <w:rsid w:val="00226835"/>
    <w:rsid w:val="00226B6A"/>
    <w:rsid w:val="002273CF"/>
    <w:rsid w:val="002277E9"/>
    <w:rsid w:val="00231906"/>
    <w:rsid w:val="00232711"/>
    <w:rsid w:val="00232D45"/>
    <w:rsid w:val="00233F4C"/>
    <w:rsid w:val="0023636C"/>
    <w:rsid w:val="00236504"/>
    <w:rsid w:val="002374E5"/>
    <w:rsid w:val="00237B5C"/>
    <w:rsid w:val="00240047"/>
    <w:rsid w:val="00240969"/>
    <w:rsid w:val="00241458"/>
    <w:rsid w:val="0024164D"/>
    <w:rsid w:val="002428ED"/>
    <w:rsid w:val="00242B1E"/>
    <w:rsid w:val="0024436D"/>
    <w:rsid w:val="0024489D"/>
    <w:rsid w:val="00244B90"/>
    <w:rsid w:val="00245116"/>
    <w:rsid w:val="00245230"/>
    <w:rsid w:val="002463E7"/>
    <w:rsid w:val="00246EDE"/>
    <w:rsid w:val="0024702A"/>
    <w:rsid w:val="00247AEB"/>
    <w:rsid w:val="00250796"/>
    <w:rsid w:val="002514A4"/>
    <w:rsid w:val="00252298"/>
    <w:rsid w:val="002522E3"/>
    <w:rsid w:val="0025331D"/>
    <w:rsid w:val="00253B32"/>
    <w:rsid w:val="00253D61"/>
    <w:rsid w:val="002548E0"/>
    <w:rsid w:val="002558F6"/>
    <w:rsid w:val="00255B4D"/>
    <w:rsid w:val="002561A2"/>
    <w:rsid w:val="00256474"/>
    <w:rsid w:val="00257B7D"/>
    <w:rsid w:val="00260FC5"/>
    <w:rsid w:val="0026147A"/>
    <w:rsid w:val="0026156D"/>
    <w:rsid w:val="00261603"/>
    <w:rsid w:val="0026172E"/>
    <w:rsid w:val="00261E7F"/>
    <w:rsid w:val="0026243A"/>
    <w:rsid w:val="002631B1"/>
    <w:rsid w:val="002637C2"/>
    <w:rsid w:val="002641A1"/>
    <w:rsid w:val="00264DCC"/>
    <w:rsid w:val="00264EF9"/>
    <w:rsid w:val="00266231"/>
    <w:rsid w:val="00267B4E"/>
    <w:rsid w:val="002706C2"/>
    <w:rsid w:val="002708C9"/>
    <w:rsid w:val="002709FB"/>
    <w:rsid w:val="00270AFF"/>
    <w:rsid w:val="002720D4"/>
    <w:rsid w:val="00273B01"/>
    <w:rsid w:val="00274356"/>
    <w:rsid w:val="00274666"/>
    <w:rsid w:val="00274B3C"/>
    <w:rsid w:val="00275229"/>
    <w:rsid w:val="002765E3"/>
    <w:rsid w:val="00276849"/>
    <w:rsid w:val="00276B1B"/>
    <w:rsid w:val="00276EA6"/>
    <w:rsid w:val="002776F0"/>
    <w:rsid w:val="002777E0"/>
    <w:rsid w:val="00277897"/>
    <w:rsid w:val="00277E22"/>
    <w:rsid w:val="002802CF"/>
    <w:rsid w:val="00281336"/>
    <w:rsid w:val="00281789"/>
    <w:rsid w:val="00281B64"/>
    <w:rsid w:val="00283194"/>
    <w:rsid w:val="002834B0"/>
    <w:rsid w:val="00283B89"/>
    <w:rsid w:val="00283D1B"/>
    <w:rsid w:val="00284131"/>
    <w:rsid w:val="002847D5"/>
    <w:rsid w:val="00284C63"/>
    <w:rsid w:val="002857DE"/>
    <w:rsid w:val="00286090"/>
    <w:rsid w:val="00286FF5"/>
    <w:rsid w:val="00290BFB"/>
    <w:rsid w:val="0029175A"/>
    <w:rsid w:val="00294CD6"/>
    <w:rsid w:val="002954E4"/>
    <w:rsid w:val="00295E56"/>
    <w:rsid w:val="00295F4E"/>
    <w:rsid w:val="00296B12"/>
    <w:rsid w:val="00296FC8"/>
    <w:rsid w:val="00297A7E"/>
    <w:rsid w:val="002A04B3"/>
    <w:rsid w:val="002A1595"/>
    <w:rsid w:val="002A198B"/>
    <w:rsid w:val="002A288B"/>
    <w:rsid w:val="002A3731"/>
    <w:rsid w:val="002A3CC0"/>
    <w:rsid w:val="002A42C2"/>
    <w:rsid w:val="002A4524"/>
    <w:rsid w:val="002A54B9"/>
    <w:rsid w:val="002A6013"/>
    <w:rsid w:val="002A637B"/>
    <w:rsid w:val="002A6468"/>
    <w:rsid w:val="002A646E"/>
    <w:rsid w:val="002A710D"/>
    <w:rsid w:val="002A7991"/>
    <w:rsid w:val="002A7F26"/>
    <w:rsid w:val="002B01D5"/>
    <w:rsid w:val="002B0598"/>
    <w:rsid w:val="002B0B2E"/>
    <w:rsid w:val="002B17E3"/>
    <w:rsid w:val="002B1A60"/>
    <w:rsid w:val="002B1D1B"/>
    <w:rsid w:val="002B34AD"/>
    <w:rsid w:val="002B38F6"/>
    <w:rsid w:val="002B5EC7"/>
    <w:rsid w:val="002B6886"/>
    <w:rsid w:val="002B7FD6"/>
    <w:rsid w:val="002C0901"/>
    <w:rsid w:val="002C11F4"/>
    <w:rsid w:val="002C1236"/>
    <w:rsid w:val="002C12EA"/>
    <w:rsid w:val="002C13A1"/>
    <w:rsid w:val="002C140B"/>
    <w:rsid w:val="002C18CF"/>
    <w:rsid w:val="002C190A"/>
    <w:rsid w:val="002C2489"/>
    <w:rsid w:val="002C2F23"/>
    <w:rsid w:val="002C3152"/>
    <w:rsid w:val="002C36B6"/>
    <w:rsid w:val="002C4DA2"/>
    <w:rsid w:val="002C5FB3"/>
    <w:rsid w:val="002C6169"/>
    <w:rsid w:val="002C752F"/>
    <w:rsid w:val="002C7815"/>
    <w:rsid w:val="002C7E38"/>
    <w:rsid w:val="002D12B5"/>
    <w:rsid w:val="002D1C27"/>
    <w:rsid w:val="002D28C8"/>
    <w:rsid w:val="002D3CD3"/>
    <w:rsid w:val="002D56C2"/>
    <w:rsid w:val="002D5A0E"/>
    <w:rsid w:val="002D6AD1"/>
    <w:rsid w:val="002D76F3"/>
    <w:rsid w:val="002D7AD8"/>
    <w:rsid w:val="002E0BC1"/>
    <w:rsid w:val="002E11FF"/>
    <w:rsid w:val="002E1588"/>
    <w:rsid w:val="002E22B9"/>
    <w:rsid w:val="002E259B"/>
    <w:rsid w:val="002E2E63"/>
    <w:rsid w:val="002E3FD6"/>
    <w:rsid w:val="002E5D4F"/>
    <w:rsid w:val="002E6791"/>
    <w:rsid w:val="002E6BF8"/>
    <w:rsid w:val="002E7007"/>
    <w:rsid w:val="002F0700"/>
    <w:rsid w:val="002F0D54"/>
    <w:rsid w:val="002F193E"/>
    <w:rsid w:val="002F1E6C"/>
    <w:rsid w:val="002F1F07"/>
    <w:rsid w:val="002F22CF"/>
    <w:rsid w:val="002F2806"/>
    <w:rsid w:val="002F33DF"/>
    <w:rsid w:val="002F4BE5"/>
    <w:rsid w:val="002F4ED3"/>
    <w:rsid w:val="002F593A"/>
    <w:rsid w:val="002F69F9"/>
    <w:rsid w:val="002F703D"/>
    <w:rsid w:val="0030041F"/>
    <w:rsid w:val="00300A02"/>
    <w:rsid w:val="00300CB8"/>
    <w:rsid w:val="0030131C"/>
    <w:rsid w:val="00301461"/>
    <w:rsid w:val="00301AAA"/>
    <w:rsid w:val="00301AC8"/>
    <w:rsid w:val="00302D8C"/>
    <w:rsid w:val="003039FE"/>
    <w:rsid w:val="00305963"/>
    <w:rsid w:val="003065F2"/>
    <w:rsid w:val="00307DD5"/>
    <w:rsid w:val="003111EF"/>
    <w:rsid w:val="00311C23"/>
    <w:rsid w:val="003133BB"/>
    <w:rsid w:val="0031380D"/>
    <w:rsid w:val="00313BB3"/>
    <w:rsid w:val="003141D8"/>
    <w:rsid w:val="0031461D"/>
    <w:rsid w:val="003149E9"/>
    <w:rsid w:val="00317020"/>
    <w:rsid w:val="003176C3"/>
    <w:rsid w:val="00317797"/>
    <w:rsid w:val="00317A9B"/>
    <w:rsid w:val="00320C40"/>
    <w:rsid w:val="00320ED0"/>
    <w:rsid w:val="003218F3"/>
    <w:rsid w:val="00321BA0"/>
    <w:rsid w:val="00322356"/>
    <w:rsid w:val="003225E5"/>
    <w:rsid w:val="0032323A"/>
    <w:rsid w:val="0032369C"/>
    <w:rsid w:val="00323E83"/>
    <w:rsid w:val="0032416C"/>
    <w:rsid w:val="003253B7"/>
    <w:rsid w:val="0032569C"/>
    <w:rsid w:val="003258F5"/>
    <w:rsid w:val="00325E06"/>
    <w:rsid w:val="00325E4A"/>
    <w:rsid w:val="003265F2"/>
    <w:rsid w:val="00326EFF"/>
    <w:rsid w:val="003270D7"/>
    <w:rsid w:val="0032740E"/>
    <w:rsid w:val="003277A4"/>
    <w:rsid w:val="00330200"/>
    <w:rsid w:val="00331110"/>
    <w:rsid w:val="00331C6E"/>
    <w:rsid w:val="003328DB"/>
    <w:rsid w:val="00333244"/>
    <w:rsid w:val="003338B7"/>
    <w:rsid w:val="0033393F"/>
    <w:rsid w:val="00333BAA"/>
    <w:rsid w:val="00334972"/>
    <w:rsid w:val="00334B79"/>
    <w:rsid w:val="00335E87"/>
    <w:rsid w:val="003374AA"/>
    <w:rsid w:val="00337C99"/>
    <w:rsid w:val="00340079"/>
    <w:rsid w:val="00341952"/>
    <w:rsid w:val="00342517"/>
    <w:rsid w:val="00342F97"/>
    <w:rsid w:val="003439B0"/>
    <w:rsid w:val="0034452A"/>
    <w:rsid w:val="00344921"/>
    <w:rsid w:val="0034610D"/>
    <w:rsid w:val="003461CD"/>
    <w:rsid w:val="0034624A"/>
    <w:rsid w:val="003469AF"/>
    <w:rsid w:val="003469E4"/>
    <w:rsid w:val="0035056B"/>
    <w:rsid w:val="00350704"/>
    <w:rsid w:val="0035076A"/>
    <w:rsid w:val="00351E9A"/>
    <w:rsid w:val="0035458F"/>
    <w:rsid w:val="003545A7"/>
    <w:rsid w:val="003546BD"/>
    <w:rsid w:val="00354A79"/>
    <w:rsid w:val="00355A2D"/>
    <w:rsid w:val="00355C5B"/>
    <w:rsid w:val="00356689"/>
    <w:rsid w:val="00356BDA"/>
    <w:rsid w:val="00357171"/>
    <w:rsid w:val="00357A15"/>
    <w:rsid w:val="00357B0A"/>
    <w:rsid w:val="00360AA8"/>
    <w:rsid w:val="00361607"/>
    <w:rsid w:val="0036238F"/>
    <w:rsid w:val="003630CD"/>
    <w:rsid w:val="00363329"/>
    <w:rsid w:val="00363B44"/>
    <w:rsid w:val="00364055"/>
    <w:rsid w:val="00364172"/>
    <w:rsid w:val="003643A9"/>
    <w:rsid w:val="00364B56"/>
    <w:rsid w:val="00364E53"/>
    <w:rsid w:val="003654B6"/>
    <w:rsid w:val="00365E3E"/>
    <w:rsid w:val="003673F3"/>
    <w:rsid w:val="00367BE0"/>
    <w:rsid w:val="00367C57"/>
    <w:rsid w:val="00370688"/>
    <w:rsid w:val="00371115"/>
    <w:rsid w:val="00372D21"/>
    <w:rsid w:val="003734F9"/>
    <w:rsid w:val="003746A2"/>
    <w:rsid w:val="00375093"/>
    <w:rsid w:val="00375D89"/>
    <w:rsid w:val="0037614D"/>
    <w:rsid w:val="00376269"/>
    <w:rsid w:val="00376547"/>
    <w:rsid w:val="00376B34"/>
    <w:rsid w:val="00377258"/>
    <w:rsid w:val="0037733A"/>
    <w:rsid w:val="00380673"/>
    <w:rsid w:val="00380889"/>
    <w:rsid w:val="00380969"/>
    <w:rsid w:val="00382324"/>
    <w:rsid w:val="00382768"/>
    <w:rsid w:val="003828BC"/>
    <w:rsid w:val="00383467"/>
    <w:rsid w:val="00384C60"/>
    <w:rsid w:val="00384CF3"/>
    <w:rsid w:val="00384E98"/>
    <w:rsid w:val="003854B1"/>
    <w:rsid w:val="003855EC"/>
    <w:rsid w:val="00385640"/>
    <w:rsid w:val="00385A35"/>
    <w:rsid w:val="00385C4D"/>
    <w:rsid w:val="00386A23"/>
    <w:rsid w:val="00386FBF"/>
    <w:rsid w:val="003876A0"/>
    <w:rsid w:val="00390305"/>
    <w:rsid w:val="0039120F"/>
    <w:rsid w:val="003914E4"/>
    <w:rsid w:val="00391B9B"/>
    <w:rsid w:val="00391FB5"/>
    <w:rsid w:val="00392741"/>
    <w:rsid w:val="003931E4"/>
    <w:rsid w:val="003946AC"/>
    <w:rsid w:val="00394BBC"/>
    <w:rsid w:val="00394D0C"/>
    <w:rsid w:val="003953EB"/>
    <w:rsid w:val="003956F9"/>
    <w:rsid w:val="00396289"/>
    <w:rsid w:val="00396614"/>
    <w:rsid w:val="00396FB1"/>
    <w:rsid w:val="0039795F"/>
    <w:rsid w:val="00397BB3"/>
    <w:rsid w:val="00397EA9"/>
    <w:rsid w:val="003A007E"/>
    <w:rsid w:val="003A0E9E"/>
    <w:rsid w:val="003A131F"/>
    <w:rsid w:val="003A17B6"/>
    <w:rsid w:val="003A30D0"/>
    <w:rsid w:val="003A314F"/>
    <w:rsid w:val="003A3863"/>
    <w:rsid w:val="003A5A57"/>
    <w:rsid w:val="003A5AC6"/>
    <w:rsid w:val="003A63AF"/>
    <w:rsid w:val="003A64E7"/>
    <w:rsid w:val="003A7750"/>
    <w:rsid w:val="003A7849"/>
    <w:rsid w:val="003A7CBF"/>
    <w:rsid w:val="003B01E5"/>
    <w:rsid w:val="003B035D"/>
    <w:rsid w:val="003B10A1"/>
    <w:rsid w:val="003B159D"/>
    <w:rsid w:val="003B18D1"/>
    <w:rsid w:val="003B265A"/>
    <w:rsid w:val="003B2906"/>
    <w:rsid w:val="003B3410"/>
    <w:rsid w:val="003B409F"/>
    <w:rsid w:val="003B4249"/>
    <w:rsid w:val="003B4BB3"/>
    <w:rsid w:val="003B5788"/>
    <w:rsid w:val="003B5DEF"/>
    <w:rsid w:val="003B6B17"/>
    <w:rsid w:val="003C1A0F"/>
    <w:rsid w:val="003C1B82"/>
    <w:rsid w:val="003C1CDA"/>
    <w:rsid w:val="003C2B2E"/>
    <w:rsid w:val="003C2BF3"/>
    <w:rsid w:val="003C2CB3"/>
    <w:rsid w:val="003C484A"/>
    <w:rsid w:val="003C5606"/>
    <w:rsid w:val="003C5A54"/>
    <w:rsid w:val="003C5ADE"/>
    <w:rsid w:val="003C5B87"/>
    <w:rsid w:val="003C5FF5"/>
    <w:rsid w:val="003C6E08"/>
    <w:rsid w:val="003C7C51"/>
    <w:rsid w:val="003C7F82"/>
    <w:rsid w:val="003D03CB"/>
    <w:rsid w:val="003D0822"/>
    <w:rsid w:val="003D0A96"/>
    <w:rsid w:val="003D0C17"/>
    <w:rsid w:val="003D2DD0"/>
    <w:rsid w:val="003D2EB5"/>
    <w:rsid w:val="003D433C"/>
    <w:rsid w:val="003D465F"/>
    <w:rsid w:val="003D4782"/>
    <w:rsid w:val="003D487A"/>
    <w:rsid w:val="003D49D5"/>
    <w:rsid w:val="003D526D"/>
    <w:rsid w:val="003D5513"/>
    <w:rsid w:val="003D61FA"/>
    <w:rsid w:val="003D69B9"/>
    <w:rsid w:val="003D6AD9"/>
    <w:rsid w:val="003D7053"/>
    <w:rsid w:val="003E0C91"/>
    <w:rsid w:val="003E1418"/>
    <w:rsid w:val="003E1A6A"/>
    <w:rsid w:val="003E254F"/>
    <w:rsid w:val="003E30C3"/>
    <w:rsid w:val="003E35DA"/>
    <w:rsid w:val="003E3D38"/>
    <w:rsid w:val="003E3DED"/>
    <w:rsid w:val="003E427C"/>
    <w:rsid w:val="003E4596"/>
    <w:rsid w:val="003E5516"/>
    <w:rsid w:val="003E55FE"/>
    <w:rsid w:val="003E587C"/>
    <w:rsid w:val="003E5E91"/>
    <w:rsid w:val="003E61DC"/>
    <w:rsid w:val="003E65A6"/>
    <w:rsid w:val="003E6740"/>
    <w:rsid w:val="003E6953"/>
    <w:rsid w:val="003E6FF2"/>
    <w:rsid w:val="003F07DD"/>
    <w:rsid w:val="003F0824"/>
    <w:rsid w:val="003F1CAE"/>
    <w:rsid w:val="003F216F"/>
    <w:rsid w:val="003F21F9"/>
    <w:rsid w:val="003F2EBE"/>
    <w:rsid w:val="003F3109"/>
    <w:rsid w:val="003F35D6"/>
    <w:rsid w:val="003F361C"/>
    <w:rsid w:val="003F486B"/>
    <w:rsid w:val="003F489E"/>
    <w:rsid w:val="003F494C"/>
    <w:rsid w:val="003F5122"/>
    <w:rsid w:val="003F51C4"/>
    <w:rsid w:val="003F63DF"/>
    <w:rsid w:val="003F6CB2"/>
    <w:rsid w:val="003F7255"/>
    <w:rsid w:val="004003BE"/>
    <w:rsid w:val="00400577"/>
    <w:rsid w:val="004005F2"/>
    <w:rsid w:val="00400CDA"/>
    <w:rsid w:val="00400E2F"/>
    <w:rsid w:val="00400E5C"/>
    <w:rsid w:val="00401198"/>
    <w:rsid w:val="00401924"/>
    <w:rsid w:val="0040241D"/>
    <w:rsid w:val="00403F97"/>
    <w:rsid w:val="00404140"/>
    <w:rsid w:val="00404B89"/>
    <w:rsid w:val="00404F42"/>
    <w:rsid w:val="00405D72"/>
    <w:rsid w:val="00406368"/>
    <w:rsid w:val="00406C6F"/>
    <w:rsid w:val="00406C83"/>
    <w:rsid w:val="00410F22"/>
    <w:rsid w:val="004111CC"/>
    <w:rsid w:val="00412FCC"/>
    <w:rsid w:val="00413B36"/>
    <w:rsid w:val="00414910"/>
    <w:rsid w:val="00414BB2"/>
    <w:rsid w:val="00415D42"/>
    <w:rsid w:val="004161B7"/>
    <w:rsid w:val="00417023"/>
    <w:rsid w:val="004175EE"/>
    <w:rsid w:val="00417952"/>
    <w:rsid w:val="00420301"/>
    <w:rsid w:val="004203E7"/>
    <w:rsid w:val="00420E5D"/>
    <w:rsid w:val="00421191"/>
    <w:rsid w:val="004212E8"/>
    <w:rsid w:val="0042244F"/>
    <w:rsid w:val="00422859"/>
    <w:rsid w:val="00422DCB"/>
    <w:rsid w:val="00424FD9"/>
    <w:rsid w:val="0042598D"/>
    <w:rsid w:val="00425A17"/>
    <w:rsid w:val="004267BD"/>
    <w:rsid w:val="00426C6B"/>
    <w:rsid w:val="0043070A"/>
    <w:rsid w:val="00431254"/>
    <w:rsid w:val="00431671"/>
    <w:rsid w:val="00431A64"/>
    <w:rsid w:val="00432460"/>
    <w:rsid w:val="00432796"/>
    <w:rsid w:val="00432892"/>
    <w:rsid w:val="00433EA1"/>
    <w:rsid w:val="00433FD7"/>
    <w:rsid w:val="00434278"/>
    <w:rsid w:val="0043446D"/>
    <w:rsid w:val="0043459D"/>
    <w:rsid w:val="00434A79"/>
    <w:rsid w:val="0043507B"/>
    <w:rsid w:val="0043534D"/>
    <w:rsid w:val="0043534F"/>
    <w:rsid w:val="0043558D"/>
    <w:rsid w:val="004368DE"/>
    <w:rsid w:val="00437876"/>
    <w:rsid w:val="00441298"/>
    <w:rsid w:val="00441B40"/>
    <w:rsid w:val="00441E97"/>
    <w:rsid w:val="004428C5"/>
    <w:rsid w:val="00442CC7"/>
    <w:rsid w:val="00442FD2"/>
    <w:rsid w:val="00443503"/>
    <w:rsid w:val="004443AC"/>
    <w:rsid w:val="0044500E"/>
    <w:rsid w:val="0044541F"/>
    <w:rsid w:val="00445FED"/>
    <w:rsid w:val="004460F9"/>
    <w:rsid w:val="00446261"/>
    <w:rsid w:val="00447A34"/>
    <w:rsid w:val="004504AF"/>
    <w:rsid w:val="00451C12"/>
    <w:rsid w:val="00453141"/>
    <w:rsid w:val="004531A7"/>
    <w:rsid w:val="00453980"/>
    <w:rsid w:val="00453FF5"/>
    <w:rsid w:val="00454101"/>
    <w:rsid w:val="00454570"/>
    <w:rsid w:val="00454D4E"/>
    <w:rsid w:val="00455396"/>
    <w:rsid w:val="00456904"/>
    <w:rsid w:val="00456F09"/>
    <w:rsid w:val="004572CD"/>
    <w:rsid w:val="00457A28"/>
    <w:rsid w:val="0046152F"/>
    <w:rsid w:val="004615F7"/>
    <w:rsid w:val="0046272C"/>
    <w:rsid w:val="004638E7"/>
    <w:rsid w:val="004641FF"/>
    <w:rsid w:val="00464514"/>
    <w:rsid w:val="00465458"/>
    <w:rsid w:val="00465BB9"/>
    <w:rsid w:val="00466128"/>
    <w:rsid w:val="00466235"/>
    <w:rsid w:val="00466574"/>
    <w:rsid w:val="00466F1D"/>
    <w:rsid w:val="0046714D"/>
    <w:rsid w:val="004677A9"/>
    <w:rsid w:val="00467F63"/>
    <w:rsid w:val="00471270"/>
    <w:rsid w:val="004712C8"/>
    <w:rsid w:val="004717BB"/>
    <w:rsid w:val="00471F3F"/>
    <w:rsid w:val="00472904"/>
    <w:rsid w:val="00473589"/>
    <w:rsid w:val="00473D67"/>
    <w:rsid w:val="00473E84"/>
    <w:rsid w:val="00473EF7"/>
    <w:rsid w:val="00475514"/>
    <w:rsid w:val="004766EF"/>
    <w:rsid w:val="004770FD"/>
    <w:rsid w:val="00477C4E"/>
    <w:rsid w:val="00477EE0"/>
    <w:rsid w:val="00481A08"/>
    <w:rsid w:val="00481A23"/>
    <w:rsid w:val="00482628"/>
    <w:rsid w:val="00483FA0"/>
    <w:rsid w:val="00484262"/>
    <w:rsid w:val="0048448D"/>
    <w:rsid w:val="0048466A"/>
    <w:rsid w:val="00485093"/>
    <w:rsid w:val="004853B0"/>
    <w:rsid w:val="004854BA"/>
    <w:rsid w:val="00485950"/>
    <w:rsid w:val="00486F4D"/>
    <w:rsid w:val="00487E36"/>
    <w:rsid w:val="00492658"/>
    <w:rsid w:val="00493F7F"/>
    <w:rsid w:val="00494A95"/>
    <w:rsid w:val="00494FAF"/>
    <w:rsid w:val="00495019"/>
    <w:rsid w:val="0049553E"/>
    <w:rsid w:val="00495941"/>
    <w:rsid w:val="00495FF6"/>
    <w:rsid w:val="004965D6"/>
    <w:rsid w:val="004967BF"/>
    <w:rsid w:val="00496875"/>
    <w:rsid w:val="0049687C"/>
    <w:rsid w:val="004969E9"/>
    <w:rsid w:val="00496A5D"/>
    <w:rsid w:val="004A03B7"/>
    <w:rsid w:val="004A0E16"/>
    <w:rsid w:val="004A19E3"/>
    <w:rsid w:val="004A1A55"/>
    <w:rsid w:val="004A1C8B"/>
    <w:rsid w:val="004A4697"/>
    <w:rsid w:val="004A480D"/>
    <w:rsid w:val="004A4A3B"/>
    <w:rsid w:val="004A4AE4"/>
    <w:rsid w:val="004A4C11"/>
    <w:rsid w:val="004A5AA2"/>
    <w:rsid w:val="004A61C4"/>
    <w:rsid w:val="004A6865"/>
    <w:rsid w:val="004A6AD7"/>
    <w:rsid w:val="004B00B4"/>
    <w:rsid w:val="004B0144"/>
    <w:rsid w:val="004B0E4C"/>
    <w:rsid w:val="004B1D8E"/>
    <w:rsid w:val="004B241D"/>
    <w:rsid w:val="004B26EC"/>
    <w:rsid w:val="004B2733"/>
    <w:rsid w:val="004B282A"/>
    <w:rsid w:val="004B2B7A"/>
    <w:rsid w:val="004B2DEB"/>
    <w:rsid w:val="004B320E"/>
    <w:rsid w:val="004B3392"/>
    <w:rsid w:val="004B3CF5"/>
    <w:rsid w:val="004B4A81"/>
    <w:rsid w:val="004B511A"/>
    <w:rsid w:val="004B690F"/>
    <w:rsid w:val="004B6A5B"/>
    <w:rsid w:val="004B6C54"/>
    <w:rsid w:val="004B6DED"/>
    <w:rsid w:val="004B74CE"/>
    <w:rsid w:val="004B762F"/>
    <w:rsid w:val="004C04F1"/>
    <w:rsid w:val="004C108C"/>
    <w:rsid w:val="004C28DB"/>
    <w:rsid w:val="004C30BF"/>
    <w:rsid w:val="004C3110"/>
    <w:rsid w:val="004C418C"/>
    <w:rsid w:val="004C60A8"/>
    <w:rsid w:val="004C6652"/>
    <w:rsid w:val="004D0A9D"/>
    <w:rsid w:val="004D1DFB"/>
    <w:rsid w:val="004D22C2"/>
    <w:rsid w:val="004D3C0C"/>
    <w:rsid w:val="004D3C5E"/>
    <w:rsid w:val="004D4C91"/>
    <w:rsid w:val="004D4E8D"/>
    <w:rsid w:val="004D5D97"/>
    <w:rsid w:val="004D6329"/>
    <w:rsid w:val="004D6E76"/>
    <w:rsid w:val="004D709A"/>
    <w:rsid w:val="004D7402"/>
    <w:rsid w:val="004E011E"/>
    <w:rsid w:val="004E0225"/>
    <w:rsid w:val="004E028E"/>
    <w:rsid w:val="004E02FE"/>
    <w:rsid w:val="004E032A"/>
    <w:rsid w:val="004E0557"/>
    <w:rsid w:val="004E0B20"/>
    <w:rsid w:val="004E1462"/>
    <w:rsid w:val="004E175A"/>
    <w:rsid w:val="004E1E26"/>
    <w:rsid w:val="004E2E8E"/>
    <w:rsid w:val="004E3103"/>
    <w:rsid w:val="004E36A0"/>
    <w:rsid w:val="004E3D21"/>
    <w:rsid w:val="004E409D"/>
    <w:rsid w:val="004E4177"/>
    <w:rsid w:val="004E4A13"/>
    <w:rsid w:val="004E55AA"/>
    <w:rsid w:val="004E6BE9"/>
    <w:rsid w:val="004E6D72"/>
    <w:rsid w:val="004E7D7C"/>
    <w:rsid w:val="004F02F1"/>
    <w:rsid w:val="004F03CD"/>
    <w:rsid w:val="004F0470"/>
    <w:rsid w:val="004F06BF"/>
    <w:rsid w:val="004F0FDC"/>
    <w:rsid w:val="004F2181"/>
    <w:rsid w:val="004F2496"/>
    <w:rsid w:val="004F2AF3"/>
    <w:rsid w:val="004F37AB"/>
    <w:rsid w:val="004F5E35"/>
    <w:rsid w:val="004F6034"/>
    <w:rsid w:val="004F61B7"/>
    <w:rsid w:val="004F6291"/>
    <w:rsid w:val="004F75AC"/>
    <w:rsid w:val="004F7A78"/>
    <w:rsid w:val="005004DE"/>
    <w:rsid w:val="005009D2"/>
    <w:rsid w:val="005014E2"/>
    <w:rsid w:val="005017A4"/>
    <w:rsid w:val="00501E19"/>
    <w:rsid w:val="0050295F"/>
    <w:rsid w:val="00503A69"/>
    <w:rsid w:val="00503BC3"/>
    <w:rsid w:val="005042F4"/>
    <w:rsid w:val="00505053"/>
    <w:rsid w:val="00505472"/>
    <w:rsid w:val="00505D2A"/>
    <w:rsid w:val="00505D3C"/>
    <w:rsid w:val="00505FC5"/>
    <w:rsid w:val="0050632F"/>
    <w:rsid w:val="005100C8"/>
    <w:rsid w:val="005101E9"/>
    <w:rsid w:val="00510EDC"/>
    <w:rsid w:val="0051130D"/>
    <w:rsid w:val="0051151C"/>
    <w:rsid w:val="00511794"/>
    <w:rsid w:val="00511C15"/>
    <w:rsid w:val="00513017"/>
    <w:rsid w:val="00513074"/>
    <w:rsid w:val="005145A6"/>
    <w:rsid w:val="00514719"/>
    <w:rsid w:val="0051485D"/>
    <w:rsid w:val="00514FEB"/>
    <w:rsid w:val="0051533F"/>
    <w:rsid w:val="00515617"/>
    <w:rsid w:val="00515754"/>
    <w:rsid w:val="00515873"/>
    <w:rsid w:val="00516D4E"/>
    <w:rsid w:val="00517CE1"/>
    <w:rsid w:val="005204F8"/>
    <w:rsid w:val="00520B84"/>
    <w:rsid w:val="005216B2"/>
    <w:rsid w:val="00521875"/>
    <w:rsid w:val="00521C03"/>
    <w:rsid w:val="00522915"/>
    <w:rsid w:val="0052332D"/>
    <w:rsid w:val="00523B80"/>
    <w:rsid w:val="00524445"/>
    <w:rsid w:val="0052455A"/>
    <w:rsid w:val="005253B9"/>
    <w:rsid w:val="0052615B"/>
    <w:rsid w:val="0052716C"/>
    <w:rsid w:val="005272AE"/>
    <w:rsid w:val="0053128F"/>
    <w:rsid w:val="00532FAA"/>
    <w:rsid w:val="00533862"/>
    <w:rsid w:val="00535490"/>
    <w:rsid w:val="005366CE"/>
    <w:rsid w:val="00537122"/>
    <w:rsid w:val="00540119"/>
    <w:rsid w:val="00540540"/>
    <w:rsid w:val="00540F65"/>
    <w:rsid w:val="005412DF"/>
    <w:rsid w:val="00541D07"/>
    <w:rsid w:val="00544130"/>
    <w:rsid w:val="005443FC"/>
    <w:rsid w:val="00544610"/>
    <w:rsid w:val="0054498E"/>
    <w:rsid w:val="00546B5C"/>
    <w:rsid w:val="00547026"/>
    <w:rsid w:val="0054717F"/>
    <w:rsid w:val="00547900"/>
    <w:rsid w:val="00550EA4"/>
    <w:rsid w:val="00550FA2"/>
    <w:rsid w:val="00551246"/>
    <w:rsid w:val="00551601"/>
    <w:rsid w:val="0055389A"/>
    <w:rsid w:val="005538CA"/>
    <w:rsid w:val="00553E08"/>
    <w:rsid w:val="00553FFF"/>
    <w:rsid w:val="00556EA0"/>
    <w:rsid w:val="00557294"/>
    <w:rsid w:val="0055783F"/>
    <w:rsid w:val="005604B9"/>
    <w:rsid w:val="00560C64"/>
    <w:rsid w:val="00560F8A"/>
    <w:rsid w:val="00561331"/>
    <w:rsid w:val="005616F1"/>
    <w:rsid w:val="00562321"/>
    <w:rsid w:val="005627BE"/>
    <w:rsid w:val="005628C1"/>
    <w:rsid w:val="005632A0"/>
    <w:rsid w:val="00564530"/>
    <w:rsid w:val="00564D90"/>
    <w:rsid w:val="005652C2"/>
    <w:rsid w:val="00565396"/>
    <w:rsid w:val="00566531"/>
    <w:rsid w:val="005668FE"/>
    <w:rsid w:val="00566E51"/>
    <w:rsid w:val="0056768D"/>
    <w:rsid w:val="00567FDD"/>
    <w:rsid w:val="00570145"/>
    <w:rsid w:val="00571A2D"/>
    <w:rsid w:val="00571BC0"/>
    <w:rsid w:val="00572390"/>
    <w:rsid w:val="00572BC9"/>
    <w:rsid w:val="005730B0"/>
    <w:rsid w:val="005733EB"/>
    <w:rsid w:val="00573A40"/>
    <w:rsid w:val="005742F4"/>
    <w:rsid w:val="005746E5"/>
    <w:rsid w:val="0057496B"/>
    <w:rsid w:val="00577061"/>
    <w:rsid w:val="0057734D"/>
    <w:rsid w:val="005776D7"/>
    <w:rsid w:val="0058019D"/>
    <w:rsid w:val="005802BA"/>
    <w:rsid w:val="00580607"/>
    <w:rsid w:val="00580FB8"/>
    <w:rsid w:val="00581594"/>
    <w:rsid w:val="00582AF4"/>
    <w:rsid w:val="00582B21"/>
    <w:rsid w:val="00582DE2"/>
    <w:rsid w:val="00583244"/>
    <w:rsid w:val="005836D5"/>
    <w:rsid w:val="00583E0D"/>
    <w:rsid w:val="0058432E"/>
    <w:rsid w:val="00584703"/>
    <w:rsid w:val="00585C05"/>
    <w:rsid w:val="00586709"/>
    <w:rsid w:val="005900C1"/>
    <w:rsid w:val="00590872"/>
    <w:rsid w:val="00590903"/>
    <w:rsid w:val="00591E0F"/>
    <w:rsid w:val="00591F4B"/>
    <w:rsid w:val="005924CD"/>
    <w:rsid w:val="00592B76"/>
    <w:rsid w:val="0059369E"/>
    <w:rsid w:val="00593865"/>
    <w:rsid w:val="005938BC"/>
    <w:rsid w:val="00594B4C"/>
    <w:rsid w:val="00594D9F"/>
    <w:rsid w:val="005966F3"/>
    <w:rsid w:val="00596729"/>
    <w:rsid w:val="005968F4"/>
    <w:rsid w:val="00596F6E"/>
    <w:rsid w:val="0059748E"/>
    <w:rsid w:val="0059751B"/>
    <w:rsid w:val="00597F7C"/>
    <w:rsid w:val="005A0F81"/>
    <w:rsid w:val="005A1875"/>
    <w:rsid w:val="005A1EE7"/>
    <w:rsid w:val="005A2188"/>
    <w:rsid w:val="005A3E1E"/>
    <w:rsid w:val="005A465C"/>
    <w:rsid w:val="005A4B39"/>
    <w:rsid w:val="005A4C5B"/>
    <w:rsid w:val="005A6F7F"/>
    <w:rsid w:val="005A76B1"/>
    <w:rsid w:val="005A7C8A"/>
    <w:rsid w:val="005B0183"/>
    <w:rsid w:val="005B03B6"/>
    <w:rsid w:val="005B0DB8"/>
    <w:rsid w:val="005B11D8"/>
    <w:rsid w:val="005B1CE6"/>
    <w:rsid w:val="005B23AA"/>
    <w:rsid w:val="005B35A2"/>
    <w:rsid w:val="005B3CB8"/>
    <w:rsid w:val="005B4875"/>
    <w:rsid w:val="005B51DE"/>
    <w:rsid w:val="005B5514"/>
    <w:rsid w:val="005B5690"/>
    <w:rsid w:val="005B6055"/>
    <w:rsid w:val="005B62FD"/>
    <w:rsid w:val="005B6B9F"/>
    <w:rsid w:val="005C0C07"/>
    <w:rsid w:val="005C1725"/>
    <w:rsid w:val="005C17A2"/>
    <w:rsid w:val="005C1E0C"/>
    <w:rsid w:val="005C22BA"/>
    <w:rsid w:val="005C3DD8"/>
    <w:rsid w:val="005C50FA"/>
    <w:rsid w:val="005C64E4"/>
    <w:rsid w:val="005C68F0"/>
    <w:rsid w:val="005C6BF2"/>
    <w:rsid w:val="005D0F19"/>
    <w:rsid w:val="005D42BE"/>
    <w:rsid w:val="005D52F9"/>
    <w:rsid w:val="005D556E"/>
    <w:rsid w:val="005D69B7"/>
    <w:rsid w:val="005D7163"/>
    <w:rsid w:val="005D7307"/>
    <w:rsid w:val="005D74A2"/>
    <w:rsid w:val="005E24EF"/>
    <w:rsid w:val="005E26B8"/>
    <w:rsid w:val="005E31AC"/>
    <w:rsid w:val="005E36C2"/>
    <w:rsid w:val="005E3F1B"/>
    <w:rsid w:val="005E48F3"/>
    <w:rsid w:val="005E4BEB"/>
    <w:rsid w:val="005E535A"/>
    <w:rsid w:val="005E5830"/>
    <w:rsid w:val="005E6203"/>
    <w:rsid w:val="005E65FF"/>
    <w:rsid w:val="005E6734"/>
    <w:rsid w:val="005E71AC"/>
    <w:rsid w:val="005E72E1"/>
    <w:rsid w:val="005E75CA"/>
    <w:rsid w:val="005E7A92"/>
    <w:rsid w:val="005E7C05"/>
    <w:rsid w:val="005F0C04"/>
    <w:rsid w:val="005F251C"/>
    <w:rsid w:val="005F30BC"/>
    <w:rsid w:val="005F431F"/>
    <w:rsid w:val="005F47CD"/>
    <w:rsid w:val="005F49D4"/>
    <w:rsid w:val="005F776F"/>
    <w:rsid w:val="005F7775"/>
    <w:rsid w:val="005F7AB6"/>
    <w:rsid w:val="005F7EDC"/>
    <w:rsid w:val="00600219"/>
    <w:rsid w:val="00600522"/>
    <w:rsid w:val="0060067B"/>
    <w:rsid w:val="0060110E"/>
    <w:rsid w:val="00601F22"/>
    <w:rsid w:val="00602060"/>
    <w:rsid w:val="0060213F"/>
    <w:rsid w:val="00602D7F"/>
    <w:rsid w:val="006030E6"/>
    <w:rsid w:val="006035AF"/>
    <w:rsid w:val="00604AD3"/>
    <w:rsid w:val="00605702"/>
    <w:rsid w:val="00605884"/>
    <w:rsid w:val="00605921"/>
    <w:rsid w:val="00606301"/>
    <w:rsid w:val="00606BA1"/>
    <w:rsid w:val="0060704B"/>
    <w:rsid w:val="0060735B"/>
    <w:rsid w:val="00607CE6"/>
    <w:rsid w:val="00610009"/>
    <w:rsid w:val="0061044D"/>
    <w:rsid w:val="00610F6C"/>
    <w:rsid w:val="00612D50"/>
    <w:rsid w:val="006135AE"/>
    <w:rsid w:val="00613CC7"/>
    <w:rsid w:val="00613F70"/>
    <w:rsid w:val="00614958"/>
    <w:rsid w:val="00615002"/>
    <w:rsid w:val="006156D4"/>
    <w:rsid w:val="006160BB"/>
    <w:rsid w:val="00616174"/>
    <w:rsid w:val="00616190"/>
    <w:rsid w:val="006165D1"/>
    <w:rsid w:val="00617725"/>
    <w:rsid w:val="00617733"/>
    <w:rsid w:val="00617DFC"/>
    <w:rsid w:val="0062085C"/>
    <w:rsid w:val="00620876"/>
    <w:rsid w:val="00620BC3"/>
    <w:rsid w:val="00620D84"/>
    <w:rsid w:val="00621B7B"/>
    <w:rsid w:val="00621FB4"/>
    <w:rsid w:val="00622444"/>
    <w:rsid w:val="00623C2E"/>
    <w:rsid w:val="00623D0D"/>
    <w:rsid w:val="0062407A"/>
    <w:rsid w:val="00625326"/>
    <w:rsid w:val="00625FC4"/>
    <w:rsid w:val="006262CE"/>
    <w:rsid w:val="006267A4"/>
    <w:rsid w:val="00626B96"/>
    <w:rsid w:val="006301A2"/>
    <w:rsid w:val="00631518"/>
    <w:rsid w:val="00632EA6"/>
    <w:rsid w:val="00632F98"/>
    <w:rsid w:val="00633CDA"/>
    <w:rsid w:val="006348B2"/>
    <w:rsid w:val="0063536F"/>
    <w:rsid w:val="0063543F"/>
    <w:rsid w:val="00635ADF"/>
    <w:rsid w:val="00635EA8"/>
    <w:rsid w:val="0063610A"/>
    <w:rsid w:val="00636413"/>
    <w:rsid w:val="00636648"/>
    <w:rsid w:val="00636B0C"/>
    <w:rsid w:val="00637B69"/>
    <w:rsid w:val="00637C37"/>
    <w:rsid w:val="00641300"/>
    <w:rsid w:val="00641F49"/>
    <w:rsid w:val="006427B6"/>
    <w:rsid w:val="00643731"/>
    <w:rsid w:val="006441A8"/>
    <w:rsid w:val="00644C94"/>
    <w:rsid w:val="006458ED"/>
    <w:rsid w:val="00645957"/>
    <w:rsid w:val="0064618B"/>
    <w:rsid w:val="00646961"/>
    <w:rsid w:val="00647501"/>
    <w:rsid w:val="006518CC"/>
    <w:rsid w:val="00652B91"/>
    <w:rsid w:val="00652ECF"/>
    <w:rsid w:val="00652F3F"/>
    <w:rsid w:val="00653D6A"/>
    <w:rsid w:val="00654055"/>
    <w:rsid w:val="006541A3"/>
    <w:rsid w:val="00654556"/>
    <w:rsid w:val="00654569"/>
    <w:rsid w:val="00654F21"/>
    <w:rsid w:val="006555D0"/>
    <w:rsid w:val="00656B8C"/>
    <w:rsid w:val="00656DF4"/>
    <w:rsid w:val="0065723F"/>
    <w:rsid w:val="00657E0B"/>
    <w:rsid w:val="0066058B"/>
    <w:rsid w:val="00660D72"/>
    <w:rsid w:val="006612D1"/>
    <w:rsid w:val="00662038"/>
    <w:rsid w:val="006628C1"/>
    <w:rsid w:val="00663315"/>
    <w:rsid w:val="006637B9"/>
    <w:rsid w:val="006643A5"/>
    <w:rsid w:val="006647BF"/>
    <w:rsid w:val="00664FCE"/>
    <w:rsid w:val="006654BC"/>
    <w:rsid w:val="006657F8"/>
    <w:rsid w:val="0066602A"/>
    <w:rsid w:val="00666179"/>
    <w:rsid w:val="00667670"/>
    <w:rsid w:val="00667710"/>
    <w:rsid w:val="006704A7"/>
    <w:rsid w:val="00670744"/>
    <w:rsid w:val="006709DE"/>
    <w:rsid w:val="00672E8D"/>
    <w:rsid w:val="00673039"/>
    <w:rsid w:val="0067316A"/>
    <w:rsid w:val="00673664"/>
    <w:rsid w:val="00673904"/>
    <w:rsid w:val="00673DD8"/>
    <w:rsid w:val="00673EB1"/>
    <w:rsid w:val="006757B2"/>
    <w:rsid w:val="00676194"/>
    <w:rsid w:val="006766C7"/>
    <w:rsid w:val="00676E09"/>
    <w:rsid w:val="00677837"/>
    <w:rsid w:val="00677DC2"/>
    <w:rsid w:val="00680A79"/>
    <w:rsid w:val="00682750"/>
    <w:rsid w:val="00682781"/>
    <w:rsid w:val="00682836"/>
    <w:rsid w:val="00682A45"/>
    <w:rsid w:val="006834C1"/>
    <w:rsid w:val="0068381B"/>
    <w:rsid w:val="00684C22"/>
    <w:rsid w:val="00684EAD"/>
    <w:rsid w:val="00684F5F"/>
    <w:rsid w:val="006851E9"/>
    <w:rsid w:val="00685578"/>
    <w:rsid w:val="00685AEC"/>
    <w:rsid w:val="00686C71"/>
    <w:rsid w:val="00686E45"/>
    <w:rsid w:val="006876B6"/>
    <w:rsid w:val="0069085E"/>
    <w:rsid w:val="00691009"/>
    <w:rsid w:val="00691D07"/>
    <w:rsid w:val="00692718"/>
    <w:rsid w:val="006933B8"/>
    <w:rsid w:val="00693676"/>
    <w:rsid w:val="00693DD5"/>
    <w:rsid w:val="00694398"/>
    <w:rsid w:val="0069475A"/>
    <w:rsid w:val="0069523E"/>
    <w:rsid w:val="006955B9"/>
    <w:rsid w:val="00695C12"/>
    <w:rsid w:val="00695F0B"/>
    <w:rsid w:val="00696795"/>
    <w:rsid w:val="00696AD6"/>
    <w:rsid w:val="006970FD"/>
    <w:rsid w:val="006976F7"/>
    <w:rsid w:val="00697796"/>
    <w:rsid w:val="00697A1B"/>
    <w:rsid w:val="006A03FC"/>
    <w:rsid w:val="006A08E0"/>
    <w:rsid w:val="006A0CAA"/>
    <w:rsid w:val="006A11BB"/>
    <w:rsid w:val="006A1D0D"/>
    <w:rsid w:val="006A2DC6"/>
    <w:rsid w:val="006A3409"/>
    <w:rsid w:val="006A3C7D"/>
    <w:rsid w:val="006A3F14"/>
    <w:rsid w:val="006A50DB"/>
    <w:rsid w:val="006A541A"/>
    <w:rsid w:val="006A586F"/>
    <w:rsid w:val="006A59EC"/>
    <w:rsid w:val="006A6492"/>
    <w:rsid w:val="006A6B4C"/>
    <w:rsid w:val="006A6F6B"/>
    <w:rsid w:val="006B03DD"/>
    <w:rsid w:val="006B1219"/>
    <w:rsid w:val="006B1EC1"/>
    <w:rsid w:val="006B34AE"/>
    <w:rsid w:val="006B3A57"/>
    <w:rsid w:val="006B4A79"/>
    <w:rsid w:val="006B4C6E"/>
    <w:rsid w:val="006B5B83"/>
    <w:rsid w:val="006B6EBA"/>
    <w:rsid w:val="006B744C"/>
    <w:rsid w:val="006B78AB"/>
    <w:rsid w:val="006C0620"/>
    <w:rsid w:val="006C127F"/>
    <w:rsid w:val="006C14AA"/>
    <w:rsid w:val="006C409D"/>
    <w:rsid w:val="006C432A"/>
    <w:rsid w:val="006C4483"/>
    <w:rsid w:val="006C5636"/>
    <w:rsid w:val="006C6C56"/>
    <w:rsid w:val="006D09F4"/>
    <w:rsid w:val="006D12BB"/>
    <w:rsid w:val="006D17FF"/>
    <w:rsid w:val="006D1B54"/>
    <w:rsid w:val="006D20F2"/>
    <w:rsid w:val="006D360F"/>
    <w:rsid w:val="006D3821"/>
    <w:rsid w:val="006D57F0"/>
    <w:rsid w:val="006D5D63"/>
    <w:rsid w:val="006D61DD"/>
    <w:rsid w:val="006D7181"/>
    <w:rsid w:val="006E013F"/>
    <w:rsid w:val="006E0538"/>
    <w:rsid w:val="006E069F"/>
    <w:rsid w:val="006E160C"/>
    <w:rsid w:val="006E2701"/>
    <w:rsid w:val="006E2B09"/>
    <w:rsid w:val="006E3117"/>
    <w:rsid w:val="006E380A"/>
    <w:rsid w:val="006E4904"/>
    <w:rsid w:val="006E4B72"/>
    <w:rsid w:val="006E551B"/>
    <w:rsid w:val="006E5718"/>
    <w:rsid w:val="006E5788"/>
    <w:rsid w:val="006E6134"/>
    <w:rsid w:val="006E61B3"/>
    <w:rsid w:val="006E645A"/>
    <w:rsid w:val="006E6892"/>
    <w:rsid w:val="006E6FDE"/>
    <w:rsid w:val="006E7A28"/>
    <w:rsid w:val="006F029C"/>
    <w:rsid w:val="006F054E"/>
    <w:rsid w:val="006F0B85"/>
    <w:rsid w:val="006F0BB3"/>
    <w:rsid w:val="006F0ED4"/>
    <w:rsid w:val="006F1A6E"/>
    <w:rsid w:val="006F1A8C"/>
    <w:rsid w:val="006F1EE0"/>
    <w:rsid w:val="006F208D"/>
    <w:rsid w:val="006F332D"/>
    <w:rsid w:val="006F3589"/>
    <w:rsid w:val="006F3BDF"/>
    <w:rsid w:val="006F4198"/>
    <w:rsid w:val="006F4AF5"/>
    <w:rsid w:val="006F516E"/>
    <w:rsid w:val="006F592E"/>
    <w:rsid w:val="006F695C"/>
    <w:rsid w:val="006F7BA8"/>
    <w:rsid w:val="0070030D"/>
    <w:rsid w:val="00700A4D"/>
    <w:rsid w:val="00700DD4"/>
    <w:rsid w:val="007010C3"/>
    <w:rsid w:val="00701563"/>
    <w:rsid w:val="00701794"/>
    <w:rsid w:val="00702190"/>
    <w:rsid w:val="00702443"/>
    <w:rsid w:val="00702912"/>
    <w:rsid w:val="0070300B"/>
    <w:rsid w:val="00703BF5"/>
    <w:rsid w:val="00704003"/>
    <w:rsid w:val="00704661"/>
    <w:rsid w:val="00705A62"/>
    <w:rsid w:val="00705E36"/>
    <w:rsid w:val="0070611E"/>
    <w:rsid w:val="00706D5B"/>
    <w:rsid w:val="00706EAF"/>
    <w:rsid w:val="007073CD"/>
    <w:rsid w:val="00707463"/>
    <w:rsid w:val="007074CD"/>
    <w:rsid w:val="0070760A"/>
    <w:rsid w:val="00712222"/>
    <w:rsid w:val="00714821"/>
    <w:rsid w:val="00715301"/>
    <w:rsid w:val="00716A1A"/>
    <w:rsid w:val="00716BDE"/>
    <w:rsid w:val="00717C52"/>
    <w:rsid w:val="0072011C"/>
    <w:rsid w:val="0072091E"/>
    <w:rsid w:val="007226B3"/>
    <w:rsid w:val="0072320B"/>
    <w:rsid w:val="007240D8"/>
    <w:rsid w:val="00724B9F"/>
    <w:rsid w:val="007259AC"/>
    <w:rsid w:val="00726AFA"/>
    <w:rsid w:val="00726CAE"/>
    <w:rsid w:val="00726E64"/>
    <w:rsid w:val="00730465"/>
    <w:rsid w:val="00731EF6"/>
    <w:rsid w:val="007321CC"/>
    <w:rsid w:val="00733525"/>
    <w:rsid w:val="007354FC"/>
    <w:rsid w:val="0073696F"/>
    <w:rsid w:val="00737636"/>
    <w:rsid w:val="00737B8F"/>
    <w:rsid w:val="00737CDD"/>
    <w:rsid w:val="0074218E"/>
    <w:rsid w:val="00742976"/>
    <w:rsid w:val="00742B44"/>
    <w:rsid w:val="00742EA4"/>
    <w:rsid w:val="00743967"/>
    <w:rsid w:val="00744046"/>
    <w:rsid w:val="00744918"/>
    <w:rsid w:val="00746B95"/>
    <w:rsid w:val="007471AC"/>
    <w:rsid w:val="0074728A"/>
    <w:rsid w:val="00747A2A"/>
    <w:rsid w:val="00747ADD"/>
    <w:rsid w:val="00747DA3"/>
    <w:rsid w:val="007524D8"/>
    <w:rsid w:val="00752614"/>
    <w:rsid w:val="0075288F"/>
    <w:rsid w:val="00752CB8"/>
    <w:rsid w:val="007536C1"/>
    <w:rsid w:val="0075392B"/>
    <w:rsid w:val="00753AF4"/>
    <w:rsid w:val="00754AC2"/>
    <w:rsid w:val="00754B39"/>
    <w:rsid w:val="0075553E"/>
    <w:rsid w:val="00755778"/>
    <w:rsid w:val="00755F11"/>
    <w:rsid w:val="00755FA0"/>
    <w:rsid w:val="0075645B"/>
    <w:rsid w:val="007566A9"/>
    <w:rsid w:val="007571D8"/>
    <w:rsid w:val="007579D0"/>
    <w:rsid w:val="0076098A"/>
    <w:rsid w:val="00761C32"/>
    <w:rsid w:val="007622F0"/>
    <w:rsid w:val="0076259A"/>
    <w:rsid w:val="007626BB"/>
    <w:rsid w:val="007626D6"/>
    <w:rsid w:val="00762B3E"/>
    <w:rsid w:val="007638AA"/>
    <w:rsid w:val="00764B5B"/>
    <w:rsid w:val="00766DD7"/>
    <w:rsid w:val="00766FAC"/>
    <w:rsid w:val="0076739D"/>
    <w:rsid w:val="0076752A"/>
    <w:rsid w:val="007702E3"/>
    <w:rsid w:val="00770F82"/>
    <w:rsid w:val="00771227"/>
    <w:rsid w:val="00771366"/>
    <w:rsid w:val="007723DE"/>
    <w:rsid w:val="007729D9"/>
    <w:rsid w:val="007733D4"/>
    <w:rsid w:val="007735F2"/>
    <w:rsid w:val="007744C0"/>
    <w:rsid w:val="00775058"/>
    <w:rsid w:val="00775954"/>
    <w:rsid w:val="0077672E"/>
    <w:rsid w:val="0077673D"/>
    <w:rsid w:val="00776996"/>
    <w:rsid w:val="00776CA9"/>
    <w:rsid w:val="00776DC4"/>
    <w:rsid w:val="007779D2"/>
    <w:rsid w:val="007779D9"/>
    <w:rsid w:val="00777BF0"/>
    <w:rsid w:val="00777E81"/>
    <w:rsid w:val="0078016B"/>
    <w:rsid w:val="00780F67"/>
    <w:rsid w:val="00781CBA"/>
    <w:rsid w:val="007832A8"/>
    <w:rsid w:val="0078348A"/>
    <w:rsid w:val="0078410C"/>
    <w:rsid w:val="00784163"/>
    <w:rsid w:val="007853A6"/>
    <w:rsid w:val="007853F3"/>
    <w:rsid w:val="00785886"/>
    <w:rsid w:val="00785EDF"/>
    <w:rsid w:val="00786B3F"/>
    <w:rsid w:val="00786BB9"/>
    <w:rsid w:val="00786D06"/>
    <w:rsid w:val="00786D6C"/>
    <w:rsid w:val="0078793F"/>
    <w:rsid w:val="00787B15"/>
    <w:rsid w:val="00787B84"/>
    <w:rsid w:val="007905AB"/>
    <w:rsid w:val="00790B69"/>
    <w:rsid w:val="00791294"/>
    <w:rsid w:val="0079157D"/>
    <w:rsid w:val="007926E1"/>
    <w:rsid w:val="007933E3"/>
    <w:rsid w:val="007945BF"/>
    <w:rsid w:val="00794A9F"/>
    <w:rsid w:val="00794ACE"/>
    <w:rsid w:val="00794E39"/>
    <w:rsid w:val="00795899"/>
    <w:rsid w:val="007965CC"/>
    <w:rsid w:val="00797D2B"/>
    <w:rsid w:val="00797F2E"/>
    <w:rsid w:val="00797F82"/>
    <w:rsid w:val="007A1328"/>
    <w:rsid w:val="007A3082"/>
    <w:rsid w:val="007A3960"/>
    <w:rsid w:val="007A3C3D"/>
    <w:rsid w:val="007A47EE"/>
    <w:rsid w:val="007A4B35"/>
    <w:rsid w:val="007A4EA1"/>
    <w:rsid w:val="007A58B3"/>
    <w:rsid w:val="007A5DD2"/>
    <w:rsid w:val="007A64D5"/>
    <w:rsid w:val="007A70C7"/>
    <w:rsid w:val="007A73A5"/>
    <w:rsid w:val="007A7569"/>
    <w:rsid w:val="007B0DE6"/>
    <w:rsid w:val="007B0F97"/>
    <w:rsid w:val="007B1E44"/>
    <w:rsid w:val="007B2F56"/>
    <w:rsid w:val="007B38E7"/>
    <w:rsid w:val="007B40A0"/>
    <w:rsid w:val="007B4163"/>
    <w:rsid w:val="007B442D"/>
    <w:rsid w:val="007B50D5"/>
    <w:rsid w:val="007B6048"/>
    <w:rsid w:val="007B61BB"/>
    <w:rsid w:val="007B79E1"/>
    <w:rsid w:val="007C07B1"/>
    <w:rsid w:val="007C0B0A"/>
    <w:rsid w:val="007C11D6"/>
    <w:rsid w:val="007C1A95"/>
    <w:rsid w:val="007C207C"/>
    <w:rsid w:val="007C4075"/>
    <w:rsid w:val="007C40B3"/>
    <w:rsid w:val="007C4F25"/>
    <w:rsid w:val="007C5351"/>
    <w:rsid w:val="007C6366"/>
    <w:rsid w:val="007C6E39"/>
    <w:rsid w:val="007C7F4B"/>
    <w:rsid w:val="007D0318"/>
    <w:rsid w:val="007D0734"/>
    <w:rsid w:val="007D0B28"/>
    <w:rsid w:val="007D0FC7"/>
    <w:rsid w:val="007D1299"/>
    <w:rsid w:val="007D1B1E"/>
    <w:rsid w:val="007D24A1"/>
    <w:rsid w:val="007D2513"/>
    <w:rsid w:val="007D2EFD"/>
    <w:rsid w:val="007D3052"/>
    <w:rsid w:val="007D3688"/>
    <w:rsid w:val="007D37C3"/>
    <w:rsid w:val="007D412C"/>
    <w:rsid w:val="007D4331"/>
    <w:rsid w:val="007D5E47"/>
    <w:rsid w:val="007D6881"/>
    <w:rsid w:val="007D7F08"/>
    <w:rsid w:val="007E1C40"/>
    <w:rsid w:val="007E1D09"/>
    <w:rsid w:val="007E2EA1"/>
    <w:rsid w:val="007E3A35"/>
    <w:rsid w:val="007E45DF"/>
    <w:rsid w:val="007E5B41"/>
    <w:rsid w:val="007E5B87"/>
    <w:rsid w:val="007E5C4F"/>
    <w:rsid w:val="007E5D7B"/>
    <w:rsid w:val="007E623F"/>
    <w:rsid w:val="007E69F8"/>
    <w:rsid w:val="007F05E0"/>
    <w:rsid w:val="007F06AF"/>
    <w:rsid w:val="007F12D7"/>
    <w:rsid w:val="007F1AA6"/>
    <w:rsid w:val="007F2F93"/>
    <w:rsid w:val="007F3098"/>
    <w:rsid w:val="007F38A4"/>
    <w:rsid w:val="007F3B5C"/>
    <w:rsid w:val="007F4F2B"/>
    <w:rsid w:val="007F5702"/>
    <w:rsid w:val="007F62EE"/>
    <w:rsid w:val="007F6549"/>
    <w:rsid w:val="007F7966"/>
    <w:rsid w:val="007F7D53"/>
    <w:rsid w:val="00800834"/>
    <w:rsid w:val="008030F2"/>
    <w:rsid w:val="00803795"/>
    <w:rsid w:val="008037C2"/>
    <w:rsid w:val="00803DD2"/>
    <w:rsid w:val="00803E73"/>
    <w:rsid w:val="00804262"/>
    <w:rsid w:val="008044F4"/>
    <w:rsid w:val="008049EA"/>
    <w:rsid w:val="00804F42"/>
    <w:rsid w:val="00805BE3"/>
    <w:rsid w:val="00806BEF"/>
    <w:rsid w:val="00810051"/>
    <w:rsid w:val="0081103C"/>
    <w:rsid w:val="008112EB"/>
    <w:rsid w:val="0081238E"/>
    <w:rsid w:val="00813956"/>
    <w:rsid w:val="00813DF2"/>
    <w:rsid w:val="00813E40"/>
    <w:rsid w:val="00813E8A"/>
    <w:rsid w:val="008140BF"/>
    <w:rsid w:val="008147A6"/>
    <w:rsid w:val="00814DC6"/>
    <w:rsid w:val="00814EC4"/>
    <w:rsid w:val="00815395"/>
    <w:rsid w:val="00815A62"/>
    <w:rsid w:val="00815D51"/>
    <w:rsid w:val="00815F5A"/>
    <w:rsid w:val="00816EB0"/>
    <w:rsid w:val="00817B40"/>
    <w:rsid w:val="00817D22"/>
    <w:rsid w:val="00817DD7"/>
    <w:rsid w:val="0082026F"/>
    <w:rsid w:val="008203E0"/>
    <w:rsid w:val="00822380"/>
    <w:rsid w:val="008223B6"/>
    <w:rsid w:val="00822AB0"/>
    <w:rsid w:val="0082320C"/>
    <w:rsid w:val="0082331E"/>
    <w:rsid w:val="008246B9"/>
    <w:rsid w:val="00824F5B"/>
    <w:rsid w:val="00825640"/>
    <w:rsid w:val="00825D3E"/>
    <w:rsid w:val="00825EAB"/>
    <w:rsid w:val="0082649C"/>
    <w:rsid w:val="00826E5C"/>
    <w:rsid w:val="008278E9"/>
    <w:rsid w:val="00827901"/>
    <w:rsid w:val="0082794C"/>
    <w:rsid w:val="0083019E"/>
    <w:rsid w:val="00830432"/>
    <w:rsid w:val="008307D4"/>
    <w:rsid w:val="00830D17"/>
    <w:rsid w:val="0083129D"/>
    <w:rsid w:val="008319A1"/>
    <w:rsid w:val="008322A0"/>
    <w:rsid w:val="00832552"/>
    <w:rsid w:val="0083278B"/>
    <w:rsid w:val="00832A1C"/>
    <w:rsid w:val="0083303E"/>
    <w:rsid w:val="00833135"/>
    <w:rsid w:val="00833ACA"/>
    <w:rsid w:val="00834278"/>
    <w:rsid w:val="00834D92"/>
    <w:rsid w:val="00835689"/>
    <w:rsid w:val="008368CF"/>
    <w:rsid w:val="008375FC"/>
    <w:rsid w:val="0084106E"/>
    <w:rsid w:val="0084155D"/>
    <w:rsid w:val="008419CC"/>
    <w:rsid w:val="00841BD5"/>
    <w:rsid w:val="008426D1"/>
    <w:rsid w:val="00842E9C"/>
    <w:rsid w:val="00842F31"/>
    <w:rsid w:val="00843943"/>
    <w:rsid w:val="00843FD5"/>
    <w:rsid w:val="00845308"/>
    <w:rsid w:val="00845AF0"/>
    <w:rsid w:val="008460A5"/>
    <w:rsid w:val="008465EE"/>
    <w:rsid w:val="0085064C"/>
    <w:rsid w:val="00850DAD"/>
    <w:rsid w:val="008515C1"/>
    <w:rsid w:val="00851E01"/>
    <w:rsid w:val="00851E27"/>
    <w:rsid w:val="00852C91"/>
    <w:rsid w:val="00853A11"/>
    <w:rsid w:val="00854797"/>
    <w:rsid w:val="008560CF"/>
    <w:rsid w:val="00857C55"/>
    <w:rsid w:val="00857E8A"/>
    <w:rsid w:val="00857F41"/>
    <w:rsid w:val="008602E9"/>
    <w:rsid w:val="008608D3"/>
    <w:rsid w:val="00860B9F"/>
    <w:rsid w:val="008610CB"/>
    <w:rsid w:val="00861FDA"/>
    <w:rsid w:val="00863494"/>
    <w:rsid w:val="00863D2C"/>
    <w:rsid w:val="008646D4"/>
    <w:rsid w:val="0086499C"/>
    <w:rsid w:val="00865282"/>
    <w:rsid w:val="00865C4B"/>
    <w:rsid w:val="00866AB9"/>
    <w:rsid w:val="00866E73"/>
    <w:rsid w:val="00870759"/>
    <w:rsid w:val="008717FF"/>
    <w:rsid w:val="008719E7"/>
    <w:rsid w:val="00872003"/>
    <w:rsid w:val="00872DFE"/>
    <w:rsid w:val="00872FB6"/>
    <w:rsid w:val="00873334"/>
    <w:rsid w:val="0087343F"/>
    <w:rsid w:val="008738F9"/>
    <w:rsid w:val="0087418E"/>
    <w:rsid w:val="00874826"/>
    <w:rsid w:val="00874B22"/>
    <w:rsid w:val="00875853"/>
    <w:rsid w:val="008761F1"/>
    <w:rsid w:val="00876531"/>
    <w:rsid w:val="00876BDA"/>
    <w:rsid w:val="008776BB"/>
    <w:rsid w:val="00880735"/>
    <w:rsid w:val="00880A16"/>
    <w:rsid w:val="00880DD6"/>
    <w:rsid w:val="008817D2"/>
    <w:rsid w:val="00883F88"/>
    <w:rsid w:val="00883FBD"/>
    <w:rsid w:val="00885B9B"/>
    <w:rsid w:val="0088678F"/>
    <w:rsid w:val="0088695C"/>
    <w:rsid w:val="0088736F"/>
    <w:rsid w:val="00887833"/>
    <w:rsid w:val="008922EF"/>
    <w:rsid w:val="00892A5F"/>
    <w:rsid w:val="00892CFD"/>
    <w:rsid w:val="00893BE1"/>
    <w:rsid w:val="0089695D"/>
    <w:rsid w:val="00896D47"/>
    <w:rsid w:val="008971DD"/>
    <w:rsid w:val="008976C3"/>
    <w:rsid w:val="008A01F9"/>
    <w:rsid w:val="008A0DB9"/>
    <w:rsid w:val="008A0DC8"/>
    <w:rsid w:val="008A1EDE"/>
    <w:rsid w:val="008A213A"/>
    <w:rsid w:val="008A23EE"/>
    <w:rsid w:val="008A2647"/>
    <w:rsid w:val="008A291C"/>
    <w:rsid w:val="008A30E9"/>
    <w:rsid w:val="008A3B9C"/>
    <w:rsid w:val="008A5761"/>
    <w:rsid w:val="008A5858"/>
    <w:rsid w:val="008A5D56"/>
    <w:rsid w:val="008A61F2"/>
    <w:rsid w:val="008A6A60"/>
    <w:rsid w:val="008A7097"/>
    <w:rsid w:val="008B1211"/>
    <w:rsid w:val="008B1837"/>
    <w:rsid w:val="008B246F"/>
    <w:rsid w:val="008B31C6"/>
    <w:rsid w:val="008B3218"/>
    <w:rsid w:val="008B3C7C"/>
    <w:rsid w:val="008B3E85"/>
    <w:rsid w:val="008B4032"/>
    <w:rsid w:val="008B49BB"/>
    <w:rsid w:val="008B5060"/>
    <w:rsid w:val="008B54C8"/>
    <w:rsid w:val="008B5F22"/>
    <w:rsid w:val="008B6313"/>
    <w:rsid w:val="008B64A8"/>
    <w:rsid w:val="008B6610"/>
    <w:rsid w:val="008B6616"/>
    <w:rsid w:val="008B73E9"/>
    <w:rsid w:val="008C0069"/>
    <w:rsid w:val="008C03C0"/>
    <w:rsid w:val="008C2859"/>
    <w:rsid w:val="008C2CBA"/>
    <w:rsid w:val="008C4120"/>
    <w:rsid w:val="008C441B"/>
    <w:rsid w:val="008C47FC"/>
    <w:rsid w:val="008C5EE0"/>
    <w:rsid w:val="008C6679"/>
    <w:rsid w:val="008C759C"/>
    <w:rsid w:val="008D181F"/>
    <w:rsid w:val="008D2F66"/>
    <w:rsid w:val="008D3347"/>
    <w:rsid w:val="008D37F2"/>
    <w:rsid w:val="008D3841"/>
    <w:rsid w:val="008D3891"/>
    <w:rsid w:val="008D39F3"/>
    <w:rsid w:val="008D43BC"/>
    <w:rsid w:val="008D4A30"/>
    <w:rsid w:val="008D4D20"/>
    <w:rsid w:val="008D4DC3"/>
    <w:rsid w:val="008D5303"/>
    <w:rsid w:val="008D5536"/>
    <w:rsid w:val="008D56F5"/>
    <w:rsid w:val="008D599C"/>
    <w:rsid w:val="008D65BA"/>
    <w:rsid w:val="008E02F1"/>
    <w:rsid w:val="008E0D44"/>
    <w:rsid w:val="008E23DA"/>
    <w:rsid w:val="008E2538"/>
    <w:rsid w:val="008E28C4"/>
    <w:rsid w:val="008E2FB7"/>
    <w:rsid w:val="008E5CE4"/>
    <w:rsid w:val="008E6474"/>
    <w:rsid w:val="008E7610"/>
    <w:rsid w:val="008F0033"/>
    <w:rsid w:val="008F1040"/>
    <w:rsid w:val="008F2228"/>
    <w:rsid w:val="008F2B76"/>
    <w:rsid w:val="008F2E55"/>
    <w:rsid w:val="008F40D7"/>
    <w:rsid w:val="008F5E3D"/>
    <w:rsid w:val="008F5FFF"/>
    <w:rsid w:val="008F6CE0"/>
    <w:rsid w:val="008F7C35"/>
    <w:rsid w:val="00901450"/>
    <w:rsid w:val="00902449"/>
    <w:rsid w:val="00902468"/>
    <w:rsid w:val="00902A9A"/>
    <w:rsid w:val="00902CDA"/>
    <w:rsid w:val="00902DDE"/>
    <w:rsid w:val="009030B2"/>
    <w:rsid w:val="00903969"/>
    <w:rsid w:val="0090410D"/>
    <w:rsid w:val="00905255"/>
    <w:rsid w:val="00905EA2"/>
    <w:rsid w:val="00905FBE"/>
    <w:rsid w:val="00907707"/>
    <w:rsid w:val="00910794"/>
    <w:rsid w:val="00913353"/>
    <w:rsid w:val="009133BB"/>
    <w:rsid w:val="009135EC"/>
    <w:rsid w:val="009140C6"/>
    <w:rsid w:val="00914B48"/>
    <w:rsid w:val="00914C1D"/>
    <w:rsid w:val="0091511B"/>
    <w:rsid w:val="009158B5"/>
    <w:rsid w:val="009162E0"/>
    <w:rsid w:val="0091659B"/>
    <w:rsid w:val="0091690C"/>
    <w:rsid w:val="00916DBF"/>
    <w:rsid w:val="009206D8"/>
    <w:rsid w:val="009208D3"/>
    <w:rsid w:val="00920A83"/>
    <w:rsid w:val="00920AB3"/>
    <w:rsid w:val="009213E6"/>
    <w:rsid w:val="00921FFC"/>
    <w:rsid w:val="00922025"/>
    <w:rsid w:val="00922134"/>
    <w:rsid w:val="00922FC9"/>
    <w:rsid w:val="009235E0"/>
    <w:rsid w:val="009244F9"/>
    <w:rsid w:val="009249BB"/>
    <w:rsid w:val="00924E61"/>
    <w:rsid w:val="00925328"/>
    <w:rsid w:val="009258AF"/>
    <w:rsid w:val="0092597F"/>
    <w:rsid w:val="009268B8"/>
    <w:rsid w:val="00926E8D"/>
    <w:rsid w:val="00927524"/>
    <w:rsid w:val="00927BCF"/>
    <w:rsid w:val="009302AD"/>
    <w:rsid w:val="00931EF3"/>
    <w:rsid w:val="0093264F"/>
    <w:rsid w:val="009326B7"/>
    <w:rsid w:val="00932AF3"/>
    <w:rsid w:val="00932CBB"/>
    <w:rsid w:val="00933483"/>
    <w:rsid w:val="009334C0"/>
    <w:rsid w:val="00933F68"/>
    <w:rsid w:val="009346F2"/>
    <w:rsid w:val="00936B90"/>
    <w:rsid w:val="00936CE1"/>
    <w:rsid w:val="00937E43"/>
    <w:rsid w:val="00940226"/>
    <w:rsid w:val="0094057E"/>
    <w:rsid w:val="00940CAD"/>
    <w:rsid w:val="00941476"/>
    <w:rsid w:val="009414E2"/>
    <w:rsid w:val="009415A5"/>
    <w:rsid w:val="00941EED"/>
    <w:rsid w:val="009425F8"/>
    <w:rsid w:val="00942793"/>
    <w:rsid w:val="00942846"/>
    <w:rsid w:val="00943811"/>
    <w:rsid w:val="00943D03"/>
    <w:rsid w:val="0094450E"/>
    <w:rsid w:val="0094585A"/>
    <w:rsid w:val="0094616E"/>
    <w:rsid w:val="0094629D"/>
    <w:rsid w:val="00946D9E"/>
    <w:rsid w:val="009471E3"/>
    <w:rsid w:val="00947538"/>
    <w:rsid w:val="0094789F"/>
    <w:rsid w:val="009509B5"/>
    <w:rsid w:val="00951D45"/>
    <w:rsid w:val="009531DF"/>
    <w:rsid w:val="0095323E"/>
    <w:rsid w:val="00953386"/>
    <w:rsid w:val="00955A08"/>
    <w:rsid w:val="00955C06"/>
    <w:rsid w:val="00955E5C"/>
    <w:rsid w:val="00956220"/>
    <w:rsid w:val="009563A9"/>
    <w:rsid w:val="00956B8F"/>
    <w:rsid w:val="00956EAB"/>
    <w:rsid w:val="0095788E"/>
    <w:rsid w:val="00957E02"/>
    <w:rsid w:val="00960629"/>
    <w:rsid w:val="0096169C"/>
    <w:rsid w:val="00962408"/>
    <w:rsid w:val="00963242"/>
    <w:rsid w:val="00963663"/>
    <w:rsid w:val="00964E7A"/>
    <w:rsid w:val="00965571"/>
    <w:rsid w:val="00965947"/>
    <w:rsid w:val="00965A94"/>
    <w:rsid w:val="00965C85"/>
    <w:rsid w:val="009662FC"/>
    <w:rsid w:val="009663A0"/>
    <w:rsid w:val="0096729C"/>
    <w:rsid w:val="009675DE"/>
    <w:rsid w:val="00967DF5"/>
    <w:rsid w:val="00970CDC"/>
    <w:rsid w:val="00971185"/>
    <w:rsid w:val="0097225E"/>
    <w:rsid w:val="009726BE"/>
    <w:rsid w:val="009729D7"/>
    <w:rsid w:val="0097302C"/>
    <w:rsid w:val="00974094"/>
    <w:rsid w:val="009745DD"/>
    <w:rsid w:val="009747EF"/>
    <w:rsid w:val="00974F9C"/>
    <w:rsid w:val="009751A1"/>
    <w:rsid w:val="009755D6"/>
    <w:rsid w:val="009762AC"/>
    <w:rsid w:val="00976718"/>
    <w:rsid w:val="00976C82"/>
    <w:rsid w:val="009778BC"/>
    <w:rsid w:val="00977C8B"/>
    <w:rsid w:val="0098028D"/>
    <w:rsid w:val="00981277"/>
    <w:rsid w:val="00981505"/>
    <w:rsid w:val="00982605"/>
    <w:rsid w:val="00982685"/>
    <w:rsid w:val="0098270A"/>
    <w:rsid w:val="0098289D"/>
    <w:rsid w:val="009837A9"/>
    <w:rsid w:val="009842CD"/>
    <w:rsid w:val="009845F8"/>
    <w:rsid w:val="009846D7"/>
    <w:rsid w:val="00984D83"/>
    <w:rsid w:val="00986527"/>
    <w:rsid w:val="009872C2"/>
    <w:rsid w:val="009875BF"/>
    <w:rsid w:val="0098795E"/>
    <w:rsid w:val="00987D60"/>
    <w:rsid w:val="009900F9"/>
    <w:rsid w:val="009918AA"/>
    <w:rsid w:val="00991E26"/>
    <w:rsid w:val="00992947"/>
    <w:rsid w:val="00992F97"/>
    <w:rsid w:val="009933AE"/>
    <w:rsid w:val="00993CA5"/>
    <w:rsid w:val="00993D3F"/>
    <w:rsid w:val="009951B5"/>
    <w:rsid w:val="009957D5"/>
    <w:rsid w:val="00995DE9"/>
    <w:rsid w:val="00996903"/>
    <w:rsid w:val="00996BF6"/>
    <w:rsid w:val="00996D0D"/>
    <w:rsid w:val="009A0126"/>
    <w:rsid w:val="009A051F"/>
    <w:rsid w:val="009A07D8"/>
    <w:rsid w:val="009A2724"/>
    <w:rsid w:val="009A2C4D"/>
    <w:rsid w:val="009A2CB7"/>
    <w:rsid w:val="009A4672"/>
    <w:rsid w:val="009A47EB"/>
    <w:rsid w:val="009A560E"/>
    <w:rsid w:val="009A58E7"/>
    <w:rsid w:val="009A66F3"/>
    <w:rsid w:val="009A768E"/>
    <w:rsid w:val="009B0050"/>
    <w:rsid w:val="009B09E7"/>
    <w:rsid w:val="009B175B"/>
    <w:rsid w:val="009B1F54"/>
    <w:rsid w:val="009B29BB"/>
    <w:rsid w:val="009B2F1A"/>
    <w:rsid w:val="009B3373"/>
    <w:rsid w:val="009B3EA7"/>
    <w:rsid w:val="009B4B6D"/>
    <w:rsid w:val="009B4F48"/>
    <w:rsid w:val="009B51FD"/>
    <w:rsid w:val="009B532B"/>
    <w:rsid w:val="009B593F"/>
    <w:rsid w:val="009B711F"/>
    <w:rsid w:val="009B7CDA"/>
    <w:rsid w:val="009C0137"/>
    <w:rsid w:val="009C0513"/>
    <w:rsid w:val="009C0914"/>
    <w:rsid w:val="009C0A06"/>
    <w:rsid w:val="009C0ABF"/>
    <w:rsid w:val="009C2CAE"/>
    <w:rsid w:val="009C50AE"/>
    <w:rsid w:val="009C6A7A"/>
    <w:rsid w:val="009C6C25"/>
    <w:rsid w:val="009C7189"/>
    <w:rsid w:val="009D0A7A"/>
    <w:rsid w:val="009D1115"/>
    <w:rsid w:val="009D1799"/>
    <w:rsid w:val="009D2CB6"/>
    <w:rsid w:val="009D3742"/>
    <w:rsid w:val="009D45D4"/>
    <w:rsid w:val="009D46F9"/>
    <w:rsid w:val="009D4CF1"/>
    <w:rsid w:val="009D564E"/>
    <w:rsid w:val="009D7E74"/>
    <w:rsid w:val="009E0E5B"/>
    <w:rsid w:val="009E10E0"/>
    <w:rsid w:val="009E12CC"/>
    <w:rsid w:val="009E14EA"/>
    <w:rsid w:val="009E23AC"/>
    <w:rsid w:val="009E2513"/>
    <w:rsid w:val="009E330E"/>
    <w:rsid w:val="009E3DFB"/>
    <w:rsid w:val="009E3E66"/>
    <w:rsid w:val="009E5343"/>
    <w:rsid w:val="009E580C"/>
    <w:rsid w:val="009E5DF4"/>
    <w:rsid w:val="009E61FD"/>
    <w:rsid w:val="009E7309"/>
    <w:rsid w:val="009E77B9"/>
    <w:rsid w:val="009E77EE"/>
    <w:rsid w:val="009F0788"/>
    <w:rsid w:val="009F0C4A"/>
    <w:rsid w:val="009F0E4D"/>
    <w:rsid w:val="009F1573"/>
    <w:rsid w:val="009F2449"/>
    <w:rsid w:val="009F24FF"/>
    <w:rsid w:val="009F2963"/>
    <w:rsid w:val="009F2EA0"/>
    <w:rsid w:val="009F446D"/>
    <w:rsid w:val="009F46C7"/>
    <w:rsid w:val="009F505E"/>
    <w:rsid w:val="009F6194"/>
    <w:rsid w:val="009F6969"/>
    <w:rsid w:val="009F6C80"/>
    <w:rsid w:val="009F7672"/>
    <w:rsid w:val="009F7F02"/>
    <w:rsid w:val="009F7FD2"/>
    <w:rsid w:val="00A0032F"/>
    <w:rsid w:val="00A00A54"/>
    <w:rsid w:val="00A011BB"/>
    <w:rsid w:val="00A03495"/>
    <w:rsid w:val="00A039ED"/>
    <w:rsid w:val="00A04966"/>
    <w:rsid w:val="00A04C2E"/>
    <w:rsid w:val="00A06411"/>
    <w:rsid w:val="00A07296"/>
    <w:rsid w:val="00A07DBD"/>
    <w:rsid w:val="00A07DE1"/>
    <w:rsid w:val="00A112CF"/>
    <w:rsid w:val="00A121E4"/>
    <w:rsid w:val="00A1314C"/>
    <w:rsid w:val="00A14108"/>
    <w:rsid w:val="00A14C1D"/>
    <w:rsid w:val="00A15D3A"/>
    <w:rsid w:val="00A16733"/>
    <w:rsid w:val="00A17F59"/>
    <w:rsid w:val="00A216F7"/>
    <w:rsid w:val="00A21984"/>
    <w:rsid w:val="00A23A19"/>
    <w:rsid w:val="00A24D5A"/>
    <w:rsid w:val="00A27362"/>
    <w:rsid w:val="00A2763F"/>
    <w:rsid w:val="00A27F12"/>
    <w:rsid w:val="00A3097F"/>
    <w:rsid w:val="00A30A91"/>
    <w:rsid w:val="00A30B60"/>
    <w:rsid w:val="00A313C3"/>
    <w:rsid w:val="00A318B1"/>
    <w:rsid w:val="00A31D83"/>
    <w:rsid w:val="00A32802"/>
    <w:rsid w:val="00A33415"/>
    <w:rsid w:val="00A33B5F"/>
    <w:rsid w:val="00A3697B"/>
    <w:rsid w:val="00A3767C"/>
    <w:rsid w:val="00A417BA"/>
    <w:rsid w:val="00A423A3"/>
    <w:rsid w:val="00A4277B"/>
    <w:rsid w:val="00A430AD"/>
    <w:rsid w:val="00A44276"/>
    <w:rsid w:val="00A45292"/>
    <w:rsid w:val="00A45EAB"/>
    <w:rsid w:val="00A46AC0"/>
    <w:rsid w:val="00A5072C"/>
    <w:rsid w:val="00A50D44"/>
    <w:rsid w:val="00A50F71"/>
    <w:rsid w:val="00A51350"/>
    <w:rsid w:val="00A5167F"/>
    <w:rsid w:val="00A51743"/>
    <w:rsid w:val="00A51A34"/>
    <w:rsid w:val="00A51AC1"/>
    <w:rsid w:val="00A52763"/>
    <w:rsid w:val="00A52D8C"/>
    <w:rsid w:val="00A52E35"/>
    <w:rsid w:val="00A53209"/>
    <w:rsid w:val="00A532E8"/>
    <w:rsid w:val="00A53465"/>
    <w:rsid w:val="00A53EAB"/>
    <w:rsid w:val="00A5404E"/>
    <w:rsid w:val="00A5545D"/>
    <w:rsid w:val="00A55A7F"/>
    <w:rsid w:val="00A60A94"/>
    <w:rsid w:val="00A618A4"/>
    <w:rsid w:val="00A61E7B"/>
    <w:rsid w:val="00A61E82"/>
    <w:rsid w:val="00A62032"/>
    <w:rsid w:val="00A63C56"/>
    <w:rsid w:val="00A63EA9"/>
    <w:rsid w:val="00A64062"/>
    <w:rsid w:val="00A6481C"/>
    <w:rsid w:val="00A64825"/>
    <w:rsid w:val="00A655E4"/>
    <w:rsid w:val="00A65AFC"/>
    <w:rsid w:val="00A65E23"/>
    <w:rsid w:val="00A67252"/>
    <w:rsid w:val="00A67A78"/>
    <w:rsid w:val="00A67B1F"/>
    <w:rsid w:val="00A701AB"/>
    <w:rsid w:val="00A70482"/>
    <w:rsid w:val="00A70CA8"/>
    <w:rsid w:val="00A70EA9"/>
    <w:rsid w:val="00A71711"/>
    <w:rsid w:val="00A71F71"/>
    <w:rsid w:val="00A72190"/>
    <w:rsid w:val="00A724A6"/>
    <w:rsid w:val="00A72A70"/>
    <w:rsid w:val="00A72D0B"/>
    <w:rsid w:val="00A730B6"/>
    <w:rsid w:val="00A739CB"/>
    <w:rsid w:val="00A73BBB"/>
    <w:rsid w:val="00A741C3"/>
    <w:rsid w:val="00A74BF7"/>
    <w:rsid w:val="00A74F00"/>
    <w:rsid w:val="00A75F36"/>
    <w:rsid w:val="00A76789"/>
    <w:rsid w:val="00A77418"/>
    <w:rsid w:val="00A77798"/>
    <w:rsid w:val="00A817A7"/>
    <w:rsid w:val="00A82998"/>
    <w:rsid w:val="00A83662"/>
    <w:rsid w:val="00A845ED"/>
    <w:rsid w:val="00A84DE6"/>
    <w:rsid w:val="00A8507A"/>
    <w:rsid w:val="00A86068"/>
    <w:rsid w:val="00A863FD"/>
    <w:rsid w:val="00A86445"/>
    <w:rsid w:val="00A87047"/>
    <w:rsid w:val="00A87E15"/>
    <w:rsid w:val="00A910F5"/>
    <w:rsid w:val="00A915AF"/>
    <w:rsid w:val="00A9166B"/>
    <w:rsid w:val="00A93E98"/>
    <w:rsid w:val="00A94248"/>
    <w:rsid w:val="00A9447E"/>
    <w:rsid w:val="00A94ECB"/>
    <w:rsid w:val="00A95274"/>
    <w:rsid w:val="00A954C2"/>
    <w:rsid w:val="00A96641"/>
    <w:rsid w:val="00A96E4D"/>
    <w:rsid w:val="00A9759F"/>
    <w:rsid w:val="00A97D3D"/>
    <w:rsid w:val="00AA0980"/>
    <w:rsid w:val="00AA0E07"/>
    <w:rsid w:val="00AA1B3D"/>
    <w:rsid w:val="00AA2DD3"/>
    <w:rsid w:val="00AA4417"/>
    <w:rsid w:val="00AA46E9"/>
    <w:rsid w:val="00AA486C"/>
    <w:rsid w:val="00AA5B8C"/>
    <w:rsid w:val="00AA6754"/>
    <w:rsid w:val="00AA79A6"/>
    <w:rsid w:val="00AA7F5E"/>
    <w:rsid w:val="00AB0BF7"/>
    <w:rsid w:val="00AB0D5B"/>
    <w:rsid w:val="00AB0E7B"/>
    <w:rsid w:val="00AB1CA6"/>
    <w:rsid w:val="00AB1D96"/>
    <w:rsid w:val="00AB1E65"/>
    <w:rsid w:val="00AB2CEA"/>
    <w:rsid w:val="00AB330F"/>
    <w:rsid w:val="00AB373E"/>
    <w:rsid w:val="00AB37D2"/>
    <w:rsid w:val="00AB4227"/>
    <w:rsid w:val="00AB44CF"/>
    <w:rsid w:val="00AB4FD8"/>
    <w:rsid w:val="00AB543D"/>
    <w:rsid w:val="00AB54B9"/>
    <w:rsid w:val="00AB5CD3"/>
    <w:rsid w:val="00AB62B4"/>
    <w:rsid w:val="00AB6CE5"/>
    <w:rsid w:val="00AB6EF1"/>
    <w:rsid w:val="00AB7401"/>
    <w:rsid w:val="00AB74D9"/>
    <w:rsid w:val="00AC0154"/>
    <w:rsid w:val="00AC0A19"/>
    <w:rsid w:val="00AC0B71"/>
    <w:rsid w:val="00AC1856"/>
    <w:rsid w:val="00AC2797"/>
    <w:rsid w:val="00AC2B7F"/>
    <w:rsid w:val="00AC2B80"/>
    <w:rsid w:val="00AC2BB1"/>
    <w:rsid w:val="00AC40C1"/>
    <w:rsid w:val="00AC45A9"/>
    <w:rsid w:val="00AC49BB"/>
    <w:rsid w:val="00AC4EE9"/>
    <w:rsid w:val="00AC5211"/>
    <w:rsid w:val="00AC60FB"/>
    <w:rsid w:val="00AC63C5"/>
    <w:rsid w:val="00AC67E4"/>
    <w:rsid w:val="00AC6F7B"/>
    <w:rsid w:val="00AD049E"/>
    <w:rsid w:val="00AD05C4"/>
    <w:rsid w:val="00AD226C"/>
    <w:rsid w:val="00AD3FED"/>
    <w:rsid w:val="00AD453F"/>
    <w:rsid w:val="00AD4A98"/>
    <w:rsid w:val="00AD4E66"/>
    <w:rsid w:val="00AD5D14"/>
    <w:rsid w:val="00AE09BF"/>
    <w:rsid w:val="00AE17DA"/>
    <w:rsid w:val="00AE1B26"/>
    <w:rsid w:val="00AE20CA"/>
    <w:rsid w:val="00AE2183"/>
    <w:rsid w:val="00AE3336"/>
    <w:rsid w:val="00AE4298"/>
    <w:rsid w:val="00AE42D3"/>
    <w:rsid w:val="00AE58D5"/>
    <w:rsid w:val="00AE6460"/>
    <w:rsid w:val="00AE6AF1"/>
    <w:rsid w:val="00AE78C7"/>
    <w:rsid w:val="00AE7CDE"/>
    <w:rsid w:val="00AE7D74"/>
    <w:rsid w:val="00AF0785"/>
    <w:rsid w:val="00AF0BAF"/>
    <w:rsid w:val="00AF0EE9"/>
    <w:rsid w:val="00AF1904"/>
    <w:rsid w:val="00AF1FB2"/>
    <w:rsid w:val="00AF2A5C"/>
    <w:rsid w:val="00AF2BB0"/>
    <w:rsid w:val="00AF4265"/>
    <w:rsid w:val="00AF4282"/>
    <w:rsid w:val="00AF5CC3"/>
    <w:rsid w:val="00AF5D22"/>
    <w:rsid w:val="00AF6305"/>
    <w:rsid w:val="00AF6386"/>
    <w:rsid w:val="00AF691C"/>
    <w:rsid w:val="00AF7356"/>
    <w:rsid w:val="00B01790"/>
    <w:rsid w:val="00B01FD4"/>
    <w:rsid w:val="00B0292C"/>
    <w:rsid w:val="00B03D63"/>
    <w:rsid w:val="00B04389"/>
    <w:rsid w:val="00B0527A"/>
    <w:rsid w:val="00B0566F"/>
    <w:rsid w:val="00B057EC"/>
    <w:rsid w:val="00B05FAF"/>
    <w:rsid w:val="00B062DD"/>
    <w:rsid w:val="00B063CB"/>
    <w:rsid w:val="00B06400"/>
    <w:rsid w:val="00B06712"/>
    <w:rsid w:val="00B06B95"/>
    <w:rsid w:val="00B06C82"/>
    <w:rsid w:val="00B07ADB"/>
    <w:rsid w:val="00B104E3"/>
    <w:rsid w:val="00B1242D"/>
    <w:rsid w:val="00B1316B"/>
    <w:rsid w:val="00B13409"/>
    <w:rsid w:val="00B1350A"/>
    <w:rsid w:val="00B14251"/>
    <w:rsid w:val="00B14443"/>
    <w:rsid w:val="00B14840"/>
    <w:rsid w:val="00B148CE"/>
    <w:rsid w:val="00B15228"/>
    <w:rsid w:val="00B15E5E"/>
    <w:rsid w:val="00B2059B"/>
    <w:rsid w:val="00B21649"/>
    <w:rsid w:val="00B218FA"/>
    <w:rsid w:val="00B2283F"/>
    <w:rsid w:val="00B22A93"/>
    <w:rsid w:val="00B2351A"/>
    <w:rsid w:val="00B238E9"/>
    <w:rsid w:val="00B23EF4"/>
    <w:rsid w:val="00B248B0"/>
    <w:rsid w:val="00B24E49"/>
    <w:rsid w:val="00B25063"/>
    <w:rsid w:val="00B251E7"/>
    <w:rsid w:val="00B25A7B"/>
    <w:rsid w:val="00B25DE8"/>
    <w:rsid w:val="00B260CD"/>
    <w:rsid w:val="00B26EE2"/>
    <w:rsid w:val="00B27454"/>
    <w:rsid w:val="00B27969"/>
    <w:rsid w:val="00B30137"/>
    <w:rsid w:val="00B303E2"/>
    <w:rsid w:val="00B3047F"/>
    <w:rsid w:val="00B324F9"/>
    <w:rsid w:val="00B340E9"/>
    <w:rsid w:val="00B349C2"/>
    <w:rsid w:val="00B349E4"/>
    <w:rsid w:val="00B357D3"/>
    <w:rsid w:val="00B36156"/>
    <w:rsid w:val="00B40054"/>
    <w:rsid w:val="00B409E3"/>
    <w:rsid w:val="00B410A6"/>
    <w:rsid w:val="00B4158C"/>
    <w:rsid w:val="00B41593"/>
    <w:rsid w:val="00B41877"/>
    <w:rsid w:val="00B41AEF"/>
    <w:rsid w:val="00B41D56"/>
    <w:rsid w:val="00B42216"/>
    <w:rsid w:val="00B4295F"/>
    <w:rsid w:val="00B4309E"/>
    <w:rsid w:val="00B441DA"/>
    <w:rsid w:val="00B44442"/>
    <w:rsid w:val="00B44B56"/>
    <w:rsid w:val="00B456AE"/>
    <w:rsid w:val="00B46107"/>
    <w:rsid w:val="00B47D27"/>
    <w:rsid w:val="00B5005D"/>
    <w:rsid w:val="00B5160D"/>
    <w:rsid w:val="00B522FC"/>
    <w:rsid w:val="00B53B56"/>
    <w:rsid w:val="00B53BA9"/>
    <w:rsid w:val="00B55005"/>
    <w:rsid w:val="00B55225"/>
    <w:rsid w:val="00B55501"/>
    <w:rsid w:val="00B55EEF"/>
    <w:rsid w:val="00B5619C"/>
    <w:rsid w:val="00B5688F"/>
    <w:rsid w:val="00B569F7"/>
    <w:rsid w:val="00B5735E"/>
    <w:rsid w:val="00B579A4"/>
    <w:rsid w:val="00B601C2"/>
    <w:rsid w:val="00B613CD"/>
    <w:rsid w:val="00B61557"/>
    <w:rsid w:val="00B64B46"/>
    <w:rsid w:val="00B65E4D"/>
    <w:rsid w:val="00B65F42"/>
    <w:rsid w:val="00B664A6"/>
    <w:rsid w:val="00B67A71"/>
    <w:rsid w:val="00B70793"/>
    <w:rsid w:val="00B70FD0"/>
    <w:rsid w:val="00B7128D"/>
    <w:rsid w:val="00B71462"/>
    <w:rsid w:val="00B720B6"/>
    <w:rsid w:val="00B745CC"/>
    <w:rsid w:val="00B74FDD"/>
    <w:rsid w:val="00B750A2"/>
    <w:rsid w:val="00B75498"/>
    <w:rsid w:val="00B75871"/>
    <w:rsid w:val="00B7596A"/>
    <w:rsid w:val="00B75AB2"/>
    <w:rsid w:val="00B75D44"/>
    <w:rsid w:val="00B75F93"/>
    <w:rsid w:val="00B76273"/>
    <w:rsid w:val="00B763D3"/>
    <w:rsid w:val="00B76CDB"/>
    <w:rsid w:val="00B76DDA"/>
    <w:rsid w:val="00B76F90"/>
    <w:rsid w:val="00B77927"/>
    <w:rsid w:val="00B77A39"/>
    <w:rsid w:val="00B800CD"/>
    <w:rsid w:val="00B80B42"/>
    <w:rsid w:val="00B80B7A"/>
    <w:rsid w:val="00B8122B"/>
    <w:rsid w:val="00B82649"/>
    <w:rsid w:val="00B8281F"/>
    <w:rsid w:val="00B82866"/>
    <w:rsid w:val="00B82DA9"/>
    <w:rsid w:val="00B82EA3"/>
    <w:rsid w:val="00B837D1"/>
    <w:rsid w:val="00B83B08"/>
    <w:rsid w:val="00B83C49"/>
    <w:rsid w:val="00B85017"/>
    <w:rsid w:val="00B85280"/>
    <w:rsid w:val="00B85B6E"/>
    <w:rsid w:val="00B86121"/>
    <w:rsid w:val="00B86799"/>
    <w:rsid w:val="00B867D6"/>
    <w:rsid w:val="00B86A7D"/>
    <w:rsid w:val="00B87319"/>
    <w:rsid w:val="00B87429"/>
    <w:rsid w:val="00B90761"/>
    <w:rsid w:val="00B90888"/>
    <w:rsid w:val="00B90AD1"/>
    <w:rsid w:val="00B90E6B"/>
    <w:rsid w:val="00B9216C"/>
    <w:rsid w:val="00B92CC5"/>
    <w:rsid w:val="00B930D2"/>
    <w:rsid w:val="00B9363A"/>
    <w:rsid w:val="00B93969"/>
    <w:rsid w:val="00B9502C"/>
    <w:rsid w:val="00B951F2"/>
    <w:rsid w:val="00B95504"/>
    <w:rsid w:val="00B95909"/>
    <w:rsid w:val="00B95CE4"/>
    <w:rsid w:val="00B96CE5"/>
    <w:rsid w:val="00B96D17"/>
    <w:rsid w:val="00B96DF6"/>
    <w:rsid w:val="00B97E96"/>
    <w:rsid w:val="00BA038E"/>
    <w:rsid w:val="00BA20E6"/>
    <w:rsid w:val="00BA2DEF"/>
    <w:rsid w:val="00BA2F1B"/>
    <w:rsid w:val="00BA4227"/>
    <w:rsid w:val="00BA4354"/>
    <w:rsid w:val="00BA4BF8"/>
    <w:rsid w:val="00BA4D6F"/>
    <w:rsid w:val="00BA56CE"/>
    <w:rsid w:val="00BA7832"/>
    <w:rsid w:val="00BB1D0D"/>
    <w:rsid w:val="00BB2936"/>
    <w:rsid w:val="00BB2D2E"/>
    <w:rsid w:val="00BB3429"/>
    <w:rsid w:val="00BB35FB"/>
    <w:rsid w:val="00BB382D"/>
    <w:rsid w:val="00BB39DE"/>
    <w:rsid w:val="00BB3A76"/>
    <w:rsid w:val="00BB40BD"/>
    <w:rsid w:val="00BB4F54"/>
    <w:rsid w:val="00BB59DD"/>
    <w:rsid w:val="00BC0140"/>
    <w:rsid w:val="00BC0CA4"/>
    <w:rsid w:val="00BC0EB5"/>
    <w:rsid w:val="00BC1383"/>
    <w:rsid w:val="00BC1964"/>
    <w:rsid w:val="00BC1D22"/>
    <w:rsid w:val="00BC1E53"/>
    <w:rsid w:val="00BC259A"/>
    <w:rsid w:val="00BC2815"/>
    <w:rsid w:val="00BC3445"/>
    <w:rsid w:val="00BC3E9E"/>
    <w:rsid w:val="00BC502B"/>
    <w:rsid w:val="00BC5373"/>
    <w:rsid w:val="00BC752E"/>
    <w:rsid w:val="00BC7937"/>
    <w:rsid w:val="00BC7F51"/>
    <w:rsid w:val="00BD0C4A"/>
    <w:rsid w:val="00BD0E6A"/>
    <w:rsid w:val="00BD1C80"/>
    <w:rsid w:val="00BD250F"/>
    <w:rsid w:val="00BD255E"/>
    <w:rsid w:val="00BD2DD7"/>
    <w:rsid w:val="00BD3B6B"/>
    <w:rsid w:val="00BD3FBE"/>
    <w:rsid w:val="00BD46E5"/>
    <w:rsid w:val="00BD63DC"/>
    <w:rsid w:val="00BD6B3D"/>
    <w:rsid w:val="00BE01F8"/>
    <w:rsid w:val="00BE0818"/>
    <w:rsid w:val="00BE0975"/>
    <w:rsid w:val="00BE0E08"/>
    <w:rsid w:val="00BE3AED"/>
    <w:rsid w:val="00BE3AF0"/>
    <w:rsid w:val="00BE416D"/>
    <w:rsid w:val="00BE56A9"/>
    <w:rsid w:val="00BE5CC3"/>
    <w:rsid w:val="00BE6804"/>
    <w:rsid w:val="00BE6CAA"/>
    <w:rsid w:val="00BE7735"/>
    <w:rsid w:val="00BE7754"/>
    <w:rsid w:val="00BF0124"/>
    <w:rsid w:val="00BF02A2"/>
    <w:rsid w:val="00BF0555"/>
    <w:rsid w:val="00BF0B9D"/>
    <w:rsid w:val="00BF0F48"/>
    <w:rsid w:val="00BF3ADE"/>
    <w:rsid w:val="00BF3BB5"/>
    <w:rsid w:val="00BF3E1D"/>
    <w:rsid w:val="00BF4711"/>
    <w:rsid w:val="00BF5075"/>
    <w:rsid w:val="00BF517B"/>
    <w:rsid w:val="00BF576B"/>
    <w:rsid w:val="00BF5C1B"/>
    <w:rsid w:val="00BF6D1F"/>
    <w:rsid w:val="00C01049"/>
    <w:rsid w:val="00C011A7"/>
    <w:rsid w:val="00C0165A"/>
    <w:rsid w:val="00C022E5"/>
    <w:rsid w:val="00C0425D"/>
    <w:rsid w:val="00C0476F"/>
    <w:rsid w:val="00C0514A"/>
    <w:rsid w:val="00C06E03"/>
    <w:rsid w:val="00C071A4"/>
    <w:rsid w:val="00C07CF9"/>
    <w:rsid w:val="00C1065F"/>
    <w:rsid w:val="00C10AB4"/>
    <w:rsid w:val="00C128B6"/>
    <w:rsid w:val="00C12B39"/>
    <w:rsid w:val="00C12EDF"/>
    <w:rsid w:val="00C143A5"/>
    <w:rsid w:val="00C146D1"/>
    <w:rsid w:val="00C15085"/>
    <w:rsid w:val="00C1514D"/>
    <w:rsid w:val="00C168D5"/>
    <w:rsid w:val="00C173DD"/>
    <w:rsid w:val="00C17787"/>
    <w:rsid w:val="00C17AB7"/>
    <w:rsid w:val="00C17B18"/>
    <w:rsid w:val="00C20133"/>
    <w:rsid w:val="00C20378"/>
    <w:rsid w:val="00C20828"/>
    <w:rsid w:val="00C216D5"/>
    <w:rsid w:val="00C21E55"/>
    <w:rsid w:val="00C22AE7"/>
    <w:rsid w:val="00C22DC5"/>
    <w:rsid w:val="00C2392A"/>
    <w:rsid w:val="00C23B8C"/>
    <w:rsid w:val="00C23BF4"/>
    <w:rsid w:val="00C241CC"/>
    <w:rsid w:val="00C24D4F"/>
    <w:rsid w:val="00C24D7E"/>
    <w:rsid w:val="00C260F5"/>
    <w:rsid w:val="00C308AB"/>
    <w:rsid w:val="00C30A7D"/>
    <w:rsid w:val="00C314DD"/>
    <w:rsid w:val="00C318CF"/>
    <w:rsid w:val="00C32424"/>
    <w:rsid w:val="00C32DCB"/>
    <w:rsid w:val="00C33889"/>
    <w:rsid w:val="00C35E38"/>
    <w:rsid w:val="00C362E5"/>
    <w:rsid w:val="00C364BB"/>
    <w:rsid w:val="00C3705B"/>
    <w:rsid w:val="00C377FB"/>
    <w:rsid w:val="00C400D0"/>
    <w:rsid w:val="00C40A2B"/>
    <w:rsid w:val="00C413E0"/>
    <w:rsid w:val="00C41E66"/>
    <w:rsid w:val="00C433EF"/>
    <w:rsid w:val="00C437ED"/>
    <w:rsid w:val="00C45AFB"/>
    <w:rsid w:val="00C45F3F"/>
    <w:rsid w:val="00C46461"/>
    <w:rsid w:val="00C47305"/>
    <w:rsid w:val="00C47597"/>
    <w:rsid w:val="00C507BF"/>
    <w:rsid w:val="00C50907"/>
    <w:rsid w:val="00C5231F"/>
    <w:rsid w:val="00C5248A"/>
    <w:rsid w:val="00C5273F"/>
    <w:rsid w:val="00C52E66"/>
    <w:rsid w:val="00C55CA7"/>
    <w:rsid w:val="00C55DD3"/>
    <w:rsid w:val="00C5607C"/>
    <w:rsid w:val="00C56E99"/>
    <w:rsid w:val="00C56FE2"/>
    <w:rsid w:val="00C57469"/>
    <w:rsid w:val="00C60352"/>
    <w:rsid w:val="00C60B96"/>
    <w:rsid w:val="00C610D0"/>
    <w:rsid w:val="00C6159A"/>
    <w:rsid w:val="00C63591"/>
    <w:rsid w:val="00C63F68"/>
    <w:rsid w:val="00C6476D"/>
    <w:rsid w:val="00C664CE"/>
    <w:rsid w:val="00C70267"/>
    <w:rsid w:val="00C702A5"/>
    <w:rsid w:val="00C72106"/>
    <w:rsid w:val="00C72E30"/>
    <w:rsid w:val="00C74D97"/>
    <w:rsid w:val="00C75232"/>
    <w:rsid w:val="00C752F3"/>
    <w:rsid w:val="00C758DC"/>
    <w:rsid w:val="00C75C2A"/>
    <w:rsid w:val="00C75C45"/>
    <w:rsid w:val="00C75D23"/>
    <w:rsid w:val="00C76549"/>
    <w:rsid w:val="00C77A0A"/>
    <w:rsid w:val="00C77AA7"/>
    <w:rsid w:val="00C77EAA"/>
    <w:rsid w:val="00C802E8"/>
    <w:rsid w:val="00C806D2"/>
    <w:rsid w:val="00C80B91"/>
    <w:rsid w:val="00C80F4C"/>
    <w:rsid w:val="00C83504"/>
    <w:rsid w:val="00C83830"/>
    <w:rsid w:val="00C83FB5"/>
    <w:rsid w:val="00C8480C"/>
    <w:rsid w:val="00C84B0F"/>
    <w:rsid w:val="00C853E1"/>
    <w:rsid w:val="00C85EDC"/>
    <w:rsid w:val="00C861F5"/>
    <w:rsid w:val="00C865BA"/>
    <w:rsid w:val="00C86D89"/>
    <w:rsid w:val="00C87688"/>
    <w:rsid w:val="00C90348"/>
    <w:rsid w:val="00C906C3"/>
    <w:rsid w:val="00C919CB"/>
    <w:rsid w:val="00C92825"/>
    <w:rsid w:val="00C941A0"/>
    <w:rsid w:val="00C943C6"/>
    <w:rsid w:val="00C943FD"/>
    <w:rsid w:val="00C95DC3"/>
    <w:rsid w:val="00C95DFC"/>
    <w:rsid w:val="00C95F70"/>
    <w:rsid w:val="00C976C5"/>
    <w:rsid w:val="00C97770"/>
    <w:rsid w:val="00CA2146"/>
    <w:rsid w:val="00CA22AC"/>
    <w:rsid w:val="00CA31DE"/>
    <w:rsid w:val="00CA34C9"/>
    <w:rsid w:val="00CA3502"/>
    <w:rsid w:val="00CA49B4"/>
    <w:rsid w:val="00CA4BB5"/>
    <w:rsid w:val="00CA5856"/>
    <w:rsid w:val="00CA73C0"/>
    <w:rsid w:val="00CB021D"/>
    <w:rsid w:val="00CB2B68"/>
    <w:rsid w:val="00CB2E06"/>
    <w:rsid w:val="00CB3C84"/>
    <w:rsid w:val="00CB455A"/>
    <w:rsid w:val="00CB474E"/>
    <w:rsid w:val="00CB5684"/>
    <w:rsid w:val="00CB72A2"/>
    <w:rsid w:val="00CB75CB"/>
    <w:rsid w:val="00CB7CEE"/>
    <w:rsid w:val="00CB7F3B"/>
    <w:rsid w:val="00CC0750"/>
    <w:rsid w:val="00CC1211"/>
    <w:rsid w:val="00CC1338"/>
    <w:rsid w:val="00CC2642"/>
    <w:rsid w:val="00CC314A"/>
    <w:rsid w:val="00CC361B"/>
    <w:rsid w:val="00CC38D6"/>
    <w:rsid w:val="00CC3A0D"/>
    <w:rsid w:val="00CC3F8F"/>
    <w:rsid w:val="00CC5515"/>
    <w:rsid w:val="00CC60F0"/>
    <w:rsid w:val="00CC6E91"/>
    <w:rsid w:val="00CC6EC8"/>
    <w:rsid w:val="00CC7B60"/>
    <w:rsid w:val="00CD1A4B"/>
    <w:rsid w:val="00CD1CC4"/>
    <w:rsid w:val="00CD2391"/>
    <w:rsid w:val="00CD2B14"/>
    <w:rsid w:val="00CD2FAE"/>
    <w:rsid w:val="00CD32F1"/>
    <w:rsid w:val="00CD3F07"/>
    <w:rsid w:val="00CD4035"/>
    <w:rsid w:val="00CD45E1"/>
    <w:rsid w:val="00CD4816"/>
    <w:rsid w:val="00CD4C60"/>
    <w:rsid w:val="00CD52C6"/>
    <w:rsid w:val="00CD6149"/>
    <w:rsid w:val="00CD638A"/>
    <w:rsid w:val="00CD70E8"/>
    <w:rsid w:val="00CD7854"/>
    <w:rsid w:val="00CD7A80"/>
    <w:rsid w:val="00CE0479"/>
    <w:rsid w:val="00CE118E"/>
    <w:rsid w:val="00CE1735"/>
    <w:rsid w:val="00CE1790"/>
    <w:rsid w:val="00CE1A62"/>
    <w:rsid w:val="00CE2190"/>
    <w:rsid w:val="00CE295D"/>
    <w:rsid w:val="00CE2A8E"/>
    <w:rsid w:val="00CE3BF2"/>
    <w:rsid w:val="00CE4452"/>
    <w:rsid w:val="00CE4939"/>
    <w:rsid w:val="00CE515B"/>
    <w:rsid w:val="00CE54E6"/>
    <w:rsid w:val="00CE5708"/>
    <w:rsid w:val="00CE6685"/>
    <w:rsid w:val="00CF05AA"/>
    <w:rsid w:val="00CF0988"/>
    <w:rsid w:val="00CF14D0"/>
    <w:rsid w:val="00CF1863"/>
    <w:rsid w:val="00CF1D57"/>
    <w:rsid w:val="00CF296C"/>
    <w:rsid w:val="00CF2A98"/>
    <w:rsid w:val="00CF2CE6"/>
    <w:rsid w:val="00CF38AB"/>
    <w:rsid w:val="00CF3C5F"/>
    <w:rsid w:val="00CF4AF3"/>
    <w:rsid w:val="00CF4DDC"/>
    <w:rsid w:val="00CF5792"/>
    <w:rsid w:val="00CF5864"/>
    <w:rsid w:val="00CF6946"/>
    <w:rsid w:val="00CF6D09"/>
    <w:rsid w:val="00CF6D0A"/>
    <w:rsid w:val="00D0133C"/>
    <w:rsid w:val="00D015C7"/>
    <w:rsid w:val="00D01668"/>
    <w:rsid w:val="00D01B11"/>
    <w:rsid w:val="00D01C28"/>
    <w:rsid w:val="00D021B3"/>
    <w:rsid w:val="00D02780"/>
    <w:rsid w:val="00D032CF"/>
    <w:rsid w:val="00D03B00"/>
    <w:rsid w:val="00D03CF6"/>
    <w:rsid w:val="00D04333"/>
    <w:rsid w:val="00D05126"/>
    <w:rsid w:val="00D0620C"/>
    <w:rsid w:val="00D06AA4"/>
    <w:rsid w:val="00D06B32"/>
    <w:rsid w:val="00D07007"/>
    <w:rsid w:val="00D07AB5"/>
    <w:rsid w:val="00D07CAD"/>
    <w:rsid w:val="00D1048A"/>
    <w:rsid w:val="00D10A5A"/>
    <w:rsid w:val="00D14B5D"/>
    <w:rsid w:val="00D161DA"/>
    <w:rsid w:val="00D1621B"/>
    <w:rsid w:val="00D16F32"/>
    <w:rsid w:val="00D17E14"/>
    <w:rsid w:val="00D17EC0"/>
    <w:rsid w:val="00D17EF6"/>
    <w:rsid w:val="00D2096A"/>
    <w:rsid w:val="00D20AAD"/>
    <w:rsid w:val="00D23A4A"/>
    <w:rsid w:val="00D23A7B"/>
    <w:rsid w:val="00D23FB3"/>
    <w:rsid w:val="00D24079"/>
    <w:rsid w:val="00D244C8"/>
    <w:rsid w:val="00D25B93"/>
    <w:rsid w:val="00D26450"/>
    <w:rsid w:val="00D26B94"/>
    <w:rsid w:val="00D2716D"/>
    <w:rsid w:val="00D3148A"/>
    <w:rsid w:val="00D315CD"/>
    <w:rsid w:val="00D31E92"/>
    <w:rsid w:val="00D33690"/>
    <w:rsid w:val="00D337E4"/>
    <w:rsid w:val="00D3391E"/>
    <w:rsid w:val="00D343BF"/>
    <w:rsid w:val="00D34530"/>
    <w:rsid w:val="00D35460"/>
    <w:rsid w:val="00D35C86"/>
    <w:rsid w:val="00D366B2"/>
    <w:rsid w:val="00D36752"/>
    <w:rsid w:val="00D3714B"/>
    <w:rsid w:val="00D37419"/>
    <w:rsid w:val="00D379CF"/>
    <w:rsid w:val="00D40031"/>
    <w:rsid w:val="00D400C6"/>
    <w:rsid w:val="00D401D0"/>
    <w:rsid w:val="00D40701"/>
    <w:rsid w:val="00D40EDA"/>
    <w:rsid w:val="00D41105"/>
    <w:rsid w:val="00D417C4"/>
    <w:rsid w:val="00D42D49"/>
    <w:rsid w:val="00D42DB5"/>
    <w:rsid w:val="00D436F4"/>
    <w:rsid w:val="00D452B4"/>
    <w:rsid w:val="00D45945"/>
    <w:rsid w:val="00D46260"/>
    <w:rsid w:val="00D4642A"/>
    <w:rsid w:val="00D4646D"/>
    <w:rsid w:val="00D46494"/>
    <w:rsid w:val="00D468EA"/>
    <w:rsid w:val="00D46A5F"/>
    <w:rsid w:val="00D46D3F"/>
    <w:rsid w:val="00D47EF4"/>
    <w:rsid w:val="00D50638"/>
    <w:rsid w:val="00D50891"/>
    <w:rsid w:val="00D51692"/>
    <w:rsid w:val="00D52B85"/>
    <w:rsid w:val="00D52CF8"/>
    <w:rsid w:val="00D54AB8"/>
    <w:rsid w:val="00D559E1"/>
    <w:rsid w:val="00D56833"/>
    <w:rsid w:val="00D56BE0"/>
    <w:rsid w:val="00D57326"/>
    <w:rsid w:val="00D576A4"/>
    <w:rsid w:val="00D61241"/>
    <w:rsid w:val="00D61BD9"/>
    <w:rsid w:val="00D61F8B"/>
    <w:rsid w:val="00D62F17"/>
    <w:rsid w:val="00D6387D"/>
    <w:rsid w:val="00D64663"/>
    <w:rsid w:val="00D64B23"/>
    <w:rsid w:val="00D650F7"/>
    <w:rsid w:val="00D6587C"/>
    <w:rsid w:val="00D658D2"/>
    <w:rsid w:val="00D65EC1"/>
    <w:rsid w:val="00D65F1B"/>
    <w:rsid w:val="00D662F8"/>
    <w:rsid w:val="00D665B7"/>
    <w:rsid w:val="00D66E97"/>
    <w:rsid w:val="00D6720E"/>
    <w:rsid w:val="00D672A9"/>
    <w:rsid w:val="00D67471"/>
    <w:rsid w:val="00D6759D"/>
    <w:rsid w:val="00D679DE"/>
    <w:rsid w:val="00D70F8F"/>
    <w:rsid w:val="00D73EF7"/>
    <w:rsid w:val="00D73F3F"/>
    <w:rsid w:val="00D73FB6"/>
    <w:rsid w:val="00D74AC2"/>
    <w:rsid w:val="00D75968"/>
    <w:rsid w:val="00D768F7"/>
    <w:rsid w:val="00D77E24"/>
    <w:rsid w:val="00D809BA"/>
    <w:rsid w:val="00D80B77"/>
    <w:rsid w:val="00D82127"/>
    <w:rsid w:val="00D82285"/>
    <w:rsid w:val="00D8231E"/>
    <w:rsid w:val="00D82590"/>
    <w:rsid w:val="00D82F56"/>
    <w:rsid w:val="00D836D2"/>
    <w:rsid w:val="00D8467E"/>
    <w:rsid w:val="00D84912"/>
    <w:rsid w:val="00D84B1C"/>
    <w:rsid w:val="00D84CC3"/>
    <w:rsid w:val="00D856B5"/>
    <w:rsid w:val="00D862A9"/>
    <w:rsid w:val="00D8670B"/>
    <w:rsid w:val="00D86ADB"/>
    <w:rsid w:val="00D86AF7"/>
    <w:rsid w:val="00D87024"/>
    <w:rsid w:val="00D8706E"/>
    <w:rsid w:val="00D870A8"/>
    <w:rsid w:val="00D87572"/>
    <w:rsid w:val="00D90684"/>
    <w:rsid w:val="00D907DE"/>
    <w:rsid w:val="00D90BA7"/>
    <w:rsid w:val="00D912F7"/>
    <w:rsid w:val="00D91306"/>
    <w:rsid w:val="00D92502"/>
    <w:rsid w:val="00D935D8"/>
    <w:rsid w:val="00D953CC"/>
    <w:rsid w:val="00D967AC"/>
    <w:rsid w:val="00D96F53"/>
    <w:rsid w:val="00DA043D"/>
    <w:rsid w:val="00DA11C7"/>
    <w:rsid w:val="00DA48B0"/>
    <w:rsid w:val="00DA570A"/>
    <w:rsid w:val="00DA67BE"/>
    <w:rsid w:val="00DA6CD6"/>
    <w:rsid w:val="00DA7F59"/>
    <w:rsid w:val="00DB003B"/>
    <w:rsid w:val="00DB0207"/>
    <w:rsid w:val="00DB14EE"/>
    <w:rsid w:val="00DB1B9F"/>
    <w:rsid w:val="00DB1F80"/>
    <w:rsid w:val="00DB2F63"/>
    <w:rsid w:val="00DB3E49"/>
    <w:rsid w:val="00DB4CD6"/>
    <w:rsid w:val="00DB547E"/>
    <w:rsid w:val="00DB5940"/>
    <w:rsid w:val="00DB680E"/>
    <w:rsid w:val="00DB7300"/>
    <w:rsid w:val="00DB780F"/>
    <w:rsid w:val="00DB79A5"/>
    <w:rsid w:val="00DC09DF"/>
    <w:rsid w:val="00DC109F"/>
    <w:rsid w:val="00DC15AA"/>
    <w:rsid w:val="00DC1B3C"/>
    <w:rsid w:val="00DC24D5"/>
    <w:rsid w:val="00DC2D5F"/>
    <w:rsid w:val="00DC3BCC"/>
    <w:rsid w:val="00DC3D89"/>
    <w:rsid w:val="00DC5AD5"/>
    <w:rsid w:val="00DC5FB7"/>
    <w:rsid w:val="00DC668A"/>
    <w:rsid w:val="00DC672A"/>
    <w:rsid w:val="00DC6BC3"/>
    <w:rsid w:val="00DC7187"/>
    <w:rsid w:val="00DC7549"/>
    <w:rsid w:val="00DC78E8"/>
    <w:rsid w:val="00DD041B"/>
    <w:rsid w:val="00DD0739"/>
    <w:rsid w:val="00DD1194"/>
    <w:rsid w:val="00DD1646"/>
    <w:rsid w:val="00DD1655"/>
    <w:rsid w:val="00DD324A"/>
    <w:rsid w:val="00DD34EA"/>
    <w:rsid w:val="00DD36BF"/>
    <w:rsid w:val="00DD49FD"/>
    <w:rsid w:val="00DD4F5D"/>
    <w:rsid w:val="00DD5700"/>
    <w:rsid w:val="00DD5E67"/>
    <w:rsid w:val="00DD6169"/>
    <w:rsid w:val="00DD6D6C"/>
    <w:rsid w:val="00DD734F"/>
    <w:rsid w:val="00DD77C8"/>
    <w:rsid w:val="00DD7F54"/>
    <w:rsid w:val="00DE257E"/>
    <w:rsid w:val="00DE25B0"/>
    <w:rsid w:val="00DE27EA"/>
    <w:rsid w:val="00DE39FE"/>
    <w:rsid w:val="00DE4C37"/>
    <w:rsid w:val="00DE5825"/>
    <w:rsid w:val="00DE5ECF"/>
    <w:rsid w:val="00DE6639"/>
    <w:rsid w:val="00DE7090"/>
    <w:rsid w:val="00DE7AB4"/>
    <w:rsid w:val="00DF0CA1"/>
    <w:rsid w:val="00DF1484"/>
    <w:rsid w:val="00DF2628"/>
    <w:rsid w:val="00DF292E"/>
    <w:rsid w:val="00DF2C09"/>
    <w:rsid w:val="00DF35FA"/>
    <w:rsid w:val="00DF3E52"/>
    <w:rsid w:val="00DF4A87"/>
    <w:rsid w:val="00DF61AA"/>
    <w:rsid w:val="00DF6631"/>
    <w:rsid w:val="00DF73C7"/>
    <w:rsid w:val="00DF7868"/>
    <w:rsid w:val="00DF7D60"/>
    <w:rsid w:val="00E00D88"/>
    <w:rsid w:val="00E01BBA"/>
    <w:rsid w:val="00E02585"/>
    <w:rsid w:val="00E032AC"/>
    <w:rsid w:val="00E0348B"/>
    <w:rsid w:val="00E041A8"/>
    <w:rsid w:val="00E0455C"/>
    <w:rsid w:val="00E04EA1"/>
    <w:rsid w:val="00E05064"/>
    <w:rsid w:val="00E0542F"/>
    <w:rsid w:val="00E05DB0"/>
    <w:rsid w:val="00E05F02"/>
    <w:rsid w:val="00E07757"/>
    <w:rsid w:val="00E07C5C"/>
    <w:rsid w:val="00E103C6"/>
    <w:rsid w:val="00E111FB"/>
    <w:rsid w:val="00E119BF"/>
    <w:rsid w:val="00E11A57"/>
    <w:rsid w:val="00E12760"/>
    <w:rsid w:val="00E136CD"/>
    <w:rsid w:val="00E13AB1"/>
    <w:rsid w:val="00E14191"/>
    <w:rsid w:val="00E15569"/>
    <w:rsid w:val="00E15A5C"/>
    <w:rsid w:val="00E16098"/>
    <w:rsid w:val="00E16353"/>
    <w:rsid w:val="00E20130"/>
    <w:rsid w:val="00E2040D"/>
    <w:rsid w:val="00E20451"/>
    <w:rsid w:val="00E20601"/>
    <w:rsid w:val="00E2211C"/>
    <w:rsid w:val="00E22E7F"/>
    <w:rsid w:val="00E23C90"/>
    <w:rsid w:val="00E23E1D"/>
    <w:rsid w:val="00E24472"/>
    <w:rsid w:val="00E24DFE"/>
    <w:rsid w:val="00E26C01"/>
    <w:rsid w:val="00E26C57"/>
    <w:rsid w:val="00E27441"/>
    <w:rsid w:val="00E30116"/>
    <w:rsid w:val="00E303E1"/>
    <w:rsid w:val="00E31090"/>
    <w:rsid w:val="00E31493"/>
    <w:rsid w:val="00E337A5"/>
    <w:rsid w:val="00E33BC4"/>
    <w:rsid w:val="00E33F58"/>
    <w:rsid w:val="00E3418F"/>
    <w:rsid w:val="00E344F1"/>
    <w:rsid w:val="00E347A6"/>
    <w:rsid w:val="00E348B7"/>
    <w:rsid w:val="00E359F2"/>
    <w:rsid w:val="00E35FFD"/>
    <w:rsid w:val="00E3668F"/>
    <w:rsid w:val="00E371F2"/>
    <w:rsid w:val="00E3742D"/>
    <w:rsid w:val="00E37F61"/>
    <w:rsid w:val="00E41236"/>
    <w:rsid w:val="00E41863"/>
    <w:rsid w:val="00E41F2E"/>
    <w:rsid w:val="00E42396"/>
    <w:rsid w:val="00E42966"/>
    <w:rsid w:val="00E42B66"/>
    <w:rsid w:val="00E4350E"/>
    <w:rsid w:val="00E4485D"/>
    <w:rsid w:val="00E44BAA"/>
    <w:rsid w:val="00E44C36"/>
    <w:rsid w:val="00E44E32"/>
    <w:rsid w:val="00E45080"/>
    <w:rsid w:val="00E45A78"/>
    <w:rsid w:val="00E45B63"/>
    <w:rsid w:val="00E461E3"/>
    <w:rsid w:val="00E4699C"/>
    <w:rsid w:val="00E46DA5"/>
    <w:rsid w:val="00E472EF"/>
    <w:rsid w:val="00E47BDC"/>
    <w:rsid w:val="00E47EE1"/>
    <w:rsid w:val="00E50727"/>
    <w:rsid w:val="00E50B9D"/>
    <w:rsid w:val="00E52974"/>
    <w:rsid w:val="00E536BB"/>
    <w:rsid w:val="00E53714"/>
    <w:rsid w:val="00E53775"/>
    <w:rsid w:val="00E552C6"/>
    <w:rsid w:val="00E5595D"/>
    <w:rsid w:val="00E56C98"/>
    <w:rsid w:val="00E605C3"/>
    <w:rsid w:val="00E6106B"/>
    <w:rsid w:val="00E61B9B"/>
    <w:rsid w:val="00E61E57"/>
    <w:rsid w:val="00E63909"/>
    <w:rsid w:val="00E639EF"/>
    <w:rsid w:val="00E63EFD"/>
    <w:rsid w:val="00E6585C"/>
    <w:rsid w:val="00E65E3A"/>
    <w:rsid w:val="00E672CA"/>
    <w:rsid w:val="00E704FA"/>
    <w:rsid w:val="00E70993"/>
    <w:rsid w:val="00E70C81"/>
    <w:rsid w:val="00E70E7D"/>
    <w:rsid w:val="00E7115D"/>
    <w:rsid w:val="00E71283"/>
    <w:rsid w:val="00E71477"/>
    <w:rsid w:val="00E7188F"/>
    <w:rsid w:val="00E71C21"/>
    <w:rsid w:val="00E72259"/>
    <w:rsid w:val="00E73930"/>
    <w:rsid w:val="00E74417"/>
    <w:rsid w:val="00E752AE"/>
    <w:rsid w:val="00E75511"/>
    <w:rsid w:val="00E758C4"/>
    <w:rsid w:val="00E76134"/>
    <w:rsid w:val="00E76192"/>
    <w:rsid w:val="00E76890"/>
    <w:rsid w:val="00E7697E"/>
    <w:rsid w:val="00E76E9A"/>
    <w:rsid w:val="00E77F70"/>
    <w:rsid w:val="00E803A4"/>
    <w:rsid w:val="00E81783"/>
    <w:rsid w:val="00E81CD2"/>
    <w:rsid w:val="00E8260F"/>
    <w:rsid w:val="00E826A5"/>
    <w:rsid w:val="00E834AF"/>
    <w:rsid w:val="00E83C84"/>
    <w:rsid w:val="00E846E4"/>
    <w:rsid w:val="00E84A47"/>
    <w:rsid w:val="00E850DC"/>
    <w:rsid w:val="00E8556E"/>
    <w:rsid w:val="00E855C7"/>
    <w:rsid w:val="00E860B8"/>
    <w:rsid w:val="00E864E9"/>
    <w:rsid w:val="00E86C77"/>
    <w:rsid w:val="00E86F51"/>
    <w:rsid w:val="00E8711B"/>
    <w:rsid w:val="00E874F2"/>
    <w:rsid w:val="00E876AE"/>
    <w:rsid w:val="00E901C7"/>
    <w:rsid w:val="00E92398"/>
    <w:rsid w:val="00E9264E"/>
    <w:rsid w:val="00E9295C"/>
    <w:rsid w:val="00E934E6"/>
    <w:rsid w:val="00E946CC"/>
    <w:rsid w:val="00E94DEC"/>
    <w:rsid w:val="00E95283"/>
    <w:rsid w:val="00E9631A"/>
    <w:rsid w:val="00E96851"/>
    <w:rsid w:val="00E96B5C"/>
    <w:rsid w:val="00E96F52"/>
    <w:rsid w:val="00E97928"/>
    <w:rsid w:val="00EA00AE"/>
    <w:rsid w:val="00EA0A3F"/>
    <w:rsid w:val="00EA0A98"/>
    <w:rsid w:val="00EA1334"/>
    <w:rsid w:val="00EA2379"/>
    <w:rsid w:val="00EA23E6"/>
    <w:rsid w:val="00EA2508"/>
    <w:rsid w:val="00EA2787"/>
    <w:rsid w:val="00EA3227"/>
    <w:rsid w:val="00EA357D"/>
    <w:rsid w:val="00EA3D9F"/>
    <w:rsid w:val="00EA3FE3"/>
    <w:rsid w:val="00EA5451"/>
    <w:rsid w:val="00EA5915"/>
    <w:rsid w:val="00EA5993"/>
    <w:rsid w:val="00EA6C47"/>
    <w:rsid w:val="00EA6EAE"/>
    <w:rsid w:val="00EA734B"/>
    <w:rsid w:val="00EB01A5"/>
    <w:rsid w:val="00EB11E0"/>
    <w:rsid w:val="00EB11E8"/>
    <w:rsid w:val="00EB18F4"/>
    <w:rsid w:val="00EB2279"/>
    <w:rsid w:val="00EB2688"/>
    <w:rsid w:val="00EB2D55"/>
    <w:rsid w:val="00EB2FE2"/>
    <w:rsid w:val="00EB39C0"/>
    <w:rsid w:val="00EB3D71"/>
    <w:rsid w:val="00EB413D"/>
    <w:rsid w:val="00EB4BC1"/>
    <w:rsid w:val="00EB4E81"/>
    <w:rsid w:val="00EB50C1"/>
    <w:rsid w:val="00EB52FF"/>
    <w:rsid w:val="00EB57BD"/>
    <w:rsid w:val="00EB6692"/>
    <w:rsid w:val="00EB712D"/>
    <w:rsid w:val="00EB7A30"/>
    <w:rsid w:val="00EC0B1A"/>
    <w:rsid w:val="00EC0D85"/>
    <w:rsid w:val="00EC1A2C"/>
    <w:rsid w:val="00EC1ABB"/>
    <w:rsid w:val="00EC2232"/>
    <w:rsid w:val="00EC2ADC"/>
    <w:rsid w:val="00EC2AF6"/>
    <w:rsid w:val="00EC32CD"/>
    <w:rsid w:val="00EC435A"/>
    <w:rsid w:val="00EC4452"/>
    <w:rsid w:val="00EC4822"/>
    <w:rsid w:val="00EC4D61"/>
    <w:rsid w:val="00EC5617"/>
    <w:rsid w:val="00EC603E"/>
    <w:rsid w:val="00EC6297"/>
    <w:rsid w:val="00EC6696"/>
    <w:rsid w:val="00EC7ED3"/>
    <w:rsid w:val="00ED2F54"/>
    <w:rsid w:val="00ED342C"/>
    <w:rsid w:val="00ED349A"/>
    <w:rsid w:val="00ED35FF"/>
    <w:rsid w:val="00ED3A65"/>
    <w:rsid w:val="00ED3A96"/>
    <w:rsid w:val="00ED41BA"/>
    <w:rsid w:val="00ED4613"/>
    <w:rsid w:val="00ED514E"/>
    <w:rsid w:val="00ED55D2"/>
    <w:rsid w:val="00ED6BC9"/>
    <w:rsid w:val="00ED7141"/>
    <w:rsid w:val="00ED7554"/>
    <w:rsid w:val="00ED7595"/>
    <w:rsid w:val="00ED7CE0"/>
    <w:rsid w:val="00ED7D1E"/>
    <w:rsid w:val="00EE02B0"/>
    <w:rsid w:val="00EE09C2"/>
    <w:rsid w:val="00EE0DC1"/>
    <w:rsid w:val="00EE182E"/>
    <w:rsid w:val="00EE1E78"/>
    <w:rsid w:val="00EE20C4"/>
    <w:rsid w:val="00EE223D"/>
    <w:rsid w:val="00EE2392"/>
    <w:rsid w:val="00EE2814"/>
    <w:rsid w:val="00EE3202"/>
    <w:rsid w:val="00EE379E"/>
    <w:rsid w:val="00EE40B5"/>
    <w:rsid w:val="00EE5C48"/>
    <w:rsid w:val="00EE61B2"/>
    <w:rsid w:val="00EE6228"/>
    <w:rsid w:val="00EE6BBD"/>
    <w:rsid w:val="00EE7ECB"/>
    <w:rsid w:val="00EF0090"/>
    <w:rsid w:val="00EF1562"/>
    <w:rsid w:val="00EF24EF"/>
    <w:rsid w:val="00EF2749"/>
    <w:rsid w:val="00EF2FD9"/>
    <w:rsid w:val="00EF34A7"/>
    <w:rsid w:val="00EF3948"/>
    <w:rsid w:val="00EF4D9A"/>
    <w:rsid w:val="00EF505E"/>
    <w:rsid w:val="00EF534C"/>
    <w:rsid w:val="00EF59DB"/>
    <w:rsid w:val="00EF5CA8"/>
    <w:rsid w:val="00EF65FD"/>
    <w:rsid w:val="00EF686D"/>
    <w:rsid w:val="00EF710B"/>
    <w:rsid w:val="00F00A80"/>
    <w:rsid w:val="00F01440"/>
    <w:rsid w:val="00F01A4B"/>
    <w:rsid w:val="00F026CB"/>
    <w:rsid w:val="00F031F6"/>
    <w:rsid w:val="00F03205"/>
    <w:rsid w:val="00F039EE"/>
    <w:rsid w:val="00F03B94"/>
    <w:rsid w:val="00F03DBA"/>
    <w:rsid w:val="00F04123"/>
    <w:rsid w:val="00F05AC7"/>
    <w:rsid w:val="00F061C2"/>
    <w:rsid w:val="00F06213"/>
    <w:rsid w:val="00F06D00"/>
    <w:rsid w:val="00F078EC"/>
    <w:rsid w:val="00F07E4B"/>
    <w:rsid w:val="00F100E7"/>
    <w:rsid w:val="00F108DC"/>
    <w:rsid w:val="00F11B19"/>
    <w:rsid w:val="00F129D7"/>
    <w:rsid w:val="00F12AA4"/>
    <w:rsid w:val="00F13BF7"/>
    <w:rsid w:val="00F140D2"/>
    <w:rsid w:val="00F147CB"/>
    <w:rsid w:val="00F14F65"/>
    <w:rsid w:val="00F15154"/>
    <w:rsid w:val="00F151C0"/>
    <w:rsid w:val="00F1577F"/>
    <w:rsid w:val="00F16102"/>
    <w:rsid w:val="00F166EC"/>
    <w:rsid w:val="00F169D4"/>
    <w:rsid w:val="00F16F92"/>
    <w:rsid w:val="00F17EE0"/>
    <w:rsid w:val="00F20E54"/>
    <w:rsid w:val="00F21676"/>
    <w:rsid w:val="00F2172F"/>
    <w:rsid w:val="00F21CF3"/>
    <w:rsid w:val="00F2251C"/>
    <w:rsid w:val="00F22774"/>
    <w:rsid w:val="00F22B98"/>
    <w:rsid w:val="00F23B80"/>
    <w:rsid w:val="00F245BF"/>
    <w:rsid w:val="00F25E8C"/>
    <w:rsid w:val="00F27201"/>
    <w:rsid w:val="00F272EE"/>
    <w:rsid w:val="00F2788F"/>
    <w:rsid w:val="00F305BC"/>
    <w:rsid w:val="00F31350"/>
    <w:rsid w:val="00F313EA"/>
    <w:rsid w:val="00F327A0"/>
    <w:rsid w:val="00F331BE"/>
    <w:rsid w:val="00F33435"/>
    <w:rsid w:val="00F335A6"/>
    <w:rsid w:val="00F343EC"/>
    <w:rsid w:val="00F357C4"/>
    <w:rsid w:val="00F35EA5"/>
    <w:rsid w:val="00F378F0"/>
    <w:rsid w:val="00F40B0C"/>
    <w:rsid w:val="00F426B6"/>
    <w:rsid w:val="00F43066"/>
    <w:rsid w:val="00F4428F"/>
    <w:rsid w:val="00F44710"/>
    <w:rsid w:val="00F448B9"/>
    <w:rsid w:val="00F45165"/>
    <w:rsid w:val="00F45503"/>
    <w:rsid w:val="00F45AA8"/>
    <w:rsid w:val="00F45E85"/>
    <w:rsid w:val="00F45FEB"/>
    <w:rsid w:val="00F46635"/>
    <w:rsid w:val="00F46971"/>
    <w:rsid w:val="00F50005"/>
    <w:rsid w:val="00F50249"/>
    <w:rsid w:val="00F5088F"/>
    <w:rsid w:val="00F51EB6"/>
    <w:rsid w:val="00F5363B"/>
    <w:rsid w:val="00F54EB9"/>
    <w:rsid w:val="00F55B53"/>
    <w:rsid w:val="00F574D1"/>
    <w:rsid w:val="00F6035B"/>
    <w:rsid w:val="00F610D5"/>
    <w:rsid w:val="00F611D8"/>
    <w:rsid w:val="00F6142F"/>
    <w:rsid w:val="00F61FDC"/>
    <w:rsid w:val="00F62759"/>
    <w:rsid w:val="00F62BDE"/>
    <w:rsid w:val="00F62F4C"/>
    <w:rsid w:val="00F631F6"/>
    <w:rsid w:val="00F6402F"/>
    <w:rsid w:val="00F65711"/>
    <w:rsid w:val="00F6685B"/>
    <w:rsid w:val="00F67708"/>
    <w:rsid w:val="00F705AC"/>
    <w:rsid w:val="00F70BD2"/>
    <w:rsid w:val="00F70EE3"/>
    <w:rsid w:val="00F72D49"/>
    <w:rsid w:val="00F731D5"/>
    <w:rsid w:val="00F73765"/>
    <w:rsid w:val="00F73B4D"/>
    <w:rsid w:val="00F73B56"/>
    <w:rsid w:val="00F73E68"/>
    <w:rsid w:val="00F75BAB"/>
    <w:rsid w:val="00F75CF0"/>
    <w:rsid w:val="00F7603C"/>
    <w:rsid w:val="00F768ED"/>
    <w:rsid w:val="00F76D90"/>
    <w:rsid w:val="00F776AC"/>
    <w:rsid w:val="00F82C4F"/>
    <w:rsid w:val="00F8332F"/>
    <w:rsid w:val="00F838BD"/>
    <w:rsid w:val="00F83A4B"/>
    <w:rsid w:val="00F83ABD"/>
    <w:rsid w:val="00F84467"/>
    <w:rsid w:val="00F847B4"/>
    <w:rsid w:val="00F84C38"/>
    <w:rsid w:val="00F84C9D"/>
    <w:rsid w:val="00F85860"/>
    <w:rsid w:val="00F906CE"/>
    <w:rsid w:val="00F90850"/>
    <w:rsid w:val="00F909BE"/>
    <w:rsid w:val="00F91138"/>
    <w:rsid w:val="00F91150"/>
    <w:rsid w:val="00F9185C"/>
    <w:rsid w:val="00F9197A"/>
    <w:rsid w:val="00F91F99"/>
    <w:rsid w:val="00F91FEB"/>
    <w:rsid w:val="00F925C1"/>
    <w:rsid w:val="00F928CE"/>
    <w:rsid w:val="00F92D50"/>
    <w:rsid w:val="00F92E0E"/>
    <w:rsid w:val="00F94561"/>
    <w:rsid w:val="00F94A6C"/>
    <w:rsid w:val="00F95232"/>
    <w:rsid w:val="00F952B8"/>
    <w:rsid w:val="00F95E9C"/>
    <w:rsid w:val="00F965B2"/>
    <w:rsid w:val="00F9697E"/>
    <w:rsid w:val="00F97FB5"/>
    <w:rsid w:val="00FA000C"/>
    <w:rsid w:val="00FA138D"/>
    <w:rsid w:val="00FA16C3"/>
    <w:rsid w:val="00FA193F"/>
    <w:rsid w:val="00FA202C"/>
    <w:rsid w:val="00FA23B1"/>
    <w:rsid w:val="00FA2554"/>
    <w:rsid w:val="00FA2A69"/>
    <w:rsid w:val="00FA2B90"/>
    <w:rsid w:val="00FA3058"/>
    <w:rsid w:val="00FA36F9"/>
    <w:rsid w:val="00FA3941"/>
    <w:rsid w:val="00FA46C4"/>
    <w:rsid w:val="00FA4E2F"/>
    <w:rsid w:val="00FA5B45"/>
    <w:rsid w:val="00FA5B6E"/>
    <w:rsid w:val="00FA698C"/>
    <w:rsid w:val="00FA751D"/>
    <w:rsid w:val="00FB05E1"/>
    <w:rsid w:val="00FB2293"/>
    <w:rsid w:val="00FB2581"/>
    <w:rsid w:val="00FB315B"/>
    <w:rsid w:val="00FB3C86"/>
    <w:rsid w:val="00FB3E2F"/>
    <w:rsid w:val="00FB4449"/>
    <w:rsid w:val="00FB6548"/>
    <w:rsid w:val="00FB706B"/>
    <w:rsid w:val="00FB7C27"/>
    <w:rsid w:val="00FC0544"/>
    <w:rsid w:val="00FC0AA7"/>
    <w:rsid w:val="00FC17FA"/>
    <w:rsid w:val="00FC193D"/>
    <w:rsid w:val="00FC2BCC"/>
    <w:rsid w:val="00FC2FA2"/>
    <w:rsid w:val="00FC489B"/>
    <w:rsid w:val="00FC4BA6"/>
    <w:rsid w:val="00FC4E50"/>
    <w:rsid w:val="00FC5978"/>
    <w:rsid w:val="00FC5FFF"/>
    <w:rsid w:val="00FC60C0"/>
    <w:rsid w:val="00FC7301"/>
    <w:rsid w:val="00FC79D8"/>
    <w:rsid w:val="00FD0CC7"/>
    <w:rsid w:val="00FD194C"/>
    <w:rsid w:val="00FD1A61"/>
    <w:rsid w:val="00FD1E0C"/>
    <w:rsid w:val="00FD2E7D"/>
    <w:rsid w:val="00FD35A1"/>
    <w:rsid w:val="00FD35E3"/>
    <w:rsid w:val="00FD3A20"/>
    <w:rsid w:val="00FD3F37"/>
    <w:rsid w:val="00FD4101"/>
    <w:rsid w:val="00FD4618"/>
    <w:rsid w:val="00FD4DA8"/>
    <w:rsid w:val="00FD53FB"/>
    <w:rsid w:val="00FD7447"/>
    <w:rsid w:val="00FE164B"/>
    <w:rsid w:val="00FE1FC1"/>
    <w:rsid w:val="00FE2497"/>
    <w:rsid w:val="00FE37C0"/>
    <w:rsid w:val="00FE38C3"/>
    <w:rsid w:val="00FE490F"/>
    <w:rsid w:val="00FE5CDF"/>
    <w:rsid w:val="00FE5D23"/>
    <w:rsid w:val="00FE5DFC"/>
    <w:rsid w:val="00FE76E7"/>
    <w:rsid w:val="00FE7779"/>
    <w:rsid w:val="00FE780C"/>
    <w:rsid w:val="00FE7AAD"/>
    <w:rsid w:val="00FE7E58"/>
    <w:rsid w:val="00FF01EB"/>
    <w:rsid w:val="00FF1808"/>
    <w:rsid w:val="00FF1C60"/>
    <w:rsid w:val="00FF2267"/>
    <w:rsid w:val="00FF2783"/>
    <w:rsid w:val="00FF287C"/>
    <w:rsid w:val="00FF2BAD"/>
    <w:rsid w:val="00FF3139"/>
    <w:rsid w:val="00FF3536"/>
    <w:rsid w:val="00FF39E6"/>
    <w:rsid w:val="00FF3D70"/>
    <w:rsid w:val="00FF40EA"/>
    <w:rsid w:val="00FF603B"/>
    <w:rsid w:val="00FF70DC"/>
    <w:rsid w:val="00FF715C"/>
    <w:rsid w:val="00FF738E"/>
    <w:rsid w:val="00FF7391"/>
    <w:rsid w:val="00FF7D9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39436D"/>
  <w15:docId w15:val="{566B26F3-954D-4651-BA27-10A1AC8AB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8C6679"/>
    <w:pPr>
      <w:widowControl w:val="0"/>
      <w:spacing w:after="0"/>
    </w:pPr>
    <w:rPr>
      <w:rFonts w:ascii="Gill Sans MT" w:eastAsia="Arial" w:hAnsi="Gill Sans MT" w:cs="Arial"/>
      <w:color w:val="000000"/>
      <w:sz w:val="24"/>
      <w:szCs w:val="24"/>
    </w:rPr>
  </w:style>
  <w:style w:type="paragraph" w:styleId="Heading1">
    <w:name w:val="heading 1"/>
    <w:basedOn w:val="Normal"/>
    <w:next w:val="Normal"/>
    <w:link w:val="Heading1Char"/>
    <w:uiPriority w:val="9"/>
    <w:qFormat/>
    <w:rsid w:val="008C6679"/>
    <w:pPr>
      <w:keepNext/>
      <w:widowControl/>
      <w:numPr>
        <w:numId w:val="72"/>
      </w:numPr>
      <w:spacing w:before="240"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qFormat/>
    <w:rsid w:val="008C6679"/>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qFormat/>
    <w:rsid w:val="008C6679"/>
    <w:pPr>
      <w:spacing w:before="240" w:after="120"/>
      <w:ind w:left="1890" w:hanging="432"/>
      <w:outlineLvl w:val="2"/>
    </w:pPr>
    <w:rPr>
      <w:rFonts w:eastAsia="Cabin" w:cs="Cabin"/>
      <w:b/>
    </w:rPr>
  </w:style>
  <w:style w:type="paragraph" w:styleId="Heading4">
    <w:name w:val="heading 4"/>
    <w:basedOn w:val="Normal"/>
    <w:next w:val="Normal"/>
    <w:link w:val="Heading4Char"/>
    <w:uiPriority w:val="9"/>
    <w:qFormat/>
    <w:rsid w:val="00FA2A69"/>
    <w:pPr>
      <w:keepNext/>
      <w:keepLines/>
      <w:spacing w:before="200" w:after="80"/>
      <w:contextualSpacing/>
      <w:outlineLvl w:val="3"/>
    </w:pPr>
    <w:rPr>
      <w:b/>
    </w:rPr>
  </w:style>
  <w:style w:type="paragraph" w:styleId="Heading5">
    <w:name w:val="heading 5"/>
    <w:basedOn w:val="Normal"/>
    <w:next w:val="Normal"/>
    <w:link w:val="Heading5Char"/>
    <w:uiPriority w:val="9"/>
    <w:qFormat/>
    <w:rsid w:val="008C6679"/>
    <w:pPr>
      <w:keepNext/>
      <w:keepLines/>
      <w:spacing w:before="220" w:after="40"/>
      <w:contextualSpacing/>
      <w:outlineLvl w:val="4"/>
    </w:pPr>
    <w:rPr>
      <w:b/>
    </w:rPr>
  </w:style>
  <w:style w:type="paragraph" w:styleId="Heading6">
    <w:name w:val="heading 6"/>
    <w:basedOn w:val="Normal"/>
    <w:next w:val="Normal"/>
    <w:link w:val="Heading6Char"/>
    <w:rsid w:val="008C6679"/>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6679"/>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8C6679"/>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8C667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FA2A69"/>
    <w:rPr>
      <w:rFonts w:ascii="Gill Sans MT" w:eastAsia="Arial" w:hAnsi="Gill Sans MT" w:cs="Arial"/>
      <w:b/>
      <w:color w:val="000000"/>
      <w:sz w:val="24"/>
      <w:szCs w:val="24"/>
    </w:rPr>
  </w:style>
  <w:style w:type="character" w:customStyle="1" w:styleId="Heading5Char">
    <w:name w:val="Heading 5 Char"/>
    <w:basedOn w:val="DefaultParagraphFont"/>
    <w:link w:val="Heading5"/>
    <w:uiPriority w:val="9"/>
    <w:rsid w:val="008C6679"/>
    <w:rPr>
      <w:rFonts w:ascii="Gill Sans MT" w:eastAsia="Arial" w:hAnsi="Gill Sans MT" w:cs="Arial"/>
      <w:b/>
      <w:color w:val="000000"/>
      <w:sz w:val="24"/>
      <w:szCs w:val="24"/>
    </w:rPr>
  </w:style>
  <w:style w:type="character" w:customStyle="1" w:styleId="Heading6Char">
    <w:name w:val="Heading 6 Char"/>
    <w:basedOn w:val="DefaultParagraphFont"/>
    <w:link w:val="Heading6"/>
    <w:rsid w:val="00261603"/>
    <w:rPr>
      <w:rFonts w:ascii="Gill Sans MT" w:eastAsia="Arial" w:hAnsi="Gill Sans MT" w:cs="Arial"/>
      <w:b/>
      <w:color w:val="000000"/>
      <w:sz w:val="20"/>
      <w:szCs w:val="24"/>
    </w:rPr>
  </w:style>
  <w:style w:type="paragraph" w:styleId="Title">
    <w:name w:val="Title"/>
    <w:basedOn w:val="Normal"/>
    <w:next w:val="Normal"/>
    <w:link w:val="TitleChar"/>
    <w:rsid w:val="008C6679"/>
    <w:pPr>
      <w:keepNext/>
      <w:keepLines/>
      <w:spacing w:before="480" w:after="120"/>
      <w:contextualSpacing/>
    </w:pPr>
    <w:rPr>
      <w:b/>
      <w:sz w:val="72"/>
    </w:rPr>
  </w:style>
  <w:style w:type="character" w:customStyle="1" w:styleId="TitleChar">
    <w:name w:val="Title Char"/>
    <w:basedOn w:val="DefaultParagraphFont"/>
    <w:link w:val="Title"/>
    <w:rsid w:val="00261603"/>
    <w:rPr>
      <w:rFonts w:ascii="Gill Sans MT" w:eastAsia="Arial" w:hAnsi="Gill Sans MT" w:cs="Arial"/>
      <w:b/>
      <w:color w:val="000000"/>
      <w:sz w:val="72"/>
      <w:szCs w:val="24"/>
    </w:rPr>
  </w:style>
  <w:style w:type="paragraph" w:styleId="Subtitle">
    <w:name w:val="Subtitle"/>
    <w:basedOn w:val="Normal"/>
    <w:next w:val="Normal"/>
    <w:link w:val="SubtitleChar"/>
    <w:uiPriority w:val="99"/>
    <w:qFormat/>
    <w:rsid w:val="008C6679"/>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8C6679"/>
    <w:rPr>
      <w:rFonts w:ascii="Georgia" w:eastAsia="Georgia" w:hAnsi="Georgia" w:cs="Georgia"/>
      <w:i/>
      <w:color w:val="666666"/>
      <w:sz w:val="48"/>
      <w:szCs w:val="24"/>
    </w:rPr>
  </w:style>
  <w:style w:type="paragraph" w:styleId="CommentText">
    <w:name w:val="annotation text"/>
    <w:aliases w:val="Char Char Char Char Char Char Char,Char Char Char Char Char,Char Char Char Char Char Char1,Char Char Char Char Char1"/>
    <w:basedOn w:val="Normal"/>
    <w:link w:val="CommentTextChar"/>
    <w:unhideWhenUsed/>
    <w:rsid w:val="008C6679"/>
    <w:pPr>
      <w:spacing w:line="240" w:lineRule="auto"/>
    </w:pPr>
    <w:rPr>
      <w:sz w:val="20"/>
      <w:szCs w:val="20"/>
    </w:rPr>
  </w:style>
  <w:style w:type="character" w:customStyle="1" w:styleId="CommentTextChar">
    <w:name w:val="Comment Text Char"/>
    <w:aliases w:val="Char Char Char Char Char Char Char Char,Char Char Char Char Char Char,Char Char Char Char Char Char1 Char,Char Char Char Char Char1 Char"/>
    <w:basedOn w:val="DefaultParagraphFont"/>
    <w:link w:val="CommentText"/>
    <w:rsid w:val="008C6679"/>
    <w:rPr>
      <w:rFonts w:ascii="Gill Sans MT" w:eastAsia="Arial" w:hAnsi="Gill Sans MT" w:cs="Arial"/>
      <w:color w:val="000000"/>
      <w:sz w:val="20"/>
      <w:szCs w:val="20"/>
    </w:rPr>
  </w:style>
  <w:style w:type="character" w:styleId="CommentReference">
    <w:name w:val="annotation reference"/>
    <w:basedOn w:val="DefaultParagraphFont"/>
    <w:unhideWhenUsed/>
    <w:rsid w:val="008C6679"/>
    <w:rPr>
      <w:sz w:val="16"/>
      <w:szCs w:val="16"/>
    </w:rPr>
  </w:style>
  <w:style w:type="paragraph" w:styleId="BalloonText">
    <w:name w:val="Balloon Text"/>
    <w:basedOn w:val="Normal"/>
    <w:link w:val="BalloonTextChar"/>
    <w:uiPriority w:val="99"/>
    <w:semiHidden/>
    <w:unhideWhenUsed/>
    <w:rsid w:val="008C667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6679"/>
    <w:rPr>
      <w:rFonts w:ascii="Segoe UI" w:eastAsia="Arial" w:hAnsi="Segoe UI" w:cs="Segoe UI"/>
      <w:color w:val="000000"/>
      <w:sz w:val="18"/>
      <w:szCs w:val="18"/>
    </w:rPr>
  </w:style>
  <w:style w:type="paragraph" w:styleId="CommentSubject">
    <w:name w:val="annotation subject"/>
    <w:basedOn w:val="CommentText"/>
    <w:next w:val="CommentText"/>
    <w:link w:val="CommentSubjectChar"/>
    <w:uiPriority w:val="99"/>
    <w:semiHidden/>
    <w:unhideWhenUsed/>
    <w:rsid w:val="008C6679"/>
    <w:rPr>
      <w:b/>
      <w:bCs/>
    </w:rPr>
  </w:style>
  <w:style w:type="character" w:customStyle="1" w:styleId="CommentSubjectChar">
    <w:name w:val="Comment Subject Char"/>
    <w:basedOn w:val="CommentTextChar"/>
    <w:link w:val="CommentSubject"/>
    <w:uiPriority w:val="99"/>
    <w:semiHidden/>
    <w:rsid w:val="008C6679"/>
    <w:rPr>
      <w:rFonts w:ascii="Gill Sans MT" w:eastAsia="Arial" w:hAnsi="Gill Sans MT" w:cs="Arial"/>
      <w:b/>
      <w:bCs/>
      <w:color w:val="000000"/>
      <w:sz w:val="20"/>
      <w:szCs w:val="20"/>
    </w:rPr>
  </w:style>
  <w:style w:type="paragraph" w:styleId="ListParagraph">
    <w:name w:val="List Paragraph"/>
    <w:basedOn w:val="Normal"/>
    <w:link w:val="ListParagraphChar"/>
    <w:uiPriority w:val="34"/>
    <w:qFormat/>
    <w:rsid w:val="008C6679"/>
    <w:pPr>
      <w:ind w:left="720"/>
    </w:pPr>
  </w:style>
  <w:style w:type="character" w:customStyle="1" w:styleId="ListParagraphChar">
    <w:name w:val="List Paragraph Char"/>
    <w:basedOn w:val="DefaultParagraphFont"/>
    <w:link w:val="ListParagraph"/>
    <w:uiPriority w:val="34"/>
    <w:locked/>
    <w:rsid w:val="008C6679"/>
    <w:rPr>
      <w:rFonts w:ascii="Gill Sans MT" w:eastAsia="Arial" w:hAnsi="Gill Sans MT" w:cs="Arial"/>
      <w:color w:val="000000"/>
      <w:sz w:val="24"/>
      <w:szCs w:val="24"/>
    </w:rPr>
  </w:style>
  <w:style w:type="paragraph" w:styleId="Header">
    <w:name w:val="header"/>
    <w:basedOn w:val="Normal"/>
    <w:link w:val="HeaderChar"/>
    <w:uiPriority w:val="99"/>
    <w:unhideWhenUsed/>
    <w:rsid w:val="008C6679"/>
    <w:pPr>
      <w:tabs>
        <w:tab w:val="center" w:pos="4680"/>
        <w:tab w:val="right" w:pos="9360"/>
      </w:tabs>
      <w:spacing w:line="240" w:lineRule="auto"/>
    </w:pPr>
  </w:style>
  <w:style w:type="character" w:customStyle="1" w:styleId="HeaderChar">
    <w:name w:val="Header Char"/>
    <w:basedOn w:val="DefaultParagraphFont"/>
    <w:link w:val="Header"/>
    <w:uiPriority w:val="99"/>
    <w:rsid w:val="008C6679"/>
    <w:rPr>
      <w:rFonts w:ascii="Gill Sans MT" w:eastAsia="Arial" w:hAnsi="Gill Sans MT" w:cs="Arial"/>
      <w:color w:val="000000"/>
      <w:sz w:val="24"/>
      <w:szCs w:val="24"/>
    </w:rPr>
  </w:style>
  <w:style w:type="paragraph" w:styleId="Footer">
    <w:name w:val="footer"/>
    <w:basedOn w:val="Normal"/>
    <w:link w:val="FooterChar"/>
    <w:uiPriority w:val="99"/>
    <w:unhideWhenUsed/>
    <w:rsid w:val="008C6679"/>
    <w:pPr>
      <w:tabs>
        <w:tab w:val="center" w:pos="4680"/>
        <w:tab w:val="right" w:pos="9360"/>
      </w:tabs>
      <w:spacing w:line="240" w:lineRule="auto"/>
    </w:pPr>
  </w:style>
  <w:style w:type="character" w:customStyle="1" w:styleId="FooterChar">
    <w:name w:val="Footer Char"/>
    <w:basedOn w:val="DefaultParagraphFont"/>
    <w:link w:val="Footer"/>
    <w:uiPriority w:val="99"/>
    <w:rsid w:val="008C6679"/>
    <w:rPr>
      <w:rFonts w:ascii="Gill Sans MT" w:eastAsia="Arial" w:hAnsi="Gill Sans MT" w:cs="Arial"/>
      <w:color w:val="000000"/>
      <w:sz w:val="24"/>
      <w:szCs w:val="24"/>
    </w:rPr>
  </w:style>
  <w:style w:type="paragraph" w:styleId="TOCHeading">
    <w:name w:val="TOC Heading"/>
    <w:basedOn w:val="Heading1"/>
    <w:next w:val="Normal"/>
    <w:uiPriority w:val="39"/>
    <w:unhideWhenUsed/>
    <w:qFormat/>
    <w:rsid w:val="008C6679"/>
    <w:pPr>
      <w:keepLines/>
      <w:ind w:left="720" w:hanging="360"/>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autoRedefine/>
    <w:uiPriority w:val="39"/>
    <w:unhideWhenUsed/>
    <w:rsid w:val="008C6679"/>
    <w:pPr>
      <w:tabs>
        <w:tab w:val="left" w:pos="450"/>
        <w:tab w:val="right" w:leader="dot" w:pos="9350"/>
      </w:tabs>
      <w:spacing w:after="100"/>
    </w:pPr>
    <w:rPr>
      <w:noProof/>
      <w:sz w:val="22"/>
      <w:szCs w:val="22"/>
    </w:rPr>
  </w:style>
  <w:style w:type="paragraph" w:styleId="TOC2">
    <w:name w:val="toc 2"/>
    <w:basedOn w:val="Normal"/>
    <w:next w:val="Normal"/>
    <w:autoRedefine/>
    <w:uiPriority w:val="39"/>
    <w:unhideWhenUsed/>
    <w:rsid w:val="008C6679"/>
    <w:pPr>
      <w:tabs>
        <w:tab w:val="left" w:pos="1080"/>
        <w:tab w:val="right" w:leader="dot" w:pos="9350"/>
      </w:tabs>
      <w:spacing w:after="100"/>
      <w:ind w:left="1080" w:hanging="634"/>
    </w:pPr>
    <w:rPr>
      <w:rFonts w:cs="Times New Roman"/>
      <w:noProof/>
      <w:sz w:val="22"/>
      <w:szCs w:val="22"/>
    </w:rPr>
  </w:style>
  <w:style w:type="paragraph" w:styleId="TOC3">
    <w:name w:val="toc 3"/>
    <w:basedOn w:val="Normal"/>
    <w:next w:val="Normal"/>
    <w:autoRedefine/>
    <w:uiPriority w:val="39"/>
    <w:unhideWhenUsed/>
    <w:rsid w:val="008C6679"/>
    <w:pPr>
      <w:tabs>
        <w:tab w:val="left" w:pos="1710"/>
        <w:tab w:val="right" w:leader="dot" w:pos="9350"/>
      </w:tabs>
      <w:spacing w:after="100"/>
      <w:ind w:left="1080"/>
    </w:pPr>
    <w:rPr>
      <w:noProof/>
      <w:sz w:val="22"/>
      <w:szCs w:val="22"/>
    </w:rPr>
  </w:style>
  <w:style w:type="character" w:styleId="Hyperlink">
    <w:name w:val="Hyperlink"/>
    <w:basedOn w:val="DefaultParagraphFont"/>
    <w:uiPriority w:val="99"/>
    <w:unhideWhenUsed/>
    <w:rsid w:val="008C6679"/>
    <w:rPr>
      <w:color w:val="0000FF" w:themeColor="hyperlink"/>
      <w:u w:val="single"/>
    </w:rPr>
  </w:style>
  <w:style w:type="paragraph" w:styleId="NormalWeb">
    <w:name w:val="Normal (Web)"/>
    <w:basedOn w:val="Normal"/>
    <w:uiPriority w:val="99"/>
    <w:unhideWhenUsed/>
    <w:rsid w:val="008C6679"/>
    <w:pPr>
      <w:widowControl/>
      <w:spacing w:before="100" w:beforeAutospacing="1" w:after="100" w:afterAutospacing="1" w:line="240" w:lineRule="auto"/>
    </w:pPr>
    <w:rPr>
      <w:rFonts w:ascii="Times New Roman" w:eastAsia="Times New Roman" w:hAnsi="Times New Roman" w:cs="Times New Roman"/>
      <w:color w:val="auto"/>
    </w:rPr>
  </w:style>
  <w:style w:type="paragraph" w:styleId="Revision">
    <w:name w:val="Revision"/>
    <w:hidden/>
    <w:uiPriority w:val="99"/>
    <w:semiHidden/>
    <w:rsid w:val="0087343F"/>
    <w:pPr>
      <w:spacing w:after="0" w:line="240" w:lineRule="auto"/>
    </w:pPr>
    <w:rPr>
      <w:rFonts w:ascii="Arial" w:eastAsia="Arial" w:hAnsi="Arial" w:cs="Arial"/>
      <w:color w:val="000000"/>
    </w:rPr>
  </w:style>
  <w:style w:type="paragraph" w:styleId="FootnoteText">
    <w:name w:val="footnote text"/>
    <w:basedOn w:val="Normal"/>
    <w:link w:val="FootnoteTextChar"/>
    <w:uiPriority w:val="99"/>
    <w:unhideWhenUsed/>
    <w:rsid w:val="008C6679"/>
    <w:pPr>
      <w:spacing w:line="240" w:lineRule="auto"/>
    </w:pPr>
    <w:rPr>
      <w:sz w:val="20"/>
      <w:szCs w:val="20"/>
    </w:rPr>
  </w:style>
  <w:style w:type="character" w:customStyle="1" w:styleId="FootnoteTextChar">
    <w:name w:val="Footnote Text Char"/>
    <w:basedOn w:val="DefaultParagraphFont"/>
    <w:link w:val="FootnoteText"/>
    <w:uiPriority w:val="99"/>
    <w:rsid w:val="008C6679"/>
    <w:rPr>
      <w:rFonts w:ascii="Gill Sans MT" w:eastAsia="Arial" w:hAnsi="Gill Sans MT" w:cs="Arial"/>
      <w:color w:val="000000"/>
      <w:sz w:val="20"/>
      <w:szCs w:val="20"/>
    </w:rPr>
  </w:style>
  <w:style w:type="character" w:styleId="FootnoteReference">
    <w:name w:val="footnote reference"/>
    <w:aliases w:val=" BVI fnr,BVI fnr, BVI fnr Car Car,BVI fnr Car, BVI fnr Car Car Car Car,ftref,Знак сноски 1,BVI fnr Car Car,BVI fnr Car Car Car Car,16 Point,Superscript 6 Point,footnoteAsia1,Carattere Char1, Carattere Char1,Ref"/>
    <w:basedOn w:val="DefaultParagraphFont"/>
    <w:link w:val="BVIfnr1"/>
    <w:uiPriority w:val="99"/>
    <w:unhideWhenUsed/>
    <w:qFormat/>
    <w:rsid w:val="008C6679"/>
    <w:rPr>
      <w:rFonts w:ascii="Calibri" w:eastAsia="Calibri" w:hAnsi="Calibri" w:cs="Times New Roman"/>
      <w:sz w:val="20"/>
      <w:szCs w:val="20"/>
      <w:vertAlign w:val="superscript"/>
    </w:rPr>
  </w:style>
  <w:style w:type="character" w:customStyle="1" w:styleId="apple-converted-space">
    <w:name w:val="apple-converted-space"/>
    <w:basedOn w:val="DefaultParagraphFont"/>
    <w:rsid w:val="008C6679"/>
  </w:style>
  <w:style w:type="paragraph" w:styleId="BodyText2">
    <w:name w:val="Body Text 2"/>
    <w:basedOn w:val="Normal"/>
    <w:link w:val="BodyText2Char"/>
    <w:uiPriority w:val="99"/>
    <w:rsid w:val="008C6679"/>
    <w:pPr>
      <w:widowControl/>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smallCaps/>
      <w:color w:val="auto"/>
      <w:szCs w:val="20"/>
    </w:rPr>
  </w:style>
  <w:style w:type="character" w:customStyle="1" w:styleId="BodyText2Char">
    <w:name w:val="Body Text 2 Char"/>
    <w:basedOn w:val="DefaultParagraphFont"/>
    <w:link w:val="BodyText2"/>
    <w:uiPriority w:val="99"/>
    <w:rsid w:val="008C6679"/>
    <w:rPr>
      <w:rFonts w:ascii="Times New Roman" w:eastAsia="Times New Roman" w:hAnsi="Times New Roman" w:cs="Arial"/>
      <w:smallCaps/>
      <w:sz w:val="24"/>
      <w:szCs w:val="20"/>
    </w:rPr>
  </w:style>
  <w:style w:type="paragraph" w:styleId="BodyText3">
    <w:name w:val="Body Text 3"/>
    <w:basedOn w:val="Normal"/>
    <w:link w:val="BodyText3Char"/>
    <w:uiPriority w:val="99"/>
    <w:rsid w:val="008C6679"/>
    <w:pPr>
      <w:widowControl/>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i/>
      <w:color w:val="auto"/>
      <w:szCs w:val="20"/>
    </w:rPr>
  </w:style>
  <w:style w:type="character" w:customStyle="1" w:styleId="BodyText3Char">
    <w:name w:val="Body Text 3 Char"/>
    <w:basedOn w:val="DefaultParagraphFont"/>
    <w:link w:val="BodyText3"/>
    <w:uiPriority w:val="99"/>
    <w:rsid w:val="008C6679"/>
    <w:rPr>
      <w:rFonts w:ascii="Times New Roman" w:eastAsia="Times New Roman" w:hAnsi="Times New Roman" w:cs="Arial"/>
      <w:i/>
      <w:sz w:val="24"/>
      <w:szCs w:val="20"/>
    </w:rPr>
  </w:style>
  <w:style w:type="paragraph" w:styleId="Caption">
    <w:name w:val="caption"/>
    <w:basedOn w:val="Normal"/>
    <w:next w:val="Normal"/>
    <w:uiPriority w:val="99"/>
    <w:unhideWhenUsed/>
    <w:qFormat/>
    <w:rsid w:val="008C6679"/>
    <w:pPr>
      <w:keepNext/>
      <w:widowControl/>
      <w:spacing w:after="120" w:line="259" w:lineRule="auto"/>
      <w:jc w:val="center"/>
    </w:pPr>
    <w:rPr>
      <w:rFonts w:eastAsia="Times New Roman"/>
      <w:b/>
      <w:bCs/>
      <w:color w:val="auto"/>
      <w:sz w:val="22"/>
      <w:szCs w:val="22"/>
    </w:rPr>
  </w:style>
  <w:style w:type="character" w:styleId="FollowedHyperlink">
    <w:name w:val="FollowedHyperlink"/>
    <w:basedOn w:val="DefaultParagraphFont"/>
    <w:uiPriority w:val="99"/>
    <w:semiHidden/>
    <w:unhideWhenUsed/>
    <w:rsid w:val="008C6679"/>
    <w:rPr>
      <w:color w:val="954F72"/>
      <w:u w:val="single"/>
    </w:rPr>
  </w:style>
  <w:style w:type="paragraph" w:styleId="BodyText">
    <w:name w:val="Body Text"/>
    <w:basedOn w:val="Normal"/>
    <w:link w:val="BodyTextChar"/>
    <w:uiPriority w:val="99"/>
    <w:unhideWhenUsed/>
    <w:qFormat/>
    <w:rsid w:val="003B18D1"/>
    <w:pPr>
      <w:widowControl/>
      <w:spacing w:after="80" w:line="240" w:lineRule="auto"/>
    </w:pPr>
    <w:rPr>
      <w:rFonts w:ascii="Tahoma" w:eastAsia="Times New Roman" w:hAnsi="Tahoma" w:cs="Times New Roman"/>
      <w:color w:val="auto"/>
      <w:sz w:val="28"/>
      <w:szCs w:val="20"/>
      <w:lang w:val="en-GB"/>
    </w:rPr>
  </w:style>
  <w:style w:type="character" w:customStyle="1" w:styleId="BodyTextChar">
    <w:name w:val="Body Text Char"/>
    <w:basedOn w:val="DefaultParagraphFont"/>
    <w:link w:val="BodyText"/>
    <w:uiPriority w:val="99"/>
    <w:rsid w:val="003B18D1"/>
    <w:rPr>
      <w:rFonts w:ascii="Tahoma" w:eastAsia="Times New Roman" w:hAnsi="Tahoma" w:cs="Times New Roman"/>
      <w:sz w:val="28"/>
      <w:szCs w:val="20"/>
      <w:lang w:val="en-GB"/>
    </w:rPr>
  </w:style>
  <w:style w:type="paragraph" w:styleId="DocumentMap">
    <w:name w:val="Document Map"/>
    <w:basedOn w:val="Normal"/>
    <w:link w:val="DocumentMapChar"/>
    <w:uiPriority w:val="99"/>
    <w:semiHidden/>
    <w:unhideWhenUsed/>
    <w:rsid w:val="008C6679"/>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8C6679"/>
    <w:rPr>
      <w:rFonts w:ascii="Tahoma" w:hAnsi="Tahoma" w:cs="Tahoma"/>
      <w:sz w:val="16"/>
      <w:szCs w:val="16"/>
    </w:rPr>
  </w:style>
  <w:style w:type="paragraph" w:styleId="PlainText">
    <w:name w:val="Plain Text"/>
    <w:basedOn w:val="Normal"/>
    <w:link w:val="PlainTextChar"/>
    <w:uiPriority w:val="99"/>
    <w:semiHidden/>
    <w:unhideWhenUsed/>
    <w:rsid w:val="008C6679"/>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semiHidden/>
    <w:rsid w:val="008C6679"/>
    <w:rPr>
      <w:rFonts w:ascii="Calibri" w:eastAsiaTheme="minorHAnsi" w:hAnsi="Calibri" w:cs="Calibri"/>
      <w:sz w:val="24"/>
      <w:szCs w:val="24"/>
    </w:rPr>
  </w:style>
  <w:style w:type="paragraph" w:customStyle="1" w:styleId="Default">
    <w:name w:val="Default"/>
    <w:uiPriority w:val="99"/>
    <w:semiHidden/>
    <w:rsid w:val="008C6679"/>
    <w:pPr>
      <w:autoSpaceDE w:val="0"/>
      <w:autoSpaceDN w:val="0"/>
      <w:adjustRightInd w:val="0"/>
      <w:spacing w:after="0" w:line="240" w:lineRule="auto"/>
    </w:pPr>
    <w:rPr>
      <w:rFonts w:ascii="Gill Sans" w:eastAsia="Times New Roman" w:hAnsi="Gill Sans" w:cs="Gill Sans"/>
      <w:color w:val="000000"/>
      <w:sz w:val="24"/>
      <w:szCs w:val="24"/>
    </w:rPr>
  </w:style>
  <w:style w:type="paragraph" w:customStyle="1" w:styleId="MediumGrid1-Accent21">
    <w:name w:val="Medium Grid 1 - Accent 21"/>
    <w:basedOn w:val="Normal"/>
    <w:uiPriority w:val="99"/>
    <w:semiHidden/>
    <w:qFormat/>
    <w:rsid w:val="008C6679"/>
    <w:pPr>
      <w:widowControl/>
      <w:spacing w:after="200"/>
      <w:ind w:left="720"/>
    </w:pPr>
    <w:rPr>
      <w:rFonts w:ascii="Calibri" w:eastAsia="Calibri" w:hAnsi="Calibri" w:cs="Calibri"/>
      <w:color w:val="auto"/>
    </w:rPr>
  </w:style>
  <w:style w:type="paragraph" w:customStyle="1" w:styleId="ColorfulList-Accent11">
    <w:name w:val="Colorful List - Accent 11"/>
    <w:basedOn w:val="Normal"/>
    <w:link w:val="ColorfulList-Accent1Char"/>
    <w:uiPriority w:val="99"/>
    <w:qFormat/>
    <w:rsid w:val="008C6679"/>
    <w:pPr>
      <w:widowControl/>
      <w:spacing w:after="200"/>
      <w:ind w:left="720"/>
      <w:contextualSpacing/>
    </w:pPr>
    <w:rPr>
      <w:rFonts w:ascii="Calibri" w:eastAsia="Times New Roman" w:hAnsi="Calibri" w:cs="Times New Roman"/>
      <w:color w:val="auto"/>
    </w:rPr>
  </w:style>
  <w:style w:type="character" w:customStyle="1" w:styleId="ColorfulList-Accent1Char">
    <w:name w:val="Colorful List - Accent 1 Char"/>
    <w:link w:val="ColorfulList-Accent11"/>
    <w:uiPriority w:val="99"/>
    <w:rsid w:val="008C6679"/>
    <w:rPr>
      <w:rFonts w:ascii="Calibri" w:eastAsia="Times New Roman" w:hAnsi="Calibri" w:cs="Times New Roman"/>
      <w:sz w:val="24"/>
      <w:szCs w:val="24"/>
    </w:rPr>
  </w:style>
  <w:style w:type="paragraph" w:customStyle="1" w:styleId="Pa8">
    <w:name w:val="Pa8"/>
    <w:basedOn w:val="Default"/>
    <w:next w:val="Default"/>
    <w:uiPriority w:val="99"/>
    <w:semiHidden/>
    <w:rsid w:val="008C6679"/>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8C6679"/>
    <w:pPr>
      <w:spacing w:line="201" w:lineRule="atLeast"/>
    </w:pPr>
    <w:rPr>
      <w:rFonts w:ascii="StempelSchneidler" w:eastAsiaTheme="minorEastAsia" w:hAnsi="StempelSchneidler" w:cstheme="minorBidi"/>
      <w:color w:val="auto"/>
    </w:rPr>
  </w:style>
  <w:style w:type="character" w:customStyle="1" w:styleId="T">
    <w:name w:val="T"/>
    <w:rsid w:val="008C6679"/>
    <w:rPr>
      <w:rFonts w:ascii="Arial" w:hAnsi="Arial" w:cs="Arial" w:hint="default"/>
      <w:sz w:val="20"/>
    </w:rPr>
  </w:style>
  <w:style w:type="character" w:customStyle="1" w:styleId="TL2">
    <w:name w:val="TL2"/>
    <w:rsid w:val="008C6679"/>
  </w:style>
  <w:style w:type="character" w:customStyle="1" w:styleId="storydeck">
    <w:name w:val="storydeck"/>
    <w:basedOn w:val="DefaultParagraphFont"/>
    <w:rsid w:val="008C6679"/>
  </w:style>
  <w:style w:type="table" w:styleId="TableGrid">
    <w:name w:val="Table Grid"/>
    <w:basedOn w:val="TableNormal"/>
    <w:uiPriority w:val="59"/>
    <w:rsid w:val="008C6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rsid w:val="008C6679"/>
    <w:pPr>
      <w:spacing w:after="0" w:line="240" w:lineRule="auto"/>
    </w:pPr>
    <w:rPr>
      <w:rFonts w:ascii="Calibri" w:eastAsia="Calibri" w:hAnsi="Calibri"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8C6679"/>
    <w:rPr>
      <w:i/>
      <w:iCs/>
    </w:rPr>
  </w:style>
  <w:style w:type="character" w:customStyle="1" w:styleId="MainHeaderChar">
    <w:name w:val="Main Header Char"/>
    <w:link w:val="MainHeader"/>
    <w:locked/>
    <w:rsid w:val="008C6679"/>
    <w:rPr>
      <w:rFonts w:eastAsia="Times New Roman"/>
      <w:b/>
      <w:smallCaps/>
      <w:sz w:val="28"/>
    </w:rPr>
  </w:style>
  <w:style w:type="paragraph" w:customStyle="1" w:styleId="MainHeader">
    <w:name w:val="Main Header"/>
    <w:basedOn w:val="BodyText3"/>
    <w:link w:val="MainHeaderChar"/>
    <w:qFormat/>
    <w:rsid w:val="008C6679"/>
    <w:pPr>
      <w:tabs>
        <w:tab w:val="clear" w:pos="-1440"/>
        <w:tab w:val="clear" w:pos="-720"/>
        <w:tab w:val="clear" w:pos="0"/>
        <w:tab w:val="clear" w:pos="150"/>
        <w:tab w:val="clear" w:pos="300"/>
        <w:tab w:val="clear" w:pos="450"/>
        <w:tab w:val="clear" w:pos="600"/>
        <w:tab w:val="clear" w:pos="720"/>
        <w:tab w:val="clear" w:pos="750"/>
        <w:tab w:val="clear" w:pos="900"/>
        <w:tab w:val="clear" w:pos="1050"/>
        <w:tab w:val="clear" w:pos="1200"/>
        <w:tab w:val="clear" w:pos="1350"/>
        <w:tab w:val="clear" w:pos="1440"/>
        <w:tab w:val="clear" w:pos="1500"/>
        <w:tab w:val="clear" w:pos="1650"/>
        <w:tab w:val="clear" w:pos="1800"/>
      </w:tabs>
      <w:snapToGrid w:val="0"/>
      <w:spacing w:after="80" w:line="240" w:lineRule="auto"/>
    </w:pPr>
    <w:rPr>
      <w:rFonts w:asciiTheme="minorHAnsi" w:hAnsiTheme="minorHAnsi" w:cstheme="minorBidi"/>
      <w:b/>
      <w:i w:val="0"/>
      <w:smallCaps/>
      <w:sz w:val="28"/>
      <w:szCs w:val="22"/>
    </w:rPr>
  </w:style>
  <w:style w:type="character" w:customStyle="1" w:styleId="SubheaderChar">
    <w:name w:val="Sub header Char"/>
    <w:link w:val="Subheader"/>
    <w:locked/>
    <w:rsid w:val="008C6679"/>
    <w:rPr>
      <w:rFonts w:ascii="Cambria" w:eastAsia="Times New Roman" w:hAnsi="Cambria"/>
      <w:b/>
      <w:i/>
      <w:smallCaps/>
      <w:sz w:val="24"/>
      <w:szCs w:val="24"/>
    </w:rPr>
  </w:style>
  <w:style w:type="paragraph" w:customStyle="1" w:styleId="Subheader">
    <w:name w:val="Sub header"/>
    <w:basedOn w:val="Heading3"/>
    <w:link w:val="SubheaderChar"/>
    <w:qFormat/>
    <w:rsid w:val="008C6679"/>
    <w:pPr>
      <w:keepNext/>
      <w:keepLines/>
      <w:widowControl/>
      <w:snapToGrid w:val="0"/>
      <w:spacing w:before="200" w:after="0" w:line="240" w:lineRule="auto"/>
      <w:ind w:left="0" w:firstLine="0"/>
    </w:pPr>
    <w:rPr>
      <w:rFonts w:ascii="Cambria" w:eastAsia="Times New Roman" w:hAnsi="Cambria" w:cstheme="minorBidi"/>
      <w:i/>
      <w:smallCaps/>
      <w:color w:val="auto"/>
    </w:rPr>
  </w:style>
  <w:style w:type="paragraph" w:customStyle="1" w:styleId="DocumentNameHeadline">
    <w:name w:val="Document Name/Headline"/>
    <w:basedOn w:val="Normal"/>
    <w:link w:val="DocumentNameHeadlineChar"/>
    <w:qFormat/>
    <w:rsid w:val="008C6679"/>
    <w:pPr>
      <w:spacing w:line="240" w:lineRule="auto"/>
    </w:pPr>
    <w:rPr>
      <w:rFonts w:eastAsia="Times New Roman"/>
      <w:b/>
      <w:caps/>
      <w:color w:val="94A545"/>
      <w:sz w:val="28"/>
      <w:szCs w:val="36"/>
    </w:rPr>
  </w:style>
  <w:style w:type="character" w:customStyle="1" w:styleId="DocumentNameHeadlineChar">
    <w:name w:val="Document Name/Headline Char"/>
    <w:basedOn w:val="DefaultParagraphFont"/>
    <w:link w:val="DocumentNameHeadline"/>
    <w:rsid w:val="008C6679"/>
    <w:rPr>
      <w:rFonts w:ascii="Gill Sans MT" w:eastAsia="Times New Roman" w:hAnsi="Gill Sans MT" w:cs="Arial"/>
      <w:b/>
      <w:caps/>
      <w:color w:val="94A545"/>
      <w:sz w:val="28"/>
      <w:szCs w:val="36"/>
    </w:rPr>
  </w:style>
  <w:style w:type="paragraph" w:customStyle="1" w:styleId="DocumentDate">
    <w:name w:val="Document Date"/>
    <w:basedOn w:val="Normal"/>
    <w:link w:val="DocumentDateChar"/>
    <w:qFormat/>
    <w:rsid w:val="00261603"/>
    <w:pPr>
      <w:spacing w:line="240" w:lineRule="auto"/>
    </w:pPr>
    <w:rPr>
      <w:rFonts w:eastAsia="Times New Roman"/>
      <w:b/>
      <w:caps/>
      <w:color w:val="94A545"/>
    </w:rPr>
  </w:style>
  <w:style w:type="character" w:customStyle="1" w:styleId="DocumentDateChar">
    <w:name w:val="Document Date Char"/>
    <w:basedOn w:val="DefaultParagraphFont"/>
    <w:link w:val="DocumentDate"/>
    <w:rsid w:val="00261603"/>
    <w:rPr>
      <w:rFonts w:ascii="Gill Sans MT" w:eastAsia="Times New Roman" w:hAnsi="Gill Sans MT" w:cs="Arial"/>
      <w:b/>
      <w:caps/>
      <w:color w:val="94A545"/>
    </w:rPr>
  </w:style>
  <w:style w:type="paragraph" w:customStyle="1" w:styleId="SectionHeadline">
    <w:name w:val="Section Headline"/>
    <w:basedOn w:val="ColorfulList-Accent11"/>
    <w:link w:val="SectionHeadlineChar"/>
    <w:qFormat/>
    <w:rsid w:val="00261603"/>
    <w:pPr>
      <w:widowControl w:val="0"/>
      <w:spacing w:after="0" w:line="240" w:lineRule="auto"/>
      <w:ind w:left="0"/>
      <w:jc w:val="both"/>
    </w:pPr>
    <w:rPr>
      <w:rFonts w:ascii="Arial" w:hAnsi="Arial" w:cs="Arial"/>
      <w:b/>
      <w:color w:val="94A545"/>
    </w:rPr>
  </w:style>
  <w:style w:type="character" w:customStyle="1" w:styleId="SectionHeadlineChar">
    <w:name w:val="Section Headline Char"/>
    <w:basedOn w:val="ColorfulList-Accent1Char"/>
    <w:link w:val="SectionHeadline"/>
    <w:rsid w:val="00261603"/>
    <w:rPr>
      <w:rFonts w:ascii="Arial" w:eastAsia="Times New Roman" w:hAnsi="Arial" w:cs="Arial"/>
      <w:b/>
      <w:color w:val="94A545"/>
      <w:sz w:val="24"/>
      <w:szCs w:val="24"/>
    </w:rPr>
  </w:style>
  <w:style w:type="paragraph" w:customStyle="1" w:styleId="BodyText0">
    <w:name w:val="Body  Text"/>
    <w:basedOn w:val="Normal"/>
    <w:link w:val="BodyTextChar0"/>
    <w:qFormat/>
    <w:rsid w:val="008C6679"/>
    <w:pPr>
      <w:widowControl/>
      <w:spacing w:after="200"/>
    </w:pPr>
    <w:rPr>
      <w:sz w:val="22"/>
    </w:rPr>
  </w:style>
  <w:style w:type="character" w:customStyle="1" w:styleId="BodyTextChar0">
    <w:name w:val="Body  Text Char"/>
    <w:basedOn w:val="DefaultParagraphFont"/>
    <w:link w:val="BodyText0"/>
    <w:rsid w:val="008C6679"/>
    <w:rPr>
      <w:rFonts w:ascii="Gill Sans MT" w:eastAsia="Arial" w:hAnsi="Gill Sans MT" w:cs="Arial"/>
      <w:color w:val="000000"/>
      <w:szCs w:val="24"/>
    </w:rPr>
  </w:style>
  <w:style w:type="paragraph" w:customStyle="1" w:styleId="IndicatorOption1">
    <w:name w:val="Indicator Option 1"/>
    <w:basedOn w:val="Normal"/>
    <w:link w:val="IndicatorOption1Char"/>
    <w:qFormat/>
    <w:rsid w:val="00261603"/>
    <w:pPr>
      <w:spacing w:line="240" w:lineRule="auto"/>
      <w:ind w:left="720"/>
    </w:pPr>
    <w:rPr>
      <w:b/>
      <w:color w:val="4799B5"/>
    </w:rPr>
  </w:style>
  <w:style w:type="character" w:customStyle="1" w:styleId="IndicatorOption1Char">
    <w:name w:val="Indicator Option 1 Char"/>
    <w:basedOn w:val="DefaultParagraphFont"/>
    <w:link w:val="IndicatorOption1"/>
    <w:rsid w:val="00261603"/>
    <w:rPr>
      <w:rFonts w:ascii="Arial" w:eastAsia="Arial" w:hAnsi="Arial" w:cs="Arial"/>
      <w:b/>
      <w:color w:val="4799B5"/>
    </w:rPr>
  </w:style>
  <w:style w:type="paragraph" w:customStyle="1" w:styleId="IndicatorOption2">
    <w:name w:val="Indicator Option 2"/>
    <w:basedOn w:val="Normal"/>
    <w:link w:val="IndicatorOption2Char"/>
    <w:qFormat/>
    <w:rsid w:val="00261603"/>
    <w:pPr>
      <w:spacing w:line="240" w:lineRule="auto"/>
      <w:ind w:left="720"/>
    </w:pPr>
    <w:rPr>
      <w:b/>
      <w:color w:val="D37E28"/>
    </w:rPr>
  </w:style>
  <w:style w:type="character" w:customStyle="1" w:styleId="IndicatorOption2Char">
    <w:name w:val="Indicator Option 2 Char"/>
    <w:basedOn w:val="DefaultParagraphFont"/>
    <w:link w:val="IndicatorOption2"/>
    <w:rsid w:val="00261603"/>
    <w:rPr>
      <w:rFonts w:ascii="Arial" w:eastAsia="Arial" w:hAnsi="Arial" w:cs="Arial"/>
      <w:b/>
      <w:color w:val="D37E28"/>
    </w:rPr>
  </w:style>
  <w:style w:type="character" w:customStyle="1" w:styleId="UnresolvedMention1">
    <w:name w:val="Unresolved Mention1"/>
    <w:basedOn w:val="DefaultParagraphFont"/>
    <w:uiPriority w:val="99"/>
    <w:semiHidden/>
    <w:unhideWhenUsed/>
    <w:rsid w:val="0014740B"/>
    <w:rPr>
      <w:color w:val="808080"/>
      <w:shd w:val="clear" w:color="auto" w:fill="E6E6E6"/>
    </w:rPr>
  </w:style>
  <w:style w:type="character" w:styleId="BookTitle">
    <w:name w:val="Book Title"/>
    <w:basedOn w:val="DefaultParagraphFont"/>
    <w:uiPriority w:val="33"/>
    <w:qFormat/>
    <w:rsid w:val="008C6679"/>
    <w:rPr>
      <w:b/>
      <w:bCs/>
      <w:i/>
      <w:iCs/>
      <w:spacing w:val="5"/>
    </w:rPr>
  </w:style>
  <w:style w:type="paragraph" w:customStyle="1" w:styleId="1H">
    <w:name w:val="1H"/>
    <w:basedOn w:val="Normal"/>
    <w:uiPriority w:val="99"/>
    <w:rsid w:val="008C6679"/>
    <w:pPr>
      <w:snapToGrid w:val="0"/>
      <w:spacing w:line="240" w:lineRule="auto"/>
    </w:pPr>
    <w:rPr>
      <w:rFonts w:ascii="Times New Roman" w:eastAsia="Times New Roman" w:hAnsi="Times New Roman"/>
      <w:b/>
      <w:smallCaps/>
      <w:color w:val="auto"/>
      <w:szCs w:val="20"/>
    </w:rPr>
  </w:style>
  <w:style w:type="character" w:customStyle="1" w:styleId="2H">
    <w:name w:val="2H"/>
    <w:rsid w:val="008C6679"/>
  </w:style>
  <w:style w:type="paragraph" w:customStyle="1" w:styleId="AParagraph">
    <w:name w:val="A_Paragraph"/>
    <w:qFormat/>
    <w:rsid w:val="008C6679"/>
    <w:pPr>
      <w:spacing w:line="250" w:lineRule="atLeast"/>
      <w:ind w:firstLine="720"/>
      <w:jc w:val="both"/>
    </w:pPr>
    <w:rPr>
      <w:rFonts w:ascii="Verdana" w:eastAsiaTheme="minorHAnsi" w:hAnsi="Verdana"/>
      <w:sz w:val="18"/>
      <w:szCs w:val="18"/>
    </w:rPr>
  </w:style>
  <w:style w:type="paragraph" w:customStyle="1" w:styleId="AIndentParagraph">
    <w:name w:val="A_IndentParagraph"/>
    <w:basedOn w:val="AParagraph"/>
    <w:qFormat/>
    <w:rsid w:val="008C6679"/>
    <w:pPr>
      <w:ind w:left="720" w:firstLine="0"/>
    </w:pPr>
  </w:style>
  <w:style w:type="paragraph" w:customStyle="1" w:styleId="Body1">
    <w:name w:val="Body 1"/>
    <w:basedOn w:val="Normal"/>
    <w:link w:val="Body1Char"/>
    <w:qFormat/>
    <w:rsid w:val="008C6679"/>
    <w:pPr>
      <w:widowControl/>
      <w:autoSpaceDE w:val="0"/>
      <w:autoSpaceDN w:val="0"/>
      <w:adjustRightInd w:val="0"/>
      <w:spacing w:after="120" w:line="240" w:lineRule="auto"/>
    </w:pPr>
    <w:rPr>
      <w:rFonts w:eastAsia="Times New Roman" w:cs="Gill Sans Light"/>
    </w:rPr>
  </w:style>
  <w:style w:type="character" w:customStyle="1" w:styleId="Body1Char">
    <w:name w:val="Body 1 Char"/>
    <w:basedOn w:val="DefaultParagraphFont"/>
    <w:link w:val="Body1"/>
    <w:rsid w:val="008C6679"/>
    <w:rPr>
      <w:rFonts w:ascii="Gill Sans MT" w:eastAsia="Times New Roman" w:hAnsi="Gill Sans MT" w:cs="Gill Sans Light"/>
      <w:color w:val="000000"/>
      <w:sz w:val="24"/>
      <w:szCs w:val="24"/>
    </w:rPr>
  </w:style>
  <w:style w:type="paragraph" w:styleId="BodyTextIndent">
    <w:name w:val="Body Text Indent"/>
    <w:basedOn w:val="Normal"/>
    <w:link w:val="BodyTextIndentChar"/>
    <w:uiPriority w:val="99"/>
    <w:semiHidden/>
    <w:unhideWhenUsed/>
    <w:rsid w:val="008C6679"/>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8C6679"/>
    <w:rPr>
      <w:rFonts w:ascii="Times New Roman" w:eastAsia="Times New Roman" w:hAnsi="Times New Roman" w:cs="Arial"/>
      <w:i/>
      <w:sz w:val="24"/>
      <w:szCs w:val="20"/>
    </w:rPr>
  </w:style>
  <w:style w:type="paragraph" w:styleId="BodyTextIndent2">
    <w:name w:val="Body Text Indent 2"/>
    <w:basedOn w:val="Normal"/>
    <w:link w:val="BodyTextIndent2Char"/>
    <w:uiPriority w:val="99"/>
    <w:semiHidden/>
    <w:unhideWhenUsed/>
    <w:rsid w:val="008C6679"/>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8C6679"/>
    <w:rPr>
      <w:rFonts w:ascii="Times New Roman" w:eastAsia="Times New Roman" w:hAnsi="Times New Roman" w:cs="Arial"/>
      <w:i/>
      <w:sz w:val="24"/>
      <w:szCs w:val="20"/>
    </w:rPr>
  </w:style>
  <w:style w:type="paragraph" w:styleId="BodyTextIndent3">
    <w:name w:val="Body Text Indent 3"/>
    <w:basedOn w:val="Normal"/>
    <w:link w:val="BodyTextIndent3Char"/>
    <w:uiPriority w:val="99"/>
    <w:semiHidden/>
    <w:unhideWhenUsed/>
    <w:rsid w:val="008C6679"/>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8C6679"/>
    <w:rPr>
      <w:rFonts w:ascii="Times New Roman" w:eastAsia="Times New Roman" w:hAnsi="Times New Roman" w:cs="Arial"/>
      <w:b/>
      <w:sz w:val="24"/>
      <w:szCs w:val="20"/>
    </w:rPr>
  </w:style>
  <w:style w:type="paragraph" w:customStyle="1" w:styleId="BodyText1">
    <w:name w:val="Body Text1"/>
    <w:basedOn w:val="Normal"/>
    <w:qFormat/>
    <w:rsid w:val="008C6679"/>
    <w:pPr>
      <w:widowControl/>
      <w:spacing w:after="200"/>
    </w:pPr>
    <w:rPr>
      <w:rFonts w:eastAsia="Calibri" w:cs="Times New Roman"/>
      <w:color w:val="auto"/>
    </w:rPr>
  </w:style>
  <w:style w:type="character" w:customStyle="1" w:styleId="BT">
    <w:name w:val="BT"/>
    <w:rsid w:val="008C6679"/>
    <w:rPr>
      <w:rFonts w:ascii="Arial" w:hAnsi="Arial" w:cs="Arial" w:hint="default"/>
      <w:sz w:val="21"/>
    </w:rPr>
  </w:style>
  <w:style w:type="paragraph" w:customStyle="1" w:styleId="Bullet15">
    <w:name w:val="Bullet1/.5"/>
    <w:basedOn w:val="Normal"/>
    <w:uiPriority w:val="99"/>
    <w:rsid w:val="008C6679"/>
    <w:pPr>
      <w:keepLines/>
      <w:widowControl/>
      <w:spacing w:line="264" w:lineRule="auto"/>
      <w:ind w:left="360" w:hanging="360"/>
    </w:pPr>
    <w:rPr>
      <w:rFonts w:ascii="WP TypographicSymbols" w:eastAsia="Times New Roman" w:hAnsi="WP TypographicSymbols"/>
      <w:color w:val="auto"/>
      <w:szCs w:val="20"/>
    </w:rPr>
  </w:style>
  <w:style w:type="paragraph" w:customStyle="1" w:styleId="bullet1">
    <w:name w:val="bullet1"/>
    <w:basedOn w:val="Bullet15"/>
    <w:uiPriority w:val="99"/>
    <w:rsid w:val="008C6679"/>
    <w:pPr>
      <w:numPr>
        <w:numId w:val="68"/>
      </w:numPr>
      <w:spacing w:after="240" w:line="240" w:lineRule="auto"/>
    </w:pPr>
    <w:rPr>
      <w:rFonts w:ascii="Times New Roman" w:hAnsi="Times New Roman"/>
    </w:rPr>
  </w:style>
  <w:style w:type="paragraph" w:customStyle="1" w:styleId="Bulletedlist">
    <w:name w:val="Bulleted list"/>
    <w:basedOn w:val="ListParagraph"/>
    <w:rsid w:val="008C6679"/>
    <w:pPr>
      <w:widowControl/>
      <w:numPr>
        <w:numId w:val="69"/>
      </w:numPr>
      <w:spacing w:after="200"/>
      <w:contextualSpacing/>
    </w:pPr>
    <w:rPr>
      <w:rFonts w:eastAsia="Times New Roman"/>
      <w:sz w:val="22"/>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8C6679"/>
    <w:pPr>
      <w:widowControl/>
      <w:spacing w:after="160" w:line="240" w:lineRule="exact"/>
    </w:pPr>
    <w:rPr>
      <w:rFonts w:ascii="Calibri" w:eastAsia="Calibri" w:hAnsi="Calibri" w:cs="Times New Roman"/>
      <w:color w:val="auto"/>
      <w:sz w:val="20"/>
      <w:szCs w:val="20"/>
      <w:vertAlign w:val="superscript"/>
    </w:rPr>
  </w:style>
  <w:style w:type="character" w:styleId="Emphasis">
    <w:name w:val="Emphasis"/>
    <w:qFormat/>
    <w:rsid w:val="008C6679"/>
    <w:rPr>
      <w:i/>
      <w:iCs/>
    </w:rPr>
  </w:style>
  <w:style w:type="paragraph" w:customStyle="1" w:styleId="Tabletitle">
    <w:name w:val="Table title"/>
    <w:basedOn w:val="Normal"/>
    <w:rsid w:val="00DC78E8"/>
    <w:pPr>
      <w:keepNext/>
      <w:widowControl/>
      <w:spacing w:after="120" w:line="259" w:lineRule="auto"/>
      <w:jc w:val="center"/>
    </w:pPr>
    <w:rPr>
      <w:b/>
      <w:snapToGrid w:val="0"/>
      <w:sz w:val="22"/>
      <w:szCs w:val="22"/>
    </w:rPr>
  </w:style>
  <w:style w:type="paragraph" w:customStyle="1" w:styleId="Figuretitle">
    <w:name w:val="Figure title"/>
    <w:basedOn w:val="Tabletitle"/>
    <w:rsid w:val="008C6679"/>
  </w:style>
  <w:style w:type="paragraph" w:customStyle="1" w:styleId="Footnote">
    <w:name w:val="Footnote"/>
    <w:basedOn w:val="FootnoteText"/>
    <w:rsid w:val="008C6679"/>
    <w:pPr>
      <w:widowControl/>
      <w:spacing w:after="40"/>
    </w:pPr>
    <w:rPr>
      <w:rFonts w:ascii="Calibri" w:eastAsia="Times New Roman" w:hAnsi="Calibri" w:cs="Times New Roman"/>
      <w:color w:val="auto"/>
      <w:sz w:val="18"/>
    </w:rPr>
  </w:style>
  <w:style w:type="table" w:styleId="GridTable1Light">
    <w:name w:val="Grid Table 1 Light"/>
    <w:basedOn w:val="TableNormal"/>
    <w:uiPriority w:val="46"/>
    <w:rsid w:val="008C667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C667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2">
    <w:name w:val="Grid Table 2"/>
    <w:basedOn w:val="TableNormal"/>
    <w:uiPriority w:val="47"/>
    <w:rsid w:val="008C667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6">
    <w:name w:val="Grid Table 2 Accent 6"/>
    <w:basedOn w:val="TableNormal"/>
    <w:uiPriority w:val="47"/>
    <w:rsid w:val="008C6679"/>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3">
    <w:name w:val="Grid Table 4 Accent 3"/>
    <w:basedOn w:val="TableNormal"/>
    <w:uiPriority w:val="49"/>
    <w:rsid w:val="008C667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5">
    <w:name w:val="Grid Table 4 Accent 5"/>
    <w:basedOn w:val="TableNormal"/>
    <w:uiPriority w:val="49"/>
    <w:rsid w:val="008C667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51">
    <w:name w:val="Grid Table 4 - Accent 51"/>
    <w:basedOn w:val="TableNormal"/>
    <w:uiPriority w:val="49"/>
    <w:rsid w:val="008C6679"/>
    <w:pPr>
      <w:spacing w:after="0" w:line="240" w:lineRule="auto"/>
    </w:pPr>
    <w:rPr>
      <w:rFonts w:eastAsiaTheme="minorHAns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IntenseReference">
    <w:name w:val="Intense Reference"/>
    <w:basedOn w:val="DefaultParagraphFont"/>
    <w:uiPriority w:val="32"/>
    <w:qFormat/>
    <w:rsid w:val="008C6679"/>
    <w:rPr>
      <w:b/>
      <w:bCs/>
      <w:smallCaps/>
      <w:color w:val="4F81BD" w:themeColor="accent1"/>
      <w:spacing w:val="5"/>
    </w:rPr>
  </w:style>
  <w:style w:type="paragraph" w:customStyle="1" w:styleId="L1-FlLSp12">
    <w:name w:val="L1-FlL Sp&amp;1/2"/>
    <w:basedOn w:val="Normal"/>
    <w:rsid w:val="008C6679"/>
    <w:pPr>
      <w:widowControl/>
      <w:tabs>
        <w:tab w:val="left" w:pos="1152"/>
      </w:tabs>
      <w:spacing w:line="360" w:lineRule="atLeast"/>
    </w:pPr>
    <w:rPr>
      <w:rFonts w:asciiTheme="minorHAnsi" w:eastAsia="Times New Roman" w:hAnsiTheme="minorHAnsi" w:cs="Times New Roman"/>
      <w:color w:val="auto"/>
      <w:szCs w:val="20"/>
    </w:rPr>
  </w:style>
  <w:style w:type="table" w:styleId="ListTable2-Accent6">
    <w:name w:val="List Table 2 Accent 6"/>
    <w:basedOn w:val="TableNormal"/>
    <w:uiPriority w:val="47"/>
    <w:rsid w:val="008C6679"/>
    <w:pPr>
      <w:spacing w:after="0" w:line="240" w:lineRule="auto"/>
    </w:p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N1-1stBullet">
    <w:name w:val="N1-1st Bullet"/>
    <w:basedOn w:val="Normal"/>
    <w:rsid w:val="008C6679"/>
    <w:pPr>
      <w:widowControl/>
      <w:numPr>
        <w:numId w:val="71"/>
      </w:numPr>
      <w:spacing w:after="240" w:line="240" w:lineRule="atLeast"/>
    </w:pPr>
    <w:rPr>
      <w:rFonts w:asciiTheme="minorHAnsi" w:eastAsia="Times New Roman" w:hAnsiTheme="minorHAnsi" w:cs="Times New Roman"/>
      <w:color w:val="auto"/>
      <w:szCs w:val="20"/>
    </w:rPr>
  </w:style>
  <w:style w:type="paragraph" w:styleId="NoSpacing">
    <w:name w:val="No Spacing"/>
    <w:link w:val="NoSpacingChar"/>
    <w:uiPriority w:val="1"/>
    <w:qFormat/>
    <w:rsid w:val="008C6679"/>
    <w:pPr>
      <w:spacing w:after="0" w:line="240" w:lineRule="auto"/>
    </w:pPr>
  </w:style>
  <w:style w:type="character" w:customStyle="1" w:styleId="NoSpacingChar">
    <w:name w:val="No Spacing Char"/>
    <w:basedOn w:val="DefaultParagraphFont"/>
    <w:link w:val="NoSpacing"/>
    <w:uiPriority w:val="1"/>
    <w:rsid w:val="008C6679"/>
  </w:style>
  <w:style w:type="paragraph" w:customStyle="1" w:styleId="Normal1">
    <w:name w:val="Normal1"/>
    <w:rsid w:val="008C6679"/>
    <w:pPr>
      <w:pBdr>
        <w:top w:val="nil"/>
        <w:left w:val="nil"/>
        <w:bottom w:val="nil"/>
        <w:right w:val="nil"/>
        <w:between w:val="nil"/>
      </w:pBdr>
    </w:pPr>
    <w:rPr>
      <w:rFonts w:ascii="Calibri" w:eastAsia="Calibri" w:hAnsi="Calibri" w:cs="Calibri"/>
      <w:color w:val="000000"/>
    </w:rPr>
  </w:style>
  <w:style w:type="table" w:styleId="PlainTable2">
    <w:name w:val="Plain Table 2"/>
    <w:basedOn w:val="TableNormal"/>
    <w:uiPriority w:val="99"/>
    <w:rsid w:val="008C667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roposalTableHeading1">
    <w:name w:val="Proposal Table Heading 1"/>
    <w:basedOn w:val="Normal"/>
    <w:rsid w:val="008C6679"/>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8C6679"/>
    <w:pPr>
      <w:widowControl/>
      <w:autoSpaceDE w:val="0"/>
      <w:autoSpaceDN w:val="0"/>
      <w:adjustRightInd w:val="0"/>
      <w:spacing w:line="240" w:lineRule="auto"/>
    </w:pPr>
    <w:rPr>
      <w:rFonts w:ascii="Arial Narrow" w:eastAsia="Times New Roman" w:hAnsi="Arial Narrow"/>
      <w:sz w:val="20"/>
      <w:szCs w:val="20"/>
    </w:rPr>
  </w:style>
  <w:style w:type="character" w:styleId="Strong">
    <w:name w:val="Strong"/>
    <w:qFormat/>
    <w:rsid w:val="008C6679"/>
    <w:rPr>
      <w:b/>
      <w:bCs/>
    </w:rPr>
  </w:style>
  <w:style w:type="character" w:styleId="SubtleEmphasis">
    <w:name w:val="Subtle Emphasis"/>
    <w:basedOn w:val="DefaultParagraphFont"/>
    <w:uiPriority w:val="19"/>
    <w:qFormat/>
    <w:rsid w:val="008C6679"/>
    <w:rPr>
      <w:i/>
      <w:iCs/>
      <w:color w:val="404040" w:themeColor="text1" w:themeTint="BF"/>
    </w:rPr>
  </w:style>
  <w:style w:type="paragraph" w:customStyle="1" w:styleId="TABLETEXT">
    <w:name w:val="TABLE TEXT"/>
    <w:basedOn w:val="Normal"/>
    <w:autoRedefine/>
    <w:rsid w:val="008C6679"/>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8C6679"/>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8C6679"/>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UnresolvedMention2">
    <w:name w:val="Unresolved Mention2"/>
    <w:basedOn w:val="DefaultParagraphFont"/>
    <w:uiPriority w:val="99"/>
    <w:semiHidden/>
    <w:unhideWhenUsed/>
    <w:rsid w:val="008C6679"/>
    <w:rPr>
      <w:color w:val="808080"/>
      <w:shd w:val="clear" w:color="auto" w:fill="E6E6E6"/>
    </w:rPr>
  </w:style>
  <w:style w:type="paragraph" w:customStyle="1" w:styleId="xl65">
    <w:name w:val="xl65"/>
    <w:basedOn w:val="Normal"/>
    <w:rsid w:val="008C6679"/>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8C6679"/>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8C6679"/>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8C6679"/>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8C6679"/>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8C6679"/>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8C6679"/>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8C6679"/>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8C6679"/>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8C6679"/>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8C6679"/>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8C6679"/>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8C6679"/>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8C6679"/>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8C6679"/>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8C6679"/>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8C6679"/>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8C6679"/>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8C6679"/>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8C6679"/>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8C6679"/>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8C6679"/>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8C6679"/>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8C6679"/>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8C6679"/>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8C6679"/>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Indentedtext">
    <w:name w:val="Indented text"/>
    <w:basedOn w:val="Normal"/>
    <w:rsid w:val="001D5498"/>
    <w:pPr>
      <w:widowControl/>
      <w:spacing w:after="20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73518">
      <w:bodyDiv w:val="1"/>
      <w:marLeft w:val="0"/>
      <w:marRight w:val="0"/>
      <w:marTop w:val="0"/>
      <w:marBottom w:val="0"/>
      <w:divBdr>
        <w:top w:val="none" w:sz="0" w:space="0" w:color="auto"/>
        <w:left w:val="none" w:sz="0" w:space="0" w:color="auto"/>
        <w:bottom w:val="none" w:sz="0" w:space="0" w:color="auto"/>
        <w:right w:val="none" w:sz="0" w:space="0" w:color="auto"/>
      </w:divBdr>
    </w:div>
    <w:div w:id="34235799">
      <w:bodyDiv w:val="1"/>
      <w:marLeft w:val="0"/>
      <w:marRight w:val="0"/>
      <w:marTop w:val="0"/>
      <w:marBottom w:val="0"/>
      <w:divBdr>
        <w:top w:val="none" w:sz="0" w:space="0" w:color="auto"/>
        <w:left w:val="none" w:sz="0" w:space="0" w:color="auto"/>
        <w:bottom w:val="none" w:sz="0" w:space="0" w:color="auto"/>
        <w:right w:val="none" w:sz="0" w:space="0" w:color="auto"/>
      </w:divBdr>
    </w:div>
    <w:div w:id="150368697">
      <w:bodyDiv w:val="1"/>
      <w:marLeft w:val="0"/>
      <w:marRight w:val="0"/>
      <w:marTop w:val="0"/>
      <w:marBottom w:val="0"/>
      <w:divBdr>
        <w:top w:val="none" w:sz="0" w:space="0" w:color="auto"/>
        <w:left w:val="none" w:sz="0" w:space="0" w:color="auto"/>
        <w:bottom w:val="none" w:sz="0" w:space="0" w:color="auto"/>
        <w:right w:val="none" w:sz="0" w:space="0" w:color="auto"/>
      </w:divBdr>
    </w:div>
    <w:div w:id="195850857">
      <w:bodyDiv w:val="1"/>
      <w:marLeft w:val="0"/>
      <w:marRight w:val="0"/>
      <w:marTop w:val="0"/>
      <w:marBottom w:val="0"/>
      <w:divBdr>
        <w:top w:val="none" w:sz="0" w:space="0" w:color="auto"/>
        <w:left w:val="none" w:sz="0" w:space="0" w:color="auto"/>
        <w:bottom w:val="none" w:sz="0" w:space="0" w:color="auto"/>
        <w:right w:val="none" w:sz="0" w:space="0" w:color="auto"/>
      </w:divBdr>
    </w:div>
    <w:div w:id="236984455">
      <w:bodyDiv w:val="1"/>
      <w:marLeft w:val="0"/>
      <w:marRight w:val="0"/>
      <w:marTop w:val="0"/>
      <w:marBottom w:val="0"/>
      <w:divBdr>
        <w:top w:val="none" w:sz="0" w:space="0" w:color="auto"/>
        <w:left w:val="none" w:sz="0" w:space="0" w:color="auto"/>
        <w:bottom w:val="none" w:sz="0" w:space="0" w:color="auto"/>
        <w:right w:val="none" w:sz="0" w:space="0" w:color="auto"/>
      </w:divBdr>
    </w:div>
    <w:div w:id="250624854">
      <w:bodyDiv w:val="1"/>
      <w:marLeft w:val="0"/>
      <w:marRight w:val="0"/>
      <w:marTop w:val="0"/>
      <w:marBottom w:val="0"/>
      <w:divBdr>
        <w:top w:val="none" w:sz="0" w:space="0" w:color="auto"/>
        <w:left w:val="none" w:sz="0" w:space="0" w:color="auto"/>
        <w:bottom w:val="none" w:sz="0" w:space="0" w:color="auto"/>
        <w:right w:val="none" w:sz="0" w:space="0" w:color="auto"/>
      </w:divBdr>
    </w:div>
    <w:div w:id="286549822">
      <w:bodyDiv w:val="1"/>
      <w:marLeft w:val="0"/>
      <w:marRight w:val="0"/>
      <w:marTop w:val="0"/>
      <w:marBottom w:val="0"/>
      <w:divBdr>
        <w:top w:val="none" w:sz="0" w:space="0" w:color="auto"/>
        <w:left w:val="none" w:sz="0" w:space="0" w:color="auto"/>
        <w:bottom w:val="none" w:sz="0" w:space="0" w:color="auto"/>
        <w:right w:val="none" w:sz="0" w:space="0" w:color="auto"/>
      </w:divBdr>
      <w:divsChild>
        <w:div w:id="819269380">
          <w:marLeft w:val="547"/>
          <w:marRight w:val="0"/>
          <w:marTop w:val="0"/>
          <w:marBottom w:val="0"/>
          <w:divBdr>
            <w:top w:val="none" w:sz="0" w:space="0" w:color="auto"/>
            <w:left w:val="none" w:sz="0" w:space="0" w:color="auto"/>
            <w:bottom w:val="none" w:sz="0" w:space="0" w:color="auto"/>
            <w:right w:val="none" w:sz="0" w:space="0" w:color="auto"/>
          </w:divBdr>
        </w:div>
      </w:divsChild>
    </w:div>
    <w:div w:id="357583487">
      <w:bodyDiv w:val="1"/>
      <w:marLeft w:val="0"/>
      <w:marRight w:val="0"/>
      <w:marTop w:val="0"/>
      <w:marBottom w:val="0"/>
      <w:divBdr>
        <w:top w:val="none" w:sz="0" w:space="0" w:color="auto"/>
        <w:left w:val="none" w:sz="0" w:space="0" w:color="auto"/>
        <w:bottom w:val="none" w:sz="0" w:space="0" w:color="auto"/>
        <w:right w:val="none" w:sz="0" w:space="0" w:color="auto"/>
      </w:divBdr>
    </w:div>
    <w:div w:id="372921800">
      <w:bodyDiv w:val="1"/>
      <w:marLeft w:val="0"/>
      <w:marRight w:val="0"/>
      <w:marTop w:val="0"/>
      <w:marBottom w:val="0"/>
      <w:divBdr>
        <w:top w:val="none" w:sz="0" w:space="0" w:color="auto"/>
        <w:left w:val="none" w:sz="0" w:space="0" w:color="auto"/>
        <w:bottom w:val="none" w:sz="0" w:space="0" w:color="auto"/>
        <w:right w:val="none" w:sz="0" w:space="0" w:color="auto"/>
      </w:divBdr>
    </w:div>
    <w:div w:id="383800408">
      <w:bodyDiv w:val="1"/>
      <w:marLeft w:val="0"/>
      <w:marRight w:val="0"/>
      <w:marTop w:val="0"/>
      <w:marBottom w:val="0"/>
      <w:divBdr>
        <w:top w:val="none" w:sz="0" w:space="0" w:color="auto"/>
        <w:left w:val="none" w:sz="0" w:space="0" w:color="auto"/>
        <w:bottom w:val="none" w:sz="0" w:space="0" w:color="auto"/>
        <w:right w:val="none" w:sz="0" w:space="0" w:color="auto"/>
      </w:divBdr>
    </w:div>
    <w:div w:id="389159956">
      <w:bodyDiv w:val="1"/>
      <w:marLeft w:val="0"/>
      <w:marRight w:val="0"/>
      <w:marTop w:val="0"/>
      <w:marBottom w:val="0"/>
      <w:divBdr>
        <w:top w:val="none" w:sz="0" w:space="0" w:color="auto"/>
        <w:left w:val="none" w:sz="0" w:space="0" w:color="auto"/>
        <w:bottom w:val="none" w:sz="0" w:space="0" w:color="auto"/>
        <w:right w:val="none" w:sz="0" w:space="0" w:color="auto"/>
      </w:divBdr>
    </w:div>
    <w:div w:id="424230100">
      <w:bodyDiv w:val="1"/>
      <w:marLeft w:val="0"/>
      <w:marRight w:val="0"/>
      <w:marTop w:val="0"/>
      <w:marBottom w:val="0"/>
      <w:divBdr>
        <w:top w:val="none" w:sz="0" w:space="0" w:color="auto"/>
        <w:left w:val="none" w:sz="0" w:space="0" w:color="auto"/>
        <w:bottom w:val="none" w:sz="0" w:space="0" w:color="auto"/>
        <w:right w:val="none" w:sz="0" w:space="0" w:color="auto"/>
      </w:divBdr>
    </w:div>
    <w:div w:id="455375698">
      <w:bodyDiv w:val="1"/>
      <w:marLeft w:val="0"/>
      <w:marRight w:val="0"/>
      <w:marTop w:val="0"/>
      <w:marBottom w:val="0"/>
      <w:divBdr>
        <w:top w:val="none" w:sz="0" w:space="0" w:color="auto"/>
        <w:left w:val="none" w:sz="0" w:space="0" w:color="auto"/>
        <w:bottom w:val="none" w:sz="0" w:space="0" w:color="auto"/>
        <w:right w:val="none" w:sz="0" w:space="0" w:color="auto"/>
      </w:divBdr>
    </w:div>
    <w:div w:id="478034320">
      <w:bodyDiv w:val="1"/>
      <w:marLeft w:val="0"/>
      <w:marRight w:val="0"/>
      <w:marTop w:val="0"/>
      <w:marBottom w:val="0"/>
      <w:divBdr>
        <w:top w:val="none" w:sz="0" w:space="0" w:color="auto"/>
        <w:left w:val="none" w:sz="0" w:space="0" w:color="auto"/>
        <w:bottom w:val="none" w:sz="0" w:space="0" w:color="auto"/>
        <w:right w:val="none" w:sz="0" w:space="0" w:color="auto"/>
      </w:divBdr>
    </w:div>
    <w:div w:id="533927078">
      <w:bodyDiv w:val="1"/>
      <w:marLeft w:val="0"/>
      <w:marRight w:val="0"/>
      <w:marTop w:val="0"/>
      <w:marBottom w:val="0"/>
      <w:divBdr>
        <w:top w:val="none" w:sz="0" w:space="0" w:color="auto"/>
        <w:left w:val="none" w:sz="0" w:space="0" w:color="auto"/>
        <w:bottom w:val="none" w:sz="0" w:space="0" w:color="auto"/>
        <w:right w:val="none" w:sz="0" w:space="0" w:color="auto"/>
      </w:divBdr>
    </w:div>
    <w:div w:id="563219726">
      <w:bodyDiv w:val="1"/>
      <w:marLeft w:val="0"/>
      <w:marRight w:val="0"/>
      <w:marTop w:val="0"/>
      <w:marBottom w:val="0"/>
      <w:divBdr>
        <w:top w:val="none" w:sz="0" w:space="0" w:color="auto"/>
        <w:left w:val="none" w:sz="0" w:space="0" w:color="auto"/>
        <w:bottom w:val="none" w:sz="0" w:space="0" w:color="auto"/>
        <w:right w:val="none" w:sz="0" w:space="0" w:color="auto"/>
      </w:divBdr>
    </w:div>
    <w:div w:id="616914356">
      <w:bodyDiv w:val="1"/>
      <w:marLeft w:val="0"/>
      <w:marRight w:val="0"/>
      <w:marTop w:val="0"/>
      <w:marBottom w:val="0"/>
      <w:divBdr>
        <w:top w:val="none" w:sz="0" w:space="0" w:color="auto"/>
        <w:left w:val="none" w:sz="0" w:space="0" w:color="auto"/>
        <w:bottom w:val="none" w:sz="0" w:space="0" w:color="auto"/>
        <w:right w:val="none" w:sz="0" w:space="0" w:color="auto"/>
      </w:divBdr>
    </w:div>
    <w:div w:id="627711145">
      <w:bodyDiv w:val="1"/>
      <w:marLeft w:val="0"/>
      <w:marRight w:val="0"/>
      <w:marTop w:val="0"/>
      <w:marBottom w:val="0"/>
      <w:divBdr>
        <w:top w:val="none" w:sz="0" w:space="0" w:color="auto"/>
        <w:left w:val="none" w:sz="0" w:space="0" w:color="auto"/>
        <w:bottom w:val="none" w:sz="0" w:space="0" w:color="auto"/>
        <w:right w:val="none" w:sz="0" w:space="0" w:color="auto"/>
      </w:divBdr>
    </w:div>
    <w:div w:id="647251288">
      <w:bodyDiv w:val="1"/>
      <w:marLeft w:val="0"/>
      <w:marRight w:val="0"/>
      <w:marTop w:val="0"/>
      <w:marBottom w:val="0"/>
      <w:divBdr>
        <w:top w:val="none" w:sz="0" w:space="0" w:color="auto"/>
        <w:left w:val="none" w:sz="0" w:space="0" w:color="auto"/>
        <w:bottom w:val="none" w:sz="0" w:space="0" w:color="auto"/>
        <w:right w:val="none" w:sz="0" w:space="0" w:color="auto"/>
      </w:divBdr>
    </w:div>
    <w:div w:id="652174423">
      <w:bodyDiv w:val="1"/>
      <w:marLeft w:val="0"/>
      <w:marRight w:val="0"/>
      <w:marTop w:val="0"/>
      <w:marBottom w:val="0"/>
      <w:divBdr>
        <w:top w:val="none" w:sz="0" w:space="0" w:color="auto"/>
        <w:left w:val="none" w:sz="0" w:space="0" w:color="auto"/>
        <w:bottom w:val="none" w:sz="0" w:space="0" w:color="auto"/>
        <w:right w:val="none" w:sz="0" w:space="0" w:color="auto"/>
      </w:divBdr>
    </w:div>
    <w:div w:id="724647190">
      <w:bodyDiv w:val="1"/>
      <w:marLeft w:val="0"/>
      <w:marRight w:val="0"/>
      <w:marTop w:val="0"/>
      <w:marBottom w:val="0"/>
      <w:divBdr>
        <w:top w:val="none" w:sz="0" w:space="0" w:color="auto"/>
        <w:left w:val="none" w:sz="0" w:space="0" w:color="auto"/>
        <w:bottom w:val="none" w:sz="0" w:space="0" w:color="auto"/>
        <w:right w:val="none" w:sz="0" w:space="0" w:color="auto"/>
      </w:divBdr>
    </w:div>
    <w:div w:id="820658652">
      <w:bodyDiv w:val="1"/>
      <w:marLeft w:val="0"/>
      <w:marRight w:val="0"/>
      <w:marTop w:val="0"/>
      <w:marBottom w:val="0"/>
      <w:divBdr>
        <w:top w:val="none" w:sz="0" w:space="0" w:color="auto"/>
        <w:left w:val="none" w:sz="0" w:space="0" w:color="auto"/>
        <w:bottom w:val="none" w:sz="0" w:space="0" w:color="auto"/>
        <w:right w:val="none" w:sz="0" w:space="0" w:color="auto"/>
      </w:divBdr>
    </w:div>
    <w:div w:id="858931851">
      <w:bodyDiv w:val="1"/>
      <w:marLeft w:val="0"/>
      <w:marRight w:val="0"/>
      <w:marTop w:val="0"/>
      <w:marBottom w:val="0"/>
      <w:divBdr>
        <w:top w:val="none" w:sz="0" w:space="0" w:color="auto"/>
        <w:left w:val="none" w:sz="0" w:space="0" w:color="auto"/>
        <w:bottom w:val="none" w:sz="0" w:space="0" w:color="auto"/>
        <w:right w:val="none" w:sz="0" w:space="0" w:color="auto"/>
      </w:divBdr>
    </w:div>
    <w:div w:id="923418428">
      <w:bodyDiv w:val="1"/>
      <w:marLeft w:val="0"/>
      <w:marRight w:val="0"/>
      <w:marTop w:val="0"/>
      <w:marBottom w:val="0"/>
      <w:divBdr>
        <w:top w:val="none" w:sz="0" w:space="0" w:color="auto"/>
        <w:left w:val="none" w:sz="0" w:space="0" w:color="auto"/>
        <w:bottom w:val="none" w:sz="0" w:space="0" w:color="auto"/>
        <w:right w:val="none" w:sz="0" w:space="0" w:color="auto"/>
      </w:divBdr>
    </w:div>
    <w:div w:id="937450272">
      <w:bodyDiv w:val="1"/>
      <w:marLeft w:val="0"/>
      <w:marRight w:val="0"/>
      <w:marTop w:val="0"/>
      <w:marBottom w:val="0"/>
      <w:divBdr>
        <w:top w:val="none" w:sz="0" w:space="0" w:color="auto"/>
        <w:left w:val="none" w:sz="0" w:space="0" w:color="auto"/>
        <w:bottom w:val="none" w:sz="0" w:space="0" w:color="auto"/>
        <w:right w:val="none" w:sz="0" w:space="0" w:color="auto"/>
      </w:divBdr>
    </w:div>
    <w:div w:id="944775573">
      <w:bodyDiv w:val="1"/>
      <w:marLeft w:val="0"/>
      <w:marRight w:val="0"/>
      <w:marTop w:val="0"/>
      <w:marBottom w:val="0"/>
      <w:divBdr>
        <w:top w:val="none" w:sz="0" w:space="0" w:color="auto"/>
        <w:left w:val="none" w:sz="0" w:space="0" w:color="auto"/>
        <w:bottom w:val="none" w:sz="0" w:space="0" w:color="auto"/>
        <w:right w:val="none" w:sz="0" w:space="0" w:color="auto"/>
      </w:divBdr>
    </w:div>
    <w:div w:id="951518054">
      <w:bodyDiv w:val="1"/>
      <w:marLeft w:val="0"/>
      <w:marRight w:val="0"/>
      <w:marTop w:val="0"/>
      <w:marBottom w:val="0"/>
      <w:divBdr>
        <w:top w:val="none" w:sz="0" w:space="0" w:color="auto"/>
        <w:left w:val="none" w:sz="0" w:space="0" w:color="auto"/>
        <w:bottom w:val="none" w:sz="0" w:space="0" w:color="auto"/>
        <w:right w:val="none" w:sz="0" w:space="0" w:color="auto"/>
      </w:divBdr>
    </w:div>
    <w:div w:id="952251451">
      <w:bodyDiv w:val="1"/>
      <w:marLeft w:val="0"/>
      <w:marRight w:val="0"/>
      <w:marTop w:val="0"/>
      <w:marBottom w:val="0"/>
      <w:divBdr>
        <w:top w:val="none" w:sz="0" w:space="0" w:color="auto"/>
        <w:left w:val="none" w:sz="0" w:space="0" w:color="auto"/>
        <w:bottom w:val="none" w:sz="0" w:space="0" w:color="auto"/>
        <w:right w:val="none" w:sz="0" w:space="0" w:color="auto"/>
      </w:divBdr>
    </w:div>
    <w:div w:id="964122570">
      <w:bodyDiv w:val="1"/>
      <w:marLeft w:val="0"/>
      <w:marRight w:val="0"/>
      <w:marTop w:val="0"/>
      <w:marBottom w:val="0"/>
      <w:divBdr>
        <w:top w:val="none" w:sz="0" w:space="0" w:color="auto"/>
        <w:left w:val="none" w:sz="0" w:space="0" w:color="auto"/>
        <w:bottom w:val="none" w:sz="0" w:space="0" w:color="auto"/>
        <w:right w:val="none" w:sz="0" w:space="0" w:color="auto"/>
      </w:divBdr>
    </w:div>
    <w:div w:id="965965220">
      <w:bodyDiv w:val="1"/>
      <w:marLeft w:val="0"/>
      <w:marRight w:val="0"/>
      <w:marTop w:val="0"/>
      <w:marBottom w:val="0"/>
      <w:divBdr>
        <w:top w:val="none" w:sz="0" w:space="0" w:color="auto"/>
        <w:left w:val="none" w:sz="0" w:space="0" w:color="auto"/>
        <w:bottom w:val="none" w:sz="0" w:space="0" w:color="auto"/>
        <w:right w:val="none" w:sz="0" w:space="0" w:color="auto"/>
      </w:divBdr>
    </w:div>
    <w:div w:id="972173464">
      <w:bodyDiv w:val="1"/>
      <w:marLeft w:val="0"/>
      <w:marRight w:val="0"/>
      <w:marTop w:val="0"/>
      <w:marBottom w:val="0"/>
      <w:divBdr>
        <w:top w:val="none" w:sz="0" w:space="0" w:color="auto"/>
        <w:left w:val="none" w:sz="0" w:space="0" w:color="auto"/>
        <w:bottom w:val="none" w:sz="0" w:space="0" w:color="auto"/>
        <w:right w:val="none" w:sz="0" w:space="0" w:color="auto"/>
      </w:divBdr>
      <w:divsChild>
        <w:div w:id="1896431912">
          <w:marLeft w:val="446"/>
          <w:marRight w:val="0"/>
          <w:marTop w:val="360"/>
          <w:marBottom w:val="0"/>
          <w:divBdr>
            <w:top w:val="none" w:sz="0" w:space="0" w:color="auto"/>
            <w:left w:val="none" w:sz="0" w:space="0" w:color="auto"/>
            <w:bottom w:val="none" w:sz="0" w:space="0" w:color="auto"/>
            <w:right w:val="none" w:sz="0" w:space="0" w:color="auto"/>
          </w:divBdr>
        </w:div>
      </w:divsChild>
    </w:div>
    <w:div w:id="1027489302">
      <w:bodyDiv w:val="1"/>
      <w:marLeft w:val="0"/>
      <w:marRight w:val="0"/>
      <w:marTop w:val="0"/>
      <w:marBottom w:val="0"/>
      <w:divBdr>
        <w:top w:val="none" w:sz="0" w:space="0" w:color="auto"/>
        <w:left w:val="none" w:sz="0" w:space="0" w:color="auto"/>
        <w:bottom w:val="none" w:sz="0" w:space="0" w:color="auto"/>
        <w:right w:val="none" w:sz="0" w:space="0" w:color="auto"/>
      </w:divBdr>
    </w:div>
    <w:div w:id="1076511639">
      <w:bodyDiv w:val="1"/>
      <w:marLeft w:val="0"/>
      <w:marRight w:val="0"/>
      <w:marTop w:val="0"/>
      <w:marBottom w:val="0"/>
      <w:divBdr>
        <w:top w:val="none" w:sz="0" w:space="0" w:color="auto"/>
        <w:left w:val="none" w:sz="0" w:space="0" w:color="auto"/>
        <w:bottom w:val="none" w:sz="0" w:space="0" w:color="auto"/>
        <w:right w:val="none" w:sz="0" w:space="0" w:color="auto"/>
      </w:divBdr>
    </w:div>
    <w:div w:id="1103840516">
      <w:bodyDiv w:val="1"/>
      <w:marLeft w:val="0"/>
      <w:marRight w:val="0"/>
      <w:marTop w:val="0"/>
      <w:marBottom w:val="0"/>
      <w:divBdr>
        <w:top w:val="none" w:sz="0" w:space="0" w:color="auto"/>
        <w:left w:val="none" w:sz="0" w:space="0" w:color="auto"/>
        <w:bottom w:val="none" w:sz="0" w:space="0" w:color="auto"/>
        <w:right w:val="none" w:sz="0" w:space="0" w:color="auto"/>
      </w:divBdr>
    </w:div>
    <w:div w:id="1104574225">
      <w:bodyDiv w:val="1"/>
      <w:marLeft w:val="0"/>
      <w:marRight w:val="0"/>
      <w:marTop w:val="0"/>
      <w:marBottom w:val="0"/>
      <w:divBdr>
        <w:top w:val="none" w:sz="0" w:space="0" w:color="auto"/>
        <w:left w:val="none" w:sz="0" w:space="0" w:color="auto"/>
        <w:bottom w:val="none" w:sz="0" w:space="0" w:color="auto"/>
        <w:right w:val="none" w:sz="0" w:space="0" w:color="auto"/>
      </w:divBdr>
    </w:div>
    <w:div w:id="1141727889">
      <w:bodyDiv w:val="1"/>
      <w:marLeft w:val="0"/>
      <w:marRight w:val="0"/>
      <w:marTop w:val="0"/>
      <w:marBottom w:val="0"/>
      <w:divBdr>
        <w:top w:val="none" w:sz="0" w:space="0" w:color="auto"/>
        <w:left w:val="none" w:sz="0" w:space="0" w:color="auto"/>
        <w:bottom w:val="none" w:sz="0" w:space="0" w:color="auto"/>
        <w:right w:val="none" w:sz="0" w:space="0" w:color="auto"/>
      </w:divBdr>
      <w:divsChild>
        <w:div w:id="1901401174">
          <w:marLeft w:val="446"/>
          <w:marRight w:val="0"/>
          <w:marTop w:val="360"/>
          <w:marBottom w:val="0"/>
          <w:divBdr>
            <w:top w:val="none" w:sz="0" w:space="0" w:color="auto"/>
            <w:left w:val="none" w:sz="0" w:space="0" w:color="auto"/>
            <w:bottom w:val="none" w:sz="0" w:space="0" w:color="auto"/>
            <w:right w:val="none" w:sz="0" w:space="0" w:color="auto"/>
          </w:divBdr>
        </w:div>
      </w:divsChild>
    </w:div>
    <w:div w:id="1240990620">
      <w:bodyDiv w:val="1"/>
      <w:marLeft w:val="0"/>
      <w:marRight w:val="0"/>
      <w:marTop w:val="0"/>
      <w:marBottom w:val="0"/>
      <w:divBdr>
        <w:top w:val="none" w:sz="0" w:space="0" w:color="auto"/>
        <w:left w:val="none" w:sz="0" w:space="0" w:color="auto"/>
        <w:bottom w:val="none" w:sz="0" w:space="0" w:color="auto"/>
        <w:right w:val="none" w:sz="0" w:space="0" w:color="auto"/>
      </w:divBdr>
    </w:div>
    <w:div w:id="1397699477">
      <w:bodyDiv w:val="1"/>
      <w:marLeft w:val="0"/>
      <w:marRight w:val="0"/>
      <w:marTop w:val="0"/>
      <w:marBottom w:val="0"/>
      <w:divBdr>
        <w:top w:val="none" w:sz="0" w:space="0" w:color="auto"/>
        <w:left w:val="none" w:sz="0" w:space="0" w:color="auto"/>
        <w:bottom w:val="none" w:sz="0" w:space="0" w:color="auto"/>
        <w:right w:val="none" w:sz="0" w:space="0" w:color="auto"/>
      </w:divBdr>
    </w:div>
    <w:div w:id="1505320369">
      <w:bodyDiv w:val="1"/>
      <w:marLeft w:val="0"/>
      <w:marRight w:val="0"/>
      <w:marTop w:val="0"/>
      <w:marBottom w:val="0"/>
      <w:divBdr>
        <w:top w:val="none" w:sz="0" w:space="0" w:color="auto"/>
        <w:left w:val="none" w:sz="0" w:space="0" w:color="auto"/>
        <w:bottom w:val="none" w:sz="0" w:space="0" w:color="auto"/>
        <w:right w:val="none" w:sz="0" w:space="0" w:color="auto"/>
      </w:divBdr>
    </w:div>
    <w:div w:id="1543128713">
      <w:bodyDiv w:val="1"/>
      <w:marLeft w:val="0"/>
      <w:marRight w:val="0"/>
      <w:marTop w:val="0"/>
      <w:marBottom w:val="0"/>
      <w:divBdr>
        <w:top w:val="none" w:sz="0" w:space="0" w:color="auto"/>
        <w:left w:val="none" w:sz="0" w:space="0" w:color="auto"/>
        <w:bottom w:val="none" w:sz="0" w:space="0" w:color="auto"/>
        <w:right w:val="none" w:sz="0" w:space="0" w:color="auto"/>
      </w:divBdr>
    </w:div>
    <w:div w:id="1550534629">
      <w:bodyDiv w:val="1"/>
      <w:marLeft w:val="0"/>
      <w:marRight w:val="0"/>
      <w:marTop w:val="0"/>
      <w:marBottom w:val="0"/>
      <w:divBdr>
        <w:top w:val="none" w:sz="0" w:space="0" w:color="auto"/>
        <w:left w:val="none" w:sz="0" w:space="0" w:color="auto"/>
        <w:bottom w:val="none" w:sz="0" w:space="0" w:color="auto"/>
        <w:right w:val="none" w:sz="0" w:space="0" w:color="auto"/>
      </w:divBdr>
    </w:div>
    <w:div w:id="1651592294">
      <w:bodyDiv w:val="1"/>
      <w:marLeft w:val="0"/>
      <w:marRight w:val="0"/>
      <w:marTop w:val="0"/>
      <w:marBottom w:val="0"/>
      <w:divBdr>
        <w:top w:val="none" w:sz="0" w:space="0" w:color="auto"/>
        <w:left w:val="none" w:sz="0" w:space="0" w:color="auto"/>
        <w:bottom w:val="none" w:sz="0" w:space="0" w:color="auto"/>
        <w:right w:val="none" w:sz="0" w:space="0" w:color="auto"/>
      </w:divBdr>
    </w:div>
    <w:div w:id="1718234439">
      <w:bodyDiv w:val="1"/>
      <w:marLeft w:val="0"/>
      <w:marRight w:val="0"/>
      <w:marTop w:val="0"/>
      <w:marBottom w:val="0"/>
      <w:divBdr>
        <w:top w:val="none" w:sz="0" w:space="0" w:color="auto"/>
        <w:left w:val="none" w:sz="0" w:space="0" w:color="auto"/>
        <w:bottom w:val="none" w:sz="0" w:space="0" w:color="auto"/>
        <w:right w:val="none" w:sz="0" w:space="0" w:color="auto"/>
      </w:divBdr>
    </w:div>
    <w:div w:id="1819491485">
      <w:bodyDiv w:val="1"/>
      <w:marLeft w:val="0"/>
      <w:marRight w:val="0"/>
      <w:marTop w:val="0"/>
      <w:marBottom w:val="0"/>
      <w:divBdr>
        <w:top w:val="none" w:sz="0" w:space="0" w:color="auto"/>
        <w:left w:val="none" w:sz="0" w:space="0" w:color="auto"/>
        <w:bottom w:val="none" w:sz="0" w:space="0" w:color="auto"/>
        <w:right w:val="none" w:sz="0" w:space="0" w:color="auto"/>
      </w:divBdr>
    </w:div>
    <w:div w:id="1858958390">
      <w:bodyDiv w:val="1"/>
      <w:marLeft w:val="0"/>
      <w:marRight w:val="0"/>
      <w:marTop w:val="0"/>
      <w:marBottom w:val="0"/>
      <w:divBdr>
        <w:top w:val="none" w:sz="0" w:space="0" w:color="auto"/>
        <w:left w:val="none" w:sz="0" w:space="0" w:color="auto"/>
        <w:bottom w:val="none" w:sz="0" w:space="0" w:color="auto"/>
        <w:right w:val="none" w:sz="0" w:space="0" w:color="auto"/>
      </w:divBdr>
      <w:divsChild>
        <w:div w:id="98372645">
          <w:marLeft w:val="0"/>
          <w:marRight w:val="0"/>
          <w:marTop w:val="150"/>
          <w:marBottom w:val="150"/>
          <w:divBdr>
            <w:top w:val="single" w:sz="6" w:space="0" w:color="9B9A7A"/>
            <w:left w:val="single" w:sz="6" w:space="0" w:color="9B9A7A"/>
            <w:bottom w:val="single" w:sz="6" w:space="0" w:color="9B9A7A"/>
            <w:right w:val="single" w:sz="6" w:space="0" w:color="9B9A7A"/>
          </w:divBdr>
          <w:divsChild>
            <w:div w:id="392965820">
              <w:marLeft w:val="0"/>
              <w:marRight w:val="0"/>
              <w:marTop w:val="0"/>
              <w:marBottom w:val="0"/>
              <w:divBdr>
                <w:top w:val="none" w:sz="0" w:space="0" w:color="auto"/>
                <w:left w:val="none" w:sz="0" w:space="0" w:color="auto"/>
                <w:bottom w:val="none" w:sz="0" w:space="0" w:color="auto"/>
                <w:right w:val="none" w:sz="0" w:space="0" w:color="auto"/>
              </w:divBdr>
              <w:divsChild>
                <w:div w:id="960066849">
                  <w:marLeft w:val="3225"/>
                  <w:marRight w:val="225"/>
                  <w:marTop w:val="0"/>
                  <w:marBottom w:val="0"/>
                  <w:divBdr>
                    <w:top w:val="none" w:sz="0" w:space="0" w:color="auto"/>
                    <w:left w:val="none" w:sz="0" w:space="0" w:color="auto"/>
                    <w:bottom w:val="none" w:sz="0" w:space="0" w:color="auto"/>
                    <w:right w:val="none" w:sz="0" w:space="0" w:color="auto"/>
                  </w:divBdr>
                  <w:divsChild>
                    <w:div w:id="17812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360595">
      <w:bodyDiv w:val="1"/>
      <w:marLeft w:val="0"/>
      <w:marRight w:val="0"/>
      <w:marTop w:val="0"/>
      <w:marBottom w:val="0"/>
      <w:divBdr>
        <w:top w:val="none" w:sz="0" w:space="0" w:color="auto"/>
        <w:left w:val="none" w:sz="0" w:space="0" w:color="auto"/>
        <w:bottom w:val="none" w:sz="0" w:space="0" w:color="auto"/>
        <w:right w:val="none" w:sz="0" w:space="0" w:color="auto"/>
      </w:divBdr>
    </w:div>
    <w:div w:id="1891913519">
      <w:bodyDiv w:val="1"/>
      <w:marLeft w:val="0"/>
      <w:marRight w:val="0"/>
      <w:marTop w:val="0"/>
      <w:marBottom w:val="0"/>
      <w:divBdr>
        <w:top w:val="none" w:sz="0" w:space="0" w:color="auto"/>
        <w:left w:val="none" w:sz="0" w:space="0" w:color="auto"/>
        <w:bottom w:val="none" w:sz="0" w:space="0" w:color="auto"/>
        <w:right w:val="none" w:sz="0" w:space="0" w:color="auto"/>
      </w:divBdr>
    </w:div>
    <w:div w:id="1969047000">
      <w:bodyDiv w:val="1"/>
      <w:marLeft w:val="0"/>
      <w:marRight w:val="0"/>
      <w:marTop w:val="0"/>
      <w:marBottom w:val="0"/>
      <w:divBdr>
        <w:top w:val="none" w:sz="0" w:space="0" w:color="auto"/>
        <w:left w:val="none" w:sz="0" w:space="0" w:color="auto"/>
        <w:bottom w:val="none" w:sz="0" w:space="0" w:color="auto"/>
        <w:right w:val="none" w:sz="0" w:space="0" w:color="auto"/>
      </w:divBdr>
    </w:div>
    <w:div w:id="2075155352">
      <w:bodyDiv w:val="1"/>
      <w:marLeft w:val="0"/>
      <w:marRight w:val="0"/>
      <w:marTop w:val="0"/>
      <w:marBottom w:val="0"/>
      <w:divBdr>
        <w:top w:val="none" w:sz="0" w:space="0" w:color="auto"/>
        <w:left w:val="none" w:sz="0" w:space="0" w:color="auto"/>
        <w:bottom w:val="none" w:sz="0" w:space="0" w:color="auto"/>
        <w:right w:val="none" w:sz="0" w:space="0" w:color="auto"/>
      </w:divBdr>
    </w:div>
    <w:div w:id="2121677219">
      <w:bodyDiv w:val="1"/>
      <w:marLeft w:val="0"/>
      <w:marRight w:val="0"/>
      <w:marTop w:val="0"/>
      <w:marBottom w:val="0"/>
      <w:divBdr>
        <w:top w:val="none" w:sz="0" w:space="0" w:color="auto"/>
        <w:left w:val="none" w:sz="0" w:space="0" w:color="auto"/>
        <w:bottom w:val="none" w:sz="0" w:space="0" w:color="auto"/>
        <w:right w:val="none" w:sz="0" w:space="0" w:color="auto"/>
      </w:divBdr>
    </w:div>
    <w:div w:id="21404892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file:///C:/Users/21775/Desktop/Final/20181013_FTF_ZOI_InterviewerManual.docx" TargetMode="External"/><Relationship Id="rId42" Type="http://schemas.openxmlformats.org/officeDocument/2006/relationships/hyperlink" Target="file:///C:/Users/21775/Desktop/Final/20181013_FTF_ZOI_InterviewerManual.docx" TargetMode="External"/><Relationship Id="rId63" Type="http://schemas.openxmlformats.org/officeDocument/2006/relationships/image" Target="media/image12.png"/><Relationship Id="rId84" Type="http://schemas.openxmlformats.org/officeDocument/2006/relationships/image" Target="media/image19.png"/><Relationship Id="rId138" Type="http://schemas.openxmlformats.org/officeDocument/2006/relationships/image" Target="media/image73.png"/><Relationship Id="rId107" Type="http://schemas.openxmlformats.org/officeDocument/2006/relationships/image" Target="media/image42.png"/><Relationship Id="rId11" Type="http://schemas.openxmlformats.org/officeDocument/2006/relationships/hyperlink" Target="http://www.feedthefuture,gov" TargetMode="External"/><Relationship Id="rId32" Type="http://schemas.openxmlformats.org/officeDocument/2006/relationships/hyperlink" Target="file:///C:/Users/21775/Desktop/Final/20181013_FTF_ZOI_InterviewerManual.docx" TargetMode="External"/><Relationship Id="rId53" Type="http://schemas.microsoft.com/office/2007/relationships/diagramDrawing" Target="diagrams/drawing1.xml"/><Relationship Id="rId74" Type="http://schemas.openxmlformats.org/officeDocument/2006/relationships/hyperlink" Target="http://en.wikipedia.org/wiki/Concrete" TargetMode="External"/><Relationship Id="rId128" Type="http://schemas.openxmlformats.org/officeDocument/2006/relationships/image" Target="media/image63.png"/><Relationship Id="rId149" Type="http://schemas.openxmlformats.org/officeDocument/2006/relationships/footer" Target="footer6.xml"/><Relationship Id="rId5" Type="http://schemas.openxmlformats.org/officeDocument/2006/relationships/webSettings" Target="webSettings.xml"/><Relationship Id="rId95" Type="http://schemas.openxmlformats.org/officeDocument/2006/relationships/image" Target="media/image30.png"/><Relationship Id="rId22" Type="http://schemas.openxmlformats.org/officeDocument/2006/relationships/hyperlink" Target="file:///C:/Users/21775/Desktop/Final/20181013_FTF_ZOI_InterviewerManual.docx" TargetMode="External"/><Relationship Id="rId43" Type="http://schemas.openxmlformats.org/officeDocument/2006/relationships/footer" Target="footer4.xml"/><Relationship Id="rId64" Type="http://schemas.openxmlformats.org/officeDocument/2006/relationships/image" Target="media/image13.jpeg"/><Relationship Id="rId118" Type="http://schemas.openxmlformats.org/officeDocument/2006/relationships/image" Target="media/image53.png"/><Relationship Id="rId139" Type="http://schemas.openxmlformats.org/officeDocument/2006/relationships/image" Target="media/image74.png"/><Relationship Id="rId80" Type="http://schemas.openxmlformats.org/officeDocument/2006/relationships/hyperlink" Target="https://www.agrilinks.org/post/feed-future-zoi-survey-methods" TargetMode="External"/><Relationship Id="rId85" Type="http://schemas.openxmlformats.org/officeDocument/2006/relationships/image" Target="media/image20.png"/><Relationship Id="rId150" Type="http://schemas.openxmlformats.org/officeDocument/2006/relationships/footer" Target="footer7.xml"/><Relationship Id="rId155"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hyperlink" Target="file:///C:/Users/21775/Desktop/Final/20181013_FTF_ZOI_InterviewerManual.docx" TargetMode="External"/><Relationship Id="rId33" Type="http://schemas.openxmlformats.org/officeDocument/2006/relationships/hyperlink" Target="file:///C:/Users/21775/Desktop/Final/20181013_FTF_ZOI_InterviewerManual.docx" TargetMode="External"/><Relationship Id="rId38" Type="http://schemas.openxmlformats.org/officeDocument/2006/relationships/hyperlink" Target="file:///C:/Users/21775/Desktop/Final/20181013_FTF_ZOI_InterviewerManual.docx" TargetMode="External"/><Relationship Id="rId59" Type="http://schemas.openxmlformats.org/officeDocument/2006/relationships/image" Target="media/image8.png"/><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image" Target="media/image3.png"/><Relationship Id="rId70" Type="http://schemas.openxmlformats.org/officeDocument/2006/relationships/hyperlink" Target="http://en.wikipedia.org/wiki/Sand" TargetMode="External"/><Relationship Id="rId75" Type="http://schemas.openxmlformats.org/officeDocument/2006/relationships/hyperlink" Target="http://en.wikipedia.org/wiki/Plastic" TargetMode="External"/><Relationship Id="rId91" Type="http://schemas.openxmlformats.org/officeDocument/2006/relationships/image" Target="media/image26.png"/><Relationship Id="rId96" Type="http://schemas.openxmlformats.org/officeDocument/2006/relationships/image" Target="media/image31.png"/><Relationship Id="rId140" Type="http://schemas.openxmlformats.org/officeDocument/2006/relationships/image" Target="media/image75.png"/><Relationship Id="rId145"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21775/Desktop/Final/20181013_FTF_ZOI_InterviewerManual.docx" TargetMode="External"/><Relationship Id="rId28" Type="http://schemas.openxmlformats.org/officeDocument/2006/relationships/hyperlink" Target="file:///C:/Users/21775/Desktop/Final/20181013_FTF_ZOI_InterviewerManual.docx" TargetMode="External"/><Relationship Id="rId49" Type="http://schemas.openxmlformats.org/officeDocument/2006/relationships/diagramData" Target="diagrams/data1.xml"/><Relationship Id="rId114" Type="http://schemas.openxmlformats.org/officeDocument/2006/relationships/image" Target="media/image49.png"/><Relationship Id="rId119" Type="http://schemas.openxmlformats.org/officeDocument/2006/relationships/image" Target="media/image54.png"/><Relationship Id="rId44" Type="http://schemas.openxmlformats.org/officeDocument/2006/relationships/header" Target="header3.xml"/><Relationship Id="rId60" Type="http://schemas.openxmlformats.org/officeDocument/2006/relationships/image" Target="media/image9.png"/><Relationship Id="rId65" Type="http://schemas.openxmlformats.org/officeDocument/2006/relationships/image" Target="media/image14.jpeg"/><Relationship Id="rId81" Type="http://schemas.openxmlformats.org/officeDocument/2006/relationships/image" Target="media/image16.png"/><Relationship Id="rId86" Type="http://schemas.openxmlformats.org/officeDocument/2006/relationships/image" Target="media/image21.png"/><Relationship Id="rId130" Type="http://schemas.openxmlformats.org/officeDocument/2006/relationships/image" Target="media/image65.png"/><Relationship Id="rId135" Type="http://schemas.openxmlformats.org/officeDocument/2006/relationships/image" Target="media/image70.png"/><Relationship Id="rId151" Type="http://schemas.openxmlformats.org/officeDocument/2006/relationships/hyperlink" Target="http://en.wikipedia.org/wiki/Banking" TargetMode="External"/><Relationship Id="rId156" Type="http://schemas.openxmlformats.org/officeDocument/2006/relationships/customXml" Target="../customXml/item2.xml"/><Relationship Id="rId13" Type="http://schemas.openxmlformats.org/officeDocument/2006/relationships/footer" Target="footer3.xml"/><Relationship Id="rId18" Type="http://schemas.openxmlformats.org/officeDocument/2006/relationships/hyperlink" Target="file:///C:/Users/21775/Desktop/Final/20181013_FTF_ZOI_InterviewerManual.docx" TargetMode="External"/><Relationship Id="rId39" Type="http://schemas.openxmlformats.org/officeDocument/2006/relationships/hyperlink" Target="file:///C:/Users/21775/Desktop/Final/20181013_FTF_ZOI_InterviewerManual.docx" TargetMode="External"/><Relationship Id="rId109" Type="http://schemas.openxmlformats.org/officeDocument/2006/relationships/image" Target="media/image44.png"/><Relationship Id="rId34" Type="http://schemas.openxmlformats.org/officeDocument/2006/relationships/hyperlink" Target="file:///C:/Users/21775/Desktop/Final/20181013_FTF_ZOI_InterviewerManual.docx" TargetMode="External"/><Relationship Id="rId50" Type="http://schemas.openxmlformats.org/officeDocument/2006/relationships/diagramLayout" Target="diagrams/layout1.xml"/><Relationship Id="rId55" Type="http://schemas.openxmlformats.org/officeDocument/2006/relationships/image" Target="media/image4.png"/><Relationship Id="rId76" Type="http://schemas.openxmlformats.org/officeDocument/2006/relationships/hyperlink" Target="http://www.ehow.com/facts_6902315_informal-debt-agreement.html" TargetMode="External"/><Relationship Id="rId97" Type="http://schemas.openxmlformats.org/officeDocument/2006/relationships/image" Target="media/image32.png"/><Relationship Id="rId104" Type="http://schemas.openxmlformats.org/officeDocument/2006/relationships/image" Target="media/image39.png"/><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6.png"/><Relationship Id="rId14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hyperlink" Target="http://en.wikipedia.org/wiki/Cement" TargetMode="External"/><Relationship Id="rId9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file:///C:/Users/21775/Desktop/Final/20181013_FTF_ZOI_InterviewerManual.docx" TargetMode="External"/><Relationship Id="rId24" Type="http://schemas.openxmlformats.org/officeDocument/2006/relationships/hyperlink" Target="file:///C:/Users/21775/Desktop/Final/20181013_FTF_ZOI_InterviewerManual.docx" TargetMode="External"/><Relationship Id="rId40" Type="http://schemas.openxmlformats.org/officeDocument/2006/relationships/hyperlink" Target="file:///C:/Users/21775/Desktop/Final/20181013_FTF_ZOI_InterviewerManual.docx" TargetMode="External"/><Relationship Id="rId45" Type="http://schemas.openxmlformats.org/officeDocument/2006/relationships/footer" Target="footer5.xml"/><Relationship Id="rId66" Type="http://schemas.openxmlformats.org/officeDocument/2006/relationships/hyperlink" Target="http://en.wikipedia.org/wiki/Straw" TargetMode="External"/><Relationship Id="rId87" Type="http://schemas.openxmlformats.org/officeDocument/2006/relationships/image" Target="media/image22.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6.png"/><Relationship Id="rId136" Type="http://schemas.openxmlformats.org/officeDocument/2006/relationships/image" Target="media/image71.png"/><Relationship Id="rId157" Type="http://schemas.openxmlformats.org/officeDocument/2006/relationships/customXml" Target="../customXml/item3.xml"/><Relationship Id="rId61" Type="http://schemas.openxmlformats.org/officeDocument/2006/relationships/image" Target="media/image10.png"/><Relationship Id="rId82" Type="http://schemas.openxmlformats.org/officeDocument/2006/relationships/image" Target="media/image17.png"/><Relationship Id="rId152" Type="http://schemas.openxmlformats.org/officeDocument/2006/relationships/footer" Target="footer8.xml"/><Relationship Id="rId19" Type="http://schemas.openxmlformats.org/officeDocument/2006/relationships/hyperlink" Target="file:///C:/Users/21775/Desktop/Final/20181013_FTF_ZOI_InterviewerManual.docx" TargetMode="External"/><Relationship Id="rId14" Type="http://schemas.openxmlformats.org/officeDocument/2006/relationships/hyperlink" Target="file:///C:/Users/21775/Desktop/Final/20181013_FTF_ZOI_InterviewerManual.docx" TargetMode="External"/><Relationship Id="rId30" Type="http://schemas.openxmlformats.org/officeDocument/2006/relationships/hyperlink" Target="file:///C:/Users/21775/Desktop/Final/20181013_FTF_ZOI_InterviewerManual.docx" TargetMode="External"/><Relationship Id="rId35" Type="http://schemas.openxmlformats.org/officeDocument/2006/relationships/hyperlink" Target="file:///C:/Users/21775/Desktop/Final/20181013_FTF_ZOI_InterviewerManual.docx" TargetMode="External"/><Relationship Id="rId56" Type="http://schemas.openxmlformats.org/officeDocument/2006/relationships/image" Target="media/image5.png"/><Relationship Id="rId77" Type="http://schemas.openxmlformats.org/officeDocument/2006/relationships/hyperlink" Target="http://en.wikipedia.org/wiki/Financial_services" TargetMode="External"/><Relationship Id="rId100" Type="http://schemas.openxmlformats.org/officeDocument/2006/relationships/image" Target="media/image35.png"/><Relationship Id="rId105" Type="http://schemas.openxmlformats.org/officeDocument/2006/relationships/image" Target="media/image40.png"/><Relationship Id="rId126" Type="http://schemas.openxmlformats.org/officeDocument/2006/relationships/image" Target="media/image61.png"/><Relationship Id="rId147" Type="http://schemas.openxmlformats.org/officeDocument/2006/relationships/header" Target="header5.xml"/><Relationship Id="rId8" Type="http://schemas.openxmlformats.org/officeDocument/2006/relationships/footer" Target="footer1.xml"/><Relationship Id="rId51" Type="http://schemas.openxmlformats.org/officeDocument/2006/relationships/diagramQuickStyle" Target="diagrams/quickStyle1.xml"/><Relationship Id="rId72" Type="http://schemas.openxmlformats.org/officeDocument/2006/relationships/hyperlink" Target="http://en.wikipedia.org/wiki/Cellulose" TargetMode="External"/><Relationship Id="rId93" Type="http://schemas.openxmlformats.org/officeDocument/2006/relationships/image" Target="media/image28.png"/><Relationship Id="rId98" Type="http://schemas.openxmlformats.org/officeDocument/2006/relationships/image" Target="media/image33.png"/><Relationship Id="rId121" Type="http://schemas.openxmlformats.org/officeDocument/2006/relationships/image" Target="media/image56.png"/><Relationship Id="rId142"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hyperlink" Target="file:///C:/Users/21775/Desktop/Final/20181013_FTF_ZOI_InterviewerManual.docx" TargetMode="External"/><Relationship Id="rId46" Type="http://schemas.openxmlformats.org/officeDocument/2006/relationships/comments" Target="comments.xml"/><Relationship Id="rId67" Type="http://schemas.openxmlformats.org/officeDocument/2006/relationships/hyperlink" Target="http://en.wikipedia.org/wiki/Phragmites" TargetMode="External"/><Relationship Id="rId116" Type="http://schemas.openxmlformats.org/officeDocument/2006/relationships/image" Target="media/image51.png"/><Relationship Id="rId137" Type="http://schemas.openxmlformats.org/officeDocument/2006/relationships/image" Target="media/image72.png"/><Relationship Id="rId158" Type="http://schemas.openxmlformats.org/officeDocument/2006/relationships/customXml" Target="../customXml/item4.xml"/><Relationship Id="rId20" Type="http://schemas.openxmlformats.org/officeDocument/2006/relationships/hyperlink" Target="file:///C:/Users/21775/Desktop/Final/20181013_FTF_ZOI_InterviewerManual.docx" TargetMode="External"/><Relationship Id="rId41" Type="http://schemas.openxmlformats.org/officeDocument/2006/relationships/hyperlink" Target="file:///C:/Users/21775/Desktop/Final/20181013_FTF_ZOI_InterviewerManual.docx" TargetMode="External"/><Relationship Id="rId62" Type="http://schemas.openxmlformats.org/officeDocument/2006/relationships/image" Target="media/image11.png"/><Relationship Id="rId83" Type="http://schemas.openxmlformats.org/officeDocument/2006/relationships/image" Target="media/image18.png"/><Relationship Id="rId88" Type="http://schemas.openxmlformats.org/officeDocument/2006/relationships/image" Target="media/image23.png"/><Relationship Id="rId111" Type="http://schemas.openxmlformats.org/officeDocument/2006/relationships/image" Target="media/image46.png"/><Relationship Id="rId132" Type="http://schemas.openxmlformats.org/officeDocument/2006/relationships/image" Target="media/image67.png"/><Relationship Id="rId153" Type="http://schemas.openxmlformats.org/officeDocument/2006/relationships/fontTable" Target="fontTable.xml"/><Relationship Id="rId15" Type="http://schemas.openxmlformats.org/officeDocument/2006/relationships/hyperlink" Target="file:///C:/Users/21775/Desktop/Final/20181013_FTF_ZOI_InterviewerManual.docx" TargetMode="External"/><Relationship Id="rId36" Type="http://schemas.openxmlformats.org/officeDocument/2006/relationships/hyperlink" Target="file:///C:/Users/21775/Desktop/Final/20181013_FTF_ZOI_InterviewerManual.docx" TargetMode="External"/><Relationship Id="rId57" Type="http://schemas.openxmlformats.org/officeDocument/2006/relationships/image" Target="media/image6.png"/><Relationship Id="rId106" Type="http://schemas.openxmlformats.org/officeDocument/2006/relationships/image" Target="media/image41.png"/><Relationship Id="rId127" Type="http://schemas.openxmlformats.org/officeDocument/2006/relationships/image" Target="media/image62.png"/><Relationship Id="rId10" Type="http://schemas.openxmlformats.org/officeDocument/2006/relationships/footer" Target="footer2.xml"/><Relationship Id="rId31" Type="http://schemas.openxmlformats.org/officeDocument/2006/relationships/hyperlink" Target="file:///C:/Users/21775/Desktop/Final/20181013_FTF_ZOI_InterviewerManual.docx" TargetMode="External"/><Relationship Id="rId52" Type="http://schemas.openxmlformats.org/officeDocument/2006/relationships/diagramColors" Target="diagrams/colors1.xml"/><Relationship Id="rId73" Type="http://schemas.openxmlformats.org/officeDocument/2006/relationships/hyperlink" Target="http://en.wikipedia.org/wiki/Slate" TargetMode="External"/><Relationship Id="rId78" Type="http://schemas.openxmlformats.org/officeDocument/2006/relationships/hyperlink" Target="http://en.wikipedia.org/wiki/Banking" TargetMode="External"/><Relationship Id="rId94" Type="http://schemas.openxmlformats.org/officeDocument/2006/relationships/image" Target="media/image29.png"/><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57.png"/><Relationship Id="rId143" Type="http://schemas.openxmlformats.org/officeDocument/2006/relationships/image" Target="media/image78.png"/><Relationship Id="rId148"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21775/Desktop/Final/20181013_FTF_ZOI_InterviewerManual.docx" TargetMode="External"/><Relationship Id="rId47" Type="http://schemas.microsoft.com/office/2011/relationships/commentsExtended" Target="commentsExtended.xml"/><Relationship Id="rId68" Type="http://schemas.openxmlformats.org/officeDocument/2006/relationships/hyperlink" Target="http://en.wikipedia.org/wiki/Soil" TargetMode="External"/><Relationship Id="rId89" Type="http://schemas.openxmlformats.org/officeDocument/2006/relationships/image" Target="media/image24.png"/><Relationship Id="rId112" Type="http://schemas.openxmlformats.org/officeDocument/2006/relationships/image" Target="media/image47.png"/><Relationship Id="rId133" Type="http://schemas.openxmlformats.org/officeDocument/2006/relationships/image" Target="media/image68.png"/><Relationship Id="rId154" Type="http://schemas.microsoft.com/office/2011/relationships/people" Target="people.xml"/><Relationship Id="rId16" Type="http://schemas.openxmlformats.org/officeDocument/2006/relationships/hyperlink" Target="file:///C:/Users/21775/Desktop/Final/20181013_FTF_ZOI_InterviewerManual.docx" TargetMode="External"/><Relationship Id="rId37" Type="http://schemas.openxmlformats.org/officeDocument/2006/relationships/hyperlink" Target="file:///C:/Users/21775/Desktop/Final/20181013_FTF_ZOI_InterviewerManual.docx" TargetMode="External"/><Relationship Id="rId58" Type="http://schemas.openxmlformats.org/officeDocument/2006/relationships/image" Target="media/image7.png"/><Relationship Id="rId79" Type="http://schemas.openxmlformats.org/officeDocument/2006/relationships/image" Target="media/image15.emf"/><Relationship Id="rId102" Type="http://schemas.openxmlformats.org/officeDocument/2006/relationships/image" Target="media/image37.png"/><Relationship Id="rId123" Type="http://schemas.openxmlformats.org/officeDocument/2006/relationships/image" Target="media/image58.png"/><Relationship Id="rId144" Type="http://schemas.openxmlformats.org/officeDocument/2006/relationships/image" Target="media/image79.png"/><Relationship Id="rId90" Type="http://schemas.openxmlformats.org/officeDocument/2006/relationships/image" Target="media/image25.png"/><Relationship Id="rId27" Type="http://schemas.openxmlformats.org/officeDocument/2006/relationships/hyperlink" Target="file:///C:/Users/21775/Desktop/Final/20181013_FTF_ZOI_InterviewerManual.docx" TargetMode="External"/><Relationship Id="rId48" Type="http://schemas.microsoft.com/office/2016/09/relationships/commentsIds" Target="commentsIds.xml"/><Relationship Id="rId69" Type="http://schemas.openxmlformats.org/officeDocument/2006/relationships/hyperlink" Target="http://en.wikipedia.org/wiki/Root" TargetMode="External"/><Relationship Id="rId113" Type="http://schemas.openxmlformats.org/officeDocument/2006/relationships/image" Target="media/image48.png"/><Relationship Id="rId134" Type="http://schemas.openxmlformats.org/officeDocument/2006/relationships/image" Target="media/image69.png"/></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_rels/header6.xml.rels><?xml version="1.0" encoding="UTF-8" standalone="yes"?>
<Relationships xmlns="http://schemas.openxmlformats.org/package/2006/relationships"><Relationship Id="rId1" Type="http://schemas.openxmlformats.org/officeDocument/2006/relationships/image" Target="media/image81.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2DF5FF9-2D6C-43DF-B923-9F885EDAF9C8}" type="doc">
      <dgm:prSet loTypeId="urn:microsoft.com/office/officeart/2005/8/layout/hierarchy6" loCatId="hierarchy" qsTypeId="urn:microsoft.com/office/officeart/2005/8/quickstyle/simple1" qsCatId="simple" csTypeId="urn:microsoft.com/office/officeart/2005/8/colors/colorful2" csCatId="colorful" phldr="1"/>
      <dgm:spPr/>
      <dgm:t>
        <a:bodyPr/>
        <a:lstStyle/>
        <a:p>
          <a:endParaRPr lang="en-US"/>
        </a:p>
      </dgm:t>
    </dgm:pt>
    <dgm:pt modelId="{14C1247F-E582-4900-B150-6ED02DA2E492}">
      <dgm:prSet phldrT="[Text]" custT="1"/>
      <dgm:spPr/>
      <dgm:t>
        <a:bodyPr/>
        <a:lstStyle/>
        <a:p>
          <a:r>
            <a:rPr lang="en-US" sz="900">
              <a:latin typeface="Gill Sans MT" panose="020B0502020104020203" pitchFamily="34" charset="0"/>
            </a:rPr>
            <a:t>Data Manager</a:t>
          </a:r>
        </a:p>
      </dgm:t>
    </dgm:pt>
    <dgm:pt modelId="{5DEFB0B7-DF8A-44EA-A95F-A3158D6AED06}" type="parTrans" cxnId="{5933AB08-74F6-4A08-974B-27F7E184A5F9}">
      <dgm:prSet/>
      <dgm:spPr/>
      <dgm:t>
        <a:bodyPr/>
        <a:lstStyle/>
        <a:p>
          <a:endParaRPr lang="en-US" sz="900">
            <a:latin typeface="Gill Sans MT" panose="020B0502020104020203" pitchFamily="34" charset="0"/>
          </a:endParaRPr>
        </a:p>
      </dgm:t>
    </dgm:pt>
    <dgm:pt modelId="{1A1FADB4-5AC3-4D41-9662-7AB58923FB90}" type="sibTrans" cxnId="{5933AB08-74F6-4A08-974B-27F7E184A5F9}">
      <dgm:prSet/>
      <dgm:spPr/>
      <dgm:t>
        <a:bodyPr/>
        <a:lstStyle/>
        <a:p>
          <a:endParaRPr lang="en-US" sz="900">
            <a:latin typeface="Gill Sans MT" panose="020B0502020104020203" pitchFamily="34" charset="0"/>
          </a:endParaRPr>
        </a:p>
      </dgm:t>
    </dgm:pt>
    <dgm:pt modelId="{31F4378F-D53E-4898-96BB-7ECE1F895BF4}">
      <dgm:prSet phldrT="[Text]" custT="1"/>
      <dgm:spPr/>
      <dgm:t>
        <a:bodyPr/>
        <a:lstStyle/>
        <a:p>
          <a:r>
            <a:rPr lang="en-US" sz="900">
              <a:latin typeface="Gill Sans MT" panose="020B0502020104020203" pitchFamily="34" charset="0"/>
            </a:rPr>
            <a:t>Survey Director</a:t>
          </a:r>
        </a:p>
      </dgm:t>
    </dgm:pt>
    <dgm:pt modelId="{BC1BC990-F9A4-4248-B93B-D4D75183B590}" type="parTrans" cxnId="{32A7BBFD-E554-40EF-AAC4-123096CEDD0E}">
      <dgm:prSet/>
      <dgm:spPr/>
      <dgm:t>
        <a:bodyPr/>
        <a:lstStyle/>
        <a:p>
          <a:endParaRPr lang="en-US" sz="900">
            <a:latin typeface="Gill Sans MT" panose="020B0502020104020203" pitchFamily="34" charset="0"/>
          </a:endParaRPr>
        </a:p>
      </dgm:t>
    </dgm:pt>
    <dgm:pt modelId="{723AA8E8-97E1-4BCD-A922-03A6A66EF01B}" type="sibTrans" cxnId="{32A7BBFD-E554-40EF-AAC4-123096CEDD0E}">
      <dgm:prSet/>
      <dgm:spPr/>
      <dgm:t>
        <a:bodyPr/>
        <a:lstStyle/>
        <a:p>
          <a:endParaRPr lang="en-US" sz="900">
            <a:latin typeface="Gill Sans MT" panose="020B0502020104020203" pitchFamily="34" charset="0"/>
          </a:endParaRPr>
        </a:p>
      </dgm:t>
    </dgm:pt>
    <dgm:pt modelId="{3E73545E-2A86-4BCA-A389-40DEBB110CD9}">
      <dgm:prSet phldrT="[Text]" custT="1"/>
      <dgm:spPr/>
      <dgm:t>
        <a:bodyPr/>
        <a:lstStyle/>
        <a:p>
          <a:r>
            <a:rPr lang="en-US" sz="900">
              <a:latin typeface="Gill Sans MT" panose="020B0502020104020203" pitchFamily="34" charset="0"/>
            </a:rPr>
            <a:t>IT Specialist</a:t>
          </a:r>
        </a:p>
      </dgm:t>
    </dgm:pt>
    <dgm:pt modelId="{9D4C98E2-A408-4711-B860-961A1BA15719}" type="parTrans" cxnId="{C7182B81-2CD7-4F51-8F7F-FD809F00AF94}">
      <dgm:prSet/>
      <dgm:spPr/>
      <dgm:t>
        <a:bodyPr/>
        <a:lstStyle/>
        <a:p>
          <a:endParaRPr lang="en-US" sz="900">
            <a:latin typeface="Gill Sans MT" panose="020B0502020104020203" pitchFamily="34" charset="0"/>
          </a:endParaRPr>
        </a:p>
      </dgm:t>
    </dgm:pt>
    <dgm:pt modelId="{CADEEA58-FC2E-413C-8B79-BE75950C5D95}" type="sibTrans" cxnId="{C7182B81-2CD7-4F51-8F7F-FD809F00AF94}">
      <dgm:prSet/>
      <dgm:spPr/>
      <dgm:t>
        <a:bodyPr/>
        <a:lstStyle/>
        <a:p>
          <a:endParaRPr lang="en-US" sz="900">
            <a:latin typeface="Gill Sans MT" panose="020B0502020104020203" pitchFamily="34" charset="0"/>
          </a:endParaRPr>
        </a:p>
      </dgm:t>
    </dgm:pt>
    <dgm:pt modelId="{EC20C821-C7F6-4540-8175-A450F3A31B4F}">
      <dgm:prSet phldrT="[Text]" custT="1"/>
      <dgm:spPr/>
      <dgm:t>
        <a:bodyPr/>
        <a:lstStyle/>
        <a:p>
          <a:r>
            <a:rPr lang="en-US" sz="900">
              <a:latin typeface="Gill Sans MT" panose="020B0502020104020203" pitchFamily="34" charset="0"/>
            </a:rPr>
            <a:t>Social Survey Field Manager</a:t>
          </a:r>
        </a:p>
      </dgm:t>
    </dgm:pt>
    <dgm:pt modelId="{270ADE8A-7F22-4EFF-9AF1-62B91121FC8C}" type="parTrans" cxnId="{CB4B4BCB-6770-4205-A2FB-FC17DDB8821A}">
      <dgm:prSet/>
      <dgm:spPr/>
      <dgm:t>
        <a:bodyPr/>
        <a:lstStyle/>
        <a:p>
          <a:endParaRPr lang="en-US" sz="900">
            <a:latin typeface="Gill Sans MT" panose="020B0502020104020203" pitchFamily="34" charset="0"/>
          </a:endParaRPr>
        </a:p>
      </dgm:t>
    </dgm:pt>
    <dgm:pt modelId="{E7C6E5F7-CD8D-4AA6-A0DC-04243C3D37FF}" type="sibTrans" cxnId="{CB4B4BCB-6770-4205-A2FB-FC17DDB8821A}">
      <dgm:prSet/>
      <dgm:spPr/>
      <dgm:t>
        <a:bodyPr/>
        <a:lstStyle/>
        <a:p>
          <a:endParaRPr lang="en-US" sz="900">
            <a:latin typeface="Gill Sans MT" panose="020B0502020104020203" pitchFamily="34" charset="0"/>
          </a:endParaRPr>
        </a:p>
      </dgm:t>
    </dgm:pt>
    <dgm:pt modelId="{F9A89AFF-F95A-4805-BB4C-956A032622C7}">
      <dgm:prSet phldrT="[Text]" custT="1"/>
      <dgm:spPr/>
      <dgm:t>
        <a:bodyPr/>
        <a:lstStyle/>
        <a:p>
          <a:r>
            <a:rPr lang="en-US" sz="900">
              <a:latin typeface="Gill Sans MT" panose="020B0502020104020203" pitchFamily="34" charset="0"/>
            </a:rPr>
            <a:t>Agriculture Field Manager</a:t>
          </a:r>
        </a:p>
      </dgm:t>
    </dgm:pt>
    <dgm:pt modelId="{60122BAA-E5F7-4447-B4CD-793B9B2B68BE}" type="parTrans" cxnId="{61B4E11C-ED61-4A8F-B1C1-2BF11CF1FA07}">
      <dgm:prSet/>
      <dgm:spPr/>
      <dgm:t>
        <a:bodyPr/>
        <a:lstStyle/>
        <a:p>
          <a:endParaRPr lang="en-US" sz="900">
            <a:latin typeface="Gill Sans MT" panose="020B0502020104020203" pitchFamily="34" charset="0"/>
          </a:endParaRPr>
        </a:p>
      </dgm:t>
    </dgm:pt>
    <dgm:pt modelId="{1A3A698B-A557-46BF-A78A-13A6695A7AD7}" type="sibTrans" cxnId="{61B4E11C-ED61-4A8F-B1C1-2BF11CF1FA07}">
      <dgm:prSet/>
      <dgm:spPr/>
      <dgm:t>
        <a:bodyPr/>
        <a:lstStyle/>
        <a:p>
          <a:endParaRPr lang="en-US" sz="900">
            <a:latin typeface="Gill Sans MT" panose="020B0502020104020203" pitchFamily="34" charset="0"/>
          </a:endParaRPr>
        </a:p>
      </dgm:t>
    </dgm:pt>
    <dgm:pt modelId="{3807E93C-E55C-404E-A294-8EF8E922FFE9}">
      <dgm:prSet phldrT="[Text]" custT="1"/>
      <dgm:spPr/>
      <dgm:t>
        <a:bodyPr/>
        <a:lstStyle/>
        <a:p>
          <a:r>
            <a:rPr lang="en-US" sz="900">
              <a:latin typeface="Gill Sans MT" panose="020B0502020104020203" pitchFamily="34" charset="0"/>
            </a:rPr>
            <a:t>Assistant Field Manager</a:t>
          </a:r>
        </a:p>
      </dgm:t>
    </dgm:pt>
    <dgm:pt modelId="{D3E3417D-CFF7-4DC1-9196-7474E93EF556}" type="parTrans" cxnId="{3F21F9A7-68A4-43A9-8F1E-88BBF7850F55}">
      <dgm:prSet/>
      <dgm:spPr/>
      <dgm:t>
        <a:bodyPr/>
        <a:lstStyle/>
        <a:p>
          <a:endParaRPr lang="en-US" sz="900">
            <a:latin typeface="Gill Sans MT" panose="020B0502020104020203" pitchFamily="34" charset="0"/>
          </a:endParaRPr>
        </a:p>
      </dgm:t>
    </dgm:pt>
    <dgm:pt modelId="{4F37DF07-B254-45A7-AF7A-68AD3C7FC9E5}" type="sibTrans" cxnId="{3F21F9A7-68A4-43A9-8F1E-88BBF7850F55}">
      <dgm:prSet/>
      <dgm:spPr/>
      <dgm:t>
        <a:bodyPr/>
        <a:lstStyle/>
        <a:p>
          <a:endParaRPr lang="en-US" sz="900">
            <a:latin typeface="Gill Sans MT" panose="020B0502020104020203" pitchFamily="34" charset="0"/>
          </a:endParaRPr>
        </a:p>
      </dgm:t>
    </dgm:pt>
    <dgm:pt modelId="{2DCA9103-FE0C-4798-87D7-CFDC11BA13CE}">
      <dgm:prSet phldrT="[Text]" custT="1"/>
      <dgm:spPr/>
      <dgm:t>
        <a:bodyPr/>
        <a:lstStyle/>
        <a:p>
          <a:r>
            <a:rPr lang="en-US" sz="900">
              <a:latin typeface="Gill Sans MT" panose="020B0502020104020203" pitchFamily="34" charset="0"/>
            </a:rPr>
            <a:t>Field Teams </a:t>
          </a:r>
        </a:p>
      </dgm:t>
    </dgm:pt>
    <dgm:pt modelId="{3F5F2823-1EAC-43DA-9D38-FC61DD0B6BBB}" type="parTrans" cxnId="{4DD38D14-C17B-401C-ACC9-3E9BD519750F}">
      <dgm:prSet/>
      <dgm:spPr/>
      <dgm:t>
        <a:bodyPr/>
        <a:lstStyle/>
        <a:p>
          <a:endParaRPr lang="en-US" sz="900">
            <a:latin typeface="Gill Sans MT" panose="020B0502020104020203" pitchFamily="34" charset="0"/>
          </a:endParaRPr>
        </a:p>
      </dgm:t>
    </dgm:pt>
    <dgm:pt modelId="{7FC803D3-B63A-4F64-8230-9EC57B228BE0}" type="sibTrans" cxnId="{4DD38D14-C17B-401C-ACC9-3E9BD519750F}">
      <dgm:prSet/>
      <dgm:spPr/>
      <dgm:t>
        <a:bodyPr/>
        <a:lstStyle/>
        <a:p>
          <a:endParaRPr lang="en-US" sz="900">
            <a:latin typeface="Gill Sans MT" panose="020B0502020104020203" pitchFamily="34" charset="0"/>
          </a:endParaRPr>
        </a:p>
      </dgm:t>
    </dgm:pt>
    <dgm:pt modelId="{0A4AC1AC-0315-48C0-B54A-ADDB5F8784DA}">
      <dgm:prSet phldrT="[Text]" custT="1"/>
      <dgm:spPr/>
      <dgm:t>
        <a:bodyPr/>
        <a:lstStyle/>
        <a:p>
          <a:r>
            <a:rPr lang="en-US" sz="900">
              <a:latin typeface="Gill Sans MT" panose="020B0502020104020203" pitchFamily="34" charset="0"/>
            </a:rPr>
            <a:t>Agriculture Interviewer</a:t>
          </a:r>
        </a:p>
      </dgm:t>
    </dgm:pt>
    <dgm:pt modelId="{C9194DE6-D601-4738-8FBD-AFE0670E6202}" type="parTrans" cxnId="{AF3A021E-342E-466B-BC28-5AA8D2EDFFD8}">
      <dgm:prSet/>
      <dgm:spPr/>
      <dgm:t>
        <a:bodyPr/>
        <a:lstStyle/>
        <a:p>
          <a:endParaRPr lang="en-US" sz="900">
            <a:latin typeface="Gill Sans MT" panose="020B0502020104020203" pitchFamily="34" charset="0"/>
          </a:endParaRPr>
        </a:p>
      </dgm:t>
    </dgm:pt>
    <dgm:pt modelId="{510F2910-A483-47B2-8019-A11DE19FD49D}" type="sibTrans" cxnId="{AF3A021E-342E-466B-BC28-5AA8D2EDFFD8}">
      <dgm:prSet/>
      <dgm:spPr/>
      <dgm:t>
        <a:bodyPr/>
        <a:lstStyle/>
        <a:p>
          <a:endParaRPr lang="en-US" sz="900">
            <a:latin typeface="Gill Sans MT" panose="020B0502020104020203" pitchFamily="34" charset="0"/>
          </a:endParaRPr>
        </a:p>
      </dgm:t>
    </dgm:pt>
    <dgm:pt modelId="{0E49064D-D5C6-42B7-BCD8-926C8FEE9B59}">
      <dgm:prSet phldrT="[Text]" custT="1"/>
      <dgm:spPr/>
      <dgm:t>
        <a:bodyPr/>
        <a:lstStyle/>
        <a:p>
          <a:r>
            <a:rPr lang="en-US" sz="900">
              <a:latin typeface="Gill Sans MT" panose="020B0502020104020203" pitchFamily="34" charset="0"/>
            </a:rPr>
            <a:t>Interviewer Team 1</a:t>
          </a:r>
        </a:p>
      </dgm:t>
    </dgm:pt>
    <dgm:pt modelId="{F76453CB-BEAC-4129-B34D-049A72561A94}" type="parTrans" cxnId="{8C9BAF2A-F3B5-43B0-8C63-13BC85DB49D5}">
      <dgm:prSet/>
      <dgm:spPr/>
      <dgm:t>
        <a:bodyPr/>
        <a:lstStyle/>
        <a:p>
          <a:endParaRPr lang="en-US" sz="900">
            <a:latin typeface="Gill Sans MT" panose="020B0502020104020203" pitchFamily="34" charset="0"/>
          </a:endParaRPr>
        </a:p>
      </dgm:t>
    </dgm:pt>
    <dgm:pt modelId="{3B3B6E2D-0DB2-4883-B8DA-C1E48ADDD0E8}" type="sibTrans" cxnId="{8C9BAF2A-F3B5-43B0-8C63-13BC85DB49D5}">
      <dgm:prSet/>
      <dgm:spPr/>
      <dgm:t>
        <a:bodyPr/>
        <a:lstStyle/>
        <a:p>
          <a:endParaRPr lang="en-US" sz="900">
            <a:latin typeface="Gill Sans MT" panose="020B0502020104020203" pitchFamily="34" charset="0"/>
          </a:endParaRPr>
        </a:p>
      </dgm:t>
    </dgm:pt>
    <dgm:pt modelId="{339B2731-1B0C-4429-8497-7B37512B9C45}">
      <dgm:prSet phldrT="[Text]" custT="1"/>
      <dgm:spPr/>
      <dgm:t>
        <a:bodyPr/>
        <a:lstStyle/>
        <a:p>
          <a:r>
            <a:rPr lang="en-US" sz="900">
              <a:latin typeface="Gill Sans MT" panose="020B0502020104020203" pitchFamily="34" charset="0"/>
            </a:rPr>
            <a:t>Interviewer Team 2 </a:t>
          </a:r>
        </a:p>
      </dgm:t>
    </dgm:pt>
    <dgm:pt modelId="{77B7B16A-9F24-48F0-A04B-52288EF262F1}" type="parTrans" cxnId="{B04D6FFF-0163-479A-80AE-69D1D198E15A}">
      <dgm:prSet/>
      <dgm:spPr/>
      <dgm:t>
        <a:bodyPr/>
        <a:lstStyle/>
        <a:p>
          <a:endParaRPr lang="en-US" sz="900">
            <a:latin typeface="Gill Sans MT" panose="020B0502020104020203" pitchFamily="34" charset="0"/>
          </a:endParaRPr>
        </a:p>
      </dgm:t>
    </dgm:pt>
    <dgm:pt modelId="{9072D520-5330-4A23-B1C6-4483D25F049C}" type="sibTrans" cxnId="{B04D6FFF-0163-479A-80AE-69D1D198E15A}">
      <dgm:prSet/>
      <dgm:spPr/>
      <dgm:t>
        <a:bodyPr/>
        <a:lstStyle/>
        <a:p>
          <a:endParaRPr lang="en-US" sz="900">
            <a:latin typeface="Gill Sans MT" panose="020B0502020104020203" pitchFamily="34" charset="0"/>
          </a:endParaRPr>
        </a:p>
      </dgm:t>
    </dgm:pt>
    <dgm:pt modelId="{9F486A68-4D6B-4EA0-8FBF-41D14EA9F9C3}">
      <dgm:prSet phldrT="[Text]" custT="1"/>
      <dgm:spPr/>
      <dgm:t>
        <a:bodyPr/>
        <a:lstStyle/>
        <a:p>
          <a:r>
            <a:rPr lang="en-US" sz="900">
              <a:latin typeface="Gill Sans MT" panose="020B0502020104020203" pitchFamily="34" charset="0"/>
            </a:rPr>
            <a:t>Driver</a:t>
          </a:r>
        </a:p>
      </dgm:t>
    </dgm:pt>
    <dgm:pt modelId="{69E778A0-7021-4A1E-A5DB-B42BD4BD68D6}" type="parTrans" cxnId="{394CBF0C-2868-44FC-9C51-88128335A493}">
      <dgm:prSet/>
      <dgm:spPr/>
      <dgm:t>
        <a:bodyPr/>
        <a:lstStyle/>
        <a:p>
          <a:endParaRPr lang="en-US" sz="900">
            <a:latin typeface="Gill Sans MT" panose="020B0502020104020203" pitchFamily="34" charset="0"/>
          </a:endParaRPr>
        </a:p>
      </dgm:t>
    </dgm:pt>
    <dgm:pt modelId="{337A69BB-24FA-4492-A040-4E89A23D5C3B}" type="sibTrans" cxnId="{394CBF0C-2868-44FC-9C51-88128335A493}">
      <dgm:prSet/>
      <dgm:spPr/>
      <dgm:t>
        <a:bodyPr/>
        <a:lstStyle/>
        <a:p>
          <a:endParaRPr lang="en-US" sz="900">
            <a:latin typeface="Gill Sans MT" panose="020B0502020104020203" pitchFamily="34" charset="0"/>
          </a:endParaRPr>
        </a:p>
      </dgm:t>
    </dgm:pt>
    <dgm:pt modelId="{7FF27D79-3D3B-4A07-81E0-91FA7CB80846}">
      <dgm:prSet phldrT="[Text]" custT="1"/>
      <dgm:spPr/>
      <dgm:t>
        <a:bodyPr/>
        <a:lstStyle/>
        <a:p>
          <a:r>
            <a:rPr lang="en-US" sz="900">
              <a:latin typeface="Gill Sans MT" panose="020B0502020104020203" pitchFamily="34" charset="0"/>
            </a:rPr>
            <a:t>Male Interviewer</a:t>
          </a:r>
        </a:p>
      </dgm:t>
    </dgm:pt>
    <dgm:pt modelId="{67542440-8953-48EA-BA78-3DE3BB6F4E91}" type="parTrans" cxnId="{61B06D0C-C3DD-4EF1-942D-ECF54FC9FAA4}">
      <dgm:prSet/>
      <dgm:spPr/>
      <dgm:t>
        <a:bodyPr/>
        <a:lstStyle/>
        <a:p>
          <a:endParaRPr lang="en-US" sz="900">
            <a:latin typeface="Gill Sans MT" panose="020B0502020104020203" pitchFamily="34" charset="0"/>
          </a:endParaRPr>
        </a:p>
      </dgm:t>
    </dgm:pt>
    <dgm:pt modelId="{68CFB5AB-72DF-4587-874F-9DBD0D397EC2}" type="sibTrans" cxnId="{61B06D0C-C3DD-4EF1-942D-ECF54FC9FAA4}">
      <dgm:prSet/>
      <dgm:spPr/>
      <dgm:t>
        <a:bodyPr/>
        <a:lstStyle/>
        <a:p>
          <a:endParaRPr lang="en-US" sz="900">
            <a:latin typeface="Gill Sans MT" panose="020B0502020104020203" pitchFamily="34" charset="0"/>
          </a:endParaRPr>
        </a:p>
      </dgm:t>
    </dgm:pt>
    <dgm:pt modelId="{E9F9284F-BE54-4B6B-8F4A-19FA4DAA7A23}">
      <dgm:prSet phldrT="[Text]" custT="1"/>
      <dgm:spPr/>
      <dgm:t>
        <a:bodyPr/>
        <a:lstStyle/>
        <a:p>
          <a:r>
            <a:rPr lang="en-US" sz="900">
              <a:latin typeface="Gill Sans MT" panose="020B0502020104020203" pitchFamily="34" charset="0"/>
            </a:rPr>
            <a:t>Female Interviewer</a:t>
          </a:r>
        </a:p>
      </dgm:t>
    </dgm:pt>
    <dgm:pt modelId="{2C6E65E4-9EDD-4E77-92DC-428376D807B9}" type="parTrans" cxnId="{8BFE7593-02D6-4F34-818D-084A0363FABF}">
      <dgm:prSet/>
      <dgm:spPr/>
      <dgm:t>
        <a:bodyPr/>
        <a:lstStyle/>
        <a:p>
          <a:endParaRPr lang="en-US" sz="900">
            <a:latin typeface="Gill Sans MT" panose="020B0502020104020203" pitchFamily="34" charset="0"/>
          </a:endParaRPr>
        </a:p>
      </dgm:t>
    </dgm:pt>
    <dgm:pt modelId="{D7EF0D46-39A0-416D-9484-DD5FB69A4424}" type="sibTrans" cxnId="{8BFE7593-02D6-4F34-818D-084A0363FABF}">
      <dgm:prSet/>
      <dgm:spPr/>
      <dgm:t>
        <a:bodyPr/>
        <a:lstStyle/>
        <a:p>
          <a:endParaRPr lang="en-US" sz="900">
            <a:latin typeface="Gill Sans MT" panose="020B0502020104020203" pitchFamily="34" charset="0"/>
          </a:endParaRPr>
        </a:p>
      </dgm:t>
    </dgm:pt>
    <dgm:pt modelId="{16160D5A-6931-4D01-A9D3-B59A969E9627}">
      <dgm:prSet phldrT="[Text]" custT="1"/>
      <dgm:spPr/>
      <dgm:t>
        <a:bodyPr/>
        <a:lstStyle/>
        <a:p>
          <a:r>
            <a:rPr lang="en-US" sz="900">
              <a:latin typeface="Gill Sans MT" panose="020B0502020104020203" pitchFamily="34" charset="0"/>
            </a:rPr>
            <a:t>Male Interviewer</a:t>
          </a:r>
        </a:p>
      </dgm:t>
    </dgm:pt>
    <dgm:pt modelId="{5DC77B69-4AB1-4CA1-B47F-D3E58DE2E02E}" type="parTrans" cxnId="{32C99C66-2CF7-499A-B93E-8A5B6D5F3054}">
      <dgm:prSet/>
      <dgm:spPr/>
      <dgm:t>
        <a:bodyPr/>
        <a:lstStyle/>
        <a:p>
          <a:endParaRPr lang="en-US" sz="900">
            <a:latin typeface="Gill Sans MT" panose="020B0502020104020203" pitchFamily="34" charset="0"/>
          </a:endParaRPr>
        </a:p>
      </dgm:t>
    </dgm:pt>
    <dgm:pt modelId="{D73C0EAC-F5D9-4BF8-986C-1320BCA5164B}" type="sibTrans" cxnId="{32C99C66-2CF7-499A-B93E-8A5B6D5F3054}">
      <dgm:prSet/>
      <dgm:spPr/>
      <dgm:t>
        <a:bodyPr/>
        <a:lstStyle/>
        <a:p>
          <a:endParaRPr lang="en-US" sz="900">
            <a:latin typeface="Gill Sans MT" panose="020B0502020104020203" pitchFamily="34" charset="0"/>
          </a:endParaRPr>
        </a:p>
      </dgm:t>
    </dgm:pt>
    <dgm:pt modelId="{1B68D251-4F57-4AC3-9058-5083217D2BA7}">
      <dgm:prSet phldrT="[Text]" custT="1"/>
      <dgm:spPr/>
      <dgm:t>
        <a:bodyPr/>
        <a:lstStyle/>
        <a:p>
          <a:r>
            <a:rPr lang="en-US" sz="900">
              <a:latin typeface="Gill Sans MT" panose="020B0502020104020203" pitchFamily="34" charset="0"/>
            </a:rPr>
            <a:t>Female Interviewer</a:t>
          </a:r>
        </a:p>
      </dgm:t>
    </dgm:pt>
    <dgm:pt modelId="{71312C31-3F50-4198-AC35-016314B2B4D9}" type="parTrans" cxnId="{CA591B69-C8B6-4B67-B46E-E7651BD261AE}">
      <dgm:prSet/>
      <dgm:spPr/>
      <dgm:t>
        <a:bodyPr/>
        <a:lstStyle/>
        <a:p>
          <a:endParaRPr lang="en-US" sz="900">
            <a:latin typeface="Gill Sans MT" panose="020B0502020104020203" pitchFamily="34" charset="0"/>
          </a:endParaRPr>
        </a:p>
      </dgm:t>
    </dgm:pt>
    <dgm:pt modelId="{5A3C71C7-C375-4A43-A873-AB00EA416E7E}" type="sibTrans" cxnId="{CA591B69-C8B6-4B67-B46E-E7651BD261AE}">
      <dgm:prSet/>
      <dgm:spPr/>
      <dgm:t>
        <a:bodyPr/>
        <a:lstStyle/>
        <a:p>
          <a:endParaRPr lang="en-US" sz="900">
            <a:latin typeface="Gill Sans MT" panose="020B0502020104020203" pitchFamily="34" charset="0"/>
          </a:endParaRPr>
        </a:p>
      </dgm:t>
    </dgm:pt>
    <dgm:pt modelId="{EDD91321-2916-41EA-9C43-F244D18C4A18}">
      <dgm:prSet phldrT="[Text]" custT="1"/>
      <dgm:spPr/>
      <dgm:t>
        <a:bodyPr/>
        <a:lstStyle/>
        <a:p>
          <a:r>
            <a:rPr lang="en-US" sz="900">
              <a:latin typeface="Gill Sans MT" panose="020B0502020104020203" pitchFamily="34" charset="0"/>
            </a:rPr>
            <a:t>Field Team Supervisor</a:t>
          </a:r>
        </a:p>
      </dgm:t>
    </dgm:pt>
    <dgm:pt modelId="{C317EAF1-6029-4F5C-93EA-E8E9E7C6EBF2}" type="parTrans" cxnId="{6DFB6E47-976B-4D33-866C-76A29ED9851A}">
      <dgm:prSet/>
      <dgm:spPr/>
      <dgm:t>
        <a:bodyPr/>
        <a:lstStyle/>
        <a:p>
          <a:endParaRPr lang="en-US" sz="900">
            <a:latin typeface="Gill Sans MT" panose="020B0502020104020203" pitchFamily="34" charset="0"/>
          </a:endParaRPr>
        </a:p>
      </dgm:t>
    </dgm:pt>
    <dgm:pt modelId="{CDC89238-CAB8-4677-954B-180073525FDF}" type="sibTrans" cxnId="{6DFB6E47-976B-4D33-866C-76A29ED9851A}">
      <dgm:prSet/>
      <dgm:spPr/>
      <dgm:t>
        <a:bodyPr/>
        <a:lstStyle/>
        <a:p>
          <a:endParaRPr lang="en-US" sz="900">
            <a:latin typeface="Gill Sans MT" panose="020B0502020104020203" pitchFamily="34" charset="0"/>
          </a:endParaRPr>
        </a:p>
      </dgm:t>
    </dgm:pt>
    <dgm:pt modelId="{3BC50022-C8C7-4E97-9857-E89546B23DC9}">
      <dgm:prSet phldrT="[Text]" custT="1"/>
      <dgm:spPr/>
      <dgm:t>
        <a:bodyPr/>
        <a:lstStyle/>
        <a:p>
          <a:r>
            <a:rPr lang="en-US" sz="900">
              <a:latin typeface="Gill Sans MT" panose="020B0502020104020203" pitchFamily="34" charset="0"/>
            </a:rPr>
            <a:t>Quality Control and Support Teams</a:t>
          </a:r>
        </a:p>
      </dgm:t>
    </dgm:pt>
    <dgm:pt modelId="{44305F5B-3AB6-4625-90B4-960D57DE9D98}" type="parTrans" cxnId="{7D8A0CFA-A638-4834-9FA2-0AA9345E5DD7}">
      <dgm:prSet/>
      <dgm:spPr/>
      <dgm:t>
        <a:bodyPr/>
        <a:lstStyle/>
        <a:p>
          <a:endParaRPr lang="en-US" sz="900">
            <a:latin typeface="Gill Sans MT" panose="020B0502020104020203" pitchFamily="34" charset="0"/>
          </a:endParaRPr>
        </a:p>
      </dgm:t>
    </dgm:pt>
    <dgm:pt modelId="{1BE3B6AE-F7ED-4B14-9D96-33FBA3622676}" type="sibTrans" cxnId="{7D8A0CFA-A638-4834-9FA2-0AA9345E5DD7}">
      <dgm:prSet/>
      <dgm:spPr/>
      <dgm:t>
        <a:bodyPr/>
        <a:lstStyle/>
        <a:p>
          <a:endParaRPr lang="en-US" sz="900">
            <a:latin typeface="Gill Sans MT" panose="020B0502020104020203" pitchFamily="34" charset="0"/>
          </a:endParaRPr>
        </a:p>
      </dgm:t>
    </dgm:pt>
    <dgm:pt modelId="{0D2DB9F6-BE5E-4069-BEC7-E1D8D624E264}" type="pres">
      <dgm:prSet presAssocID="{02DF5FF9-2D6C-43DF-B923-9F885EDAF9C8}" presName="mainComposite" presStyleCnt="0">
        <dgm:presLayoutVars>
          <dgm:chPref val="1"/>
          <dgm:dir/>
          <dgm:animOne val="branch"/>
          <dgm:animLvl val="lvl"/>
          <dgm:resizeHandles val="exact"/>
        </dgm:presLayoutVars>
      </dgm:prSet>
      <dgm:spPr/>
    </dgm:pt>
    <dgm:pt modelId="{4557064C-CDC9-41C8-A71D-F87FEA6FE8E6}" type="pres">
      <dgm:prSet presAssocID="{02DF5FF9-2D6C-43DF-B923-9F885EDAF9C8}" presName="hierFlow" presStyleCnt="0"/>
      <dgm:spPr/>
    </dgm:pt>
    <dgm:pt modelId="{92165815-0A82-4B8B-B87F-4AB2BA6E9714}" type="pres">
      <dgm:prSet presAssocID="{02DF5FF9-2D6C-43DF-B923-9F885EDAF9C8}" presName="hierChild1" presStyleCnt="0">
        <dgm:presLayoutVars>
          <dgm:chPref val="1"/>
          <dgm:animOne val="branch"/>
          <dgm:animLvl val="lvl"/>
        </dgm:presLayoutVars>
      </dgm:prSet>
      <dgm:spPr/>
    </dgm:pt>
    <dgm:pt modelId="{53FE9EAB-A584-425A-9093-96F632640603}" type="pres">
      <dgm:prSet presAssocID="{31F4378F-D53E-4898-96BB-7ECE1F895BF4}" presName="Name14" presStyleCnt="0"/>
      <dgm:spPr/>
    </dgm:pt>
    <dgm:pt modelId="{E7F3AD17-E0F2-4D42-907B-34D5A14A7921}" type="pres">
      <dgm:prSet presAssocID="{31F4378F-D53E-4898-96BB-7ECE1F895BF4}" presName="level1Shape" presStyleLbl="node0" presStyleIdx="0" presStyleCnt="1">
        <dgm:presLayoutVars>
          <dgm:chPref val="3"/>
        </dgm:presLayoutVars>
      </dgm:prSet>
      <dgm:spPr/>
    </dgm:pt>
    <dgm:pt modelId="{CA674EE3-E3BF-436E-BF8F-5FFEEFBC344F}" type="pres">
      <dgm:prSet presAssocID="{31F4378F-D53E-4898-96BB-7ECE1F895BF4}" presName="hierChild2" presStyleCnt="0"/>
      <dgm:spPr/>
    </dgm:pt>
    <dgm:pt modelId="{0C631F30-31E4-4EF4-B790-BD61B5E8D25B}" type="pres">
      <dgm:prSet presAssocID="{5DEFB0B7-DF8A-44EA-A95F-A3158D6AED06}" presName="Name19" presStyleLbl="parChTrans1D2" presStyleIdx="0" presStyleCnt="4"/>
      <dgm:spPr/>
    </dgm:pt>
    <dgm:pt modelId="{8123B116-4228-4F31-ACA1-046341F5067A}" type="pres">
      <dgm:prSet presAssocID="{14C1247F-E582-4900-B150-6ED02DA2E492}" presName="Name21" presStyleCnt="0"/>
      <dgm:spPr/>
    </dgm:pt>
    <dgm:pt modelId="{07CD3E34-F5F8-485A-8FAF-A463EB8E31BB}" type="pres">
      <dgm:prSet presAssocID="{14C1247F-E582-4900-B150-6ED02DA2E492}" presName="level2Shape" presStyleLbl="node2" presStyleIdx="0" presStyleCnt="4"/>
      <dgm:spPr/>
    </dgm:pt>
    <dgm:pt modelId="{27462179-188F-4C44-843D-124A605E856A}" type="pres">
      <dgm:prSet presAssocID="{14C1247F-E582-4900-B150-6ED02DA2E492}" presName="hierChild3" presStyleCnt="0"/>
      <dgm:spPr/>
    </dgm:pt>
    <dgm:pt modelId="{54438329-BC8C-47C8-A0D9-63C4734D94C1}" type="pres">
      <dgm:prSet presAssocID="{9D4C98E2-A408-4711-B860-961A1BA15719}" presName="Name19" presStyleLbl="parChTrans1D2" presStyleIdx="1" presStyleCnt="4"/>
      <dgm:spPr/>
    </dgm:pt>
    <dgm:pt modelId="{2C9383E8-9469-4A4D-AD45-6FFF8816C8E8}" type="pres">
      <dgm:prSet presAssocID="{3E73545E-2A86-4BCA-A389-40DEBB110CD9}" presName="Name21" presStyleCnt="0"/>
      <dgm:spPr/>
    </dgm:pt>
    <dgm:pt modelId="{604572EE-9340-4A6B-98BB-D4C5B8158752}" type="pres">
      <dgm:prSet presAssocID="{3E73545E-2A86-4BCA-A389-40DEBB110CD9}" presName="level2Shape" presStyleLbl="node2" presStyleIdx="1" presStyleCnt="4" custLinFactNeighborY="5731"/>
      <dgm:spPr/>
    </dgm:pt>
    <dgm:pt modelId="{5D0C6854-C1B4-44E2-8419-B406CD021E1F}" type="pres">
      <dgm:prSet presAssocID="{3E73545E-2A86-4BCA-A389-40DEBB110CD9}" presName="hierChild3" presStyleCnt="0"/>
      <dgm:spPr/>
    </dgm:pt>
    <dgm:pt modelId="{EB3F7F29-BB3D-47BB-81D5-F065BAE3218E}" type="pres">
      <dgm:prSet presAssocID="{270ADE8A-7F22-4EFF-9AF1-62B91121FC8C}" presName="Name19" presStyleLbl="parChTrans1D2" presStyleIdx="2" presStyleCnt="4"/>
      <dgm:spPr/>
    </dgm:pt>
    <dgm:pt modelId="{B8AC3180-EC7D-471F-B39A-A64B4C8298CB}" type="pres">
      <dgm:prSet presAssocID="{EC20C821-C7F6-4540-8175-A450F3A31B4F}" presName="Name21" presStyleCnt="0"/>
      <dgm:spPr/>
    </dgm:pt>
    <dgm:pt modelId="{2724243E-0951-476B-B240-076A31FAB3F6}" type="pres">
      <dgm:prSet presAssocID="{EC20C821-C7F6-4540-8175-A450F3A31B4F}" presName="level2Shape" presStyleLbl="node2" presStyleIdx="2" presStyleCnt="4" custScaleX="119163"/>
      <dgm:spPr/>
    </dgm:pt>
    <dgm:pt modelId="{29EB6F4D-C4F8-4CB4-8029-11224B06B088}" type="pres">
      <dgm:prSet presAssocID="{EC20C821-C7F6-4540-8175-A450F3A31B4F}" presName="hierChild3" presStyleCnt="0"/>
      <dgm:spPr/>
    </dgm:pt>
    <dgm:pt modelId="{6E293EE5-CA59-4348-97D7-EF068312A0D7}" type="pres">
      <dgm:prSet presAssocID="{D3E3417D-CFF7-4DC1-9196-7474E93EF556}" presName="Name19" presStyleLbl="parChTrans1D3" presStyleIdx="0" presStyleCnt="3"/>
      <dgm:spPr/>
    </dgm:pt>
    <dgm:pt modelId="{0AC1B04A-07B7-4B13-B24B-446AA42C3577}" type="pres">
      <dgm:prSet presAssocID="{3807E93C-E55C-404E-A294-8EF8E922FFE9}" presName="Name21" presStyleCnt="0"/>
      <dgm:spPr/>
    </dgm:pt>
    <dgm:pt modelId="{326FB99C-E5D7-4F0F-932A-CFD851919D09}" type="pres">
      <dgm:prSet presAssocID="{3807E93C-E55C-404E-A294-8EF8E922FFE9}" presName="level2Shape" presStyleLbl="node3" presStyleIdx="0" presStyleCnt="3" custLinFactNeighborX="5976"/>
      <dgm:spPr/>
    </dgm:pt>
    <dgm:pt modelId="{B651050C-7322-47CD-8B51-AC56E4882AE5}" type="pres">
      <dgm:prSet presAssocID="{3807E93C-E55C-404E-A294-8EF8E922FFE9}" presName="hierChild3" presStyleCnt="0"/>
      <dgm:spPr/>
    </dgm:pt>
    <dgm:pt modelId="{B0BCEFA1-1017-4352-87AF-70FDE963281C}" type="pres">
      <dgm:prSet presAssocID="{3F5F2823-1EAC-43DA-9D38-FC61DD0B6BBB}" presName="Name19" presStyleLbl="parChTrans1D3" presStyleIdx="1" presStyleCnt="3"/>
      <dgm:spPr/>
    </dgm:pt>
    <dgm:pt modelId="{BCA50DD9-2726-44BD-A238-043F9DE0A4C3}" type="pres">
      <dgm:prSet presAssocID="{2DCA9103-FE0C-4798-87D7-CFDC11BA13CE}" presName="Name21" presStyleCnt="0"/>
      <dgm:spPr/>
    </dgm:pt>
    <dgm:pt modelId="{8186E46C-C720-4A21-B88D-104E1EC8716C}" type="pres">
      <dgm:prSet presAssocID="{2DCA9103-FE0C-4798-87D7-CFDC11BA13CE}" presName="level2Shape" presStyleLbl="node3" presStyleIdx="1" presStyleCnt="3" custLinFactNeighborX="5976"/>
      <dgm:spPr/>
    </dgm:pt>
    <dgm:pt modelId="{E5F49863-5205-4D0A-AA8B-488D86A1D9AB}" type="pres">
      <dgm:prSet presAssocID="{2DCA9103-FE0C-4798-87D7-CFDC11BA13CE}" presName="hierChild3" presStyleCnt="0"/>
      <dgm:spPr/>
    </dgm:pt>
    <dgm:pt modelId="{8BFC1827-618C-423A-8C45-99224525F4F4}" type="pres">
      <dgm:prSet presAssocID="{C317EAF1-6029-4F5C-93EA-E8E9E7C6EBF2}" presName="Name19" presStyleLbl="parChTrans1D4" presStyleIdx="0" presStyleCnt="9"/>
      <dgm:spPr/>
    </dgm:pt>
    <dgm:pt modelId="{C56D4945-82AD-4355-97F3-138226BEC490}" type="pres">
      <dgm:prSet presAssocID="{EDD91321-2916-41EA-9C43-F244D18C4A18}" presName="Name21" presStyleCnt="0"/>
      <dgm:spPr/>
    </dgm:pt>
    <dgm:pt modelId="{E2834089-D188-47BD-962F-6108726D3DAA}" type="pres">
      <dgm:prSet presAssocID="{EDD91321-2916-41EA-9C43-F244D18C4A18}" presName="level2Shape" presStyleLbl="node4" presStyleIdx="0" presStyleCnt="9" custLinFactNeighborX="5976"/>
      <dgm:spPr/>
    </dgm:pt>
    <dgm:pt modelId="{29A31346-137A-4F9E-8B8C-7ACFAA5C7AEA}" type="pres">
      <dgm:prSet presAssocID="{EDD91321-2916-41EA-9C43-F244D18C4A18}" presName="hierChild3" presStyleCnt="0"/>
      <dgm:spPr/>
    </dgm:pt>
    <dgm:pt modelId="{EC0F0D0B-6095-46EE-BBE9-A807E7980F25}" type="pres">
      <dgm:prSet presAssocID="{C9194DE6-D601-4738-8FBD-AFE0670E6202}" presName="Name19" presStyleLbl="parChTrans1D4" presStyleIdx="1" presStyleCnt="9"/>
      <dgm:spPr/>
    </dgm:pt>
    <dgm:pt modelId="{AE3A2FBA-ECC8-47EA-8DC3-1460BBF8DCD3}" type="pres">
      <dgm:prSet presAssocID="{0A4AC1AC-0315-48C0-B54A-ADDB5F8784DA}" presName="Name21" presStyleCnt="0"/>
      <dgm:spPr/>
    </dgm:pt>
    <dgm:pt modelId="{5CF2C8FF-59C1-40A8-B1DD-258D088644E7}" type="pres">
      <dgm:prSet presAssocID="{0A4AC1AC-0315-48C0-B54A-ADDB5F8784DA}" presName="level2Shape" presStyleLbl="node4" presStyleIdx="1" presStyleCnt="9" custScaleX="128892" custLinFactNeighborX="5976"/>
      <dgm:spPr/>
    </dgm:pt>
    <dgm:pt modelId="{C4955804-31DE-4FB9-8B71-0E7E67417FB1}" type="pres">
      <dgm:prSet presAssocID="{0A4AC1AC-0315-48C0-B54A-ADDB5F8784DA}" presName="hierChild3" presStyleCnt="0"/>
      <dgm:spPr/>
    </dgm:pt>
    <dgm:pt modelId="{2F6BCA68-A798-4325-B95F-471FB0CB9853}" type="pres">
      <dgm:prSet presAssocID="{F76453CB-BEAC-4129-B34D-049A72561A94}" presName="Name19" presStyleLbl="parChTrans1D4" presStyleIdx="2" presStyleCnt="9"/>
      <dgm:spPr/>
    </dgm:pt>
    <dgm:pt modelId="{EA89CB39-3089-4B50-9D3A-7519341022A5}" type="pres">
      <dgm:prSet presAssocID="{0E49064D-D5C6-42B7-BCD8-926C8FEE9B59}" presName="Name21" presStyleCnt="0"/>
      <dgm:spPr/>
    </dgm:pt>
    <dgm:pt modelId="{BBCAC23C-04CD-49E2-B008-66F6577ACE9B}" type="pres">
      <dgm:prSet presAssocID="{0E49064D-D5C6-42B7-BCD8-926C8FEE9B59}" presName="level2Shape" presStyleLbl="node4" presStyleIdx="2" presStyleCnt="9" custLinFactNeighborX="5976"/>
      <dgm:spPr/>
    </dgm:pt>
    <dgm:pt modelId="{2870B411-0E72-4980-B9DF-D024157A2137}" type="pres">
      <dgm:prSet presAssocID="{0E49064D-D5C6-42B7-BCD8-926C8FEE9B59}" presName="hierChild3" presStyleCnt="0"/>
      <dgm:spPr/>
    </dgm:pt>
    <dgm:pt modelId="{BDE7D829-8E5C-4338-917F-09D1B1748FFB}" type="pres">
      <dgm:prSet presAssocID="{67542440-8953-48EA-BA78-3DE3BB6F4E91}" presName="Name19" presStyleLbl="parChTrans1D4" presStyleIdx="3" presStyleCnt="9"/>
      <dgm:spPr/>
    </dgm:pt>
    <dgm:pt modelId="{61665CAD-1F56-47B6-98CA-60B573F56C6C}" type="pres">
      <dgm:prSet presAssocID="{7FF27D79-3D3B-4A07-81E0-91FA7CB80846}" presName="Name21" presStyleCnt="0"/>
      <dgm:spPr/>
    </dgm:pt>
    <dgm:pt modelId="{9F4D4D65-860C-450C-ADA1-2BD457F7F8F5}" type="pres">
      <dgm:prSet presAssocID="{7FF27D79-3D3B-4A07-81E0-91FA7CB80846}" presName="level2Shape" presStyleLbl="node4" presStyleIdx="3" presStyleCnt="9" custLinFactNeighborX="5976"/>
      <dgm:spPr/>
    </dgm:pt>
    <dgm:pt modelId="{EC96B194-4943-4B96-A1BA-E2092C02F6FA}" type="pres">
      <dgm:prSet presAssocID="{7FF27D79-3D3B-4A07-81E0-91FA7CB80846}" presName="hierChild3" presStyleCnt="0"/>
      <dgm:spPr/>
    </dgm:pt>
    <dgm:pt modelId="{1D47C428-FFB5-4A74-971B-B39E4B7FF5BF}" type="pres">
      <dgm:prSet presAssocID="{2C6E65E4-9EDD-4E77-92DC-428376D807B9}" presName="Name19" presStyleLbl="parChTrans1D4" presStyleIdx="4" presStyleCnt="9"/>
      <dgm:spPr/>
    </dgm:pt>
    <dgm:pt modelId="{4BFC0509-FB3C-4FD0-9DD3-1CEA6EA0F4D1}" type="pres">
      <dgm:prSet presAssocID="{E9F9284F-BE54-4B6B-8F4A-19FA4DAA7A23}" presName="Name21" presStyleCnt="0"/>
      <dgm:spPr/>
    </dgm:pt>
    <dgm:pt modelId="{28956A7D-C18C-4B00-9FB3-1097B39A8665}" type="pres">
      <dgm:prSet presAssocID="{E9F9284F-BE54-4B6B-8F4A-19FA4DAA7A23}" presName="level2Shape" presStyleLbl="node4" presStyleIdx="4" presStyleCnt="9" custLinFactNeighborX="5976"/>
      <dgm:spPr/>
    </dgm:pt>
    <dgm:pt modelId="{BBD93B5C-D08B-4122-855B-23E7B0B58077}" type="pres">
      <dgm:prSet presAssocID="{E9F9284F-BE54-4B6B-8F4A-19FA4DAA7A23}" presName="hierChild3" presStyleCnt="0"/>
      <dgm:spPr/>
    </dgm:pt>
    <dgm:pt modelId="{37302018-03DA-4C8B-B40D-CF35F9DD255D}" type="pres">
      <dgm:prSet presAssocID="{77B7B16A-9F24-48F0-A04B-52288EF262F1}" presName="Name19" presStyleLbl="parChTrans1D4" presStyleIdx="5" presStyleCnt="9"/>
      <dgm:spPr/>
    </dgm:pt>
    <dgm:pt modelId="{E012946C-EC59-498A-998D-F009597F2F4A}" type="pres">
      <dgm:prSet presAssocID="{339B2731-1B0C-4429-8497-7B37512B9C45}" presName="Name21" presStyleCnt="0"/>
      <dgm:spPr/>
    </dgm:pt>
    <dgm:pt modelId="{EDAF569C-03AE-4333-AFCF-8EDDDCC2A545}" type="pres">
      <dgm:prSet presAssocID="{339B2731-1B0C-4429-8497-7B37512B9C45}" presName="level2Shape" presStyleLbl="node4" presStyleIdx="5" presStyleCnt="9" custLinFactNeighborX="5976"/>
      <dgm:spPr/>
    </dgm:pt>
    <dgm:pt modelId="{6DEE8968-7063-49DC-9788-EF6635EE232E}" type="pres">
      <dgm:prSet presAssocID="{339B2731-1B0C-4429-8497-7B37512B9C45}" presName="hierChild3" presStyleCnt="0"/>
      <dgm:spPr/>
    </dgm:pt>
    <dgm:pt modelId="{CCCDAC29-D3E5-42CC-B8C9-55954AE00EBE}" type="pres">
      <dgm:prSet presAssocID="{5DC77B69-4AB1-4CA1-B47F-D3E58DE2E02E}" presName="Name19" presStyleLbl="parChTrans1D4" presStyleIdx="6" presStyleCnt="9"/>
      <dgm:spPr/>
    </dgm:pt>
    <dgm:pt modelId="{6AA7F20D-E829-44C8-8F17-8747E77BB9D7}" type="pres">
      <dgm:prSet presAssocID="{16160D5A-6931-4D01-A9D3-B59A969E9627}" presName="Name21" presStyleCnt="0"/>
      <dgm:spPr/>
    </dgm:pt>
    <dgm:pt modelId="{12C8BA09-E258-4F9F-BB8E-6033D4AB1D69}" type="pres">
      <dgm:prSet presAssocID="{16160D5A-6931-4D01-A9D3-B59A969E9627}" presName="level2Shape" presStyleLbl="node4" presStyleIdx="6" presStyleCnt="9"/>
      <dgm:spPr/>
    </dgm:pt>
    <dgm:pt modelId="{DC4C1627-E97E-4923-B510-F5E17D13B38F}" type="pres">
      <dgm:prSet presAssocID="{16160D5A-6931-4D01-A9D3-B59A969E9627}" presName="hierChild3" presStyleCnt="0"/>
      <dgm:spPr/>
    </dgm:pt>
    <dgm:pt modelId="{BF8CD37B-725B-4FDF-8B94-3445810A566E}" type="pres">
      <dgm:prSet presAssocID="{71312C31-3F50-4198-AC35-016314B2B4D9}" presName="Name19" presStyleLbl="parChTrans1D4" presStyleIdx="7" presStyleCnt="9"/>
      <dgm:spPr/>
    </dgm:pt>
    <dgm:pt modelId="{D6C43E06-E2AC-4216-B7E1-8992F39D007B}" type="pres">
      <dgm:prSet presAssocID="{1B68D251-4F57-4AC3-9058-5083217D2BA7}" presName="Name21" presStyleCnt="0"/>
      <dgm:spPr/>
    </dgm:pt>
    <dgm:pt modelId="{68498717-BBED-47BE-9764-9F91CA8F00F5}" type="pres">
      <dgm:prSet presAssocID="{1B68D251-4F57-4AC3-9058-5083217D2BA7}" presName="level2Shape" presStyleLbl="node4" presStyleIdx="7" presStyleCnt="9"/>
      <dgm:spPr/>
    </dgm:pt>
    <dgm:pt modelId="{65770AEF-8EA1-488F-9F8E-07D8EF798E76}" type="pres">
      <dgm:prSet presAssocID="{1B68D251-4F57-4AC3-9058-5083217D2BA7}" presName="hierChild3" presStyleCnt="0"/>
      <dgm:spPr/>
    </dgm:pt>
    <dgm:pt modelId="{C9474A2B-E252-43E2-AE47-7FE25013638D}" type="pres">
      <dgm:prSet presAssocID="{69E778A0-7021-4A1E-A5DB-B42BD4BD68D6}" presName="Name19" presStyleLbl="parChTrans1D4" presStyleIdx="8" presStyleCnt="9"/>
      <dgm:spPr/>
    </dgm:pt>
    <dgm:pt modelId="{A5F3BF38-D6A3-435C-BACB-2DD722146176}" type="pres">
      <dgm:prSet presAssocID="{9F486A68-4D6B-4EA0-8FBF-41D14EA9F9C3}" presName="Name21" presStyleCnt="0"/>
      <dgm:spPr/>
    </dgm:pt>
    <dgm:pt modelId="{B1D9FB21-99D8-4947-B4AC-BD78A58426D3}" type="pres">
      <dgm:prSet presAssocID="{9F486A68-4D6B-4EA0-8FBF-41D14EA9F9C3}" presName="level2Shape" presStyleLbl="node4" presStyleIdx="8" presStyleCnt="9" custLinFactNeighborX="5976"/>
      <dgm:spPr/>
    </dgm:pt>
    <dgm:pt modelId="{F9565B63-BD88-4CF0-8BDA-BC46ED42AA32}" type="pres">
      <dgm:prSet presAssocID="{9F486A68-4D6B-4EA0-8FBF-41D14EA9F9C3}" presName="hierChild3" presStyleCnt="0"/>
      <dgm:spPr/>
    </dgm:pt>
    <dgm:pt modelId="{C4C6E1F1-7F1D-4CA9-B341-BB5914729C56}" type="pres">
      <dgm:prSet presAssocID="{44305F5B-3AB6-4625-90B4-960D57DE9D98}" presName="Name19" presStyleLbl="parChTrans1D3" presStyleIdx="2" presStyleCnt="3"/>
      <dgm:spPr/>
    </dgm:pt>
    <dgm:pt modelId="{CC04121E-C7D5-4181-A596-45999F849D04}" type="pres">
      <dgm:prSet presAssocID="{3BC50022-C8C7-4E97-9857-E89546B23DC9}" presName="Name21" presStyleCnt="0"/>
      <dgm:spPr/>
    </dgm:pt>
    <dgm:pt modelId="{249AAF4E-079D-4CEA-B6C4-ACD3D313F940}" type="pres">
      <dgm:prSet presAssocID="{3BC50022-C8C7-4E97-9857-E89546B23DC9}" presName="level2Shape" presStyleLbl="node3" presStyleIdx="2" presStyleCnt="3" custScaleX="140086" custLinFactNeighborX="5976"/>
      <dgm:spPr/>
    </dgm:pt>
    <dgm:pt modelId="{FD878FAE-6344-4887-AC0C-C51C83F2E2D5}" type="pres">
      <dgm:prSet presAssocID="{3BC50022-C8C7-4E97-9857-E89546B23DC9}" presName="hierChild3" presStyleCnt="0"/>
      <dgm:spPr/>
    </dgm:pt>
    <dgm:pt modelId="{75C92352-893A-4568-966A-A8EA5CA7F5D2}" type="pres">
      <dgm:prSet presAssocID="{60122BAA-E5F7-4447-B4CD-793B9B2B68BE}" presName="Name19" presStyleLbl="parChTrans1D2" presStyleIdx="3" presStyleCnt="4"/>
      <dgm:spPr/>
    </dgm:pt>
    <dgm:pt modelId="{2BE10513-D0C2-4FF3-9C62-7C99F84AAEEB}" type="pres">
      <dgm:prSet presAssocID="{F9A89AFF-F95A-4805-BB4C-956A032622C7}" presName="Name21" presStyleCnt="0"/>
      <dgm:spPr/>
    </dgm:pt>
    <dgm:pt modelId="{ACF9897F-F990-46C1-B9A7-2A278BBC4328}" type="pres">
      <dgm:prSet presAssocID="{F9A89AFF-F95A-4805-BB4C-956A032622C7}" presName="level2Shape" presStyleLbl="node2" presStyleIdx="3" presStyleCnt="4"/>
      <dgm:spPr/>
    </dgm:pt>
    <dgm:pt modelId="{A23A3A36-BC1D-42B3-97BF-D136A5CB26E6}" type="pres">
      <dgm:prSet presAssocID="{F9A89AFF-F95A-4805-BB4C-956A032622C7}" presName="hierChild3" presStyleCnt="0"/>
      <dgm:spPr/>
    </dgm:pt>
    <dgm:pt modelId="{A61DF8F0-8776-470B-B415-D0E28DA8D21C}" type="pres">
      <dgm:prSet presAssocID="{02DF5FF9-2D6C-43DF-B923-9F885EDAF9C8}" presName="bgShapesFlow" presStyleCnt="0"/>
      <dgm:spPr/>
    </dgm:pt>
  </dgm:ptLst>
  <dgm:cxnLst>
    <dgm:cxn modelId="{79430B05-2B2A-4E97-82D6-9BC0207D7F93}" type="presOf" srcId="{02DF5FF9-2D6C-43DF-B923-9F885EDAF9C8}" destId="{0D2DB9F6-BE5E-4069-BEC7-E1D8D624E264}" srcOrd="0" destOrd="0" presId="urn:microsoft.com/office/officeart/2005/8/layout/hierarchy6"/>
    <dgm:cxn modelId="{6CB12105-D366-432B-AE21-3880642A2BFB}" type="presOf" srcId="{0E49064D-D5C6-42B7-BCD8-926C8FEE9B59}" destId="{BBCAC23C-04CD-49E2-B008-66F6577ACE9B}" srcOrd="0" destOrd="0" presId="urn:microsoft.com/office/officeart/2005/8/layout/hierarchy6"/>
    <dgm:cxn modelId="{5933AB08-74F6-4A08-974B-27F7E184A5F9}" srcId="{31F4378F-D53E-4898-96BB-7ECE1F895BF4}" destId="{14C1247F-E582-4900-B150-6ED02DA2E492}" srcOrd="0" destOrd="0" parTransId="{5DEFB0B7-DF8A-44EA-A95F-A3158D6AED06}" sibTransId="{1A1FADB4-5AC3-4D41-9662-7AB58923FB90}"/>
    <dgm:cxn modelId="{61B06D0C-C3DD-4EF1-942D-ECF54FC9FAA4}" srcId="{0E49064D-D5C6-42B7-BCD8-926C8FEE9B59}" destId="{7FF27D79-3D3B-4A07-81E0-91FA7CB80846}" srcOrd="0" destOrd="0" parTransId="{67542440-8953-48EA-BA78-3DE3BB6F4E91}" sibTransId="{68CFB5AB-72DF-4587-874F-9DBD0D397EC2}"/>
    <dgm:cxn modelId="{394CBF0C-2868-44FC-9C51-88128335A493}" srcId="{EDD91321-2916-41EA-9C43-F244D18C4A18}" destId="{9F486A68-4D6B-4EA0-8FBF-41D14EA9F9C3}" srcOrd="3" destOrd="0" parTransId="{69E778A0-7021-4A1E-A5DB-B42BD4BD68D6}" sibTransId="{337A69BB-24FA-4492-A040-4E89A23D5C3B}"/>
    <dgm:cxn modelId="{0D4C3E0E-B913-4158-A584-A75EFECC7229}" type="presOf" srcId="{3807E93C-E55C-404E-A294-8EF8E922FFE9}" destId="{326FB99C-E5D7-4F0F-932A-CFD851919D09}" srcOrd="0" destOrd="0" presId="urn:microsoft.com/office/officeart/2005/8/layout/hierarchy6"/>
    <dgm:cxn modelId="{9AEF0B0F-8B7A-4585-A999-BE344CD82220}" type="presOf" srcId="{5DEFB0B7-DF8A-44EA-A95F-A3158D6AED06}" destId="{0C631F30-31E4-4EF4-B790-BD61B5E8D25B}" srcOrd="0" destOrd="0" presId="urn:microsoft.com/office/officeart/2005/8/layout/hierarchy6"/>
    <dgm:cxn modelId="{4DD38D14-C17B-401C-ACC9-3E9BD519750F}" srcId="{EC20C821-C7F6-4540-8175-A450F3A31B4F}" destId="{2DCA9103-FE0C-4798-87D7-CFDC11BA13CE}" srcOrd="1" destOrd="0" parTransId="{3F5F2823-1EAC-43DA-9D38-FC61DD0B6BBB}" sibTransId="{7FC803D3-B63A-4F64-8230-9EC57B228BE0}"/>
    <dgm:cxn modelId="{61B4E11C-ED61-4A8F-B1C1-2BF11CF1FA07}" srcId="{31F4378F-D53E-4898-96BB-7ECE1F895BF4}" destId="{F9A89AFF-F95A-4805-BB4C-956A032622C7}" srcOrd="3" destOrd="0" parTransId="{60122BAA-E5F7-4447-B4CD-793B9B2B68BE}" sibTransId="{1A3A698B-A557-46BF-A78A-13A6695A7AD7}"/>
    <dgm:cxn modelId="{AF3A021E-342E-466B-BC28-5AA8D2EDFFD8}" srcId="{EDD91321-2916-41EA-9C43-F244D18C4A18}" destId="{0A4AC1AC-0315-48C0-B54A-ADDB5F8784DA}" srcOrd="0" destOrd="0" parTransId="{C9194DE6-D601-4738-8FBD-AFE0670E6202}" sibTransId="{510F2910-A483-47B2-8019-A11DE19FD49D}"/>
    <dgm:cxn modelId="{4096091E-72C5-4F55-9BD9-CA8A2A768E92}" type="presOf" srcId="{EC20C821-C7F6-4540-8175-A450F3A31B4F}" destId="{2724243E-0951-476B-B240-076A31FAB3F6}" srcOrd="0" destOrd="0" presId="urn:microsoft.com/office/officeart/2005/8/layout/hierarchy6"/>
    <dgm:cxn modelId="{8C9BAF2A-F3B5-43B0-8C63-13BC85DB49D5}" srcId="{EDD91321-2916-41EA-9C43-F244D18C4A18}" destId="{0E49064D-D5C6-42B7-BCD8-926C8FEE9B59}" srcOrd="1" destOrd="0" parTransId="{F76453CB-BEAC-4129-B34D-049A72561A94}" sibTransId="{3B3B6E2D-0DB2-4883-B8DA-C1E48ADDD0E8}"/>
    <dgm:cxn modelId="{B440342D-FB93-4203-AE81-8FCA8C23D42E}" type="presOf" srcId="{9F486A68-4D6B-4EA0-8FBF-41D14EA9F9C3}" destId="{B1D9FB21-99D8-4947-B4AC-BD78A58426D3}" srcOrd="0" destOrd="0" presId="urn:microsoft.com/office/officeart/2005/8/layout/hierarchy6"/>
    <dgm:cxn modelId="{8B27E92F-8577-4377-A67E-DE52730D59CB}" type="presOf" srcId="{14C1247F-E582-4900-B150-6ED02DA2E492}" destId="{07CD3E34-F5F8-485A-8FAF-A463EB8E31BB}" srcOrd="0" destOrd="0" presId="urn:microsoft.com/office/officeart/2005/8/layout/hierarchy6"/>
    <dgm:cxn modelId="{39ADEF30-5756-4092-834F-F4C850F84510}" type="presOf" srcId="{EDD91321-2916-41EA-9C43-F244D18C4A18}" destId="{E2834089-D188-47BD-962F-6108726D3DAA}" srcOrd="0" destOrd="0" presId="urn:microsoft.com/office/officeart/2005/8/layout/hierarchy6"/>
    <dgm:cxn modelId="{40524D3F-3555-44D3-8175-C306B2B625BC}" type="presOf" srcId="{C317EAF1-6029-4F5C-93EA-E8E9E7C6EBF2}" destId="{8BFC1827-618C-423A-8C45-99224525F4F4}" srcOrd="0" destOrd="0" presId="urn:microsoft.com/office/officeart/2005/8/layout/hierarchy6"/>
    <dgm:cxn modelId="{FA797C3F-4DE6-4957-A5ED-A0125ACE2DAC}" type="presOf" srcId="{2C6E65E4-9EDD-4E77-92DC-428376D807B9}" destId="{1D47C428-FFB5-4A74-971B-B39E4B7FF5BF}" srcOrd="0" destOrd="0" presId="urn:microsoft.com/office/officeart/2005/8/layout/hierarchy6"/>
    <dgm:cxn modelId="{30C06D64-2A65-4871-84DE-D572F9820150}" type="presOf" srcId="{0A4AC1AC-0315-48C0-B54A-ADDB5F8784DA}" destId="{5CF2C8FF-59C1-40A8-B1DD-258D088644E7}" srcOrd="0" destOrd="0" presId="urn:microsoft.com/office/officeart/2005/8/layout/hierarchy6"/>
    <dgm:cxn modelId="{32C99C66-2CF7-499A-B93E-8A5B6D5F3054}" srcId="{339B2731-1B0C-4429-8497-7B37512B9C45}" destId="{16160D5A-6931-4D01-A9D3-B59A969E9627}" srcOrd="0" destOrd="0" parTransId="{5DC77B69-4AB1-4CA1-B47F-D3E58DE2E02E}" sibTransId="{D73C0EAC-F5D9-4BF8-986C-1320BCA5164B}"/>
    <dgm:cxn modelId="{6DFB6E47-976B-4D33-866C-76A29ED9851A}" srcId="{2DCA9103-FE0C-4798-87D7-CFDC11BA13CE}" destId="{EDD91321-2916-41EA-9C43-F244D18C4A18}" srcOrd="0" destOrd="0" parTransId="{C317EAF1-6029-4F5C-93EA-E8E9E7C6EBF2}" sibTransId="{CDC89238-CAB8-4677-954B-180073525FDF}"/>
    <dgm:cxn modelId="{F6CD7148-0163-4806-B7B3-EC7BF516E6C0}" type="presOf" srcId="{3F5F2823-1EAC-43DA-9D38-FC61DD0B6BBB}" destId="{B0BCEFA1-1017-4352-87AF-70FDE963281C}" srcOrd="0" destOrd="0" presId="urn:microsoft.com/office/officeart/2005/8/layout/hierarchy6"/>
    <dgm:cxn modelId="{CA591B69-C8B6-4B67-B46E-E7651BD261AE}" srcId="{339B2731-1B0C-4429-8497-7B37512B9C45}" destId="{1B68D251-4F57-4AC3-9058-5083217D2BA7}" srcOrd="1" destOrd="0" parTransId="{71312C31-3F50-4198-AC35-016314B2B4D9}" sibTransId="{5A3C71C7-C375-4A43-A873-AB00EA416E7E}"/>
    <dgm:cxn modelId="{4847D169-DE79-4472-BF3C-26BDD257EFB3}" type="presOf" srcId="{7FF27D79-3D3B-4A07-81E0-91FA7CB80846}" destId="{9F4D4D65-860C-450C-ADA1-2BD457F7F8F5}" srcOrd="0" destOrd="0" presId="urn:microsoft.com/office/officeart/2005/8/layout/hierarchy6"/>
    <dgm:cxn modelId="{4C8B474D-74E3-45E7-9094-E0906DAEDDAF}" type="presOf" srcId="{31F4378F-D53E-4898-96BB-7ECE1F895BF4}" destId="{E7F3AD17-E0F2-4D42-907B-34D5A14A7921}" srcOrd="0" destOrd="0" presId="urn:microsoft.com/office/officeart/2005/8/layout/hierarchy6"/>
    <dgm:cxn modelId="{72822354-1910-4EFB-8CCE-0A87BE757653}" type="presOf" srcId="{77B7B16A-9F24-48F0-A04B-52288EF262F1}" destId="{37302018-03DA-4C8B-B40D-CF35F9DD255D}" srcOrd="0" destOrd="0" presId="urn:microsoft.com/office/officeart/2005/8/layout/hierarchy6"/>
    <dgm:cxn modelId="{7B778079-ECE9-45A6-9B1F-9169D39317E2}" type="presOf" srcId="{1B68D251-4F57-4AC3-9058-5083217D2BA7}" destId="{68498717-BBED-47BE-9764-9F91CA8F00F5}" srcOrd="0" destOrd="0" presId="urn:microsoft.com/office/officeart/2005/8/layout/hierarchy6"/>
    <dgm:cxn modelId="{AFB99F59-941F-499A-B092-97DA9B6FF215}" type="presOf" srcId="{60122BAA-E5F7-4447-B4CD-793B9B2B68BE}" destId="{75C92352-893A-4568-966A-A8EA5CA7F5D2}" srcOrd="0" destOrd="0" presId="urn:microsoft.com/office/officeart/2005/8/layout/hierarchy6"/>
    <dgm:cxn modelId="{4ED5E659-7A61-408F-9FAB-7798E1F88F37}" type="presOf" srcId="{2DCA9103-FE0C-4798-87D7-CFDC11BA13CE}" destId="{8186E46C-C720-4A21-B88D-104E1EC8716C}" srcOrd="0" destOrd="0" presId="urn:microsoft.com/office/officeart/2005/8/layout/hierarchy6"/>
    <dgm:cxn modelId="{FCC27B7D-A571-47E6-81BB-D2D84F7AE8CA}" type="presOf" srcId="{3E73545E-2A86-4BCA-A389-40DEBB110CD9}" destId="{604572EE-9340-4A6B-98BB-D4C5B8158752}" srcOrd="0" destOrd="0" presId="urn:microsoft.com/office/officeart/2005/8/layout/hierarchy6"/>
    <dgm:cxn modelId="{C7182B81-2CD7-4F51-8F7F-FD809F00AF94}" srcId="{31F4378F-D53E-4898-96BB-7ECE1F895BF4}" destId="{3E73545E-2A86-4BCA-A389-40DEBB110CD9}" srcOrd="1" destOrd="0" parTransId="{9D4C98E2-A408-4711-B860-961A1BA15719}" sibTransId="{CADEEA58-FC2E-413C-8B79-BE75950C5D95}"/>
    <dgm:cxn modelId="{26822583-01D8-4032-9888-1DC6CEF9CE8B}" type="presOf" srcId="{F76453CB-BEAC-4129-B34D-049A72561A94}" destId="{2F6BCA68-A798-4325-B95F-471FB0CB9853}" srcOrd="0" destOrd="0" presId="urn:microsoft.com/office/officeart/2005/8/layout/hierarchy6"/>
    <dgm:cxn modelId="{D0409C83-890A-4F43-8F62-F64BF4BA06B8}" type="presOf" srcId="{3BC50022-C8C7-4E97-9857-E89546B23DC9}" destId="{249AAF4E-079D-4CEA-B6C4-ACD3D313F940}" srcOrd="0" destOrd="0" presId="urn:microsoft.com/office/officeart/2005/8/layout/hierarchy6"/>
    <dgm:cxn modelId="{8BFE7593-02D6-4F34-818D-084A0363FABF}" srcId="{0E49064D-D5C6-42B7-BCD8-926C8FEE9B59}" destId="{E9F9284F-BE54-4B6B-8F4A-19FA4DAA7A23}" srcOrd="1" destOrd="0" parTransId="{2C6E65E4-9EDD-4E77-92DC-428376D807B9}" sibTransId="{D7EF0D46-39A0-416D-9484-DD5FB69A4424}"/>
    <dgm:cxn modelId="{311B1199-75AE-4D1E-965E-2376705AFBDC}" type="presOf" srcId="{67542440-8953-48EA-BA78-3DE3BB6F4E91}" destId="{BDE7D829-8E5C-4338-917F-09D1B1748FFB}" srcOrd="0" destOrd="0" presId="urn:microsoft.com/office/officeart/2005/8/layout/hierarchy6"/>
    <dgm:cxn modelId="{3F21F9A7-68A4-43A9-8F1E-88BBF7850F55}" srcId="{EC20C821-C7F6-4540-8175-A450F3A31B4F}" destId="{3807E93C-E55C-404E-A294-8EF8E922FFE9}" srcOrd="0" destOrd="0" parTransId="{D3E3417D-CFF7-4DC1-9196-7474E93EF556}" sibTransId="{4F37DF07-B254-45A7-AF7A-68AD3C7FC9E5}"/>
    <dgm:cxn modelId="{17419DC0-4B69-45CC-BA0E-D8710A5D7B08}" type="presOf" srcId="{E9F9284F-BE54-4B6B-8F4A-19FA4DAA7A23}" destId="{28956A7D-C18C-4B00-9FB3-1097B39A8665}" srcOrd="0" destOrd="0" presId="urn:microsoft.com/office/officeart/2005/8/layout/hierarchy6"/>
    <dgm:cxn modelId="{215F20CB-DD08-49E6-B543-FD1C81933C11}" type="presOf" srcId="{F9A89AFF-F95A-4805-BB4C-956A032622C7}" destId="{ACF9897F-F990-46C1-B9A7-2A278BBC4328}" srcOrd="0" destOrd="0" presId="urn:microsoft.com/office/officeart/2005/8/layout/hierarchy6"/>
    <dgm:cxn modelId="{CB4B4BCB-6770-4205-A2FB-FC17DDB8821A}" srcId="{31F4378F-D53E-4898-96BB-7ECE1F895BF4}" destId="{EC20C821-C7F6-4540-8175-A450F3A31B4F}" srcOrd="2" destOrd="0" parTransId="{270ADE8A-7F22-4EFF-9AF1-62B91121FC8C}" sibTransId="{E7C6E5F7-CD8D-4AA6-A0DC-04243C3D37FF}"/>
    <dgm:cxn modelId="{97D768CF-2DE4-4022-AAFB-F365B2DC4178}" type="presOf" srcId="{270ADE8A-7F22-4EFF-9AF1-62B91121FC8C}" destId="{EB3F7F29-BB3D-47BB-81D5-F065BAE3218E}" srcOrd="0" destOrd="0" presId="urn:microsoft.com/office/officeart/2005/8/layout/hierarchy6"/>
    <dgm:cxn modelId="{1592F3D6-16E2-4E49-83E9-8990F62D0CD5}" type="presOf" srcId="{D3E3417D-CFF7-4DC1-9196-7474E93EF556}" destId="{6E293EE5-CA59-4348-97D7-EF068312A0D7}" srcOrd="0" destOrd="0" presId="urn:microsoft.com/office/officeart/2005/8/layout/hierarchy6"/>
    <dgm:cxn modelId="{165EBFE5-6A61-42A6-8654-2514761DFEC8}" type="presOf" srcId="{C9194DE6-D601-4738-8FBD-AFE0670E6202}" destId="{EC0F0D0B-6095-46EE-BBE9-A807E7980F25}" srcOrd="0" destOrd="0" presId="urn:microsoft.com/office/officeart/2005/8/layout/hierarchy6"/>
    <dgm:cxn modelId="{278A52E9-F7A5-4AFC-B145-35D6F7955AC8}" type="presOf" srcId="{9D4C98E2-A408-4711-B860-961A1BA15719}" destId="{54438329-BC8C-47C8-A0D9-63C4734D94C1}" srcOrd="0" destOrd="0" presId="urn:microsoft.com/office/officeart/2005/8/layout/hierarchy6"/>
    <dgm:cxn modelId="{8E9469ED-9D48-4CCD-B095-4B106A10F87D}" type="presOf" srcId="{44305F5B-3AB6-4625-90B4-960D57DE9D98}" destId="{C4C6E1F1-7F1D-4CA9-B341-BB5914729C56}" srcOrd="0" destOrd="0" presId="urn:microsoft.com/office/officeart/2005/8/layout/hierarchy6"/>
    <dgm:cxn modelId="{7D8A0CFA-A638-4834-9FA2-0AA9345E5DD7}" srcId="{EC20C821-C7F6-4540-8175-A450F3A31B4F}" destId="{3BC50022-C8C7-4E97-9857-E89546B23DC9}" srcOrd="2" destOrd="0" parTransId="{44305F5B-3AB6-4625-90B4-960D57DE9D98}" sibTransId="{1BE3B6AE-F7ED-4B14-9D96-33FBA3622676}"/>
    <dgm:cxn modelId="{FB3DA3FA-7F0C-4C8C-A3EE-F0CC7028F5EC}" type="presOf" srcId="{71312C31-3F50-4198-AC35-016314B2B4D9}" destId="{BF8CD37B-725B-4FDF-8B94-3445810A566E}" srcOrd="0" destOrd="0" presId="urn:microsoft.com/office/officeart/2005/8/layout/hierarchy6"/>
    <dgm:cxn modelId="{6BC937FB-73D1-4CB2-B23E-7B975D0775C9}" type="presOf" srcId="{5DC77B69-4AB1-4CA1-B47F-D3E58DE2E02E}" destId="{CCCDAC29-D3E5-42CC-B8C9-55954AE00EBE}" srcOrd="0" destOrd="0" presId="urn:microsoft.com/office/officeart/2005/8/layout/hierarchy6"/>
    <dgm:cxn modelId="{34CF53FB-4880-4999-8039-44AC874C95FB}" type="presOf" srcId="{69E778A0-7021-4A1E-A5DB-B42BD4BD68D6}" destId="{C9474A2B-E252-43E2-AE47-7FE25013638D}" srcOrd="0" destOrd="0" presId="urn:microsoft.com/office/officeart/2005/8/layout/hierarchy6"/>
    <dgm:cxn modelId="{6A50BBFB-50E1-4342-988A-373532A96595}" type="presOf" srcId="{16160D5A-6931-4D01-A9D3-B59A969E9627}" destId="{12C8BA09-E258-4F9F-BB8E-6033D4AB1D69}" srcOrd="0" destOrd="0" presId="urn:microsoft.com/office/officeart/2005/8/layout/hierarchy6"/>
    <dgm:cxn modelId="{32A7BBFD-E554-40EF-AAC4-123096CEDD0E}" srcId="{02DF5FF9-2D6C-43DF-B923-9F885EDAF9C8}" destId="{31F4378F-D53E-4898-96BB-7ECE1F895BF4}" srcOrd="0" destOrd="0" parTransId="{BC1BC990-F9A4-4248-B93B-D4D75183B590}" sibTransId="{723AA8E8-97E1-4BCD-A922-03A6A66EF01B}"/>
    <dgm:cxn modelId="{E651E5FD-76BE-44E4-8406-75DA68884572}" type="presOf" srcId="{339B2731-1B0C-4429-8497-7B37512B9C45}" destId="{EDAF569C-03AE-4333-AFCF-8EDDDCC2A545}" srcOrd="0" destOrd="0" presId="urn:microsoft.com/office/officeart/2005/8/layout/hierarchy6"/>
    <dgm:cxn modelId="{B04D6FFF-0163-479A-80AE-69D1D198E15A}" srcId="{EDD91321-2916-41EA-9C43-F244D18C4A18}" destId="{339B2731-1B0C-4429-8497-7B37512B9C45}" srcOrd="2" destOrd="0" parTransId="{77B7B16A-9F24-48F0-A04B-52288EF262F1}" sibTransId="{9072D520-5330-4A23-B1C6-4483D25F049C}"/>
    <dgm:cxn modelId="{7DF9241A-B4EA-4186-9119-FF79938AAE49}" type="presParOf" srcId="{0D2DB9F6-BE5E-4069-BEC7-E1D8D624E264}" destId="{4557064C-CDC9-41C8-A71D-F87FEA6FE8E6}" srcOrd="0" destOrd="0" presId="urn:microsoft.com/office/officeart/2005/8/layout/hierarchy6"/>
    <dgm:cxn modelId="{64180406-2A47-48F5-9FC5-32FB9AEF031C}" type="presParOf" srcId="{4557064C-CDC9-41C8-A71D-F87FEA6FE8E6}" destId="{92165815-0A82-4B8B-B87F-4AB2BA6E9714}" srcOrd="0" destOrd="0" presId="urn:microsoft.com/office/officeart/2005/8/layout/hierarchy6"/>
    <dgm:cxn modelId="{6F45FF36-99F2-4A04-9454-097277C97798}" type="presParOf" srcId="{92165815-0A82-4B8B-B87F-4AB2BA6E9714}" destId="{53FE9EAB-A584-425A-9093-96F632640603}" srcOrd="0" destOrd="0" presId="urn:microsoft.com/office/officeart/2005/8/layout/hierarchy6"/>
    <dgm:cxn modelId="{3F0C10C0-AD03-4ABF-BD55-A9197098EA7D}" type="presParOf" srcId="{53FE9EAB-A584-425A-9093-96F632640603}" destId="{E7F3AD17-E0F2-4D42-907B-34D5A14A7921}" srcOrd="0" destOrd="0" presId="urn:microsoft.com/office/officeart/2005/8/layout/hierarchy6"/>
    <dgm:cxn modelId="{AF913C92-818C-4941-9969-943339BEA924}" type="presParOf" srcId="{53FE9EAB-A584-425A-9093-96F632640603}" destId="{CA674EE3-E3BF-436E-BF8F-5FFEEFBC344F}" srcOrd="1" destOrd="0" presId="urn:microsoft.com/office/officeart/2005/8/layout/hierarchy6"/>
    <dgm:cxn modelId="{28B0F12C-B55B-4703-ADE0-526C58AA055A}" type="presParOf" srcId="{CA674EE3-E3BF-436E-BF8F-5FFEEFBC344F}" destId="{0C631F30-31E4-4EF4-B790-BD61B5E8D25B}" srcOrd="0" destOrd="0" presId="urn:microsoft.com/office/officeart/2005/8/layout/hierarchy6"/>
    <dgm:cxn modelId="{1BA770FF-0076-4941-B0D4-EA4D569FFA85}" type="presParOf" srcId="{CA674EE3-E3BF-436E-BF8F-5FFEEFBC344F}" destId="{8123B116-4228-4F31-ACA1-046341F5067A}" srcOrd="1" destOrd="0" presId="urn:microsoft.com/office/officeart/2005/8/layout/hierarchy6"/>
    <dgm:cxn modelId="{62398A0F-3F7B-401C-8E92-A3AF6B6AA22E}" type="presParOf" srcId="{8123B116-4228-4F31-ACA1-046341F5067A}" destId="{07CD3E34-F5F8-485A-8FAF-A463EB8E31BB}" srcOrd="0" destOrd="0" presId="urn:microsoft.com/office/officeart/2005/8/layout/hierarchy6"/>
    <dgm:cxn modelId="{D042AB34-235E-47B7-B96C-620A6281F4DA}" type="presParOf" srcId="{8123B116-4228-4F31-ACA1-046341F5067A}" destId="{27462179-188F-4C44-843D-124A605E856A}" srcOrd="1" destOrd="0" presId="urn:microsoft.com/office/officeart/2005/8/layout/hierarchy6"/>
    <dgm:cxn modelId="{95E99A63-E3CD-4796-912C-F6D6F4532AB8}" type="presParOf" srcId="{CA674EE3-E3BF-436E-BF8F-5FFEEFBC344F}" destId="{54438329-BC8C-47C8-A0D9-63C4734D94C1}" srcOrd="2" destOrd="0" presId="urn:microsoft.com/office/officeart/2005/8/layout/hierarchy6"/>
    <dgm:cxn modelId="{7ACED79E-5674-48A6-826A-1E57A04264DD}" type="presParOf" srcId="{CA674EE3-E3BF-436E-BF8F-5FFEEFBC344F}" destId="{2C9383E8-9469-4A4D-AD45-6FFF8816C8E8}" srcOrd="3" destOrd="0" presId="urn:microsoft.com/office/officeart/2005/8/layout/hierarchy6"/>
    <dgm:cxn modelId="{82EDCCDC-3CA5-4123-B582-F084AE4C3760}" type="presParOf" srcId="{2C9383E8-9469-4A4D-AD45-6FFF8816C8E8}" destId="{604572EE-9340-4A6B-98BB-D4C5B8158752}" srcOrd="0" destOrd="0" presId="urn:microsoft.com/office/officeart/2005/8/layout/hierarchy6"/>
    <dgm:cxn modelId="{77CE3F4D-4374-40BC-A14A-D82ECC986361}" type="presParOf" srcId="{2C9383E8-9469-4A4D-AD45-6FFF8816C8E8}" destId="{5D0C6854-C1B4-44E2-8419-B406CD021E1F}" srcOrd="1" destOrd="0" presId="urn:microsoft.com/office/officeart/2005/8/layout/hierarchy6"/>
    <dgm:cxn modelId="{1E41A07E-4A3E-47BA-AAB6-56013F4C6080}" type="presParOf" srcId="{CA674EE3-E3BF-436E-BF8F-5FFEEFBC344F}" destId="{EB3F7F29-BB3D-47BB-81D5-F065BAE3218E}" srcOrd="4" destOrd="0" presId="urn:microsoft.com/office/officeart/2005/8/layout/hierarchy6"/>
    <dgm:cxn modelId="{3E6F8028-85FE-4175-B4CC-B6ACA408FF76}" type="presParOf" srcId="{CA674EE3-E3BF-436E-BF8F-5FFEEFBC344F}" destId="{B8AC3180-EC7D-471F-B39A-A64B4C8298CB}" srcOrd="5" destOrd="0" presId="urn:microsoft.com/office/officeart/2005/8/layout/hierarchy6"/>
    <dgm:cxn modelId="{4F52C286-9E35-4C72-A8A6-E4769EAE1938}" type="presParOf" srcId="{B8AC3180-EC7D-471F-B39A-A64B4C8298CB}" destId="{2724243E-0951-476B-B240-076A31FAB3F6}" srcOrd="0" destOrd="0" presId="urn:microsoft.com/office/officeart/2005/8/layout/hierarchy6"/>
    <dgm:cxn modelId="{9DA0B13C-9351-4CF9-8849-EF890FE89967}" type="presParOf" srcId="{B8AC3180-EC7D-471F-B39A-A64B4C8298CB}" destId="{29EB6F4D-C4F8-4CB4-8029-11224B06B088}" srcOrd="1" destOrd="0" presId="urn:microsoft.com/office/officeart/2005/8/layout/hierarchy6"/>
    <dgm:cxn modelId="{09D8D09A-EAC4-450D-AB38-7901F10A75F9}" type="presParOf" srcId="{29EB6F4D-C4F8-4CB4-8029-11224B06B088}" destId="{6E293EE5-CA59-4348-97D7-EF068312A0D7}" srcOrd="0" destOrd="0" presId="urn:microsoft.com/office/officeart/2005/8/layout/hierarchy6"/>
    <dgm:cxn modelId="{CF24D152-8CB7-402F-AC23-BCA006D399F9}" type="presParOf" srcId="{29EB6F4D-C4F8-4CB4-8029-11224B06B088}" destId="{0AC1B04A-07B7-4B13-B24B-446AA42C3577}" srcOrd="1" destOrd="0" presId="urn:microsoft.com/office/officeart/2005/8/layout/hierarchy6"/>
    <dgm:cxn modelId="{9C5499E9-7F2B-4644-B82A-F1AB2EE9929B}" type="presParOf" srcId="{0AC1B04A-07B7-4B13-B24B-446AA42C3577}" destId="{326FB99C-E5D7-4F0F-932A-CFD851919D09}" srcOrd="0" destOrd="0" presId="urn:microsoft.com/office/officeart/2005/8/layout/hierarchy6"/>
    <dgm:cxn modelId="{7EA18A5F-7BCA-4DAB-B8FB-67CB66C74521}" type="presParOf" srcId="{0AC1B04A-07B7-4B13-B24B-446AA42C3577}" destId="{B651050C-7322-47CD-8B51-AC56E4882AE5}" srcOrd="1" destOrd="0" presId="urn:microsoft.com/office/officeart/2005/8/layout/hierarchy6"/>
    <dgm:cxn modelId="{C1E06557-F9E3-4BE0-8484-226BC6B648DB}" type="presParOf" srcId="{29EB6F4D-C4F8-4CB4-8029-11224B06B088}" destId="{B0BCEFA1-1017-4352-87AF-70FDE963281C}" srcOrd="2" destOrd="0" presId="urn:microsoft.com/office/officeart/2005/8/layout/hierarchy6"/>
    <dgm:cxn modelId="{7C3D4B8D-8C88-423A-A4E0-CC8C365730B7}" type="presParOf" srcId="{29EB6F4D-C4F8-4CB4-8029-11224B06B088}" destId="{BCA50DD9-2726-44BD-A238-043F9DE0A4C3}" srcOrd="3" destOrd="0" presId="urn:microsoft.com/office/officeart/2005/8/layout/hierarchy6"/>
    <dgm:cxn modelId="{6D024151-F77C-4BA8-8689-E76799DCE3D9}" type="presParOf" srcId="{BCA50DD9-2726-44BD-A238-043F9DE0A4C3}" destId="{8186E46C-C720-4A21-B88D-104E1EC8716C}" srcOrd="0" destOrd="0" presId="urn:microsoft.com/office/officeart/2005/8/layout/hierarchy6"/>
    <dgm:cxn modelId="{7E2C618A-98A7-417F-A093-CB4DCF9998CE}" type="presParOf" srcId="{BCA50DD9-2726-44BD-A238-043F9DE0A4C3}" destId="{E5F49863-5205-4D0A-AA8B-488D86A1D9AB}" srcOrd="1" destOrd="0" presId="urn:microsoft.com/office/officeart/2005/8/layout/hierarchy6"/>
    <dgm:cxn modelId="{7DFC88F3-807A-443A-ADF3-7205241D97DD}" type="presParOf" srcId="{E5F49863-5205-4D0A-AA8B-488D86A1D9AB}" destId="{8BFC1827-618C-423A-8C45-99224525F4F4}" srcOrd="0" destOrd="0" presId="urn:microsoft.com/office/officeart/2005/8/layout/hierarchy6"/>
    <dgm:cxn modelId="{08D2FF48-6093-4060-B686-8F18F5D1A33D}" type="presParOf" srcId="{E5F49863-5205-4D0A-AA8B-488D86A1D9AB}" destId="{C56D4945-82AD-4355-97F3-138226BEC490}" srcOrd="1" destOrd="0" presId="urn:microsoft.com/office/officeart/2005/8/layout/hierarchy6"/>
    <dgm:cxn modelId="{DF85B969-F221-40A3-A67C-AD6EB6AECC72}" type="presParOf" srcId="{C56D4945-82AD-4355-97F3-138226BEC490}" destId="{E2834089-D188-47BD-962F-6108726D3DAA}" srcOrd="0" destOrd="0" presId="urn:microsoft.com/office/officeart/2005/8/layout/hierarchy6"/>
    <dgm:cxn modelId="{DBBEDD87-4C1F-49B2-BEAD-B481FC01C81C}" type="presParOf" srcId="{C56D4945-82AD-4355-97F3-138226BEC490}" destId="{29A31346-137A-4F9E-8B8C-7ACFAA5C7AEA}" srcOrd="1" destOrd="0" presId="urn:microsoft.com/office/officeart/2005/8/layout/hierarchy6"/>
    <dgm:cxn modelId="{B398DA5D-33C4-4B2E-9E0E-84C3E4885855}" type="presParOf" srcId="{29A31346-137A-4F9E-8B8C-7ACFAA5C7AEA}" destId="{EC0F0D0B-6095-46EE-BBE9-A807E7980F25}" srcOrd="0" destOrd="0" presId="urn:microsoft.com/office/officeart/2005/8/layout/hierarchy6"/>
    <dgm:cxn modelId="{88D38EDD-755A-4EE8-839B-06D1BFE1BD20}" type="presParOf" srcId="{29A31346-137A-4F9E-8B8C-7ACFAA5C7AEA}" destId="{AE3A2FBA-ECC8-47EA-8DC3-1460BBF8DCD3}" srcOrd="1" destOrd="0" presId="urn:microsoft.com/office/officeart/2005/8/layout/hierarchy6"/>
    <dgm:cxn modelId="{5EA40E44-0A92-4E24-81EA-B3F3ED395169}" type="presParOf" srcId="{AE3A2FBA-ECC8-47EA-8DC3-1460BBF8DCD3}" destId="{5CF2C8FF-59C1-40A8-B1DD-258D088644E7}" srcOrd="0" destOrd="0" presId="urn:microsoft.com/office/officeart/2005/8/layout/hierarchy6"/>
    <dgm:cxn modelId="{182186CE-CCA1-4047-93AD-3BBFC1A637C4}" type="presParOf" srcId="{AE3A2FBA-ECC8-47EA-8DC3-1460BBF8DCD3}" destId="{C4955804-31DE-4FB9-8B71-0E7E67417FB1}" srcOrd="1" destOrd="0" presId="urn:microsoft.com/office/officeart/2005/8/layout/hierarchy6"/>
    <dgm:cxn modelId="{10295702-7AA6-443A-8061-D76CA5020B26}" type="presParOf" srcId="{29A31346-137A-4F9E-8B8C-7ACFAA5C7AEA}" destId="{2F6BCA68-A798-4325-B95F-471FB0CB9853}" srcOrd="2" destOrd="0" presId="urn:microsoft.com/office/officeart/2005/8/layout/hierarchy6"/>
    <dgm:cxn modelId="{664F27F1-B5A7-4CC3-B221-8479CB1587F9}" type="presParOf" srcId="{29A31346-137A-4F9E-8B8C-7ACFAA5C7AEA}" destId="{EA89CB39-3089-4B50-9D3A-7519341022A5}" srcOrd="3" destOrd="0" presId="urn:microsoft.com/office/officeart/2005/8/layout/hierarchy6"/>
    <dgm:cxn modelId="{3F6164C5-3F64-4FD3-916B-84E8018171B1}" type="presParOf" srcId="{EA89CB39-3089-4B50-9D3A-7519341022A5}" destId="{BBCAC23C-04CD-49E2-B008-66F6577ACE9B}" srcOrd="0" destOrd="0" presId="urn:microsoft.com/office/officeart/2005/8/layout/hierarchy6"/>
    <dgm:cxn modelId="{3AF7D093-D294-411A-940B-79C3FDB6F6C5}" type="presParOf" srcId="{EA89CB39-3089-4B50-9D3A-7519341022A5}" destId="{2870B411-0E72-4980-B9DF-D024157A2137}" srcOrd="1" destOrd="0" presId="urn:microsoft.com/office/officeart/2005/8/layout/hierarchy6"/>
    <dgm:cxn modelId="{15774DA4-B117-460F-AA0A-1B78731A2C43}" type="presParOf" srcId="{2870B411-0E72-4980-B9DF-D024157A2137}" destId="{BDE7D829-8E5C-4338-917F-09D1B1748FFB}" srcOrd="0" destOrd="0" presId="urn:microsoft.com/office/officeart/2005/8/layout/hierarchy6"/>
    <dgm:cxn modelId="{19E8A88F-2FDA-432E-A941-25DBA2F5D8F7}" type="presParOf" srcId="{2870B411-0E72-4980-B9DF-D024157A2137}" destId="{61665CAD-1F56-47B6-98CA-60B573F56C6C}" srcOrd="1" destOrd="0" presId="urn:microsoft.com/office/officeart/2005/8/layout/hierarchy6"/>
    <dgm:cxn modelId="{6E22F141-49BD-41F4-8D6A-DC71A5DA4A8E}" type="presParOf" srcId="{61665CAD-1F56-47B6-98CA-60B573F56C6C}" destId="{9F4D4D65-860C-450C-ADA1-2BD457F7F8F5}" srcOrd="0" destOrd="0" presId="urn:microsoft.com/office/officeart/2005/8/layout/hierarchy6"/>
    <dgm:cxn modelId="{F667FFE1-2991-4330-BB53-2D60997757C3}" type="presParOf" srcId="{61665CAD-1F56-47B6-98CA-60B573F56C6C}" destId="{EC96B194-4943-4B96-A1BA-E2092C02F6FA}" srcOrd="1" destOrd="0" presId="urn:microsoft.com/office/officeart/2005/8/layout/hierarchy6"/>
    <dgm:cxn modelId="{F9AB24EE-0F12-4A0E-A9FC-3111337AD136}" type="presParOf" srcId="{2870B411-0E72-4980-B9DF-D024157A2137}" destId="{1D47C428-FFB5-4A74-971B-B39E4B7FF5BF}" srcOrd="2" destOrd="0" presId="urn:microsoft.com/office/officeart/2005/8/layout/hierarchy6"/>
    <dgm:cxn modelId="{155D4747-CCCB-4668-B217-4E5BC99682E8}" type="presParOf" srcId="{2870B411-0E72-4980-B9DF-D024157A2137}" destId="{4BFC0509-FB3C-4FD0-9DD3-1CEA6EA0F4D1}" srcOrd="3" destOrd="0" presId="urn:microsoft.com/office/officeart/2005/8/layout/hierarchy6"/>
    <dgm:cxn modelId="{BC0F139A-8C66-46F6-9098-9C62F8917E99}" type="presParOf" srcId="{4BFC0509-FB3C-4FD0-9DD3-1CEA6EA0F4D1}" destId="{28956A7D-C18C-4B00-9FB3-1097B39A8665}" srcOrd="0" destOrd="0" presId="urn:microsoft.com/office/officeart/2005/8/layout/hierarchy6"/>
    <dgm:cxn modelId="{A7E23399-6729-4756-8782-496D42D7C3DB}" type="presParOf" srcId="{4BFC0509-FB3C-4FD0-9DD3-1CEA6EA0F4D1}" destId="{BBD93B5C-D08B-4122-855B-23E7B0B58077}" srcOrd="1" destOrd="0" presId="urn:microsoft.com/office/officeart/2005/8/layout/hierarchy6"/>
    <dgm:cxn modelId="{DD493A76-3206-4A55-8BDA-1204A6F19EE3}" type="presParOf" srcId="{29A31346-137A-4F9E-8B8C-7ACFAA5C7AEA}" destId="{37302018-03DA-4C8B-B40D-CF35F9DD255D}" srcOrd="4" destOrd="0" presId="urn:microsoft.com/office/officeart/2005/8/layout/hierarchy6"/>
    <dgm:cxn modelId="{3F71AD01-A4B6-4DDE-A073-D287C4D17868}" type="presParOf" srcId="{29A31346-137A-4F9E-8B8C-7ACFAA5C7AEA}" destId="{E012946C-EC59-498A-998D-F009597F2F4A}" srcOrd="5" destOrd="0" presId="urn:microsoft.com/office/officeart/2005/8/layout/hierarchy6"/>
    <dgm:cxn modelId="{8F33D600-148E-4614-B604-91C20677CA32}" type="presParOf" srcId="{E012946C-EC59-498A-998D-F009597F2F4A}" destId="{EDAF569C-03AE-4333-AFCF-8EDDDCC2A545}" srcOrd="0" destOrd="0" presId="urn:microsoft.com/office/officeart/2005/8/layout/hierarchy6"/>
    <dgm:cxn modelId="{534AA521-8020-4AF3-9DB4-FF2941A3F2C2}" type="presParOf" srcId="{E012946C-EC59-498A-998D-F009597F2F4A}" destId="{6DEE8968-7063-49DC-9788-EF6635EE232E}" srcOrd="1" destOrd="0" presId="urn:microsoft.com/office/officeart/2005/8/layout/hierarchy6"/>
    <dgm:cxn modelId="{F66140E4-2085-4F80-80C4-B38F4B5EB4BE}" type="presParOf" srcId="{6DEE8968-7063-49DC-9788-EF6635EE232E}" destId="{CCCDAC29-D3E5-42CC-B8C9-55954AE00EBE}" srcOrd="0" destOrd="0" presId="urn:microsoft.com/office/officeart/2005/8/layout/hierarchy6"/>
    <dgm:cxn modelId="{F4B8B47F-548D-4C72-8B34-C62EF81827CF}" type="presParOf" srcId="{6DEE8968-7063-49DC-9788-EF6635EE232E}" destId="{6AA7F20D-E829-44C8-8F17-8747E77BB9D7}" srcOrd="1" destOrd="0" presId="urn:microsoft.com/office/officeart/2005/8/layout/hierarchy6"/>
    <dgm:cxn modelId="{910CD929-E03C-48F5-AB42-FBCE40B2138D}" type="presParOf" srcId="{6AA7F20D-E829-44C8-8F17-8747E77BB9D7}" destId="{12C8BA09-E258-4F9F-BB8E-6033D4AB1D69}" srcOrd="0" destOrd="0" presId="urn:microsoft.com/office/officeart/2005/8/layout/hierarchy6"/>
    <dgm:cxn modelId="{4CCDE1F0-E157-4271-A5EE-B35380813CBF}" type="presParOf" srcId="{6AA7F20D-E829-44C8-8F17-8747E77BB9D7}" destId="{DC4C1627-E97E-4923-B510-F5E17D13B38F}" srcOrd="1" destOrd="0" presId="urn:microsoft.com/office/officeart/2005/8/layout/hierarchy6"/>
    <dgm:cxn modelId="{DDCE3258-9D0F-4B0A-A083-5CE41AB68209}" type="presParOf" srcId="{6DEE8968-7063-49DC-9788-EF6635EE232E}" destId="{BF8CD37B-725B-4FDF-8B94-3445810A566E}" srcOrd="2" destOrd="0" presId="urn:microsoft.com/office/officeart/2005/8/layout/hierarchy6"/>
    <dgm:cxn modelId="{F38AD960-82EC-4039-9F04-D3622EFB38DC}" type="presParOf" srcId="{6DEE8968-7063-49DC-9788-EF6635EE232E}" destId="{D6C43E06-E2AC-4216-B7E1-8992F39D007B}" srcOrd="3" destOrd="0" presId="urn:microsoft.com/office/officeart/2005/8/layout/hierarchy6"/>
    <dgm:cxn modelId="{5A8165B1-4C83-40CC-A7E9-2B151C09E89A}" type="presParOf" srcId="{D6C43E06-E2AC-4216-B7E1-8992F39D007B}" destId="{68498717-BBED-47BE-9764-9F91CA8F00F5}" srcOrd="0" destOrd="0" presId="urn:microsoft.com/office/officeart/2005/8/layout/hierarchy6"/>
    <dgm:cxn modelId="{BAA80D1B-0B08-4769-810B-9A1734B380C7}" type="presParOf" srcId="{D6C43E06-E2AC-4216-B7E1-8992F39D007B}" destId="{65770AEF-8EA1-488F-9F8E-07D8EF798E76}" srcOrd="1" destOrd="0" presId="urn:microsoft.com/office/officeart/2005/8/layout/hierarchy6"/>
    <dgm:cxn modelId="{258FF713-1BAF-4AF9-8552-E1347646B357}" type="presParOf" srcId="{29A31346-137A-4F9E-8B8C-7ACFAA5C7AEA}" destId="{C9474A2B-E252-43E2-AE47-7FE25013638D}" srcOrd="6" destOrd="0" presId="urn:microsoft.com/office/officeart/2005/8/layout/hierarchy6"/>
    <dgm:cxn modelId="{5CB2E8E4-0C5F-4AB1-94EB-C009DD3519E5}" type="presParOf" srcId="{29A31346-137A-4F9E-8B8C-7ACFAA5C7AEA}" destId="{A5F3BF38-D6A3-435C-BACB-2DD722146176}" srcOrd="7" destOrd="0" presId="urn:microsoft.com/office/officeart/2005/8/layout/hierarchy6"/>
    <dgm:cxn modelId="{9A47E2A2-3409-4D79-8A7A-197B3BFCE87B}" type="presParOf" srcId="{A5F3BF38-D6A3-435C-BACB-2DD722146176}" destId="{B1D9FB21-99D8-4947-B4AC-BD78A58426D3}" srcOrd="0" destOrd="0" presId="urn:microsoft.com/office/officeart/2005/8/layout/hierarchy6"/>
    <dgm:cxn modelId="{6F4BA09C-FE5B-4B36-BDD1-88B4CFE2626D}" type="presParOf" srcId="{A5F3BF38-D6A3-435C-BACB-2DD722146176}" destId="{F9565B63-BD88-4CF0-8BDA-BC46ED42AA32}" srcOrd="1" destOrd="0" presId="urn:microsoft.com/office/officeart/2005/8/layout/hierarchy6"/>
    <dgm:cxn modelId="{B7A58F60-BC15-4404-85FB-73328AF33AF2}" type="presParOf" srcId="{29EB6F4D-C4F8-4CB4-8029-11224B06B088}" destId="{C4C6E1F1-7F1D-4CA9-B341-BB5914729C56}" srcOrd="4" destOrd="0" presId="urn:microsoft.com/office/officeart/2005/8/layout/hierarchy6"/>
    <dgm:cxn modelId="{9C408F02-5A54-4CBC-8DCB-484534DBEC82}" type="presParOf" srcId="{29EB6F4D-C4F8-4CB4-8029-11224B06B088}" destId="{CC04121E-C7D5-4181-A596-45999F849D04}" srcOrd="5" destOrd="0" presId="urn:microsoft.com/office/officeart/2005/8/layout/hierarchy6"/>
    <dgm:cxn modelId="{850E5EEB-0EC7-41C7-865A-8F399F1D8676}" type="presParOf" srcId="{CC04121E-C7D5-4181-A596-45999F849D04}" destId="{249AAF4E-079D-4CEA-B6C4-ACD3D313F940}" srcOrd="0" destOrd="0" presId="urn:microsoft.com/office/officeart/2005/8/layout/hierarchy6"/>
    <dgm:cxn modelId="{3C018A5B-0346-4AFC-940C-E8C2784B2343}" type="presParOf" srcId="{CC04121E-C7D5-4181-A596-45999F849D04}" destId="{FD878FAE-6344-4887-AC0C-C51C83F2E2D5}" srcOrd="1" destOrd="0" presId="urn:microsoft.com/office/officeart/2005/8/layout/hierarchy6"/>
    <dgm:cxn modelId="{5E178903-7320-4059-B6FF-DE2AD0DF8025}" type="presParOf" srcId="{CA674EE3-E3BF-436E-BF8F-5FFEEFBC344F}" destId="{75C92352-893A-4568-966A-A8EA5CA7F5D2}" srcOrd="6" destOrd="0" presId="urn:microsoft.com/office/officeart/2005/8/layout/hierarchy6"/>
    <dgm:cxn modelId="{C751EB75-8B10-4A65-A490-27374CF91415}" type="presParOf" srcId="{CA674EE3-E3BF-436E-BF8F-5FFEEFBC344F}" destId="{2BE10513-D0C2-4FF3-9C62-7C99F84AAEEB}" srcOrd="7" destOrd="0" presId="urn:microsoft.com/office/officeart/2005/8/layout/hierarchy6"/>
    <dgm:cxn modelId="{2482D51A-C3FE-45AA-990B-E8B4C9AA1ACE}" type="presParOf" srcId="{2BE10513-D0C2-4FF3-9C62-7C99F84AAEEB}" destId="{ACF9897F-F990-46C1-B9A7-2A278BBC4328}" srcOrd="0" destOrd="0" presId="urn:microsoft.com/office/officeart/2005/8/layout/hierarchy6"/>
    <dgm:cxn modelId="{5717D554-9F29-4914-B643-4854AD4546D2}" type="presParOf" srcId="{2BE10513-D0C2-4FF3-9C62-7C99F84AAEEB}" destId="{A23A3A36-BC1D-42B3-97BF-D136A5CB26E6}" srcOrd="1" destOrd="0" presId="urn:microsoft.com/office/officeart/2005/8/layout/hierarchy6"/>
    <dgm:cxn modelId="{B12B7C56-C67D-4E06-985E-B1E46C303F75}" type="presParOf" srcId="{0D2DB9F6-BE5E-4069-BEC7-E1D8D624E264}" destId="{A61DF8F0-8776-470B-B415-D0E28DA8D21C}" srcOrd="1" destOrd="0" presId="urn:microsoft.com/office/officeart/2005/8/layout/hierarchy6"/>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F3AD17-E0F2-4D42-907B-34D5A14A7921}">
      <dsp:nvSpPr>
        <dsp:cNvPr id="0" name=""/>
        <dsp:cNvSpPr/>
      </dsp:nvSpPr>
      <dsp:spPr>
        <a:xfrm>
          <a:off x="2316287" y="967"/>
          <a:ext cx="637729" cy="42515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Survey Director</a:t>
          </a:r>
        </a:p>
      </dsp:txBody>
      <dsp:txXfrm>
        <a:off x="2328739" y="13419"/>
        <a:ext cx="612825" cy="400248"/>
      </dsp:txXfrm>
    </dsp:sp>
    <dsp:sp modelId="{0C631F30-31E4-4EF4-B790-BD61B5E8D25B}">
      <dsp:nvSpPr>
        <dsp:cNvPr id="0" name=""/>
        <dsp:cNvSpPr/>
      </dsp:nvSpPr>
      <dsp:spPr>
        <a:xfrm>
          <a:off x="1330475" y="426120"/>
          <a:ext cx="1304676" cy="170061"/>
        </a:xfrm>
        <a:custGeom>
          <a:avLst/>
          <a:gdLst/>
          <a:ahLst/>
          <a:cxnLst/>
          <a:rect l="0" t="0" r="0" b="0"/>
          <a:pathLst>
            <a:path>
              <a:moveTo>
                <a:pt x="1304676" y="0"/>
              </a:moveTo>
              <a:lnTo>
                <a:pt x="1304676" y="85030"/>
              </a:lnTo>
              <a:lnTo>
                <a:pt x="0" y="85030"/>
              </a:lnTo>
              <a:lnTo>
                <a:pt x="0" y="170061"/>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CD3E34-F5F8-485A-8FAF-A463EB8E31BB}">
      <dsp:nvSpPr>
        <dsp:cNvPr id="0" name=""/>
        <dsp:cNvSpPr/>
      </dsp:nvSpPr>
      <dsp:spPr>
        <a:xfrm>
          <a:off x="1011611" y="596181"/>
          <a:ext cx="637729" cy="42515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Data Manager</a:t>
          </a:r>
        </a:p>
      </dsp:txBody>
      <dsp:txXfrm>
        <a:off x="1024063" y="608633"/>
        <a:ext cx="612825" cy="400248"/>
      </dsp:txXfrm>
    </dsp:sp>
    <dsp:sp modelId="{54438329-BC8C-47C8-A0D9-63C4734D94C1}">
      <dsp:nvSpPr>
        <dsp:cNvPr id="0" name=""/>
        <dsp:cNvSpPr/>
      </dsp:nvSpPr>
      <dsp:spPr>
        <a:xfrm>
          <a:off x="2159523" y="426120"/>
          <a:ext cx="475628" cy="194426"/>
        </a:xfrm>
        <a:custGeom>
          <a:avLst/>
          <a:gdLst/>
          <a:ahLst/>
          <a:cxnLst/>
          <a:rect l="0" t="0" r="0" b="0"/>
          <a:pathLst>
            <a:path>
              <a:moveTo>
                <a:pt x="475628" y="0"/>
              </a:moveTo>
              <a:lnTo>
                <a:pt x="475628" y="97213"/>
              </a:lnTo>
              <a:lnTo>
                <a:pt x="0" y="97213"/>
              </a:lnTo>
              <a:lnTo>
                <a:pt x="0" y="19442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4572EE-9340-4A6B-98BB-D4C5B8158752}">
      <dsp:nvSpPr>
        <dsp:cNvPr id="0" name=""/>
        <dsp:cNvSpPr/>
      </dsp:nvSpPr>
      <dsp:spPr>
        <a:xfrm>
          <a:off x="1840659" y="620547"/>
          <a:ext cx="637729" cy="42515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IT Specialist</a:t>
          </a:r>
        </a:p>
      </dsp:txBody>
      <dsp:txXfrm>
        <a:off x="1853111" y="632999"/>
        <a:ext cx="612825" cy="400248"/>
      </dsp:txXfrm>
    </dsp:sp>
    <dsp:sp modelId="{EB3F7F29-BB3D-47BB-81D5-F065BAE3218E}">
      <dsp:nvSpPr>
        <dsp:cNvPr id="0" name=""/>
        <dsp:cNvSpPr/>
      </dsp:nvSpPr>
      <dsp:spPr>
        <a:xfrm>
          <a:off x="2635152" y="426120"/>
          <a:ext cx="414524" cy="170061"/>
        </a:xfrm>
        <a:custGeom>
          <a:avLst/>
          <a:gdLst/>
          <a:ahLst/>
          <a:cxnLst/>
          <a:rect l="0" t="0" r="0" b="0"/>
          <a:pathLst>
            <a:path>
              <a:moveTo>
                <a:pt x="0" y="0"/>
              </a:moveTo>
              <a:lnTo>
                <a:pt x="0" y="85030"/>
              </a:lnTo>
              <a:lnTo>
                <a:pt x="414524" y="85030"/>
              </a:lnTo>
              <a:lnTo>
                <a:pt x="414524" y="170061"/>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24243E-0951-476B-B240-076A31FAB3F6}">
      <dsp:nvSpPr>
        <dsp:cNvPr id="0" name=""/>
        <dsp:cNvSpPr/>
      </dsp:nvSpPr>
      <dsp:spPr>
        <a:xfrm>
          <a:off x="2669707" y="596181"/>
          <a:ext cx="759937" cy="42515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Social Survey Field Manager</a:t>
          </a:r>
        </a:p>
      </dsp:txBody>
      <dsp:txXfrm>
        <a:off x="2682159" y="608633"/>
        <a:ext cx="735033" cy="400248"/>
      </dsp:txXfrm>
    </dsp:sp>
    <dsp:sp modelId="{6E293EE5-CA59-4348-97D7-EF068312A0D7}">
      <dsp:nvSpPr>
        <dsp:cNvPr id="0" name=""/>
        <dsp:cNvSpPr/>
      </dsp:nvSpPr>
      <dsp:spPr>
        <a:xfrm>
          <a:off x="2130918" y="1021334"/>
          <a:ext cx="918757" cy="170061"/>
        </a:xfrm>
        <a:custGeom>
          <a:avLst/>
          <a:gdLst/>
          <a:ahLst/>
          <a:cxnLst/>
          <a:rect l="0" t="0" r="0" b="0"/>
          <a:pathLst>
            <a:path>
              <a:moveTo>
                <a:pt x="918757" y="0"/>
              </a:moveTo>
              <a:lnTo>
                <a:pt x="918757" y="85030"/>
              </a:lnTo>
              <a:lnTo>
                <a:pt x="0" y="85030"/>
              </a:lnTo>
              <a:lnTo>
                <a:pt x="0" y="17006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6FB99C-E5D7-4F0F-932A-CFD851919D09}">
      <dsp:nvSpPr>
        <dsp:cNvPr id="0" name=""/>
        <dsp:cNvSpPr/>
      </dsp:nvSpPr>
      <dsp:spPr>
        <a:xfrm>
          <a:off x="1812053" y="1191395"/>
          <a:ext cx="637729" cy="425152"/>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Assistant Field Manager</a:t>
          </a:r>
        </a:p>
      </dsp:txBody>
      <dsp:txXfrm>
        <a:off x="1824505" y="1203847"/>
        <a:ext cx="612825" cy="400248"/>
      </dsp:txXfrm>
    </dsp:sp>
    <dsp:sp modelId="{B0BCEFA1-1017-4352-87AF-70FDE963281C}">
      <dsp:nvSpPr>
        <dsp:cNvPr id="0" name=""/>
        <dsp:cNvSpPr/>
      </dsp:nvSpPr>
      <dsp:spPr>
        <a:xfrm>
          <a:off x="2914246" y="1021334"/>
          <a:ext cx="91440" cy="170061"/>
        </a:xfrm>
        <a:custGeom>
          <a:avLst/>
          <a:gdLst/>
          <a:ahLst/>
          <a:cxnLst/>
          <a:rect l="0" t="0" r="0" b="0"/>
          <a:pathLst>
            <a:path>
              <a:moveTo>
                <a:pt x="135429" y="0"/>
              </a:moveTo>
              <a:lnTo>
                <a:pt x="135429" y="85030"/>
              </a:lnTo>
              <a:lnTo>
                <a:pt x="45720" y="85030"/>
              </a:lnTo>
              <a:lnTo>
                <a:pt x="45720" y="17006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86E46C-C720-4A21-B88D-104E1EC8716C}">
      <dsp:nvSpPr>
        <dsp:cNvPr id="0" name=""/>
        <dsp:cNvSpPr/>
      </dsp:nvSpPr>
      <dsp:spPr>
        <a:xfrm>
          <a:off x="2641102" y="1191395"/>
          <a:ext cx="637729" cy="425152"/>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Field Teams </a:t>
          </a:r>
        </a:p>
      </dsp:txBody>
      <dsp:txXfrm>
        <a:off x="2653554" y="1203847"/>
        <a:ext cx="612825" cy="400248"/>
      </dsp:txXfrm>
    </dsp:sp>
    <dsp:sp modelId="{8BFC1827-618C-423A-8C45-99224525F4F4}">
      <dsp:nvSpPr>
        <dsp:cNvPr id="0" name=""/>
        <dsp:cNvSpPr/>
      </dsp:nvSpPr>
      <dsp:spPr>
        <a:xfrm>
          <a:off x="2914246" y="1616548"/>
          <a:ext cx="91440" cy="170061"/>
        </a:xfrm>
        <a:custGeom>
          <a:avLst/>
          <a:gdLst/>
          <a:ahLst/>
          <a:cxnLst/>
          <a:rect l="0" t="0" r="0" b="0"/>
          <a:pathLst>
            <a:path>
              <a:moveTo>
                <a:pt x="45720" y="0"/>
              </a:moveTo>
              <a:lnTo>
                <a:pt x="45720" y="17006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834089-D188-47BD-962F-6108726D3DAA}">
      <dsp:nvSpPr>
        <dsp:cNvPr id="0" name=""/>
        <dsp:cNvSpPr/>
      </dsp:nvSpPr>
      <dsp:spPr>
        <a:xfrm>
          <a:off x="2641102" y="1786609"/>
          <a:ext cx="637729" cy="425152"/>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Field Team Supervisor</a:t>
          </a:r>
        </a:p>
      </dsp:txBody>
      <dsp:txXfrm>
        <a:off x="2653554" y="1799061"/>
        <a:ext cx="612825" cy="400248"/>
      </dsp:txXfrm>
    </dsp:sp>
    <dsp:sp modelId="{EC0F0D0B-6095-46EE-BBE9-A807E7980F25}">
      <dsp:nvSpPr>
        <dsp:cNvPr id="0" name=""/>
        <dsp:cNvSpPr/>
      </dsp:nvSpPr>
      <dsp:spPr>
        <a:xfrm>
          <a:off x="1301870" y="2211762"/>
          <a:ext cx="1658096" cy="170061"/>
        </a:xfrm>
        <a:custGeom>
          <a:avLst/>
          <a:gdLst/>
          <a:ahLst/>
          <a:cxnLst/>
          <a:rect l="0" t="0" r="0" b="0"/>
          <a:pathLst>
            <a:path>
              <a:moveTo>
                <a:pt x="1658096" y="0"/>
              </a:moveTo>
              <a:lnTo>
                <a:pt x="1658096" y="85030"/>
              </a:lnTo>
              <a:lnTo>
                <a:pt x="0" y="85030"/>
              </a:lnTo>
              <a:lnTo>
                <a:pt x="0" y="17006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F2C8FF-59C1-40A8-B1DD-258D088644E7}">
      <dsp:nvSpPr>
        <dsp:cNvPr id="0" name=""/>
        <dsp:cNvSpPr/>
      </dsp:nvSpPr>
      <dsp:spPr>
        <a:xfrm>
          <a:off x="890879" y="2381823"/>
          <a:ext cx="821982" cy="425152"/>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Agriculture Interviewer</a:t>
          </a:r>
        </a:p>
      </dsp:txBody>
      <dsp:txXfrm>
        <a:off x="903331" y="2394275"/>
        <a:ext cx="797078" cy="400248"/>
      </dsp:txXfrm>
    </dsp:sp>
    <dsp:sp modelId="{2F6BCA68-A798-4325-B95F-471FB0CB9853}">
      <dsp:nvSpPr>
        <dsp:cNvPr id="0" name=""/>
        <dsp:cNvSpPr/>
      </dsp:nvSpPr>
      <dsp:spPr>
        <a:xfrm>
          <a:off x="2223044" y="2211762"/>
          <a:ext cx="736921" cy="170061"/>
        </a:xfrm>
        <a:custGeom>
          <a:avLst/>
          <a:gdLst/>
          <a:ahLst/>
          <a:cxnLst/>
          <a:rect l="0" t="0" r="0" b="0"/>
          <a:pathLst>
            <a:path>
              <a:moveTo>
                <a:pt x="736921" y="0"/>
              </a:moveTo>
              <a:lnTo>
                <a:pt x="736921" y="85030"/>
              </a:lnTo>
              <a:lnTo>
                <a:pt x="0" y="85030"/>
              </a:lnTo>
              <a:lnTo>
                <a:pt x="0" y="17006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CAC23C-04CD-49E2-B008-66F6577ACE9B}">
      <dsp:nvSpPr>
        <dsp:cNvPr id="0" name=""/>
        <dsp:cNvSpPr/>
      </dsp:nvSpPr>
      <dsp:spPr>
        <a:xfrm>
          <a:off x="1904180" y="2381823"/>
          <a:ext cx="637729" cy="425152"/>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Interviewer Team 1</a:t>
          </a:r>
        </a:p>
      </dsp:txBody>
      <dsp:txXfrm>
        <a:off x="1916632" y="2394275"/>
        <a:ext cx="612825" cy="400248"/>
      </dsp:txXfrm>
    </dsp:sp>
    <dsp:sp modelId="{BDE7D829-8E5C-4338-917F-09D1B1748FFB}">
      <dsp:nvSpPr>
        <dsp:cNvPr id="0" name=""/>
        <dsp:cNvSpPr/>
      </dsp:nvSpPr>
      <dsp:spPr>
        <a:xfrm>
          <a:off x="1808520" y="2806976"/>
          <a:ext cx="414524" cy="170061"/>
        </a:xfrm>
        <a:custGeom>
          <a:avLst/>
          <a:gdLst/>
          <a:ahLst/>
          <a:cxnLst/>
          <a:rect l="0" t="0" r="0" b="0"/>
          <a:pathLst>
            <a:path>
              <a:moveTo>
                <a:pt x="414524" y="0"/>
              </a:moveTo>
              <a:lnTo>
                <a:pt x="414524" y="85030"/>
              </a:lnTo>
              <a:lnTo>
                <a:pt x="0" y="85030"/>
              </a:lnTo>
              <a:lnTo>
                <a:pt x="0" y="17006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4D4D65-860C-450C-ADA1-2BD457F7F8F5}">
      <dsp:nvSpPr>
        <dsp:cNvPr id="0" name=""/>
        <dsp:cNvSpPr/>
      </dsp:nvSpPr>
      <dsp:spPr>
        <a:xfrm>
          <a:off x="1489656" y="2977037"/>
          <a:ext cx="637729" cy="425152"/>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Male Interviewer</a:t>
          </a:r>
        </a:p>
      </dsp:txBody>
      <dsp:txXfrm>
        <a:off x="1502108" y="2989489"/>
        <a:ext cx="612825" cy="400248"/>
      </dsp:txXfrm>
    </dsp:sp>
    <dsp:sp modelId="{1D47C428-FFB5-4A74-971B-B39E4B7FF5BF}">
      <dsp:nvSpPr>
        <dsp:cNvPr id="0" name=""/>
        <dsp:cNvSpPr/>
      </dsp:nvSpPr>
      <dsp:spPr>
        <a:xfrm>
          <a:off x="2223044" y="2806976"/>
          <a:ext cx="414524" cy="170061"/>
        </a:xfrm>
        <a:custGeom>
          <a:avLst/>
          <a:gdLst/>
          <a:ahLst/>
          <a:cxnLst/>
          <a:rect l="0" t="0" r="0" b="0"/>
          <a:pathLst>
            <a:path>
              <a:moveTo>
                <a:pt x="0" y="0"/>
              </a:moveTo>
              <a:lnTo>
                <a:pt x="0" y="85030"/>
              </a:lnTo>
              <a:lnTo>
                <a:pt x="414524" y="85030"/>
              </a:lnTo>
              <a:lnTo>
                <a:pt x="414524" y="17006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956A7D-C18C-4B00-9FB3-1097B39A8665}">
      <dsp:nvSpPr>
        <dsp:cNvPr id="0" name=""/>
        <dsp:cNvSpPr/>
      </dsp:nvSpPr>
      <dsp:spPr>
        <a:xfrm>
          <a:off x="2318704" y="2977037"/>
          <a:ext cx="637729" cy="425152"/>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Female Interviewer</a:t>
          </a:r>
        </a:p>
      </dsp:txBody>
      <dsp:txXfrm>
        <a:off x="2331156" y="2989489"/>
        <a:ext cx="612825" cy="400248"/>
      </dsp:txXfrm>
    </dsp:sp>
    <dsp:sp modelId="{37302018-03DA-4C8B-B40D-CF35F9DD255D}">
      <dsp:nvSpPr>
        <dsp:cNvPr id="0" name=""/>
        <dsp:cNvSpPr/>
      </dsp:nvSpPr>
      <dsp:spPr>
        <a:xfrm>
          <a:off x="2959966" y="2211762"/>
          <a:ext cx="921174" cy="170061"/>
        </a:xfrm>
        <a:custGeom>
          <a:avLst/>
          <a:gdLst/>
          <a:ahLst/>
          <a:cxnLst/>
          <a:rect l="0" t="0" r="0" b="0"/>
          <a:pathLst>
            <a:path>
              <a:moveTo>
                <a:pt x="0" y="0"/>
              </a:moveTo>
              <a:lnTo>
                <a:pt x="0" y="85030"/>
              </a:lnTo>
              <a:lnTo>
                <a:pt x="921174" y="85030"/>
              </a:lnTo>
              <a:lnTo>
                <a:pt x="921174" y="17006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AF569C-03AE-4333-AFCF-8EDDDCC2A545}">
      <dsp:nvSpPr>
        <dsp:cNvPr id="0" name=""/>
        <dsp:cNvSpPr/>
      </dsp:nvSpPr>
      <dsp:spPr>
        <a:xfrm>
          <a:off x="3562276" y="2381823"/>
          <a:ext cx="637729" cy="425152"/>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Interviewer Team 2 </a:t>
          </a:r>
        </a:p>
      </dsp:txBody>
      <dsp:txXfrm>
        <a:off x="3574728" y="2394275"/>
        <a:ext cx="612825" cy="400248"/>
      </dsp:txXfrm>
    </dsp:sp>
    <dsp:sp modelId="{CCCDAC29-D3E5-42CC-B8C9-55954AE00EBE}">
      <dsp:nvSpPr>
        <dsp:cNvPr id="0" name=""/>
        <dsp:cNvSpPr/>
      </dsp:nvSpPr>
      <dsp:spPr>
        <a:xfrm>
          <a:off x="3428506" y="2806976"/>
          <a:ext cx="452634" cy="170061"/>
        </a:xfrm>
        <a:custGeom>
          <a:avLst/>
          <a:gdLst/>
          <a:ahLst/>
          <a:cxnLst/>
          <a:rect l="0" t="0" r="0" b="0"/>
          <a:pathLst>
            <a:path>
              <a:moveTo>
                <a:pt x="452634" y="0"/>
              </a:moveTo>
              <a:lnTo>
                <a:pt x="452634" y="85030"/>
              </a:lnTo>
              <a:lnTo>
                <a:pt x="0" y="85030"/>
              </a:lnTo>
              <a:lnTo>
                <a:pt x="0" y="17006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C8BA09-E258-4F9F-BB8E-6033D4AB1D69}">
      <dsp:nvSpPr>
        <dsp:cNvPr id="0" name=""/>
        <dsp:cNvSpPr/>
      </dsp:nvSpPr>
      <dsp:spPr>
        <a:xfrm>
          <a:off x="3109641" y="2977037"/>
          <a:ext cx="637729" cy="425152"/>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Male Interviewer</a:t>
          </a:r>
        </a:p>
      </dsp:txBody>
      <dsp:txXfrm>
        <a:off x="3122093" y="2989489"/>
        <a:ext cx="612825" cy="400248"/>
      </dsp:txXfrm>
    </dsp:sp>
    <dsp:sp modelId="{BF8CD37B-725B-4FDF-8B94-3445810A566E}">
      <dsp:nvSpPr>
        <dsp:cNvPr id="0" name=""/>
        <dsp:cNvSpPr/>
      </dsp:nvSpPr>
      <dsp:spPr>
        <a:xfrm>
          <a:off x="3881141" y="2806976"/>
          <a:ext cx="376413" cy="170061"/>
        </a:xfrm>
        <a:custGeom>
          <a:avLst/>
          <a:gdLst/>
          <a:ahLst/>
          <a:cxnLst/>
          <a:rect l="0" t="0" r="0" b="0"/>
          <a:pathLst>
            <a:path>
              <a:moveTo>
                <a:pt x="0" y="0"/>
              </a:moveTo>
              <a:lnTo>
                <a:pt x="0" y="85030"/>
              </a:lnTo>
              <a:lnTo>
                <a:pt x="376413" y="85030"/>
              </a:lnTo>
              <a:lnTo>
                <a:pt x="376413" y="17006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498717-BBED-47BE-9764-9F91CA8F00F5}">
      <dsp:nvSpPr>
        <dsp:cNvPr id="0" name=""/>
        <dsp:cNvSpPr/>
      </dsp:nvSpPr>
      <dsp:spPr>
        <a:xfrm>
          <a:off x="3938689" y="2977037"/>
          <a:ext cx="637729" cy="425152"/>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Female Interviewer</a:t>
          </a:r>
        </a:p>
      </dsp:txBody>
      <dsp:txXfrm>
        <a:off x="3951141" y="2989489"/>
        <a:ext cx="612825" cy="400248"/>
      </dsp:txXfrm>
    </dsp:sp>
    <dsp:sp modelId="{C9474A2B-E252-43E2-AE47-7FE25013638D}">
      <dsp:nvSpPr>
        <dsp:cNvPr id="0" name=""/>
        <dsp:cNvSpPr/>
      </dsp:nvSpPr>
      <dsp:spPr>
        <a:xfrm>
          <a:off x="2959966" y="2211762"/>
          <a:ext cx="1750222" cy="170061"/>
        </a:xfrm>
        <a:custGeom>
          <a:avLst/>
          <a:gdLst/>
          <a:ahLst/>
          <a:cxnLst/>
          <a:rect l="0" t="0" r="0" b="0"/>
          <a:pathLst>
            <a:path>
              <a:moveTo>
                <a:pt x="0" y="0"/>
              </a:moveTo>
              <a:lnTo>
                <a:pt x="0" y="85030"/>
              </a:lnTo>
              <a:lnTo>
                <a:pt x="1750222" y="85030"/>
              </a:lnTo>
              <a:lnTo>
                <a:pt x="1750222" y="17006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D9FB21-99D8-4947-B4AC-BD78A58426D3}">
      <dsp:nvSpPr>
        <dsp:cNvPr id="0" name=""/>
        <dsp:cNvSpPr/>
      </dsp:nvSpPr>
      <dsp:spPr>
        <a:xfrm>
          <a:off x="4391324" y="2381823"/>
          <a:ext cx="637729" cy="425152"/>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Driver</a:t>
          </a:r>
        </a:p>
      </dsp:txBody>
      <dsp:txXfrm>
        <a:off x="4403776" y="2394275"/>
        <a:ext cx="612825" cy="400248"/>
      </dsp:txXfrm>
    </dsp:sp>
    <dsp:sp modelId="{C4C6E1F1-7F1D-4CA9-B341-BB5914729C56}">
      <dsp:nvSpPr>
        <dsp:cNvPr id="0" name=""/>
        <dsp:cNvSpPr/>
      </dsp:nvSpPr>
      <dsp:spPr>
        <a:xfrm>
          <a:off x="3049676" y="1021334"/>
          <a:ext cx="867158" cy="170061"/>
        </a:xfrm>
        <a:custGeom>
          <a:avLst/>
          <a:gdLst/>
          <a:ahLst/>
          <a:cxnLst/>
          <a:rect l="0" t="0" r="0" b="0"/>
          <a:pathLst>
            <a:path>
              <a:moveTo>
                <a:pt x="0" y="0"/>
              </a:moveTo>
              <a:lnTo>
                <a:pt x="0" y="85030"/>
              </a:lnTo>
              <a:lnTo>
                <a:pt x="867158" y="85030"/>
              </a:lnTo>
              <a:lnTo>
                <a:pt x="867158" y="17006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9AAF4E-079D-4CEA-B6C4-ACD3D313F940}">
      <dsp:nvSpPr>
        <dsp:cNvPr id="0" name=""/>
        <dsp:cNvSpPr/>
      </dsp:nvSpPr>
      <dsp:spPr>
        <a:xfrm>
          <a:off x="3470150" y="1191395"/>
          <a:ext cx="893369" cy="425152"/>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Quality Control and Support Teams</a:t>
          </a:r>
        </a:p>
      </dsp:txBody>
      <dsp:txXfrm>
        <a:off x="3482602" y="1203847"/>
        <a:ext cx="868465" cy="400248"/>
      </dsp:txXfrm>
    </dsp:sp>
    <dsp:sp modelId="{75C92352-893A-4568-966A-A8EA5CA7F5D2}">
      <dsp:nvSpPr>
        <dsp:cNvPr id="0" name=""/>
        <dsp:cNvSpPr/>
      </dsp:nvSpPr>
      <dsp:spPr>
        <a:xfrm>
          <a:off x="2635152" y="426120"/>
          <a:ext cx="1304676" cy="170061"/>
        </a:xfrm>
        <a:custGeom>
          <a:avLst/>
          <a:gdLst/>
          <a:ahLst/>
          <a:cxnLst/>
          <a:rect l="0" t="0" r="0" b="0"/>
          <a:pathLst>
            <a:path>
              <a:moveTo>
                <a:pt x="0" y="0"/>
              </a:moveTo>
              <a:lnTo>
                <a:pt x="0" y="85030"/>
              </a:lnTo>
              <a:lnTo>
                <a:pt x="1304676" y="85030"/>
              </a:lnTo>
              <a:lnTo>
                <a:pt x="1304676" y="170061"/>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F9897F-F990-46C1-B9A7-2A278BBC4328}">
      <dsp:nvSpPr>
        <dsp:cNvPr id="0" name=""/>
        <dsp:cNvSpPr/>
      </dsp:nvSpPr>
      <dsp:spPr>
        <a:xfrm>
          <a:off x="3620963" y="596181"/>
          <a:ext cx="637729" cy="42515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Gill Sans MT" panose="020B0502020104020203" pitchFamily="34" charset="0"/>
            </a:rPr>
            <a:t>Agriculture Field Manager</a:t>
          </a:r>
        </a:p>
      </dsp:txBody>
      <dsp:txXfrm>
        <a:off x="3633415" y="608633"/>
        <a:ext cx="612825" cy="40024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0" ma:contentTypeDescription="Create a new document." ma:contentTypeScope="" ma:versionID="c539d889cc762f8a68e59efe92c7ac5c">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e6927e648849a75e1e0218eea730e19d"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lcf76f155ced4ddcb4097134ff3c332f xmlns="0d58e8a2-dff7-4492-a987-8cd66a35f019">
      <Terms xmlns="http://schemas.microsoft.com/office/infopath/2007/PartnerControls"/>
    </lcf76f155ced4ddcb4097134ff3c332f>
    <DLVStatus xmlns="0d58e8a2-dff7-4492-a987-8cd66a35f019" xsi:nil="true"/>
  </documentManagement>
</p:properties>
</file>

<file path=customXml/itemProps1.xml><?xml version="1.0" encoding="utf-8"?>
<ds:datastoreItem xmlns:ds="http://schemas.openxmlformats.org/officeDocument/2006/customXml" ds:itemID="{1FE8DC96-49D3-4839-B494-D355591537DC}">
  <ds:schemaRefs>
    <ds:schemaRef ds:uri="http://schemas.openxmlformats.org/officeDocument/2006/bibliography"/>
  </ds:schemaRefs>
</ds:datastoreItem>
</file>

<file path=customXml/itemProps2.xml><?xml version="1.0" encoding="utf-8"?>
<ds:datastoreItem xmlns:ds="http://schemas.openxmlformats.org/officeDocument/2006/customXml" ds:itemID="{3C49608F-1924-47F4-926A-FF9E5249469B}"/>
</file>

<file path=customXml/itemProps3.xml><?xml version="1.0" encoding="utf-8"?>
<ds:datastoreItem xmlns:ds="http://schemas.openxmlformats.org/officeDocument/2006/customXml" ds:itemID="{74C77012-DBB7-4950-9B3A-0F8DC96BE00C}"/>
</file>

<file path=customXml/itemProps4.xml><?xml version="1.0" encoding="utf-8"?>
<ds:datastoreItem xmlns:ds="http://schemas.openxmlformats.org/officeDocument/2006/customXml" ds:itemID="{05546CE1-AECF-4241-9166-47864A2C3565}"/>
</file>

<file path=docProps/app.xml><?xml version="1.0" encoding="utf-8"?>
<Properties xmlns="http://schemas.openxmlformats.org/officeDocument/2006/extended-properties" xmlns:vt="http://schemas.openxmlformats.org/officeDocument/2006/docPropsVTypes">
  <Template>Normal.dotm</Template>
  <TotalTime>0</TotalTime>
  <Pages>160</Pages>
  <Words>57554</Words>
  <Characters>328060</Characters>
  <Application>Microsoft Office Word</Application>
  <DocSecurity>0</DocSecurity>
  <Lines>2733</Lines>
  <Paragraphs>769</Paragraphs>
  <ScaleCrop>false</ScaleCrop>
  <HeadingPairs>
    <vt:vector size="2" baseType="variant">
      <vt:variant>
        <vt:lpstr>Title</vt:lpstr>
      </vt:variant>
      <vt:variant>
        <vt:i4>1</vt:i4>
      </vt:variant>
    </vt:vector>
  </HeadingPairs>
  <TitlesOfParts>
    <vt:vector size="1" baseType="lpstr">
      <vt:lpstr>Feed the Future ZOI Survey - template protocol outline 20140221 AS-lr.docx</vt:lpstr>
    </vt:vector>
  </TitlesOfParts>
  <Company>Westat</Company>
  <LinksUpToDate>false</LinksUpToDate>
  <CharactersWithSpaces>384845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Feed the Future ZOI Survey - template protocol outline 20140221 AS-lr.docx</dc:title>
  <dc:subject/>
  <dc:creator>Kiersten Johnson</dc:creator>
  <cp:keywords/>
  <dc:description/>
  <cp:lastModifiedBy>Kiersten Johnson</cp:lastModifiedBy>
  <cp:revision>2</cp:revision>
  <cp:lastPrinted>2014-12-22T23:37:00Z</cp:lastPrinted>
  <dcterms:created xsi:type="dcterms:W3CDTF">2019-02-02T03:04:00Z</dcterms:created>
  <dcterms:modified xsi:type="dcterms:W3CDTF">2019-02-02T03:04:00Z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0x01010011A3E5F9AA6593439116F79CA10376F1</vt:lpwstr>
  </property>
  <property fmtid="{D5CDD505-2E9C-101B-9397-08002B2CF9AE}" pid="3" name="MediaServiceImageTags">
    <vt:lpwstr/>
  </property>
</Properties>
</file>