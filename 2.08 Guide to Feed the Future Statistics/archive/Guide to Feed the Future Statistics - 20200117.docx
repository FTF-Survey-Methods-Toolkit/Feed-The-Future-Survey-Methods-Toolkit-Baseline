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519DB989" w14:textId="77777777" w:rsidR="0096026B" w:rsidRDefault="006E1FB6" w:rsidP="006E1FB6">
      <w:pPr>
        <w:rPr>
          <w:rFonts w:eastAsia="Times New Roman"/>
          <w:color w:val="387990"/>
          <w:sz w:val="52"/>
          <w:szCs w:val="52"/>
        </w:rPr>
      </w:pPr>
      <w:r w:rsidRPr="005D715A">
        <w:rPr>
          <w:rFonts w:eastAsia="Times New Roman"/>
          <w:color w:val="387990"/>
          <w:sz w:val="52"/>
          <w:szCs w:val="52"/>
        </w:rPr>
        <w:t xml:space="preserve">Guide to </w:t>
      </w:r>
    </w:p>
    <w:p w14:paraId="69AD0BC8" w14:textId="2AE39EDA" w:rsidR="006E1FB6" w:rsidRPr="005D715A" w:rsidRDefault="006E1FB6" w:rsidP="006E1FB6">
      <w:pPr>
        <w:rPr>
          <w:rFonts w:eastAsia="Times New Roman"/>
          <w:color w:val="387990"/>
          <w:sz w:val="52"/>
          <w:szCs w:val="52"/>
        </w:rPr>
      </w:pPr>
      <w:r w:rsidRPr="005D715A">
        <w:rPr>
          <w:rFonts w:eastAsia="Times New Roman"/>
          <w:color w:val="387990"/>
          <w:sz w:val="52"/>
          <w:szCs w:val="52"/>
        </w:rPr>
        <w:t>Feed the Future Statistics</w:t>
      </w:r>
    </w:p>
    <w:p w14:paraId="6544F83D" w14:textId="77777777" w:rsidR="00C65E2B" w:rsidRDefault="00C65E2B" w:rsidP="006E1FB6">
      <w:pPr>
        <w:rPr>
          <w:rFonts w:eastAsia="Times New Roman"/>
          <w:color w:val="387990"/>
          <w:sz w:val="52"/>
          <w:szCs w:val="52"/>
        </w:rPr>
      </w:pPr>
    </w:p>
    <w:p w14:paraId="2EA9D4CB" w14:textId="788D9049"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15AFFFC8" w14:textId="77777777" w:rsidR="006E1FB6" w:rsidRDefault="006E1FB6" w:rsidP="006E1FB6"/>
    <w:p w14:paraId="3F33776A" w14:textId="77777777" w:rsidR="00C47796" w:rsidRDefault="00C47796" w:rsidP="006E1FB6"/>
    <w:p w14:paraId="63540C96" w14:textId="77777777" w:rsidR="007C5846" w:rsidRDefault="007C5846" w:rsidP="006E1FB6"/>
    <w:p w14:paraId="2A73C8AF" w14:textId="77777777" w:rsidR="007C5846" w:rsidRPr="005D715A" w:rsidRDefault="007C5846" w:rsidP="006E1FB6"/>
    <w:p w14:paraId="0747749F" w14:textId="64EF9007" w:rsidR="006E1FB6" w:rsidRPr="00C47796" w:rsidRDefault="00443222" w:rsidP="006E1FB6">
      <w:pPr>
        <w:spacing w:line="240" w:lineRule="auto"/>
        <w:rPr>
          <w:rFonts w:asciiTheme="majorHAnsi" w:eastAsia="Cabin" w:hAnsiTheme="majorHAnsi" w:cs="Cabin"/>
        </w:rPr>
      </w:pPr>
      <w:r w:rsidRPr="00C47796">
        <w:rPr>
          <w:rFonts w:asciiTheme="majorHAnsi" w:eastAsia="Cabin" w:hAnsiTheme="majorHAnsi" w:cs="Cabin"/>
        </w:rPr>
        <w:t>August 2019</w:t>
      </w: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54AC65E9" w:rsidR="006E1FB6" w:rsidRPr="005D715A" w:rsidRDefault="00827692" w:rsidP="006E1FB6">
      <w:pPr>
        <w:spacing w:line="240" w:lineRule="auto"/>
        <w:rPr>
          <w:rFonts w:asciiTheme="majorHAnsi" w:eastAsia="Cabin" w:hAnsiTheme="majorHAnsi" w:cs="Cabin"/>
          <w:sz w:val="20"/>
          <w:szCs w:val="20"/>
        </w:rPr>
        <w:sectPr w:rsidR="006E1FB6" w:rsidRPr="005D715A" w:rsidSect="007B5C4E">
          <w:footerReference w:type="default" r:id="rId11"/>
          <w:headerReference w:type="first" r:id="rId12"/>
          <w:footerReference w:type="first" r:id="rId13"/>
          <w:pgSz w:w="12240" w:h="15840" w:code="1"/>
          <w:pgMar w:top="1440" w:right="1440" w:bottom="1440" w:left="1440" w:header="720" w:footer="720" w:gutter="0"/>
          <w:pgNumType w:start="1"/>
          <w:cols w:space="720"/>
          <w:titlePg/>
          <w:docGrid w:linePitch="360"/>
        </w:sectPr>
      </w:pPr>
      <w:r>
        <w:rPr>
          <w:rFonts w:eastAsia="Times New Roman"/>
          <w:sz w:val="20"/>
          <w:szCs w:val="20"/>
          <w:shd w:val="clear" w:color="auto" w:fill="FFFFFF"/>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Pr>
          <w:rFonts w:eastAsia="Cabin" w:cs="Cabin"/>
          <w:sz w:val="20"/>
          <w:szCs w:val="20"/>
        </w:rPr>
        <w:t>GS-23F-8144H/AID-OAA-M-12-00006</w:t>
      </w:r>
      <w:r w:rsidR="006E1FB6" w:rsidRPr="005D715A">
        <w:rPr>
          <w:rFonts w:asciiTheme="majorHAnsi" w:eastAsia="Cabin" w:hAnsiTheme="majorHAnsi" w:cs="Cabin"/>
          <w:sz w:val="20"/>
          <w:szCs w:val="20"/>
        </w:rPr>
        <w:t>.</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7EB4B229" w:rsidR="006E1FB6" w:rsidRPr="005D715A" w:rsidRDefault="004D325A" w:rsidP="006E1FB6">
      <w:pPr>
        <w:spacing w:line="240" w:lineRule="auto"/>
        <w:rPr>
          <w:rFonts w:eastAsia="Cabin" w:cs="Cabin"/>
          <w:sz w:val="20"/>
          <w:szCs w:val="20"/>
        </w:rPr>
      </w:pPr>
      <w:r>
        <w:rPr>
          <w:rFonts w:eastAsia="Cabin" w:cs="Cabin"/>
          <w:sz w:val="20"/>
          <w:szCs w:val="20"/>
        </w:rPr>
        <w:t>Kirsten Zalisk,</w:t>
      </w:r>
      <w:r w:rsidR="006E1FB6" w:rsidRPr="005D715A">
        <w:rPr>
          <w:rFonts w:eastAsia="Cabin" w:cs="Cabin"/>
          <w:sz w:val="20"/>
          <w:szCs w:val="20"/>
        </w:rPr>
        <w:t xml:space="preserve"> </w:t>
      </w:r>
      <w:r w:rsidR="00A45AF7">
        <w:rPr>
          <w:rFonts w:eastAsia="Cabin" w:cs="Cabin"/>
          <w:sz w:val="20"/>
          <w:szCs w:val="20"/>
        </w:rPr>
        <w:t xml:space="preserve">Genevieve Dupuis, Madeleine Gauthier, </w:t>
      </w:r>
      <w:r w:rsidR="006E1FB6" w:rsidRPr="005D715A">
        <w:rPr>
          <w:rFonts w:eastAsia="Cabin" w:cs="Cabin"/>
          <w:sz w:val="20"/>
          <w:szCs w:val="20"/>
        </w:rPr>
        <w:t>Jasbir Kaur</w:t>
      </w:r>
      <w:r w:rsidR="00D41956">
        <w:rPr>
          <w:rFonts w:eastAsia="Cabin" w:cs="Cabin"/>
          <w:sz w:val="20"/>
          <w:szCs w:val="20"/>
        </w:rPr>
        <w:t xml:space="preserve">, </w:t>
      </w:r>
      <w:r w:rsidR="00A45AF7">
        <w:rPr>
          <w:rFonts w:eastAsia="Cabin" w:cs="Cabin"/>
          <w:sz w:val="20"/>
          <w:szCs w:val="20"/>
        </w:rPr>
        <w:t xml:space="preserve">Nizam Khan, Anne Swindale, </w:t>
      </w:r>
      <w:r w:rsidR="00D41956">
        <w:rPr>
          <w:rFonts w:eastAsia="Cabin" w:cs="Cabin"/>
          <w:sz w:val="20"/>
          <w:szCs w:val="20"/>
        </w:rPr>
        <w:t xml:space="preserve">and </w:t>
      </w:r>
      <w:r w:rsidR="00D41956" w:rsidRPr="005D715A">
        <w:rPr>
          <w:rFonts w:eastAsia="Cabin" w:cs="Cabin"/>
          <w:sz w:val="20"/>
          <w:szCs w:val="20"/>
        </w:rPr>
        <w:t>Kiersten B. Johnson</w:t>
      </w:r>
      <w:r w:rsidR="006E1FB6" w:rsidRPr="005D715A">
        <w:rPr>
          <w:rFonts w:eastAsia="Cabin" w:cs="Cabin"/>
          <w:sz w:val="20"/>
          <w:szCs w:val="20"/>
        </w:rPr>
        <w:t>. 201</w:t>
      </w:r>
      <w:r w:rsidR="0096026B">
        <w:rPr>
          <w:rFonts w:eastAsia="Cabin" w:cs="Cabin"/>
          <w:sz w:val="20"/>
          <w:szCs w:val="20"/>
        </w:rPr>
        <w:t>9</w:t>
      </w:r>
      <w:r w:rsidR="006E1FB6" w:rsidRPr="005D715A">
        <w:rPr>
          <w:rFonts w:eastAsia="Cabin" w:cs="Cabin"/>
          <w:sz w:val="20"/>
          <w:szCs w:val="20"/>
        </w:rPr>
        <w:t>.</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D87E19" w:rsidP="006E1FB6">
      <w:pPr>
        <w:spacing w:line="240" w:lineRule="auto"/>
        <w:rPr>
          <w:rFonts w:eastAsia="Cabin" w:cs="Cabin"/>
          <w:sz w:val="20"/>
          <w:szCs w:val="20"/>
        </w:rPr>
      </w:pPr>
      <w:hyperlink r:id="rId14"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5"/>
          <w:footerReference w:type="first" r:id="rId16"/>
          <w:pgSz w:w="12240" w:h="15840" w:code="1"/>
          <w:pgMar w:top="1440" w:right="1440" w:bottom="1440" w:left="1440" w:header="720" w:footer="720" w:gutter="0"/>
          <w:pgNumType w:start="1"/>
          <w:cols w:space="720"/>
          <w:vAlign w:val="bottom"/>
          <w:titlePg/>
          <w:docGrid w:linePitch="360"/>
        </w:sectPr>
      </w:pPr>
    </w:p>
    <w:p w14:paraId="77A5C753" w14:textId="77D1F9AA" w:rsidR="00F45D77" w:rsidRPr="000E5BAC" w:rsidRDefault="00F45D77" w:rsidP="00F45D77">
      <w:pPr>
        <w:pStyle w:val="Heading1"/>
      </w:pPr>
      <w:bookmarkStart w:id="5" w:name="_Toc23753369"/>
      <w:r>
        <w:lastRenderedPageBreak/>
        <w:t>ACKNOWLEDGEMENTS</w:t>
      </w:r>
      <w:bookmarkEnd w:id="5"/>
    </w:p>
    <w:p w14:paraId="7CC40BED" w14:textId="47546CB5" w:rsidR="00F45D77" w:rsidRDefault="00F45D77">
      <w:pPr>
        <w:widowControl/>
        <w:spacing w:line="240" w:lineRule="auto"/>
        <w:rPr>
          <w:rFonts w:eastAsia="Cabin"/>
          <w:b/>
          <w:caps/>
          <w:color w:val="94A545"/>
          <w:sz w:val="28"/>
          <w:szCs w:val="36"/>
        </w:rPr>
      </w:pPr>
      <w:r>
        <w:t xml:space="preserve">The authors </w:t>
      </w:r>
      <w:r w:rsidR="00781E37">
        <w:t>are grateful to</w:t>
      </w:r>
      <w:r>
        <w:t xml:space="preserve"> </w:t>
      </w:r>
      <w:r w:rsidR="00A45AF7">
        <w:t xml:space="preserve">Andrew Bisson, </w:t>
      </w:r>
      <w:r>
        <w:t>Trevor Croft, Cristina de la Torre,</w:t>
      </w:r>
      <w:r w:rsidR="00973136">
        <w:t xml:space="preserve"> </w:t>
      </w:r>
      <w:proofErr w:type="spellStart"/>
      <w:r w:rsidR="00973136">
        <w:t>Navin</w:t>
      </w:r>
      <w:proofErr w:type="spellEnd"/>
      <w:r w:rsidR="00973136">
        <w:t xml:space="preserve"> </w:t>
      </w:r>
      <w:proofErr w:type="spellStart"/>
      <w:r w:rsidR="00973136">
        <w:t>Hada</w:t>
      </w:r>
      <w:proofErr w:type="spellEnd"/>
      <w:r w:rsidR="00973136">
        <w:t>,</w:t>
      </w:r>
      <w:r w:rsidR="00E41FCD">
        <w:t xml:space="preserve"> Gary Jahn, </w:t>
      </w:r>
      <w:r w:rsidR="00973136">
        <w:t xml:space="preserve">Tyrell Kahan, </w:t>
      </w:r>
      <w:r w:rsidR="00973136" w:rsidRPr="00973136">
        <w:t xml:space="preserve">Ricardo </w:t>
      </w:r>
      <w:proofErr w:type="spellStart"/>
      <w:r w:rsidR="00973136" w:rsidRPr="00973136">
        <w:t>Lardizabal</w:t>
      </w:r>
      <w:proofErr w:type="spellEnd"/>
      <w:r w:rsidR="00973136">
        <w:t xml:space="preserve">, </w:t>
      </w:r>
      <w:proofErr w:type="spellStart"/>
      <w:r w:rsidR="00E41FCD">
        <w:t>Shivaun</w:t>
      </w:r>
      <w:proofErr w:type="spellEnd"/>
      <w:r w:rsidR="00E41FCD">
        <w:t xml:space="preserve"> Leonard, John Peters,</w:t>
      </w:r>
      <w:r w:rsidR="00F85F5D">
        <w:t xml:space="preserve"> Gheda Temsah</w:t>
      </w:r>
      <w:r w:rsidR="00E41FCD">
        <w:t xml:space="preserve"> and Hailu </w:t>
      </w:r>
      <w:proofErr w:type="spellStart"/>
      <w:r w:rsidR="00E41FCD">
        <w:t>Wordofa</w:t>
      </w:r>
      <w:proofErr w:type="spellEnd"/>
      <w:r>
        <w:t xml:space="preserve"> for their essential contributions to this </w:t>
      </w:r>
      <w:r w:rsidR="00DB4082">
        <w:t xml:space="preserve">work. </w:t>
      </w:r>
      <w:r w:rsidR="0096026B">
        <w:t>This document benefitted greatly from the</w:t>
      </w:r>
      <w:r w:rsidR="00781E37">
        <w:t>ir investments of time, expertise, and careful attention to detail.</w:t>
      </w:r>
      <w:r>
        <w:br w:type="page"/>
      </w:r>
    </w:p>
    <w:p w14:paraId="11B04220" w14:textId="60A032A7" w:rsidR="006E1FB6" w:rsidRPr="000E5BAC" w:rsidRDefault="006E1FB6" w:rsidP="000C621D">
      <w:pPr>
        <w:pStyle w:val="Heading1"/>
      </w:pPr>
      <w:bookmarkStart w:id="6" w:name="_Toc23753370"/>
      <w:r w:rsidRPr="000E5BAC">
        <w:lastRenderedPageBreak/>
        <w:t>TABLE OF CONTENTS</w:t>
      </w:r>
      <w:bookmarkEnd w:id="6"/>
    </w:p>
    <w:p w14:paraId="731927D1" w14:textId="2EFFC78D" w:rsidR="00D75179"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23753369" w:history="1">
        <w:r w:rsidR="00D75179" w:rsidRPr="00276847">
          <w:rPr>
            <w:rStyle w:val="Hyperlink"/>
          </w:rPr>
          <w:t>ACKNOWLEDGEMENTS</w:t>
        </w:r>
        <w:r w:rsidR="00D75179">
          <w:rPr>
            <w:webHidden/>
          </w:rPr>
          <w:tab/>
        </w:r>
        <w:r w:rsidR="00D75179">
          <w:rPr>
            <w:webHidden/>
          </w:rPr>
          <w:fldChar w:fldCharType="begin"/>
        </w:r>
        <w:r w:rsidR="00D75179">
          <w:rPr>
            <w:webHidden/>
          </w:rPr>
          <w:instrText xml:space="preserve"> PAGEREF _Toc23753369 \h </w:instrText>
        </w:r>
        <w:r w:rsidR="00D75179">
          <w:rPr>
            <w:webHidden/>
          </w:rPr>
        </w:r>
        <w:r w:rsidR="00D75179">
          <w:rPr>
            <w:webHidden/>
          </w:rPr>
          <w:fldChar w:fldCharType="separate"/>
        </w:r>
        <w:r w:rsidR="00D75179">
          <w:rPr>
            <w:webHidden/>
          </w:rPr>
          <w:t>i</w:t>
        </w:r>
        <w:r w:rsidR="00D75179">
          <w:rPr>
            <w:webHidden/>
          </w:rPr>
          <w:fldChar w:fldCharType="end"/>
        </w:r>
      </w:hyperlink>
    </w:p>
    <w:p w14:paraId="27196F45" w14:textId="503FE58C" w:rsidR="00D75179" w:rsidRDefault="00D87E19">
      <w:pPr>
        <w:pStyle w:val="TOC1"/>
        <w:rPr>
          <w:rFonts w:asciiTheme="minorHAnsi" w:eastAsiaTheme="minorEastAsia" w:hAnsiTheme="minorHAnsi" w:cstheme="minorBidi"/>
          <w:color w:val="auto"/>
        </w:rPr>
      </w:pPr>
      <w:hyperlink w:anchor="_Toc23753370" w:history="1">
        <w:r w:rsidR="00D75179" w:rsidRPr="00276847">
          <w:rPr>
            <w:rStyle w:val="Hyperlink"/>
          </w:rPr>
          <w:t>TABLE OF CONTENTS</w:t>
        </w:r>
        <w:r w:rsidR="00D75179">
          <w:rPr>
            <w:webHidden/>
          </w:rPr>
          <w:tab/>
        </w:r>
        <w:r w:rsidR="00D75179">
          <w:rPr>
            <w:webHidden/>
          </w:rPr>
          <w:fldChar w:fldCharType="begin"/>
        </w:r>
        <w:r w:rsidR="00D75179">
          <w:rPr>
            <w:webHidden/>
          </w:rPr>
          <w:instrText xml:space="preserve"> PAGEREF _Toc23753370 \h </w:instrText>
        </w:r>
        <w:r w:rsidR="00D75179">
          <w:rPr>
            <w:webHidden/>
          </w:rPr>
        </w:r>
        <w:r w:rsidR="00D75179">
          <w:rPr>
            <w:webHidden/>
          </w:rPr>
          <w:fldChar w:fldCharType="separate"/>
        </w:r>
        <w:r w:rsidR="00D75179">
          <w:rPr>
            <w:webHidden/>
          </w:rPr>
          <w:t>ii</w:t>
        </w:r>
        <w:r w:rsidR="00D75179">
          <w:rPr>
            <w:webHidden/>
          </w:rPr>
          <w:fldChar w:fldCharType="end"/>
        </w:r>
      </w:hyperlink>
    </w:p>
    <w:p w14:paraId="15CE64BD" w14:textId="221E3FB7" w:rsidR="00D75179" w:rsidRDefault="00D87E19">
      <w:pPr>
        <w:pStyle w:val="TOC1"/>
        <w:rPr>
          <w:rFonts w:asciiTheme="minorHAnsi" w:eastAsiaTheme="minorEastAsia" w:hAnsiTheme="minorHAnsi" w:cstheme="minorBidi"/>
          <w:color w:val="auto"/>
        </w:rPr>
      </w:pPr>
      <w:hyperlink w:anchor="_Toc23753371" w:history="1">
        <w:r w:rsidR="00D75179" w:rsidRPr="00276847">
          <w:rPr>
            <w:rStyle w:val="Hyperlink"/>
          </w:rPr>
          <w:t>List of figures</w:t>
        </w:r>
        <w:r w:rsidR="00D75179">
          <w:rPr>
            <w:webHidden/>
          </w:rPr>
          <w:tab/>
        </w:r>
        <w:r w:rsidR="00D75179">
          <w:rPr>
            <w:webHidden/>
          </w:rPr>
          <w:fldChar w:fldCharType="begin"/>
        </w:r>
        <w:r w:rsidR="00D75179">
          <w:rPr>
            <w:webHidden/>
          </w:rPr>
          <w:instrText xml:space="preserve"> PAGEREF _Toc23753371 \h </w:instrText>
        </w:r>
        <w:r w:rsidR="00D75179">
          <w:rPr>
            <w:webHidden/>
          </w:rPr>
        </w:r>
        <w:r w:rsidR="00D75179">
          <w:rPr>
            <w:webHidden/>
          </w:rPr>
          <w:fldChar w:fldCharType="separate"/>
        </w:r>
        <w:r w:rsidR="00D75179">
          <w:rPr>
            <w:webHidden/>
          </w:rPr>
          <w:t>x</w:t>
        </w:r>
        <w:r w:rsidR="00D75179">
          <w:rPr>
            <w:webHidden/>
          </w:rPr>
          <w:fldChar w:fldCharType="end"/>
        </w:r>
      </w:hyperlink>
    </w:p>
    <w:p w14:paraId="29FB62C1" w14:textId="6E83C999" w:rsidR="00D75179" w:rsidRDefault="00D87E19">
      <w:pPr>
        <w:pStyle w:val="TOC1"/>
        <w:rPr>
          <w:rFonts w:asciiTheme="minorHAnsi" w:eastAsiaTheme="minorEastAsia" w:hAnsiTheme="minorHAnsi" w:cstheme="minorBidi"/>
          <w:color w:val="auto"/>
        </w:rPr>
      </w:pPr>
      <w:hyperlink w:anchor="_Toc23753372" w:history="1">
        <w:r w:rsidR="00D75179" w:rsidRPr="00276847">
          <w:rPr>
            <w:rStyle w:val="Hyperlink"/>
          </w:rPr>
          <w:t>List of tables</w:t>
        </w:r>
        <w:r w:rsidR="00D75179">
          <w:rPr>
            <w:webHidden/>
          </w:rPr>
          <w:tab/>
        </w:r>
        <w:r w:rsidR="00D75179">
          <w:rPr>
            <w:webHidden/>
          </w:rPr>
          <w:fldChar w:fldCharType="begin"/>
        </w:r>
        <w:r w:rsidR="00D75179">
          <w:rPr>
            <w:webHidden/>
          </w:rPr>
          <w:instrText xml:space="preserve"> PAGEREF _Toc23753372 \h </w:instrText>
        </w:r>
        <w:r w:rsidR="00D75179">
          <w:rPr>
            <w:webHidden/>
          </w:rPr>
        </w:r>
        <w:r w:rsidR="00D75179">
          <w:rPr>
            <w:webHidden/>
          </w:rPr>
          <w:fldChar w:fldCharType="separate"/>
        </w:r>
        <w:r w:rsidR="00D75179">
          <w:rPr>
            <w:webHidden/>
          </w:rPr>
          <w:t>x</w:t>
        </w:r>
        <w:r w:rsidR="00D75179">
          <w:rPr>
            <w:webHidden/>
          </w:rPr>
          <w:fldChar w:fldCharType="end"/>
        </w:r>
      </w:hyperlink>
    </w:p>
    <w:p w14:paraId="2C085384" w14:textId="2F47ABD9" w:rsidR="00D75179" w:rsidRDefault="00D87E19">
      <w:pPr>
        <w:pStyle w:val="TOC1"/>
        <w:rPr>
          <w:rFonts w:asciiTheme="minorHAnsi" w:eastAsiaTheme="minorEastAsia" w:hAnsiTheme="minorHAnsi" w:cstheme="minorBidi"/>
          <w:color w:val="auto"/>
        </w:rPr>
      </w:pPr>
      <w:hyperlink w:anchor="_Toc23753373" w:history="1">
        <w:r w:rsidR="00D75179" w:rsidRPr="00276847">
          <w:rPr>
            <w:rStyle w:val="Hyperlink"/>
          </w:rPr>
          <w:t>Abbreviations</w:t>
        </w:r>
        <w:r w:rsidR="00D75179">
          <w:rPr>
            <w:webHidden/>
          </w:rPr>
          <w:tab/>
        </w:r>
        <w:r w:rsidR="00D75179">
          <w:rPr>
            <w:webHidden/>
          </w:rPr>
          <w:fldChar w:fldCharType="begin"/>
        </w:r>
        <w:r w:rsidR="00D75179">
          <w:rPr>
            <w:webHidden/>
          </w:rPr>
          <w:instrText xml:space="preserve"> PAGEREF _Toc23753373 \h </w:instrText>
        </w:r>
        <w:r w:rsidR="00D75179">
          <w:rPr>
            <w:webHidden/>
          </w:rPr>
        </w:r>
        <w:r w:rsidR="00D75179">
          <w:rPr>
            <w:webHidden/>
          </w:rPr>
          <w:fldChar w:fldCharType="separate"/>
        </w:r>
        <w:r w:rsidR="00D75179">
          <w:rPr>
            <w:webHidden/>
          </w:rPr>
          <w:t>xi</w:t>
        </w:r>
        <w:r w:rsidR="00D75179">
          <w:rPr>
            <w:webHidden/>
          </w:rPr>
          <w:fldChar w:fldCharType="end"/>
        </w:r>
      </w:hyperlink>
    </w:p>
    <w:p w14:paraId="5678BAC8" w14:textId="1F1533F7" w:rsidR="00D75179" w:rsidRDefault="00D87E19">
      <w:pPr>
        <w:pStyle w:val="TOC1"/>
        <w:rPr>
          <w:rFonts w:asciiTheme="minorHAnsi" w:eastAsiaTheme="minorEastAsia" w:hAnsiTheme="minorHAnsi" w:cstheme="minorBidi"/>
          <w:color w:val="auto"/>
        </w:rPr>
      </w:pPr>
      <w:hyperlink w:anchor="_Toc23753374" w:history="1">
        <w:r w:rsidR="00D75179" w:rsidRPr="00276847">
          <w:rPr>
            <w:rStyle w:val="Hyperlink"/>
          </w:rPr>
          <w:t>Part I.</w:t>
        </w:r>
        <w:r w:rsidR="00D75179">
          <w:rPr>
            <w:webHidden/>
          </w:rPr>
          <w:tab/>
        </w:r>
        <w:r w:rsidR="00D75179">
          <w:rPr>
            <w:webHidden/>
          </w:rPr>
          <w:fldChar w:fldCharType="begin"/>
        </w:r>
        <w:r w:rsidR="00D75179">
          <w:rPr>
            <w:webHidden/>
          </w:rPr>
          <w:instrText xml:space="preserve"> PAGEREF _Toc23753374 \h </w:instrText>
        </w:r>
        <w:r w:rsidR="00D75179">
          <w:rPr>
            <w:webHidden/>
          </w:rPr>
        </w:r>
        <w:r w:rsidR="00D75179">
          <w:rPr>
            <w:webHidden/>
          </w:rPr>
          <w:fldChar w:fldCharType="separate"/>
        </w:r>
        <w:r w:rsidR="00D75179">
          <w:rPr>
            <w:webHidden/>
          </w:rPr>
          <w:t>1</w:t>
        </w:r>
        <w:r w:rsidR="00D75179">
          <w:rPr>
            <w:webHidden/>
          </w:rPr>
          <w:fldChar w:fldCharType="end"/>
        </w:r>
      </w:hyperlink>
    </w:p>
    <w:p w14:paraId="70A25D99" w14:textId="607F3FB7" w:rsidR="00D75179" w:rsidRDefault="00D87E19">
      <w:pPr>
        <w:pStyle w:val="TOC1"/>
        <w:rPr>
          <w:rFonts w:asciiTheme="minorHAnsi" w:eastAsiaTheme="minorEastAsia" w:hAnsiTheme="minorHAnsi" w:cstheme="minorBidi"/>
          <w:color w:val="auto"/>
        </w:rPr>
      </w:pPr>
      <w:hyperlink w:anchor="_Toc23753375" w:history="1">
        <w:r w:rsidR="00D75179" w:rsidRPr="00276847">
          <w:rPr>
            <w:rStyle w:val="Hyperlink"/>
          </w:rPr>
          <w:t>INTRODUCTION TO ZOI SURVEY DATA AND VARIABLES</w:t>
        </w:r>
        <w:r w:rsidR="00D75179">
          <w:rPr>
            <w:webHidden/>
          </w:rPr>
          <w:tab/>
        </w:r>
        <w:r w:rsidR="00D75179">
          <w:rPr>
            <w:webHidden/>
          </w:rPr>
          <w:fldChar w:fldCharType="begin"/>
        </w:r>
        <w:r w:rsidR="00D75179">
          <w:rPr>
            <w:webHidden/>
          </w:rPr>
          <w:instrText xml:space="preserve"> PAGEREF _Toc23753375 \h </w:instrText>
        </w:r>
        <w:r w:rsidR="00D75179">
          <w:rPr>
            <w:webHidden/>
          </w:rPr>
        </w:r>
        <w:r w:rsidR="00D75179">
          <w:rPr>
            <w:webHidden/>
          </w:rPr>
          <w:fldChar w:fldCharType="separate"/>
        </w:r>
        <w:r w:rsidR="00D75179">
          <w:rPr>
            <w:webHidden/>
          </w:rPr>
          <w:t>1</w:t>
        </w:r>
        <w:r w:rsidR="00D75179">
          <w:rPr>
            <w:webHidden/>
          </w:rPr>
          <w:fldChar w:fldCharType="end"/>
        </w:r>
      </w:hyperlink>
    </w:p>
    <w:p w14:paraId="1FEDB9B5" w14:textId="784B2DC7" w:rsidR="00D75179" w:rsidRDefault="00D87E19">
      <w:pPr>
        <w:pStyle w:val="TOC1"/>
        <w:rPr>
          <w:rFonts w:asciiTheme="minorHAnsi" w:eastAsiaTheme="minorEastAsia" w:hAnsiTheme="minorHAnsi" w:cstheme="minorBidi"/>
          <w:color w:val="auto"/>
        </w:rPr>
      </w:pPr>
      <w:hyperlink w:anchor="_Toc23753376" w:history="1">
        <w:r w:rsidR="00D75179" w:rsidRPr="00276847">
          <w:rPr>
            <w:rStyle w:val="Hyperlink"/>
          </w:rPr>
          <w:t>1.</w:t>
        </w:r>
        <w:r w:rsidR="00D75179">
          <w:rPr>
            <w:rFonts w:asciiTheme="minorHAnsi" w:eastAsiaTheme="minorEastAsia" w:hAnsiTheme="minorHAnsi" w:cstheme="minorBidi"/>
            <w:color w:val="auto"/>
          </w:rPr>
          <w:tab/>
        </w:r>
        <w:r w:rsidR="00D75179" w:rsidRPr="00276847">
          <w:rPr>
            <w:rStyle w:val="Hyperlink"/>
          </w:rPr>
          <w:t>Introduction</w:t>
        </w:r>
        <w:r w:rsidR="00D75179">
          <w:rPr>
            <w:webHidden/>
          </w:rPr>
          <w:tab/>
        </w:r>
        <w:r w:rsidR="00D75179">
          <w:rPr>
            <w:webHidden/>
          </w:rPr>
          <w:fldChar w:fldCharType="begin"/>
        </w:r>
        <w:r w:rsidR="00D75179">
          <w:rPr>
            <w:webHidden/>
          </w:rPr>
          <w:instrText xml:space="preserve"> PAGEREF _Toc23753376 \h </w:instrText>
        </w:r>
        <w:r w:rsidR="00D75179">
          <w:rPr>
            <w:webHidden/>
          </w:rPr>
        </w:r>
        <w:r w:rsidR="00D75179">
          <w:rPr>
            <w:webHidden/>
          </w:rPr>
          <w:fldChar w:fldCharType="separate"/>
        </w:r>
        <w:r w:rsidR="00D75179">
          <w:rPr>
            <w:webHidden/>
          </w:rPr>
          <w:t>2</w:t>
        </w:r>
        <w:r w:rsidR="00D75179">
          <w:rPr>
            <w:webHidden/>
          </w:rPr>
          <w:fldChar w:fldCharType="end"/>
        </w:r>
      </w:hyperlink>
    </w:p>
    <w:p w14:paraId="7DFA29CB" w14:textId="450F409F" w:rsidR="00D75179" w:rsidRDefault="00D87E19">
      <w:pPr>
        <w:pStyle w:val="TOC2"/>
        <w:rPr>
          <w:rFonts w:asciiTheme="minorHAnsi" w:eastAsiaTheme="minorEastAsia" w:hAnsiTheme="minorHAnsi" w:cstheme="minorBidi"/>
          <w:color w:val="auto"/>
        </w:rPr>
      </w:pPr>
      <w:hyperlink w:anchor="_Toc23753377" w:history="1">
        <w:r w:rsidR="00D75179" w:rsidRPr="00276847">
          <w:rPr>
            <w:rStyle w:val="Hyperlink"/>
          </w:rPr>
          <w:t>1.1.</w:t>
        </w:r>
        <w:r w:rsidR="00D75179">
          <w:rPr>
            <w:rFonts w:asciiTheme="minorHAnsi" w:eastAsiaTheme="minorEastAsia" w:hAnsiTheme="minorHAnsi" w:cstheme="minorBidi"/>
            <w:color w:val="auto"/>
          </w:rPr>
          <w:tab/>
        </w:r>
        <w:r w:rsidR="00D75179" w:rsidRPr="00276847">
          <w:rPr>
            <w:rStyle w:val="Hyperlink"/>
          </w:rPr>
          <w:t>Feed the Future population-based ZOI-level performance indicators</w:t>
        </w:r>
        <w:r w:rsidR="00D75179">
          <w:rPr>
            <w:webHidden/>
          </w:rPr>
          <w:tab/>
        </w:r>
        <w:r w:rsidR="00D75179">
          <w:rPr>
            <w:webHidden/>
          </w:rPr>
          <w:fldChar w:fldCharType="begin"/>
        </w:r>
        <w:r w:rsidR="00D75179">
          <w:rPr>
            <w:webHidden/>
          </w:rPr>
          <w:instrText xml:space="preserve"> PAGEREF _Toc23753377 \h </w:instrText>
        </w:r>
        <w:r w:rsidR="00D75179">
          <w:rPr>
            <w:webHidden/>
          </w:rPr>
        </w:r>
        <w:r w:rsidR="00D75179">
          <w:rPr>
            <w:webHidden/>
          </w:rPr>
          <w:fldChar w:fldCharType="separate"/>
        </w:r>
        <w:r w:rsidR="00D75179">
          <w:rPr>
            <w:webHidden/>
          </w:rPr>
          <w:t>3</w:t>
        </w:r>
        <w:r w:rsidR="00D75179">
          <w:rPr>
            <w:webHidden/>
          </w:rPr>
          <w:fldChar w:fldCharType="end"/>
        </w:r>
      </w:hyperlink>
    </w:p>
    <w:p w14:paraId="0122572C" w14:textId="652D0A49" w:rsidR="00D75179" w:rsidRDefault="00D87E19">
      <w:pPr>
        <w:pStyle w:val="TOC2"/>
        <w:rPr>
          <w:rFonts w:asciiTheme="minorHAnsi" w:eastAsiaTheme="minorEastAsia" w:hAnsiTheme="minorHAnsi" w:cstheme="minorBidi"/>
          <w:color w:val="auto"/>
        </w:rPr>
      </w:pPr>
      <w:hyperlink w:anchor="_Toc23753378" w:history="1">
        <w:r w:rsidR="00D75179" w:rsidRPr="00276847">
          <w:rPr>
            <w:rStyle w:val="Hyperlink"/>
          </w:rPr>
          <w:t>1.2.</w:t>
        </w:r>
        <w:r w:rsidR="00D75179">
          <w:rPr>
            <w:rFonts w:asciiTheme="minorHAnsi" w:eastAsiaTheme="minorEastAsia" w:hAnsiTheme="minorHAnsi" w:cstheme="minorBidi"/>
            <w:color w:val="auto"/>
          </w:rPr>
          <w:tab/>
        </w:r>
        <w:r w:rsidR="00D75179" w:rsidRPr="00276847">
          <w:rPr>
            <w:rStyle w:val="Hyperlink"/>
          </w:rPr>
          <w:t>Feed the Future ZOI Survey 2018-2019 core questionnaire</w:t>
        </w:r>
        <w:r w:rsidR="00D75179">
          <w:rPr>
            <w:webHidden/>
          </w:rPr>
          <w:tab/>
        </w:r>
        <w:r w:rsidR="00D75179">
          <w:rPr>
            <w:webHidden/>
          </w:rPr>
          <w:fldChar w:fldCharType="begin"/>
        </w:r>
        <w:r w:rsidR="00D75179">
          <w:rPr>
            <w:webHidden/>
          </w:rPr>
          <w:instrText xml:space="preserve"> PAGEREF _Toc23753378 \h </w:instrText>
        </w:r>
        <w:r w:rsidR="00D75179">
          <w:rPr>
            <w:webHidden/>
          </w:rPr>
        </w:r>
        <w:r w:rsidR="00D75179">
          <w:rPr>
            <w:webHidden/>
          </w:rPr>
          <w:fldChar w:fldCharType="separate"/>
        </w:r>
        <w:r w:rsidR="00D75179">
          <w:rPr>
            <w:webHidden/>
          </w:rPr>
          <w:t>5</w:t>
        </w:r>
        <w:r w:rsidR="00D75179">
          <w:rPr>
            <w:webHidden/>
          </w:rPr>
          <w:fldChar w:fldCharType="end"/>
        </w:r>
      </w:hyperlink>
    </w:p>
    <w:p w14:paraId="1D76E15E" w14:textId="0139D6C4" w:rsidR="00D75179" w:rsidRDefault="00D87E19">
      <w:pPr>
        <w:pStyle w:val="TOC2"/>
        <w:rPr>
          <w:rFonts w:asciiTheme="minorHAnsi" w:eastAsiaTheme="minorEastAsia" w:hAnsiTheme="minorHAnsi" w:cstheme="minorBidi"/>
          <w:color w:val="auto"/>
        </w:rPr>
      </w:pPr>
      <w:hyperlink w:anchor="_Toc23753379" w:history="1">
        <w:r w:rsidR="00D75179" w:rsidRPr="00276847">
          <w:rPr>
            <w:rStyle w:val="Hyperlink"/>
          </w:rPr>
          <w:t>1.3.</w:t>
        </w:r>
        <w:r w:rsidR="00D75179">
          <w:rPr>
            <w:rFonts w:asciiTheme="minorHAnsi" w:eastAsiaTheme="minorEastAsia" w:hAnsiTheme="minorHAnsi" w:cstheme="minorBidi"/>
            <w:color w:val="auto"/>
          </w:rPr>
          <w:tab/>
        </w:r>
        <w:r w:rsidR="00D75179" w:rsidRPr="00276847">
          <w:rPr>
            <w:rStyle w:val="Hyperlink"/>
          </w:rPr>
          <w:t>Data management and results reporting</w:t>
        </w:r>
        <w:r w:rsidR="00D75179">
          <w:rPr>
            <w:webHidden/>
          </w:rPr>
          <w:tab/>
        </w:r>
        <w:r w:rsidR="00D75179">
          <w:rPr>
            <w:webHidden/>
          </w:rPr>
          <w:fldChar w:fldCharType="begin"/>
        </w:r>
        <w:r w:rsidR="00D75179">
          <w:rPr>
            <w:webHidden/>
          </w:rPr>
          <w:instrText xml:space="preserve"> PAGEREF _Toc23753379 \h </w:instrText>
        </w:r>
        <w:r w:rsidR="00D75179">
          <w:rPr>
            <w:webHidden/>
          </w:rPr>
        </w:r>
        <w:r w:rsidR="00D75179">
          <w:rPr>
            <w:webHidden/>
          </w:rPr>
          <w:fldChar w:fldCharType="separate"/>
        </w:r>
        <w:r w:rsidR="00D75179">
          <w:rPr>
            <w:webHidden/>
          </w:rPr>
          <w:t>5</w:t>
        </w:r>
        <w:r w:rsidR="00D75179">
          <w:rPr>
            <w:webHidden/>
          </w:rPr>
          <w:fldChar w:fldCharType="end"/>
        </w:r>
      </w:hyperlink>
    </w:p>
    <w:p w14:paraId="74B09755" w14:textId="1B731C86" w:rsidR="00D75179" w:rsidRDefault="00D87E19">
      <w:pPr>
        <w:pStyle w:val="TOC1"/>
        <w:rPr>
          <w:rFonts w:asciiTheme="minorHAnsi" w:eastAsiaTheme="minorEastAsia" w:hAnsiTheme="minorHAnsi" w:cstheme="minorBidi"/>
          <w:color w:val="auto"/>
        </w:rPr>
      </w:pPr>
      <w:hyperlink w:anchor="_Toc23753380" w:history="1">
        <w:r w:rsidR="00D75179" w:rsidRPr="00276847">
          <w:rPr>
            <w:rStyle w:val="Hyperlink"/>
          </w:rPr>
          <w:t>2.</w:t>
        </w:r>
        <w:r w:rsidR="00D75179">
          <w:rPr>
            <w:rFonts w:asciiTheme="minorHAnsi" w:eastAsiaTheme="minorEastAsia" w:hAnsiTheme="minorHAnsi" w:cstheme="minorBidi"/>
            <w:color w:val="auto"/>
          </w:rPr>
          <w:tab/>
        </w:r>
        <w:r w:rsidR="00D75179" w:rsidRPr="00276847">
          <w:rPr>
            <w:rStyle w:val="Hyperlink"/>
          </w:rPr>
          <w:t>Organization of ZOI Survey data</w:t>
        </w:r>
        <w:r w:rsidR="00D75179">
          <w:rPr>
            <w:webHidden/>
          </w:rPr>
          <w:tab/>
        </w:r>
        <w:r w:rsidR="00D75179">
          <w:rPr>
            <w:webHidden/>
          </w:rPr>
          <w:fldChar w:fldCharType="begin"/>
        </w:r>
        <w:r w:rsidR="00D75179">
          <w:rPr>
            <w:webHidden/>
          </w:rPr>
          <w:instrText xml:space="preserve"> PAGEREF _Toc23753380 \h </w:instrText>
        </w:r>
        <w:r w:rsidR="00D75179">
          <w:rPr>
            <w:webHidden/>
          </w:rPr>
        </w:r>
        <w:r w:rsidR="00D75179">
          <w:rPr>
            <w:webHidden/>
          </w:rPr>
          <w:fldChar w:fldCharType="separate"/>
        </w:r>
        <w:r w:rsidR="00D75179">
          <w:rPr>
            <w:webHidden/>
          </w:rPr>
          <w:t>7</w:t>
        </w:r>
        <w:r w:rsidR="00D75179">
          <w:rPr>
            <w:webHidden/>
          </w:rPr>
          <w:fldChar w:fldCharType="end"/>
        </w:r>
      </w:hyperlink>
    </w:p>
    <w:p w14:paraId="35AA8876" w14:textId="328C59C7" w:rsidR="00D75179" w:rsidRDefault="00D87E19">
      <w:pPr>
        <w:pStyle w:val="TOC2"/>
        <w:rPr>
          <w:rFonts w:asciiTheme="minorHAnsi" w:eastAsiaTheme="minorEastAsia" w:hAnsiTheme="minorHAnsi" w:cstheme="minorBidi"/>
          <w:color w:val="auto"/>
        </w:rPr>
      </w:pPr>
      <w:hyperlink w:anchor="_Toc23753381" w:history="1">
        <w:r w:rsidR="00D75179" w:rsidRPr="00276847">
          <w:rPr>
            <w:rStyle w:val="Hyperlink"/>
          </w:rPr>
          <w:t>2.1</w:t>
        </w:r>
        <w:r w:rsidR="00D75179">
          <w:rPr>
            <w:rFonts w:asciiTheme="minorHAnsi" w:eastAsiaTheme="minorEastAsia" w:hAnsiTheme="minorHAnsi" w:cstheme="minorBidi"/>
            <w:color w:val="auto"/>
          </w:rPr>
          <w:tab/>
        </w:r>
        <w:r w:rsidR="00D75179" w:rsidRPr="00276847">
          <w:rPr>
            <w:rStyle w:val="Hyperlink"/>
          </w:rPr>
          <w:t>Structure of the Feed the Future ZOI Survey data files</w:t>
        </w:r>
        <w:r w:rsidR="00D75179">
          <w:rPr>
            <w:webHidden/>
          </w:rPr>
          <w:tab/>
        </w:r>
        <w:r w:rsidR="00D75179">
          <w:rPr>
            <w:webHidden/>
          </w:rPr>
          <w:fldChar w:fldCharType="begin"/>
        </w:r>
        <w:r w:rsidR="00D75179">
          <w:rPr>
            <w:webHidden/>
          </w:rPr>
          <w:instrText xml:space="preserve"> PAGEREF _Toc23753381 \h </w:instrText>
        </w:r>
        <w:r w:rsidR="00D75179">
          <w:rPr>
            <w:webHidden/>
          </w:rPr>
        </w:r>
        <w:r w:rsidR="00D75179">
          <w:rPr>
            <w:webHidden/>
          </w:rPr>
          <w:fldChar w:fldCharType="separate"/>
        </w:r>
        <w:r w:rsidR="00D75179">
          <w:rPr>
            <w:webHidden/>
          </w:rPr>
          <w:t>7</w:t>
        </w:r>
        <w:r w:rsidR="00D75179">
          <w:rPr>
            <w:webHidden/>
          </w:rPr>
          <w:fldChar w:fldCharType="end"/>
        </w:r>
      </w:hyperlink>
    </w:p>
    <w:p w14:paraId="6A41DA60" w14:textId="3F3B2647" w:rsidR="00D75179" w:rsidRDefault="00D87E19">
      <w:pPr>
        <w:pStyle w:val="TOC3"/>
        <w:tabs>
          <w:tab w:val="left" w:pos="1760"/>
        </w:tabs>
        <w:rPr>
          <w:rFonts w:asciiTheme="minorHAnsi" w:eastAsiaTheme="minorEastAsia" w:hAnsiTheme="minorHAnsi" w:cstheme="minorBidi"/>
          <w:color w:val="auto"/>
        </w:rPr>
      </w:pPr>
      <w:hyperlink w:anchor="_Toc23753382" w:history="1">
        <w:r w:rsidR="00D75179" w:rsidRPr="00276847">
          <w:rPr>
            <w:rStyle w:val="Hyperlink"/>
          </w:rPr>
          <w:t>2.1.1</w:t>
        </w:r>
        <w:r w:rsidR="00D75179">
          <w:rPr>
            <w:rFonts w:asciiTheme="minorHAnsi" w:eastAsiaTheme="minorEastAsia" w:hAnsiTheme="minorHAnsi" w:cstheme="minorBidi"/>
            <w:color w:val="auto"/>
          </w:rPr>
          <w:tab/>
        </w:r>
        <w:r w:rsidR="00D75179" w:rsidRPr="00276847">
          <w:rPr>
            <w:rStyle w:val="Hyperlink"/>
          </w:rPr>
          <w:t>Hierarchical files</w:t>
        </w:r>
        <w:r w:rsidR="00D75179">
          <w:rPr>
            <w:webHidden/>
          </w:rPr>
          <w:tab/>
        </w:r>
        <w:r w:rsidR="00D75179">
          <w:rPr>
            <w:webHidden/>
          </w:rPr>
          <w:fldChar w:fldCharType="begin"/>
        </w:r>
        <w:r w:rsidR="00D75179">
          <w:rPr>
            <w:webHidden/>
          </w:rPr>
          <w:instrText xml:space="preserve"> PAGEREF _Toc23753382 \h </w:instrText>
        </w:r>
        <w:r w:rsidR="00D75179">
          <w:rPr>
            <w:webHidden/>
          </w:rPr>
        </w:r>
        <w:r w:rsidR="00D75179">
          <w:rPr>
            <w:webHidden/>
          </w:rPr>
          <w:fldChar w:fldCharType="separate"/>
        </w:r>
        <w:r w:rsidR="00D75179">
          <w:rPr>
            <w:webHidden/>
          </w:rPr>
          <w:t>7</w:t>
        </w:r>
        <w:r w:rsidR="00D75179">
          <w:rPr>
            <w:webHidden/>
          </w:rPr>
          <w:fldChar w:fldCharType="end"/>
        </w:r>
      </w:hyperlink>
    </w:p>
    <w:p w14:paraId="7B6387F6" w14:textId="05D4B698" w:rsidR="00D75179" w:rsidRDefault="00D87E19">
      <w:pPr>
        <w:pStyle w:val="TOC3"/>
        <w:tabs>
          <w:tab w:val="left" w:pos="1760"/>
        </w:tabs>
        <w:rPr>
          <w:rFonts w:asciiTheme="minorHAnsi" w:eastAsiaTheme="minorEastAsia" w:hAnsiTheme="minorHAnsi" w:cstheme="minorBidi"/>
          <w:color w:val="auto"/>
        </w:rPr>
      </w:pPr>
      <w:hyperlink w:anchor="_Toc23753383" w:history="1">
        <w:r w:rsidR="00D75179" w:rsidRPr="00276847">
          <w:rPr>
            <w:rStyle w:val="Hyperlink"/>
          </w:rPr>
          <w:t>2.1.2</w:t>
        </w:r>
        <w:r w:rsidR="00D75179">
          <w:rPr>
            <w:rFonts w:asciiTheme="minorHAnsi" w:eastAsiaTheme="minorEastAsia" w:hAnsiTheme="minorHAnsi" w:cstheme="minorBidi"/>
            <w:color w:val="auto"/>
          </w:rPr>
          <w:tab/>
        </w:r>
        <w:r w:rsidR="00D75179" w:rsidRPr="00276847">
          <w:rPr>
            <w:rStyle w:val="Hyperlink"/>
          </w:rPr>
          <w:t>Flat files</w:t>
        </w:r>
        <w:r w:rsidR="00D75179">
          <w:rPr>
            <w:webHidden/>
          </w:rPr>
          <w:tab/>
        </w:r>
        <w:r w:rsidR="00D75179">
          <w:rPr>
            <w:webHidden/>
          </w:rPr>
          <w:fldChar w:fldCharType="begin"/>
        </w:r>
        <w:r w:rsidR="00D75179">
          <w:rPr>
            <w:webHidden/>
          </w:rPr>
          <w:instrText xml:space="preserve"> PAGEREF _Toc23753383 \h </w:instrText>
        </w:r>
        <w:r w:rsidR="00D75179">
          <w:rPr>
            <w:webHidden/>
          </w:rPr>
        </w:r>
        <w:r w:rsidR="00D75179">
          <w:rPr>
            <w:webHidden/>
          </w:rPr>
          <w:fldChar w:fldCharType="separate"/>
        </w:r>
        <w:r w:rsidR="00D75179">
          <w:rPr>
            <w:webHidden/>
          </w:rPr>
          <w:t>8</w:t>
        </w:r>
        <w:r w:rsidR="00D75179">
          <w:rPr>
            <w:webHidden/>
          </w:rPr>
          <w:fldChar w:fldCharType="end"/>
        </w:r>
      </w:hyperlink>
    </w:p>
    <w:p w14:paraId="3463E892" w14:textId="454CDAB9" w:rsidR="00D75179" w:rsidRDefault="00D87E19">
      <w:pPr>
        <w:pStyle w:val="TOC3"/>
        <w:tabs>
          <w:tab w:val="left" w:pos="1760"/>
        </w:tabs>
        <w:rPr>
          <w:rFonts w:asciiTheme="minorHAnsi" w:eastAsiaTheme="minorEastAsia" w:hAnsiTheme="minorHAnsi" w:cstheme="minorBidi"/>
          <w:color w:val="auto"/>
        </w:rPr>
      </w:pPr>
      <w:hyperlink w:anchor="_Toc23753384" w:history="1">
        <w:r w:rsidR="00D75179" w:rsidRPr="00276847">
          <w:rPr>
            <w:rStyle w:val="Hyperlink"/>
          </w:rPr>
          <w:t>2.1.3</w:t>
        </w:r>
        <w:r w:rsidR="00D75179">
          <w:rPr>
            <w:rFonts w:asciiTheme="minorHAnsi" w:eastAsiaTheme="minorEastAsia" w:hAnsiTheme="minorHAnsi" w:cstheme="minorBidi"/>
            <w:color w:val="auto"/>
          </w:rPr>
          <w:tab/>
        </w:r>
        <w:r w:rsidR="00D75179" w:rsidRPr="00276847">
          <w:rPr>
            <w:rStyle w:val="Hyperlink"/>
          </w:rPr>
          <w:t>Formats and naming convention of datasets exported from CSPro</w:t>
        </w:r>
        <w:r w:rsidR="00D75179">
          <w:rPr>
            <w:webHidden/>
          </w:rPr>
          <w:tab/>
        </w:r>
        <w:r w:rsidR="00D75179">
          <w:rPr>
            <w:webHidden/>
          </w:rPr>
          <w:fldChar w:fldCharType="begin"/>
        </w:r>
        <w:r w:rsidR="00D75179">
          <w:rPr>
            <w:webHidden/>
          </w:rPr>
          <w:instrText xml:space="preserve"> PAGEREF _Toc23753384 \h </w:instrText>
        </w:r>
        <w:r w:rsidR="00D75179">
          <w:rPr>
            <w:webHidden/>
          </w:rPr>
        </w:r>
        <w:r w:rsidR="00D75179">
          <w:rPr>
            <w:webHidden/>
          </w:rPr>
          <w:fldChar w:fldCharType="separate"/>
        </w:r>
        <w:r w:rsidR="00D75179">
          <w:rPr>
            <w:webHidden/>
          </w:rPr>
          <w:t>9</w:t>
        </w:r>
        <w:r w:rsidR="00D75179">
          <w:rPr>
            <w:webHidden/>
          </w:rPr>
          <w:fldChar w:fldCharType="end"/>
        </w:r>
      </w:hyperlink>
    </w:p>
    <w:p w14:paraId="77DDFAC8" w14:textId="1BD1E912" w:rsidR="00D75179" w:rsidRDefault="00D87E19">
      <w:pPr>
        <w:pStyle w:val="TOC3"/>
        <w:tabs>
          <w:tab w:val="left" w:pos="1760"/>
        </w:tabs>
        <w:rPr>
          <w:rFonts w:asciiTheme="minorHAnsi" w:eastAsiaTheme="minorEastAsia" w:hAnsiTheme="minorHAnsi" w:cstheme="minorBidi"/>
          <w:color w:val="auto"/>
        </w:rPr>
      </w:pPr>
      <w:hyperlink w:anchor="_Toc23753385" w:history="1">
        <w:r w:rsidR="00D75179" w:rsidRPr="00276847">
          <w:rPr>
            <w:rStyle w:val="Hyperlink"/>
          </w:rPr>
          <w:t>2.1.4</w:t>
        </w:r>
        <w:r w:rsidR="00D75179">
          <w:rPr>
            <w:rFonts w:asciiTheme="minorHAnsi" w:eastAsiaTheme="minorEastAsia" w:hAnsiTheme="minorHAnsi" w:cstheme="minorBidi"/>
            <w:color w:val="auto"/>
          </w:rPr>
          <w:tab/>
        </w:r>
        <w:r w:rsidR="00D75179" w:rsidRPr="00276847">
          <w:rPr>
            <w:rStyle w:val="Hyperlink"/>
          </w:rPr>
          <w:t>Matching relationships</w:t>
        </w:r>
        <w:r w:rsidR="00D75179">
          <w:rPr>
            <w:webHidden/>
          </w:rPr>
          <w:tab/>
        </w:r>
        <w:r w:rsidR="00D75179">
          <w:rPr>
            <w:webHidden/>
          </w:rPr>
          <w:fldChar w:fldCharType="begin"/>
        </w:r>
        <w:r w:rsidR="00D75179">
          <w:rPr>
            <w:webHidden/>
          </w:rPr>
          <w:instrText xml:space="preserve"> PAGEREF _Toc23753385 \h </w:instrText>
        </w:r>
        <w:r w:rsidR="00D75179">
          <w:rPr>
            <w:webHidden/>
          </w:rPr>
        </w:r>
        <w:r w:rsidR="00D75179">
          <w:rPr>
            <w:webHidden/>
          </w:rPr>
          <w:fldChar w:fldCharType="separate"/>
        </w:r>
        <w:r w:rsidR="00D75179">
          <w:rPr>
            <w:webHidden/>
          </w:rPr>
          <w:t>9</w:t>
        </w:r>
        <w:r w:rsidR="00D75179">
          <w:rPr>
            <w:webHidden/>
          </w:rPr>
          <w:fldChar w:fldCharType="end"/>
        </w:r>
      </w:hyperlink>
    </w:p>
    <w:p w14:paraId="19EAD161" w14:textId="7687ED32" w:rsidR="00D75179" w:rsidRDefault="00D87E19">
      <w:pPr>
        <w:pStyle w:val="TOC2"/>
        <w:rPr>
          <w:rFonts w:asciiTheme="minorHAnsi" w:eastAsiaTheme="minorEastAsia" w:hAnsiTheme="minorHAnsi" w:cstheme="minorBidi"/>
          <w:color w:val="auto"/>
        </w:rPr>
      </w:pPr>
      <w:hyperlink w:anchor="_Toc23753386" w:history="1">
        <w:r w:rsidR="00D75179" w:rsidRPr="00276847">
          <w:rPr>
            <w:rStyle w:val="Hyperlink"/>
          </w:rPr>
          <w:t>2.2</w:t>
        </w:r>
        <w:r w:rsidR="00D75179">
          <w:rPr>
            <w:rFonts w:asciiTheme="minorHAnsi" w:eastAsiaTheme="minorEastAsia" w:hAnsiTheme="minorHAnsi" w:cstheme="minorBidi"/>
            <w:color w:val="auto"/>
          </w:rPr>
          <w:tab/>
        </w:r>
        <w:r w:rsidR="00D75179" w:rsidRPr="00276847">
          <w:rPr>
            <w:rStyle w:val="Hyperlink"/>
          </w:rPr>
          <w:t>Variable name conventions</w:t>
        </w:r>
        <w:r w:rsidR="00D75179">
          <w:rPr>
            <w:webHidden/>
          </w:rPr>
          <w:tab/>
        </w:r>
        <w:r w:rsidR="00D75179">
          <w:rPr>
            <w:webHidden/>
          </w:rPr>
          <w:fldChar w:fldCharType="begin"/>
        </w:r>
        <w:r w:rsidR="00D75179">
          <w:rPr>
            <w:webHidden/>
          </w:rPr>
          <w:instrText xml:space="preserve"> PAGEREF _Toc23753386 \h </w:instrText>
        </w:r>
        <w:r w:rsidR="00D75179">
          <w:rPr>
            <w:webHidden/>
          </w:rPr>
        </w:r>
        <w:r w:rsidR="00D75179">
          <w:rPr>
            <w:webHidden/>
          </w:rPr>
          <w:fldChar w:fldCharType="separate"/>
        </w:r>
        <w:r w:rsidR="00D75179">
          <w:rPr>
            <w:webHidden/>
          </w:rPr>
          <w:t>10</w:t>
        </w:r>
        <w:r w:rsidR="00D75179">
          <w:rPr>
            <w:webHidden/>
          </w:rPr>
          <w:fldChar w:fldCharType="end"/>
        </w:r>
      </w:hyperlink>
    </w:p>
    <w:p w14:paraId="606F407E" w14:textId="0404DB08" w:rsidR="00D75179" w:rsidRDefault="00D87E19">
      <w:pPr>
        <w:pStyle w:val="TOC3"/>
        <w:tabs>
          <w:tab w:val="left" w:pos="1760"/>
        </w:tabs>
        <w:rPr>
          <w:rFonts w:asciiTheme="minorHAnsi" w:eastAsiaTheme="minorEastAsia" w:hAnsiTheme="minorHAnsi" w:cstheme="minorBidi"/>
          <w:color w:val="auto"/>
        </w:rPr>
      </w:pPr>
      <w:hyperlink w:anchor="_Toc23753387" w:history="1">
        <w:r w:rsidR="00D75179" w:rsidRPr="00276847">
          <w:rPr>
            <w:rStyle w:val="Hyperlink"/>
          </w:rPr>
          <w:t>2.2.1</w:t>
        </w:r>
        <w:r w:rsidR="00D75179">
          <w:rPr>
            <w:rFonts w:asciiTheme="minorHAnsi" w:eastAsiaTheme="minorEastAsia" w:hAnsiTheme="minorHAnsi" w:cstheme="minorBidi"/>
            <w:color w:val="auto"/>
          </w:rPr>
          <w:tab/>
        </w:r>
        <w:r w:rsidR="00D75179" w:rsidRPr="00276847">
          <w:rPr>
            <w:rStyle w:val="Hyperlink"/>
          </w:rPr>
          <w:t>General variable naming</w:t>
        </w:r>
        <w:r w:rsidR="00D75179">
          <w:rPr>
            <w:webHidden/>
          </w:rPr>
          <w:tab/>
        </w:r>
        <w:r w:rsidR="00D75179">
          <w:rPr>
            <w:webHidden/>
          </w:rPr>
          <w:fldChar w:fldCharType="begin"/>
        </w:r>
        <w:r w:rsidR="00D75179">
          <w:rPr>
            <w:webHidden/>
          </w:rPr>
          <w:instrText xml:space="preserve"> PAGEREF _Toc23753387 \h </w:instrText>
        </w:r>
        <w:r w:rsidR="00D75179">
          <w:rPr>
            <w:webHidden/>
          </w:rPr>
        </w:r>
        <w:r w:rsidR="00D75179">
          <w:rPr>
            <w:webHidden/>
          </w:rPr>
          <w:fldChar w:fldCharType="separate"/>
        </w:r>
        <w:r w:rsidR="00D75179">
          <w:rPr>
            <w:webHidden/>
          </w:rPr>
          <w:t>10</w:t>
        </w:r>
        <w:r w:rsidR="00D75179">
          <w:rPr>
            <w:webHidden/>
          </w:rPr>
          <w:fldChar w:fldCharType="end"/>
        </w:r>
      </w:hyperlink>
    </w:p>
    <w:p w14:paraId="2709FBD7" w14:textId="7BBD58DE" w:rsidR="00D75179" w:rsidRDefault="00D87E19">
      <w:pPr>
        <w:pStyle w:val="TOC3"/>
        <w:tabs>
          <w:tab w:val="left" w:pos="1760"/>
        </w:tabs>
        <w:rPr>
          <w:rFonts w:asciiTheme="minorHAnsi" w:eastAsiaTheme="minorEastAsia" w:hAnsiTheme="minorHAnsi" w:cstheme="minorBidi"/>
          <w:color w:val="auto"/>
        </w:rPr>
      </w:pPr>
      <w:hyperlink w:anchor="_Toc23753388" w:history="1">
        <w:r w:rsidR="00D75179" w:rsidRPr="00276847">
          <w:rPr>
            <w:rStyle w:val="Hyperlink"/>
          </w:rPr>
          <w:t>2.2.2</w:t>
        </w:r>
        <w:r w:rsidR="00D75179">
          <w:rPr>
            <w:rFonts w:asciiTheme="minorHAnsi" w:eastAsiaTheme="minorEastAsia" w:hAnsiTheme="minorHAnsi" w:cstheme="minorBidi"/>
            <w:color w:val="auto"/>
          </w:rPr>
          <w:tab/>
        </w:r>
        <w:r w:rsidR="00D75179" w:rsidRPr="00276847">
          <w:rPr>
            <w:rStyle w:val="Hyperlink"/>
          </w:rPr>
          <w:t>Select-all questions</w:t>
        </w:r>
        <w:r w:rsidR="00D75179">
          <w:rPr>
            <w:webHidden/>
          </w:rPr>
          <w:tab/>
        </w:r>
        <w:r w:rsidR="00D75179">
          <w:rPr>
            <w:webHidden/>
          </w:rPr>
          <w:fldChar w:fldCharType="begin"/>
        </w:r>
        <w:r w:rsidR="00D75179">
          <w:rPr>
            <w:webHidden/>
          </w:rPr>
          <w:instrText xml:space="preserve"> PAGEREF _Toc23753388 \h </w:instrText>
        </w:r>
        <w:r w:rsidR="00D75179">
          <w:rPr>
            <w:webHidden/>
          </w:rPr>
        </w:r>
        <w:r w:rsidR="00D75179">
          <w:rPr>
            <w:webHidden/>
          </w:rPr>
          <w:fldChar w:fldCharType="separate"/>
        </w:r>
        <w:r w:rsidR="00D75179">
          <w:rPr>
            <w:webHidden/>
          </w:rPr>
          <w:t>13</w:t>
        </w:r>
        <w:r w:rsidR="00D75179">
          <w:rPr>
            <w:webHidden/>
          </w:rPr>
          <w:fldChar w:fldCharType="end"/>
        </w:r>
      </w:hyperlink>
    </w:p>
    <w:p w14:paraId="450F2752" w14:textId="70392BC1" w:rsidR="00D75179" w:rsidRDefault="00D87E19">
      <w:pPr>
        <w:pStyle w:val="TOC3"/>
        <w:tabs>
          <w:tab w:val="left" w:pos="1760"/>
        </w:tabs>
        <w:rPr>
          <w:rFonts w:asciiTheme="minorHAnsi" w:eastAsiaTheme="minorEastAsia" w:hAnsiTheme="minorHAnsi" w:cstheme="minorBidi"/>
          <w:color w:val="auto"/>
        </w:rPr>
      </w:pPr>
      <w:hyperlink w:anchor="_Toc23753389" w:history="1">
        <w:r w:rsidR="00D75179" w:rsidRPr="00276847">
          <w:rPr>
            <w:rStyle w:val="Hyperlink"/>
          </w:rPr>
          <w:t>2.2.3</w:t>
        </w:r>
        <w:r w:rsidR="00D75179">
          <w:rPr>
            <w:rFonts w:asciiTheme="minorHAnsi" w:eastAsiaTheme="minorEastAsia" w:hAnsiTheme="minorHAnsi" w:cstheme="minorBidi"/>
            <w:color w:val="auto"/>
          </w:rPr>
          <w:tab/>
        </w:r>
        <w:r w:rsidR="00D75179" w:rsidRPr="00276847">
          <w:rPr>
            <w:rStyle w:val="Hyperlink"/>
          </w:rPr>
          <w:t>Special response options and variables that are not applicable</w:t>
        </w:r>
        <w:r w:rsidR="00D75179">
          <w:rPr>
            <w:webHidden/>
          </w:rPr>
          <w:tab/>
        </w:r>
        <w:r w:rsidR="00D75179">
          <w:rPr>
            <w:webHidden/>
          </w:rPr>
          <w:fldChar w:fldCharType="begin"/>
        </w:r>
        <w:r w:rsidR="00D75179">
          <w:rPr>
            <w:webHidden/>
          </w:rPr>
          <w:instrText xml:space="preserve"> PAGEREF _Toc23753389 \h </w:instrText>
        </w:r>
        <w:r w:rsidR="00D75179">
          <w:rPr>
            <w:webHidden/>
          </w:rPr>
        </w:r>
        <w:r w:rsidR="00D75179">
          <w:rPr>
            <w:webHidden/>
          </w:rPr>
          <w:fldChar w:fldCharType="separate"/>
        </w:r>
        <w:r w:rsidR="00D75179">
          <w:rPr>
            <w:webHidden/>
          </w:rPr>
          <w:t>13</w:t>
        </w:r>
        <w:r w:rsidR="00D75179">
          <w:rPr>
            <w:webHidden/>
          </w:rPr>
          <w:fldChar w:fldCharType="end"/>
        </w:r>
      </w:hyperlink>
    </w:p>
    <w:p w14:paraId="716441D0" w14:textId="158B369A" w:rsidR="00D75179" w:rsidRDefault="00D87E19">
      <w:pPr>
        <w:pStyle w:val="TOC1"/>
        <w:rPr>
          <w:rFonts w:asciiTheme="minorHAnsi" w:eastAsiaTheme="minorEastAsia" w:hAnsiTheme="minorHAnsi" w:cstheme="minorBidi"/>
          <w:color w:val="auto"/>
        </w:rPr>
      </w:pPr>
      <w:hyperlink w:anchor="_Toc23753390" w:history="1">
        <w:r w:rsidR="00D75179" w:rsidRPr="00276847">
          <w:rPr>
            <w:rStyle w:val="Hyperlink"/>
          </w:rPr>
          <w:t>3.</w:t>
        </w:r>
        <w:r w:rsidR="00D75179">
          <w:rPr>
            <w:rFonts w:asciiTheme="minorHAnsi" w:eastAsiaTheme="minorEastAsia" w:hAnsiTheme="minorHAnsi" w:cstheme="minorBidi"/>
            <w:color w:val="auto"/>
          </w:rPr>
          <w:tab/>
        </w:r>
        <w:r w:rsidR="00D75179" w:rsidRPr="00276847">
          <w:rPr>
            <w:rStyle w:val="Hyperlink"/>
          </w:rPr>
          <w:t>Data analysis information</w:t>
        </w:r>
        <w:r w:rsidR="00D75179">
          <w:rPr>
            <w:webHidden/>
          </w:rPr>
          <w:tab/>
        </w:r>
        <w:r w:rsidR="00D75179">
          <w:rPr>
            <w:webHidden/>
          </w:rPr>
          <w:fldChar w:fldCharType="begin"/>
        </w:r>
        <w:r w:rsidR="00D75179">
          <w:rPr>
            <w:webHidden/>
          </w:rPr>
          <w:instrText xml:space="preserve"> PAGEREF _Toc23753390 \h </w:instrText>
        </w:r>
        <w:r w:rsidR="00D75179">
          <w:rPr>
            <w:webHidden/>
          </w:rPr>
        </w:r>
        <w:r w:rsidR="00D75179">
          <w:rPr>
            <w:webHidden/>
          </w:rPr>
          <w:fldChar w:fldCharType="separate"/>
        </w:r>
        <w:r w:rsidR="00D75179">
          <w:rPr>
            <w:webHidden/>
          </w:rPr>
          <w:t>15</w:t>
        </w:r>
        <w:r w:rsidR="00D75179">
          <w:rPr>
            <w:webHidden/>
          </w:rPr>
          <w:fldChar w:fldCharType="end"/>
        </w:r>
      </w:hyperlink>
    </w:p>
    <w:p w14:paraId="2E3DBE47" w14:textId="1D580985" w:rsidR="00D75179" w:rsidRDefault="00D87E19">
      <w:pPr>
        <w:pStyle w:val="TOC2"/>
        <w:rPr>
          <w:rFonts w:asciiTheme="minorHAnsi" w:eastAsiaTheme="minorEastAsia" w:hAnsiTheme="minorHAnsi" w:cstheme="minorBidi"/>
          <w:color w:val="auto"/>
        </w:rPr>
      </w:pPr>
      <w:hyperlink w:anchor="_Toc23753391" w:history="1">
        <w:r w:rsidR="00D75179" w:rsidRPr="00276847">
          <w:rPr>
            <w:rStyle w:val="Hyperlink"/>
          </w:rPr>
          <w:t>3.1</w:t>
        </w:r>
        <w:r w:rsidR="00D75179">
          <w:rPr>
            <w:rFonts w:asciiTheme="minorHAnsi" w:eastAsiaTheme="minorEastAsia" w:hAnsiTheme="minorHAnsi" w:cstheme="minorBidi"/>
            <w:color w:val="auto"/>
          </w:rPr>
          <w:tab/>
        </w:r>
        <w:r w:rsidR="00D75179" w:rsidRPr="00276847">
          <w:rPr>
            <w:rStyle w:val="Hyperlink"/>
          </w:rPr>
          <w:t>Sampling weights</w:t>
        </w:r>
        <w:r w:rsidR="00D75179">
          <w:rPr>
            <w:webHidden/>
          </w:rPr>
          <w:tab/>
        </w:r>
        <w:r w:rsidR="00D75179">
          <w:rPr>
            <w:webHidden/>
          </w:rPr>
          <w:fldChar w:fldCharType="begin"/>
        </w:r>
        <w:r w:rsidR="00D75179">
          <w:rPr>
            <w:webHidden/>
          </w:rPr>
          <w:instrText xml:space="preserve"> PAGEREF _Toc23753391 \h </w:instrText>
        </w:r>
        <w:r w:rsidR="00D75179">
          <w:rPr>
            <w:webHidden/>
          </w:rPr>
        </w:r>
        <w:r w:rsidR="00D75179">
          <w:rPr>
            <w:webHidden/>
          </w:rPr>
          <w:fldChar w:fldCharType="separate"/>
        </w:r>
        <w:r w:rsidR="00D75179">
          <w:rPr>
            <w:webHidden/>
          </w:rPr>
          <w:t>15</w:t>
        </w:r>
        <w:r w:rsidR="00D75179">
          <w:rPr>
            <w:webHidden/>
          </w:rPr>
          <w:fldChar w:fldCharType="end"/>
        </w:r>
      </w:hyperlink>
    </w:p>
    <w:p w14:paraId="11B96B0F" w14:textId="27534309" w:rsidR="00D75179" w:rsidRDefault="00D87E19">
      <w:pPr>
        <w:pStyle w:val="TOC2"/>
        <w:rPr>
          <w:rFonts w:asciiTheme="minorHAnsi" w:eastAsiaTheme="minorEastAsia" w:hAnsiTheme="minorHAnsi" w:cstheme="minorBidi"/>
          <w:color w:val="auto"/>
        </w:rPr>
      </w:pPr>
      <w:hyperlink w:anchor="_Toc23753392" w:history="1">
        <w:r w:rsidR="00D75179" w:rsidRPr="00276847">
          <w:rPr>
            <w:rStyle w:val="Hyperlink"/>
          </w:rPr>
          <w:t>3.2</w:t>
        </w:r>
        <w:r w:rsidR="00D75179">
          <w:rPr>
            <w:rFonts w:asciiTheme="minorHAnsi" w:eastAsiaTheme="minorEastAsia" w:hAnsiTheme="minorHAnsi" w:cstheme="minorBidi"/>
            <w:color w:val="auto"/>
          </w:rPr>
          <w:tab/>
        </w:r>
        <w:r w:rsidR="00D75179" w:rsidRPr="00276847">
          <w:rPr>
            <w:rStyle w:val="Hyperlink"/>
          </w:rPr>
          <w:t>Descriptive statistics and statistical tests of difference</w:t>
        </w:r>
        <w:r w:rsidR="00D75179">
          <w:rPr>
            <w:webHidden/>
          </w:rPr>
          <w:tab/>
        </w:r>
        <w:r w:rsidR="00D75179">
          <w:rPr>
            <w:webHidden/>
          </w:rPr>
          <w:fldChar w:fldCharType="begin"/>
        </w:r>
        <w:r w:rsidR="00D75179">
          <w:rPr>
            <w:webHidden/>
          </w:rPr>
          <w:instrText xml:space="preserve"> PAGEREF _Toc23753392 \h </w:instrText>
        </w:r>
        <w:r w:rsidR="00D75179">
          <w:rPr>
            <w:webHidden/>
          </w:rPr>
        </w:r>
        <w:r w:rsidR="00D75179">
          <w:rPr>
            <w:webHidden/>
          </w:rPr>
          <w:fldChar w:fldCharType="separate"/>
        </w:r>
        <w:r w:rsidR="00D75179">
          <w:rPr>
            <w:webHidden/>
          </w:rPr>
          <w:t>15</w:t>
        </w:r>
        <w:r w:rsidR="00D75179">
          <w:rPr>
            <w:webHidden/>
          </w:rPr>
          <w:fldChar w:fldCharType="end"/>
        </w:r>
      </w:hyperlink>
    </w:p>
    <w:p w14:paraId="114CD9F2" w14:textId="0B607F32" w:rsidR="00D75179" w:rsidRDefault="00D87E19">
      <w:pPr>
        <w:pStyle w:val="TOC2"/>
        <w:rPr>
          <w:rFonts w:asciiTheme="minorHAnsi" w:eastAsiaTheme="minorEastAsia" w:hAnsiTheme="minorHAnsi" w:cstheme="minorBidi"/>
          <w:color w:val="auto"/>
        </w:rPr>
      </w:pPr>
      <w:hyperlink w:anchor="_Toc23753393" w:history="1">
        <w:r w:rsidR="00D75179" w:rsidRPr="00276847">
          <w:rPr>
            <w:rStyle w:val="Hyperlink"/>
          </w:rPr>
          <w:t>3.3</w:t>
        </w:r>
        <w:r w:rsidR="00D75179">
          <w:rPr>
            <w:rFonts w:asciiTheme="minorHAnsi" w:eastAsiaTheme="minorEastAsia" w:hAnsiTheme="minorHAnsi" w:cstheme="minorBidi"/>
            <w:color w:val="auto"/>
          </w:rPr>
          <w:tab/>
        </w:r>
        <w:r w:rsidR="00D75179" w:rsidRPr="00276847">
          <w:rPr>
            <w:rStyle w:val="Hyperlink"/>
          </w:rPr>
          <w:t>Data analysis folder structure and file naming conventions</w:t>
        </w:r>
        <w:r w:rsidR="00D75179">
          <w:rPr>
            <w:webHidden/>
          </w:rPr>
          <w:tab/>
        </w:r>
        <w:r w:rsidR="00D75179">
          <w:rPr>
            <w:webHidden/>
          </w:rPr>
          <w:fldChar w:fldCharType="begin"/>
        </w:r>
        <w:r w:rsidR="00D75179">
          <w:rPr>
            <w:webHidden/>
          </w:rPr>
          <w:instrText xml:space="preserve"> PAGEREF _Toc23753393 \h </w:instrText>
        </w:r>
        <w:r w:rsidR="00D75179">
          <w:rPr>
            <w:webHidden/>
          </w:rPr>
        </w:r>
        <w:r w:rsidR="00D75179">
          <w:rPr>
            <w:webHidden/>
          </w:rPr>
          <w:fldChar w:fldCharType="separate"/>
        </w:r>
        <w:r w:rsidR="00D75179">
          <w:rPr>
            <w:webHidden/>
          </w:rPr>
          <w:t>17</w:t>
        </w:r>
        <w:r w:rsidR="00D75179">
          <w:rPr>
            <w:webHidden/>
          </w:rPr>
          <w:fldChar w:fldCharType="end"/>
        </w:r>
      </w:hyperlink>
    </w:p>
    <w:p w14:paraId="4C51D4EE" w14:textId="6DD02309" w:rsidR="00D75179" w:rsidRDefault="00D87E19">
      <w:pPr>
        <w:pStyle w:val="TOC3"/>
        <w:tabs>
          <w:tab w:val="left" w:pos="1760"/>
        </w:tabs>
        <w:rPr>
          <w:rFonts w:asciiTheme="minorHAnsi" w:eastAsiaTheme="minorEastAsia" w:hAnsiTheme="minorHAnsi" w:cstheme="minorBidi"/>
          <w:color w:val="auto"/>
        </w:rPr>
      </w:pPr>
      <w:hyperlink w:anchor="_Toc23753394" w:history="1">
        <w:r w:rsidR="00D75179" w:rsidRPr="00276847">
          <w:rPr>
            <w:rStyle w:val="Hyperlink"/>
          </w:rPr>
          <w:t>3.3.1</w:t>
        </w:r>
        <w:r w:rsidR="00D75179">
          <w:rPr>
            <w:rFonts w:asciiTheme="minorHAnsi" w:eastAsiaTheme="minorEastAsia" w:hAnsiTheme="minorHAnsi" w:cstheme="minorBidi"/>
            <w:color w:val="auto"/>
          </w:rPr>
          <w:tab/>
        </w:r>
        <w:r w:rsidR="00D75179" w:rsidRPr="00276847">
          <w:rPr>
            <w:rStyle w:val="Hyperlink"/>
          </w:rPr>
          <w:t>Folder structure</w:t>
        </w:r>
        <w:r w:rsidR="00D75179">
          <w:rPr>
            <w:webHidden/>
          </w:rPr>
          <w:tab/>
        </w:r>
        <w:r w:rsidR="00D75179">
          <w:rPr>
            <w:webHidden/>
          </w:rPr>
          <w:fldChar w:fldCharType="begin"/>
        </w:r>
        <w:r w:rsidR="00D75179">
          <w:rPr>
            <w:webHidden/>
          </w:rPr>
          <w:instrText xml:space="preserve"> PAGEREF _Toc23753394 \h </w:instrText>
        </w:r>
        <w:r w:rsidR="00D75179">
          <w:rPr>
            <w:webHidden/>
          </w:rPr>
        </w:r>
        <w:r w:rsidR="00D75179">
          <w:rPr>
            <w:webHidden/>
          </w:rPr>
          <w:fldChar w:fldCharType="separate"/>
        </w:r>
        <w:r w:rsidR="00D75179">
          <w:rPr>
            <w:webHidden/>
          </w:rPr>
          <w:t>17</w:t>
        </w:r>
        <w:r w:rsidR="00D75179">
          <w:rPr>
            <w:webHidden/>
          </w:rPr>
          <w:fldChar w:fldCharType="end"/>
        </w:r>
      </w:hyperlink>
    </w:p>
    <w:p w14:paraId="7A629B41" w14:textId="508E9A90" w:rsidR="00D75179" w:rsidRDefault="00D87E19">
      <w:pPr>
        <w:pStyle w:val="TOC3"/>
        <w:tabs>
          <w:tab w:val="left" w:pos="1760"/>
        </w:tabs>
        <w:rPr>
          <w:rFonts w:asciiTheme="minorHAnsi" w:eastAsiaTheme="minorEastAsia" w:hAnsiTheme="minorHAnsi" w:cstheme="minorBidi"/>
          <w:color w:val="auto"/>
        </w:rPr>
      </w:pPr>
      <w:hyperlink w:anchor="_Toc23753395" w:history="1">
        <w:r w:rsidR="00D75179" w:rsidRPr="00276847">
          <w:rPr>
            <w:rStyle w:val="Hyperlink"/>
          </w:rPr>
          <w:t>3.3.2</w:t>
        </w:r>
        <w:r w:rsidR="00D75179">
          <w:rPr>
            <w:rFonts w:asciiTheme="minorHAnsi" w:eastAsiaTheme="minorEastAsia" w:hAnsiTheme="minorHAnsi" w:cstheme="minorBidi"/>
            <w:color w:val="auto"/>
          </w:rPr>
          <w:tab/>
        </w:r>
        <w:r w:rsidR="00D75179" w:rsidRPr="00276847">
          <w:rPr>
            <w:rStyle w:val="Hyperlink"/>
          </w:rPr>
          <w:t>File naming conventions</w:t>
        </w:r>
        <w:r w:rsidR="00D75179">
          <w:rPr>
            <w:webHidden/>
          </w:rPr>
          <w:tab/>
        </w:r>
        <w:r w:rsidR="00D75179">
          <w:rPr>
            <w:webHidden/>
          </w:rPr>
          <w:fldChar w:fldCharType="begin"/>
        </w:r>
        <w:r w:rsidR="00D75179">
          <w:rPr>
            <w:webHidden/>
          </w:rPr>
          <w:instrText xml:space="preserve"> PAGEREF _Toc23753395 \h </w:instrText>
        </w:r>
        <w:r w:rsidR="00D75179">
          <w:rPr>
            <w:webHidden/>
          </w:rPr>
        </w:r>
        <w:r w:rsidR="00D75179">
          <w:rPr>
            <w:webHidden/>
          </w:rPr>
          <w:fldChar w:fldCharType="separate"/>
        </w:r>
        <w:r w:rsidR="00D75179">
          <w:rPr>
            <w:webHidden/>
          </w:rPr>
          <w:t>18</w:t>
        </w:r>
        <w:r w:rsidR="00D75179">
          <w:rPr>
            <w:webHidden/>
          </w:rPr>
          <w:fldChar w:fldCharType="end"/>
        </w:r>
      </w:hyperlink>
    </w:p>
    <w:p w14:paraId="33EB02ED" w14:textId="5126E84C" w:rsidR="00D75179" w:rsidRDefault="00D87E19">
      <w:pPr>
        <w:pStyle w:val="TOC1"/>
        <w:rPr>
          <w:rFonts w:asciiTheme="minorHAnsi" w:eastAsiaTheme="minorEastAsia" w:hAnsiTheme="minorHAnsi" w:cstheme="minorBidi"/>
          <w:color w:val="auto"/>
        </w:rPr>
      </w:pPr>
      <w:hyperlink w:anchor="_Toc23753396" w:history="1">
        <w:r w:rsidR="00D75179" w:rsidRPr="00276847">
          <w:rPr>
            <w:rStyle w:val="Hyperlink"/>
          </w:rPr>
          <w:t>4.</w:t>
        </w:r>
        <w:r w:rsidR="00D75179">
          <w:rPr>
            <w:rFonts w:asciiTheme="minorHAnsi" w:eastAsiaTheme="minorEastAsia" w:hAnsiTheme="minorHAnsi" w:cstheme="minorBidi"/>
            <w:color w:val="auto"/>
          </w:rPr>
          <w:tab/>
        </w:r>
        <w:r w:rsidR="00D75179" w:rsidRPr="00276847">
          <w:rPr>
            <w:rStyle w:val="Hyperlink"/>
          </w:rPr>
          <w:t>Key analytic variables</w:t>
        </w:r>
        <w:r w:rsidR="00D75179">
          <w:rPr>
            <w:webHidden/>
          </w:rPr>
          <w:tab/>
        </w:r>
        <w:r w:rsidR="00D75179">
          <w:rPr>
            <w:webHidden/>
          </w:rPr>
          <w:fldChar w:fldCharType="begin"/>
        </w:r>
        <w:r w:rsidR="00D75179">
          <w:rPr>
            <w:webHidden/>
          </w:rPr>
          <w:instrText xml:space="preserve"> PAGEREF _Toc23753396 \h </w:instrText>
        </w:r>
        <w:r w:rsidR="00D75179">
          <w:rPr>
            <w:webHidden/>
          </w:rPr>
        </w:r>
        <w:r w:rsidR="00D75179">
          <w:rPr>
            <w:webHidden/>
          </w:rPr>
          <w:fldChar w:fldCharType="separate"/>
        </w:r>
        <w:r w:rsidR="00D75179">
          <w:rPr>
            <w:webHidden/>
          </w:rPr>
          <w:t>19</w:t>
        </w:r>
        <w:r w:rsidR="00D75179">
          <w:rPr>
            <w:webHidden/>
          </w:rPr>
          <w:fldChar w:fldCharType="end"/>
        </w:r>
      </w:hyperlink>
    </w:p>
    <w:p w14:paraId="59DC10BE" w14:textId="6F06B6F2" w:rsidR="00D75179" w:rsidRDefault="00D87E19">
      <w:pPr>
        <w:pStyle w:val="TOC2"/>
        <w:rPr>
          <w:rFonts w:asciiTheme="minorHAnsi" w:eastAsiaTheme="minorEastAsia" w:hAnsiTheme="minorHAnsi" w:cstheme="minorBidi"/>
          <w:color w:val="auto"/>
        </w:rPr>
      </w:pPr>
      <w:hyperlink w:anchor="_Toc23753397" w:history="1">
        <w:r w:rsidR="00D75179" w:rsidRPr="00276847">
          <w:rPr>
            <w:rStyle w:val="Hyperlink"/>
          </w:rPr>
          <w:t>4.1.</w:t>
        </w:r>
        <w:r w:rsidR="00D75179">
          <w:rPr>
            <w:rFonts w:asciiTheme="minorHAnsi" w:eastAsiaTheme="minorEastAsia" w:hAnsiTheme="minorHAnsi" w:cstheme="minorBidi"/>
            <w:color w:val="auto"/>
          </w:rPr>
          <w:tab/>
        </w:r>
        <w:r w:rsidR="00D75179" w:rsidRPr="00276847">
          <w:rPr>
            <w:rStyle w:val="Hyperlink"/>
          </w:rPr>
          <w:t>Person-level variables</w:t>
        </w:r>
        <w:r w:rsidR="00D75179">
          <w:rPr>
            <w:webHidden/>
          </w:rPr>
          <w:tab/>
        </w:r>
        <w:r w:rsidR="00D75179">
          <w:rPr>
            <w:webHidden/>
          </w:rPr>
          <w:fldChar w:fldCharType="begin"/>
        </w:r>
        <w:r w:rsidR="00D75179">
          <w:rPr>
            <w:webHidden/>
          </w:rPr>
          <w:instrText xml:space="preserve"> PAGEREF _Toc23753397 \h </w:instrText>
        </w:r>
        <w:r w:rsidR="00D75179">
          <w:rPr>
            <w:webHidden/>
          </w:rPr>
        </w:r>
        <w:r w:rsidR="00D75179">
          <w:rPr>
            <w:webHidden/>
          </w:rPr>
          <w:fldChar w:fldCharType="separate"/>
        </w:r>
        <w:r w:rsidR="00D75179">
          <w:rPr>
            <w:webHidden/>
          </w:rPr>
          <w:t>19</w:t>
        </w:r>
        <w:r w:rsidR="00D75179">
          <w:rPr>
            <w:webHidden/>
          </w:rPr>
          <w:fldChar w:fldCharType="end"/>
        </w:r>
      </w:hyperlink>
    </w:p>
    <w:p w14:paraId="6A7B3046" w14:textId="486EDECC" w:rsidR="00D75179" w:rsidRDefault="00D87E19">
      <w:pPr>
        <w:pStyle w:val="TOC3"/>
        <w:tabs>
          <w:tab w:val="left" w:pos="1760"/>
        </w:tabs>
        <w:rPr>
          <w:rFonts w:asciiTheme="minorHAnsi" w:eastAsiaTheme="minorEastAsia" w:hAnsiTheme="minorHAnsi" w:cstheme="minorBidi"/>
          <w:color w:val="auto"/>
        </w:rPr>
      </w:pPr>
      <w:hyperlink w:anchor="_Toc23753398" w:history="1">
        <w:r w:rsidR="00D75179" w:rsidRPr="00276847">
          <w:rPr>
            <w:rStyle w:val="Hyperlink"/>
          </w:rPr>
          <w:t>4.1.1</w:t>
        </w:r>
        <w:r w:rsidR="00D75179">
          <w:rPr>
            <w:rFonts w:asciiTheme="minorHAnsi" w:eastAsiaTheme="minorEastAsia" w:hAnsiTheme="minorHAnsi" w:cstheme="minorBidi"/>
            <w:color w:val="auto"/>
          </w:rPr>
          <w:tab/>
        </w:r>
        <w:r w:rsidR="00D75179" w:rsidRPr="00276847">
          <w:rPr>
            <w:rStyle w:val="Hyperlink"/>
          </w:rPr>
          <w:t>De jure household member</w:t>
        </w:r>
        <w:r w:rsidR="00D75179">
          <w:rPr>
            <w:webHidden/>
          </w:rPr>
          <w:tab/>
        </w:r>
        <w:r w:rsidR="00D75179">
          <w:rPr>
            <w:webHidden/>
          </w:rPr>
          <w:fldChar w:fldCharType="begin"/>
        </w:r>
        <w:r w:rsidR="00D75179">
          <w:rPr>
            <w:webHidden/>
          </w:rPr>
          <w:instrText xml:space="preserve"> PAGEREF _Toc23753398 \h </w:instrText>
        </w:r>
        <w:r w:rsidR="00D75179">
          <w:rPr>
            <w:webHidden/>
          </w:rPr>
        </w:r>
        <w:r w:rsidR="00D75179">
          <w:rPr>
            <w:webHidden/>
          </w:rPr>
          <w:fldChar w:fldCharType="separate"/>
        </w:r>
        <w:r w:rsidR="00D75179">
          <w:rPr>
            <w:webHidden/>
          </w:rPr>
          <w:t>19</w:t>
        </w:r>
        <w:r w:rsidR="00D75179">
          <w:rPr>
            <w:webHidden/>
          </w:rPr>
          <w:fldChar w:fldCharType="end"/>
        </w:r>
      </w:hyperlink>
    </w:p>
    <w:p w14:paraId="12F7D2D0" w14:textId="14EACC5A" w:rsidR="00D75179" w:rsidRDefault="00D87E19">
      <w:pPr>
        <w:pStyle w:val="TOC3"/>
        <w:tabs>
          <w:tab w:val="left" w:pos="1760"/>
        </w:tabs>
        <w:rPr>
          <w:rFonts w:asciiTheme="minorHAnsi" w:eastAsiaTheme="minorEastAsia" w:hAnsiTheme="minorHAnsi" w:cstheme="minorBidi"/>
          <w:color w:val="auto"/>
        </w:rPr>
      </w:pPr>
      <w:hyperlink w:anchor="_Toc23753399" w:history="1">
        <w:r w:rsidR="00D75179" w:rsidRPr="00276847">
          <w:rPr>
            <w:rStyle w:val="Hyperlink"/>
          </w:rPr>
          <w:t>4.1.2</w:t>
        </w:r>
        <w:r w:rsidR="00D75179">
          <w:rPr>
            <w:rFonts w:asciiTheme="minorHAnsi" w:eastAsiaTheme="minorEastAsia" w:hAnsiTheme="minorHAnsi" w:cstheme="minorBidi"/>
            <w:color w:val="auto"/>
          </w:rPr>
          <w:tab/>
        </w:r>
        <w:r w:rsidR="00D75179" w:rsidRPr="00276847">
          <w:rPr>
            <w:rStyle w:val="Hyperlink"/>
          </w:rPr>
          <w:t>De facto household member</w:t>
        </w:r>
        <w:r w:rsidR="00D75179">
          <w:rPr>
            <w:webHidden/>
          </w:rPr>
          <w:tab/>
        </w:r>
        <w:r w:rsidR="00D75179">
          <w:rPr>
            <w:webHidden/>
          </w:rPr>
          <w:fldChar w:fldCharType="begin"/>
        </w:r>
        <w:r w:rsidR="00D75179">
          <w:rPr>
            <w:webHidden/>
          </w:rPr>
          <w:instrText xml:space="preserve"> PAGEREF _Toc23753399 \h </w:instrText>
        </w:r>
        <w:r w:rsidR="00D75179">
          <w:rPr>
            <w:webHidden/>
          </w:rPr>
        </w:r>
        <w:r w:rsidR="00D75179">
          <w:rPr>
            <w:webHidden/>
          </w:rPr>
          <w:fldChar w:fldCharType="separate"/>
        </w:r>
        <w:r w:rsidR="00D75179">
          <w:rPr>
            <w:webHidden/>
          </w:rPr>
          <w:t>19</w:t>
        </w:r>
        <w:r w:rsidR="00D75179">
          <w:rPr>
            <w:webHidden/>
          </w:rPr>
          <w:fldChar w:fldCharType="end"/>
        </w:r>
      </w:hyperlink>
    </w:p>
    <w:p w14:paraId="485F1FD2" w14:textId="73E888DB" w:rsidR="00D75179" w:rsidRDefault="00D87E19">
      <w:pPr>
        <w:pStyle w:val="TOC3"/>
        <w:tabs>
          <w:tab w:val="left" w:pos="1760"/>
        </w:tabs>
        <w:rPr>
          <w:rFonts w:asciiTheme="minorHAnsi" w:eastAsiaTheme="minorEastAsia" w:hAnsiTheme="minorHAnsi" w:cstheme="minorBidi"/>
          <w:color w:val="auto"/>
        </w:rPr>
      </w:pPr>
      <w:hyperlink w:anchor="_Toc23753400" w:history="1">
        <w:r w:rsidR="00D75179" w:rsidRPr="00276847">
          <w:rPr>
            <w:rStyle w:val="Hyperlink"/>
          </w:rPr>
          <w:t>4.1.3</w:t>
        </w:r>
        <w:r w:rsidR="00D75179">
          <w:rPr>
            <w:rFonts w:asciiTheme="minorHAnsi" w:eastAsiaTheme="minorEastAsia" w:hAnsiTheme="minorHAnsi" w:cstheme="minorBidi"/>
            <w:color w:val="auto"/>
          </w:rPr>
          <w:tab/>
        </w:r>
        <w:r w:rsidR="00D75179" w:rsidRPr="00276847">
          <w:rPr>
            <w:rStyle w:val="Hyperlink"/>
          </w:rPr>
          <w:t>Sex</w:t>
        </w:r>
        <w:r w:rsidR="00D75179">
          <w:rPr>
            <w:webHidden/>
          </w:rPr>
          <w:tab/>
        </w:r>
        <w:r w:rsidR="00D75179">
          <w:rPr>
            <w:webHidden/>
          </w:rPr>
          <w:fldChar w:fldCharType="begin"/>
        </w:r>
        <w:r w:rsidR="00D75179">
          <w:rPr>
            <w:webHidden/>
          </w:rPr>
          <w:instrText xml:space="preserve"> PAGEREF _Toc23753400 \h </w:instrText>
        </w:r>
        <w:r w:rsidR="00D75179">
          <w:rPr>
            <w:webHidden/>
          </w:rPr>
        </w:r>
        <w:r w:rsidR="00D75179">
          <w:rPr>
            <w:webHidden/>
          </w:rPr>
          <w:fldChar w:fldCharType="separate"/>
        </w:r>
        <w:r w:rsidR="00D75179">
          <w:rPr>
            <w:webHidden/>
          </w:rPr>
          <w:t>20</w:t>
        </w:r>
        <w:r w:rsidR="00D75179">
          <w:rPr>
            <w:webHidden/>
          </w:rPr>
          <w:fldChar w:fldCharType="end"/>
        </w:r>
      </w:hyperlink>
    </w:p>
    <w:p w14:paraId="0454A637" w14:textId="67F9782E" w:rsidR="00D75179" w:rsidRDefault="00D87E19">
      <w:pPr>
        <w:pStyle w:val="TOC3"/>
        <w:tabs>
          <w:tab w:val="left" w:pos="1760"/>
        </w:tabs>
        <w:rPr>
          <w:rFonts w:asciiTheme="minorHAnsi" w:eastAsiaTheme="minorEastAsia" w:hAnsiTheme="minorHAnsi" w:cstheme="minorBidi"/>
          <w:color w:val="auto"/>
        </w:rPr>
      </w:pPr>
      <w:hyperlink w:anchor="_Toc23753401" w:history="1">
        <w:r w:rsidR="00D75179" w:rsidRPr="00276847">
          <w:rPr>
            <w:rStyle w:val="Hyperlink"/>
          </w:rPr>
          <w:t>4.1.4</w:t>
        </w:r>
        <w:r w:rsidR="00D75179">
          <w:rPr>
            <w:rFonts w:asciiTheme="minorHAnsi" w:eastAsiaTheme="minorEastAsia" w:hAnsiTheme="minorHAnsi" w:cstheme="minorBidi"/>
            <w:color w:val="auto"/>
          </w:rPr>
          <w:tab/>
        </w:r>
        <w:r w:rsidR="00D75179" w:rsidRPr="00276847">
          <w:rPr>
            <w:rStyle w:val="Hyperlink"/>
          </w:rPr>
          <w:t>Age in years</w:t>
        </w:r>
        <w:r w:rsidR="00D75179">
          <w:rPr>
            <w:webHidden/>
          </w:rPr>
          <w:tab/>
        </w:r>
        <w:r w:rsidR="00D75179">
          <w:rPr>
            <w:webHidden/>
          </w:rPr>
          <w:fldChar w:fldCharType="begin"/>
        </w:r>
        <w:r w:rsidR="00D75179">
          <w:rPr>
            <w:webHidden/>
          </w:rPr>
          <w:instrText xml:space="preserve"> PAGEREF _Toc23753401 \h </w:instrText>
        </w:r>
        <w:r w:rsidR="00D75179">
          <w:rPr>
            <w:webHidden/>
          </w:rPr>
        </w:r>
        <w:r w:rsidR="00D75179">
          <w:rPr>
            <w:webHidden/>
          </w:rPr>
          <w:fldChar w:fldCharType="separate"/>
        </w:r>
        <w:r w:rsidR="00D75179">
          <w:rPr>
            <w:webHidden/>
          </w:rPr>
          <w:t>20</w:t>
        </w:r>
        <w:r w:rsidR="00D75179">
          <w:rPr>
            <w:webHidden/>
          </w:rPr>
          <w:fldChar w:fldCharType="end"/>
        </w:r>
      </w:hyperlink>
    </w:p>
    <w:p w14:paraId="3E79472D" w14:textId="792593E2" w:rsidR="00D75179" w:rsidRDefault="00D87E19">
      <w:pPr>
        <w:pStyle w:val="TOC3"/>
        <w:tabs>
          <w:tab w:val="left" w:pos="1760"/>
        </w:tabs>
        <w:rPr>
          <w:rFonts w:asciiTheme="minorHAnsi" w:eastAsiaTheme="minorEastAsia" w:hAnsiTheme="minorHAnsi" w:cstheme="minorBidi"/>
          <w:color w:val="auto"/>
        </w:rPr>
      </w:pPr>
      <w:hyperlink w:anchor="_Toc23753402" w:history="1">
        <w:r w:rsidR="00D75179" w:rsidRPr="00276847">
          <w:rPr>
            <w:rStyle w:val="Hyperlink"/>
          </w:rPr>
          <w:t>4.1.5</w:t>
        </w:r>
        <w:r w:rsidR="00D75179">
          <w:rPr>
            <w:rFonts w:asciiTheme="minorHAnsi" w:eastAsiaTheme="minorEastAsia" w:hAnsiTheme="minorHAnsi" w:cstheme="minorBidi"/>
            <w:color w:val="auto"/>
          </w:rPr>
          <w:tab/>
        </w:r>
        <w:r w:rsidR="00D75179" w:rsidRPr="00276847">
          <w:rPr>
            <w:rStyle w:val="Hyperlink"/>
          </w:rPr>
          <w:t>Age by 5-year categories</w:t>
        </w:r>
        <w:r w:rsidR="00D75179">
          <w:rPr>
            <w:webHidden/>
          </w:rPr>
          <w:tab/>
        </w:r>
        <w:r w:rsidR="00D75179">
          <w:rPr>
            <w:webHidden/>
          </w:rPr>
          <w:fldChar w:fldCharType="begin"/>
        </w:r>
        <w:r w:rsidR="00D75179">
          <w:rPr>
            <w:webHidden/>
          </w:rPr>
          <w:instrText xml:space="preserve"> PAGEREF _Toc23753402 \h </w:instrText>
        </w:r>
        <w:r w:rsidR="00D75179">
          <w:rPr>
            <w:webHidden/>
          </w:rPr>
        </w:r>
        <w:r w:rsidR="00D75179">
          <w:rPr>
            <w:webHidden/>
          </w:rPr>
          <w:fldChar w:fldCharType="separate"/>
        </w:r>
        <w:r w:rsidR="00D75179">
          <w:rPr>
            <w:webHidden/>
          </w:rPr>
          <w:t>21</w:t>
        </w:r>
        <w:r w:rsidR="00D75179">
          <w:rPr>
            <w:webHidden/>
          </w:rPr>
          <w:fldChar w:fldCharType="end"/>
        </w:r>
      </w:hyperlink>
    </w:p>
    <w:p w14:paraId="4DAC4FDB" w14:textId="71C0E6E7" w:rsidR="00D75179" w:rsidRDefault="00D87E19">
      <w:pPr>
        <w:pStyle w:val="TOC3"/>
        <w:tabs>
          <w:tab w:val="left" w:pos="1760"/>
        </w:tabs>
        <w:rPr>
          <w:rFonts w:asciiTheme="minorHAnsi" w:eastAsiaTheme="minorEastAsia" w:hAnsiTheme="minorHAnsi" w:cstheme="minorBidi"/>
          <w:color w:val="auto"/>
        </w:rPr>
      </w:pPr>
      <w:hyperlink w:anchor="_Toc23753403" w:history="1">
        <w:r w:rsidR="00D75179" w:rsidRPr="00276847">
          <w:rPr>
            <w:rStyle w:val="Hyperlink"/>
          </w:rPr>
          <w:t>4.1.6</w:t>
        </w:r>
        <w:r w:rsidR="00D75179">
          <w:rPr>
            <w:rFonts w:asciiTheme="minorHAnsi" w:eastAsiaTheme="minorEastAsia" w:hAnsiTheme="minorHAnsi" w:cstheme="minorBidi"/>
            <w:color w:val="auto"/>
          </w:rPr>
          <w:tab/>
        </w:r>
        <w:r w:rsidR="00D75179" w:rsidRPr="00276847">
          <w:rPr>
            <w:rStyle w:val="Hyperlink"/>
          </w:rPr>
          <w:t>Adults, total and by sex</w:t>
        </w:r>
        <w:r w:rsidR="00D75179">
          <w:rPr>
            <w:webHidden/>
          </w:rPr>
          <w:tab/>
        </w:r>
        <w:r w:rsidR="00D75179">
          <w:rPr>
            <w:webHidden/>
          </w:rPr>
          <w:fldChar w:fldCharType="begin"/>
        </w:r>
        <w:r w:rsidR="00D75179">
          <w:rPr>
            <w:webHidden/>
          </w:rPr>
          <w:instrText xml:space="preserve"> PAGEREF _Toc23753403 \h </w:instrText>
        </w:r>
        <w:r w:rsidR="00D75179">
          <w:rPr>
            <w:webHidden/>
          </w:rPr>
        </w:r>
        <w:r w:rsidR="00D75179">
          <w:rPr>
            <w:webHidden/>
          </w:rPr>
          <w:fldChar w:fldCharType="separate"/>
        </w:r>
        <w:r w:rsidR="00D75179">
          <w:rPr>
            <w:webHidden/>
          </w:rPr>
          <w:t>22</w:t>
        </w:r>
        <w:r w:rsidR="00D75179">
          <w:rPr>
            <w:webHidden/>
          </w:rPr>
          <w:fldChar w:fldCharType="end"/>
        </w:r>
      </w:hyperlink>
    </w:p>
    <w:p w14:paraId="66805B79" w14:textId="5BA86293" w:rsidR="00D75179" w:rsidRDefault="00D87E19">
      <w:pPr>
        <w:pStyle w:val="TOC3"/>
        <w:tabs>
          <w:tab w:val="left" w:pos="1760"/>
        </w:tabs>
        <w:rPr>
          <w:rFonts w:asciiTheme="minorHAnsi" w:eastAsiaTheme="minorEastAsia" w:hAnsiTheme="minorHAnsi" w:cstheme="minorBidi"/>
          <w:color w:val="auto"/>
        </w:rPr>
      </w:pPr>
      <w:hyperlink w:anchor="_Toc23753404" w:history="1">
        <w:r w:rsidR="00D75179" w:rsidRPr="00276847">
          <w:rPr>
            <w:rStyle w:val="Hyperlink"/>
          </w:rPr>
          <w:t>4.1.7</w:t>
        </w:r>
        <w:r w:rsidR="00D75179">
          <w:rPr>
            <w:rFonts w:asciiTheme="minorHAnsi" w:eastAsiaTheme="minorEastAsia" w:hAnsiTheme="minorHAnsi" w:cstheme="minorBidi"/>
            <w:color w:val="auto"/>
          </w:rPr>
          <w:tab/>
        </w:r>
        <w:r w:rsidR="00D75179" w:rsidRPr="00276847">
          <w:rPr>
            <w:rStyle w:val="Hyperlink"/>
          </w:rPr>
          <w:t>Youth, total and by sex</w:t>
        </w:r>
        <w:r w:rsidR="00D75179">
          <w:rPr>
            <w:webHidden/>
          </w:rPr>
          <w:tab/>
        </w:r>
        <w:r w:rsidR="00D75179">
          <w:rPr>
            <w:webHidden/>
          </w:rPr>
          <w:fldChar w:fldCharType="begin"/>
        </w:r>
        <w:r w:rsidR="00D75179">
          <w:rPr>
            <w:webHidden/>
          </w:rPr>
          <w:instrText xml:space="preserve"> PAGEREF _Toc23753404 \h </w:instrText>
        </w:r>
        <w:r w:rsidR="00D75179">
          <w:rPr>
            <w:webHidden/>
          </w:rPr>
        </w:r>
        <w:r w:rsidR="00D75179">
          <w:rPr>
            <w:webHidden/>
          </w:rPr>
          <w:fldChar w:fldCharType="separate"/>
        </w:r>
        <w:r w:rsidR="00D75179">
          <w:rPr>
            <w:webHidden/>
          </w:rPr>
          <w:t>22</w:t>
        </w:r>
        <w:r w:rsidR="00D75179">
          <w:rPr>
            <w:webHidden/>
          </w:rPr>
          <w:fldChar w:fldCharType="end"/>
        </w:r>
      </w:hyperlink>
    </w:p>
    <w:p w14:paraId="654225C5" w14:textId="766A5534" w:rsidR="00D75179" w:rsidRDefault="00D87E19">
      <w:pPr>
        <w:pStyle w:val="TOC3"/>
        <w:tabs>
          <w:tab w:val="left" w:pos="1760"/>
        </w:tabs>
        <w:rPr>
          <w:rFonts w:asciiTheme="minorHAnsi" w:eastAsiaTheme="minorEastAsia" w:hAnsiTheme="minorHAnsi" w:cstheme="minorBidi"/>
          <w:color w:val="auto"/>
        </w:rPr>
      </w:pPr>
      <w:hyperlink w:anchor="_Toc23753405" w:history="1">
        <w:r w:rsidR="00D75179" w:rsidRPr="00276847">
          <w:rPr>
            <w:rStyle w:val="Hyperlink"/>
          </w:rPr>
          <w:t>4.1.8</w:t>
        </w:r>
        <w:r w:rsidR="00D75179">
          <w:rPr>
            <w:rFonts w:asciiTheme="minorHAnsi" w:eastAsiaTheme="minorEastAsia" w:hAnsiTheme="minorHAnsi" w:cstheme="minorBidi"/>
            <w:color w:val="auto"/>
          </w:rPr>
          <w:tab/>
        </w:r>
        <w:r w:rsidR="00D75179" w:rsidRPr="00276847">
          <w:rPr>
            <w:rStyle w:val="Hyperlink"/>
          </w:rPr>
          <w:t>Women of reproductive age</w:t>
        </w:r>
        <w:r w:rsidR="00D75179">
          <w:rPr>
            <w:webHidden/>
          </w:rPr>
          <w:tab/>
        </w:r>
        <w:r w:rsidR="00D75179">
          <w:rPr>
            <w:webHidden/>
          </w:rPr>
          <w:fldChar w:fldCharType="begin"/>
        </w:r>
        <w:r w:rsidR="00D75179">
          <w:rPr>
            <w:webHidden/>
          </w:rPr>
          <w:instrText xml:space="preserve"> PAGEREF _Toc23753405 \h </w:instrText>
        </w:r>
        <w:r w:rsidR="00D75179">
          <w:rPr>
            <w:webHidden/>
          </w:rPr>
        </w:r>
        <w:r w:rsidR="00D75179">
          <w:rPr>
            <w:webHidden/>
          </w:rPr>
          <w:fldChar w:fldCharType="separate"/>
        </w:r>
        <w:r w:rsidR="00D75179">
          <w:rPr>
            <w:webHidden/>
          </w:rPr>
          <w:t>23</w:t>
        </w:r>
        <w:r w:rsidR="00D75179">
          <w:rPr>
            <w:webHidden/>
          </w:rPr>
          <w:fldChar w:fldCharType="end"/>
        </w:r>
      </w:hyperlink>
    </w:p>
    <w:p w14:paraId="35AFD73A" w14:textId="3F3048AC" w:rsidR="00D75179" w:rsidRDefault="00D87E19">
      <w:pPr>
        <w:pStyle w:val="TOC3"/>
        <w:tabs>
          <w:tab w:val="left" w:pos="1760"/>
        </w:tabs>
        <w:rPr>
          <w:rFonts w:asciiTheme="minorHAnsi" w:eastAsiaTheme="minorEastAsia" w:hAnsiTheme="minorHAnsi" w:cstheme="minorBidi"/>
          <w:color w:val="auto"/>
        </w:rPr>
      </w:pPr>
      <w:hyperlink w:anchor="_Toc23753406" w:history="1">
        <w:r w:rsidR="00D75179" w:rsidRPr="00276847">
          <w:rPr>
            <w:rStyle w:val="Hyperlink"/>
          </w:rPr>
          <w:t>4.1.9</w:t>
        </w:r>
        <w:r w:rsidR="00D75179">
          <w:rPr>
            <w:rFonts w:asciiTheme="minorHAnsi" w:eastAsiaTheme="minorEastAsia" w:hAnsiTheme="minorHAnsi" w:cstheme="minorBidi"/>
            <w:color w:val="auto"/>
          </w:rPr>
          <w:tab/>
        </w:r>
        <w:r w:rsidR="00D75179" w:rsidRPr="00276847">
          <w:rPr>
            <w:rStyle w:val="Hyperlink"/>
          </w:rPr>
          <w:t>Children under 2 years of age, total and by sex</w:t>
        </w:r>
        <w:r w:rsidR="00D75179">
          <w:rPr>
            <w:webHidden/>
          </w:rPr>
          <w:tab/>
        </w:r>
        <w:r w:rsidR="00D75179">
          <w:rPr>
            <w:webHidden/>
          </w:rPr>
          <w:fldChar w:fldCharType="begin"/>
        </w:r>
        <w:r w:rsidR="00D75179">
          <w:rPr>
            <w:webHidden/>
          </w:rPr>
          <w:instrText xml:space="preserve"> PAGEREF _Toc23753406 \h </w:instrText>
        </w:r>
        <w:r w:rsidR="00D75179">
          <w:rPr>
            <w:webHidden/>
          </w:rPr>
        </w:r>
        <w:r w:rsidR="00D75179">
          <w:rPr>
            <w:webHidden/>
          </w:rPr>
          <w:fldChar w:fldCharType="separate"/>
        </w:r>
        <w:r w:rsidR="00D75179">
          <w:rPr>
            <w:webHidden/>
          </w:rPr>
          <w:t>23</w:t>
        </w:r>
        <w:r w:rsidR="00D75179">
          <w:rPr>
            <w:webHidden/>
          </w:rPr>
          <w:fldChar w:fldCharType="end"/>
        </w:r>
      </w:hyperlink>
    </w:p>
    <w:p w14:paraId="35E08BAF" w14:textId="50C56856" w:rsidR="00D75179" w:rsidRDefault="00D87E19">
      <w:pPr>
        <w:pStyle w:val="TOC3"/>
        <w:tabs>
          <w:tab w:val="left" w:pos="1836"/>
        </w:tabs>
        <w:rPr>
          <w:rFonts w:asciiTheme="minorHAnsi" w:eastAsiaTheme="minorEastAsia" w:hAnsiTheme="minorHAnsi" w:cstheme="minorBidi"/>
          <w:color w:val="auto"/>
        </w:rPr>
      </w:pPr>
      <w:hyperlink w:anchor="_Toc23753407" w:history="1">
        <w:r w:rsidR="00D75179" w:rsidRPr="00276847">
          <w:rPr>
            <w:rStyle w:val="Hyperlink"/>
          </w:rPr>
          <w:t>4.1.10</w:t>
        </w:r>
        <w:r w:rsidR="00D75179">
          <w:rPr>
            <w:rFonts w:asciiTheme="minorHAnsi" w:eastAsiaTheme="minorEastAsia" w:hAnsiTheme="minorHAnsi" w:cstheme="minorBidi"/>
            <w:color w:val="auto"/>
          </w:rPr>
          <w:tab/>
        </w:r>
        <w:r w:rsidR="00D75179" w:rsidRPr="00276847">
          <w:rPr>
            <w:rStyle w:val="Hyperlink"/>
          </w:rPr>
          <w:t>Children under 5 years of age, total and by sex</w:t>
        </w:r>
        <w:r w:rsidR="00D75179">
          <w:rPr>
            <w:webHidden/>
          </w:rPr>
          <w:tab/>
        </w:r>
        <w:r w:rsidR="00D75179">
          <w:rPr>
            <w:webHidden/>
          </w:rPr>
          <w:fldChar w:fldCharType="begin"/>
        </w:r>
        <w:r w:rsidR="00D75179">
          <w:rPr>
            <w:webHidden/>
          </w:rPr>
          <w:instrText xml:space="preserve"> PAGEREF _Toc23753407 \h </w:instrText>
        </w:r>
        <w:r w:rsidR="00D75179">
          <w:rPr>
            <w:webHidden/>
          </w:rPr>
        </w:r>
        <w:r w:rsidR="00D75179">
          <w:rPr>
            <w:webHidden/>
          </w:rPr>
          <w:fldChar w:fldCharType="separate"/>
        </w:r>
        <w:r w:rsidR="00D75179">
          <w:rPr>
            <w:webHidden/>
          </w:rPr>
          <w:t>24</w:t>
        </w:r>
        <w:r w:rsidR="00D75179">
          <w:rPr>
            <w:webHidden/>
          </w:rPr>
          <w:fldChar w:fldCharType="end"/>
        </w:r>
      </w:hyperlink>
    </w:p>
    <w:p w14:paraId="025B9A96" w14:textId="2A5DF2AE" w:rsidR="00D75179" w:rsidRDefault="00D87E19">
      <w:pPr>
        <w:pStyle w:val="TOC3"/>
        <w:tabs>
          <w:tab w:val="left" w:pos="1836"/>
        </w:tabs>
        <w:rPr>
          <w:rFonts w:asciiTheme="minorHAnsi" w:eastAsiaTheme="minorEastAsia" w:hAnsiTheme="minorHAnsi" w:cstheme="minorBidi"/>
          <w:color w:val="auto"/>
        </w:rPr>
      </w:pPr>
      <w:hyperlink w:anchor="_Toc23753408" w:history="1">
        <w:r w:rsidR="00D75179" w:rsidRPr="00276847">
          <w:rPr>
            <w:rStyle w:val="Hyperlink"/>
          </w:rPr>
          <w:t>4.1.11</w:t>
        </w:r>
        <w:r w:rsidR="00D75179">
          <w:rPr>
            <w:rFonts w:asciiTheme="minorHAnsi" w:eastAsiaTheme="minorEastAsia" w:hAnsiTheme="minorHAnsi" w:cstheme="minorBidi"/>
            <w:color w:val="auto"/>
          </w:rPr>
          <w:tab/>
        </w:r>
        <w:r w:rsidR="00D75179" w:rsidRPr="00276847">
          <w:rPr>
            <w:rStyle w:val="Hyperlink"/>
          </w:rPr>
          <w:t>Children 5 years of age or older, total and by sex</w:t>
        </w:r>
        <w:r w:rsidR="00D75179">
          <w:rPr>
            <w:webHidden/>
          </w:rPr>
          <w:tab/>
        </w:r>
        <w:r w:rsidR="00D75179">
          <w:rPr>
            <w:webHidden/>
          </w:rPr>
          <w:fldChar w:fldCharType="begin"/>
        </w:r>
        <w:r w:rsidR="00D75179">
          <w:rPr>
            <w:webHidden/>
          </w:rPr>
          <w:instrText xml:space="preserve"> PAGEREF _Toc23753408 \h </w:instrText>
        </w:r>
        <w:r w:rsidR="00D75179">
          <w:rPr>
            <w:webHidden/>
          </w:rPr>
        </w:r>
        <w:r w:rsidR="00D75179">
          <w:rPr>
            <w:webHidden/>
          </w:rPr>
          <w:fldChar w:fldCharType="separate"/>
        </w:r>
        <w:r w:rsidR="00D75179">
          <w:rPr>
            <w:webHidden/>
          </w:rPr>
          <w:t>25</w:t>
        </w:r>
        <w:r w:rsidR="00D75179">
          <w:rPr>
            <w:webHidden/>
          </w:rPr>
          <w:fldChar w:fldCharType="end"/>
        </w:r>
      </w:hyperlink>
    </w:p>
    <w:p w14:paraId="0F461016" w14:textId="2963A9D4" w:rsidR="00D75179" w:rsidRDefault="00D87E19">
      <w:pPr>
        <w:pStyle w:val="TOC3"/>
        <w:tabs>
          <w:tab w:val="left" w:pos="1836"/>
        </w:tabs>
        <w:rPr>
          <w:rFonts w:asciiTheme="minorHAnsi" w:eastAsiaTheme="minorEastAsia" w:hAnsiTheme="minorHAnsi" w:cstheme="minorBidi"/>
          <w:color w:val="auto"/>
        </w:rPr>
      </w:pPr>
      <w:hyperlink w:anchor="_Toc23753409" w:history="1">
        <w:r w:rsidR="00D75179" w:rsidRPr="00276847">
          <w:rPr>
            <w:rStyle w:val="Hyperlink"/>
          </w:rPr>
          <w:t>4.1.12</w:t>
        </w:r>
        <w:r w:rsidR="00D75179">
          <w:rPr>
            <w:rFonts w:asciiTheme="minorHAnsi" w:eastAsiaTheme="minorEastAsia" w:hAnsiTheme="minorHAnsi" w:cstheme="minorBidi"/>
            <w:color w:val="auto"/>
          </w:rPr>
          <w:tab/>
        </w:r>
        <w:r w:rsidR="00D75179" w:rsidRPr="00276847">
          <w:rPr>
            <w:rStyle w:val="Hyperlink"/>
          </w:rPr>
          <w:t>Child age in days</w:t>
        </w:r>
        <w:r w:rsidR="00D75179">
          <w:rPr>
            <w:webHidden/>
          </w:rPr>
          <w:tab/>
        </w:r>
        <w:r w:rsidR="00D75179">
          <w:rPr>
            <w:webHidden/>
          </w:rPr>
          <w:fldChar w:fldCharType="begin"/>
        </w:r>
        <w:r w:rsidR="00D75179">
          <w:rPr>
            <w:webHidden/>
          </w:rPr>
          <w:instrText xml:space="preserve"> PAGEREF _Toc23753409 \h </w:instrText>
        </w:r>
        <w:r w:rsidR="00D75179">
          <w:rPr>
            <w:webHidden/>
          </w:rPr>
        </w:r>
        <w:r w:rsidR="00D75179">
          <w:rPr>
            <w:webHidden/>
          </w:rPr>
          <w:fldChar w:fldCharType="separate"/>
        </w:r>
        <w:r w:rsidR="00D75179">
          <w:rPr>
            <w:webHidden/>
          </w:rPr>
          <w:t>26</w:t>
        </w:r>
        <w:r w:rsidR="00D75179">
          <w:rPr>
            <w:webHidden/>
          </w:rPr>
          <w:fldChar w:fldCharType="end"/>
        </w:r>
      </w:hyperlink>
    </w:p>
    <w:p w14:paraId="0DE3DA30" w14:textId="0DFE2392" w:rsidR="00D75179" w:rsidRDefault="00D87E19">
      <w:pPr>
        <w:pStyle w:val="TOC3"/>
        <w:tabs>
          <w:tab w:val="left" w:pos="1836"/>
        </w:tabs>
        <w:rPr>
          <w:rFonts w:asciiTheme="minorHAnsi" w:eastAsiaTheme="minorEastAsia" w:hAnsiTheme="minorHAnsi" w:cstheme="minorBidi"/>
          <w:color w:val="auto"/>
        </w:rPr>
      </w:pPr>
      <w:hyperlink w:anchor="_Toc23753410" w:history="1">
        <w:r w:rsidR="00D75179" w:rsidRPr="00276847">
          <w:rPr>
            <w:rStyle w:val="Hyperlink"/>
          </w:rPr>
          <w:t>4.1.13</w:t>
        </w:r>
        <w:r w:rsidR="00D75179">
          <w:rPr>
            <w:rFonts w:asciiTheme="minorHAnsi" w:eastAsiaTheme="minorEastAsia" w:hAnsiTheme="minorHAnsi" w:cstheme="minorBidi"/>
            <w:color w:val="auto"/>
          </w:rPr>
          <w:tab/>
        </w:r>
        <w:r w:rsidR="00D75179" w:rsidRPr="00276847">
          <w:rPr>
            <w:rStyle w:val="Hyperlink"/>
          </w:rPr>
          <w:t>Child age in months</w:t>
        </w:r>
        <w:r w:rsidR="00D75179">
          <w:rPr>
            <w:webHidden/>
          </w:rPr>
          <w:tab/>
        </w:r>
        <w:r w:rsidR="00D75179">
          <w:rPr>
            <w:webHidden/>
          </w:rPr>
          <w:fldChar w:fldCharType="begin"/>
        </w:r>
        <w:r w:rsidR="00D75179">
          <w:rPr>
            <w:webHidden/>
          </w:rPr>
          <w:instrText xml:space="preserve"> PAGEREF _Toc23753410 \h </w:instrText>
        </w:r>
        <w:r w:rsidR="00D75179">
          <w:rPr>
            <w:webHidden/>
          </w:rPr>
        </w:r>
        <w:r w:rsidR="00D75179">
          <w:rPr>
            <w:webHidden/>
          </w:rPr>
          <w:fldChar w:fldCharType="separate"/>
        </w:r>
        <w:r w:rsidR="00D75179">
          <w:rPr>
            <w:webHidden/>
          </w:rPr>
          <w:t>28</w:t>
        </w:r>
        <w:r w:rsidR="00D75179">
          <w:rPr>
            <w:webHidden/>
          </w:rPr>
          <w:fldChar w:fldCharType="end"/>
        </w:r>
      </w:hyperlink>
    </w:p>
    <w:p w14:paraId="793624C6" w14:textId="06D11CF1" w:rsidR="00D75179" w:rsidRDefault="00D87E19">
      <w:pPr>
        <w:pStyle w:val="TOC3"/>
        <w:tabs>
          <w:tab w:val="left" w:pos="1836"/>
        </w:tabs>
        <w:rPr>
          <w:rFonts w:asciiTheme="minorHAnsi" w:eastAsiaTheme="minorEastAsia" w:hAnsiTheme="minorHAnsi" w:cstheme="minorBidi"/>
          <w:color w:val="auto"/>
        </w:rPr>
      </w:pPr>
      <w:hyperlink w:anchor="_Toc23753411" w:history="1">
        <w:r w:rsidR="00D75179" w:rsidRPr="00276847">
          <w:rPr>
            <w:rStyle w:val="Hyperlink"/>
          </w:rPr>
          <w:t>4.1.14</w:t>
        </w:r>
        <w:r w:rsidR="00D75179">
          <w:rPr>
            <w:rFonts w:asciiTheme="minorHAnsi" w:eastAsiaTheme="minorEastAsia" w:hAnsiTheme="minorHAnsi" w:cstheme="minorBidi"/>
            <w:color w:val="auto"/>
          </w:rPr>
          <w:tab/>
        </w:r>
        <w:r w:rsidR="00D75179" w:rsidRPr="00276847">
          <w:rPr>
            <w:rStyle w:val="Hyperlink"/>
          </w:rPr>
          <w:t>Child age by age group</w:t>
        </w:r>
        <w:r w:rsidR="00D75179">
          <w:rPr>
            <w:webHidden/>
          </w:rPr>
          <w:tab/>
        </w:r>
        <w:r w:rsidR="00D75179">
          <w:rPr>
            <w:webHidden/>
          </w:rPr>
          <w:fldChar w:fldCharType="begin"/>
        </w:r>
        <w:r w:rsidR="00D75179">
          <w:rPr>
            <w:webHidden/>
          </w:rPr>
          <w:instrText xml:space="preserve"> PAGEREF _Toc23753411 \h </w:instrText>
        </w:r>
        <w:r w:rsidR="00D75179">
          <w:rPr>
            <w:webHidden/>
          </w:rPr>
        </w:r>
        <w:r w:rsidR="00D75179">
          <w:rPr>
            <w:webHidden/>
          </w:rPr>
          <w:fldChar w:fldCharType="separate"/>
        </w:r>
        <w:r w:rsidR="00D75179">
          <w:rPr>
            <w:webHidden/>
          </w:rPr>
          <w:t>28</w:t>
        </w:r>
        <w:r w:rsidR="00D75179">
          <w:rPr>
            <w:webHidden/>
          </w:rPr>
          <w:fldChar w:fldCharType="end"/>
        </w:r>
      </w:hyperlink>
    </w:p>
    <w:p w14:paraId="2D2DA8C1" w14:textId="3D316921" w:rsidR="00D75179" w:rsidRDefault="00D87E19">
      <w:pPr>
        <w:pStyle w:val="TOC3"/>
        <w:tabs>
          <w:tab w:val="left" w:pos="1836"/>
        </w:tabs>
        <w:rPr>
          <w:rFonts w:asciiTheme="minorHAnsi" w:eastAsiaTheme="minorEastAsia" w:hAnsiTheme="minorHAnsi" w:cstheme="minorBidi"/>
          <w:color w:val="auto"/>
        </w:rPr>
      </w:pPr>
      <w:hyperlink w:anchor="_Toc23753412" w:history="1">
        <w:r w:rsidR="00D75179" w:rsidRPr="00276847">
          <w:rPr>
            <w:rStyle w:val="Hyperlink"/>
          </w:rPr>
          <w:t>4.1.15</w:t>
        </w:r>
        <w:r w:rsidR="00D75179">
          <w:rPr>
            <w:rFonts w:asciiTheme="minorHAnsi" w:eastAsiaTheme="minorEastAsia" w:hAnsiTheme="minorHAnsi" w:cstheme="minorBidi"/>
            <w:color w:val="auto"/>
          </w:rPr>
          <w:tab/>
        </w:r>
        <w:r w:rsidR="00D75179" w:rsidRPr="00276847">
          <w:rPr>
            <w:rStyle w:val="Hyperlink"/>
          </w:rPr>
          <w:t>Household member completed primary education</w:t>
        </w:r>
        <w:r w:rsidR="00D75179">
          <w:rPr>
            <w:webHidden/>
          </w:rPr>
          <w:tab/>
        </w:r>
        <w:r w:rsidR="00D75179">
          <w:rPr>
            <w:webHidden/>
          </w:rPr>
          <w:fldChar w:fldCharType="begin"/>
        </w:r>
        <w:r w:rsidR="00D75179">
          <w:rPr>
            <w:webHidden/>
          </w:rPr>
          <w:instrText xml:space="preserve"> PAGEREF _Toc23753412 \h </w:instrText>
        </w:r>
        <w:r w:rsidR="00D75179">
          <w:rPr>
            <w:webHidden/>
          </w:rPr>
        </w:r>
        <w:r w:rsidR="00D75179">
          <w:rPr>
            <w:webHidden/>
          </w:rPr>
          <w:fldChar w:fldCharType="separate"/>
        </w:r>
        <w:r w:rsidR="00D75179">
          <w:rPr>
            <w:webHidden/>
          </w:rPr>
          <w:t>30</w:t>
        </w:r>
        <w:r w:rsidR="00D75179">
          <w:rPr>
            <w:webHidden/>
          </w:rPr>
          <w:fldChar w:fldCharType="end"/>
        </w:r>
      </w:hyperlink>
    </w:p>
    <w:p w14:paraId="4BAFD273" w14:textId="1F0D47FB" w:rsidR="00D75179" w:rsidRDefault="00D87E19">
      <w:pPr>
        <w:pStyle w:val="TOC3"/>
        <w:tabs>
          <w:tab w:val="left" w:pos="1836"/>
        </w:tabs>
        <w:rPr>
          <w:rFonts w:asciiTheme="minorHAnsi" w:eastAsiaTheme="minorEastAsia" w:hAnsiTheme="minorHAnsi" w:cstheme="minorBidi"/>
          <w:color w:val="auto"/>
        </w:rPr>
      </w:pPr>
      <w:hyperlink w:anchor="_Toc23753413" w:history="1">
        <w:r w:rsidR="00D75179" w:rsidRPr="00276847">
          <w:rPr>
            <w:rStyle w:val="Hyperlink"/>
          </w:rPr>
          <w:t>4.1.16</w:t>
        </w:r>
        <w:r w:rsidR="00D75179">
          <w:rPr>
            <w:rFonts w:asciiTheme="minorHAnsi" w:eastAsiaTheme="minorEastAsia" w:hAnsiTheme="minorHAnsi" w:cstheme="minorBidi"/>
            <w:color w:val="auto"/>
          </w:rPr>
          <w:tab/>
        </w:r>
        <w:r w:rsidR="00D75179" w:rsidRPr="00276847">
          <w:rPr>
            <w:rStyle w:val="Hyperlink"/>
          </w:rPr>
          <w:t>Household member was attending school at the time of the survey</w:t>
        </w:r>
        <w:r w:rsidR="00D75179">
          <w:rPr>
            <w:webHidden/>
          </w:rPr>
          <w:tab/>
        </w:r>
        <w:r w:rsidR="00D75179">
          <w:rPr>
            <w:webHidden/>
          </w:rPr>
          <w:fldChar w:fldCharType="begin"/>
        </w:r>
        <w:r w:rsidR="00D75179">
          <w:rPr>
            <w:webHidden/>
          </w:rPr>
          <w:instrText xml:space="preserve"> PAGEREF _Toc23753413 \h </w:instrText>
        </w:r>
        <w:r w:rsidR="00D75179">
          <w:rPr>
            <w:webHidden/>
          </w:rPr>
        </w:r>
        <w:r w:rsidR="00D75179">
          <w:rPr>
            <w:webHidden/>
          </w:rPr>
          <w:fldChar w:fldCharType="separate"/>
        </w:r>
        <w:r w:rsidR="00D75179">
          <w:rPr>
            <w:webHidden/>
          </w:rPr>
          <w:t>30</w:t>
        </w:r>
        <w:r w:rsidR="00D75179">
          <w:rPr>
            <w:webHidden/>
          </w:rPr>
          <w:fldChar w:fldCharType="end"/>
        </w:r>
      </w:hyperlink>
    </w:p>
    <w:p w14:paraId="3329538E" w14:textId="4AF290F1" w:rsidR="00D75179" w:rsidRDefault="00D87E19">
      <w:pPr>
        <w:pStyle w:val="TOC3"/>
        <w:tabs>
          <w:tab w:val="left" w:pos="1836"/>
        </w:tabs>
        <w:rPr>
          <w:rFonts w:asciiTheme="minorHAnsi" w:eastAsiaTheme="minorEastAsia" w:hAnsiTheme="minorHAnsi" w:cstheme="minorBidi"/>
          <w:color w:val="auto"/>
        </w:rPr>
      </w:pPr>
      <w:hyperlink w:anchor="_Toc23753414" w:history="1">
        <w:r w:rsidR="00D75179" w:rsidRPr="00276847">
          <w:rPr>
            <w:rStyle w:val="Hyperlink"/>
          </w:rPr>
          <w:t>4.1.17</w:t>
        </w:r>
        <w:r w:rsidR="00D75179">
          <w:rPr>
            <w:rFonts w:asciiTheme="minorHAnsi" w:eastAsiaTheme="minorEastAsia" w:hAnsiTheme="minorHAnsi" w:cstheme="minorBidi"/>
            <w:color w:val="auto"/>
          </w:rPr>
          <w:tab/>
        </w:r>
        <w:r w:rsidR="00D75179" w:rsidRPr="00276847">
          <w:rPr>
            <w:rStyle w:val="Hyperlink"/>
          </w:rPr>
          <w:t>Household member’s highest level of educational attainment</w:t>
        </w:r>
        <w:r w:rsidR="00D75179">
          <w:rPr>
            <w:webHidden/>
          </w:rPr>
          <w:tab/>
        </w:r>
        <w:r w:rsidR="00D75179">
          <w:rPr>
            <w:webHidden/>
          </w:rPr>
          <w:fldChar w:fldCharType="begin"/>
        </w:r>
        <w:r w:rsidR="00D75179">
          <w:rPr>
            <w:webHidden/>
          </w:rPr>
          <w:instrText xml:space="preserve"> PAGEREF _Toc23753414 \h </w:instrText>
        </w:r>
        <w:r w:rsidR="00D75179">
          <w:rPr>
            <w:webHidden/>
          </w:rPr>
        </w:r>
        <w:r w:rsidR="00D75179">
          <w:rPr>
            <w:webHidden/>
          </w:rPr>
          <w:fldChar w:fldCharType="separate"/>
        </w:r>
        <w:r w:rsidR="00D75179">
          <w:rPr>
            <w:webHidden/>
          </w:rPr>
          <w:t>31</w:t>
        </w:r>
        <w:r w:rsidR="00D75179">
          <w:rPr>
            <w:webHidden/>
          </w:rPr>
          <w:fldChar w:fldCharType="end"/>
        </w:r>
      </w:hyperlink>
    </w:p>
    <w:p w14:paraId="537736E4" w14:textId="42C35DEE" w:rsidR="00D75179" w:rsidRDefault="00D87E19">
      <w:pPr>
        <w:pStyle w:val="TOC3"/>
        <w:tabs>
          <w:tab w:val="left" w:pos="1836"/>
        </w:tabs>
        <w:rPr>
          <w:rFonts w:asciiTheme="minorHAnsi" w:eastAsiaTheme="minorEastAsia" w:hAnsiTheme="minorHAnsi" w:cstheme="minorBidi"/>
          <w:color w:val="auto"/>
        </w:rPr>
      </w:pPr>
      <w:hyperlink w:anchor="_Toc23753415" w:history="1">
        <w:r w:rsidR="00D75179" w:rsidRPr="00276847">
          <w:rPr>
            <w:rStyle w:val="Hyperlink"/>
          </w:rPr>
          <w:t>4.1.18</w:t>
        </w:r>
        <w:r w:rsidR="00D75179">
          <w:rPr>
            <w:rFonts w:asciiTheme="minorHAnsi" w:eastAsiaTheme="minorEastAsia" w:hAnsiTheme="minorHAnsi" w:cstheme="minorBidi"/>
            <w:color w:val="auto"/>
          </w:rPr>
          <w:tab/>
        </w:r>
        <w:r w:rsidR="00D75179" w:rsidRPr="00276847">
          <w:rPr>
            <w:rStyle w:val="Hyperlink"/>
          </w:rPr>
          <w:t>Primary adult decisionmaker, by sex</w:t>
        </w:r>
        <w:r w:rsidR="00D75179">
          <w:rPr>
            <w:webHidden/>
          </w:rPr>
          <w:tab/>
        </w:r>
        <w:r w:rsidR="00D75179">
          <w:rPr>
            <w:webHidden/>
          </w:rPr>
          <w:fldChar w:fldCharType="begin"/>
        </w:r>
        <w:r w:rsidR="00D75179">
          <w:rPr>
            <w:webHidden/>
          </w:rPr>
          <w:instrText xml:space="preserve"> PAGEREF _Toc23753415 \h </w:instrText>
        </w:r>
        <w:r w:rsidR="00D75179">
          <w:rPr>
            <w:webHidden/>
          </w:rPr>
        </w:r>
        <w:r w:rsidR="00D75179">
          <w:rPr>
            <w:webHidden/>
          </w:rPr>
          <w:fldChar w:fldCharType="separate"/>
        </w:r>
        <w:r w:rsidR="00D75179">
          <w:rPr>
            <w:webHidden/>
          </w:rPr>
          <w:t>32</w:t>
        </w:r>
        <w:r w:rsidR="00D75179">
          <w:rPr>
            <w:webHidden/>
          </w:rPr>
          <w:fldChar w:fldCharType="end"/>
        </w:r>
      </w:hyperlink>
    </w:p>
    <w:p w14:paraId="1F81AD89" w14:textId="5CD56CCC" w:rsidR="00D75179" w:rsidRDefault="00D87E19">
      <w:pPr>
        <w:pStyle w:val="TOC3"/>
        <w:tabs>
          <w:tab w:val="left" w:pos="1836"/>
        </w:tabs>
        <w:rPr>
          <w:rFonts w:asciiTheme="minorHAnsi" w:eastAsiaTheme="minorEastAsia" w:hAnsiTheme="minorHAnsi" w:cstheme="minorBidi"/>
          <w:color w:val="auto"/>
        </w:rPr>
      </w:pPr>
      <w:hyperlink w:anchor="_Toc23753416" w:history="1">
        <w:r w:rsidR="00D75179" w:rsidRPr="00276847">
          <w:rPr>
            <w:rStyle w:val="Hyperlink"/>
          </w:rPr>
          <w:t>4.1.19</w:t>
        </w:r>
        <w:r w:rsidR="00D75179">
          <w:rPr>
            <w:rFonts w:asciiTheme="minorHAnsi" w:eastAsiaTheme="minorEastAsia" w:hAnsiTheme="minorHAnsi" w:cstheme="minorBidi"/>
            <w:color w:val="auto"/>
          </w:rPr>
          <w:tab/>
        </w:r>
        <w:r w:rsidR="00D75179" w:rsidRPr="00276847">
          <w:rPr>
            <w:rStyle w:val="Hyperlink"/>
          </w:rPr>
          <w:t>Primary caregiver of child under 5 years of age</w:t>
        </w:r>
        <w:r w:rsidR="00D75179">
          <w:rPr>
            <w:webHidden/>
          </w:rPr>
          <w:tab/>
        </w:r>
        <w:r w:rsidR="00D75179">
          <w:rPr>
            <w:webHidden/>
          </w:rPr>
          <w:fldChar w:fldCharType="begin"/>
        </w:r>
        <w:r w:rsidR="00D75179">
          <w:rPr>
            <w:webHidden/>
          </w:rPr>
          <w:instrText xml:space="preserve"> PAGEREF _Toc23753416 \h </w:instrText>
        </w:r>
        <w:r w:rsidR="00D75179">
          <w:rPr>
            <w:webHidden/>
          </w:rPr>
        </w:r>
        <w:r w:rsidR="00D75179">
          <w:rPr>
            <w:webHidden/>
          </w:rPr>
          <w:fldChar w:fldCharType="separate"/>
        </w:r>
        <w:r w:rsidR="00D75179">
          <w:rPr>
            <w:webHidden/>
          </w:rPr>
          <w:t>33</w:t>
        </w:r>
        <w:r w:rsidR="00D75179">
          <w:rPr>
            <w:webHidden/>
          </w:rPr>
          <w:fldChar w:fldCharType="end"/>
        </w:r>
      </w:hyperlink>
    </w:p>
    <w:p w14:paraId="4CEB190A" w14:textId="145FF3A8" w:rsidR="00D75179" w:rsidRDefault="00D87E19">
      <w:pPr>
        <w:pStyle w:val="TOC3"/>
        <w:tabs>
          <w:tab w:val="left" w:pos="1836"/>
        </w:tabs>
        <w:rPr>
          <w:rFonts w:asciiTheme="minorHAnsi" w:eastAsiaTheme="minorEastAsia" w:hAnsiTheme="minorHAnsi" w:cstheme="minorBidi"/>
          <w:color w:val="auto"/>
        </w:rPr>
      </w:pPr>
      <w:hyperlink w:anchor="_Toc23753417" w:history="1">
        <w:r w:rsidR="00D75179" w:rsidRPr="00276847">
          <w:rPr>
            <w:rStyle w:val="Hyperlink"/>
          </w:rPr>
          <w:t>4.1.20</w:t>
        </w:r>
        <w:r w:rsidR="00D75179">
          <w:rPr>
            <w:rFonts w:asciiTheme="minorHAnsi" w:eastAsiaTheme="minorEastAsia" w:hAnsiTheme="minorHAnsi" w:cstheme="minorBidi"/>
            <w:color w:val="auto"/>
          </w:rPr>
          <w:tab/>
        </w:r>
        <w:r w:rsidR="00D75179" w:rsidRPr="00276847">
          <w:rPr>
            <w:rStyle w:val="Hyperlink"/>
          </w:rPr>
          <w:t>Targeted VCC producer, any VCC</w:t>
        </w:r>
        <w:r w:rsidR="00D75179">
          <w:rPr>
            <w:webHidden/>
          </w:rPr>
          <w:tab/>
        </w:r>
        <w:r w:rsidR="00D75179">
          <w:rPr>
            <w:webHidden/>
          </w:rPr>
          <w:fldChar w:fldCharType="begin"/>
        </w:r>
        <w:r w:rsidR="00D75179">
          <w:rPr>
            <w:webHidden/>
          </w:rPr>
          <w:instrText xml:space="preserve"> PAGEREF _Toc23753417 \h </w:instrText>
        </w:r>
        <w:r w:rsidR="00D75179">
          <w:rPr>
            <w:webHidden/>
          </w:rPr>
        </w:r>
        <w:r w:rsidR="00D75179">
          <w:rPr>
            <w:webHidden/>
          </w:rPr>
          <w:fldChar w:fldCharType="separate"/>
        </w:r>
        <w:r w:rsidR="00D75179">
          <w:rPr>
            <w:webHidden/>
          </w:rPr>
          <w:t>34</w:t>
        </w:r>
        <w:r w:rsidR="00D75179">
          <w:rPr>
            <w:webHidden/>
          </w:rPr>
          <w:fldChar w:fldCharType="end"/>
        </w:r>
      </w:hyperlink>
    </w:p>
    <w:p w14:paraId="722C7E47" w14:textId="295116AB" w:rsidR="00D75179" w:rsidRDefault="00D87E19">
      <w:pPr>
        <w:pStyle w:val="TOC3"/>
        <w:tabs>
          <w:tab w:val="left" w:pos="1836"/>
        </w:tabs>
        <w:rPr>
          <w:rFonts w:asciiTheme="minorHAnsi" w:eastAsiaTheme="minorEastAsia" w:hAnsiTheme="minorHAnsi" w:cstheme="minorBidi"/>
          <w:color w:val="auto"/>
        </w:rPr>
      </w:pPr>
      <w:hyperlink w:anchor="_Toc23753418" w:history="1">
        <w:r w:rsidR="00D75179" w:rsidRPr="00276847">
          <w:rPr>
            <w:rStyle w:val="Hyperlink"/>
          </w:rPr>
          <w:t>4.1.21</w:t>
        </w:r>
        <w:r w:rsidR="00D75179">
          <w:rPr>
            <w:rFonts w:asciiTheme="minorHAnsi" w:eastAsiaTheme="minorEastAsia" w:hAnsiTheme="minorHAnsi" w:cstheme="minorBidi"/>
            <w:color w:val="auto"/>
          </w:rPr>
          <w:tab/>
        </w:r>
        <w:r w:rsidR="00D75179" w:rsidRPr="00276847">
          <w:rPr>
            <w:rStyle w:val="Hyperlink"/>
          </w:rPr>
          <w:t>Targeted VCC producer, specific VCCs</w:t>
        </w:r>
        <w:r w:rsidR="00D75179">
          <w:rPr>
            <w:webHidden/>
          </w:rPr>
          <w:tab/>
        </w:r>
        <w:r w:rsidR="00D75179">
          <w:rPr>
            <w:webHidden/>
          </w:rPr>
          <w:fldChar w:fldCharType="begin"/>
        </w:r>
        <w:r w:rsidR="00D75179">
          <w:rPr>
            <w:webHidden/>
          </w:rPr>
          <w:instrText xml:space="preserve"> PAGEREF _Toc23753418 \h </w:instrText>
        </w:r>
        <w:r w:rsidR="00D75179">
          <w:rPr>
            <w:webHidden/>
          </w:rPr>
        </w:r>
        <w:r w:rsidR="00D75179">
          <w:rPr>
            <w:webHidden/>
          </w:rPr>
          <w:fldChar w:fldCharType="separate"/>
        </w:r>
        <w:r w:rsidR="00D75179">
          <w:rPr>
            <w:webHidden/>
          </w:rPr>
          <w:t>35</w:t>
        </w:r>
        <w:r w:rsidR="00D75179">
          <w:rPr>
            <w:webHidden/>
          </w:rPr>
          <w:fldChar w:fldCharType="end"/>
        </w:r>
      </w:hyperlink>
    </w:p>
    <w:p w14:paraId="2FF56E58" w14:textId="26FEA093" w:rsidR="00D75179" w:rsidRDefault="00D87E19">
      <w:pPr>
        <w:pStyle w:val="TOC3"/>
        <w:tabs>
          <w:tab w:val="left" w:pos="1836"/>
        </w:tabs>
        <w:rPr>
          <w:rFonts w:asciiTheme="minorHAnsi" w:eastAsiaTheme="minorEastAsia" w:hAnsiTheme="minorHAnsi" w:cstheme="minorBidi"/>
          <w:color w:val="auto"/>
        </w:rPr>
      </w:pPr>
      <w:hyperlink w:anchor="_Toc23753419" w:history="1">
        <w:r w:rsidR="00D75179" w:rsidRPr="00276847">
          <w:rPr>
            <w:rStyle w:val="Hyperlink"/>
          </w:rPr>
          <w:t>4.1.22</w:t>
        </w:r>
        <w:r w:rsidR="00D75179">
          <w:rPr>
            <w:rFonts w:asciiTheme="minorHAnsi" w:eastAsiaTheme="minorEastAsia" w:hAnsiTheme="minorHAnsi" w:cstheme="minorBidi"/>
            <w:color w:val="auto"/>
          </w:rPr>
          <w:tab/>
        </w:r>
        <w:r w:rsidR="00D75179" w:rsidRPr="00276847">
          <w:rPr>
            <w:rStyle w:val="Hyperlink"/>
          </w:rPr>
          <w:t>Maize farming decisionmakers</w:t>
        </w:r>
        <w:r w:rsidR="00D75179">
          <w:rPr>
            <w:webHidden/>
          </w:rPr>
          <w:tab/>
        </w:r>
        <w:r w:rsidR="00D75179">
          <w:rPr>
            <w:webHidden/>
          </w:rPr>
          <w:fldChar w:fldCharType="begin"/>
        </w:r>
        <w:r w:rsidR="00D75179">
          <w:rPr>
            <w:webHidden/>
          </w:rPr>
          <w:instrText xml:space="preserve"> PAGEREF _Toc23753419 \h </w:instrText>
        </w:r>
        <w:r w:rsidR="00D75179">
          <w:rPr>
            <w:webHidden/>
          </w:rPr>
        </w:r>
        <w:r w:rsidR="00D75179">
          <w:rPr>
            <w:webHidden/>
          </w:rPr>
          <w:fldChar w:fldCharType="separate"/>
        </w:r>
        <w:r w:rsidR="00D75179">
          <w:rPr>
            <w:webHidden/>
          </w:rPr>
          <w:t>36</w:t>
        </w:r>
        <w:r w:rsidR="00D75179">
          <w:rPr>
            <w:webHidden/>
          </w:rPr>
          <w:fldChar w:fldCharType="end"/>
        </w:r>
      </w:hyperlink>
    </w:p>
    <w:p w14:paraId="7596E5E1" w14:textId="27E0F9CD" w:rsidR="00D75179" w:rsidRDefault="00D87E19">
      <w:pPr>
        <w:pStyle w:val="TOC2"/>
        <w:rPr>
          <w:rFonts w:asciiTheme="minorHAnsi" w:eastAsiaTheme="minorEastAsia" w:hAnsiTheme="minorHAnsi" w:cstheme="minorBidi"/>
          <w:color w:val="auto"/>
        </w:rPr>
      </w:pPr>
      <w:hyperlink w:anchor="_Toc23753420" w:history="1">
        <w:r w:rsidR="00D75179" w:rsidRPr="00276847">
          <w:rPr>
            <w:rStyle w:val="Hyperlink"/>
          </w:rPr>
          <w:t>4.2</w:t>
        </w:r>
        <w:r w:rsidR="00D75179">
          <w:rPr>
            <w:rFonts w:asciiTheme="minorHAnsi" w:eastAsiaTheme="minorEastAsia" w:hAnsiTheme="minorHAnsi" w:cstheme="minorBidi"/>
            <w:color w:val="auto"/>
          </w:rPr>
          <w:tab/>
        </w:r>
        <w:r w:rsidR="00D75179" w:rsidRPr="00276847">
          <w:rPr>
            <w:rStyle w:val="Hyperlink"/>
          </w:rPr>
          <w:t>Household-level variables</w:t>
        </w:r>
        <w:r w:rsidR="00D75179">
          <w:rPr>
            <w:webHidden/>
          </w:rPr>
          <w:tab/>
        </w:r>
        <w:r w:rsidR="00D75179">
          <w:rPr>
            <w:webHidden/>
          </w:rPr>
          <w:fldChar w:fldCharType="begin"/>
        </w:r>
        <w:r w:rsidR="00D75179">
          <w:rPr>
            <w:webHidden/>
          </w:rPr>
          <w:instrText xml:space="preserve"> PAGEREF _Toc23753420 \h </w:instrText>
        </w:r>
        <w:r w:rsidR="00D75179">
          <w:rPr>
            <w:webHidden/>
          </w:rPr>
        </w:r>
        <w:r w:rsidR="00D75179">
          <w:rPr>
            <w:webHidden/>
          </w:rPr>
          <w:fldChar w:fldCharType="separate"/>
        </w:r>
        <w:r w:rsidR="00D75179">
          <w:rPr>
            <w:webHidden/>
          </w:rPr>
          <w:t>37</w:t>
        </w:r>
        <w:r w:rsidR="00D75179">
          <w:rPr>
            <w:webHidden/>
          </w:rPr>
          <w:fldChar w:fldCharType="end"/>
        </w:r>
      </w:hyperlink>
    </w:p>
    <w:p w14:paraId="38FDE69E" w14:textId="708C3902" w:rsidR="00D75179" w:rsidRDefault="00D87E19">
      <w:pPr>
        <w:pStyle w:val="TOC3"/>
        <w:tabs>
          <w:tab w:val="left" w:pos="1760"/>
        </w:tabs>
        <w:rPr>
          <w:rFonts w:asciiTheme="minorHAnsi" w:eastAsiaTheme="minorEastAsia" w:hAnsiTheme="minorHAnsi" w:cstheme="minorBidi"/>
          <w:color w:val="auto"/>
        </w:rPr>
      </w:pPr>
      <w:hyperlink w:anchor="_Toc23753421" w:history="1">
        <w:r w:rsidR="00D75179" w:rsidRPr="00276847">
          <w:rPr>
            <w:rStyle w:val="Hyperlink"/>
          </w:rPr>
          <w:t>4.2.1</w:t>
        </w:r>
        <w:r w:rsidR="00D75179">
          <w:rPr>
            <w:rFonts w:asciiTheme="minorHAnsi" w:eastAsiaTheme="minorEastAsia" w:hAnsiTheme="minorHAnsi" w:cstheme="minorBidi"/>
            <w:color w:val="auto"/>
          </w:rPr>
          <w:tab/>
        </w:r>
        <w:r w:rsidR="00D75179" w:rsidRPr="00276847">
          <w:rPr>
            <w:rStyle w:val="Hyperlink"/>
          </w:rPr>
          <w:t>Number of de jure adults in household, total and by sex</w:t>
        </w:r>
        <w:r w:rsidR="00D75179">
          <w:rPr>
            <w:webHidden/>
          </w:rPr>
          <w:tab/>
        </w:r>
        <w:r w:rsidR="00D75179">
          <w:rPr>
            <w:webHidden/>
          </w:rPr>
          <w:fldChar w:fldCharType="begin"/>
        </w:r>
        <w:r w:rsidR="00D75179">
          <w:rPr>
            <w:webHidden/>
          </w:rPr>
          <w:instrText xml:space="preserve"> PAGEREF _Toc23753421 \h </w:instrText>
        </w:r>
        <w:r w:rsidR="00D75179">
          <w:rPr>
            <w:webHidden/>
          </w:rPr>
        </w:r>
        <w:r w:rsidR="00D75179">
          <w:rPr>
            <w:webHidden/>
          </w:rPr>
          <w:fldChar w:fldCharType="separate"/>
        </w:r>
        <w:r w:rsidR="00D75179">
          <w:rPr>
            <w:webHidden/>
          </w:rPr>
          <w:t>37</w:t>
        </w:r>
        <w:r w:rsidR="00D75179">
          <w:rPr>
            <w:webHidden/>
          </w:rPr>
          <w:fldChar w:fldCharType="end"/>
        </w:r>
      </w:hyperlink>
    </w:p>
    <w:p w14:paraId="7F851B3A" w14:textId="23B49292" w:rsidR="00D75179" w:rsidRDefault="00D87E19">
      <w:pPr>
        <w:pStyle w:val="TOC3"/>
        <w:tabs>
          <w:tab w:val="left" w:pos="1760"/>
        </w:tabs>
        <w:rPr>
          <w:rFonts w:asciiTheme="minorHAnsi" w:eastAsiaTheme="minorEastAsia" w:hAnsiTheme="minorHAnsi" w:cstheme="minorBidi"/>
          <w:color w:val="auto"/>
        </w:rPr>
      </w:pPr>
      <w:hyperlink w:anchor="_Toc23753422" w:history="1">
        <w:r w:rsidR="00D75179" w:rsidRPr="00276847">
          <w:rPr>
            <w:rStyle w:val="Hyperlink"/>
          </w:rPr>
          <w:t>4.2.2</w:t>
        </w:r>
        <w:r w:rsidR="00D75179">
          <w:rPr>
            <w:rFonts w:asciiTheme="minorHAnsi" w:eastAsiaTheme="minorEastAsia" w:hAnsiTheme="minorHAnsi" w:cstheme="minorBidi"/>
            <w:color w:val="auto"/>
          </w:rPr>
          <w:tab/>
        </w:r>
        <w:r w:rsidR="00D75179" w:rsidRPr="00276847">
          <w:rPr>
            <w:rStyle w:val="Hyperlink"/>
          </w:rPr>
          <w:t>Number of de facto adults in household, total and by sex</w:t>
        </w:r>
        <w:r w:rsidR="00D75179">
          <w:rPr>
            <w:webHidden/>
          </w:rPr>
          <w:tab/>
        </w:r>
        <w:r w:rsidR="00D75179">
          <w:rPr>
            <w:webHidden/>
          </w:rPr>
          <w:fldChar w:fldCharType="begin"/>
        </w:r>
        <w:r w:rsidR="00D75179">
          <w:rPr>
            <w:webHidden/>
          </w:rPr>
          <w:instrText xml:space="preserve"> PAGEREF _Toc23753422 \h </w:instrText>
        </w:r>
        <w:r w:rsidR="00D75179">
          <w:rPr>
            <w:webHidden/>
          </w:rPr>
        </w:r>
        <w:r w:rsidR="00D75179">
          <w:rPr>
            <w:webHidden/>
          </w:rPr>
          <w:fldChar w:fldCharType="separate"/>
        </w:r>
        <w:r w:rsidR="00D75179">
          <w:rPr>
            <w:webHidden/>
          </w:rPr>
          <w:t>38</w:t>
        </w:r>
        <w:r w:rsidR="00D75179">
          <w:rPr>
            <w:webHidden/>
          </w:rPr>
          <w:fldChar w:fldCharType="end"/>
        </w:r>
      </w:hyperlink>
    </w:p>
    <w:p w14:paraId="30728C7D" w14:textId="0B2F67C6" w:rsidR="00D75179" w:rsidRDefault="00D87E19">
      <w:pPr>
        <w:pStyle w:val="TOC3"/>
        <w:tabs>
          <w:tab w:val="left" w:pos="1760"/>
        </w:tabs>
        <w:rPr>
          <w:rFonts w:asciiTheme="minorHAnsi" w:eastAsiaTheme="minorEastAsia" w:hAnsiTheme="minorHAnsi" w:cstheme="minorBidi"/>
          <w:color w:val="auto"/>
        </w:rPr>
      </w:pPr>
      <w:hyperlink w:anchor="_Toc23753423" w:history="1">
        <w:r w:rsidR="00D75179" w:rsidRPr="00276847">
          <w:rPr>
            <w:rStyle w:val="Hyperlink"/>
          </w:rPr>
          <w:t>4.2.3</w:t>
        </w:r>
        <w:r w:rsidR="00D75179">
          <w:rPr>
            <w:rFonts w:asciiTheme="minorHAnsi" w:eastAsiaTheme="minorEastAsia" w:hAnsiTheme="minorHAnsi" w:cstheme="minorBidi"/>
            <w:color w:val="auto"/>
          </w:rPr>
          <w:tab/>
        </w:r>
        <w:r w:rsidR="00D75179" w:rsidRPr="00276847">
          <w:rPr>
            <w:rStyle w:val="Hyperlink"/>
          </w:rPr>
          <w:t>Number of de jure women of reproductive age in household</w:t>
        </w:r>
        <w:r w:rsidR="00D75179">
          <w:rPr>
            <w:webHidden/>
          </w:rPr>
          <w:tab/>
        </w:r>
        <w:r w:rsidR="00D75179">
          <w:rPr>
            <w:webHidden/>
          </w:rPr>
          <w:fldChar w:fldCharType="begin"/>
        </w:r>
        <w:r w:rsidR="00D75179">
          <w:rPr>
            <w:webHidden/>
          </w:rPr>
          <w:instrText xml:space="preserve"> PAGEREF _Toc23753423 \h </w:instrText>
        </w:r>
        <w:r w:rsidR="00D75179">
          <w:rPr>
            <w:webHidden/>
          </w:rPr>
        </w:r>
        <w:r w:rsidR="00D75179">
          <w:rPr>
            <w:webHidden/>
          </w:rPr>
          <w:fldChar w:fldCharType="separate"/>
        </w:r>
        <w:r w:rsidR="00D75179">
          <w:rPr>
            <w:webHidden/>
          </w:rPr>
          <w:t>39</w:t>
        </w:r>
        <w:r w:rsidR="00D75179">
          <w:rPr>
            <w:webHidden/>
          </w:rPr>
          <w:fldChar w:fldCharType="end"/>
        </w:r>
      </w:hyperlink>
    </w:p>
    <w:p w14:paraId="35845A2C" w14:textId="69989335" w:rsidR="00D75179" w:rsidRDefault="00D87E19">
      <w:pPr>
        <w:pStyle w:val="TOC3"/>
        <w:tabs>
          <w:tab w:val="left" w:pos="1760"/>
        </w:tabs>
        <w:rPr>
          <w:rFonts w:asciiTheme="minorHAnsi" w:eastAsiaTheme="minorEastAsia" w:hAnsiTheme="minorHAnsi" w:cstheme="minorBidi"/>
          <w:color w:val="auto"/>
        </w:rPr>
      </w:pPr>
      <w:hyperlink w:anchor="_Toc23753424" w:history="1">
        <w:r w:rsidR="00D75179" w:rsidRPr="00276847">
          <w:rPr>
            <w:rStyle w:val="Hyperlink"/>
          </w:rPr>
          <w:t>4.2.4</w:t>
        </w:r>
        <w:r w:rsidR="00D75179">
          <w:rPr>
            <w:rFonts w:asciiTheme="minorHAnsi" w:eastAsiaTheme="minorEastAsia" w:hAnsiTheme="minorHAnsi" w:cstheme="minorBidi"/>
            <w:color w:val="auto"/>
          </w:rPr>
          <w:tab/>
        </w:r>
        <w:r w:rsidR="00D75179" w:rsidRPr="00276847">
          <w:rPr>
            <w:rStyle w:val="Hyperlink"/>
          </w:rPr>
          <w:t>Number of de jure children under 2 years of age in household</w:t>
        </w:r>
        <w:r w:rsidR="00D75179">
          <w:rPr>
            <w:webHidden/>
          </w:rPr>
          <w:tab/>
        </w:r>
        <w:r w:rsidR="00D75179">
          <w:rPr>
            <w:webHidden/>
          </w:rPr>
          <w:fldChar w:fldCharType="begin"/>
        </w:r>
        <w:r w:rsidR="00D75179">
          <w:rPr>
            <w:webHidden/>
          </w:rPr>
          <w:instrText xml:space="preserve"> PAGEREF _Toc23753424 \h </w:instrText>
        </w:r>
        <w:r w:rsidR="00D75179">
          <w:rPr>
            <w:webHidden/>
          </w:rPr>
        </w:r>
        <w:r w:rsidR="00D75179">
          <w:rPr>
            <w:webHidden/>
          </w:rPr>
          <w:fldChar w:fldCharType="separate"/>
        </w:r>
        <w:r w:rsidR="00D75179">
          <w:rPr>
            <w:webHidden/>
          </w:rPr>
          <w:t>39</w:t>
        </w:r>
        <w:r w:rsidR="00D75179">
          <w:rPr>
            <w:webHidden/>
          </w:rPr>
          <w:fldChar w:fldCharType="end"/>
        </w:r>
      </w:hyperlink>
    </w:p>
    <w:p w14:paraId="31841DC1" w14:textId="265437C1" w:rsidR="00D75179" w:rsidRDefault="00D87E19">
      <w:pPr>
        <w:pStyle w:val="TOC3"/>
        <w:tabs>
          <w:tab w:val="left" w:pos="1760"/>
        </w:tabs>
        <w:rPr>
          <w:rFonts w:asciiTheme="minorHAnsi" w:eastAsiaTheme="minorEastAsia" w:hAnsiTheme="minorHAnsi" w:cstheme="minorBidi"/>
          <w:color w:val="auto"/>
        </w:rPr>
      </w:pPr>
      <w:hyperlink w:anchor="_Toc23753425" w:history="1">
        <w:r w:rsidR="00D75179" w:rsidRPr="00276847">
          <w:rPr>
            <w:rStyle w:val="Hyperlink"/>
          </w:rPr>
          <w:t>4.2.5</w:t>
        </w:r>
        <w:r w:rsidR="00D75179">
          <w:rPr>
            <w:rFonts w:asciiTheme="minorHAnsi" w:eastAsiaTheme="minorEastAsia" w:hAnsiTheme="minorHAnsi" w:cstheme="minorBidi"/>
            <w:color w:val="auto"/>
          </w:rPr>
          <w:tab/>
        </w:r>
        <w:r w:rsidR="00D75179" w:rsidRPr="00276847">
          <w:rPr>
            <w:rStyle w:val="Hyperlink"/>
          </w:rPr>
          <w:t>Number of de jure children under 5 years of age in household</w:t>
        </w:r>
        <w:r w:rsidR="00D75179">
          <w:rPr>
            <w:webHidden/>
          </w:rPr>
          <w:tab/>
        </w:r>
        <w:r w:rsidR="00D75179">
          <w:rPr>
            <w:webHidden/>
          </w:rPr>
          <w:fldChar w:fldCharType="begin"/>
        </w:r>
        <w:r w:rsidR="00D75179">
          <w:rPr>
            <w:webHidden/>
          </w:rPr>
          <w:instrText xml:space="preserve"> PAGEREF _Toc23753425 \h </w:instrText>
        </w:r>
        <w:r w:rsidR="00D75179">
          <w:rPr>
            <w:webHidden/>
          </w:rPr>
        </w:r>
        <w:r w:rsidR="00D75179">
          <w:rPr>
            <w:webHidden/>
          </w:rPr>
          <w:fldChar w:fldCharType="separate"/>
        </w:r>
        <w:r w:rsidR="00D75179">
          <w:rPr>
            <w:webHidden/>
          </w:rPr>
          <w:t>39</w:t>
        </w:r>
        <w:r w:rsidR="00D75179">
          <w:rPr>
            <w:webHidden/>
          </w:rPr>
          <w:fldChar w:fldCharType="end"/>
        </w:r>
      </w:hyperlink>
    </w:p>
    <w:p w14:paraId="347651CD" w14:textId="607DD8CE" w:rsidR="00D75179" w:rsidRDefault="00D87E19">
      <w:pPr>
        <w:pStyle w:val="TOC3"/>
        <w:tabs>
          <w:tab w:val="left" w:pos="1760"/>
        </w:tabs>
        <w:rPr>
          <w:rFonts w:asciiTheme="minorHAnsi" w:eastAsiaTheme="minorEastAsia" w:hAnsiTheme="minorHAnsi" w:cstheme="minorBidi"/>
          <w:color w:val="auto"/>
        </w:rPr>
      </w:pPr>
      <w:hyperlink w:anchor="_Toc23753426" w:history="1">
        <w:r w:rsidR="00D75179" w:rsidRPr="00276847">
          <w:rPr>
            <w:rStyle w:val="Hyperlink"/>
          </w:rPr>
          <w:t>4.2.6</w:t>
        </w:r>
        <w:r w:rsidR="00D75179">
          <w:rPr>
            <w:rFonts w:asciiTheme="minorHAnsi" w:eastAsiaTheme="minorEastAsia" w:hAnsiTheme="minorHAnsi" w:cstheme="minorBidi"/>
            <w:color w:val="auto"/>
          </w:rPr>
          <w:tab/>
        </w:r>
        <w:r w:rsidR="00D75179" w:rsidRPr="00276847">
          <w:rPr>
            <w:rStyle w:val="Hyperlink"/>
          </w:rPr>
          <w:t>Number of de jure children 5-17 years of age in household</w:t>
        </w:r>
        <w:r w:rsidR="00D75179">
          <w:rPr>
            <w:webHidden/>
          </w:rPr>
          <w:tab/>
        </w:r>
        <w:r w:rsidR="00D75179">
          <w:rPr>
            <w:webHidden/>
          </w:rPr>
          <w:fldChar w:fldCharType="begin"/>
        </w:r>
        <w:r w:rsidR="00D75179">
          <w:rPr>
            <w:webHidden/>
          </w:rPr>
          <w:instrText xml:space="preserve"> PAGEREF _Toc23753426 \h </w:instrText>
        </w:r>
        <w:r w:rsidR="00D75179">
          <w:rPr>
            <w:webHidden/>
          </w:rPr>
        </w:r>
        <w:r w:rsidR="00D75179">
          <w:rPr>
            <w:webHidden/>
          </w:rPr>
          <w:fldChar w:fldCharType="separate"/>
        </w:r>
        <w:r w:rsidR="00D75179">
          <w:rPr>
            <w:webHidden/>
          </w:rPr>
          <w:t>40</w:t>
        </w:r>
        <w:r w:rsidR="00D75179">
          <w:rPr>
            <w:webHidden/>
          </w:rPr>
          <w:fldChar w:fldCharType="end"/>
        </w:r>
      </w:hyperlink>
    </w:p>
    <w:p w14:paraId="3A2CF366" w14:textId="5DA03E3B" w:rsidR="00D75179" w:rsidRDefault="00D87E19">
      <w:pPr>
        <w:pStyle w:val="TOC3"/>
        <w:tabs>
          <w:tab w:val="left" w:pos="1760"/>
        </w:tabs>
        <w:rPr>
          <w:rFonts w:asciiTheme="minorHAnsi" w:eastAsiaTheme="minorEastAsia" w:hAnsiTheme="minorHAnsi" w:cstheme="minorBidi"/>
          <w:color w:val="auto"/>
        </w:rPr>
      </w:pPr>
      <w:hyperlink w:anchor="_Toc23753427" w:history="1">
        <w:r w:rsidR="00D75179" w:rsidRPr="00276847">
          <w:rPr>
            <w:rStyle w:val="Hyperlink"/>
          </w:rPr>
          <w:t>4.2.7</w:t>
        </w:r>
        <w:r w:rsidR="00D75179">
          <w:rPr>
            <w:rFonts w:asciiTheme="minorHAnsi" w:eastAsiaTheme="minorEastAsia" w:hAnsiTheme="minorHAnsi" w:cstheme="minorBidi"/>
            <w:color w:val="auto"/>
          </w:rPr>
          <w:tab/>
        </w:r>
        <w:r w:rsidR="00D75179" w:rsidRPr="00276847">
          <w:rPr>
            <w:rStyle w:val="Hyperlink"/>
          </w:rPr>
          <w:t>Number of de jure youth in household</w:t>
        </w:r>
        <w:r w:rsidR="00D75179">
          <w:rPr>
            <w:webHidden/>
          </w:rPr>
          <w:tab/>
        </w:r>
        <w:r w:rsidR="00D75179">
          <w:rPr>
            <w:webHidden/>
          </w:rPr>
          <w:fldChar w:fldCharType="begin"/>
        </w:r>
        <w:r w:rsidR="00D75179">
          <w:rPr>
            <w:webHidden/>
          </w:rPr>
          <w:instrText xml:space="preserve"> PAGEREF _Toc23753427 \h </w:instrText>
        </w:r>
        <w:r w:rsidR="00D75179">
          <w:rPr>
            <w:webHidden/>
          </w:rPr>
        </w:r>
        <w:r w:rsidR="00D75179">
          <w:rPr>
            <w:webHidden/>
          </w:rPr>
          <w:fldChar w:fldCharType="separate"/>
        </w:r>
        <w:r w:rsidR="00D75179">
          <w:rPr>
            <w:webHidden/>
          </w:rPr>
          <w:t>40</w:t>
        </w:r>
        <w:r w:rsidR="00D75179">
          <w:rPr>
            <w:webHidden/>
          </w:rPr>
          <w:fldChar w:fldCharType="end"/>
        </w:r>
      </w:hyperlink>
    </w:p>
    <w:p w14:paraId="6982664C" w14:textId="0BBA1C34" w:rsidR="00D75179" w:rsidRDefault="00D87E19">
      <w:pPr>
        <w:pStyle w:val="TOC3"/>
        <w:tabs>
          <w:tab w:val="left" w:pos="1760"/>
        </w:tabs>
        <w:rPr>
          <w:rFonts w:asciiTheme="minorHAnsi" w:eastAsiaTheme="minorEastAsia" w:hAnsiTheme="minorHAnsi" w:cstheme="minorBidi"/>
          <w:color w:val="auto"/>
        </w:rPr>
      </w:pPr>
      <w:hyperlink w:anchor="_Toc23753428" w:history="1">
        <w:r w:rsidR="00D75179" w:rsidRPr="00276847">
          <w:rPr>
            <w:rStyle w:val="Hyperlink"/>
          </w:rPr>
          <w:t>4.2.8</w:t>
        </w:r>
        <w:r w:rsidR="00D75179">
          <w:rPr>
            <w:rFonts w:asciiTheme="minorHAnsi" w:eastAsiaTheme="minorEastAsia" w:hAnsiTheme="minorHAnsi" w:cstheme="minorBidi"/>
            <w:color w:val="auto"/>
          </w:rPr>
          <w:tab/>
        </w:r>
        <w:r w:rsidR="00D75179" w:rsidRPr="00276847">
          <w:rPr>
            <w:rStyle w:val="Hyperlink"/>
          </w:rPr>
          <w:t>Number of de jure producers of targeted VCCs in household</w:t>
        </w:r>
        <w:r w:rsidR="00D75179">
          <w:rPr>
            <w:webHidden/>
          </w:rPr>
          <w:tab/>
        </w:r>
        <w:r w:rsidR="00D75179">
          <w:rPr>
            <w:webHidden/>
          </w:rPr>
          <w:fldChar w:fldCharType="begin"/>
        </w:r>
        <w:r w:rsidR="00D75179">
          <w:rPr>
            <w:webHidden/>
          </w:rPr>
          <w:instrText xml:space="preserve"> PAGEREF _Toc23753428 \h </w:instrText>
        </w:r>
        <w:r w:rsidR="00D75179">
          <w:rPr>
            <w:webHidden/>
          </w:rPr>
        </w:r>
        <w:r w:rsidR="00D75179">
          <w:rPr>
            <w:webHidden/>
          </w:rPr>
          <w:fldChar w:fldCharType="separate"/>
        </w:r>
        <w:r w:rsidR="00D75179">
          <w:rPr>
            <w:webHidden/>
          </w:rPr>
          <w:t>41</w:t>
        </w:r>
        <w:r w:rsidR="00D75179">
          <w:rPr>
            <w:webHidden/>
          </w:rPr>
          <w:fldChar w:fldCharType="end"/>
        </w:r>
      </w:hyperlink>
    </w:p>
    <w:p w14:paraId="4A9B4E12" w14:textId="53F4C1B8" w:rsidR="00D75179" w:rsidRDefault="00D87E19">
      <w:pPr>
        <w:pStyle w:val="TOC3"/>
        <w:tabs>
          <w:tab w:val="left" w:pos="1760"/>
        </w:tabs>
        <w:rPr>
          <w:rFonts w:asciiTheme="minorHAnsi" w:eastAsiaTheme="minorEastAsia" w:hAnsiTheme="minorHAnsi" w:cstheme="minorBidi"/>
          <w:color w:val="auto"/>
        </w:rPr>
      </w:pPr>
      <w:hyperlink w:anchor="_Toc23753429" w:history="1">
        <w:r w:rsidR="00D75179" w:rsidRPr="00276847">
          <w:rPr>
            <w:rStyle w:val="Hyperlink"/>
          </w:rPr>
          <w:t>4.2.9</w:t>
        </w:r>
        <w:r w:rsidR="00D75179">
          <w:rPr>
            <w:rFonts w:asciiTheme="minorHAnsi" w:eastAsiaTheme="minorEastAsia" w:hAnsiTheme="minorHAnsi" w:cstheme="minorBidi"/>
            <w:color w:val="auto"/>
          </w:rPr>
          <w:tab/>
        </w:r>
        <w:r w:rsidR="00D75179" w:rsidRPr="00276847">
          <w:rPr>
            <w:rStyle w:val="Hyperlink"/>
          </w:rPr>
          <w:t>Household size—de jure</w:t>
        </w:r>
        <w:r w:rsidR="00D75179">
          <w:rPr>
            <w:webHidden/>
          </w:rPr>
          <w:tab/>
        </w:r>
        <w:r w:rsidR="00D75179">
          <w:rPr>
            <w:webHidden/>
          </w:rPr>
          <w:fldChar w:fldCharType="begin"/>
        </w:r>
        <w:r w:rsidR="00D75179">
          <w:rPr>
            <w:webHidden/>
          </w:rPr>
          <w:instrText xml:space="preserve"> PAGEREF _Toc23753429 \h </w:instrText>
        </w:r>
        <w:r w:rsidR="00D75179">
          <w:rPr>
            <w:webHidden/>
          </w:rPr>
        </w:r>
        <w:r w:rsidR="00D75179">
          <w:rPr>
            <w:webHidden/>
          </w:rPr>
          <w:fldChar w:fldCharType="separate"/>
        </w:r>
        <w:r w:rsidR="00D75179">
          <w:rPr>
            <w:webHidden/>
          </w:rPr>
          <w:t>42</w:t>
        </w:r>
        <w:r w:rsidR="00D75179">
          <w:rPr>
            <w:webHidden/>
          </w:rPr>
          <w:fldChar w:fldCharType="end"/>
        </w:r>
      </w:hyperlink>
    </w:p>
    <w:p w14:paraId="430EE7EC" w14:textId="7233C7B7" w:rsidR="00D75179" w:rsidRDefault="00D87E19">
      <w:pPr>
        <w:pStyle w:val="TOC3"/>
        <w:tabs>
          <w:tab w:val="left" w:pos="1836"/>
        </w:tabs>
        <w:rPr>
          <w:rFonts w:asciiTheme="minorHAnsi" w:eastAsiaTheme="minorEastAsia" w:hAnsiTheme="minorHAnsi" w:cstheme="minorBidi"/>
          <w:color w:val="auto"/>
        </w:rPr>
      </w:pPr>
      <w:hyperlink w:anchor="_Toc23753430" w:history="1">
        <w:r w:rsidR="00D75179" w:rsidRPr="00276847">
          <w:rPr>
            <w:rStyle w:val="Hyperlink"/>
          </w:rPr>
          <w:t>4.2.10</w:t>
        </w:r>
        <w:r w:rsidR="00D75179">
          <w:rPr>
            <w:rFonts w:asciiTheme="minorHAnsi" w:eastAsiaTheme="minorEastAsia" w:hAnsiTheme="minorHAnsi" w:cstheme="minorBidi"/>
            <w:color w:val="auto"/>
          </w:rPr>
          <w:tab/>
        </w:r>
        <w:r w:rsidR="00D75179" w:rsidRPr="00276847">
          <w:rPr>
            <w:rStyle w:val="Hyperlink"/>
          </w:rPr>
          <w:t>Household size—de facto</w:t>
        </w:r>
        <w:r w:rsidR="00D75179">
          <w:rPr>
            <w:webHidden/>
          </w:rPr>
          <w:tab/>
        </w:r>
        <w:r w:rsidR="00D75179">
          <w:rPr>
            <w:webHidden/>
          </w:rPr>
          <w:fldChar w:fldCharType="begin"/>
        </w:r>
        <w:r w:rsidR="00D75179">
          <w:rPr>
            <w:webHidden/>
          </w:rPr>
          <w:instrText xml:space="preserve"> PAGEREF _Toc23753430 \h </w:instrText>
        </w:r>
        <w:r w:rsidR="00D75179">
          <w:rPr>
            <w:webHidden/>
          </w:rPr>
        </w:r>
        <w:r w:rsidR="00D75179">
          <w:rPr>
            <w:webHidden/>
          </w:rPr>
          <w:fldChar w:fldCharType="separate"/>
        </w:r>
        <w:r w:rsidR="00D75179">
          <w:rPr>
            <w:webHidden/>
          </w:rPr>
          <w:t>42</w:t>
        </w:r>
        <w:r w:rsidR="00D75179">
          <w:rPr>
            <w:webHidden/>
          </w:rPr>
          <w:fldChar w:fldCharType="end"/>
        </w:r>
      </w:hyperlink>
    </w:p>
    <w:p w14:paraId="2DE42B57" w14:textId="21671249" w:rsidR="00D75179" w:rsidRDefault="00D87E19">
      <w:pPr>
        <w:pStyle w:val="TOC3"/>
        <w:tabs>
          <w:tab w:val="left" w:pos="1836"/>
        </w:tabs>
        <w:rPr>
          <w:rFonts w:asciiTheme="minorHAnsi" w:eastAsiaTheme="minorEastAsia" w:hAnsiTheme="minorHAnsi" w:cstheme="minorBidi"/>
          <w:color w:val="auto"/>
        </w:rPr>
      </w:pPr>
      <w:hyperlink w:anchor="_Toc23753431" w:history="1">
        <w:r w:rsidR="00D75179" w:rsidRPr="00276847">
          <w:rPr>
            <w:rStyle w:val="Hyperlink"/>
          </w:rPr>
          <w:t>4.2.11</w:t>
        </w:r>
        <w:r w:rsidR="00D75179">
          <w:rPr>
            <w:rFonts w:asciiTheme="minorHAnsi" w:eastAsiaTheme="minorEastAsia" w:hAnsiTheme="minorHAnsi" w:cstheme="minorBidi"/>
            <w:color w:val="auto"/>
          </w:rPr>
          <w:tab/>
        </w:r>
        <w:r w:rsidR="00D75179" w:rsidRPr="00276847">
          <w:rPr>
            <w:rStyle w:val="Hyperlink"/>
          </w:rPr>
          <w:t>Household size category—de jure</w:t>
        </w:r>
        <w:r w:rsidR="00D75179">
          <w:rPr>
            <w:webHidden/>
          </w:rPr>
          <w:tab/>
        </w:r>
        <w:r w:rsidR="00D75179">
          <w:rPr>
            <w:webHidden/>
          </w:rPr>
          <w:fldChar w:fldCharType="begin"/>
        </w:r>
        <w:r w:rsidR="00D75179">
          <w:rPr>
            <w:webHidden/>
          </w:rPr>
          <w:instrText xml:space="preserve"> PAGEREF _Toc23753431 \h </w:instrText>
        </w:r>
        <w:r w:rsidR="00D75179">
          <w:rPr>
            <w:webHidden/>
          </w:rPr>
        </w:r>
        <w:r w:rsidR="00D75179">
          <w:rPr>
            <w:webHidden/>
          </w:rPr>
          <w:fldChar w:fldCharType="separate"/>
        </w:r>
        <w:r w:rsidR="00D75179">
          <w:rPr>
            <w:webHidden/>
          </w:rPr>
          <w:t>43</w:t>
        </w:r>
        <w:r w:rsidR="00D75179">
          <w:rPr>
            <w:webHidden/>
          </w:rPr>
          <w:fldChar w:fldCharType="end"/>
        </w:r>
      </w:hyperlink>
    </w:p>
    <w:p w14:paraId="255F83F2" w14:textId="7FD2CF1B" w:rsidR="00D75179" w:rsidRDefault="00D87E19">
      <w:pPr>
        <w:pStyle w:val="TOC3"/>
        <w:tabs>
          <w:tab w:val="left" w:pos="1836"/>
        </w:tabs>
        <w:rPr>
          <w:rFonts w:asciiTheme="minorHAnsi" w:eastAsiaTheme="minorEastAsia" w:hAnsiTheme="minorHAnsi" w:cstheme="minorBidi"/>
          <w:color w:val="auto"/>
        </w:rPr>
      </w:pPr>
      <w:hyperlink w:anchor="_Toc23753432" w:history="1">
        <w:r w:rsidR="00D75179" w:rsidRPr="00276847">
          <w:rPr>
            <w:rStyle w:val="Hyperlink"/>
          </w:rPr>
          <w:t>4.2.12</w:t>
        </w:r>
        <w:r w:rsidR="00D75179">
          <w:rPr>
            <w:rFonts w:asciiTheme="minorHAnsi" w:eastAsiaTheme="minorEastAsia" w:hAnsiTheme="minorHAnsi" w:cstheme="minorBidi"/>
            <w:color w:val="auto"/>
          </w:rPr>
          <w:tab/>
        </w:r>
        <w:r w:rsidR="00D75179" w:rsidRPr="00276847">
          <w:rPr>
            <w:rStyle w:val="Hyperlink"/>
          </w:rPr>
          <w:t>Household size category—de facto</w:t>
        </w:r>
        <w:r w:rsidR="00D75179">
          <w:rPr>
            <w:webHidden/>
          </w:rPr>
          <w:tab/>
        </w:r>
        <w:r w:rsidR="00D75179">
          <w:rPr>
            <w:webHidden/>
          </w:rPr>
          <w:fldChar w:fldCharType="begin"/>
        </w:r>
        <w:r w:rsidR="00D75179">
          <w:rPr>
            <w:webHidden/>
          </w:rPr>
          <w:instrText xml:space="preserve"> PAGEREF _Toc23753432 \h </w:instrText>
        </w:r>
        <w:r w:rsidR="00D75179">
          <w:rPr>
            <w:webHidden/>
          </w:rPr>
        </w:r>
        <w:r w:rsidR="00D75179">
          <w:rPr>
            <w:webHidden/>
          </w:rPr>
          <w:fldChar w:fldCharType="separate"/>
        </w:r>
        <w:r w:rsidR="00D75179">
          <w:rPr>
            <w:webHidden/>
          </w:rPr>
          <w:t>43</w:t>
        </w:r>
        <w:r w:rsidR="00D75179">
          <w:rPr>
            <w:webHidden/>
          </w:rPr>
          <w:fldChar w:fldCharType="end"/>
        </w:r>
      </w:hyperlink>
    </w:p>
    <w:p w14:paraId="5C559E7F" w14:textId="36382762" w:rsidR="00D75179" w:rsidRDefault="00D87E19">
      <w:pPr>
        <w:pStyle w:val="TOC1"/>
        <w:rPr>
          <w:rFonts w:asciiTheme="minorHAnsi" w:eastAsiaTheme="minorEastAsia" w:hAnsiTheme="minorHAnsi" w:cstheme="minorBidi"/>
          <w:color w:val="auto"/>
        </w:rPr>
      </w:pPr>
      <w:hyperlink w:anchor="_Toc23753433" w:history="1">
        <w:r w:rsidR="00D75179" w:rsidRPr="00276847">
          <w:rPr>
            <w:rStyle w:val="Hyperlink"/>
          </w:rPr>
          <w:t>5.</w:t>
        </w:r>
        <w:r w:rsidR="00D75179">
          <w:rPr>
            <w:rFonts w:asciiTheme="minorHAnsi" w:eastAsiaTheme="minorEastAsia" w:hAnsiTheme="minorHAnsi" w:cstheme="minorBidi"/>
            <w:color w:val="auto"/>
          </w:rPr>
          <w:tab/>
        </w:r>
        <w:r w:rsidR="00D75179" w:rsidRPr="00276847">
          <w:rPr>
            <w:rStyle w:val="Hyperlink"/>
          </w:rPr>
          <w:t>Disaggregate variables</w:t>
        </w:r>
        <w:r w:rsidR="00D75179">
          <w:rPr>
            <w:webHidden/>
          </w:rPr>
          <w:tab/>
        </w:r>
        <w:r w:rsidR="00D75179">
          <w:rPr>
            <w:webHidden/>
          </w:rPr>
          <w:fldChar w:fldCharType="begin"/>
        </w:r>
        <w:r w:rsidR="00D75179">
          <w:rPr>
            <w:webHidden/>
          </w:rPr>
          <w:instrText xml:space="preserve"> PAGEREF _Toc23753433 \h </w:instrText>
        </w:r>
        <w:r w:rsidR="00D75179">
          <w:rPr>
            <w:webHidden/>
          </w:rPr>
        </w:r>
        <w:r w:rsidR="00D75179">
          <w:rPr>
            <w:webHidden/>
          </w:rPr>
          <w:fldChar w:fldCharType="separate"/>
        </w:r>
        <w:r w:rsidR="00D75179">
          <w:rPr>
            <w:webHidden/>
          </w:rPr>
          <w:t>45</w:t>
        </w:r>
        <w:r w:rsidR="00D75179">
          <w:rPr>
            <w:webHidden/>
          </w:rPr>
          <w:fldChar w:fldCharType="end"/>
        </w:r>
      </w:hyperlink>
    </w:p>
    <w:p w14:paraId="5BAE6832" w14:textId="732D391C" w:rsidR="00D75179" w:rsidRDefault="00D87E19">
      <w:pPr>
        <w:pStyle w:val="TOC2"/>
        <w:rPr>
          <w:rFonts w:asciiTheme="minorHAnsi" w:eastAsiaTheme="minorEastAsia" w:hAnsiTheme="minorHAnsi" w:cstheme="minorBidi"/>
          <w:color w:val="auto"/>
        </w:rPr>
      </w:pPr>
      <w:hyperlink w:anchor="_Toc23753434" w:history="1">
        <w:r w:rsidR="00D75179" w:rsidRPr="00276847">
          <w:rPr>
            <w:rStyle w:val="Hyperlink"/>
          </w:rPr>
          <w:t>5.1</w:t>
        </w:r>
        <w:r w:rsidR="00D75179">
          <w:rPr>
            <w:rFonts w:asciiTheme="minorHAnsi" w:eastAsiaTheme="minorEastAsia" w:hAnsiTheme="minorHAnsi" w:cstheme="minorBidi"/>
            <w:color w:val="auto"/>
          </w:rPr>
          <w:tab/>
        </w:r>
        <w:r w:rsidR="00D75179" w:rsidRPr="00276847">
          <w:rPr>
            <w:rStyle w:val="Hyperlink"/>
          </w:rPr>
          <w:t>Household</w:t>
        </w:r>
        <w:r w:rsidR="00D75179">
          <w:rPr>
            <w:webHidden/>
          </w:rPr>
          <w:tab/>
        </w:r>
        <w:r w:rsidR="00D75179">
          <w:rPr>
            <w:webHidden/>
          </w:rPr>
          <w:fldChar w:fldCharType="begin"/>
        </w:r>
        <w:r w:rsidR="00D75179">
          <w:rPr>
            <w:webHidden/>
          </w:rPr>
          <w:instrText xml:space="preserve"> PAGEREF _Toc23753434 \h </w:instrText>
        </w:r>
        <w:r w:rsidR="00D75179">
          <w:rPr>
            <w:webHidden/>
          </w:rPr>
        </w:r>
        <w:r w:rsidR="00D75179">
          <w:rPr>
            <w:webHidden/>
          </w:rPr>
          <w:fldChar w:fldCharType="separate"/>
        </w:r>
        <w:r w:rsidR="00D75179">
          <w:rPr>
            <w:webHidden/>
          </w:rPr>
          <w:t>45</w:t>
        </w:r>
        <w:r w:rsidR="00D75179">
          <w:rPr>
            <w:webHidden/>
          </w:rPr>
          <w:fldChar w:fldCharType="end"/>
        </w:r>
      </w:hyperlink>
    </w:p>
    <w:p w14:paraId="4CE01BE2" w14:textId="35549D1C" w:rsidR="00D75179" w:rsidRDefault="00D87E19">
      <w:pPr>
        <w:pStyle w:val="TOC3"/>
        <w:tabs>
          <w:tab w:val="left" w:pos="1760"/>
        </w:tabs>
        <w:rPr>
          <w:rFonts w:asciiTheme="minorHAnsi" w:eastAsiaTheme="minorEastAsia" w:hAnsiTheme="minorHAnsi" w:cstheme="minorBidi"/>
          <w:color w:val="auto"/>
        </w:rPr>
      </w:pPr>
      <w:hyperlink w:anchor="_Toc23753435" w:history="1">
        <w:r w:rsidR="00D75179" w:rsidRPr="00276847">
          <w:rPr>
            <w:rStyle w:val="Hyperlink"/>
          </w:rPr>
          <w:t>5.1.1</w:t>
        </w:r>
        <w:r w:rsidR="00D75179">
          <w:rPr>
            <w:rFonts w:asciiTheme="minorHAnsi" w:eastAsiaTheme="minorEastAsia" w:hAnsiTheme="minorHAnsi" w:cstheme="minorBidi"/>
            <w:color w:val="auto"/>
          </w:rPr>
          <w:tab/>
        </w:r>
        <w:r w:rsidR="00D75179" w:rsidRPr="00276847">
          <w:rPr>
            <w:rStyle w:val="Hyperlink"/>
          </w:rPr>
          <w:t>Gendered household type—de jure household members</w:t>
        </w:r>
        <w:r w:rsidR="00D75179">
          <w:rPr>
            <w:webHidden/>
          </w:rPr>
          <w:tab/>
        </w:r>
        <w:r w:rsidR="00D75179">
          <w:rPr>
            <w:webHidden/>
          </w:rPr>
          <w:fldChar w:fldCharType="begin"/>
        </w:r>
        <w:r w:rsidR="00D75179">
          <w:rPr>
            <w:webHidden/>
          </w:rPr>
          <w:instrText xml:space="preserve"> PAGEREF _Toc23753435 \h </w:instrText>
        </w:r>
        <w:r w:rsidR="00D75179">
          <w:rPr>
            <w:webHidden/>
          </w:rPr>
        </w:r>
        <w:r w:rsidR="00D75179">
          <w:rPr>
            <w:webHidden/>
          </w:rPr>
          <w:fldChar w:fldCharType="separate"/>
        </w:r>
        <w:r w:rsidR="00D75179">
          <w:rPr>
            <w:webHidden/>
          </w:rPr>
          <w:t>45</w:t>
        </w:r>
        <w:r w:rsidR="00D75179">
          <w:rPr>
            <w:webHidden/>
          </w:rPr>
          <w:fldChar w:fldCharType="end"/>
        </w:r>
      </w:hyperlink>
    </w:p>
    <w:p w14:paraId="4C9A7F26" w14:textId="7D152D8A" w:rsidR="00D75179" w:rsidRDefault="00D87E19">
      <w:pPr>
        <w:pStyle w:val="TOC3"/>
        <w:tabs>
          <w:tab w:val="left" w:pos="1760"/>
        </w:tabs>
        <w:rPr>
          <w:rFonts w:asciiTheme="minorHAnsi" w:eastAsiaTheme="minorEastAsia" w:hAnsiTheme="minorHAnsi" w:cstheme="minorBidi"/>
          <w:color w:val="auto"/>
        </w:rPr>
      </w:pPr>
      <w:hyperlink w:anchor="_Toc23753436" w:history="1">
        <w:r w:rsidR="00D75179" w:rsidRPr="00276847">
          <w:rPr>
            <w:rStyle w:val="Hyperlink"/>
          </w:rPr>
          <w:t>5.1.2</w:t>
        </w:r>
        <w:r w:rsidR="00D75179">
          <w:rPr>
            <w:rFonts w:asciiTheme="minorHAnsi" w:eastAsiaTheme="minorEastAsia" w:hAnsiTheme="minorHAnsi" w:cstheme="minorBidi"/>
            <w:color w:val="auto"/>
          </w:rPr>
          <w:tab/>
        </w:r>
        <w:r w:rsidR="00D75179" w:rsidRPr="00276847">
          <w:rPr>
            <w:rStyle w:val="Hyperlink"/>
          </w:rPr>
          <w:t>Gendered household type—de facto household members</w:t>
        </w:r>
        <w:r w:rsidR="00D75179">
          <w:rPr>
            <w:webHidden/>
          </w:rPr>
          <w:tab/>
        </w:r>
        <w:r w:rsidR="00D75179">
          <w:rPr>
            <w:webHidden/>
          </w:rPr>
          <w:fldChar w:fldCharType="begin"/>
        </w:r>
        <w:r w:rsidR="00D75179">
          <w:rPr>
            <w:webHidden/>
          </w:rPr>
          <w:instrText xml:space="preserve"> PAGEREF _Toc23753436 \h </w:instrText>
        </w:r>
        <w:r w:rsidR="00D75179">
          <w:rPr>
            <w:webHidden/>
          </w:rPr>
        </w:r>
        <w:r w:rsidR="00D75179">
          <w:rPr>
            <w:webHidden/>
          </w:rPr>
          <w:fldChar w:fldCharType="separate"/>
        </w:r>
        <w:r w:rsidR="00D75179">
          <w:rPr>
            <w:webHidden/>
          </w:rPr>
          <w:t>45</w:t>
        </w:r>
        <w:r w:rsidR="00D75179">
          <w:rPr>
            <w:webHidden/>
          </w:rPr>
          <w:fldChar w:fldCharType="end"/>
        </w:r>
      </w:hyperlink>
    </w:p>
    <w:p w14:paraId="5E0CAAAC" w14:textId="0DA13D9A" w:rsidR="00D75179" w:rsidRDefault="00D87E19">
      <w:pPr>
        <w:pStyle w:val="TOC3"/>
        <w:tabs>
          <w:tab w:val="left" w:pos="1760"/>
        </w:tabs>
        <w:rPr>
          <w:rFonts w:asciiTheme="minorHAnsi" w:eastAsiaTheme="minorEastAsia" w:hAnsiTheme="minorHAnsi" w:cstheme="minorBidi"/>
          <w:color w:val="auto"/>
        </w:rPr>
      </w:pPr>
      <w:hyperlink w:anchor="_Toc23753437" w:history="1">
        <w:r w:rsidR="00D75179" w:rsidRPr="00276847">
          <w:rPr>
            <w:rStyle w:val="Hyperlink"/>
          </w:rPr>
          <w:t>5.1.3</w:t>
        </w:r>
        <w:r w:rsidR="00D75179">
          <w:rPr>
            <w:rFonts w:asciiTheme="minorHAnsi" w:eastAsiaTheme="minorEastAsia" w:hAnsiTheme="minorHAnsi" w:cstheme="minorBidi"/>
            <w:color w:val="auto"/>
          </w:rPr>
          <w:tab/>
        </w:r>
        <w:r w:rsidR="00D75179" w:rsidRPr="00276847">
          <w:rPr>
            <w:rStyle w:val="Hyperlink"/>
          </w:rPr>
          <w:t>Household education—de jure household members</w:t>
        </w:r>
        <w:r w:rsidR="00D75179">
          <w:rPr>
            <w:webHidden/>
          </w:rPr>
          <w:tab/>
        </w:r>
        <w:r w:rsidR="00D75179">
          <w:rPr>
            <w:webHidden/>
          </w:rPr>
          <w:fldChar w:fldCharType="begin"/>
        </w:r>
        <w:r w:rsidR="00D75179">
          <w:rPr>
            <w:webHidden/>
          </w:rPr>
          <w:instrText xml:space="preserve"> PAGEREF _Toc23753437 \h </w:instrText>
        </w:r>
        <w:r w:rsidR="00D75179">
          <w:rPr>
            <w:webHidden/>
          </w:rPr>
        </w:r>
        <w:r w:rsidR="00D75179">
          <w:rPr>
            <w:webHidden/>
          </w:rPr>
          <w:fldChar w:fldCharType="separate"/>
        </w:r>
        <w:r w:rsidR="00D75179">
          <w:rPr>
            <w:webHidden/>
          </w:rPr>
          <w:t>46</w:t>
        </w:r>
        <w:r w:rsidR="00D75179">
          <w:rPr>
            <w:webHidden/>
          </w:rPr>
          <w:fldChar w:fldCharType="end"/>
        </w:r>
      </w:hyperlink>
    </w:p>
    <w:p w14:paraId="26FC6878" w14:textId="6CC6B56D" w:rsidR="00D75179" w:rsidRDefault="00D87E19">
      <w:pPr>
        <w:pStyle w:val="TOC3"/>
        <w:tabs>
          <w:tab w:val="left" w:pos="1760"/>
        </w:tabs>
        <w:rPr>
          <w:rFonts w:asciiTheme="minorHAnsi" w:eastAsiaTheme="minorEastAsia" w:hAnsiTheme="minorHAnsi" w:cstheme="minorBidi"/>
          <w:color w:val="auto"/>
        </w:rPr>
      </w:pPr>
      <w:hyperlink w:anchor="_Toc23753438" w:history="1">
        <w:r w:rsidR="00D75179" w:rsidRPr="00276847">
          <w:rPr>
            <w:rStyle w:val="Hyperlink"/>
          </w:rPr>
          <w:t>5.1.4</w:t>
        </w:r>
        <w:r w:rsidR="00D75179">
          <w:rPr>
            <w:rFonts w:asciiTheme="minorHAnsi" w:eastAsiaTheme="minorEastAsia" w:hAnsiTheme="minorHAnsi" w:cstheme="minorBidi"/>
            <w:color w:val="auto"/>
          </w:rPr>
          <w:tab/>
        </w:r>
        <w:r w:rsidR="00D75179" w:rsidRPr="00276847">
          <w:rPr>
            <w:rStyle w:val="Hyperlink"/>
          </w:rPr>
          <w:t>Household education—de facto household members</w:t>
        </w:r>
        <w:r w:rsidR="00D75179">
          <w:rPr>
            <w:webHidden/>
          </w:rPr>
          <w:tab/>
        </w:r>
        <w:r w:rsidR="00D75179">
          <w:rPr>
            <w:webHidden/>
          </w:rPr>
          <w:fldChar w:fldCharType="begin"/>
        </w:r>
        <w:r w:rsidR="00D75179">
          <w:rPr>
            <w:webHidden/>
          </w:rPr>
          <w:instrText xml:space="preserve"> PAGEREF _Toc23753438 \h </w:instrText>
        </w:r>
        <w:r w:rsidR="00D75179">
          <w:rPr>
            <w:webHidden/>
          </w:rPr>
        </w:r>
        <w:r w:rsidR="00D75179">
          <w:rPr>
            <w:webHidden/>
          </w:rPr>
          <w:fldChar w:fldCharType="separate"/>
        </w:r>
        <w:r w:rsidR="00D75179">
          <w:rPr>
            <w:webHidden/>
          </w:rPr>
          <w:t>47</w:t>
        </w:r>
        <w:r w:rsidR="00D75179">
          <w:rPr>
            <w:webHidden/>
          </w:rPr>
          <w:fldChar w:fldCharType="end"/>
        </w:r>
      </w:hyperlink>
    </w:p>
    <w:p w14:paraId="3C409138" w14:textId="13207702" w:rsidR="00D75179" w:rsidRDefault="00D87E19">
      <w:pPr>
        <w:pStyle w:val="TOC3"/>
        <w:tabs>
          <w:tab w:val="left" w:pos="1760"/>
        </w:tabs>
        <w:rPr>
          <w:rFonts w:asciiTheme="minorHAnsi" w:eastAsiaTheme="minorEastAsia" w:hAnsiTheme="minorHAnsi" w:cstheme="minorBidi"/>
          <w:color w:val="auto"/>
        </w:rPr>
      </w:pPr>
      <w:hyperlink w:anchor="_Toc23753439" w:history="1">
        <w:r w:rsidR="00D75179" w:rsidRPr="00276847">
          <w:rPr>
            <w:rStyle w:val="Hyperlink"/>
          </w:rPr>
          <w:t>5.1.5</w:t>
        </w:r>
        <w:r w:rsidR="00D75179">
          <w:rPr>
            <w:rFonts w:asciiTheme="minorHAnsi" w:eastAsiaTheme="minorEastAsia" w:hAnsiTheme="minorHAnsi" w:cstheme="minorBidi"/>
            <w:color w:val="auto"/>
          </w:rPr>
          <w:tab/>
        </w:r>
        <w:r w:rsidR="00D75179" w:rsidRPr="00276847">
          <w:rPr>
            <w:rStyle w:val="Hyperlink"/>
          </w:rPr>
          <w:t>Wealth quintile</w:t>
        </w:r>
        <w:r w:rsidR="00D75179">
          <w:rPr>
            <w:webHidden/>
          </w:rPr>
          <w:tab/>
        </w:r>
        <w:r w:rsidR="00D75179">
          <w:rPr>
            <w:webHidden/>
          </w:rPr>
          <w:fldChar w:fldCharType="begin"/>
        </w:r>
        <w:r w:rsidR="00D75179">
          <w:rPr>
            <w:webHidden/>
          </w:rPr>
          <w:instrText xml:space="preserve"> PAGEREF _Toc23753439 \h </w:instrText>
        </w:r>
        <w:r w:rsidR="00D75179">
          <w:rPr>
            <w:webHidden/>
          </w:rPr>
        </w:r>
        <w:r w:rsidR="00D75179">
          <w:rPr>
            <w:webHidden/>
          </w:rPr>
          <w:fldChar w:fldCharType="separate"/>
        </w:r>
        <w:r w:rsidR="00D75179">
          <w:rPr>
            <w:webHidden/>
          </w:rPr>
          <w:t>48</w:t>
        </w:r>
        <w:r w:rsidR="00D75179">
          <w:rPr>
            <w:webHidden/>
          </w:rPr>
          <w:fldChar w:fldCharType="end"/>
        </w:r>
      </w:hyperlink>
    </w:p>
    <w:p w14:paraId="140FF214" w14:textId="5409439E" w:rsidR="00D75179" w:rsidRDefault="00D87E19">
      <w:pPr>
        <w:pStyle w:val="TOC3"/>
        <w:tabs>
          <w:tab w:val="left" w:pos="1760"/>
        </w:tabs>
        <w:rPr>
          <w:rFonts w:asciiTheme="minorHAnsi" w:eastAsiaTheme="minorEastAsia" w:hAnsiTheme="minorHAnsi" w:cstheme="minorBidi"/>
          <w:color w:val="auto"/>
        </w:rPr>
      </w:pPr>
      <w:hyperlink w:anchor="_Toc23753440" w:history="1">
        <w:r w:rsidR="00D75179" w:rsidRPr="00276847">
          <w:rPr>
            <w:rStyle w:val="Hyperlink"/>
          </w:rPr>
          <w:t>5.1.6</w:t>
        </w:r>
        <w:r w:rsidR="00D75179">
          <w:rPr>
            <w:rFonts w:asciiTheme="minorHAnsi" w:eastAsiaTheme="minorEastAsia" w:hAnsiTheme="minorHAnsi" w:cstheme="minorBidi"/>
            <w:color w:val="auto"/>
          </w:rPr>
          <w:tab/>
        </w:r>
        <w:r w:rsidR="00D75179" w:rsidRPr="00276847">
          <w:rPr>
            <w:rStyle w:val="Hyperlink"/>
          </w:rPr>
          <w:t>Poverty status</w:t>
        </w:r>
        <w:r w:rsidR="00D75179">
          <w:rPr>
            <w:webHidden/>
          </w:rPr>
          <w:tab/>
        </w:r>
        <w:r w:rsidR="00D75179">
          <w:rPr>
            <w:webHidden/>
          </w:rPr>
          <w:fldChar w:fldCharType="begin"/>
        </w:r>
        <w:r w:rsidR="00D75179">
          <w:rPr>
            <w:webHidden/>
          </w:rPr>
          <w:instrText xml:space="preserve"> PAGEREF _Toc23753440 \h </w:instrText>
        </w:r>
        <w:r w:rsidR="00D75179">
          <w:rPr>
            <w:webHidden/>
          </w:rPr>
        </w:r>
        <w:r w:rsidR="00D75179">
          <w:rPr>
            <w:webHidden/>
          </w:rPr>
          <w:fldChar w:fldCharType="separate"/>
        </w:r>
        <w:r w:rsidR="00D75179">
          <w:rPr>
            <w:webHidden/>
          </w:rPr>
          <w:t>48</w:t>
        </w:r>
        <w:r w:rsidR="00D75179">
          <w:rPr>
            <w:webHidden/>
          </w:rPr>
          <w:fldChar w:fldCharType="end"/>
        </w:r>
      </w:hyperlink>
    </w:p>
    <w:p w14:paraId="42C6AFD9" w14:textId="4537F722" w:rsidR="00D75179" w:rsidRDefault="00D87E19">
      <w:pPr>
        <w:pStyle w:val="TOC3"/>
        <w:tabs>
          <w:tab w:val="left" w:pos="1760"/>
        </w:tabs>
        <w:rPr>
          <w:rFonts w:asciiTheme="minorHAnsi" w:eastAsiaTheme="minorEastAsia" w:hAnsiTheme="minorHAnsi" w:cstheme="minorBidi"/>
          <w:color w:val="auto"/>
        </w:rPr>
      </w:pPr>
      <w:hyperlink w:anchor="_Toc23753441" w:history="1">
        <w:r w:rsidR="00D75179" w:rsidRPr="00276847">
          <w:rPr>
            <w:rStyle w:val="Hyperlink"/>
          </w:rPr>
          <w:t>5.1.7</w:t>
        </w:r>
        <w:r w:rsidR="00D75179">
          <w:rPr>
            <w:rFonts w:asciiTheme="minorHAnsi" w:eastAsiaTheme="minorEastAsia" w:hAnsiTheme="minorHAnsi" w:cstheme="minorBidi"/>
            <w:color w:val="auto"/>
          </w:rPr>
          <w:tab/>
        </w:r>
        <w:r w:rsidR="00D75179" w:rsidRPr="00276847">
          <w:rPr>
            <w:rStyle w:val="Hyperlink"/>
          </w:rPr>
          <w:t>Food insecurity</w:t>
        </w:r>
        <w:r w:rsidR="00D75179">
          <w:rPr>
            <w:webHidden/>
          </w:rPr>
          <w:tab/>
        </w:r>
        <w:r w:rsidR="00D75179">
          <w:rPr>
            <w:webHidden/>
          </w:rPr>
          <w:fldChar w:fldCharType="begin"/>
        </w:r>
        <w:r w:rsidR="00D75179">
          <w:rPr>
            <w:webHidden/>
          </w:rPr>
          <w:instrText xml:space="preserve"> PAGEREF _Toc23753441 \h </w:instrText>
        </w:r>
        <w:r w:rsidR="00D75179">
          <w:rPr>
            <w:webHidden/>
          </w:rPr>
        </w:r>
        <w:r w:rsidR="00D75179">
          <w:rPr>
            <w:webHidden/>
          </w:rPr>
          <w:fldChar w:fldCharType="separate"/>
        </w:r>
        <w:r w:rsidR="00D75179">
          <w:rPr>
            <w:webHidden/>
          </w:rPr>
          <w:t>48</w:t>
        </w:r>
        <w:r w:rsidR="00D75179">
          <w:rPr>
            <w:webHidden/>
          </w:rPr>
          <w:fldChar w:fldCharType="end"/>
        </w:r>
      </w:hyperlink>
    </w:p>
    <w:p w14:paraId="5B54F5B7" w14:textId="6F612228" w:rsidR="00D75179" w:rsidRDefault="00D87E19">
      <w:pPr>
        <w:pStyle w:val="TOC3"/>
        <w:tabs>
          <w:tab w:val="left" w:pos="1760"/>
        </w:tabs>
        <w:rPr>
          <w:rFonts w:asciiTheme="minorHAnsi" w:eastAsiaTheme="minorEastAsia" w:hAnsiTheme="minorHAnsi" w:cstheme="minorBidi"/>
          <w:color w:val="auto"/>
        </w:rPr>
      </w:pPr>
      <w:hyperlink w:anchor="_Toc23753442" w:history="1">
        <w:r w:rsidR="00D75179" w:rsidRPr="00276847">
          <w:rPr>
            <w:rStyle w:val="Hyperlink"/>
          </w:rPr>
          <w:t>5.1.8</w:t>
        </w:r>
        <w:r w:rsidR="00D75179">
          <w:rPr>
            <w:rFonts w:asciiTheme="minorHAnsi" w:eastAsiaTheme="minorEastAsia" w:hAnsiTheme="minorHAnsi" w:cstheme="minorBidi"/>
            <w:color w:val="auto"/>
          </w:rPr>
          <w:tab/>
        </w:r>
        <w:r w:rsidR="00D75179" w:rsidRPr="00276847">
          <w:rPr>
            <w:rStyle w:val="Hyperlink"/>
          </w:rPr>
          <w:t>Shock exposure index</w:t>
        </w:r>
        <w:r w:rsidR="00D75179">
          <w:rPr>
            <w:webHidden/>
          </w:rPr>
          <w:tab/>
        </w:r>
        <w:r w:rsidR="00D75179">
          <w:rPr>
            <w:webHidden/>
          </w:rPr>
          <w:fldChar w:fldCharType="begin"/>
        </w:r>
        <w:r w:rsidR="00D75179">
          <w:rPr>
            <w:webHidden/>
          </w:rPr>
          <w:instrText xml:space="preserve"> PAGEREF _Toc23753442 \h </w:instrText>
        </w:r>
        <w:r w:rsidR="00D75179">
          <w:rPr>
            <w:webHidden/>
          </w:rPr>
        </w:r>
        <w:r w:rsidR="00D75179">
          <w:rPr>
            <w:webHidden/>
          </w:rPr>
          <w:fldChar w:fldCharType="separate"/>
        </w:r>
        <w:r w:rsidR="00D75179">
          <w:rPr>
            <w:webHidden/>
          </w:rPr>
          <w:t>48</w:t>
        </w:r>
        <w:r w:rsidR="00D75179">
          <w:rPr>
            <w:webHidden/>
          </w:rPr>
          <w:fldChar w:fldCharType="end"/>
        </w:r>
      </w:hyperlink>
    </w:p>
    <w:p w14:paraId="65635E2C" w14:textId="0EE2EC70" w:rsidR="00D75179" w:rsidRDefault="00D87E19">
      <w:pPr>
        <w:pStyle w:val="TOC3"/>
        <w:tabs>
          <w:tab w:val="left" w:pos="1760"/>
        </w:tabs>
        <w:rPr>
          <w:rFonts w:asciiTheme="minorHAnsi" w:eastAsiaTheme="minorEastAsia" w:hAnsiTheme="minorHAnsi" w:cstheme="minorBidi"/>
          <w:color w:val="auto"/>
        </w:rPr>
      </w:pPr>
      <w:hyperlink w:anchor="_Toc23753443" w:history="1">
        <w:r w:rsidR="00D75179" w:rsidRPr="00276847">
          <w:rPr>
            <w:rStyle w:val="Hyperlink"/>
          </w:rPr>
          <w:t>5.1.9</w:t>
        </w:r>
        <w:r w:rsidR="00D75179">
          <w:rPr>
            <w:rFonts w:asciiTheme="minorHAnsi" w:eastAsiaTheme="minorEastAsia" w:hAnsiTheme="minorHAnsi" w:cstheme="minorBidi"/>
            <w:color w:val="auto"/>
          </w:rPr>
          <w:tab/>
        </w:r>
        <w:r w:rsidR="00D75179" w:rsidRPr="00276847">
          <w:rPr>
            <w:rStyle w:val="Hyperlink"/>
          </w:rPr>
          <w:t>Farm size</w:t>
        </w:r>
        <w:r w:rsidR="00D75179">
          <w:rPr>
            <w:webHidden/>
          </w:rPr>
          <w:tab/>
        </w:r>
        <w:r w:rsidR="00D75179">
          <w:rPr>
            <w:webHidden/>
          </w:rPr>
          <w:fldChar w:fldCharType="begin"/>
        </w:r>
        <w:r w:rsidR="00D75179">
          <w:rPr>
            <w:webHidden/>
          </w:rPr>
          <w:instrText xml:space="preserve"> PAGEREF _Toc23753443 \h </w:instrText>
        </w:r>
        <w:r w:rsidR="00D75179">
          <w:rPr>
            <w:webHidden/>
          </w:rPr>
        </w:r>
        <w:r w:rsidR="00D75179">
          <w:rPr>
            <w:webHidden/>
          </w:rPr>
          <w:fldChar w:fldCharType="separate"/>
        </w:r>
        <w:r w:rsidR="00D75179">
          <w:rPr>
            <w:webHidden/>
          </w:rPr>
          <w:t>49</w:t>
        </w:r>
        <w:r w:rsidR="00D75179">
          <w:rPr>
            <w:webHidden/>
          </w:rPr>
          <w:fldChar w:fldCharType="end"/>
        </w:r>
      </w:hyperlink>
    </w:p>
    <w:p w14:paraId="30209F05" w14:textId="554967FB" w:rsidR="00D75179" w:rsidRDefault="00D87E19">
      <w:pPr>
        <w:pStyle w:val="TOC3"/>
        <w:tabs>
          <w:tab w:val="left" w:pos="1836"/>
        </w:tabs>
        <w:rPr>
          <w:rFonts w:asciiTheme="minorHAnsi" w:eastAsiaTheme="minorEastAsia" w:hAnsiTheme="minorHAnsi" w:cstheme="minorBidi"/>
          <w:color w:val="auto"/>
        </w:rPr>
      </w:pPr>
      <w:hyperlink w:anchor="_Toc23753444" w:history="1">
        <w:r w:rsidR="00D75179" w:rsidRPr="00276847">
          <w:rPr>
            <w:rStyle w:val="Hyperlink"/>
          </w:rPr>
          <w:t>5.1.10</w:t>
        </w:r>
        <w:r w:rsidR="00D75179">
          <w:rPr>
            <w:rFonts w:asciiTheme="minorHAnsi" w:eastAsiaTheme="minorEastAsia" w:hAnsiTheme="minorHAnsi" w:cstheme="minorBidi"/>
            <w:color w:val="auto"/>
          </w:rPr>
          <w:tab/>
        </w:r>
        <w:r w:rsidR="00D75179" w:rsidRPr="00276847">
          <w:rPr>
            <w:rStyle w:val="Hyperlink"/>
          </w:rPr>
          <w:t>Agricultural land ownership, by category</w:t>
        </w:r>
        <w:r w:rsidR="00D75179">
          <w:rPr>
            <w:webHidden/>
          </w:rPr>
          <w:tab/>
        </w:r>
        <w:r w:rsidR="00D75179">
          <w:rPr>
            <w:webHidden/>
          </w:rPr>
          <w:fldChar w:fldCharType="begin"/>
        </w:r>
        <w:r w:rsidR="00D75179">
          <w:rPr>
            <w:webHidden/>
          </w:rPr>
          <w:instrText xml:space="preserve"> PAGEREF _Toc23753444 \h </w:instrText>
        </w:r>
        <w:r w:rsidR="00D75179">
          <w:rPr>
            <w:webHidden/>
          </w:rPr>
        </w:r>
        <w:r w:rsidR="00D75179">
          <w:rPr>
            <w:webHidden/>
          </w:rPr>
          <w:fldChar w:fldCharType="separate"/>
        </w:r>
        <w:r w:rsidR="00D75179">
          <w:rPr>
            <w:webHidden/>
          </w:rPr>
          <w:t>50</w:t>
        </w:r>
        <w:r w:rsidR="00D75179">
          <w:rPr>
            <w:webHidden/>
          </w:rPr>
          <w:fldChar w:fldCharType="end"/>
        </w:r>
      </w:hyperlink>
    </w:p>
    <w:p w14:paraId="6E813EE8" w14:textId="4CC21FDE" w:rsidR="00D75179" w:rsidRDefault="00D87E19">
      <w:pPr>
        <w:pStyle w:val="TOC3"/>
        <w:tabs>
          <w:tab w:val="left" w:pos="1836"/>
        </w:tabs>
        <w:rPr>
          <w:rFonts w:asciiTheme="minorHAnsi" w:eastAsiaTheme="minorEastAsia" w:hAnsiTheme="minorHAnsi" w:cstheme="minorBidi"/>
          <w:color w:val="auto"/>
        </w:rPr>
      </w:pPr>
      <w:hyperlink w:anchor="_Toc23753445" w:history="1">
        <w:r w:rsidR="00D75179" w:rsidRPr="00276847">
          <w:rPr>
            <w:rStyle w:val="Hyperlink"/>
          </w:rPr>
          <w:t>5.1.11</w:t>
        </w:r>
        <w:r w:rsidR="00D75179">
          <w:rPr>
            <w:rFonts w:asciiTheme="minorHAnsi" w:eastAsiaTheme="minorEastAsia" w:hAnsiTheme="minorHAnsi" w:cstheme="minorBidi"/>
            <w:color w:val="auto"/>
          </w:rPr>
          <w:tab/>
        </w:r>
        <w:r w:rsidR="00D75179" w:rsidRPr="00276847">
          <w:rPr>
            <w:rStyle w:val="Hyperlink"/>
          </w:rPr>
          <w:t>Livestock ownership</w:t>
        </w:r>
        <w:r w:rsidR="00D75179">
          <w:rPr>
            <w:webHidden/>
          </w:rPr>
          <w:tab/>
        </w:r>
        <w:r w:rsidR="00D75179">
          <w:rPr>
            <w:webHidden/>
          </w:rPr>
          <w:fldChar w:fldCharType="begin"/>
        </w:r>
        <w:r w:rsidR="00D75179">
          <w:rPr>
            <w:webHidden/>
          </w:rPr>
          <w:instrText xml:space="preserve"> PAGEREF _Toc23753445 \h </w:instrText>
        </w:r>
        <w:r w:rsidR="00D75179">
          <w:rPr>
            <w:webHidden/>
          </w:rPr>
        </w:r>
        <w:r w:rsidR="00D75179">
          <w:rPr>
            <w:webHidden/>
          </w:rPr>
          <w:fldChar w:fldCharType="separate"/>
        </w:r>
        <w:r w:rsidR="00D75179">
          <w:rPr>
            <w:webHidden/>
          </w:rPr>
          <w:t>51</w:t>
        </w:r>
        <w:r w:rsidR="00D75179">
          <w:rPr>
            <w:webHidden/>
          </w:rPr>
          <w:fldChar w:fldCharType="end"/>
        </w:r>
      </w:hyperlink>
    </w:p>
    <w:p w14:paraId="6F573E0B" w14:textId="455A10D6" w:rsidR="00D75179" w:rsidRDefault="00D87E19">
      <w:pPr>
        <w:pStyle w:val="TOC3"/>
        <w:tabs>
          <w:tab w:val="left" w:pos="1836"/>
        </w:tabs>
        <w:rPr>
          <w:rFonts w:asciiTheme="minorHAnsi" w:eastAsiaTheme="minorEastAsia" w:hAnsiTheme="minorHAnsi" w:cstheme="minorBidi"/>
          <w:color w:val="auto"/>
        </w:rPr>
      </w:pPr>
      <w:hyperlink w:anchor="_Toc23753446" w:history="1">
        <w:r w:rsidR="00D75179" w:rsidRPr="00276847">
          <w:rPr>
            <w:rStyle w:val="Hyperlink"/>
          </w:rPr>
          <w:t>5.1.12</w:t>
        </w:r>
        <w:r w:rsidR="00D75179">
          <w:rPr>
            <w:rFonts w:asciiTheme="minorHAnsi" w:eastAsiaTheme="minorEastAsia" w:hAnsiTheme="minorHAnsi" w:cstheme="minorBidi"/>
            <w:color w:val="auto"/>
          </w:rPr>
          <w:tab/>
        </w:r>
        <w:r w:rsidR="00D75179" w:rsidRPr="00276847">
          <w:rPr>
            <w:rStyle w:val="Hyperlink"/>
          </w:rPr>
          <w:t>VCC production</w:t>
        </w:r>
        <w:r w:rsidR="00D75179">
          <w:rPr>
            <w:webHidden/>
          </w:rPr>
          <w:tab/>
        </w:r>
        <w:r w:rsidR="00D75179">
          <w:rPr>
            <w:webHidden/>
          </w:rPr>
          <w:fldChar w:fldCharType="begin"/>
        </w:r>
        <w:r w:rsidR="00D75179">
          <w:rPr>
            <w:webHidden/>
          </w:rPr>
          <w:instrText xml:space="preserve"> PAGEREF _Toc23753446 \h </w:instrText>
        </w:r>
        <w:r w:rsidR="00D75179">
          <w:rPr>
            <w:webHidden/>
          </w:rPr>
        </w:r>
        <w:r w:rsidR="00D75179">
          <w:rPr>
            <w:webHidden/>
          </w:rPr>
          <w:fldChar w:fldCharType="separate"/>
        </w:r>
        <w:r w:rsidR="00D75179">
          <w:rPr>
            <w:webHidden/>
          </w:rPr>
          <w:t>52</w:t>
        </w:r>
        <w:r w:rsidR="00D75179">
          <w:rPr>
            <w:webHidden/>
          </w:rPr>
          <w:fldChar w:fldCharType="end"/>
        </w:r>
      </w:hyperlink>
    </w:p>
    <w:p w14:paraId="00F41E44" w14:textId="500A6657" w:rsidR="00D75179" w:rsidRDefault="00D87E19">
      <w:pPr>
        <w:pStyle w:val="TOC2"/>
        <w:rPr>
          <w:rFonts w:asciiTheme="minorHAnsi" w:eastAsiaTheme="minorEastAsia" w:hAnsiTheme="minorHAnsi" w:cstheme="minorBidi"/>
          <w:color w:val="auto"/>
        </w:rPr>
      </w:pPr>
      <w:hyperlink w:anchor="_Toc23753447" w:history="1">
        <w:r w:rsidR="00D75179" w:rsidRPr="00276847">
          <w:rPr>
            <w:rStyle w:val="Hyperlink"/>
          </w:rPr>
          <w:t>5.2</w:t>
        </w:r>
        <w:r w:rsidR="00D75179">
          <w:rPr>
            <w:rFonts w:asciiTheme="minorHAnsi" w:eastAsiaTheme="minorEastAsia" w:hAnsiTheme="minorHAnsi" w:cstheme="minorBidi"/>
            <w:color w:val="auto"/>
          </w:rPr>
          <w:tab/>
        </w:r>
        <w:r w:rsidR="00D75179" w:rsidRPr="00276847">
          <w:rPr>
            <w:rStyle w:val="Hyperlink"/>
          </w:rPr>
          <w:t>Primary adult decisionmakers</w:t>
        </w:r>
        <w:r w:rsidR="00D75179">
          <w:rPr>
            <w:webHidden/>
          </w:rPr>
          <w:tab/>
        </w:r>
        <w:r w:rsidR="00D75179">
          <w:rPr>
            <w:webHidden/>
          </w:rPr>
          <w:fldChar w:fldCharType="begin"/>
        </w:r>
        <w:r w:rsidR="00D75179">
          <w:rPr>
            <w:webHidden/>
          </w:rPr>
          <w:instrText xml:space="preserve"> PAGEREF _Toc23753447 \h </w:instrText>
        </w:r>
        <w:r w:rsidR="00D75179">
          <w:rPr>
            <w:webHidden/>
          </w:rPr>
        </w:r>
        <w:r w:rsidR="00D75179">
          <w:rPr>
            <w:webHidden/>
          </w:rPr>
          <w:fldChar w:fldCharType="separate"/>
        </w:r>
        <w:r w:rsidR="00D75179">
          <w:rPr>
            <w:webHidden/>
          </w:rPr>
          <w:t>54</w:t>
        </w:r>
        <w:r w:rsidR="00D75179">
          <w:rPr>
            <w:webHidden/>
          </w:rPr>
          <w:fldChar w:fldCharType="end"/>
        </w:r>
      </w:hyperlink>
    </w:p>
    <w:p w14:paraId="3039CA54" w14:textId="10D91BAC" w:rsidR="00D75179" w:rsidRDefault="00D87E19">
      <w:pPr>
        <w:pStyle w:val="TOC3"/>
        <w:tabs>
          <w:tab w:val="left" w:pos="1760"/>
        </w:tabs>
        <w:rPr>
          <w:rFonts w:asciiTheme="minorHAnsi" w:eastAsiaTheme="minorEastAsia" w:hAnsiTheme="minorHAnsi" w:cstheme="minorBidi"/>
          <w:color w:val="auto"/>
        </w:rPr>
      </w:pPr>
      <w:hyperlink w:anchor="_Toc23753448" w:history="1">
        <w:r w:rsidR="00D75179" w:rsidRPr="00276847">
          <w:rPr>
            <w:rStyle w:val="Hyperlink"/>
          </w:rPr>
          <w:t>5.2.1</w:t>
        </w:r>
        <w:r w:rsidR="00D75179">
          <w:rPr>
            <w:rFonts w:asciiTheme="minorHAnsi" w:eastAsiaTheme="minorEastAsia" w:hAnsiTheme="minorHAnsi" w:cstheme="minorBidi"/>
            <w:color w:val="auto"/>
          </w:rPr>
          <w:tab/>
        </w:r>
        <w:r w:rsidR="00D75179" w:rsidRPr="00276847">
          <w:rPr>
            <w:rStyle w:val="Hyperlink"/>
          </w:rPr>
          <w:t>De jure primary adult decision makers, by sex</w:t>
        </w:r>
        <w:r w:rsidR="00D75179">
          <w:rPr>
            <w:webHidden/>
          </w:rPr>
          <w:tab/>
        </w:r>
        <w:r w:rsidR="00D75179">
          <w:rPr>
            <w:webHidden/>
          </w:rPr>
          <w:fldChar w:fldCharType="begin"/>
        </w:r>
        <w:r w:rsidR="00D75179">
          <w:rPr>
            <w:webHidden/>
          </w:rPr>
          <w:instrText xml:space="preserve"> PAGEREF _Toc23753448 \h </w:instrText>
        </w:r>
        <w:r w:rsidR="00D75179">
          <w:rPr>
            <w:webHidden/>
          </w:rPr>
        </w:r>
        <w:r w:rsidR="00D75179">
          <w:rPr>
            <w:webHidden/>
          </w:rPr>
          <w:fldChar w:fldCharType="separate"/>
        </w:r>
        <w:r w:rsidR="00D75179">
          <w:rPr>
            <w:webHidden/>
          </w:rPr>
          <w:t>54</w:t>
        </w:r>
        <w:r w:rsidR="00D75179">
          <w:rPr>
            <w:webHidden/>
          </w:rPr>
          <w:fldChar w:fldCharType="end"/>
        </w:r>
      </w:hyperlink>
    </w:p>
    <w:p w14:paraId="3413D820" w14:textId="12897937" w:rsidR="00D75179" w:rsidRDefault="00D87E19">
      <w:pPr>
        <w:pStyle w:val="TOC3"/>
        <w:tabs>
          <w:tab w:val="left" w:pos="1760"/>
        </w:tabs>
        <w:rPr>
          <w:rFonts w:asciiTheme="minorHAnsi" w:eastAsiaTheme="minorEastAsia" w:hAnsiTheme="minorHAnsi" w:cstheme="minorBidi"/>
          <w:color w:val="auto"/>
        </w:rPr>
      </w:pPr>
      <w:hyperlink w:anchor="_Toc23753449" w:history="1">
        <w:r w:rsidR="00D75179" w:rsidRPr="00276847">
          <w:rPr>
            <w:rStyle w:val="Hyperlink"/>
          </w:rPr>
          <w:t>5.2.2</w:t>
        </w:r>
        <w:r w:rsidR="00D75179">
          <w:rPr>
            <w:rFonts w:asciiTheme="minorHAnsi" w:eastAsiaTheme="minorEastAsia" w:hAnsiTheme="minorHAnsi" w:cstheme="minorBidi"/>
            <w:color w:val="auto"/>
          </w:rPr>
          <w:tab/>
        </w:r>
        <w:r w:rsidR="00D75179" w:rsidRPr="00276847">
          <w:rPr>
            <w:rStyle w:val="Hyperlink"/>
          </w:rPr>
          <w:t>Age category, by sex (de jure only)</w:t>
        </w:r>
        <w:r w:rsidR="00D75179">
          <w:rPr>
            <w:webHidden/>
          </w:rPr>
          <w:tab/>
        </w:r>
        <w:r w:rsidR="00D75179">
          <w:rPr>
            <w:webHidden/>
          </w:rPr>
          <w:fldChar w:fldCharType="begin"/>
        </w:r>
        <w:r w:rsidR="00D75179">
          <w:rPr>
            <w:webHidden/>
          </w:rPr>
          <w:instrText xml:space="preserve"> PAGEREF _Toc23753449 \h </w:instrText>
        </w:r>
        <w:r w:rsidR="00D75179">
          <w:rPr>
            <w:webHidden/>
          </w:rPr>
        </w:r>
        <w:r w:rsidR="00D75179">
          <w:rPr>
            <w:webHidden/>
          </w:rPr>
          <w:fldChar w:fldCharType="separate"/>
        </w:r>
        <w:r w:rsidR="00D75179">
          <w:rPr>
            <w:webHidden/>
          </w:rPr>
          <w:t>54</w:t>
        </w:r>
        <w:r w:rsidR="00D75179">
          <w:rPr>
            <w:webHidden/>
          </w:rPr>
          <w:fldChar w:fldCharType="end"/>
        </w:r>
      </w:hyperlink>
    </w:p>
    <w:p w14:paraId="78572045" w14:textId="262B561E" w:rsidR="00D75179" w:rsidRDefault="00D87E19">
      <w:pPr>
        <w:pStyle w:val="TOC3"/>
        <w:tabs>
          <w:tab w:val="left" w:pos="1760"/>
        </w:tabs>
        <w:rPr>
          <w:rFonts w:asciiTheme="minorHAnsi" w:eastAsiaTheme="minorEastAsia" w:hAnsiTheme="minorHAnsi" w:cstheme="minorBidi"/>
          <w:color w:val="auto"/>
        </w:rPr>
      </w:pPr>
      <w:hyperlink w:anchor="_Toc23753450" w:history="1">
        <w:r w:rsidR="00D75179" w:rsidRPr="00276847">
          <w:rPr>
            <w:rStyle w:val="Hyperlink"/>
          </w:rPr>
          <w:t>5.2.3</w:t>
        </w:r>
        <w:r w:rsidR="00D75179">
          <w:rPr>
            <w:rFonts w:asciiTheme="minorHAnsi" w:eastAsiaTheme="minorEastAsia" w:hAnsiTheme="minorHAnsi" w:cstheme="minorBidi"/>
            <w:color w:val="auto"/>
          </w:rPr>
          <w:tab/>
        </w:r>
        <w:r w:rsidR="00D75179" w:rsidRPr="00276847">
          <w:rPr>
            <w:rStyle w:val="Hyperlink"/>
          </w:rPr>
          <w:t>Youth, by sex (de jure only)</w:t>
        </w:r>
        <w:r w:rsidR="00D75179">
          <w:rPr>
            <w:webHidden/>
          </w:rPr>
          <w:tab/>
        </w:r>
        <w:r w:rsidR="00D75179">
          <w:rPr>
            <w:webHidden/>
          </w:rPr>
          <w:fldChar w:fldCharType="begin"/>
        </w:r>
        <w:r w:rsidR="00D75179">
          <w:rPr>
            <w:webHidden/>
          </w:rPr>
          <w:instrText xml:space="preserve"> PAGEREF _Toc23753450 \h </w:instrText>
        </w:r>
        <w:r w:rsidR="00D75179">
          <w:rPr>
            <w:webHidden/>
          </w:rPr>
        </w:r>
        <w:r w:rsidR="00D75179">
          <w:rPr>
            <w:webHidden/>
          </w:rPr>
          <w:fldChar w:fldCharType="separate"/>
        </w:r>
        <w:r w:rsidR="00D75179">
          <w:rPr>
            <w:webHidden/>
          </w:rPr>
          <w:t>55</w:t>
        </w:r>
        <w:r w:rsidR="00D75179">
          <w:rPr>
            <w:webHidden/>
          </w:rPr>
          <w:fldChar w:fldCharType="end"/>
        </w:r>
      </w:hyperlink>
    </w:p>
    <w:p w14:paraId="417DFB0E" w14:textId="0EEA1CCE" w:rsidR="00D75179" w:rsidRDefault="00D87E19">
      <w:pPr>
        <w:pStyle w:val="TOC3"/>
        <w:tabs>
          <w:tab w:val="left" w:pos="1760"/>
        </w:tabs>
        <w:rPr>
          <w:rFonts w:asciiTheme="minorHAnsi" w:eastAsiaTheme="minorEastAsia" w:hAnsiTheme="minorHAnsi" w:cstheme="minorBidi"/>
          <w:color w:val="auto"/>
        </w:rPr>
      </w:pPr>
      <w:hyperlink w:anchor="_Toc23753451" w:history="1">
        <w:r w:rsidR="00D75179" w:rsidRPr="00276847">
          <w:rPr>
            <w:rStyle w:val="Hyperlink"/>
          </w:rPr>
          <w:t>5.2.4</w:t>
        </w:r>
        <w:r w:rsidR="00D75179">
          <w:rPr>
            <w:rFonts w:asciiTheme="minorHAnsi" w:eastAsiaTheme="minorEastAsia" w:hAnsiTheme="minorHAnsi" w:cstheme="minorBidi"/>
            <w:color w:val="auto"/>
          </w:rPr>
          <w:tab/>
        </w:r>
        <w:r w:rsidR="00D75179" w:rsidRPr="00276847">
          <w:rPr>
            <w:rStyle w:val="Hyperlink"/>
          </w:rPr>
          <w:t>Education, by sex (de jure only)</w:t>
        </w:r>
        <w:r w:rsidR="00D75179">
          <w:rPr>
            <w:webHidden/>
          </w:rPr>
          <w:tab/>
        </w:r>
        <w:r w:rsidR="00D75179">
          <w:rPr>
            <w:webHidden/>
          </w:rPr>
          <w:fldChar w:fldCharType="begin"/>
        </w:r>
        <w:r w:rsidR="00D75179">
          <w:rPr>
            <w:webHidden/>
          </w:rPr>
          <w:instrText xml:space="preserve"> PAGEREF _Toc23753451 \h </w:instrText>
        </w:r>
        <w:r w:rsidR="00D75179">
          <w:rPr>
            <w:webHidden/>
          </w:rPr>
        </w:r>
        <w:r w:rsidR="00D75179">
          <w:rPr>
            <w:webHidden/>
          </w:rPr>
          <w:fldChar w:fldCharType="separate"/>
        </w:r>
        <w:r w:rsidR="00D75179">
          <w:rPr>
            <w:webHidden/>
          </w:rPr>
          <w:t>56</w:t>
        </w:r>
        <w:r w:rsidR="00D75179">
          <w:rPr>
            <w:webHidden/>
          </w:rPr>
          <w:fldChar w:fldCharType="end"/>
        </w:r>
      </w:hyperlink>
    </w:p>
    <w:p w14:paraId="19150D3F" w14:textId="665BD5C9" w:rsidR="00D75179" w:rsidRDefault="00D87E19">
      <w:pPr>
        <w:pStyle w:val="TOC2"/>
        <w:rPr>
          <w:rFonts w:asciiTheme="minorHAnsi" w:eastAsiaTheme="minorEastAsia" w:hAnsiTheme="minorHAnsi" w:cstheme="minorBidi"/>
          <w:color w:val="auto"/>
        </w:rPr>
      </w:pPr>
      <w:hyperlink w:anchor="_Toc23753452" w:history="1">
        <w:r w:rsidR="00D75179" w:rsidRPr="00276847">
          <w:rPr>
            <w:rStyle w:val="Hyperlink"/>
          </w:rPr>
          <w:t>5.3</w:t>
        </w:r>
        <w:r w:rsidR="00D75179">
          <w:rPr>
            <w:rFonts w:asciiTheme="minorHAnsi" w:eastAsiaTheme="minorEastAsia" w:hAnsiTheme="minorHAnsi" w:cstheme="minorBidi"/>
            <w:color w:val="auto"/>
          </w:rPr>
          <w:tab/>
        </w:r>
        <w:r w:rsidR="00D75179" w:rsidRPr="00276847">
          <w:rPr>
            <w:rStyle w:val="Hyperlink"/>
          </w:rPr>
          <w:t>Women of reproductive age</w:t>
        </w:r>
        <w:r w:rsidR="00D75179">
          <w:rPr>
            <w:webHidden/>
          </w:rPr>
          <w:tab/>
        </w:r>
        <w:r w:rsidR="00D75179">
          <w:rPr>
            <w:webHidden/>
          </w:rPr>
          <w:fldChar w:fldCharType="begin"/>
        </w:r>
        <w:r w:rsidR="00D75179">
          <w:rPr>
            <w:webHidden/>
          </w:rPr>
          <w:instrText xml:space="preserve"> PAGEREF _Toc23753452 \h </w:instrText>
        </w:r>
        <w:r w:rsidR="00D75179">
          <w:rPr>
            <w:webHidden/>
          </w:rPr>
        </w:r>
        <w:r w:rsidR="00D75179">
          <w:rPr>
            <w:webHidden/>
          </w:rPr>
          <w:fldChar w:fldCharType="separate"/>
        </w:r>
        <w:r w:rsidR="00D75179">
          <w:rPr>
            <w:webHidden/>
          </w:rPr>
          <w:t>57</w:t>
        </w:r>
        <w:r w:rsidR="00D75179">
          <w:rPr>
            <w:webHidden/>
          </w:rPr>
          <w:fldChar w:fldCharType="end"/>
        </w:r>
      </w:hyperlink>
    </w:p>
    <w:p w14:paraId="57A9F676" w14:textId="1CD9A9BA" w:rsidR="00D75179" w:rsidRDefault="00D87E19">
      <w:pPr>
        <w:pStyle w:val="TOC3"/>
        <w:tabs>
          <w:tab w:val="left" w:pos="1760"/>
        </w:tabs>
        <w:rPr>
          <w:rFonts w:asciiTheme="minorHAnsi" w:eastAsiaTheme="minorEastAsia" w:hAnsiTheme="minorHAnsi" w:cstheme="minorBidi"/>
          <w:color w:val="auto"/>
        </w:rPr>
      </w:pPr>
      <w:hyperlink w:anchor="_Toc23753453" w:history="1">
        <w:r w:rsidR="00D75179" w:rsidRPr="00276847">
          <w:rPr>
            <w:rStyle w:val="Hyperlink"/>
          </w:rPr>
          <w:t>5.3.1</w:t>
        </w:r>
        <w:r w:rsidR="00D75179">
          <w:rPr>
            <w:rFonts w:asciiTheme="minorHAnsi" w:eastAsiaTheme="minorEastAsia" w:hAnsiTheme="minorHAnsi" w:cstheme="minorBidi"/>
            <w:color w:val="auto"/>
          </w:rPr>
          <w:tab/>
        </w:r>
        <w:r w:rsidR="00D75179" w:rsidRPr="00276847">
          <w:rPr>
            <w:rStyle w:val="Hyperlink"/>
          </w:rPr>
          <w:t>Age category—5-year age categories</w:t>
        </w:r>
        <w:r w:rsidR="00D75179">
          <w:rPr>
            <w:webHidden/>
          </w:rPr>
          <w:tab/>
        </w:r>
        <w:r w:rsidR="00D75179">
          <w:rPr>
            <w:webHidden/>
          </w:rPr>
          <w:fldChar w:fldCharType="begin"/>
        </w:r>
        <w:r w:rsidR="00D75179">
          <w:rPr>
            <w:webHidden/>
          </w:rPr>
          <w:instrText xml:space="preserve"> PAGEREF _Toc23753453 \h </w:instrText>
        </w:r>
        <w:r w:rsidR="00D75179">
          <w:rPr>
            <w:webHidden/>
          </w:rPr>
        </w:r>
        <w:r w:rsidR="00D75179">
          <w:rPr>
            <w:webHidden/>
          </w:rPr>
          <w:fldChar w:fldCharType="separate"/>
        </w:r>
        <w:r w:rsidR="00D75179">
          <w:rPr>
            <w:webHidden/>
          </w:rPr>
          <w:t>58</w:t>
        </w:r>
        <w:r w:rsidR="00D75179">
          <w:rPr>
            <w:webHidden/>
          </w:rPr>
          <w:fldChar w:fldCharType="end"/>
        </w:r>
      </w:hyperlink>
    </w:p>
    <w:p w14:paraId="2E60FF22" w14:textId="32B44C07" w:rsidR="00D75179" w:rsidRDefault="00D87E19">
      <w:pPr>
        <w:pStyle w:val="TOC3"/>
        <w:tabs>
          <w:tab w:val="left" w:pos="1760"/>
        </w:tabs>
        <w:rPr>
          <w:rFonts w:asciiTheme="minorHAnsi" w:eastAsiaTheme="minorEastAsia" w:hAnsiTheme="minorHAnsi" w:cstheme="minorBidi"/>
          <w:color w:val="auto"/>
        </w:rPr>
      </w:pPr>
      <w:hyperlink w:anchor="_Toc23753454" w:history="1">
        <w:r w:rsidR="00D75179" w:rsidRPr="00276847">
          <w:rPr>
            <w:rStyle w:val="Hyperlink"/>
          </w:rPr>
          <w:t>5.3.2</w:t>
        </w:r>
        <w:r w:rsidR="00D75179">
          <w:rPr>
            <w:rFonts w:asciiTheme="minorHAnsi" w:eastAsiaTheme="minorEastAsia" w:hAnsiTheme="minorHAnsi" w:cstheme="minorBidi"/>
            <w:color w:val="auto"/>
          </w:rPr>
          <w:tab/>
        </w:r>
        <w:r w:rsidR="00D75179" w:rsidRPr="00276847">
          <w:rPr>
            <w:rStyle w:val="Hyperlink"/>
          </w:rPr>
          <w:t>Age category—15-18 years and 19-49 years</w:t>
        </w:r>
        <w:r w:rsidR="00D75179">
          <w:rPr>
            <w:webHidden/>
          </w:rPr>
          <w:tab/>
        </w:r>
        <w:r w:rsidR="00D75179">
          <w:rPr>
            <w:webHidden/>
          </w:rPr>
          <w:fldChar w:fldCharType="begin"/>
        </w:r>
        <w:r w:rsidR="00D75179">
          <w:rPr>
            <w:webHidden/>
          </w:rPr>
          <w:instrText xml:space="preserve"> PAGEREF _Toc23753454 \h </w:instrText>
        </w:r>
        <w:r w:rsidR="00D75179">
          <w:rPr>
            <w:webHidden/>
          </w:rPr>
        </w:r>
        <w:r w:rsidR="00D75179">
          <w:rPr>
            <w:webHidden/>
          </w:rPr>
          <w:fldChar w:fldCharType="separate"/>
        </w:r>
        <w:r w:rsidR="00D75179">
          <w:rPr>
            <w:webHidden/>
          </w:rPr>
          <w:t>58</w:t>
        </w:r>
        <w:r w:rsidR="00D75179">
          <w:rPr>
            <w:webHidden/>
          </w:rPr>
          <w:fldChar w:fldCharType="end"/>
        </w:r>
      </w:hyperlink>
    </w:p>
    <w:p w14:paraId="5A289544" w14:textId="2EBB2540" w:rsidR="00D75179" w:rsidRDefault="00D87E19">
      <w:pPr>
        <w:pStyle w:val="TOC3"/>
        <w:tabs>
          <w:tab w:val="left" w:pos="1760"/>
        </w:tabs>
        <w:rPr>
          <w:rFonts w:asciiTheme="minorHAnsi" w:eastAsiaTheme="minorEastAsia" w:hAnsiTheme="minorHAnsi" w:cstheme="minorBidi"/>
          <w:color w:val="auto"/>
        </w:rPr>
      </w:pPr>
      <w:hyperlink w:anchor="_Toc23753455" w:history="1">
        <w:r w:rsidR="00D75179" w:rsidRPr="00276847">
          <w:rPr>
            <w:rStyle w:val="Hyperlink"/>
          </w:rPr>
          <w:t>5.3.3</w:t>
        </w:r>
        <w:r w:rsidR="00D75179">
          <w:rPr>
            <w:rFonts w:asciiTheme="minorHAnsi" w:eastAsiaTheme="minorEastAsia" w:hAnsiTheme="minorHAnsi" w:cstheme="minorBidi"/>
            <w:color w:val="auto"/>
          </w:rPr>
          <w:tab/>
        </w:r>
        <w:r w:rsidR="00D75179" w:rsidRPr="00276847">
          <w:rPr>
            <w:rStyle w:val="Hyperlink"/>
          </w:rPr>
          <w:t>Education</w:t>
        </w:r>
        <w:r w:rsidR="00D75179">
          <w:rPr>
            <w:webHidden/>
          </w:rPr>
          <w:tab/>
        </w:r>
        <w:r w:rsidR="00D75179">
          <w:rPr>
            <w:webHidden/>
          </w:rPr>
          <w:fldChar w:fldCharType="begin"/>
        </w:r>
        <w:r w:rsidR="00D75179">
          <w:rPr>
            <w:webHidden/>
          </w:rPr>
          <w:instrText xml:space="preserve"> PAGEREF _Toc23753455 \h </w:instrText>
        </w:r>
        <w:r w:rsidR="00D75179">
          <w:rPr>
            <w:webHidden/>
          </w:rPr>
        </w:r>
        <w:r w:rsidR="00D75179">
          <w:rPr>
            <w:webHidden/>
          </w:rPr>
          <w:fldChar w:fldCharType="separate"/>
        </w:r>
        <w:r w:rsidR="00D75179">
          <w:rPr>
            <w:webHidden/>
          </w:rPr>
          <w:t>59</w:t>
        </w:r>
        <w:r w:rsidR="00D75179">
          <w:rPr>
            <w:webHidden/>
          </w:rPr>
          <w:fldChar w:fldCharType="end"/>
        </w:r>
      </w:hyperlink>
    </w:p>
    <w:p w14:paraId="61F32A57" w14:textId="16939CF7" w:rsidR="00D75179" w:rsidRDefault="00D87E19">
      <w:pPr>
        <w:pStyle w:val="TOC3"/>
        <w:tabs>
          <w:tab w:val="left" w:pos="1760"/>
        </w:tabs>
        <w:rPr>
          <w:rFonts w:asciiTheme="minorHAnsi" w:eastAsiaTheme="minorEastAsia" w:hAnsiTheme="minorHAnsi" w:cstheme="minorBidi"/>
          <w:color w:val="auto"/>
        </w:rPr>
      </w:pPr>
      <w:hyperlink w:anchor="_Toc23753456" w:history="1">
        <w:r w:rsidR="00D75179" w:rsidRPr="00276847">
          <w:rPr>
            <w:rStyle w:val="Hyperlink"/>
          </w:rPr>
          <w:t>5.3.4</w:t>
        </w:r>
        <w:r w:rsidR="00D75179">
          <w:rPr>
            <w:rFonts w:asciiTheme="minorHAnsi" w:eastAsiaTheme="minorEastAsia" w:hAnsiTheme="minorHAnsi" w:cstheme="minorBidi"/>
            <w:color w:val="auto"/>
          </w:rPr>
          <w:tab/>
        </w:r>
        <w:r w:rsidR="00D75179" w:rsidRPr="00276847">
          <w:rPr>
            <w:rStyle w:val="Hyperlink"/>
          </w:rPr>
          <w:t>Pregnancy status</w:t>
        </w:r>
        <w:r w:rsidR="00D75179">
          <w:rPr>
            <w:webHidden/>
          </w:rPr>
          <w:tab/>
        </w:r>
        <w:r w:rsidR="00D75179">
          <w:rPr>
            <w:webHidden/>
          </w:rPr>
          <w:fldChar w:fldCharType="begin"/>
        </w:r>
        <w:r w:rsidR="00D75179">
          <w:rPr>
            <w:webHidden/>
          </w:rPr>
          <w:instrText xml:space="preserve"> PAGEREF _Toc23753456 \h </w:instrText>
        </w:r>
        <w:r w:rsidR="00D75179">
          <w:rPr>
            <w:webHidden/>
          </w:rPr>
        </w:r>
        <w:r w:rsidR="00D75179">
          <w:rPr>
            <w:webHidden/>
          </w:rPr>
          <w:fldChar w:fldCharType="separate"/>
        </w:r>
        <w:r w:rsidR="00D75179">
          <w:rPr>
            <w:webHidden/>
          </w:rPr>
          <w:t>59</w:t>
        </w:r>
        <w:r w:rsidR="00D75179">
          <w:rPr>
            <w:webHidden/>
          </w:rPr>
          <w:fldChar w:fldCharType="end"/>
        </w:r>
      </w:hyperlink>
    </w:p>
    <w:p w14:paraId="48AC473D" w14:textId="389E53AF" w:rsidR="00D75179" w:rsidRDefault="00D87E19">
      <w:pPr>
        <w:pStyle w:val="TOC2"/>
        <w:rPr>
          <w:rFonts w:asciiTheme="minorHAnsi" w:eastAsiaTheme="minorEastAsia" w:hAnsiTheme="minorHAnsi" w:cstheme="minorBidi"/>
          <w:color w:val="auto"/>
        </w:rPr>
      </w:pPr>
      <w:hyperlink w:anchor="_Toc23753457" w:history="1">
        <w:r w:rsidR="00D75179" w:rsidRPr="00276847">
          <w:rPr>
            <w:rStyle w:val="Hyperlink"/>
          </w:rPr>
          <w:t>5.4</w:t>
        </w:r>
        <w:r w:rsidR="00D75179">
          <w:rPr>
            <w:rFonts w:asciiTheme="minorHAnsi" w:eastAsiaTheme="minorEastAsia" w:hAnsiTheme="minorHAnsi" w:cstheme="minorBidi"/>
            <w:color w:val="auto"/>
          </w:rPr>
          <w:tab/>
        </w:r>
        <w:r w:rsidR="00D75179" w:rsidRPr="00276847">
          <w:rPr>
            <w:rStyle w:val="Hyperlink"/>
          </w:rPr>
          <w:t>Children under 5</w:t>
        </w:r>
        <w:r w:rsidR="00D75179">
          <w:rPr>
            <w:webHidden/>
          </w:rPr>
          <w:tab/>
        </w:r>
        <w:r w:rsidR="00D75179">
          <w:rPr>
            <w:webHidden/>
          </w:rPr>
          <w:fldChar w:fldCharType="begin"/>
        </w:r>
        <w:r w:rsidR="00D75179">
          <w:rPr>
            <w:webHidden/>
          </w:rPr>
          <w:instrText xml:space="preserve"> PAGEREF _Toc23753457 \h </w:instrText>
        </w:r>
        <w:r w:rsidR="00D75179">
          <w:rPr>
            <w:webHidden/>
          </w:rPr>
        </w:r>
        <w:r w:rsidR="00D75179">
          <w:rPr>
            <w:webHidden/>
          </w:rPr>
          <w:fldChar w:fldCharType="separate"/>
        </w:r>
        <w:r w:rsidR="00D75179">
          <w:rPr>
            <w:webHidden/>
          </w:rPr>
          <w:t>60</w:t>
        </w:r>
        <w:r w:rsidR="00D75179">
          <w:rPr>
            <w:webHidden/>
          </w:rPr>
          <w:fldChar w:fldCharType="end"/>
        </w:r>
      </w:hyperlink>
    </w:p>
    <w:p w14:paraId="1435BDC3" w14:textId="7896F146" w:rsidR="00D75179" w:rsidRDefault="00D87E19">
      <w:pPr>
        <w:pStyle w:val="TOC3"/>
        <w:tabs>
          <w:tab w:val="left" w:pos="1760"/>
        </w:tabs>
        <w:rPr>
          <w:rFonts w:asciiTheme="minorHAnsi" w:eastAsiaTheme="minorEastAsia" w:hAnsiTheme="minorHAnsi" w:cstheme="minorBidi"/>
          <w:color w:val="auto"/>
        </w:rPr>
      </w:pPr>
      <w:hyperlink w:anchor="_Toc23753458" w:history="1">
        <w:r w:rsidR="00D75179" w:rsidRPr="00276847">
          <w:rPr>
            <w:rStyle w:val="Hyperlink"/>
          </w:rPr>
          <w:t>5.4.1</w:t>
        </w:r>
        <w:r w:rsidR="00D75179">
          <w:rPr>
            <w:rFonts w:asciiTheme="minorHAnsi" w:eastAsiaTheme="minorEastAsia" w:hAnsiTheme="minorHAnsi" w:cstheme="minorBidi"/>
            <w:color w:val="auto"/>
          </w:rPr>
          <w:tab/>
        </w:r>
        <w:r w:rsidR="00D75179" w:rsidRPr="00276847">
          <w:rPr>
            <w:rStyle w:val="Hyperlink"/>
          </w:rPr>
          <w:t>Sex</w:t>
        </w:r>
        <w:r w:rsidR="00D75179">
          <w:rPr>
            <w:webHidden/>
          </w:rPr>
          <w:tab/>
        </w:r>
        <w:r w:rsidR="00D75179">
          <w:rPr>
            <w:webHidden/>
          </w:rPr>
          <w:fldChar w:fldCharType="begin"/>
        </w:r>
        <w:r w:rsidR="00D75179">
          <w:rPr>
            <w:webHidden/>
          </w:rPr>
          <w:instrText xml:space="preserve"> PAGEREF _Toc23753458 \h </w:instrText>
        </w:r>
        <w:r w:rsidR="00D75179">
          <w:rPr>
            <w:webHidden/>
          </w:rPr>
        </w:r>
        <w:r w:rsidR="00D75179">
          <w:rPr>
            <w:webHidden/>
          </w:rPr>
          <w:fldChar w:fldCharType="separate"/>
        </w:r>
        <w:r w:rsidR="00D75179">
          <w:rPr>
            <w:webHidden/>
          </w:rPr>
          <w:t>60</w:t>
        </w:r>
        <w:r w:rsidR="00D75179">
          <w:rPr>
            <w:webHidden/>
          </w:rPr>
          <w:fldChar w:fldCharType="end"/>
        </w:r>
      </w:hyperlink>
    </w:p>
    <w:p w14:paraId="6CBDAA11" w14:textId="2EA4C4D6" w:rsidR="00D75179" w:rsidRDefault="00D87E19">
      <w:pPr>
        <w:pStyle w:val="TOC3"/>
        <w:tabs>
          <w:tab w:val="left" w:pos="1760"/>
        </w:tabs>
        <w:rPr>
          <w:rFonts w:asciiTheme="minorHAnsi" w:eastAsiaTheme="minorEastAsia" w:hAnsiTheme="minorHAnsi" w:cstheme="minorBidi"/>
          <w:color w:val="auto"/>
        </w:rPr>
      </w:pPr>
      <w:hyperlink w:anchor="_Toc23753459" w:history="1">
        <w:r w:rsidR="00D75179" w:rsidRPr="00276847">
          <w:rPr>
            <w:rStyle w:val="Hyperlink"/>
          </w:rPr>
          <w:t>5.4.2</w:t>
        </w:r>
        <w:r w:rsidR="00D75179">
          <w:rPr>
            <w:rFonts w:asciiTheme="minorHAnsi" w:eastAsiaTheme="minorEastAsia" w:hAnsiTheme="minorHAnsi" w:cstheme="minorBidi"/>
            <w:color w:val="auto"/>
          </w:rPr>
          <w:tab/>
        </w:r>
        <w:r w:rsidR="00D75179" w:rsidRPr="00276847">
          <w:rPr>
            <w:rStyle w:val="Hyperlink"/>
          </w:rPr>
          <w:t>Age category—12 months</w:t>
        </w:r>
        <w:r w:rsidR="00D75179">
          <w:rPr>
            <w:webHidden/>
          </w:rPr>
          <w:tab/>
        </w:r>
        <w:r w:rsidR="00D75179">
          <w:rPr>
            <w:webHidden/>
          </w:rPr>
          <w:fldChar w:fldCharType="begin"/>
        </w:r>
        <w:r w:rsidR="00D75179">
          <w:rPr>
            <w:webHidden/>
          </w:rPr>
          <w:instrText xml:space="preserve"> PAGEREF _Toc23753459 \h </w:instrText>
        </w:r>
        <w:r w:rsidR="00D75179">
          <w:rPr>
            <w:webHidden/>
          </w:rPr>
        </w:r>
        <w:r w:rsidR="00D75179">
          <w:rPr>
            <w:webHidden/>
          </w:rPr>
          <w:fldChar w:fldCharType="separate"/>
        </w:r>
        <w:r w:rsidR="00D75179">
          <w:rPr>
            <w:webHidden/>
          </w:rPr>
          <w:t>60</w:t>
        </w:r>
        <w:r w:rsidR="00D75179">
          <w:rPr>
            <w:webHidden/>
          </w:rPr>
          <w:fldChar w:fldCharType="end"/>
        </w:r>
      </w:hyperlink>
    </w:p>
    <w:p w14:paraId="43325246" w14:textId="7714A34A" w:rsidR="00D75179" w:rsidRDefault="00D87E19">
      <w:pPr>
        <w:pStyle w:val="TOC3"/>
        <w:tabs>
          <w:tab w:val="left" w:pos="1760"/>
        </w:tabs>
        <w:rPr>
          <w:rFonts w:asciiTheme="minorHAnsi" w:eastAsiaTheme="minorEastAsia" w:hAnsiTheme="minorHAnsi" w:cstheme="minorBidi"/>
          <w:color w:val="auto"/>
        </w:rPr>
      </w:pPr>
      <w:hyperlink w:anchor="_Toc23753460" w:history="1">
        <w:r w:rsidR="00D75179" w:rsidRPr="00276847">
          <w:rPr>
            <w:rStyle w:val="Hyperlink"/>
          </w:rPr>
          <w:t>5.4.3</w:t>
        </w:r>
        <w:r w:rsidR="00D75179">
          <w:rPr>
            <w:rFonts w:asciiTheme="minorHAnsi" w:eastAsiaTheme="minorEastAsia" w:hAnsiTheme="minorHAnsi" w:cstheme="minorBidi"/>
            <w:color w:val="auto"/>
          </w:rPr>
          <w:tab/>
        </w:r>
        <w:r w:rsidR="00D75179" w:rsidRPr="00276847">
          <w:rPr>
            <w:rStyle w:val="Hyperlink"/>
          </w:rPr>
          <w:t>Age category—6 months</w:t>
        </w:r>
        <w:r w:rsidR="00D75179">
          <w:rPr>
            <w:webHidden/>
          </w:rPr>
          <w:tab/>
        </w:r>
        <w:r w:rsidR="00D75179">
          <w:rPr>
            <w:webHidden/>
          </w:rPr>
          <w:fldChar w:fldCharType="begin"/>
        </w:r>
        <w:r w:rsidR="00D75179">
          <w:rPr>
            <w:webHidden/>
          </w:rPr>
          <w:instrText xml:space="preserve"> PAGEREF _Toc23753460 \h </w:instrText>
        </w:r>
        <w:r w:rsidR="00D75179">
          <w:rPr>
            <w:webHidden/>
          </w:rPr>
        </w:r>
        <w:r w:rsidR="00D75179">
          <w:rPr>
            <w:webHidden/>
          </w:rPr>
          <w:fldChar w:fldCharType="separate"/>
        </w:r>
        <w:r w:rsidR="00D75179">
          <w:rPr>
            <w:webHidden/>
          </w:rPr>
          <w:t>61</w:t>
        </w:r>
        <w:r w:rsidR="00D75179">
          <w:rPr>
            <w:webHidden/>
          </w:rPr>
          <w:fldChar w:fldCharType="end"/>
        </w:r>
      </w:hyperlink>
    </w:p>
    <w:p w14:paraId="7C8B2A42" w14:textId="438FC6E7" w:rsidR="00D75179" w:rsidRDefault="00D87E19">
      <w:pPr>
        <w:pStyle w:val="TOC3"/>
        <w:tabs>
          <w:tab w:val="left" w:pos="1760"/>
        </w:tabs>
        <w:rPr>
          <w:rFonts w:asciiTheme="minorHAnsi" w:eastAsiaTheme="minorEastAsia" w:hAnsiTheme="minorHAnsi" w:cstheme="minorBidi"/>
          <w:color w:val="auto"/>
        </w:rPr>
      </w:pPr>
      <w:hyperlink w:anchor="_Toc23753461" w:history="1">
        <w:r w:rsidR="00D75179" w:rsidRPr="00276847">
          <w:rPr>
            <w:rStyle w:val="Hyperlink"/>
          </w:rPr>
          <w:t>5.4.4</w:t>
        </w:r>
        <w:r w:rsidR="00D75179">
          <w:rPr>
            <w:rFonts w:asciiTheme="minorHAnsi" w:eastAsiaTheme="minorEastAsia" w:hAnsiTheme="minorHAnsi" w:cstheme="minorBidi"/>
            <w:color w:val="auto"/>
          </w:rPr>
          <w:tab/>
        </w:r>
        <w:r w:rsidR="00D75179" w:rsidRPr="00276847">
          <w:rPr>
            <w:rStyle w:val="Hyperlink"/>
          </w:rPr>
          <w:t>Age category—0-23 months and 24-59 months</w:t>
        </w:r>
        <w:r w:rsidR="00D75179">
          <w:rPr>
            <w:webHidden/>
          </w:rPr>
          <w:tab/>
        </w:r>
        <w:r w:rsidR="00D75179">
          <w:rPr>
            <w:webHidden/>
          </w:rPr>
          <w:fldChar w:fldCharType="begin"/>
        </w:r>
        <w:r w:rsidR="00D75179">
          <w:rPr>
            <w:webHidden/>
          </w:rPr>
          <w:instrText xml:space="preserve"> PAGEREF _Toc23753461 \h </w:instrText>
        </w:r>
        <w:r w:rsidR="00D75179">
          <w:rPr>
            <w:webHidden/>
          </w:rPr>
        </w:r>
        <w:r w:rsidR="00D75179">
          <w:rPr>
            <w:webHidden/>
          </w:rPr>
          <w:fldChar w:fldCharType="separate"/>
        </w:r>
        <w:r w:rsidR="00D75179">
          <w:rPr>
            <w:webHidden/>
          </w:rPr>
          <w:t>61</w:t>
        </w:r>
        <w:r w:rsidR="00D75179">
          <w:rPr>
            <w:webHidden/>
          </w:rPr>
          <w:fldChar w:fldCharType="end"/>
        </w:r>
      </w:hyperlink>
    </w:p>
    <w:p w14:paraId="01E11639" w14:textId="52341E8E" w:rsidR="00D75179" w:rsidRDefault="00D87E19">
      <w:pPr>
        <w:pStyle w:val="TOC3"/>
        <w:tabs>
          <w:tab w:val="left" w:pos="1760"/>
        </w:tabs>
        <w:rPr>
          <w:rFonts w:asciiTheme="minorHAnsi" w:eastAsiaTheme="minorEastAsia" w:hAnsiTheme="minorHAnsi" w:cstheme="minorBidi"/>
          <w:color w:val="auto"/>
        </w:rPr>
      </w:pPr>
      <w:hyperlink w:anchor="_Toc23753462" w:history="1">
        <w:r w:rsidR="00D75179" w:rsidRPr="00276847">
          <w:rPr>
            <w:rStyle w:val="Hyperlink"/>
          </w:rPr>
          <w:t>5.4.5</w:t>
        </w:r>
        <w:r w:rsidR="00D75179">
          <w:rPr>
            <w:rFonts w:asciiTheme="minorHAnsi" w:eastAsiaTheme="minorEastAsia" w:hAnsiTheme="minorHAnsi" w:cstheme="minorBidi"/>
            <w:color w:val="auto"/>
          </w:rPr>
          <w:tab/>
        </w:r>
        <w:r w:rsidR="00D75179" w:rsidRPr="00276847">
          <w:rPr>
            <w:rStyle w:val="Hyperlink"/>
          </w:rPr>
          <w:t>Caregiver’s education</w:t>
        </w:r>
        <w:r w:rsidR="00D75179">
          <w:rPr>
            <w:webHidden/>
          </w:rPr>
          <w:tab/>
        </w:r>
        <w:r w:rsidR="00D75179">
          <w:rPr>
            <w:webHidden/>
          </w:rPr>
          <w:fldChar w:fldCharType="begin"/>
        </w:r>
        <w:r w:rsidR="00D75179">
          <w:rPr>
            <w:webHidden/>
          </w:rPr>
          <w:instrText xml:space="preserve"> PAGEREF _Toc23753462 \h </w:instrText>
        </w:r>
        <w:r w:rsidR="00D75179">
          <w:rPr>
            <w:webHidden/>
          </w:rPr>
        </w:r>
        <w:r w:rsidR="00D75179">
          <w:rPr>
            <w:webHidden/>
          </w:rPr>
          <w:fldChar w:fldCharType="separate"/>
        </w:r>
        <w:r w:rsidR="00D75179">
          <w:rPr>
            <w:webHidden/>
          </w:rPr>
          <w:t>62</w:t>
        </w:r>
        <w:r w:rsidR="00D75179">
          <w:rPr>
            <w:webHidden/>
          </w:rPr>
          <w:fldChar w:fldCharType="end"/>
        </w:r>
      </w:hyperlink>
    </w:p>
    <w:p w14:paraId="331E4015" w14:textId="14D76356" w:rsidR="00D75179" w:rsidRDefault="00D87E19">
      <w:pPr>
        <w:pStyle w:val="TOC2"/>
        <w:rPr>
          <w:rFonts w:asciiTheme="minorHAnsi" w:eastAsiaTheme="minorEastAsia" w:hAnsiTheme="minorHAnsi" w:cstheme="minorBidi"/>
          <w:color w:val="auto"/>
        </w:rPr>
      </w:pPr>
      <w:hyperlink w:anchor="_Toc23753463" w:history="1">
        <w:r w:rsidR="00D75179" w:rsidRPr="00276847">
          <w:rPr>
            <w:rStyle w:val="Hyperlink"/>
          </w:rPr>
          <w:t>5.5</w:t>
        </w:r>
        <w:r w:rsidR="00D75179">
          <w:rPr>
            <w:rFonts w:asciiTheme="minorHAnsi" w:eastAsiaTheme="minorEastAsia" w:hAnsiTheme="minorHAnsi" w:cstheme="minorBidi"/>
            <w:color w:val="auto"/>
          </w:rPr>
          <w:tab/>
        </w:r>
        <w:r w:rsidR="00D75179" w:rsidRPr="00276847">
          <w:rPr>
            <w:rStyle w:val="Hyperlink"/>
          </w:rPr>
          <w:t>Targeted VCC producers</w:t>
        </w:r>
        <w:r w:rsidR="00D75179">
          <w:rPr>
            <w:webHidden/>
          </w:rPr>
          <w:tab/>
        </w:r>
        <w:r w:rsidR="00D75179">
          <w:rPr>
            <w:webHidden/>
          </w:rPr>
          <w:fldChar w:fldCharType="begin"/>
        </w:r>
        <w:r w:rsidR="00D75179">
          <w:rPr>
            <w:webHidden/>
          </w:rPr>
          <w:instrText xml:space="preserve"> PAGEREF _Toc23753463 \h </w:instrText>
        </w:r>
        <w:r w:rsidR="00D75179">
          <w:rPr>
            <w:webHidden/>
          </w:rPr>
        </w:r>
        <w:r w:rsidR="00D75179">
          <w:rPr>
            <w:webHidden/>
          </w:rPr>
          <w:fldChar w:fldCharType="separate"/>
        </w:r>
        <w:r w:rsidR="00D75179">
          <w:rPr>
            <w:webHidden/>
          </w:rPr>
          <w:t>63</w:t>
        </w:r>
        <w:r w:rsidR="00D75179">
          <w:rPr>
            <w:webHidden/>
          </w:rPr>
          <w:fldChar w:fldCharType="end"/>
        </w:r>
      </w:hyperlink>
    </w:p>
    <w:p w14:paraId="2A8D2206" w14:textId="2416DD89" w:rsidR="00D75179" w:rsidRDefault="00D87E19">
      <w:pPr>
        <w:pStyle w:val="TOC3"/>
        <w:tabs>
          <w:tab w:val="left" w:pos="1760"/>
        </w:tabs>
        <w:rPr>
          <w:rFonts w:asciiTheme="minorHAnsi" w:eastAsiaTheme="minorEastAsia" w:hAnsiTheme="minorHAnsi" w:cstheme="minorBidi"/>
          <w:color w:val="auto"/>
        </w:rPr>
      </w:pPr>
      <w:hyperlink w:anchor="_Toc23753464" w:history="1">
        <w:r w:rsidR="00D75179" w:rsidRPr="00276847">
          <w:rPr>
            <w:rStyle w:val="Hyperlink"/>
          </w:rPr>
          <w:t>5.5.1</w:t>
        </w:r>
        <w:r w:rsidR="00D75179">
          <w:rPr>
            <w:rFonts w:asciiTheme="minorHAnsi" w:eastAsiaTheme="minorEastAsia" w:hAnsiTheme="minorHAnsi" w:cstheme="minorBidi"/>
            <w:color w:val="auto"/>
          </w:rPr>
          <w:tab/>
        </w:r>
        <w:r w:rsidR="00D75179" w:rsidRPr="00276847">
          <w:rPr>
            <w:rStyle w:val="Hyperlink"/>
          </w:rPr>
          <w:t>Sex</w:t>
        </w:r>
        <w:r w:rsidR="00D75179">
          <w:rPr>
            <w:webHidden/>
          </w:rPr>
          <w:tab/>
        </w:r>
        <w:r w:rsidR="00D75179">
          <w:rPr>
            <w:webHidden/>
          </w:rPr>
          <w:fldChar w:fldCharType="begin"/>
        </w:r>
        <w:r w:rsidR="00D75179">
          <w:rPr>
            <w:webHidden/>
          </w:rPr>
          <w:instrText xml:space="preserve"> PAGEREF _Toc23753464 \h </w:instrText>
        </w:r>
        <w:r w:rsidR="00D75179">
          <w:rPr>
            <w:webHidden/>
          </w:rPr>
        </w:r>
        <w:r w:rsidR="00D75179">
          <w:rPr>
            <w:webHidden/>
          </w:rPr>
          <w:fldChar w:fldCharType="separate"/>
        </w:r>
        <w:r w:rsidR="00D75179">
          <w:rPr>
            <w:webHidden/>
          </w:rPr>
          <w:t>63</w:t>
        </w:r>
        <w:r w:rsidR="00D75179">
          <w:rPr>
            <w:webHidden/>
          </w:rPr>
          <w:fldChar w:fldCharType="end"/>
        </w:r>
      </w:hyperlink>
    </w:p>
    <w:p w14:paraId="035F1A19" w14:textId="65D351A8" w:rsidR="00D75179" w:rsidRDefault="00D87E19">
      <w:pPr>
        <w:pStyle w:val="TOC3"/>
        <w:tabs>
          <w:tab w:val="left" w:pos="1760"/>
        </w:tabs>
        <w:rPr>
          <w:rFonts w:asciiTheme="minorHAnsi" w:eastAsiaTheme="minorEastAsia" w:hAnsiTheme="minorHAnsi" w:cstheme="minorBidi"/>
          <w:color w:val="auto"/>
        </w:rPr>
      </w:pPr>
      <w:hyperlink w:anchor="_Toc23753465" w:history="1">
        <w:r w:rsidR="00D75179" w:rsidRPr="00276847">
          <w:rPr>
            <w:rStyle w:val="Hyperlink"/>
          </w:rPr>
          <w:t>5.5.2</w:t>
        </w:r>
        <w:r w:rsidR="00D75179">
          <w:rPr>
            <w:rFonts w:asciiTheme="minorHAnsi" w:eastAsiaTheme="minorEastAsia" w:hAnsiTheme="minorHAnsi" w:cstheme="minorBidi"/>
            <w:color w:val="auto"/>
          </w:rPr>
          <w:tab/>
        </w:r>
        <w:r w:rsidR="00D75179" w:rsidRPr="00276847">
          <w:rPr>
            <w:rStyle w:val="Hyperlink"/>
          </w:rPr>
          <w:t>Age category</w:t>
        </w:r>
        <w:r w:rsidR="00D75179">
          <w:rPr>
            <w:webHidden/>
          </w:rPr>
          <w:tab/>
        </w:r>
        <w:r w:rsidR="00D75179">
          <w:rPr>
            <w:webHidden/>
          </w:rPr>
          <w:fldChar w:fldCharType="begin"/>
        </w:r>
        <w:r w:rsidR="00D75179">
          <w:rPr>
            <w:webHidden/>
          </w:rPr>
          <w:instrText xml:space="preserve"> PAGEREF _Toc23753465 \h </w:instrText>
        </w:r>
        <w:r w:rsidR="00D75179">
          <w:rPr>
            <w:webHidden/>
          </w:rPr>
        </w:r>
        <w:r w:rsidR="00D75179">
          <w:rPr>
            <w:webHidden/>
          </w:rPr>
          <w:fldChar w:fldCharType="separate"/>
        </w:r>
        <w:r w:rsidR="00D75179">
          <w:rPr>
            <w:webHidden/>
          </w:rPr>
          <w:t>63</w:t>
        </w:r>
        <w:r w:rsidR="00D75179">
          <w:rPr>
            <w:webHidden/>
          </w:rPr>
          <w:fldChar w:fldCharType="end"/>
        </w:r>
      </w:hyperlink>
    </w:p>
    <w:p w14:paraId="7278E35B" w14:textId="3BF42624" w:rsidR="00D75179" w:rsidRDefault="00D87E19">
      <w:pPr>
        <w:pStyle w:val="TOC3"/>
        <w:tabs>
          <w:tab w:val="left" w:pos="1760"/>
        </w:tabs>
        <w:rPr>
          <w:rFonts w:asciiTheme="minorHAnsi" w:eastAsiaTheme="minorEastAsia" w:hAnsiTheme="minorHAnsi" w:cstheme="minorBidi"/>
          <w:color w:val="auto"/>
        </w:rPr>
      </w:pPr>
      <w:hyperlink w:anchor="_Toc23753466" w:history="1">
        <w:r w:rsidR="00D75179" w:rsidRPr="00276847">
          <w:rPr>
            <w:rStyle w:val="Hyperlink"/>
          </w:rPr>
          <w:t>5.5.3</w:t>
        </w:r>
        <w:r w:rsidR="00D75179">
          <w:rPr>
            <w:rFonts w:asciiTheme="minorHAnsi" w:eastAsiaTheme="minorEastAsia" w:hAnsiTheme="minorHAnsi" w:cstheme="minorBidi"/>
            <w:color w:val="auto"/>
          </w:rPr>
          <w:tab/>
        </w:r>
        <w:r w:rsidR="00D75179" w:rsidRPr="00276847">
          <w:rPr>
            <w:rStyle w:val="Hyperlink"/>
          </w:rPr>
          <w:t>Youth</w:t>
        </w:r>
        <w:r w:rsidR="00D75179">
          <w:rPr>
            <w:webHidden/>
          </w:rPr>
          <w:tab/>
        </w:r>
        <w:r w:rsidR="00D75179">
          <w:rPr>
            <w:webHidden/>
          </w:rPr>
          <w:fldChar w:fldCharType="begin"/>
        </w:r>
        <w:r w:rsidR="00D75179">
          <w:rPr>
            <w:webHidden/>
          </w:rPr>
          <w:instrText xml:space="preserve"> PAGEREF _Toc23753466 \h </w:instrText>
        </w:r>
        <w:r w:rsidR="00D75179">
          <w:rPr>
            <w:webHidden/>
          </w:rPr>
        </w:r>
        <w:r w:rsidR="00D75179">
          <w:rPr>
            <w:webHidden/>
          </w:rPr>
          <w:fldChar w:fldCharType="separate"/>
        </w:r>
        <w:r w:rsidR="00D75179">
          <w:rPr>
            <w:webHidden/>
          </w:rPr>
          <w:t>63</w:t>
        </w:r>
        <w:r w:rsidR="00D75179">
          <w:rPr>
            <w:webHidden/>
          </w:rPr>
          <w:fldChar w:fldCharType="end"/>
        </w:r>
      </w:hyperlink>
    </w:p>
    <w:p w14:paraId="22B715B1" w14:textId="589F82FB" w:rsidR="00D75179" w:rsidRDefault="00D87E19">
      <w:pPr>
        <w:pStyle w:val="TOC3"/>
        <w:tabs>
          <w:tab w:val="left" w:pos="1760"/>
        </w:tabs>
        <w:rPr>
          <w:rFonts w:asciiTheme="minorHAnsi" w:eastAsiaTheme="minorEastAsia" w:hAnsiTheme="minorHAnsi" w:cstheme="minorBidi"/>
          <w:color w:val="auto"/>
        </w:rPr>
      </w:pPr>
      <w:hyperlink w:anchor="_Toc23753467" w:history="1">
        <w:r w:rsidR="00D75179" w:rsidRPr="00276847">
          <w:rPr>
            <w:rStyle w:val="Hyperlink"/>
          </w:rPr>
          <w:t>5.5.4</w:t>
        </w:r>
        <w:r w:rsidR="00D75179">
          <w:rPr>
            <w:rFonts w:asciiTheme="minorHAnsi" w:eastAsiaTheme="minorEastAsia" w:hAnsiTheme="minorHAnsi" w:cstheme="minorBidi"/>
            <w:color w:val="auto"/>
          </w:rPr>
          <w:tab/>
        </w:r>
        <w:r w:rsidR="00D75179" w:rsidRPr="00276847">
          <w:rPr>
            <w:rStyle w:val="Hyperlink"/>
          </w:rPr>
          <w:t>Education</w:t>
        </w:r>
        <w:r w:rsidR="00D75179">
          <w:rPr>
            <w:webHidden/>
          </w:rPr>
          <w:tab/>
        </w:r>
        <w:r w:rsidR="00D75179">
          <w:rPr>
            <w:webHidden/>
          </w:rPr>
          <w:fldChar w:fldCharType="begin"/>
        </w:r>
        <w:r w:rsidR="00D75179">
          <w:rPr>
            <w:webHidden/>
          </w:rPr>
          <w:instrText xml:space="preserve"> PAGEREF _Toc23753467 \h </w:instrText>
        </w:r>
        <w:r w:rsidR="00D75179">
          <w:rPr>
            <w:webHidden/>
          </w:rPr>
        </w:r>
        <w:r w:rsidR="00D75179">
          <w:rPr>
            <w:webHidden/>
          </w:rPr>
          <w:fldChar w:fldCharType="separate"/>
        </w:r>
        <w:r w:rsidR="00D75179">
          <w:rPr>
            <w:webHidden/>
          </w:rPr>
          <w:t>64</w:t>
        </w:r>
        <w:r w:rsidR="00D75179">
          <w:rPr>
            <w:webHidden/>
          </w:rPr>
          <w:fldChar w:fldCharType="end"/>
        </w:r>
      </w:hyperlink>
    </w:p>
    <w:p w14:paraId="64C7F60C" w14:textId="6F1E2012" w:rsidR="00D75179" w:rsidRDefault="00D87E19">
      <w:pPr>
        <w:pStyle w:val="TOC3"/>
        <w:tabs>
          <w:tab w:val="left" w:pos="1760"/>
        </w:tabs>
        <w:rPr>
          <w:rFonts w:asciiTheme="minorHAnsi" w:eastAsiaTheme="minorEastAsia" w:hAnsiTheme="minorHAnsi" w:cstheme="minorBidi"/>
          <w:color w:val="auto"/>
        </w:rPr>
      </w:pPr>
      <w:hyperlink w:anchor="_Toc23753468" w:history="1">
        <w:r w:rsidR="00D75179" w:rsidRPr="00276847">
          <w:rPr>
            <w:rStyle w:val="Hyperlink"/>
          </w:rPr>
          <w:t>5.5.5</w:t>
        </w:r>
        <w:r w:rsidR="00D75179">
          <w:rPr>
            <w:rFonts w:asciiTheme="minorHAnsi" w:eastAsiaTheme="minorEastAsia" w:hAnsiTheme="minorHAnsi" w:cstheme="minorBidi"/>
            <w:color w:val="auto"/>
          </w:rPr>
          <w:tab/>
        </w:r>
        <w:r w:rsidR="00D75179" w:rsidRPr="00276847">
          <w:rPr>
            <w:rStyle w:val="Hyperlink"/>
          </w:rPr>
          <w:t>Commodity</w:t>
        </w:r>
        <w:r w:rsidR="00D75179">
          <w:rPr>
            <w:webHidden/>
          </w:rPr>
          <w:tab/>
        </w:r>
        <w:r w:rsidR="00D75179">
          <w:rPr>
            <w:webHidden/>
          </w:rPr>
          <w:fldChar w:fldCharType="begin"/>
        </w:r>
        <w:r w:rsidR="00D75179">
          <w:rPr>
            <w:webHidden/>
          </w:rPr>
          <w:instrText xml:space="preserve"> PAGEREF _Toc23753468 \h </w:instrText>
        </w:r>
        <w:r w:rsidR="00D75179">
          <w:rPr>
            <w:webHidden/>
          </w:rPr>
        </w:r>
        <w:r w:rsidR="00D75179">
          <w:rPr>
            <w:webHidden/>
          </w:rPr>
          <w:fldChar w:fldCharType="separate"/>
        </w:r>
        <w:r w:rsidR="00D75179">
          <w:rPr>
            <w:webHidden/>
          </w:rPr>
          <w:t>64</w:t>
        </w:r>
        <w:r w:rsidR="00D75179">
          <w:rPr>
            <w:webHidden/>
          </w:rPr>
          <w:fldChar w:fldCharType="end"/>
        </w:r>
      </w:hyperlink>
    </w:p>
    <w:p w14:paraId="663726E3" w14:textId="641ACEE6" w:rsidR="00D75179" w:rsidRDefault="00D87E19">
      <w:pPr>
        <w:pStyle w:val="TOC1"/>
        <w:rPr>
          <w:rFonts w:asciiTheme="minorHAnsi" w:eastAsiaTheme="minorEastAsia" w:hAnsiTheme="minorHAnsi" w:cstheme="minorBidi"/>
          <w:color w:val="auto"/>
        </w:rPr>
      </w:pPr>
      <w:hyperlink w:anchor="_Toc23753469" w:history="1">
        <w:r w:rsidR="00D75179" w:rsidRPr="00276847">
          <w:rPr>
            <w:rStyle w:val="Hyperlink"/>
          </w:rPr>
          <w:t>Part II.</w:t>
        </w:r>
        <w:r w:rsidR="00D75179">
          <w:rPr>
            <w:webHidden/>
          </w:rPr>
          <w:tab/>
        </w:r>
        <w:r w:rsidR="00D75179">
          <w:rPr>
            <w:webHidden/>
          </w:rPr>
          <w:fldChar w:fldCharType="begin"/>
        </w:r>
        <w:r w:rsidR="00D75179">
          <w:rPr>
            <w:webHidden/>
          </w:rPr>
          <w:instrText xml:space="preserve"> PAGEREF _Toc23753469 \h </w:instrText>
        </w:r>
        <w:r w:rsidR="00D75179">
          <w:rPr>
            <w:webHidden/>
          </w:rPr>
        </w:r>
        <w:r w:rsidR="00D75179">
          <w:rPr>
            <w:webHidden/>
          </w:rPr>
          <w:fldChar w:fldCharType="separate"/>
        </w:r>
        <w:r w:rsidR="00D75179">
          <w:rPr>
            <w:webHidden/>
          </w:rPr>
          <w:t>67</w:t>
        </w:r>
        <w:r w:rsidR="00D75179">
          <w:rPr>
            <w:webHidden/>
          </w:rPr>
          <w:fldChar w:fldCharType="end"/>
        </w:r>
      </w:hyperlink>
    </w:p>
    <w:p w14:paraId="6CDBCE52" w14:textId="357D9E37" w:rsidR="00D75179" w:rsidRDefault="00D87E19">
      <w:pPr>
        <w:pStyle w:val="TOC1"/>
        <w:rPr>
          <w:rFonts w:asciiTheme="minorHAnsi" w:eastAsiaTheme="minorEastAsia" w:hAnsiTheme="minorHAnsi" w:cstheme="minorBidi"/>
          <w:color w:val="auto"/>
        </w:rPr>
      </w:pPr>
      <w:hyperlink w:anchor="_Toc23753470" w:history="1">
        <w:r w:rsidR="00D75179" w:rsidRPr="00276847">
          <w:rPr>
            <w:rStyle w:val="Hyperlink"/>
          </w:rPr>
          <w:t>INDICATORS</w:t>
        </w:r>
        <w:r w:rsidR="00D75179">
          <w:rPr>
            <w:webHidden/>
          </w:rPr>
          <w:tab/>
        </w:r>
        <w:r w:rsidR="00D75179">
          <w:rPr>
            <w:webHidden/>
          </w:rPr>
          <w:fldChar w:fldCharType="begin"/>
        </w:r>
        <w:r w:rsidR="00D75179">
          <w:rPr>
            <w:webHidden/>
          </w:rPr>
          <w:instrText xml:space="preserve"> PAGEREF _Toc23753470 \h </w:instrText>
        </w:r>
        <w:r w:rsidR="00D75179">
          <w:rPr>
            <w:webHidden/>
          </w:rPr>
        </w:r>
        <w:r w:rsidR="00D75179">
          <w:rPr>
            <w:webHidden/>
          </w:rPr>
          <w:fldChar w:fldCharType="separate"/>
        </w:r>
        <w:r w:rsidR="00D75179">
          <w:rPr>
            <w:webHidden/>
          </w:rPr>
          <w:t>67</w:t>
        </w:r>
        <w:r w:rsidR="00D75179">
          <w:rPr>
            <w:webHidden/>
          </w:rPr>
          <w:fldChar w:fldCharType="end"/>
        </w:r>
      </w:hyperlink>
    </w:p>
    <w:p w14:paraId="4787034B" w14:textId="506BB0A5" w:rsidR="00D75179" w:rsidRDefault="00D87E19">
      <w:pPr>
        <w:pStyle w:val="TOC1"/>
        <w:rPr>
          <w:rFonts w:asciiTheme="minorHAnsi" w:eastAsiaTheme="minorEastAsia" w:hAnsiTheme="minorHAnsi" w:cstheme="minorBidi"/>
          <w:color w:val="auto"/>
        </w:rPr>
      </w:pPr>
      <w:hyperlink w:anchor="_Toc23753471" w:history="1">
        <w:r w:rsidR="00D75179" w:rsidRPr="00276847">
          <w:rPr>
            <w:rStyle w:val="Hyperlink"/>
          </w:rPr>
          <w:t>6.</w:t>
        </w:r>
        <w:r w:rsidR="00D75179">
          <w:rPr>
            <w:rFonts w:asciiTheme="minorHAnsi" w:eastAsiaTheme="minorEastAsia" w:hAnsiTheme="minorHAnsi" w:cstheme="minorBidi"/>
            <w:color w:val="auto"/>
          </w:rPr>
          <w:tab/>
        </w:r>
        <w:r w:rsidR="00D75179" w:rsidRPr="00276847">
          <w:rPr>
            <w:rStyle w:val="Hyperlink"/>
          </w:rPr>
          <w:t>Demographic indicators</w:t>
        </w:r>
        <w:r w:rsidR="00D75179">
          <w:rPr>
            <w:webHidden/>
          </w:rPr>
          <w:tab/>
        </w:r>
        <w:r w:rsidR="00D75179">
          <w:rPr>
            <w:webHidden/>
          </w:rPr>
          <w:fldChar w:fldCharType="begin"/>
        </w:r>
        <w:r w:rsidR="00D75179">
          <w:rPr>
            <w:webHidden/>
          </w:rPr>
          <w:instrText xml:space="preserve"> PAGEREF _Toc23753471 \h </w:instrText>
        </w:r>
        <w:r w:rsidR="00D75179">
          <w:rPr>
            <w:webHidden/>
          </w:rPr>
        </w:r>
        <w:r w:rsidR="00D75179">
          <w:rPr>
            <w:webHidden/>
          </w:rPr>
          <w:fldChar w:fldCharType="separate"/>
        </w:r>
        <w:r w:rsidR="00D75179">
          <w:rPr>
            <w:webHidden/>
          </w:rPr>
          <w:t>68</w:t>
        </w:r>
        <w:r w:rsidR="00D75179">
          <w:rPr>
            <w:webHidden/>
          </w:rPr>
          <w:fldChar w:fldCharType="end"/>
        </w:r>
      </w:hyperlink>
    </w:p>
    <w:p w14:paraId="2196367B" w14:textId="6B636882" w:rsidR="00D75179" w:rsidRDefault="00D87E19">
      <w:pPr>
        <w:pStyle w:val="TOC2"/>
        <w:rPr>
          <w:rFonts w:asciiTheme="minorHAnsi" w:eastAsiaTheme="minorEastAsia" w:hAnsiTheme="minorHAnsi" w:cstheme="minorBidi"/>
          <w:color w:val="auto"/>
        </w:rPr>
      </w:pPr>
      <w:hyperlink w:anchor="_Toc23753472" w:history="1">
        <w:r w:rsidR="00D75179" w:rsidRPr="00276847">
          <w:rPr>
            <w:rStyle w:val="Hyperlink"/>
          </w:rPr>
          <w:t>6.1</w:t>
        </w:r>
        <w:r w:rsidR="00D75179">
          <w:rPr>
            <w:rFonts w:asciiTheme="minorHAnsi" w:eastAsiaTheme="minorEastAsia" w:hAnsiTheme="minorHAnsi" w:cstheme="minorBidi"/>
            <w:color w:val="auto"/>
          </w:rPr>
          <w:tab/>
        </w:r>
        <w:r w:rsidR="00D75179" w:rsidRPr="00276847">
          <w:rPr>
            <w:rStyle w:val="Hyperlink"/>
          </w:rPr>
          <w:t>Household demographic characteristics</w:t>
        </w:r>
        <w:r w:rsidR="00D75179">
          <w:rPr>
            <w:webHidden/>
          </w:rPr>
          <w:tab/>
        </w:r>
        <w:r w:rsidR="00D75179">
          <w:rPr>
            <w:webHidden/>
          </w:rPr>
          <w:fldChar w:fldCharType="begin"/>
        </w:r>
        <w:r w:rsidR="00D75179">
          <w:rPr>
            <w:webHidden/>
          </w:rPr>
          <w:instrText xml:space="preserve"> PAGEREF _Toc23753472 \h </w:instrText>
        </w:r>
        <w:r w:rsidR="00D75179">
          <w:rPr>
            <w:webHidden/>
          </w:rPr>
        </w:r>
        <w:r w:rsidR="00D75179">
          <w:rPr>
            <w:webHidden/>
          </w:rPr>
          <w:fldChar w:fldCharType="separate"/>
        </w:r>
        <w:r w:rsidR="00D75179">
          <w:rPr>
            <w:webHidden/>
          </w:rPr>
          <w:t>68</w:t>
        </w:r>
        <w:r w:rsidR="00D75179">
          <w:rPr>
            <w:webHidden/>
          </w:rPr>
          <w:fldChar w:fldCharType="end"/>
        </w:r>
      </w:hyperlink>
    </w:p>
    <w:p w14:paraId="1AB4C52F" w14:textId="1FCAD49D" w:rsidR="00D75179" w:rsidRDefault="00D87E19">
      <w:pPr>
        <w:pStyle w:val="TOC3"/>
        <w:tabs>
          <w:tab w:val="left" w:pos="1760"/>
        </w:tabs>
        <w:rPr>
          <w:rFonts w:asciiTheme="minorHAnsi" w:eastAsiaTheme="minorEastAsia" w:hAnsiTheme="minorHAnsi" w:cstheme="minorBidi"/>
          <w:color w:val="auto"/>
        </w:rPr>
      </w:pPr>
      <w:hyperlink w:anchor="_Toc23753473" w:history="1">
        <w:r w:rsidR="00D75179" w:rsidRPr="00276847">
          <w:rPr>
            <w:rStyle w:val="Hyperlink"/>
          </w:rPr>
          <w:t>6.1.1</w:t>
        </w:r>
        <w:r w:rsidR="00D75179">
          <w:rPr>
            <w:rFonts w:asciiTheme="minorHAnsi" w:eastAsiaTheme="minorEastAsia" w:hAnsiTheme="minorHAnsi" w:cstheme="minorBidi"/>
            <w:color w:val="auto"/>
          </w:rPr>
          <w:tab/>
        </w:r>
        <w:r w:rsidR="00D75179" w:rsidRPr="00276847">
          <w:rPr>
            <w:rStyle w:val="Hyperlink"/>
          </w:rPr>
          <w:t>Mean household size</w:t>
        </w:r>
        <w:r w:rsidR="00D75179">
          <w:rPr>
            <w:webHidden/>
          </w:rPr>
          <w:tab/>
        </w:r>
        <w:r w:rsidR="00D75179">
          <w:rPr>
            <w:webHidden/>
          </w:rPr>
          <w:fldChar w:fldCharType="begin"/>
        </w:r>
        <w:r w:rsidR="00D75179">
          <w:rPr>
            <w:webHidden/>
          </w:rPr>
          <w:instrText xml:space="preserve"> PAGEREF _Toc23753473 \h </w:instrText>
        </w:r>
        <w:r w:rsidR="00D75179">
          <w:rPr>
            <w:webHidden/>
          </w:rPr>
        </w:r>
        <w:r w:rsidR="00D75179">
          <w:rPr>
            <w:webHidden/>
          </w:rPr>
          <w:fldChar w:fldCharType="separate"/>
        </w:r>
        <w:r w:rsidR="00D75179">
          <w:rPr>
            <w:webHidden/>
          </w:rPr>
          <w:t>68</w:t>
        </w:r>
        <w:r w:rsidR="00D75179">
          <w:rPr>
            <w:webHidden/>
          </w:rPr>
          <w:fldChar w:fldCharType="end"/>
        </w:r>
      </w:hyperlink>
    </w:p>
    <w:p w14:paraId="23FD4DE7" w14:textId="00532514" w:rsidR="00D75179" w:rsidRDefault="00D87E19">
      <w:pPr>
        <w:pStyle w:val="TOC3"/>
        <w:tabs>
          <w:tab w:val="left" w:pos="1760"/>
        </w:tabs>
        <w:rPr>
          <w:rFonts w:asciiTheme="minorHAnsi" w:eastAsiaTheme="minorEastAsia" w:hAnsiTheme="minorHAnsi" w:cstheme="minorBidi"/>
          <w:color w:val="auto"/>
        </w:rPr>
      </w:pPr>
      <w:hyperlink w:anchor="_Toc23753474" w:history="1">
        <w:r w:rsidR="00D75179" w:rsidRPr="00276847">
          <w:rPr>
            <w:rStyle w:val="Hyperlink"/>
          </w:rPr>
          <w:t>6.1.2</w:t>
        </w:r>
        <w:r w:rsidR="00D75179">
          <w:rPr>
            <w:rFonts w:asciiTheme="minorHAnsi" w:eastAsiaTheme="minorEastAsia" w:hAnsiTheme="minorHAnsi" w:cstheme="minorBidi"/>
            <w:color w:val="auto"/>
          </w:rPr>
          <w:tab/>
        </w:r>
        <w:r w:rsidR="00D75179" w:rsidRPr="00276847">
          <w:rPr>
            <w:rStyle w:val="Hyperlink"/>
          </w:rPr>
          <w:t>Mean number of adult male household members</w:t>
        </w:r>
        <w:r w:rsidR="00D75179">
          <w:rPr>
            <w:webHidden/>
          </w:rPr>
          <w:tab/>
        </w:r>
        <w:r w:rsidR="00D75179">
          <w:rPr>
            <w:webHidden/>
          </w:rPr>
          <w:fldChar w:fldCharType="begin"/>
        </w:r>
        <w:r w:rsidR="00D75179">
          <w:rPr>
            <w:webHidden/>
          </w:rPr>
          <w:instrText xml:space="preserve"> PAGEREF _Toc23753474 \h </w:instrText>
        </w:r>
        <w:r w:rsidR="00D75179">
          <w:rPr>
            <w:webHidden/>
          </w:rPr>
        </w:r>
        <w:r w:rsidR="00D75179">
          <w:rPr>
            <w:webHidden/>
          </w:rPr>
          <w:fldChar w:fldCharType="separate"/>
        </w:r>
        <w:r w:rsidR="00D75179">
          <w:rPr>
            <w:webHidden/>
          </w:rPr>
          <w:t>69</w:t>
        </w:r>
        <w:r w:rsidR="00D75179">
          <w:rPr>
            <w:webHidden/>
          </w:rPr>
          <w:fldChar w:fldCharType="end"/>
        </w:r>
      </w:hyperlink>
    </w:p>
    <w:p w14:paraId="47A268BD" w14:textId="3B6608E6" w:rsidR="00D75179" w:rsidRDefault="00D87E19">
      <w:pPr>
        <w:pStyle w:val="TOC3"/>
        <w:tabs>
          <w:tab w:val="left" w:pos="1760"/>
        </w:tabs>
        <w:rPr>
          <w:rFonts w:asciiTheme="minorHAnsi" w:eastAsiaTheme="minorEastAsia" w:hAnsiTheme="minorHAnsi" w:cstheme="minorBidi"/>
          <w:color w:val="auto"/>
        </w:rPr>
      </w:pPr>
      <w:hyperlink w:anchor="_Toc23753475" w:history="1">
        <w:r w:rsidR="00D75179" w:rsidRPr="00276847">
          <w:rPr>
            <w:rStyle w:val="Hyperlink"/>
          </w:rPr>
          <w:t>6.1.3</w:t>
        </w:r>
        <w:r w:rsidR="00D75179">
          <w:rPr>
            <w:rFonts w:asciiTheme="minorHAnsi" w:eastAsiaTheme="minorEastAsia" w:hAnsiTheme="minorHAnsi" w:cstheme="minorBidi"/>
            <w:color w:val="auto"/>
          </w:rPr>
          <w:tab/>
        </w:r>
        <w:r w:rsidR="00D75179" w:rsidRPr="00276847">
          <w:rPr>
            <w:rStyle w:val="Hyperlink"/>
          </w:rPr>
          <w:t>Mean number of adult female household members</w:t>
        </w:r>
        <w:r w:rsidR="00D75179">
          <w:rPr>
            <w:webHidden/>
          </w:rPr>
          <w:tab/>
        </w:r>
        <w:r w:rsidR="00D75179">
          <w:rPr>
            <w:webHidden/>
          </w:rPr>
          <w:fldChar w:fldCharType="begin"/>
        </w:r>
        <w:r w:rsidR="00D75179">
          <w:rPr>
            <w:webHidden/>
          </w:rPr>
          <w:instrText xml:space="preserve"> PAGEREF _Toc23753475 \h </w:instrText>
        </w:r>
        <w:r w:rsidR="00D75179">
          <w:rPr>
            <w:webHidden/>
          </w:rPr>
        </w:r>
        <w:r w:rsidR="00D75179">
          <w:rPr>
            <w:webHidden/>
          </w:rPr>
          <w:fldChar w:fldCharType="separate"/>
        </w:r>
        <w:r w:rsidR="00D75179">
          <w:rPr>
            <w:webHidden/>
          </w:rPr>
          <w:t>69</w:t>
        </w:r>
        <w:r w:rsidR="00D75179">
          <w:rPr>
            <w:webHidden/>
          </w:rPr>
          <w:fldChar w:fldCharType="end"/>
        </w:r>
      </w:hyperlink>
    </w:p>
    <w:p w14:paraId="3C9901FD" w14:textId="50E6E21E" w:rsidR="00D75179" w:rsidRDefault="00D87E19">
      <w:pPr>
        <w:pStyle w:val="TOC3"/>
        <w:tabs>
          <w:tab w:val="left" w:pos="1760"/>
        </w:tabs>
        <w:rPr>
          <w:rFonts w:asciiTheme="minorHAnsi" w:eastAsiaTheme="minorEastAsia" w:hAnsiTheme="minorHAnsi" w:cstheme="minorBidi"/>
          <w:color w:val="auto"/>
        </w:rPr>
      </w:pPr>
      <w:hyperlink w:anchor="_Toc23753476" w:history="1">
        <w:r w:rsidR="00D75179" w:rsidRPr="00276847">
          <w:rPr>
            <w:rStyle w:val="Hyperlink"/>
          </w:rPr>
          <w:t>6.1.4</w:t>
        </w:r>
        <w:r w:rsidR="00D75179">
          <w:rPr>
            <w:rFonts w:asciiTheme="minorHAnsi" w:eastAsiaTheme="minorEastAsia" w:hAnsiTheme="minorHAnsi" w:cstheme="minorBidi"/>
            <w:color w:val="auto"/>
          </w:rPr>
          <w:tab/>
        </w:r>
        <w:r w:rsidR="00D75179" w:rsidRPr="00276847">
          <w:rPr>
            <w:rStyle w:val="Hyperlink"/>
          </w:rPr>
          <w:t>Mean number of women of reproductive age</w:t>
        </w:r>
        <w:r w:rsidR="00D75179">
          <w:rPr>
            <w:webHidden/>
          </w:rPr>
          <w:tab/>
        </w:r>
        <w:r w:rsidR="00D75179">
          <w:rPr>
            <w:webHidden/>
          </w:rPr>
          <w:fldChar w:fldCharType="begin"/>
        </w:r>
        <w:r w:rsidR="00D75179">
          <w:rPr>
            <w:webHidden/>
          </w:rPr>
          <w:instrText xml:space="preserve"> PAGEREF _Toc23753476 \h </w:instrText>
        </w:r>
        <w:r w:rsidR="00D75179">
          <w:rPr>
            <w:webHidden/>
          </w:rPr>
        </w:r>
        <w:r w:rsidR="00D75179">
          <w:rPr>
            <w:webHidden/>
          </w:rPr>
          <w:fldChar w:fldCharType="separate"/>
        </w:r>
        <w:r w:rsidR="00D75179">
          <w:rPr>
            <w:webHidden/>
          </w:rPr>
          <w:t>70</w:t>
        </w:r>
        <w:r w:rsidR="00D75179">
          <w:rPr>
            <w:webHidden/>
          </w:rPr>
          <w:fldChar w:fldCharType="end"/>
        </w:r>
      </w:hyperlink>
    </w:p>
    <w:p w14:paraId="54EE0CE4" w14:textId="0C8C637A" w:rsidR="00D75179" w:rsidRDefault="00D87E19">
      <w:pPr>
        <w:pStyle w:val="TOC3"/>
        <w:tabs>
          <w:tab w:val="left" w:pos="1760"/>
        </w:tabs>
        <w:rPr>
          <w:rFonts w:asciiTheme="minorHAnsi" w:eastAsiaTheme="minorEastAsia" w:hAnsiTheme="minorHAnsi" w:cstheme="minorBidi"/>
          <w:color w:val="auto"/>
        </w:rPr>
      </w:pPr>
      <w:hyperlink w:anchor="_Toc23753477" w:history="1">
        <w:r w:rsidR="00D75179" w:rsidRPr="00276847">
          <w:rPr>
            <w:rStyle w:val="Hyperlink"/>
          </w:rPr>
          <w:t>6.1.5</w:t>
        </w:r>
        <w:r w:rsidR="00D75179">
          <w:rPr>
            <w:rFonts w:asciiTheme="minorHAnsi" w:eastAsiaTheme="minorEastAsia" w:hAnsiTheme="minorHAnsi" w:cstheme="minorBidi"/>
            <w:color w:val="auto"/>
          </w:rPr>
          <w:tab/>
        </w:r>
        <w:r w:rsidR="00D75179" w:rsidRPr="00276847">
          <w:rPr>
            <w:rStyle w:val="Hyperlink"/>
          </w:rPr>
          <w:t>Mean number of children under 2 years</w:t>
        </w:r>
        <w:r w:rsidR="00D75179">
          <w:rPr>
            <w:webHidden/>
          </w:rPr>
          <w:tab/>
        </w:r>
        <w:r w:rsidR="00D75179">
          <w:rPr>
            <w:webHidden/>
          </w:rPr>
          <w:fldChar w:fldCharType="begin"/>
        </w:r>
        <w:r w:rsidR="00D75179">
          <w:rPr>
            <w:webHidden/>
          </w:rPr>
          <w:instrText xml:space="preserve"> PAGEREF _Toc23753477 \h </w:instrText>
        </w:r>
        <w:r w:rsidR="00D75179">
          <w:rPr>
            <w:webHidden/>
          </w:rPr>
        </w:r>
        <w:r w:rsidR="00D75179">
          <w:rPr>
            <w:webHidden/>
          </w:rPr>
          <w:fldChar w:fldCharType="separate"/>
        </w:r>
        <w:r w:rsidR="00D75179">
          <w:rPr>
            <w:webHidden/>
          </w:rPr>
          <w:t>70</w:t>
        </w:r>
        <w:r w:rsidR="00D75179">
          <w:rPr>
            <w:webHidden/>
          </w:rPr>
          <w:fldChar w:fldCharType="end"/>
        </w:r>
      </w:hyperlink>
    </w:p>
    <w:p w14:paraId="4B7179B1" w14:textId="3D887106" w:rsidR="00D75179" w:rsidRDefault="00D87E19">
      <w:pPr>
        <w:pStyle w:val="TOC3"/>
        <w:tabs>
          <w:tab w:val="left" w:pos="1760"/>
        </w:tabs>
        <w:rPr>
          <w:rFonts w:asciiTheme="minorHAnsi" w:eastAsiaTheme="minorEastAsia" w:hAnsiTheme="minorHAnsi" w:cstheme="minorBidi"/>
          <w:color w:val="auto"/>
        </w:rPr>
      </w:pPr>
      <w:hyperlink w:anchor="_Toc23753478" w:history="1">
        <w:r w:rsidR="00D75179" w:rsidRPr="00276847">
          <w:rPr>
            <w:rStyle w:val="Hyperlink"/>
          </w:rPr>
          <w:t>6.1.6</w:t>
        </w:r>
        <w:r w:rsidR="00D75179">
          <w:rPr>
            <w:rFonts w:asciiTheme="minorHAnsi" w:eastAsiaTheme="minorEastAsia" w:hAnsiTheme="minorHAnsi" w:cstheme="minorBidi"/>
            <w:color w:val="auto"/>
          </w:rPr>
          <w:tab/>
        </w:r>
        <w:r w:rsidR="00D75179" w:rsidRPr="00276847">
          <w:rPr>
            <w:rStyle w:val="Hyperlink"/>
          </w:rPr>
          <w:t>Mean number of children under 5 years</w:t>
        </w:r>
        <w:r w:rsidR="00D75179">
          <w:rPr>
            <w:webHidden/>
          </w:rPr>
          <w:tab/>
        </w:r>
        <w:r w:rsidR="00D75179">
          <w:rPr>
            <w:webHidden/>
          </w:rPr>
          <w:fldChar w:fldCharType="begin"/>
        </w:r>
        <w:r w:rsidR="00D75179">
          <w:rPr>
            <w:webHidden/>
          </w:rPr>
          <w:instrText xml:space="preserve"> PAGEREF _Toc23753478 \h </w:instrText>
        </w:r>
        <w:r w:rsidR="00D75179">
          <w:rPr>
            <w:webHidden/>
          </w:rPr>
        </w:r>
        <w:r w:rsidR="00D75179">
          <w:rPr>
            <w:webHidden/>
          </w:rPr>
          <w:fldChar w:fldCharType="separate"/>
        </w:r>
        <w:r w:rsidR="00D75179">
          <w:rPr>
            <w:webHidden/>
          </w:rPr>
          <w:t>71</w:t>
        </w:r>
        <w:r w:rsidR="00D75179">
          <w:rPr>
            <w:webHidden/>
          </w:rPr>
          <w:fldChar w:fldCharType="end"/>
        </w:r>
      </w:hyperlink>
    </w:p>
    <w:p w14:paraId="5B566699" w14:textId="07F9868F" w:rsidR="00D75179" w:rsidRDefault="00D87E19">
      <w:pPr>
        <w:pStyle w:val="TOC3"/>
        <w:tabs>
          <w:tab w:val="left" w:pos="1760"/>
        </w:tabs>
        <w:rPr>
          <w:rFonts w:asciiTheme="minorHAnsi" w:eastAsiaTheme="minorEastAsia" w:hAnsiTheme="minorHAnsi" w:cstheme="minorBidi"/>
          <w:color w:val="auto"/>
        </w:rPr>
      </w:pPr>
      <w:hyperlink w:anchor="_Toc23753479" w:history="1">
        <w:r w:rsidR="00D75179" w:rsidRPr="00276847">
          <w:rPr>
            <w:rStyle w:val="Hyperlink"/>
          </w:rPr>
          <w:t>6.1.7</w:t>
        </w:r>
        <w:r w:rsidR="00D75179">
          <w:rPr>
            <w:rFonts w:asciiTheme="minorHAnsi" w:eastAsiaTheme="minorEastAsia" w:hAnsiTheme="minorHAnsi" w:cstheme="minorBidi"/>
            <w:color w:val="auto"/>
          </w:rPr>
          <w:tab/>
        </w:r>
        <w:r w:rsidR="00D75179" w:rsidRPr="00276847">
          <w:rPr>
            <w:rStyle w:val="Hyperlink"/>
          </w:rPr>
          <w:t>Mean number of children 5-17 years of age</w:t>
        </w:r>
        <w:r w:rsidR="00D75179">
          <w:rPr>
            <w:webHidden/>
          </w:rPr>
          <w:tab/>
        </w:r>
        <w:r w:rsidR="00D75179">
          <w:rPr>
            <w:webHidden/>
          </w:rPr>
          <w:fldChar w:fldCharType="begin"/>
        </w:r>
        <w:r w:rsidR="00D75179">
          <w:rPr>
            <w:webHidden/>
          </w:rPr>
          <w:instrText xml:space="preserve"> PAGEREF _Toc23753479 \h </w:instrText>
        </w:r>
        <w:r w:rsidR="00D75179">
          <w:rPr>
            <w:webHidden/>
          </w:rPr>
        </w:r>
        <w:r w:rsidR="00D75179">
          <w:rPr>
            <w:webHidden/>
          </w:rPr>
          <w:fldChar w:fldCharType="separate"/>
        </w:r>
        <w:r w:rsidR="00D75179">
          <w:rPr>
            <w:webHidden/>
          </w:rPr>
          <w:t>72</w:t>
        </w:r>
        <w:r w:rsidR="00D75179">
          <w:rPr>
            <w:webHidden/>
          </w:rPr>
          <w:fldChar w:fldCharType="end"/>
        </w:r>
      </w:hyperlink>
    </w:p>
    <w:p w14:paraId="1CAAD99F" w14:textId="7953554F" w:rsidR="00D75179" w:rsidRDefault="00D87E19">
      <w:pPr>
        <w:pStyle w:val="TOC3"/>
        <w:tabs>
          <w:tab w:val="left" w:pos="1760"/>
        </w:tabs>
        <w:rPr>
          <w:rFonts w:asciiTheme="minorHAnsi" w:eastAsiaTheme="minorEastAsia" w:hAnsiTheme="minorHAnsi" w:cstheme="minorBidi"/>
          <w:color w:val="auto"/>
        </w:rPr>
      </w:pPr>
      <w:hyperlink w:anchor="_Toc23753480" w:history="1">
        <w:r w:rsidR="00D75179" w:rsidRPr="00276847">
          <w:rPr>
            <w:rStyle w:val="Hyperlink"/>
          </w:rPr>
          <w:t>6.1.8</w:t>
        </w:r>
        <w:r w:rsidR="00D75179">
          <w:rPr>
            <w:rFonts w:asciiTheme="minorHAnsi" w:eastAsiaTheme="minorEastAsia" w:hAnsiTheme="minorHAnsi" w:cstheme="minorBidi"/>
            <w:color w:val="auto"/>
          </w:rPr>
          <w:tab/>
        </w:r>
        <w:r w:rsidR="00D75179" w:rsidRPr="00276847">
          <w:rPr>
            <w:rStyle w:val="Hyperlink"/>
          </w:rPr>
          <w:t>Mean number of youth 15-29 years of age</w:t>
        </w:r>
        <w:r w:rsidR="00D75179">
          <w:rPr>
            <w:webHidden/>
          </w:rPr>
          <w:tab/>
        </w:r>
        <w:r w:rsidR="00D75179">
          <w:rPr>
            <w:webHidden/>
          </w:rPr>
          <w:fldChar w:fldCharType="begin"/>
        </w:r>
        <w:r w:rsidR="00D75179">
          <w:rPr>
            <w:webHidden/>
          </w:rPr>
          <w:instrText xml:space="preserve"> PAGEREF _Toc23753480 \h </w:instrText>
        </w:r>
        <w:r w:rsidR="00D75179">
          <w:rPr>
            <w:webHidden/>
          </w:rPr>
        </w:r>
        <w:r w:rsidR="00D75179">
          <w:rPr>
            <w:webHidden/>
          </w:rPr>
          <w:fldChar w:fldCharType="separate"/>
        </w:r>
        <w:r w:rsidR="00D75179">
          <w:rPr>
            <w:webHidden/>
          </w:rPr>
          <w:t>72</w:t>
        </w:r>
        <w:r w:rsidR="00D75179">
          <w:rPr>
            <w:webHidden/>
          </w:rPr>
          <w:fldChar w:fldCharType="end"/>
        </w:r>
      </w:hyperlink>
    </w:p>
    <w:p w14:paraId="616B5AAA" w14:textId="4B29F08F" w:rsidR="00D75179" w:rsidRDefault="00D87E19">
      <w:pPr>
        <w:pStyle w:val="TOC3"/>
        <w:tabs>
          <w:tab w:val="left" w:pos="1760"/>
        </w:tabs>
        <w:rPr>
          <w:rFonts w:asciiTheme="minorHAnsi" w:eastAsiaTheme="minorEastAsia" w:hAnsiTheme="minorHAnsi" w:cstheme="minorBidi"/>
          <w:color w:val="auto"/>
        </w:rPr>
      </w:pPr>
      <w:hyperlink w:anchor="_Toc23753481" w:history="1">
        <w:r w:rsidR="00D75179" w:rsidRPr="00276847">
          <w:rPr>
            <w:rStyle w:val="Hyperlink"/>
          </w:rPr>
          <w:t>6.1.9</w:t>
        </w:r>
        <w:r w:rsidR="00D75179">
          <w:rPr>
            <w:rFonts w:asciiTheme="minorHAnsi" w:eastAsiaTheme="minorEastAsia" w:hAnsiTheme="minorHAnsi" w:cstheme="minorBidi"/>
            <w:color w:val="auto"/>
          </w:rPr>
          <w:tab/>
        </w:r>
        <w:r w:rsidR="00D75179" w:rsidRPr="00276847">
          <w:rPr>
            <w:rStyle w:val="Hyperlink"/>
          </w:rPr>
          <w:t>Mean number of producers of any targeted commodity</w:t>
        </w:r>
        <w:r w:rsidR="00D75179">
          <w:rPr>
            <w:webHidden/>
          </w:rPr>
          <w:tab/>
        </w:r>
        <w:r w:rsidR="00D75179">
          <w:rPr>
            <w:webHidden/>
          </w:rPr>
          <w:fldChar w:fldCharType="begin"/>
        </w:r>
        <w:r w:rsidR="00D75179">
          <w:rPr>
            <w:webHidden/>
          </w:rPr>
          <w:instrText xml:space="preserve"> PAGEREF _Toc23753481 \h </w:instrText>
        </w:r>
        <w:r w:rsidR="00D75179">
          <w:rPr>
            <w:webHidden/>
          </w:rPr>
        </w:r>
        <w:r w:rsidR="00D75179">
          <w:rPr>
            <w:webHidden/>
          </w:rPr>
          <w:fldChar w:fldCharType="separate"/>
        </w:r>
        <w:r w:rsidR="00D75179">
          <w:rPr>
            <w:webHidden/>
          </w:rPr>
          <w:t>73</w:t>
        </w:r>
        <w:r w:rsidR="00D75179">
          <w:rPr>
            <w:webHidden/>
          </w:rPr>
          <w:fldChar w:fldCharType="end"/>
        </w:r>
      </w:hyperlink>
    </w:p>
    <w:p w14:paraId="6E82048C" w14:textId="22012488" w:rsidR="00D75179" w:rsidRDefault="00D87E19">
      <w:pPr>
        <w:pStyle w:val="TOC3"/>
        <w:tabs>
          <w:tab w:val="left" w:pos="1836"/>
        </w:tabs>
        <w:rPr>
          <w:rFonts w:asciiTheme="minorHAnsi" w:eastAsiaTheme="minorEastAsia" w:hAnsiTheme="minorHAnsi" w:cstheme="minorBidi"/>
          <w:color w:val="auto"/>
        </w:rPr>
      </w:pPr>
      <w:hyperlink w:anchor="_Toc23753482" w:history="1">
        <w:r w:rsidR="00D75179" w:rsidRPr="00276847">
          <w:rPr>
            <w:rStyle w:val="Hyperlink"/>
          </w:rPr>
          <w:t>6.1.10</w:t>
        </w:r>
        <w:r w:rsidR="00D75179">
          <w:rPr>
            <w:rFonts w:asciiTheme="minorHAnsi" w:eastAsiaTheme="minorEastAsia" w:hAnsiTheme="minorHAnsi" w:cstheme="minorBidi"/>
            <w:color w:val="auto"/>
          </w:rPr>
          <w:tab/>
        </w:r>
        <w:r w:rsidR="00D75179" w:rsidRPr="00276847">
          <w:rPr>
            <w:rStyle w:val="Hyperlink"/>
          </w:rPr>
          <w:t>Percent of adults who are male</w:t>
        </w:r>
        <w:r w:rsidR="00D75179">
          <w:rPr>
            <w:webHidden/>
          </w:rPr>
          <w:tab/>
        </w:r>
        <w:r w:rsidR="00D75179">
          <w:rPr>
            <w:webHidden/>
          </w:rPr>
          <w:fldChar w:fldCharType="begin"/>
        </w:r>
        <w:r w:rsidR="00D75179">
          <w:rPr>
            <w:webHidden/>
          </w:rPr>
          <w:instrText xml:space="preserve"> PAGEREF _Toc23753482 \h </w:instrText>
        </w:r>
        <w:r w:rsidR="00D75179">
          <w:rPr>
            <w:webHidden/>
          </w:rPr>
        </w:r>
        <w:r w:rsidR="00D75179">
          <w:rPr>
            <w:webHidden/>
          </w:rPr>
          <w:fldChar w:fldCharType="separate"/>
        </w:r>
        <w:r w:rsidR="00D75179">
          <w:rPr>
            <w:webHidden/>
          </w:rPr>
          <w:t>74</w:t>
        </w:r>
        <w:r w:rsidR="00D75179">
          <w:rPr>
            <w:webHidden/>
          </w:rPr>
          <w:fldChar w:fldCharType="end"/>
        </w:r>
      </w:hyperlink>
    </w:p>
    <w:p w14:paraId="0CF55211" w14:textId="6B4813D9" w:rsidR="00D75179" w:rsidRDefault="00D87E19">
      <w:pPr>
        <w:pStyle w:val="TOC3"/>
        <w:tabs>
          <w:tab w:val="left" w:pos="1836"/>
        </w:tabs>
        <w:rPr>
          <w:rFonts w:asciiTheme="minorHAnsi" w:eastAsiaTheme="minorEastAsia" w:hAnsiTheme="minorHAnsi" w:cstheme="minorBidi"/>
          <w:color w:val="auto"/>
        </w:rPr>
      </w:pPr>
      <w:hyperlink w:anchor="_Toc23753483" w:history="1">
        <w:r w:rsidR="00D75179" w:rsidRPr="00276847">
          <w:rPr>
            <w:rStyle w:val="Hyperlink"/>
          </w:rPr>
          <w:t>6.1.11</w:t>
        </w:r>
        <w:r w:rsidR="00D75179">
          <w:rPr>
            <w:rFonts w:asciiTheme="minorHAnsi" w:eastAsiaTheme="minorEastAsia" w:hAnsiTheme="minorHAnsi" w:cstheme="minorBidi"/>
            <w:color w:val="auto"/>
          </w:rPr>
          <w:tab/>
        </w:r>
        <w:r w:rsidR="00D75179" w:rsidRPr="00276847">
          <w:rPr>
            <w:rStyle w:val="Hyperlink"/>
          </w:rPr>
          <w:t>Percent of adults who are female</w:t>
        </w:r>
        <w:r w:rsidR="00D75179">
          <w:rPr>
            <w:webHidden/>
          </w:rPr>
          <w:tab/>
        </w:r>
        <w:r w:rsidR="00D75179">
          <w:rPr>
            <w:webHidden/>
          </w:rPr>
          <w:fldChar w:fldCharType="begin"/>
        </w:r>
        <w:r w:rsidR="00D75179">
          <w:rPr>
            <w:webHidden/>
          </w:rPr>
          <w:instrText xml:space="preserve"> PAGEREF _Toc23753483 \h </w:instrText>
        </w:r>
        <w:r w:rsidR="00D75179">
          <w:rPr>
            <w:webHidden/>
          </w:rPr>
        </w:r>
        <w:r w:rsidR="00D75179">
          <w:rPr>
            <w:webHidden/>
          </w:rPr>
          <w:fldChar w:fldCharType="separate"/>
        </w:r>
        <w:r w:rsidR="00D75179">
          <w:rPr>
            <w:webHidden/>
          </w:rPr>
          <w:t>74</w:t>
        </w:r>
        <w:r w:rsidR="00D75179">
          <w:rPr>
            <w:webHidden/>
          </w:rPr>
          <w:fldChar w:fldCharType="end"/>
        </w:r>
      </w:hyperlink>
    </w:p>
    <w:p w14:paraId="3A5A1C89" w14:textId="14D488B1" w:rsidR="00D75179" w:rsidRDefault="00D87E19">
      <w:pPr>
        <w:pStyle w:val="TOC3"/>
        <w:tabs>
          <w:tab w:val="left" w:pos="1836"/>
        </w:tabs>
        <w:rPr>
          <w:rFonts w:asciiTheme="minorHAnsi" w:eastAsiaTheme="minorEastAsia" w:hAnsiTheme="minorHAnsi" w:cstheme="minorBidi"/>
          <w:color w:val="auto"/>
        </w:rPr>
      </w:pPr>
      <w:hyperlink w:anchor="_Toc23753484" w:history="1">
        <w:r w:rsidR="00D75179" w:rsidRPr="00276847">
          <w:rPr>
            <w:rStyle w:val="Hyperlink"/>
          </w:rPr>
          <w:t>6.1.12</w:t>
        </w:r>
        <w:r w:rsidR="00D75179">
          <w:rPr>
            <w:rFonts w:asciiTheme="minorHAnsi" w:eastAsiaTheme="minorEastAsia" w:hAnsiTheme="minorHAnsi" w:cstheme="minorBidi"/>
            <w:color w:val="auto"/>
          </w:rPr>
          <w:tab/>
        </w:r>
        <w:r w:rsidR="00D75179" w:rsidRPr="00276847">
          <w:rPr>
            <w:rStyle w:val="Hyperlink"/>
          </w:rPr>
          <w:t>Percent distribution of households by household size category—de jure</w:t>
        </w:r>
        <w:r w:rsidR="00D75179">
          <w:rPr>
            <w:webHidden/>
          </w:rPr>
          <w:tab/>
        </w:r>
        <w:r w:rsidR="00D75179">
          <w:rPr>
            <w:webHidden/>
          </w:rPr>
          <w:fldChar w:fldCharType="begin"/>
        </w:r>
        <w:r w:rsidR="00D75179">
          <w:rPr>
            <w:webHidden/>
          </w:rPr>
          <w:instrText xml:space="preserve"> PAGEREF _Toc23753484 \h </w:instrText>
        </w:r>
        <w:r w:rsidR="00D75179">
          <w:rPr>
            <w:webHidden/>
          </w:rPr>
        </w:r>
        <w:r w:rsidR="00D75179">
          <w:rPr>
            <w:webHidden/>
          </w:rPr>
          <w:fldChar w:fldCharType="separate"/>
        </w:r>
        <w:r w:rsidR="00D75179">
          <w:rPr>
            <w:webHidden/>
          </w:rPr>
          <w:t>75</w:t>
        </w:r>
        <w:r w:rsidR="00D75179">
          <w:rPr>
            <w:webHidden/>
          </w:rPr>
          <w:fldChar w:fldCharType="end"/>
        </w:r>
      </w:hyperlink>
    </w:p>
    <w:p w14:paraId="2E057CC0" w14:textId="265EA0C6" w:rsidR="00D75179" w:rsidRDefault="00D87E19">
      <w:pPr>
        <w:pStyle w:val="TOC3"/>
        <w:tabs>
          <w:tab w:val="left" w:pos="1836"/>
        </w:tabs>
        <w:rPr>
          <w:rFonts w:asciiTheme="minorHAnsi" w:eastAsiaTheme="minorEastAsia" w:hAnsiTheme="minorHAnsi" w:cstheme="minorBidi"/>
          <w:color w:val="auto"/>
        </w:rPr>
      </w:pPr>
      <w:hyperlink w:anchor="_Toc23753485" w:history="1">
        <w:r w:rsidR="00D75179" w:rsidRPr="00276847">
          <w:rPr>
            <w:rStyle w:val="Hyperlink"/>
          </w:rPr>
          <w:t>6.1.13</w:t>
        </w:r>
        <w:r w:rsidR="00D75179">
          <w:rPr>
            <w:rFonts w:asciiTheme="minorHAnsi" w:eastAsiaTheme="minorEastAsia" w:hAnsiTheme="minorHAnsi" w:cstheme="minorBidi"/>
            <w:color w:val="auto"/>
          </w:rPr>
          <w:tab/>
        </w:r>
        <w:r w:rsidR="00D75179" w:rsidRPr="00276847">
          <w:rPr>
            <w:rStyle w:val="Hyperlink"/>
          </w:rPr>
          <w:t>Percent distribution of households by highest level of educational attainment category</w:t>
        </w:r>
        <w:r w:rsidR="00D75179">
          <w:rPr>
            <w:webHidden/>
          </w:rPr>
          <w:tab/>
        </w:r>
        <w:r w:rsidR="00D75179">
          <w:rPr>
            <w:webHidden/>
          </w:rPr>
          <w:fldChar w:fldCharType="begin"/>
        </w:r>
        <w:r w:rsidR="00D75179">
          <w:rPr>
            <w:webHidden/>
          </w:rPr>
          <w:instrText xml:space="preserve"> PAGEREF _Toc23753485 \h </w:instrText>
        </w:r>
        <w:r w:rsidR="00D75179">
          <w:rPr>
            <w:webHidden/>
          </w:rPr>
        </w:r>
        <w:r w:rsidR="00D75179">
          <w:rPr>
            <w:webHidden/>
          </w:rPr>
          <w:fldChar w:fldCharType="separate"/>
        </w:r>
        <w:r w:rsidR="00D75179">
          <w:rPr>
            <w:webHidden/>
          </w:rPr>
          <w:t>76</w:t>
        </w:r>
        <w:r w:rsidR="00D75179">
          <w:rPr>
            <w:webHidden/>
          </w:rPr>
          <w:fldChar w:fldCharType="end"/>
        </w:r>
      </w:hyperlink>
    </w:p>
    <w:p w14:paraId="238FA872" w14:textId="6876A081" w:rsidR="00D75179" w:rsidRDefault="00D87E19">
      <w:pPr>
        <w:pStyle w:val="TOC2"/>
        <w:rPr>
          <w:rFonts w:asciiTheme="minorHAnsi" w:eastAsiaTheme="minorEastAsia" w:hAnsiTheme="minorHAnsi" w:cstheme="minorBidi"/>
          <w:color w:val="auto"/>
        </w:rPr>
      </w:pPr>
      <w:hyperlink w:anchor="_Toc23753486" w:history="1">
        <w:r w:rsidR="00D75179" w:rsidRPr="00276847">
          <w:rPr>
            <w:rStyle w:val="Hyperlink"/>
          </w:rPr>
          <w:t>6.2</w:t>
        </w:r>
        <w:r w:rsidR="00D75179">
          <w:rPr>
            <w:rFonts w:asciiTheme="minorHAnsi" w:eastAsiaTheme="minorEastAsia" w:hAnsiTheme="minorHAnsi" w:cstheme="minorBidi"/>
            <w:color w:val="auto"/>
          </w:rPr>
          <w:tab/>
        </w:r>
        <w:r w:rsidR="00D75179" w:rsidRPr="00276847">
          <w:rPr>
            <w:rStyle w:val="Hyperlink"/>
          </w:rPr>
          <w:t>Characteristics of primary adult male and female decisionmakers</w:t>
        </w:r>
        <w:r w:rsidR="00D75179">
          <w:rPr>
            <w:webHidden/>
          </w:rPr>
          <w:tab/>
        </w:r>
        <w:r w:rsidR="00D75179">
          <w:rPr>
            <w:webHidden/>
          </w:rPr>
          <w:fldChar w:fldCharType="begin"/>
        </w:r>
        <w:r w:rsidR="00D75179">
          <w:rPr>
            <w:webHidden/>
          </w:rPr>
          <w:instrText xml:space="preserve"> PAGEREF _Toc23753486 \h </w:instrText>
        </w:r>
        <w:r w:rsidR="00D75179">
          <w:rPr>
            <w:webHidden/>
          </w:rPr>
        </w:r>
        <w:r w:rsidR="00D75179">
          <w:rPr>
            <w:webHidden/>
          </w:rPr>
          <w:fldChar w:fldCharType="separate"/>
        </w:r>
        <w:r w:rsidR="00D75179">
          <w:rPr>
            <w:webHidden/>
          </w:rPr>
          <w:t>76</w:t>
        </w:r>
        <w:r w:rsidR="00D75179">
          <w:rPr>
            <w:webHidden/>
          </w:rPr>
          <w:fldChar w:fldCharType="end"/>
        </w:r>
      </w:hyperlink>
    </w:p>
    <w:p w14:paraId="593DD6F5" w14:textId="36591211" w:rsidR="00D75179" w:rsidRDefault="00D87E19">
      <w:pPr>
        <w:pStyle w:val="TOC3"/>
        <w:tabs>
          <w:tab w:val="left" w:pos="1760"/>
        </w:tabs>
        <w:rPr>
          <w:rFonts w:asciiTheme="minorHAnsi" w:eastAsiaTheme="minorEastAsia" w:hAnsiTheme="minorHAnsi" w:cstheme="minorBidi"/>
          <w:color w:val="auto"/>
        </w:rPr>
      </w:pPr>
      <w:hyperlink w:anchor="_Toc23753487" w:history="1">
        <w:r w:rsidR="00D75179" w:rsidRPr="00276847">
          <w:rPr>
            <w:rStyle w:val="Hyperlink"/>
          </w:rPr>
          <w:t>6.2.1</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age group</w:t>
        </w:r>
        <w:r w:rsidR="00D75179">
          <w:rPr>
            <w:webHidden/>
          </w:rPr>
          <w:tab/>
        </w:r>
        <w:r w:rsidR="00D75179">
          <w:rPr>
            <w:webHidden/>
          </w:rPr>
          <w:fldChar w:fldCharType="begin"/>
        </w:r>
        <w:r w:rsidR="00D75179">
          <w:rPr>
            <w:webHidden/>
          </w:rPr>
          <w:instrText xml:space="preserve"> PAGEREF _Toc23753487 \h </w:instrText>
        </w:r>
        <w:r w:rsidR="00D75179">
          <w:rPr>
            <w:webHidden/>
          </w:rPr>
        </w:r>
        <w:r w:rsidR="00D75179">
          <w:rPr>
            <w:webHidden/>
          </w:rPr>
          <w:fldChar w:fldCharType="separate"/>
        </w:r>
        <w:r w:rsidR="00D75179">
          <w:rPr>
            <w:webHidden/>
          </w:rPr>
          <w:t>77</w:t>
        </w:r>
        <w:r w:rsidR="00D75179">
          <w:rPr>
            <w:webHidden/>
          </w:rPr>
          <w:fldChar w:fldCharType="end"/>
        </w:r>
      </w:hyperlink>
    </w:p>
    <w:p w14:paraId="346C6207" w14:textId="082BF511" w:rsidR="00D75179" w:rsidRDefault="00D87E19">
      <w:pPr>
        <w:pStyle w:val="TOC3"/>
        <w:tabs>
          <w:tab w:val="left" w:pos="1760"/>
        </w:tabs>
        <w:rPr>
          <w:rFonts w:asciiTheme="minorHAnsi" w:eastAsiaTheme="minorEastAsia" w:hAnsiTheme="minorHAnsi" w:cstheme="minorBidi"/>
          <w:color w:val="auto"/>
        </w:rPr>
      </w:pPr>
      <w:hyperlink w:anchor="_Toc23753488" w:history="1">
        <w:r w:rsidR="00D75179" w:rsidRPr="00276847">
          <w:rPr>
            <w:rStyle w:val="Hyperlink"/>
          </w:rPr>
          <w:t>6.2.2</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age group</w:t>
        </w:r>
        <w:r w:rsidR="00D75179">
          <w:rPr>
            <w:webHidden/>
          </w:rPr>
          <w:tab/>
        </w:r>
        <w:r w:rsidR="00D75179">
          <w:rPr>
            <w:webHidden/>
          </w:rPr>
          <w:fldChar w:fldCharType="begin"/>
        </w:r>
        <w:r w:rsidR="00D75179">
          <w:rPr>
            <w:webHidden/>
          </w:rPr>
          <w:instrText xml:space="preserve"> PAGEREF _Toc23753488 \h </w:instrText>
        </w:r>
        <w:r w:rsidR="00D75179">
          <w:rPr>
            <w:webHidden/>
          </w:rPr>
        </w:r>
        <w:r w:rsidR="00D75179">
          <w:rPr>
            <w:webHidden/>
          </w:rPr>
          <w:fldChar w:fldCharType="separate"/>
        </w:r>
        <w:r w:rsidR="00D75179">
          <w:rPr>
            <w:webHidden/>
          </w:rPr>
          <w:t>77</w:t>
        </w:r>
        <w:r w:rsidR="00D75179">
          <w:rPr>
            <w:webHidden/>
          </w:rPr>
          <w:fldChar w:fldCharType="end"/>
        </w:r>
      </w:hyperlink>
    </w:p>
    <w:p w14:paraId="3CF96509" w14:textId="258E1672" w:rsidR="00D75179" w:rsidRDefault="00D87E19">
      <w:pPr>
        <w:pStyle w:val="TOC3"/>
        <w:tabs>
          <w:tab w:val="left" w:pos="1760"/>
        </w:tabs>
        <w:rPr>
          <w:rFonts w:asciiTheme="minorHAnsi" w:eastAsiaTheme="minorEastAsia" w:hAnsiTheme="minorHAnsi" w:cstheme="minorBidi"/>
          <w:color w:val="auto"/>
        </w:rPr>
      </w:pPr>
      <w:hyperlink w:anchor="_Toc23753489" w:history="1">
        <w:r w:rsidR="00D75179" w:rsidRPr="00276847">
          <w:rPr>
            <w:rStyle w:val="Hyperlink"/>
          </w:rPr>
          <w:t>6.2.3</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their current marital status</w:t>
        </w:r>
        <w:r w:rsidR="00D75179">
          <w:rPr>
            <w:webHidden/>
          </w:rPr>
          <w:tab/>
        </w:r>
        <w:r w:rsidR="00D75179">
          <w:rPr>
            <w:webHidden/>
          </w:rPr>
          <w:fldChar w:fldCharType="begin"/>
        </w:r>
        <w:r w:rsidR="00D75179">
          <w:rPr>
            <w:webHidden/>
          </w:rPr>
          <w:instrText xml:space="preserve"> PAGEREF _Toc23753489 \h </w:instrText>
        </w:r>
        <w:r w:rsidR="00D75179">
          <w:rPr>
            <w:webHidden/>
          </w:rPr>
        </w:r>
        <w:r w:rsidR="00D75179">
          <w:rPr>
            <w:webHidden/>
          </w:rPr>
          <w:fldChar w:fldCharType="separate"/>
        </w:r>
        <w:r w:rsidR="00D75179">
          <w:rPr>
            <w:webHidden/>
          </w:rPr>
          <w:t>78</w:t>
        </w:r>
        <w:r w:rsidR="00D75179">
          <w:rPr>
            <w:webHidden/>
          </w:rPr>
          <w:fldChar w:fldCharType="end"/>
        </w:r>
      </w:hyperlink>
    </w:p>
    <w:p w14:paraId="46A5D07A" w14:textId="507DECF5" w:rsidR="00D75179" w:rsidRDefault="00D87E19">
      <w:pPr>
        <w:pStyle w:val="TOC3"/>
        <w:tabs>
          <w:tab w:val="left" w:pos="1760"/>
        </w:tabs>
        <w:rPr>
          <w:rFonts w:asciiTheme="minorHAnsi" w:eastAsiaTheme="minorEastAsia" w:hAnsiTheme="minorHAnsi" w:cstheme="minorBidi"/>
          <w:color w:val="auto"/>
        </w:rPr>
      </w:pPr>
      <w:hyperlink w:anchor="_Toc23753490" w:history="1">
        <w:r w:rsidR="00D75179" w:rsidRPr="00276847">
          <w:rPr>
            <w:rStyle w:val="Hyperlink"/>
          </w:rPr>
          <w:t>6.2.4</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their current marital status</w:t>
        </w:r>
        <w:r w:rsidR="00D75179">
          <w:rPr>
            <w:webHidden/>
          </w:rPr>
          <w:tab/>
        </w:r>
        <w:r w:rsidR="00D75179">
          <w:rPr>
            <w:webHidden/>
          </w:rPr>
          <w:fldChar w:fldCharType="begin"/>
        </w:r>
        <w:r w:rsidR="00D75179">
          <w:rPr>
            <w:webHidden/>
          </w:rPr>
          <w:instrText xml:space="preserve"> PAGEREF _Toc23753490 \h </w:instrText>
        </w:r>
        <w:r w:rsidR="00D75179">
          <w:rPr>
            <w:webHidden/>
          </w:rPr>
        </w:r>
        <w:r w:rsidR="00D75179">
          <w:rPr>
            <w:webHidden/>
          </w:rPr>
          <w:fldChar w:fldCharType="separate"/>
        </w:r>
        <w:r w:rsidR="00D75179">
          <w:rPr>
            <w:webHidden/>
          </w:rPr>
          <w:t>79</w:t>
        </w:r>
        <w:r w:rsidR="00D75179">
          <w:rPr>
            <w:webHidden/>
          </w:rPr>
          <w:fldChar w:fldCharType="end"/>
        </w:r>
      </w:hyperlink>
    </w:p>
    <w:p w14:paraId="623BB9BA" w14:textId="16C96477" w:rsidR="00D75179" w:rsidRDefault="00D87E19">
      <w:pPr>
        <w:pStyle w:val="TOC3"/>
        <w:tabs>
          <w:tab w:val="left" w:pos="1760"/>
        </w:tabs>
        <w:rPr>
          <w:rFonts w:asciiTheme="minorHAnsi" w:eastAsiaTheme="minorEastAsia" w:hAnsiTheme="minorHAnsi" w:cstheme="minorBidi"/>
          <w:color w:val="auto"/>
        </w:rPr>
      </w:pPr>
      <w:hyperlink w:anchor="_Toc23753491" w:history="1">
        <w:r w:rsidR="00D75179" w:rsidRPr="00276847">
          <w:rPr>
            <w:rStyle w:val="Hyperlink"/>
          </w:rPr>
          <w:t>6.2.5</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their highest completed level of education</w:t>
        </w:r>
        <w:r w:rsidR="00D75179">
          <w:rPr>
            <w:webHidden/>
          </w:rPr>
          <w:tab/>
        </w:r>
        <w:r w:rsidR="00D75179">
          <w:rPr>
            <w:webHidden/>
          </w:rPr>
          <w:fldChar w:fldCharType="begin"/>
        </w:r>
        <w:r w:rsidR="00D75179">
          <w:rPr>
            <w:webHidden/>
          </w:rPr>
          <w:instrText xml:space="preserve"> PAGEREF _Toc23753491 \h </w:instrText>
        </w:r>
        <w:r w:rsidR="00D75179">
          <w:rPr>
            <w:webHidden/>
          </w:rPr>
        </w:r>
        <w:r w:rsidR="00D75179">
          <w:rPr>
            <w:webHidden/>
          </w:rPr>
          <w:fldChar w:fldCharType="separate"/>
        </w:r>
        <w:r w:rsidR="00D75179">
          <w:rPr>
            <w:webHidden/>
          </w:rPr>
          <w:t>80</w:t>
        </w:r>
        <w:r w:rsidR="00D75179">
          <w:rPr>
            <w:webHidden/>
          </w:rPr>
          <w:fldChar w:fldCharType="end"/>
        </w:r>
      </w:hyperlink>
    </w:p>
    <w:p w14:paraId="2850F382" w14:textId="42226AE2" w:rsidR="00D75179" w:rsidRDefault="00D87E19">
      <w:pPr>
        <w:pStyle w:val="TOC3"/>
        <w:tabs>
          <w:tab w:val="left" w:pos="1760"/>
        </w:tabs>
        <w:rPr>
          <w:rFonts w:asciiTheme="minorHAnsi" w:eastAsiaTheme="minorEastAsia" w:hAnsiTheme="minorHAnsi" w:cstheme="minorBidi"/>
          <w:color w:val="auto"/>
        </w:rPr>
      </w:pPr>
      <w:hyperlink w:anchor="_Toc23753492" w:history="1">
        <w:r w:rsidR="00D75179" w:rsidRPr="00276847">
          <w:rPr>
            <w:rStyle w:val="Hyperlink"/>
          </w:rPr>
          <w:t>6.2.6</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their highest completed level of education</w:t>
        </w:r>
        <w:r w:rsidR="00D75179">
          <w:rPr>
            <w:webHidden/>
          </w:rPr>
          <w:tab/>
        </w:r>
        <w:r w:rsidR="00D75179">
          <w:rPr>
            <w:webHidden/>
          </w:rPr>
          <w:fldChar w:fldCharType="begin"/>
        </w:r>
        <w:r w:rsidR="00D75179">
          <w:rPr>
            <w:webHidden/>
          </w:rPr>
          <w:instrText xml:space="preserve"> PAGEREF _Toc23753492 \h </w:instrText>
        </w:r>
        <w:r w:rsidR="00D75179">
          <w:rPr>
            <w:webHidden/>
          </w:rPr>
        </w:r>
        <w:r w:rsidR="00D75179">
          <w:rPr>
            <w:webHidden/>
          </w:rPr>
          <w:fldChar w:fldCharType="separate"/>
        </w:r>
        <w:r w:rsidR="00D75179">
          <w:rPr>
            <w:webHidden/>
          </w:rPr>
          <w:t>81</w:t>
        </w:r>
        <w:r w:rsidR="00D75179">
          <w:rPr>
            <w:webHidden/>
          </w:rPr>
          <w:fldChar w:fldCharType="end"/>
        </w:r>
      </w:hyperlink>
    </w:p>
    <w:p w14:paraId="449A7B06" w14:textId="1EEA6E91" w:rsidR="00D75179" w:rsidRDefault="00D87E19">
      <w:pPr>
        <w:pStyle w:val="TOC3"/>
        <w:tabs>
          <w:tab w:val="left" w:pos="1760"/>
        </w:tabs>
        <w:rPr>
          <w:rFonts w:asciiTheme="minorHAnsi" w:eastAsiaTheme="minorEastAsia" w:hAnsiTheme="minorHAnsi" w:cstheme="minorBidi"/>
          <w:color w:val="auto"/>
        </w:rPr>
      </w:pPr>
      <w:hyperlink w:anchor="_Toc23753493" w:history="1">
        <w:r w:rsidR="00D75179" w:rsidRPr="00276847">
          <w:rPr>
            <w:rStyle w:val="Hyperlink"/>
          </w:rPr>
          <w:t>6.2.7</w:t>
        </w:r>
        <w:r w:rsidR="00D75179">
          <w:rPr>
            <w:rFonts w:asciiTheme="minorHAnsi" w:eastAsiaTheme="minorEastAsia" w:hAnsiTheme="minorHAnsi" w:cstheme="minorBidi"/>
            <w:color w:val="auto"/>
          </w:rPr>
          <w:tab/>
        </w:r>
        <w:r w:rsidR="00D75179" w:rsidRPr="00276847">
          <w:rPr>
            <w:rStyle w:val="Hyperlink"/>
          </w:rPr>
          <w:t>Percent of primary adult male decisionmakers by participation in economic activity</w:t>
        </w:r>
        <w:r w:rsidR="00D75179">
          <w:rPr>
            <w:webHidden/>
          </w:rPr>
          <w:tab/>
        </w:r>
        <w:r w:rsidR="00D75179">
          <w:rPr>
            <w:webHidden/>
          </w:rPr>
          <w:fldChar w:fldCharType="begin"/>
        </w:r>
        <w:r w:rsidR="00D75179">
          <w:rPr>
            <w:webHidden/>
          </w:rPr>
          <w:instrText xml:space="preserve"> PAGEREF _Toc23753493 \h </w:instrText>
        </w:r>
        <w:r w:rsidR="00D75179">
          <w:rPr>
            <w:webHidden/>
          </w:rPr>
        </w:r>
        <w:r w:rsidR="00D75179">
          <w:rPr>
            <w:webHidden/>
          </w:rPr>
          <w:fldChar w:fldCharType="separate"/>
        </w:r>
        <w:r w:rsidR="00D75179">
          <w:rPr>
            <w:webHidden/>
          </w:rPr>
          <w:t>81</w:t>
        </w:r>
        <w:r w:rsidR="00D75179">
          <w:rPr>
            <w:webHidden/>
          </w:rPr>
          <w:fldChar w:fldCharType="end"/>
        </w:r>
      </w:hyperlink>
    </w:p>
    <w:p w14:paraId="756E62E1" w14:textId="1872E4B7" w:rsidR="00D75179" w:rsidRDefault="00D87E19">
      <w:pPr>
        <w:pStyle w:val="TOC3"/>
        <w:tabs>
          <w:tab w:val="left" w:pos="1760"/>
        </w:tabs>
        <w:rPr>
          <w:rFonts w:asciiTheme="minorHAnsi" w:eastAsiaTheme="minorEastAsia" w:hAnsiTheme="minorHAnsi" w:cstheme="minorBidi"/>
          <w:color w:val="auto"/>
        </w:rPr>
      </w:pPr>
      <w:hyperlink w:anchor="_Toc23753494" w:history="1">
        <w:r w:rsidR="00D75179" w:rsidRPr="00276847">
          <w:rPr>
            <w:rStyle w:val="Hyperlink"/>
          </w:rPr>
          <w:t>6.2.8</w:t>
        </w:r>
        <w:r w:rsidR="00D75179">
          <w:rPr>
            <w:rFonts w:asciiTheme="minorHAnsi" w:eastAsiaTheme="minorEastAsia" w:hAnsiTheme="minorHAnsi" w:cstheme="minorBidi"/>
            <w:color w:val="auto"/>
          </w:rPr>
          <w:tab/>
        </w:r>
        <w:r w:rsidR="00D75179" w:rsidRPr="00276847">
          <w:rPr>
            <w:rStyle w:val="Hyperlink"/>
          </w:rPr>
          <w:t xml:space="preserve">Percentage of primary adult female decisionmakers by participation in economic </w:t>
        </w:r>
        <w:r w:rsidR="00D75179" w:rsidRPr="00276847">
          <w:rPr>
            <w:rStyle w:val="Hyperlink"/>
          </w:rPr>
          <w:lastRenderedPageBreak/>
          <w:t>activity</w:t>
        </w:r>
        <w:r w:rsidR="00D75179">
          <w:rPr>
            <w:webHidden/>
          </w:rPr>
          <w:tab/>
        </w:r>
        <w:r w:rsidR="00D75179">
          <w:rPr>
            <w:webHidden/>
          </w:rPr>
          <w:fldChar w:fldCharType="begin"/>
        </w:r>
        <w:r w:rsidR="00D75179">
          <w:rPr>
            <w:webHidden/>
          </w:rPr>
          <w:instrText xml:space="preserve"> PAGEREF _Toc23753494 \h </w:instrText>
        </w:r>
        <w:r w:rsidR="00D75179">
          <w:rPr>
            <w:webHidden/>
          </w:rPr>
        </w:r>
        <w:r w:rsidR="00D75179">
          <w:rPr>
            <w:webHidden/>
          </w:rPr>
          <w:fldChar w:fldCharType="separate"/>
        </w:r>
        <w:r w:rsidR="00D75179">
          <w:rPr>
            <w:webHidden/>
          </w:rPr>
          <w:t>83</w:t>
        </w:r>
        <w:r w:rsidR="00D75179">
          <w:rPr>
            <w:webHidden/>
          </w:rPr>
          <w:fldChar w:fldCharType="end"/>
        </w:r>
      </w:hyperlink>
    </w:p>
    <w:p w14:paraId="26D43971" w14:textId="44713F0E" w:rsidR="00D75179" w:rsidRDefault="00D87E19">
      <w:pPr>
        <w:pStyle w:val="TOC3"/>
        <w:tabs>
          <w:tab w:val="left" w:pos="1760"/>
        </w:tabs>
        <w:rPr>
          <w:rFonts w:asciiTheme="minorHAnsi" w:eastAsiaTheme="minorEastAsia" w:hAnsiTheme="minorHAnsi" w:cstheme="minorBidi"/>
          <w:color w:val="auto"/>
        </w:rPr>
      </w:pPr>
      <w:hyperlink w:anchor="_Toc23753495" w:history="1">
        <w:r w:rsidR="00D75179" w:rsidRPr="00276847">
          <w:rPr>
            <w:rStyle w:val="Hyperlink"/>
          </w:rPr>
          <w:t>6.2.9</w:t>
        </w:r>
        <w:r w:rsidR="00D75179">
          <w:rPr>
            <w:rFonts w:asciiTheme="minorHAnsi" w:eastAsiaTheme="minorEastAsia" w:hAnsiTheme="minorHAnsi" w:cstheme="minorBidi"/>
            <w:color w:val="auto"/>
          </w:rPr>
          <w:tab/>
        </w:r>
        <w:r w:rsidR="00D75179" w:rsidRPr="00276847">
          <w:rPr>
            <w:rStyle w:val="Hyperlink"/>
          </w:rPr>
          <w:t>Percent distribution of primary adult male decisionmakers by type of economic activity</w:t>
        </w:r>
        <w:r w:rsidR="00D75179">
          <w:rPr>
            <w:webHidden/>
          </w:rPr>
          <w:tab/>
        </w:r>
        <w:r w:rsidR="00D75179">
          <w:rPr>
            <w:webHidden/>
          </w:rPr>
          <w:fldChar w:fldCharType="begin"/>
        </w:r>
        <w:r w:rsidR="00D75179">
          <w:rPr>
            <w:webHidden/>
          </w:rPr>
          <w:instrText xml:space="preserve"> PAGEREF _Toc23753495 \h </w:instrText>
        </w:r>
        <w:r w:rsidR="00D75179">
          <w:rPr>
            <w:webHidden/>
          </w:rPr>
        </w:r>
        <w:r w:rsidR="00D75179">
          <w:rPr>
            <w:webHidden/>
          </w:rPr>
          <w:fldChar w:fldCharType="separate"/>
        </w:r>
        <w:r w:rsidR="00D75179">
          <w:rPr>
            <w:webHidden/>
          </w:rPr>
          <w:t>84</w:t>
        </w:r>
        <w:r w:rsidR="00D75179">
          <w:rPr>
            <w:webHidden/>
          </w:rPr>
          <w:fldChar w:fldCharType="end"/>
        </w:r>
      </w:hyperlink>
    </w:p>
    <w:p w14:paraId="36AC6683" w14:textId="6CAEC229" w:rsidR="00D75179" w:rsidRDefault="00D87E19">
      <w:pPr>
        <w:pStyle w:val="TOC3"/>
        <w:tabs>
          <w:tab w:val="left" w:pos="1836"/>
        </w:tabs>
        <w:rPr>
          <w:rFonts w:asciiTheme="minorHAnsi" w:eastAsiaTheme="minorEastAsia" w:hAnsiTheme="minorHAnsi" w:cstheme="minorBidi"/>
          <w:color w:val="auto"/>
        </w:rPr>
      </w:pPr>
      <w:hyperlink w:anchor="_Toc23753496" w:history="1">
        <w:r w:rsidR="00D75179" w:rsidRPr="00276847">
          <w:rPr>
            <w:rStyle w:val="Hyperlink"/>
          </w:rPr>
          <w:t>6.2.10</w:t>
        </w:r>
        <w:r w:rsidR="00D75179">
          <w:rPr>
            <w:rFonts w:asciiTheme="minorHAnsi" w:eastAsiaTheme="minorEastAsia" w:hAnsiTheme="minorHAnsi" w:cstheme="minorBidi"/>
            <w:color w:val="auto"/>
          </w:rPr>
          <w:tab/>
        </w:r>
        <w:r w:rsidR="00D75179" w:rsidRPr="00276847">
          <w:rPr>
            <w:rStyle w:val="Hyperlink"/>
          </w:rPr>
          <w:t>Percent distribution of primary adult female decisionmakers by type of economic activity</w:t>
        </w:r>
        <w:r w:rsidR="00D75179">
          <w:rPr>
            <w:webHidden/>
          </w:rPr>
          <w:tab/>
        </w:r>
        <w:r w:rsidR="00D75179">
          <w:rPr>
            <w:webHidden/>
          </w:rPr>
          <w:fldChar w:fldCharType="begin"/>
        </w:r>
        <w:r w:rsidR="00D75179">
          <w:rPr>
            <w:webHidden/>
          </w:rPr>
          <w:instrText xml:space="preserve"> PAGEREF _Toc23753496 \h </w:instrText>
        </w:r>
        <w:r w:rsidR="00D75179">
          <w:rPr>
            <w:webHidden/>
          </w:rPr>
        </w:r>
        <w:r w:rsidR="00D75179">
          <w:rPr>
            <w:webHidden/>
          </w:rPr>
          <w:fldChar w:fldCharType="separate"/>
        </w:r>
        <w:r w:rsidR="00D75179">
          <w:rPr>
            <w:webHidden/>
          </w:rPr>
          <w:t>85</w:t>
        </w:r>
        <w:r w:rsidR="00D75179">
          <w:rPr>
            <w:webHidden/>
          </w:rPr>
          <w:fldChar w:fldCharType="end"/>
        </w:r>
      </w:hyperlink>
    </w:p>
    <w:p w14:paraId="0EE58DDA" w14:textId="168519EE" w:rsidR="00D75179" w:rsidRDefault="00D87E19">
      <w:pPr>
        <w:pStyle w:val="TOC2"/>
        <w:rPr>
          <w:rFonts w:asciiTheme="minorHAnsi" w:eastAsiaTheme="minorEastAsia" w:hAnsiTheme="minorHAnsi" w:cstheme="minorBidi"/>
          <w:color w:val="auto"/>
        </w:rPr>
      </w:pPr>
      <w:hyperlink w:anchor="_Toc23753497" w:history="1">
        <w:r w:rsidR="00D75179" w:rsidRPr="00276847">
          <w:rPr>
            <w:rStyle w:val="Hyperlink"/>
          </w:rPr>
          <w:t>6.3</w:t>
        </w:r>
        <w:r w:rsidR="00D75179">
          <w:rPr>
            <w:rFonts w:asciiTheme="minorHAnsi" w:eastAsiaTheme="minorEastAsia" w:hAnsiTheme="minorHAnsi" w:cstheme="minorBidi"/>
            <w:color w:val="auto"/>
          </w:rPr>
          <w:tab/>
        </w:r>
        <w:r w:rsidR="00D75179" w:rsidRPr="00276847">
          <w:rPr>
            <w:rStyle w:val="Hyperlink"/>
          </w:rPr>
          <w:t>Education of household members</w:t>
        </w:r>
        <w:r w:rsidR="00D75179">
          <w:rPr>
            <w:webHidden/>
          </w:rPr>
          <w:tab/>
        </w:r>
        <w:r w:rsidR="00D75179">
          <w:rPr>
            <w:webHidden/>
          </w:rPr>
          <w:fldChar w:fldCharType="begin"/>
        </w:r>
        <w:r w:rsidR="00D75179">
          <w:rPr>
            <w:webHidden/>
          </w:rPr>
          <w:instrText xml:space="preserve"> PAGEREF _Toc23753497 \h </w:instrText>
        </w:r>
        <w:r w:rsidR="00D75179">
          <w:rPr>
            <w:webHidden/>
          </w:rPr>
        </w:r>
        <w:r w:rsidR="00D75179">
          <w:rPr>
            <w:webHidden/>
          </w:rPr>
          <w:fldChar w:fldCharType="separate"/>
        </w:r>
        <w:r w:rsidR="00D75179">
          <w:rPr>
            <w:webHidden/>
          </w:rPr>
          <w:t>87</w:t>
        </w:r>
        <w:r w:rsidR="00D75179">
          <w:rPr>
            <w:webHidden/>
          </w:rPr>
          <w:fldChar w:fldCharType="end"/>
        </w:r>
      </w:hyperlink>
    </w:p>
    <w:p w14:paraId="177FAB01" w14:textId="4E390E5E" w:rsidR="00D75179" w:rsidRDefault="00D87E19">
      <w:pPr>
        <w:pStyle w:val="TOC3"/>
        <w:tabs>
          <w:tab w:val="left" w:pos="1760"/>
        </w:tabs>
        <w:rPr>
          <w:rFonts w:asciiTheme="minorHAnsi" w:eastAsiaTheme="minorEastAsia" w:hAnsiTheme="minorHAnsi" w:cstheme="minorBidi"/>
          <w:color w:val="auto"/>
        </w:rPr>
      </w:pPr>
      <w:hyperlink w:anchor="_Toc23753498" w:history="1">
        <w:r w:rsidR="00D75179" w:rsidRPr="00276847">
          <w:rPr>
            <w:rStyle w:val="Hyperlink"/>
          </w:rPr>
          <w:t>6.3.1</w:t>
        </w:r>
        <w:r w:rsidR="00D75179">
          <w:rPr>
            <w:rFonts w:asciiTheme="minorHAnsi" w:eastAsiaTheme="minorEastAsia" w:hAnsiTheme="minorHAnsi" w:cstheme="minorBidi"/>
            <w:color w:val="auto"/>
          </w:rPr>
          <w:tab/>
        </w:r>
        <w:r w:rsidR="00D75179" w:rsidRPr="00276847">
          <w:rPr>
            <w:rStyle w:val="Hyperlink"/>
          </w:rPr>
          <w:t>Percent distribution of de facto household members who are currently attending school, by age category</w:t>
        </w:r>
        <w:r w:rsidR="00D75179">
          <w:rPr>
            <w:webHidden/>
          </w:rPr>
          <w:tab/>
        </w:r>
        <w:r w:rsidR="00D75179">
          <w:rPr>
            <w:webHidden/>
          </w:rPr>
          <w:fldChar w:fldCharType="begin"/>
        </w:r>
        <w:r w:rsidR="00D75179">
          <w:rPr>
            <w:webHidden/>
          </w:rPr>
          <w:instrText xml:space="preserve"> PAGEREF _Toc23753498 \h </w:instrText>
        </w:r>
        <w:r w:rsidR="00D75179">
          <w:rPr>
            <w:webHidden/>
          </w:rPr>
        </w:r>
        <w:r w:rsidR="00D75179">
          <w:rPr>
            <w:webHidden/>
          </w:rPr>
          <w:fldChar w:fldCharType="separate"/>
        </w:r>
        <w:r w:rsidR="00D75179">
          <w:rPr>
            <w:webHidden/>
          </w:rPr>
          <w:t>87</w:t>
        </w:r>
        <w:r w:rsidR="00D75179">
          <w:rPr>
            <w:webHidden/>
          </w:rPr>
          <w:fldChar w:fldCharType="end"/>
        </w:r>
      </w:hyperlink>
    </w:p>
    <w:p w14:paraId="17D011CB" w14:textId="179F5BFE" w:rsidR="00D75179" w:rsidRDefault="00D87E19">
      <w:pPr>
        <w:pStyle w:val="TOC3"/>
        <w:tabs>
          <w:tab w:val="left" w:pos="1760"/>
        </w:tabs>
        <w:rPr>
          <w:rFonts w:asciiTheme="minorHAnsi" w:eastAsiaTheme="minorEastAsia" w:hAnsiTheme="minorHAnsi" w:cstheme="minorBidi"/>
          <w:color w:val="auto"/>
        </w:rPr>
      </w:pPr>
      <w:hyperlink w:anchor="_Toc23753499" w:history="1">
        <w:r w:rsidR="00D75179" w:rsidRPr="00276847">
          <w:rPr>
            <w:rStyle w:val="Hyperlink"/>
          </w:rPr>
          <w:t>6.3.2</w:t>
        </w:r>
        <w:r w:rsidR="00D75179">
          <w:rPr>
            <w:rFonts w:asciiTheme="minorHAnsi" w:eastAsiaTheme="minorEastAsia" w:hAnsiTheme="minorHAnsi" w:cstheme="minorBidi"/>
            <w:color w:val="auto"/>
          </w:rPr>
          <w:tab/>
        </w:r>
        <w:r w:rsidR="00D75179" w:rsidRPr="00276847">
          <w:rPr>
            <w:rStyle w:val="Hyperlink"/>
          </w:rPr>
          <w:t>Percent distribution of de facto household members 10 years of age or older who completed a primary-level education, by age group</w:t>
        </w:r>
        <w:r w:rsidR="00D75179">
          <w:rPr>
            <w:webHidden/>
          </w:rPr>
          <w:tab/>
        </w:r>
        <w:r w:rsidR="00D75179">
          <w:rPr>
            <w:webHidden/>
          </w:rPr>
          <w:fldChar w:fldCharType="begin"/>
        </w:r>
        <w:r w:rsidR="00D75179">
          <w:rPr>
            <w:webHidden/>
          </w:rPr>
          <w:instrText xml:space="preserve"> PAGEREF _Toc23753499 \h </w:instrText>
        </w:r>
        <w:r w:rsidR="00D75179">
          <w:rPr>
            <w:webHidden/>
          </w:rPr>
        </w:r>
        <w:r w:rsidR="00D75179">
          <w:rPr>
            <w:webHidden/>
          </w:rPr>
          <w:fldChar w:fldCharType="separate"/>
        </w:r>
        <w:r w:rsidR="00D75179">
          <w:rPr>
            <w:webHidden/>
          </w:rPr>
          <w:t>88</w:t>
        </w:r>
        <w:r w:rsidR="00D75179">
          <w:rPr>
            <w:webHidden/>
          </w:rPr>
          <w:fldChar w:fldCharType="end"/>
        </w:r>
      </w:hyperlink>
    </w:p>
    <w:p w14:paraId="244756B7" w14:textId="4BA1EEB6" w:rsidR="00D75179" w:rsidRDefault="00D87E19">
      <w:pPr>
        <w:pStyle w:val="TOC1"/>
        <w:rPr>
          <w:rFonts w:asciiTheme="minorHAnsi" w:eastAsiaTheme="minorEastAsia" w:hAnsiTheme="minorHAnsi" w:cstheme="minorBidi"/>
          <w:color w:val="auto"/>
        </w:rPr>
      </w:pPr>
      <w:hyperlink w:anchor="_Toc23753500" w:history="1">
        <w:r w:rsidR="00D75179" w:rsidRPr="00276847">
          <w:rPr>
            <w:rStyle w:val="Hyperlink"/>
          </w:rPr>
          <w:t>7.</w:t>
        </w:r>
        <w:r w:rsidR="00D75179">
          <w:rPr>
            <w:rFonts w:asciiTheme="minorHAnsi" w:eastAsiaTheme="minorEastAsia" w:hAnsiTheme="minorHAnsi" w:cstheme="minorBidi"/>
            <w:color w:val="auto"/>
          </w:rPr>
          <w:tab/>
        </w:r>
        <w:r w:rsidR="00D75179" w:rsidRPr="00276847">
          <w:rPr>
            <w:rStyle w:val="Hyperlink"/>
          </w:rPr>
          <w:t>Water, sanitation, and hygiene indicators</w:t>
        </w:r>
        <w:r w:rsidR="00D75179">
          <w:rPr>
            <w:webHidden/>
          </w:rPr>
          <w:tab/>
        </w:r>
        <w:r w:rsidR="00D75179">
          <w:rPr>
            <w:webHidden/>
          </w:rPr>
          <w:fldChar w:fldCharType="begin"/>
        </w:r>
        <w:r w:rsidR="00D75179">
          <w:rPr>
            <w:webHidden/>
          </w:rPr>
          <w:instrText xml:space="preserve"> PAGEREF _Toc23753500 \h </w:instrText>
        </w:r>
        <w:r w:rsidR="00D75179">
          <w:rPr>
            <w:webHidden/>
          </w:rPr>
        </w:r>
        <w:r w:rsidR="00D75179">
          <w:rPr>
            <w:webHidden/>
          </w:rPr>
          <w:fldChar w:fldCharType="separate"/>
        </w:r>
        <w:r w:rsidR="00D75179">
          <w:rPr>
            <w:webHidden/>
          </w:rPr>
          <w:t>90</w:t>
        </w:r>
        <w:r w:rsidR="00D75179">
          <w:rPr>
            <w:webHidden/>
          </w:rPr>
          <w:fldChar w:fldCharType="end"/>
        </w:r>
      </w:hyperlink>
    </w:p>
    <w:p w14:paraId="5FD66646" w14:textId="476D6337" w:rsidR="00D75179" w:rsidRDefault="00D87E19">
      <w:pPr>
        <w:pStyle w:val="TOC2"/>
        <w:rPr>
          <w:rFonts w:asciiTheme="minorHAnsi" w:eastAsiaTheme="minorEastAsia" w:hAnsiTheme="minorHAnsi" w:cstheme="minorBidi"/>
          <w:color w:val="auto"/>
        </w:rPr>
      </w:pPr>
      <w:hyperlink w:anchor="_Toc23753501" w:history="1">
        <w:r w:rsidR="00D75179" w:rsidRPr="00276847">
          <w:rPr>
            <w:rStyle w:val="Hyperlink"/>
          </w:rPr>
          <w:t>7.1</w:t>
        </w:r>
        <w:r w:rsidR="00D75179">
          <w:rPr>
            <w:rFonts w:asciiTheme="minorHAnsi" w:eastAsiaTheme="minorEastAsia" w:hAnsiTheme="minorHAnsi" w:cstheme="minorBidi"/>
            <w:color w:val="auto"/>
          </w:rPr>
          <w:tab/>
        </w:r>
        <w:r w:rsidR="00D75179" w:rsidRPr="00276847">
          <w:rPr>
            <w:rStyle w:val="Hyperlink"/>
          </w:rPr>
          <w:t>Percent of households using an improved water source</w:t>
        </w:r>
        <w:r w:rsidR="00D75179">
          <w:rPr>
            <w:webHidden/>
          </w:rPr>
          <w:tab/>
        </w:r>
        <w:r w:rsidR="00D75179">
          <w:rPr>
            <w:webHidden/>
          </w:rPr>
          <w:fldChar w:fldCharType="begin"/>
        </w:r>
        <w:r w:rsidR="00D75179">
          <w:rPr>
            <w:webHidden/>
          </w:rPr>
          <w:instrText xml:space="preserve"> PAGEREF _Toc23753501 \h </w:instrText>
        </w:r>
        <w:r w:rsidR="00D75179">
          <w:rPr>
            <w:webHidden/>
          </w:rPr>
        </w:r>
        <w:r w:rsidR="00D75179">
          <w:rPr>
            <w:webHidden/>
          </w:rPr>
          <w:fldChar w:fldCharType="separate"/>
        </w:r>
        <w:r w:rsidR="00D75179">
          <w:rPr>
            <w:webHidden/>
          </w:rPr>
          <w:t>90</w:t>
        </w:r>
        <w:r w:rsidR="00D75179">
          <w:rPr>
            <w:webHidden/>
          </w:rPr>
          <w:fldChar w:fldCharType="end"/>
        </w:r>
      </w:hyperlink>
    </w:p>
    <w:p w14:paraId="3F1E6352" w14:textId="113E1BBB" w:rsidR="00D75179" w:rsidRDefault="00D87E19">
      <w:pPr>
        <w:pStyle w:val="TOC2"/>
        <w:rPr>
          <w:rFonts w:asciiTheme="minorHAnsi" w:eastAsiaTheme="minorEastAsia" w:hAnsiTheme="minorHAnsi" w:cstheme="minorBidi"/>
          <w:color w:val="auto"/>
        </w:rPr>
      </w:pPr>
      <w:hyperlink w:anchor="_Toc23753502" w:history="1">
        <w:r w:rsidR="00D75179" w:rsidRPr="00276847">
          <w:rPr>
            <w:rStyle w:val="Hyperlink"/>
          </w:rPr>
          <w:t>7.2</w:t>
        </w:r>
        <w:r w:rsidR="00D75179">
          <w:rPr>
            <w:rFonts w:asciiTheme="minorHAnsi" w:eastAsiaTheme="minorEastAsia" w:hAnsiTheme="minorHAnsi" w:cstheme="minorBidi"/>
            <w:color w:val="auto"/>
          </w:rPr>
          <w:tab/>
        </w:r>
        <w:r w:rsidR="00D75179" w:rsidRPr="00276847">
          <w:rPr>
            <w:rStyle w:val="Hyperlink"/>
          </w:rPr>
          <w:t>Percent of households using a correct water treatment practice or technology</w:t>
        </w:r>
        <w:r w:rsidR="00D75179">
          <w:rPr>
            <w:webHidden/>
          </w:rPr>
          <w:tab/>
        </w:r>
        <w:r w:rsidR="00D75179">
          <w:rPr>
            <w:webHidden/>
          </w:rPr>
          <w:fldChar w:fldCharType="begin"/>
        </w:r>
        <w:r w:rsidR="00D75179">
          <w:rPr>
            <w:webHidden/>
          </w:rPr>
          <w:instrText xml:space="preserve"> PAGEREF _Toc23753502 \h </w:instrText>
        </w:r>
        <w:r w:rsidR="00D75179">
          <w:rPr>
            <w:webHidden/>
          </w:rPr>
        </w:r>
        <w:r w:rsidR="00D75179">
          <w:rPr>
            <w:webHidden/>
          </w:rPr>
          <w:fldChar w:fldCharType="separate"/>
        </w:r>
        <w:r w:rsidR="00D75179">
          <w:rPr>
            <w:webHidden/>
          </w:rPr>
          <w:t>92</w:t>
        </w:r>
        <w:r w:rsidR="00D75179">
          <w:rPr>
            <w:webHidden/>
          </w:rPr>
          <w:fldChar w:fldCharType="end"/>
        </w:r>
      </w:hyperlink>
    </w:p>
    <w:p w14:paraId="0BD51D1B" w14:textId="287D3572" w:rsidR="00D75179" w:rsidRDefault="00D87E19">
      <w:pPr>
        <w:pStyle w:val="TOC2"/>
        <w:rPr>
          <w:rFonts w:asciiTheme="minorHAnsi" w:eastAsiaTheme="minorEastAsia" w:hAnsiTheme="minorHAnsi" w:cstheme="minorBidi"/>
          <w:color w:val="auto"/>
        </w:rPr>
      </w:pPr>
      <w:hyperlink w:anchor="_Toc23753503" w:history="1">
        <w:r w:rsidR="00D75179" w:rsidRPr="00276847">
          <w:rPr>
            <w:rStyle w:val="Hyperlink"/>
          </w:rPr>
          <w:t>7.3</w:t>
        </w:r>
        <w:r w:rsidR="00D75179">
          <w:rPr>
            <w:rFonts w:asciiTheme="minorHAnsi" w:eastAsiaTheme="minorEastAsia" w:hAnsiTheme="minorHAnsi" w:cstheme="minorBidi"/>
            <w:color w:val="auto"/>
          </w:rPr>
          <w:tab/>
        </w:r>
        <w:r w:rsidR="00D75179" w:rsidRPr="00276847">
          <w:rPr>
            <w:rStyle w:val="Hyperlink"/>
          </w:rPr>
          <w:t>Percent of households with soap and water at a handwashing station commonly used by family members (Feed the Future phase two indicator)</w:t>
        </w:r>
        <w:r w:rsidR="00D75179">
          <w:rPr>
            <w:webHidden/>
          </w:rPr>
          <w:tab/>
        </w:r>
        <w:r w:rsidR="00D75179">
          <w:rPr>
            <w:webHidden/>
          </w:rPr>
          <w:fldChar w:fldCharType="begin"/>
        </w:r>
        <w:r w:rsidR="00D75179">
          <w:rPr>
            <w:webHidden/>
          </w:rPr>
          <w:instrText xml:space="preserve"> PAGEREF _Toc23753503 \h </w:instrText>
        </w:r>
        <w:r w:rsidR="00D75179">
          <w:rPr>
            <w:webHidden/>
          </w:rPr>
        </w:r>
        <w:r w:rsidR="00D75179">
          <w:rPr>
            <w:webHidden/>
          </w:rPr>
          <w:fldChar w:fldCharType="separate"/>
        </w:r>
        <w:r w:rsidR="00D75179">
          <w:rPr>
            <w:webHidden/>
          </w:rPr>
          <w:t>93</w:t>
        </w:r>
        <w:r w:rsidR="00D75179">
          <w:rPr>
            <w:webHidden/>
          </w:rPr>
          <w:fldChar w:fldCharType="end"/>
        </w:r>
      </w:hyperlink>
    </w:p>
    <w:p w14:paraId="09CA3FE5" w14:textId="18A2FEEA" w:rsidR="00D75179" w:rsidRDefault="00D87E19">
      <w:pPr>
        <w:pStyle w:val="TOC2"/>
        <w:rPr>
          <w:rFonts w:asciiTheme="minorHAnsi" w:eastAsiaTheme="minorEastAsia" w:hAnsiTheme="minorHAnsi" w:cstheme="minorBidi"/>
          <w:color w:val="auto"/>
        </w:rPr>
      </w:pPr>
      <w:hyperlink w:anchor="_Toc23753504" w:history="1">
        <w:r w:rsidR="00D75179" w:rsidRPr="00276847">
          <w:rPr>
            <w:rStyle w:val="Hyperlink"/>
          </w:rPr>
          <w:t>7.4</w:t>
        </w:r>
        <w:r w:rsidR="00D75179">
          <w:rPr>
            <w:rFonts w:asciiTheme="minorHAnsi" w:eastAsiaTheme="minorEastAsia" w:hAnsiTheme="minorHAnsi" w:cstheme="minorBidi"/>
            <w:color w:val="auto"/>
          </w:rPr>
          <w:tab/>
        </w:r>
        <w:r w:rsidR="00D75179" w:rsidRPr="00276847">
          <w:rPr>
            <w:rStyle w:val="Hyperlink"/>
          </w:rPr>
          <w:t>Percent of households with access to a basic sanitation service (Feed the Future phase two indicator)</w:t>
        </w:r>
        <w:r w:rsidR="00D75179">
          <w:rPr>
            <w:webHidden/>
          </w:rPr>
          <w:tab/>
        </w:r>
        <w:r w:rsidR="00D75179">
          <w:rPr>
            <w:webHidden/>
          </w:rPr>
          <w:fldChar w:fldCharType="begin"/>
        </w:r>
        <w:r w:rsidR="00D75179">
          <w:rPr>
            <w:webHidden/>
          </w:rPr>
          <w:instrText xml:space="preserve"> PAGEREF _Toc23753504 \h </w:instrText>
        </w:r>
        <w:r w:rsidR="00D75179">
          <w:rPr>
            <w:webHidden/>
          </w:rPr>
        </w:r>
        <w:r w:rsidR="00D75179">
          <w:rPr>
            <w:webHidden/>
          </w:rPr>
          <w:fldChar w:fldCharType="separate"/>
        </w:r>
        <w:r w:rsidR="00D75179">
          <w:rPr>
            <w:webHidden/>
          </w:rPr>
          <w:t>94</w:t>
        </w:r>
        <w:r w:rsidR="00D75179">
          <w:rPr>
            <w:webHidden/>
          </w:rPr>
          <w:fldChar w:fldCharType="end"/>
        </w:r>
      </w:hyperlink>
    </w:p>
    <w:p w14:paraId="2F01F8AD" w14:textId="2F453912" w:rsidR="00D75179" w:rsidRDefault="00D87E19">
      <w:pPr>
        <w:pStyle w:val="TOC2"/>
        <w:rPr>
          <w:rFonts w:asciiTheme="minorHAnsi" w:eastAsiaTheme="minorEastAsia" w:hAnsiTheme="minorHAnsi" w:cstheme="minorBidi"/>
          <w:color w:val="auto"/>
        </w:rPr>
      </w:pPr>
      <w:hyperlink w:anchor="_Toc23753505" w:history="1">
        <w:r w:rsidR="00D75179" w:rsidRPr="00276847">
          <w:rPr>
            <w:rStyle w:val="Hyperlink"/>
          </w:rPr>
          <w:t>7.5</w:t>
        </w:r>
        <w:r w:rsidR="00D75179">
          <w:rPr>
            <w:rFonts w:asciiTheme="minorHAnsi" w:eastAsiaTheme="minorEastAsia" w:hAnsiTheme="minorHAnsi" w:cstheme="minorBidi"/>
            <w:color w:val="auto"/>
          </w:rPr>
          <w:tab/>
        </w:r>
        <w:r w:rsidR="00D75179" w:rsidRPr="00276847">
          <w:rPr>
            <w:rStyle w:val="Hyperlink"/>
          </w:rPr>
          <w:t>Percent of households using an improved but shared sanitation facility</w:t>
        </w:r>
        <w:r w:rsidR="00D75179">
          <w:rPr>
            <w:webHidden/>
          </w:rPr>
          <w:tab/>
        </w:r>
        <w:r w:rsidR="00D75179">
          <w:rPr>
            <w:webHidden/>
          </w:rPr>
          <w:fldChar w:fldCharType="begin"/>
        </w:r>
        <w:r w:rsidR="00D75179">
          <w:rPr>
            <w:webHidden/>
          </w:rPr>
          <w:instrText xml:space="preserve"> PAGEREF _Toc23753505 \h </w:instrText>
        </w:r>
        <w:r w:rsidR="00D75179">
          <w:rPr>
            <w:webHidden/>
          </w:rPr>
        </w:r>
        <w:r w:rsidR="00D75179">
          <w:rPr>
            <w:webHidden/>
          </w:rPr>
          <w:fldChar w:fldCharType="separate"/>
        </w:r>
        <w:r w:rsidR="00D75179">
          <w:rPr>
            <w:webHidden/>
          </w:rPr>
          <w:t>96</w:t>
        </w:r>
        <w:r w:rsidR="00D75179">
          <w:rPr>
            <w:webHidden/>
          </w:rPr>
          <w:fldChar w:fldCharType="end"/>
        </w:r>
      </w:hyperlink>
    </w:p>
    <w:p w14:paraId="79ADDF6F" w14:textId="3A975474" w:rsidR="00D75179" w:rsidRDefault="00D87E19">
      <w:pPr>
        <w:pStyle w:val="TOC2"/>
        <w:rPr>
          <w:rFonts w:asciiTheme="minorHAnsi" w:eastAsiaTheme="minorEastAsia" w:hAnsiTheme="minorHAnsi" w:cstheme="minorBidi"/>
          <w:color w:val="auto"/>
        </w:rPr>
      </w:pPr>
      <w:hyperlink w:anchor="_Toc23753506" w:history="1">
        <w:r w:rsidR="00D75179" w:rsidRPr="00276847">
          <w:rPr>
            <w:rStyle w:val="Hyperlink"/>
          </w:rPr>
          <w:t>7.6</w:t>
        </w:r>
        <w:r w:rsidR="00D75179">
          <w:rPr>
            <w:rFonts w:asciiTheme="minorHAnsi" w:eastAsiaTheme="minorEastAsia" w:hAnsiTheme="minorHAnsi" w:cstheme="minorBidi"/>
            <w:color w:val="auto"/>
          </w:rPr>
          <w:tab/>
        </w:r>
        <w:r w:rsidR="00D75179" w:rsidRPr="00276847">
          <w:rPr>
            <w:rStyle w:val="Hyperlink"/>
          </w:rPr>
          <w:t>Percent of households using an unimproved sanitation facility</w:t>
        </w:r>
        <w:r w:rsidR="00D75179">
          <w:rPr>
            <w:webHidden/>
          </w:rPr>
          <w:tab/>
        </w:r>
        <w:r w:rsidR="00D75179">
          <w:rPr>
            <w:webHidden/>
          </w:rPr>
          <w:fldChar w:fldCharType="begin"/>
        </w:r>
        <w:r w:rsidR="00D75179">
          <w:rPr>
            <w:webHidden/>
          </w:rPr>
          <w:instrText xml:space="preserve"> PAGEREF _Toc23753506 \h </w:instrText>
        </w:r>
        <w:r w:rsidR="00D75179">
          <w:rPr>
            <w:webHidden/>
          </w:rPr>
        </w:r>
        <w:r w:rsidR="00D75179">
          <w:rPr>
            <w:webHidden/>
          </w:rPr>
          <w:fldChar w:fldCharType="separate"/>
        </w:r>
        <w:r w:rsidR="00D75179">
          <w:rPr>
            <w:webHidden/>
          </w:rPr>
          <w:t>97</w:t>
        </w:r>
        <w:r w:rsidR="00D75179">
          <w:rPr>
            <w:webHidden/>
          </w:rPr>
          <w:fldChar w:fldCharType="end"/>
        </w:r>
      </w:hyperlink>
    </w:p>
    <w:p w14:paraId="1E619652" w14:textId="18057E04" w:rsidR="00D75179" w:rsidRDefault="00D87E19">
      <w:pPr>
        <w:pStyle w:val="TOC2"/>
        <w:rPr>
          <w:rFonts w:asciiTheme="minorHAnsi" w:eastAsiaTheme="minorEastAsia" w:hAnsiTheme="minorHAnsi" w:cstheme="minorBidi"/>
          <w:color w:val="auto"/>
        </w:rPr>
      </w:pPr>
      <w:hyperlink w:anchor="_Toc23753507" w:history="1">
        <w:r w:rsidR="00D75179" w:rsidRPr="00276847">
          <w:rPr>
            <w:rStyle w:val="Hyperlink"/>
          </w:rPr>
          <w:t>7.7</w:t>
        </w:r>
        <w:r w:rsidR="00D75179">
          <w:rPr>
            <w:rFonts w:asciiTheme="minorHAnsi" w:eastAsiaTheme="minorEastAsia" w:hAnsiTheme="minorHAnsi" w:cstheme="minorBidi"/>
            <w:color w:val="auto"/>
          </w:rPr>
          <w:tab/>
        </w:r>
        <w:r w:rsidR="00D75179" w:rsidRPr="00276847">
          <w:rPr>
            <w:rStyle w:val="Hyperlink"/>
          </w:rPr>
          <w:t>Percent of households practicing open defecation</w:t>
        </w:r>
        <w:r w:rsidR="00D75179">
          <w:rPr>
            <w:webHidden/>
          </w:rPr>
          <w:tab/>
        </w:r>
        <w:r w:rsidR="00D75179">
          <w:rPr>
            <w:webHidden/>
          </w:rPr>
          <w:fldChar w:fldCharType="begin"/>
        </w:r>
        <w:r w:rsidR="00D75179">
          <w:rPr>
            <w:webHidden/>
          </w:rPr>
          <w:instrText xml:space="preserve"> PAGEREF _Toc23753507 \h </w:instrText>
        </w:r>
        <w:r w:rsidR="00D75179">
          <w:rPr>
            <w:webHidden/>
          </w:rPr>
        </w:r>
        <w:r w:rsidR="00D75179">
          <w:rPr>
            <w:webHidden/>
          </w:rPr>
          <w:fldChar w:fldCharType="separate"/>
        </w:r>
        <w:r w:rsidR="00D75179">
          <w:rPr>
            <w:webHidden/>
          </w:rPr>
          <w:t>99</w:t>
        </w:r>
        <w:r w:rsidR="00D75179">
          <w:rPr>
            <w:webHidden/>
          </w:rPr>
          <w:fldChar w:fldCharType="end"/>
        </w:r>
      </w:hyperlink>
    </w:p>
    <w:p w14:paraId="20D077F8" w14:textId="434085D1" w:rsidR="00D75179" w:rsidRDefault="00D87E19">
      <w:pPr>
        <w:pStyle w:val="TOC1"/>
        <w:rPr>
          <w:rFonts w:asciiTheme="minorHAnsi" w:eastAsiaTheme="minorEastAsia" w:hAnsiTheme="minorHAnsi" w:cstheme="minorBidi"/>
          <w:color w:val="auto"/>
        </w:rPr>
      </w:pPr>
      <w:hyperlink w:anchor="_Toc23753508" w:history="1">
        <w:r w:rsidR="00D75179" w:rsidRPr="00276847">
          <w:rPr>
            <w:rStyle w:val="Hyperlink"/>
          </w:rPr>
          <w:t>8.</w:t>
        </w:r>
        <w:r w:rsidR="00D75179">
          <w:rPr>
            <w:rFonts w:asciiTheme="minorHAnsi" w:eastAsiaTheme="minorEastAsia" w:hAnsiTheme="minorHAnsi" w:cstheme="minorBidi"/>
            <w:color w:val="auto"/>
          </w:rPr>
          <w:tab/>
        </w:r>
        <w:r w:rsidR="00D75179" w:rsidRPr="00276847">
          <w:rPr>
            <w:rStyle w:val="Hyperlink"/>
          </w:rPr>
          <w:t>Dwelling and household characteristic indicators</w:t>
        </w:r>
        <w:r w:rsidR="00D75179">
          <w:rPr>
            <w:webHidden/>
          </w:rPr>
          <w:tab/>
        </w:r>
        <w:r w:rsidR="00D75179">
          <w:rPr>
            <w:webHidden/>
          </w:rPr>
          <w:fldChar w:fldCharType="begin"/>
        </w:r>
        <w:r w:rsidR="00D75179">
          <w:rPr>
            <w:webHidden/>
          </w:rPr>
          <w:instrText xml:space="preserve"> PAGEREF _Toc23753508 \h </w:instrText>
        </w:r>
        <w:r w:rsidR="00D75179">
          <w:rPr>
            <w:webHidden/>
          </w:rPr>
        </w:r>
        <w:r w:rsidR="00D75179">
          <w:rPr>
            <w:webHidden/>
          </w:rPr>
          <w:fldChar w:fldCharType="separate"/>
        </w:r>
        <w:r w:rsidR="00D75179">
          <w:rPr>
            <w:webHidden/>
          </w:rPr>
          <w:t>101</w:t>
        </w:r>
        <w:r w:rsidR="00D75179">
          <w:rPr>
            <w:webHidden/>
          </w:rPr>
          <w:fldChar w:fldCharType="end"/>
        </w:r>
      </w:hyperlink>
    </w:p>
    <w:p w14:paraId="78973710" w14:textId="6A8B1BA5" w:rsidR="00D75179" w:rsidRDefault="00D87E19">
      <w:pPr>
        <w:pStyle w:val="TOC2"/>
        <w:rPr>
          <w:rFonts w:asciiTheme="minorHAnsi" w:eastAsiaTheme="minorEastAsia" w:hAnsiTheme="minorHAnsi" w:cstheme="minorBidi"/>
          <w:color w:val="auto"/>
        </w:rPr>
      </w:pPr>
      <w:hyperlink w:anchor="_Toc23753509" w:history="1">
        <w:r w:rsidR="00D75179" w:rsidRPr="00276847">
          <w:rPr>
            <w:rStyle w:val="Hyperlink"/>
          </w:rPr>
          <w:t>8.1</w:t>
        </w:r>
        <w:r w:rsidR="00D75179">
          <w:rPr>
            <w:rFonts w:asciiTheme="minorHAnsi" w:eastAsiaTheme="minorEastAsia" w:hAnsiTheme="minorHAnsi" w:cstheme="minorBidi"/>
            <w:color w:val="auto"/>
          </w:rPr>
          <w:tab/>
        </w:r>
        <w:r w:rsidR="00D75179" w:rsidRPr="00276847">
          <w:rPr>
            <w:rStyle w:val="Hyperlink"/>
          </w:rPr>
          <w:t>Percent of households using solid fuels for cooking</w:t>
        </w:r>
        <w:r w:rsidR="00D75179">
          <w:rPr>
            <w:webHidden/>
          </w:rPr>
          <w:tab/>
        </w:r>
        <w:r w:rsidR="00D75179">
          <w:rPr>
            <w:webHidden/>
          </w:rPr>
          <w:fldChar w:fldCharType="begin"/>
        </w:r>
        <w:r w:rsidR="00D75179">
          <w:rPr>
            <w:webHidden/>
          </w:rPr>
          <w:instrText xml:space="preserve"> PAGEREF _Toc23753509 \h </w:instrText>
        </w:r>
        <w:r w:rsidR="00D75179">
          <w:rPr>
            <w:webHidden/>
          </w:rPr>
        </w:r>
        <w:r w:rsidR="00D75179">
          <w:rPr>
            <w:webHidden/>
          </w:rPr>
          <w:fldChar w:fldCharType="separate"/>
        </w:r>
        <w:r w:rsidR="00D75179">
          <w:rPr>
            <w:webHidden/>
          </w:rPr>
          <w:t>101</w:t>
        </w:r>
        <w:r w:rsidR="00D75179">
          <w:rPr>
            <w:webHidden/>
          </w:rPr>
          <w:fldChar w:fldCharType="end"/>
        </w:r>
      </w:hyperlink>
    </w:p>
    <w:p w14:paraId="5C285613" w14:textId="2B26DAF3" w:rsidR="00D75179" w:rsidRDefault="00D87E19">
      <w:pPr>
        <w:pStyle w:val="TOC2"/>
        <w:rPr>
          <w:rFonts w:asciiTheme="minorHAnsi" w:eastAsiaTheme="minorEastAsia" w:hAnsiTheme="minorHAnsi" w:cstheme="minorBidi"/>
          <w:color w:val="auto"/>
        </w:rPr>
      </w:pPr>
      <w:hyperlink w:anchor="_Toc23753510" w:history="1">
        <w:r w:rsidR="00D75179" w:rsidRPr="00276847">
          <w:rPr>
            <w:rStyle w:val="Hyperlink"/>
          </w:rPr>
          <w:t>8.2</w:t>
        </w:r>
        <w:r w:rsidR="00D75179">
          <w:rPr>
            <w:rFonts w:asciiTheme="minorHAnsi" w:eastAsiaTheme="minorEastAsia" w:hAnsiTheme="minorHAnsi" w:cstheme="minorBidi"/>
            <w:color w:val="auto"/>
          </w:rPr>
          <w:tab/>
        </w:r>
        <w:r w:rsidR="00D75179" w:rsidRPr="00276847">
          <w:rPr>
            <w:rStyle w:val="Hyperlink"/>
          </w:rPr>
          <w:t>Mean number of de jure household members per sleeping room</w:t>
        </w:r>
        <w:r w:rsidR="00D75179">
          <w:rPr>
            <w:webHidden/>
          </w:rPr>
          <w:tab/>
        </w:r>
        <w:r w:rsidR="00D75179">
          <w:rPr>
            <w:webHidden/>
          </w:rPr>
          <w:fldChar w:fldCharType="begin"/>
        </w:r>
        <w:r w:rsidR="00D75179">
          <w:rPr>
            <w:webHidden/>
          </w:rPr>
          <w:instrText xml:space="preserve"> PAGEREF _Toc23753510 \h </w:instrText>
        </w:r>
        <w:r w:rsidR="00D75179">
          <w:rPr>
            <w:webHidden/>
          </w:rPr>
        </w:r>
        <w:r w:rsidR="00D75179">
          <w:rPr>
            <w:webHidden/>
          </w:rPr>
          <w:fldChar w:fldCharType="separate"/>
        </w:r>
        <w:r w:rsidR="00D75179">
          <w:rPr>
            <w:webHidden/>
          </w:rPr>
          <w:t>102</w:t>
        </w:r>
        <w:r w:rsidR="00D75179">
          <w:rPr>
            <w:webHidden/>
          </w:rPr>
          <w:fldChar w:fldCharType="end"/>
        </w:r>
      </w:hyperlink>
    </w:p>
    <w:p w14:paraId="127AFB16" w14:textId="4CC9130F" w:rsidR="00D75179" w:rsidRDefault="00D87E19">
      <w:pPr>
        <w:pStyle w:val="TOC2"/>
        <w:rPr>
          <w:rFonts w:asciiTheme="minorHAnsi" w:eastAsiaTheme="minorEastAsia" w:hAnsiTheme="minorHAnsi" w:cstheme="minorBidi"/>
          <w:color w:val="auto"/>
        </w:rPr>
      </w:pPr>
      <w:hyperlink w:anchor="_Toc23753511" w:history="1">
        <w:r w:rsidR="00D75179" w:rsidRPr="00276847">
          <w:rPr>
            <w:rStyle w:val="Hyperlink"/>
          </w:rPr>
          <w:t>8.3</w:t>
        </w:r>
        <w:r w:rsidR="00D75179">
          <w:rPr>
            <w:rFonts w:asciiTheme="minorHAnsi" w:eastAsiaTheme="minorEastAsia" w:hAnsiTheme="minorHAnsi" w:cstheme="minorBidi"/>
            <w:color w:val="auto"/>
          </w:rPr>
          <w:tab/>
        </w:r>
        <w:r w:rsidR="00D75179" w:rsidRPr="00276847">
          <w:rPr>
            <w:rStyle w:val="Hyperlink"/>
          </w:rPr>
          <w:t>Percent distribution of households by dwelling roof materials</w:t>
        </w:r>
        <w:r w:rsidR="00D75179">
          <w:rPr>
            <w:webHidden/>
          </w:rPr>
          <w:tab/>
        </w:r>
        <w:r w:rsidR="00D75179">
          <w:rPr>
            <w:webHidden/>
          </w:rPr>
          <w:fldChar w:fldCharType="begin"/>
        </w:r>
        <w:r w:rsidR="00D75179">
          <w:rPr>
            <w:webHidden/>
          </w:rPr>
          <w:instrText xml:space="preserve"> PAGEREF _Toc23753511 \h </w:instrText>
        </w:r>
        <w:r w:rsidR="00D75179">
          <w:rPr>
            <w:webHidden/>
          </w:rPr>
        </w:r>
        <w:r w:rsidR="00D75179">
          <w:rPr>
            <w:webHidden/>
          </w:rPr>
          <w:fldChar w:fldCharType="separate"/>
        </w:r>
        <w:r w:rsidR="00D75179">
          <w:rPr>
            <w:webHidden/>
          </w:rPr>
          <w:t>103</w:t>
        </w:r>
        <w:r w:rsidR="00D75179">
          <w:rPr>
            <w:webHidden/>
          </w:rPr>
          <w:fldChar w:fldCharType="end"/>
        </w:r>
      </w:hyperlink>
    </w:p>
    <w:p w14:paraId="12FF28DA" w14:textId="43D3661F" w:rsidR="00D75179" w:rsidRDefault="00D87E19">
      <w:pPr>
        <w:pStyle w:val="TOC2"/>
        <w:rPr>
          <w:rFonts w:asciiTheme="minorHAnsi" w:eastAsiaTheme="minorEastAsia" w:hAnsiTheme="minorHAnsi" w:cstheme="minorBidi"/>
          <w:color w:val="auto"/>
        </w:rPr>
      </w:pPr>
      <w:hyperlink w:anchor="_Toc23753512" w:history="1">
        <w:r w:rsidR="00D75179" w:rsidRPr="00276847">
          <w:rPr>
            <w:rStyle w:val="Hyperlink"/>
          </w:rPr>
          <w:t>8.4</w:t>
        </w:r>
        <w:r w:rsidR="00D75179">
          <w:rPr>
            <w:rFonts w:asciiTheme="minorHAnsi" w:eastAsiaTheme="minorEastAsia" w:hAnsiTheme="minorHAnsi" w:cstheme="minorBidi"/>
            <w:color w:val="auto"/>
          </w:rPr>
          <w:tab/>
        </w:r>
        <w:r w:rsidR="00D75179" w:rsidRPr="00276847">
          <w:rPr>
            <w:rStyle w:val="Hyperlink"/>
          </w:rPr>
          <w:t>Percent distribution of households by dwelling exterior wall materials</w:t>
        </w:r>
        <w:r w:rsidR="00D75179">
          <w:rPr>
            <w:webHidden/>
          </w:rPr>
          <w:tab/>
        </w:r>
        <w:r w:rsidR="00D75179">
          <w:rPr>
            <w:webHidden/>
          </w:rPr>
          <w:fldChar w:fldCharType="begin"/>
        </w:r>
        <w:r w:rsidR="00D75179">
          <w:rPr>
            <w:webHidden/>
          </w:rPr>
          <w:instrText xml:space="preserve"> PAGEREF _Toc23753512 \h </w:instrText>
        </w:r>
        <w:r w:rsidR="00D75179">
          <w:rPr>
            <w:webHidden/>
          </w:rPr>
        </w:r>
        <w:r w:rsidR="00D75179">
          <w:rPr>
            <w:webHidden/>
          </w:rPr>
          <w:fldChar w:fldCharType="separate"/>
        </w:r>
        <w:r w:rsidR="00D75179">
          <w:rPr>
            <w:webHidden/>
          </w:rPr>
          <w:t>104</w:t>
        </w:r>
        <w:r w:rsidR="00D75179">
          <w:rPr>
            <w:webHidden/>
          </w:rPr>
          <w:fldChar w:fldCharType="end"/>
        </w:r>
      </w:hyperlink>
    </w:p>
    <w:p w14:paraId="61CEECF7" w14:textId="5387C998" w:rsidR="00D75179" w:rsidRDefault="00D87E19">
      <w:pPr>
        <w:pStyle w:val="TOC2"/>
        <w:rPr>
          <w:rFonts w:asciiTheme="minorHAnsi" w:eastAsiaTheme="minorEastAsia" w:hAnsiTheme="minorHAnsi" w:cstheme="minorBidi"/>
          <w:color w:val="auto"/>
        </w:rPr>
      </w:pPr>
      <w:hyperlink w:anchor="_Toc23753513" w:history="1">
        <w:r w:rsidR="00D75179" w:rsidRPr="00276847">
          <w:rPr>
            <w:rStyle w:val="Hyperlink"/>
          </w:rPr>
          <w:t>8.5</w:t>
        </w:r>
        <w:r w:rsidR="00D75179">
          <w:rPr>
            <w:rFonts w:asciiTheme="minorHAnsi" w:eastAsiaTheme="minorEastAsia" w:hAnsiTheme="minorHAnsi" w:cstheme="minorBidi"/>
            <w:color w:val="auto"/>
          </w:rPr>
          <w:tab/>
        </w:r>
        <w:r w:rsidR="00D75179" w:rsidRPr="00276847">
          <w:rPr>
            <w:rStyle w:val="Hyperlink"/>
          </w:rPr>
          <w:t>Percent distribution of households by dwelling floor materials</w:t>
        </w:r>
        <w:r w:rsidR="00D75179">
          <w:rPr>
            <w:webHidden/>
          </w:rPr>
          <w:tab/>
        </w:r>
        <w:r w:rsidR="00D75179">
          <w:rPr>
            <w:webHidden/>
          </w:rPr>
          <w:fldChar w:fldCharType="begin"/>
        </w:r>
        <w:r w:rsidR="00D75179">
          <w:rPr>
            <w:webHidden/>
          </w:rPr>
          <w:instrText xml:space="preserve"> PAGEREF _Toc23753513 \h </w:instrText>
        </w:r>
        <w:r w:rsidR="00D75179">
          <w:rPr>
            <w:webHidden/>
          </w:rPr>
        </w:r>
        <w:r w:rsidR="00D75179">
          <w:rPr>
            <w:webHidden/>
          </w:rPr>
          <w:fldChar w:fldCharType="separate"/>
        </w:r>
        <w:r w:rsidR="00D75179">
          <w:rPr>
            <w:webHidden/>
          </w:rPr>
          <w:t>105</w:t>
        </w:r>
        <w:r w:rsidR="00D75179">
          <w:rPr>
            <w:webHidden/>
          </w:rPr>
          <w:fldChar w:fldCharType="end"/>
        </w:r>
      </w:hyperlink>
    </w:p>
    <w:p w14:paraId="5A659B4B" w14:textId="3FD657DF" w:rsidR="00D75179" w:rsidRDefault="00D87E19">
      <w:pPr>
        <w:pStyle w:val="TOC2"/>
        <w:rPr>
          <w:rFonts w:asciiTheme="minorHAnsi" w:eastAsiaTheme="minorEastAsia" w:hAnsiTheme="minorHAnsi" w:cstheme="minorBidi"/>
          <w:color w:val="auto"/>
        </w:rPr>
      </w:pPr>
      <w:hyperlink w:anchor="_Toc23753514"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_Toc23753514 \h </w:instrText>
        </w:r>
        <w:r w:rsidR="00D75179">
          <w:rPr>
            <w:webHidden/>
          </w:rPr>
        </w:r>
        <w:r w:rsidR="00D75179">
          <w:rPr>
            <w:webHidden/>
          </w:rPr>
          <w:fldChar w:fldCharType="separate"/>
        </w:r>
        <w:r w:rsidR="00D75179">
          <w:rPr>
            <w:webHidden/>
          </w:rPr>
          <w:t>106</w:t>
        </w:r>
        <w:r w:rsidR="00D75179">
          <w:rPr>
            <w:webHidden/>
          </w:rPr>
          <w:fldChar w:fldCharType="end"/>
        </w:r>
      </w:hyperlink>
    </w:p>
    <w:p w14:paraId="070364BD" w14:textId="32E373AC" w:rsidR="00D75179" w:rsidRDefault="00D87E19">
      <w:pPr>
        <w:pStyle w:val="TOC1"/>
        <w:rPr>
          <w:rFonts w:asciiTheme="minorHAnsi" w:eastAsiaTheme="minorEastAsia" w:hAnsiTheme="minorHAnsi" w:cstheme="minorBidi"/>
          <w:color w:val="auto"/>
        </w:rPr>
      </w:pPr>
      <w:hyperlink w:anchor="_Toc23753515" w:history="1">
        <w:r w:rsidR="00D75179" w:rsidRPr="00276847">
          <w:rPr>
            <w:rStyle w:val="Hyperlink"/>
          </w:rPr>
          <w:t>9.</w:t>
        </w:r>
        <w:r w:rsidR="00D75179">
          <w:rPr>
            <w:rFonts w:asciiTheme="minorHAnsi" w:eastAsiaTheme="minorEastAsia" w:hAnsiTheme="minorHAnsi" w:cstheme="minorBidi"/>
            <w:color w:val="auto"/>
          </w:rPr>
          <w:tab/>
        </w:r>
        <w:r w:rsidR="00D75179" w:rsidRPr="00276847">
          <w:rPr>
            <w:rStyle w:val="Hyperlink"/>
          </w:rPr>
          <w:t>The consumption aggregate and the poverty indicators</w:t>
        </w:r>
        <w:r w:rsidR="00D75179">
          <w:rPr>
            <w:webHidden/>
          </w:rPr>
          <w:tab/>
        </w:r>
        <w:r w:rsidR="00D75179">
          <w:rPr>
            <w:webHidden/>
          </w:rPr>
          <w:fldChar w:fldCharType="begin"/>
        </w:r>
        <w:r w:rsidR="00D75179">
          <w:rPr>
            <w:webHidden/>
          </w:rPr>
          <w:instrText xml:space="preserve"> PAGEREF _Toc23753515 \h </w:instrText>
        </w:r>
        <w:r w:rsidR="00D75179">
          <w:rPr>
            <w:webHidden/>
          </w:rPr>
        </w:r>
        <w:r w:rsidR="00D75179">
          <w:rPr>
            <w:webHidden/>
          </w:rPr>
          <w:fldChar w:fldCharType="separate"/>
        </w:r>
        <w:r w:rsidR="00D75179">
          <w:rPr>
            <w:webHidden/>
          </w:rPr>
          <w:t>107</w:t>
        </w:r>
        <w:r w:rsidR="00D75179">
          <w:rPr>
            <w:webHidden/>
          </w:rPr>
          <w:fldChar w:fldCharType="end"/>
        </w:r>
      </w:hyperlink>
    </w:p>
    <w:p w14:paraId="283C6DFE" w14:textId="2965B539" w:rsidR="00D75179" w:rsidRDefault="00D87E19">
      <w:pPr>
        <w:pStyle w:val="TOC2"/>
        <w:rPr>
          <w:rFonts w:asciiTheme="minorHAnsi" w:eastAsiaTheme="minorEastAsia" w:hAnsiTheme="minorHAnsi" w:cstheme="minorBidi"/>
          <w:color w:val="auto"/>
        </w:rPr>
      </w:pPr>
      <w:hyperlink w:anchor="_Toc23753516" w:history="1">
        <w:r w:rsidR="00D75179" w:rsidRPr="00276847">
          <w:rPr>
            <w:rStyle w:val="Hyperlink"/>
          </w:rPr>
          <w:t>9.1</w:t>
        </w:r>
        <w:r w:rsidR="00D75179">
          <w:rPr>
            <w:rFonts w:asciiTheme="minorHAnsi" w:eastAsiaTheme="minorEastAsia" w:hAnsiTheme="minorHAnsi" w:cstheme="minorBidi"/>
            <w:color w:val="auto"/>
          </w:rPr>
          <w:tab/>
        </w:r>
        <w:r w:rsidR="00D75179" w:rsidRPr="00276847">
          <w:rPr>
            <w:rStyle w:val="Hyperlink"/>
          </w:rPr>
          <w:t>Guidelines to construct the poverty indicators</w:t>
        </w:r>
        <w:r w:rsidR="00D75179">
          <w:rPr>
            <w:webHidden/>
          </w:rPr>
          <w:tab/>
        </w:r>
        <w:r w:rsidR="00D75179">
          <w:rPr>
            <w:webHidden/>
          </w:rPr>
          <w:fldChar w:fldCharType="begin"/>
        </w:r>
        <w:r w:rsidR="00D75179">
          <w:rPr>
            <w:webHidden/>
          </w:rPr>
          <w:instrText xml:space="preserve"> PAGEREF _Toc23753516 \h </w:instrText>
        </w:r>
        <w:r w:rsidR="00D75179">
          <w:rPr>
            <w:webHidden/>
          </w:rPr>
        </w:r>
        <w:r w:rsidR="00D75179">
          <w:rPr>
            <w:webHidden/>
          </w:rPr>
          <w:fldChar w:fldCharType="separate"/>
        </w:r>
        <w:r w:rsidR="00D75179">
          <w:rPr>
            <w:webHidden/>
          </w:rPr>
          <w:t>107</w:t>
        </w:r>
        <w:r w:rsidR="00D75179">
          <w:rPr>
            <w:webHidden/>
          </w:rPr>
          <w:fldChar w:fldCharType="end"/>
        </w:r>
      </w:hyperlink>
    </w:p>
    <w:p w14:paraId="3154801E" w14:textId="23C80339" w:rsidR="00D75179" w:rsidRDefault="00D87E19">
      <w:pPr>
        <w:pStyle w:val="TOC3"/>
        <w:tabs>
          <w:tab w:val="left" w:pos="1760"/>
        </w:tabs>
        <w:rPr>
          <w:rFonts w:asciiTheme="minorHAnsi" w:eastAsiaTheme="minorEastAsia" w:hAnsiTheme="minorHAnsi" w:cstheme="minorBidi"/>
          <w:color w:val="auto"/>
        </w:rPr>
      </w:pPr>
      <w:hyperlink w:anchor="_Toc23753517" w:history="1">
        <w:r w:rsidR="00D75179" w:rsidRPr="00276847">
          <w:rPr>
            <w:rStyle w:val="Hyperlink"/>
          </w:rPr>
          <w:t>9.1.1</w:t>
        </w:r>
        <w:r w:rsidR="00D75179">
          <w:rPr>
            <w:rFonts w:asciiTheme="minorHAnsi" w:eastAsiaTheme="minorEastAsia" w:hAnsiTheme="minorHAnsi" w:cstheme="minorBidi"/>
            <w:color w:val="auto"/>
          </w:rPr>
          <w:tab/>
        </w:r>
        <w:r w:rsidR="00D75179" w:rsidRPr="00276847">
          <w:rPr>
            <w:rStyle w:val="Hyperlink"/>
          </w:rPr>
          <w:t>Creating the consumption aggregate</w:t>
        </w:r>
        <w:r w:rsidR="00D75179">
          <w:rPr>
            <w:webHidden/>
          </w:rPr>
          <w:tab/>
        </w:r>
        <w:r w:rsidR="00D75179">
          <w:rPr>
            <w:webHidden/>
          </w:rPr>
          <w:fldChar w:fldCharType="begin"/>
        </w:r>
        <w:r w:rsidR="00D75179">
          <w:rPr>
            <w:webHidden/>
          </w:rPr>
          <w:instrText xml:space="preserve"> PAGEREF _Toc23753517 \h </w:instrText>
        </w:r>
        <w:r w:rsidR="00D75179">
          <w:rPr>
            <w:webHidden/>
          </w:rPr>
        </w:r>
        <w:r w:rsidR="00D75179">
          <w:rPr>
            <w:webHidden/>
          </w:rPr>
          <w:fldChar w:fldCharType="separate"/>
        </w:r>
        <w:r w:rsidR="00D75179">
          <w:rPr>
            <w:webHidden/>
          </w:rPr>
          <w:t>107</w:t>
        </w:r>
        <w:r w:rsidR="00D75179">
          <w:rPr>
            <w:webHidden/>
          </w:rPr>
          <w:fldChar w:fldCharType="end"/>
        </w:r>
      </w:hyperlink>
    </w:p>
    <w:p w14:paraId="11C3C662" w14:textId="5908F02E" w:rsidR="00D75179" w:rsidRDefault="00D87E19">
      <w:pPr>
        <w:pStyle w:val="TOC3"/>
        <w:tabs>
          <w:tab w:val="left" w:pos="1760"/>
        </w:tabs>
        <w:rPr>
          <w:rFonts w:asciiTheme="minorHAnsi" w:eastAsiaTheme="minorEastAsia" w:hAnsiTheme="minorHAnsi" w:cstheme="minorBidi"/>
          <w:color w:val="auto"/>
        </w:rPr>
      </w:pPr>
      <w:hyperlink w:anchor="_Toc23753518" w:history="1">
        <w:r w:rsidR="00D75179" w:rsidRPr="00276847">
          <w:rPr>
            <w:rStyle w:val="Hyperlink"/>
          </w:rPr>
          <w:t>9.1.2</w:t>
        </w:r>
        <w:r w:rsidR="00D75179">
          <w:rPr>
            <w:rFonts w:asciiTheme="minorHAnsi" w:eastAsiaTheme="minorEastAsia" w:hAnsiTheme="minorHAnsi" w:cstheme="minorBidi"/>
            <w:color w:val="auto"/>
          </w:rPr>
          <w:tab/>
        </w:r>
        <w:r w:rsidR="00D75179" w:rsidRPr="00276847">
          <w:rPr>
            <w:rStyle w:val="Hyperlink"/>
          </w:rPr>
          <w:t>Poverty indicators</w:t>
        </w:r>
        <w:r w:rsidR="00D75179">
          <w:rPr>
            <w:webHidden/>
          </w:rPr>
          <w:tab/>
        </w:r>
        <w:r w:rsidR="00D75179">
          <w:rPr>
            <w:webHidden/>
          </w:rPr>
          <w:fldChar w:fldCharType="begin"/>
        </w:r>
        <w:r w:rsidR="00D75179">
          <w:rPr>
            <w:webHidden/>
          </w:rPr>
          <w:instrText xml:space="preserve"> PAGEREF _Toc23753518 \h </w:instrText>
        </w:r>
        <w:r w:rsidR="00D75179">
          <w:rPr>
            <w:webHidden/>
          </w:rPr>
        </w:r>
        <w:r w:rsidR="00D75179">
          <w:rPr>
            <w:webHidden/>
          </w:rPr>
          <w:fldChar w:fldCharType="separate"/>
        </w:r>
        <w:r w:rsidR="00D75179">
          <w:rPr>
            <w:webHidden/>
          </w:rPr>
          <w:t>117</w:t>
        </w:r>
        <w:r w:rsidR="00D75179">
          <w:rPr>
            <w:webHidden/>
          </w:rPr>
          <w:fldChar w:fldCharType="end"/>
        </w:r>
      </w:hyperlink>
    </w:p>
    <w:p w14:paraId="1E9E5C05" w14:textId="73993EC2" w:rsidR="00D75179" w:rsidRDefault="00D87E19">
      <w:pPr>
        <w:pStyle w:val="TOC2"/>
        <w:rPr>
          <w:rFonts w:asciiTheme="minorHAnsi" w:eastAsiaTheme="minorEastAsia" w:hAnsiTheme="minorHAnsi" w:cstheme="minorBidi"/>
          <w:color w:val="auto"/>
        </w:rPr>
      </w:pPr>
      <w:hyperlink w:anchor="_Toc23753519" w:history="1">
        <w:r w:rsidR="00D75179" w:rsidRPr="00276847">
          <w:rPr>
            <w:rStyle w:val="Hyperlink"/>
          </w:rPr>
          <w:t>9.2</w:t>
        </w:r>
        <w:r w:rsidR="00D75179">
          <w:rPr>
            <w:rFonts w:asciiTheme="minorHAnsi" w:eastAsiaTheme="minorEastAsia" w:hAnsiTheme="minorHAnsi" w:cstheme="minorBidi"/>
            <w:color w:val="auto"/>
          </w:rPr>
          <w:tab/>
        </w:r>
        <w:r w:rsidR="00D75179" w:rsidRPr="00276847">
          <w:rPr>
            <w:rStyle w:val="Hyperlink"/>
          </w:rPr>
          <w:t>Step-by-step procedure to calculate the poverty indicators</w:t>
        </w:r>
        <w:r w:rsidR="00D75179">
          <w:rPr>
            <w:webHidden/>
          </w:rPr>
          <w:tab/>
        </w:r>
        <w:r w:rsidR="00D75179">
          <w:rPr>
            <w:webHidden/>
          </w:rPr>
          <w:fldChar w:fldCharType="begin"/>
        </w:r>
        <w:r w:rsidR="00D75179">
          <w:rPr>
            <w:webHidden/>
          </w:rPr>
          <w:instrText xml:space="preserve"> PAGEREF _Toc23753519 \h </w:instrText>
        </w:r>
        <w:r w:rsidR="00D75179">
          <w:rPr>
            <w:webHidden/>
          </w:rPr>
        </w:r>
        <w:r w:rsidR="00D75179">
          <w:rPr>
            <w:webHidden/>
          </w:rPr>
          <w:fldChar w:fldCharType="separate"/>
        </w:r>
        <w:r w:rsidR="00D75179">
          <w:rPr>
            <w:webHidden/>
          </w:rPr>
          <w:t>124</w:t>
        </w:r>
        <w:r w:rsidR="00D75179">
          <w:rPr>
            <w:webHidden/>
          </w:rPr>
          <w:fldChar w:fldCharType="end"/>
        </w:r>
      </w:hyperlink>
    </w:p>
    <w:p w14:paraId="3C3CEB0E" w14:textId="2998AFA9" w:rsidR="00D75179" w:rsidRDefault="00D87E19">
      <w:pPr>
        <w:pStyle w:val="TOC3"/>
        <w:tabs>
          <w:tab w:val="left" w:pos="1760"/>
        </w:tabs>
        <w:rPr>
          <w:rFonts w:asciiTheme="minorHAnsi" w:eastAsiaTheme="minorEastAsia" w:hAnsiTheme="minorHAnsi" w:cstheme="minorBidi"/>
          <w:color w:val="auto"/>
        </w:rPr>
      </w:pPr>
      <w:hyperlink w:anchor="_Toc23753520" w:history="1">
        <w:r w:rsidR="00D75179" w:rsidRPr="00276847">
          <w:rPr>
            <w:rStyle w:val="Hyperlink"/>
          </w:rPr>
          <w:t>9.2.1</w:t>
        </w:r>
        <w:r w:rsidR="00D75179">
          <w:rPr>
            <w:rFonts w:asciiTheme="minorHAnsi" w:eastAsiaTheme="minorEastAsia" w:hAnsiTheme="minorHAnsi" w:cstheme="minorBidi"/>
            <w:color w:val="auto"/>
          </w:rPr>
          <w:tab/>
        </w:r>
        <w:r w:rsidR="00D75179" w:rsidRPr="00276847">
          <w:rPr>
            <w:rStyle w:val="Hyperlink"/>
          </w:rPr>
          <w:t>Food consumption expenditures of the past 7 days</w:t>
        </w:r>
        <w:r w:rsidR="00D75179">
          <w:rPr>
            <w:webHidden/>
          </w:rPr>
          <w:tab/>
        </w:r>
        <w:r w:rsidR="00D75179">
          <w:rPr>
            <w:webHidden/>
          </w:rPr>
          <w:fldChar w:fldCharType="begin"/>
        </w:r>
        <w:r w:rsidR="00D75179">
          <w:rPr>
            <w:webHidden/>
          </w:rPr>
          <w:instrText xml:space="preserve"> PAGEREF _Toc23753520 \h </w:instrText>
        </w:r>
        <w:r w:rsidR="00D75179">
          <w:rPr>
            <w:webHidden/>
          </w:rPr>
        </w:r>
        <w:r w:rsidR="00D75179">
          <w:rPr>
            <w:webHidden/>
          </w:rPr>
          <w:fldChar w:fldCharType="separate"/>
        </w:r>
        <w:r w:rsidR="00D75179">
          <w:rPr>
            <w:webHidden/>
          </w:rPr>
          <w:t>124</w:t>
        </w:r>
        <w:r w:rsidR="00D75179">
          <w:rPr>
            <w:webHidden/>
          </w:rPr>
          <w:fldChar w:fldCharType="end"/>
        </w:r>
      </w:hyperlink>
    </w:p>
    <w:p w14:paraId="08125D9E" w14:textId="5D04CC62" w:rsidR="00D75179" w:rsidRDefault="00D87E19">
      <w:pPr>
        <w:pStyle w:val="TOC3"/>
        <w:tabs>
          <w:tab w:val="left" w:pos="1760"/>
        </w:tabs>
        <w:rPr>
          <w:rFonts w:asciiTheme="minorHAnsi" w:eastAsiaTheme="minorEastAsia" w:hAnsiTheme="minorHAnsi" w:cstheme="minorBidi"/>
          <w:color w:val="auto"/>
        </w:rPr>
      </w:pPr>
      <w:hyperlink w:anchor="_Toc23753521" w:history="1">
        <w:r w:rsidR="00D75179" w:rsidRPr="00276847">
          <w:rPr>
            <w:rStyle w:val="Hyperlink"/>
          </w:rPr>
          <w:t>9.2.2</w:t>
        </w:r>
        <w:r w:rsidR="00D75179">
          <w:rPr>
            <w:rFonts w:asciiTheme="minorHAnsi" w:eastAsiaTheme="minorEastAsia" w:hAnsiTheme="minorHAnsi" w:cstheme="minorBidi"/>
            <w:color w:val="auto"/>
          </w:rPr>
          <w:tab/>
        </w:r>
        <w:r w:rsidR="00D75179" w:rsidRPr="00276847">
          <w:rPr>
            <w:rStyle w:val="Hyperlink"/>
          </w:rPr>
          <w:t>Regular non-food, non-durable goods expenditures of the past 7 days</w:t>
        </w:r>
        <w:r w:rsidR="00D75179">
          <w:rPr>
            <w:webHidden/>
          </w:rPr>
          <w:tab/>
        </w:r>
        <w:r w:rsidR="00D75179">
          <w:rPr>
            <w:webHidden/>
          </w:rPr>
          <w:fldChar w:fldCharType="begin"/>
        </w:r>
        <w:r w:rsidR="00D75179">
          <w:rPr>
            <w:webHidden/>
          </w:rPr>
          <w:instrText xml:space="preserve"> PAGEREF _Toc23753521 \h </w:instrText>
        </w:r>
        <w:r w:rsidR="00D75179">
          <w:rPr>
            <w:webHidden/>
          </w:rPr>
        </w:r>
        <w:r w:rsidR="00D75179">
          <w:rPr>
            <w:webHidden/>
          </w:rPr>
          <w:fldChar w:fldCharType="separate"/>
        </w:r>
        <w:r w:rsidR="00D75179">
          <w:rPr>
            <w:webHidden/>
          </w:rPr>
          <w:t>133</w:t>
        </w:r>
        <w:r w:rsidR="00D75179">
          <w:rPr>
            <w:webHidden/>
          </w:rPr>
          <w:fldChar w:fldCharType="end"/>
        </w:r>
      </w:hyperlink>
    </w:p>
    <w:p w14:paraId="439E2E98" w14:textId="5BC85E4A" w:rsidR="00D75179" w:rsidRDefault="00D87E19">
      <w:pPr>
        <w:pStyle w:val="TOC3"/>
        <w:tabs>
          <w:tab w:val="left" w:pos="1760"/>
        </w:tabs>
        <w:rPr>
          <w:rFonts w:asciiTheme="minorHAnsi" w:eastAsiaTheme="minorEastAsia" w:hAnsiTheme="minorHAnsi" w:cstheme="minorBidi"/>
          <w:color w:val="auto"/>
        </w:rPr>
      </w:pPr>
      <w:hyperlink w:anchor="_Toc23753522" w:history="1">
        <w:r w:rsidR="00D75179" w:rsidRPr="00276847">
          <w:rPr>
            <w:rStyle w:val="Hyperlink"/>
          </w:rPr>
          <w:t>9.2.3</w:t>
        </w:r>
        <w:r w:rsidR="00D75179">
          <w:rPr>
            <w:rFonts w:asciiTheme="minorHAnsi" w:eastAsiaTheme="minorEastAsia" w:hAnsiTheme="minorHAnsi" w:cstheme="minorBidi"/>
            <w:color w:val="auto"/>
          </w:rPr>
          <w:tab/>
        </w:r>
        <w:r w:rsidR="00D75179" w:rsidRPr="00276847">
          <w:rPr>
            <w:rStyle w:val="Hyperlink"/>
          </w:rPr>
          <w:t>Occasional non-food, non-durable goods expenditures of the past 1 month</w:t>
        </w:r>
        <w:r w:rsidR="00D75179">
          <w:rPr>
            <w:webHidden/>
          </w:rPr>
          <w:tab/>
        </w:r>
        <w:r w:rsidR="00D75179">
          <w:rPr>
            <w:webHidden/>
          </w:rPr>
          <w:fldChar w:fldCharType="begin"/>
        </w:r>
        <w:r w:rsidR="00D75179">
          <w:rPr>
            <w:webHidden/>
          </w:rPr>
          <w:instrText xml:space="preserve"> PAGEREF _Toc23753522 \h </w:instrText>
        </w:r>
        <w:r w:rsidR="00D75179">
          <w:rPr>
            <w:webHidden/>
          </w:rPr>
        </w:r>
        <w:r w:rsidR="00D75179">
          <w:rPr>
            <w:webHidden/>
          </w:rPr>
          <w:fldChar w:fldCharType="separate"/>
        </w:r>
        <w:r w:rsidR="00D75179">
          <w:rPr>
            <w:webHidden/>
          </w:rPr>
          <w:t>137</w:t>
        </w:r>
        <w:r w:rsidR="00D75179">
          <w:rPr>
            <w:webHidden/>
          </w:rPr>
          <w:fldChar w:fldCharType="end"/>
        </w:r>
      </w:hyperlink>
    </w:p>
    <w:p w14:paraId="266E5FE7" w14:textId="500B0B67" w:rsidR="00D75179" w:rsidRDefault="00D87E19">
      <w:pPr>
        <w:pStyle w:val="TOC3"/>
        <w:tabs>
          <w:tab w:val="left" w:pos="1760"/>
        </w:tabs>
        <w:rPr>
          <w:rFonts w:asciiTheme="minorHAnsi" w:eastAsiaTheme="minorEastAsia" w:hAnsiTheme="minorHAnsi" w:cstheme="minorBidi"/>
          <w:color w:val="auto"/>
        </w:rPr>
      </w:pPr>
      <w:hyperlink w:anchor="_Toc23753523" w:history="1">
        <w:r w:rsidR="00D75179" w:rsidRPr="00276847">
          <w:rPr>
            <w:rStyle w:val="Hyperlink"/>
          </w:rPr>
          <w:t>9.2.4</w:t>
        </w:r>
        <w:r w:rsidR="00D75179">
          <w:rPr>
            <w:rFonts w:asciiTheme="minorHAnsi" w:eastAsiaTheme="minorEastAsia" w:hAnsiTheme="minorHAnsi" w:cstheme="minorBidi"/>
            <w:color w:val="auto"/>
          </w:rPr>
          <w:tab/>
        </w:r>
        <w:r w:rsidR="00D75179" w:rsidRPr="00276847">
          <w:rPr>
            <w:rStyle w:val="Hyperlink"/>
          </w:rPr>
          <w:t>Occasional non-food, non-durable goods of the past 3 months</w:t>
        </w:r>
        <w:r w:rsidR="00D75179">
          <w:rPr>
            <w:webHidden/>
          </w:rPr>
          <w:tab/>
        </w:r>
        <w:r w:rsidR="00D75179">
          <w:rPr>
            <w:webHidden/>
          </w:rPr>
          <w:fldChar w:fldCharType="begin"/>
        </w:r>
        <w:r w:rsidR="00D75179">
          <w:rPr>
            <w:webHidden/>
          </w:rPr>
          <w:instrText xml:space="preserve"> PAGEREF _Toc23753523 \h </w:instrText>
        </w:r>
        <w:r w:rsidR="00D75179">
          <w:rPr>
            <w:webHidden/>
          </w:rPr>
        </w:r>
        <w:r w:rsidR="00D75179">
          <w:rPr>
            <w:webHidden/>
          </w:rPr>
          <w:fldChar w:fldCharType="separate"/>
        </w:r>
        <w:r w:rsidR="00D75179">
          <w:rPr>
            <w:webHidden/>
          </w:rPr>
          <w:t>139</w:t>
        </w:r>
        <w:r w:rsidR="00D75179">
          <w:rPr>
            <w:webHidden/>
          </w:rPr>
          <w:fldChar w:fldCharType="end"/>
        </w:r>
      </w:hyperlink>
    </w:p>
    <w:p w14:paraId="7361DCDC" w14:textId="1BAA90F5" w:rsidR="00D75179" w:rsidRDefault="00D87E19">
      <w:pPr>
        <w:pStyle w:val="TOC3"/>
        <w:tabs>
          <w:tab w:val="left" w:pos="1760"/>
        </w:tabs>
        <w:rPr>
          <w:rFonts w:asciiTheme="minorHAnsi" w:eastAsiaTheme="minorEastAsia" w:hAnsiTheme="minorHAnsi" w:cstheme="minorBidi"/>
          <w:color w:val="auto"/>
        </w:rPr>
      </w:pPr>
      <w:hyperlink w:anchor="_Toc23753524" w:history="1">
        <w:r w:rsidR="00D75179" w:rsidRPr="00276847">
          <w:rPr>
            <w:rStyle w:val="Hyperlink"/>
          </w:rPr>
          <w:t>9.2.5</w:t>
        </w:r>
        <w:r w:rsidR="00D75179">
          <w:rPr>
            <w:rFonts w:asciiTheme="minorHAnsi" w:eastAsiaTheme="minorEastAsia" w:hAnsiTheme="minorHAnsi" w:cstheme="minorBidi"/>
            <w:color w:val="auto"/>
          </w:rPr>
          <w:tab/>
        </w:r>
        <w:r w:rsidR="00D75179" w:rsidRPr="00276847">
          <w:rPr>
            <w:rStyle w:val="Hyperlink"/>
          </w:rPr>
          <w:t>Occasional non-food, non-durable goods of the past 12 months</w:t>
        </w:r>
        <w:r w:rsidR="00D75179">
          <w:rPr>
            <w:webHidden/>
          </w:rPr>
          <w:tab/>
        </w:r>
        <w:r w:rsidR="00D75179">
          <w:rPr>
            <w:webHidden/>
          </w:rPr>
          <w:fldChar w:fldCharType="begin"/>
        </w:r>
        <w:r w:rsidR="00D75179">
          <w:rPr>
            <w:webHidden/>
          </w:rPr>
          <w:instrText xml:space="preserve"> PAGEREF _Toc23753524 \h </w:instrText>
        </w:r>
        <w:r w:rsidR="00D75179">
          <w:rPr>
            <w:webHidden/>
          </w:rPr>
        </w:r>
        <w:r w:rsidR="00D75179">
          <w:rPr>
            <w:webHidden/>
          </w:rPr>
          <w:fldChar w:fldCharType="separate"/>
        </w:r>
        <w:r w:rsidR="00D75179">
          <w:rPr>
            <w:webHidden/>
          </w:rPr>
          <w:t>140</w:t>
        </w:r>
        <w:r w:rsidR="00D75179">
          <w:rPr>
            <w:webHidden/>
          </w:rPr>
          <w:fldChar w:fldCharType="end"/>
        </w:r>
      </w:hyperlink>
    </w:p>
    <w:p w14:paraId="0C62C9C1" w14:textId="25B75798" w:rsidR="00D75179" w:rsidRDefault="00D87E19">
      <w:pPr>
        <w:pStyle w:val="TOC3"/>
        <w:tabs>
          <w:tab w:val="left" w:pos="1760"/>
        </w:tabs>
        <w:rPr>
          <w:rFonts w:asciiTheme="minorHAnsi" w:eastAsiaTheme="minorEastAsia" w:hAnsiTheme="minorHAnsi" w:cstheme="minorBidi"/>
          <w:color w:val="auto"/>
        </w:rPr>
      </w:pPr>
      <w:hyperlink w:anchor="_Toc23753525" w:history="1">
        <w:r w:rsidR="00D75179" w:rsidRPr="00276847">
          <w:rPr>
            <w:rStyle w:val="Hyperlink"/>
          </w:rPr>
          <w:t>9.2.6</w:t>
        </w:r>
        <w:r w:rsidR="00D75179">
          <w:rPr>
            <w:rFonts w:asciiTheme="minorHAnsi" w:eastAsiaTheme="minorEastAsia" w:hAnsiTheme="minorHAnsi" w:cstheme="minorBidi"/>
            <w:color w:val="auto"/>
          </w:rPr>
          <w:tab/>
        </w:r>
        <w:r w:rsidR="00D75179" w:rsidRPr="00276847">
          <w:rPr>
            <w:rStyle w:val="Hyperlink"/>
          </w:rPr>
          <w:t>Consumption expenditures on durable goods owned by the household</w:t>
        </w:r>
        <w:r w:rsidR="00D75179">
          <w:rPr>
            <w:webHidden/>
          </w:rPr>
          <w:tab/>
        </w:r>
        <w:r w:rsidR="00D75179">
          <w:rPr>
            <w:webHidden/>
          </w:rPr>
          <w:fldChar w:fldCharType="begin"/>
        </w:r>
        <w:r w:rsidR="00D75179">
          <w:rPr>
            <w:webHidden/>
          </w:rPr>
          <w:instrText xml:space="preserve"> PAGEREF _Toc23753525 \h </w:instrText>
        </w:r>
        <w:r w:rsidR="00D75179">
          <w:rPr>
            <w:webHidden/>
          </w:rPr>
        </w:r>
        <w:r w:rsidR="00D75179">
          <w:rPr>
            <w:webHidden/>
          </w:rPr>
          <w:fldChar w:fldCharType="separate"/>
        </w:r>
        <w:r w:rsidR="00D75179">
          <w:rPr>
            <w:webHidden/>
          </w:rPr>
          <w:t>143</w:t>
        </w:r>
        <w:r w:rsidR="00D75179">
          <w:rPr>
            <w:webHidden/>
          </w:rPr>
          <w:fldChar w:fldCharType="end"/>
        </w:r>
      </w:hyperlink>
    </w:p>
    <w:p w14:paraId="44E29EE5" w14:textId="179AF545" w:rsidR="00D75179" w:rsidRDefault="00D87E19">
      <w:pPr>
        <w:pStyle w:val="TOC3"/>
        <w:tabs>
          <w:tab w:val="left" w:pos="1760"/>
        </w:tabs>
        <w:rPr>
          <w:rFonts w:asciiTheme="minorHAnsi" w:eastAsiaTheme="minorEastAsia" w:hAnsiTheme="minorHAnsi" w:cstheme="minorBidi"/>
          <w:color w:val="auto"/>
        </w:rPr>
      </w:pPr>
      <w:hyperlink w:anchor="_Toc23753526" w:history="1">
        <w:r w:rsidR="00D75179" w:rsidRPr="00276847">
          <w:rPr>
            <w:rStyle w:val="Hyperlink"/>
          </w:rPr>
          <w:t>9.2.7</w:t>
        </w:r>
        <w:r w:rsidR="00D75179">
          <w:rPr>
            <w:rFonts w:asciiTheme="minorHAnsi" w:eastAsiaTheme="minorEastAsia" w:hAnsiTheme="minorHAnsi" w:cstheme="minorBidi"/>
            <w:color w:val="auto"/>
          </w:rPr>
          <w:tab/>
        </w:r>
        <w:r w:rsidR="00D75179" w:rsidRPr="00276847">
          <w:rPr>
            <w:rStyle w:val="Hyperlink"/>
          </w:rPr>
          <w:t>Consumption expenditures on housing</w:t>
        </w:r>
        <w:r w:rsidR="00D75179">
          <w:rPr>
            <w:webHidden/>
          </w:rPr>
          <w:tab/>
        </w:r>
        <w:r w:rsidR="00D75179">
          <w:rPr>
            <w:webHidden/>
          </w:rPr>
          <w:fldChar w:fldCharType="begin"/>
        </w:r>
        <w:r w:rsidR="00D75179">
          <w:rPr>
            <w:webHidden/>
          </w:rPr>
          <w:instrText xml:space="preserve"> PAGEREF _Toc23753526 \h </w:instrText>
        </w:r>
        <w:r w:rsidR="00D75179">
          <w:rPr>
            <w:webHidden/>
          </w:rPr>
        </w:r>
        <w:r w:rsidR="00D75179">
          <w:rPr>
            <w:webHidden/>
          </w:rPr>
          <w:fldChar w:fldCharType="separate"/>
        </w:r>
        <w:r w:rsidR="00D75179">
          <w:rPr>
            <w:webHidden/>
          </w:rPr>
          <w:t>148</w:t>
        </w:r>
        <w:r w:rsidR="00D75179">
          <w:rPr>
            <w:webHidden/>
          </w:rPr>
          <w:fldChar w:fldCharType="end"/>
        </w:r>
      </w:hyperlink>
    </w:p>
    <w:p w14:paraId="44F6905B" w14:textId="18DE4B72" w:rsidR="00D75179" w:rsidRDefault="00D87E19">
      <w:pPr>
        <w:pStyle w:val="TOC3"/>
        <w:tabs>
          <w:tab w:val="left" w:pos="1760"/>
        </w:tabs>
        <w:rPr>
          <w:rFonts w:asciiTheme="minorHAnsi" w:eastAsiaTheme="minorEastAsia" w:hAnsiTheme="minorHAnsi" w:cstheme="minorBidi"/>
          <w:color w:val="auto"/>
        </w:rPr>
      </w:pPr>
      <w:hyperlink w:anchor="_Toc23753527" w:history="1">
        <w:r w:rsidR="00D75179" w:rsidRPr="00276847">
          <w:rPr>
            <w:rStyle w:val="Hyperlink"/>
          </w:rPr>
          <w:t>9.2.8</w:t>
        </w:r>
        <w:r w:rsidR="00D75179">
          <w:rPr>
            <w:rFonts w:asciiTheme="minorHAnsi" w:eastAsiaTheme="minorEastAsia" w:hAnsiTheme="minorHAnsi" w:cstheme="minorBidi"/>
            <w:color w:val="auto"/>
          </w:rPr>
          <w:tab/>
        </w:r>
        <w:r w:rsidR="00D75179" w:rsidRPr="00276847">
          <w:rPr>
            <w:rStyle w:val="Hyperlink"/>
          </w:rPr>
          <w:t>Calculating the consumption aggregate</w:t>
        </w:r>
        <w:r w:rsidR="00D75179">
          <w:rPr>
            <w:webHidden/>
          </w:rPr>
          <w:tab/>
        </w:r>
        <w:r w:rsidR="00D75179">
          <w:rPr>
            <w:webHidden/>
          </w:rPr>
          <w:fldChar w:fldCharType="begin"/>
        </w:r>
        <w:r w:rsidR="00D75179">
          <w:rPr>
            <w:webHidden/>
          </w:rPr>
          <w:instrText xml:space="preserve"> PAGEREF _Toc23753527 \h </w:instrText>
        </w:r>
        <w:r w:rsidR="00D75179">
          <w:rPr>
            <w:webHidden/>
          </w:rPr>
        </w:r>
        <w:r w:rsidR="00D75179">
          <w:rPr>
            <w:webHidden/>
          </w:rPr>
          <w:fldChar w:fldCharType="separate"/>
        </w:r>
        <w:r w:rsidR="00D75179">
          <w:rPr>
            <w:webHidden/>
          </w:rPr>
          <w:t>154</w:t>
        </w:r>
        <w:r w:rsidR="00D75179">
          <w:rPr>
            <w:webHidden/>
          </w:rPr>
          <w:fldChar w:fldCharType="end"/>
        </w:r>
      </w:hyperlink>
    </w:p>
    <w:p w14:paraId="420CD2BE" w14:textId="0CD1235F" w:rsidR="00D75179" w:rsidRDefault="00D87E19">
      <w:pPr>
        <w:pStyle w:val="TOC3"/>
        <w:tabs>
          <w:tab w:val="left" w:pos="1760"/>
        </w:tabs>
        <w:rPr>
          <w:rFonts w:asciiTheme="minorHAnsi" w:eastAsiaTheme="minorEastAsia" w:hAnsiTheme="minorHAnsi" w:cstheme="minorBidi"/>
          <w:color w:val="auto"/>
        </w:rPr>
      </w:pPr>
      <w:hyperlink w:anchor="_Toc23753528" w:history="1">
        <w:r w:rsidR="00D75179" w:rsidRPr="00276847">
          <w:rPr>
            <w:rStyle w:val="Hyperlink"/>
          </w:rPr>
          <w:t>9.2.9</w:t>
        </w:r>
        <w:r w:rsidR="00D75179">
          <w:rPr>
            <w:rFonts w:asciiTheme="minorHAnsi" w:eastAsiaTheme="minorEastAsia" w:hAnsiTheme="minorHAnsi" w:cstheme="minorBidi"/>
            <w:color w:val="auto"/>
          </w:rPr>
          <w:tab/>
        </w:r>
        <w:r w:rsidR="00D75179" w:rsidRPr="00276847">
          <w:rPr>
            <w:rStyle w:val="Hyperlink"/>
          </w:rPr>
          <w:t>Prevalence of poverty (USD $1.90 per day 2011 PPP) indicator</w:t>
        </w:r>
        <w:r w:rsidR="00D75179">
          <w:rPr>
            <w:webHidden/>
          </w:rPr>
          <w:tab/>
        </w:r>
        <w:r w:rsidR="00D75179">
          <w:rPr>
            <w:webHidden/>
          </w:rPr>
          <w:fldChar w:fldCharType="begin"/>
        </w:r>
        <w:r w:rsidR="00D75179">
          <w:rPr>
            <w:webHidden/>
          </w:rPr>
          <w:instrText xml:space="preserve"> PAGEREF _Toc23753528 \h </w:instrText>
        </w:r>
        <w:r w:rsidR="00D75179">
          <w:rPr>
            <w:webHidden/>
          </w:rPr>
        </w:r>
        <w:r w:rsidR="00D75179">
          <w:rPr>
            <w:webHidden/>
          </w:rPr>
          <w:fldChar w:fldCharType="separate"/>
        </w:r>
        <w:r w:rsidR="00D75179">
          <w:rPr>
            <w:webHidden/>
          </w:rPr>
          <w:t>157</w:t>
        </w:r>
        <w:r w:rsidR="00D75179">
          <w:rPr>
            <w:webHidden/>
          </w:rPr>
          <w:fldChar w:fldCharType="end"/>
        </w:r>
      </w:hyperlink>
    </w:p>
    <w:p w14:paraId="00FD9B25" w14:textId="7F6321B6" w:rsidR="00D75179" w:rsidRDefault="00D87E19">
      <w:pPr>
        <w:pStyle w:val="TOC3"/>
        <w:tabs>
          <w:tab w:val="left" w:pos="1836"/>
        </w:tabs>
        <w:rPr>
          <w:rFonts w:asciiTheme="minorHAnsi" w:eastAsiaTheme="minorEastAsia" w:hAnsiTheme="minorHAnsi" w:cstheme="minorBidi"/>
          <w:color w:val="auto"/>
        </w:rPr>
      </w:pPr>
      <w:hyperlink w:anchor="_Toc23753529" w:history="1">
        <w:r w:rsidR="00D75179" w:rsidRPr="00276847">
          <w:rPr>
            <w:rStyle w:val="Hyperlink"/>
          </w:rPr>
          <w:t>9.2.10</w:t>
        </w:r>
        <w:r w:rsidR="00D75179">
          <w:rPr>
            <w:rFonts w:asciiTheme="minorHAnsi" w:eastAsiaTheme="minorEastAsia" w:hAnsiTheme="minorHAnsi" w:cstheme="minorBidi"/>
            <w:color w:val="auto"/>
          </w:rPr>
          <w:tab/>
        </w:r>
        <w:r w:rsidR="00D75179" w:rsidRPr="00276847">
          <w:rPr>
            <w:rStyle w:val="Hyperlink"/>
          </w:rPr>
          <w:t>Depth of poverty of the poor (USD $1.90 per day 2011 PPP) indicator</w:t>
        </w:r>
        <w:r w:rsidR="00D75179">
          <w:rPr>
            <w:webHidden/>
          </w:rPr>
          <w:tab/>
        </w:r>
        <w:r w:rsidR="00D75179">
          <w:rPr>
            <w:webHidden/>
          </w:rPr>
          <w:fldChar w:fldCharType="begin"/>
        </w:r>
        <w:r w:rsidR="00D75179">
          <w:rPr>
            <w:webHidden/>
          </w:rPr>
          <w:instrText xml:space="preserve"> PAGEREF _Toc23753529 \h </w:instrText>
        </w:r>
        <w:r w:rsidR="00D75179">
          <w:rPr>
            <w:webHidden/>
          </w:rPr>
        </w:r>
        <w:r w:rsidR="00D75179">
          <w:rPr>
            <w:webHidden/>
          </w:rPr>
          <w:fldChar w:fldCharType="separate"/>
        </w:r>
        <w:r w:rsidR="00D75179">
          <w:rPr>
            <w:webHidden/>
          </w:rPr>
          <w:t>159</w:t>
        </w:r>
        <w:r w:rsidR="00D75179">
          <w:rPr>
            <w:webHidden/>
          </w:rPr>
          <w:fldChar w:fldCharType="end"/>
        </w:r>
      </w:hyperlink>
    </w:p>
    <w:p w14:paraId="1C357EEF" w14:textId="37A91863" w:rsidR="00D75179" w:rsidRDefault="00D87E19">
      <w:pPr>
        <w:pStyle w:val="TOC3"/>
        <w:tabs>
          <w:tab w:val="left" w:pos="1836"/>
        </w:tabs>
        <w:rPr>
          <w:rFonts w:asciiTheme="minorHAnsi" w:eastAsiaTheme="minorEastAsia" w:hAnsiTheme="minorHAnsi" w:cstheme="minorBidi"/>
          <w:color w:val="auto"/>
        </w:rPr>
      </w:pPr>
      <w:hyperlink w:anchor="_Toc23753530" w:history="1">
        <w:r w:rsidR="00D75179" w:rsidRPr="00276847">
          <w:rPr>
            <w:rStyle w:val="Hyperlink"/>
          </w:rPr>
          <w:t>9.2.11</w:t>
        </w:r>
        <w:r w:rsidR="00D75179">
          <w:rPr>
            <w:rFonts w:asciiTheme="minorHAnsi" w:eastAsiaTheme="minorEastAsia" w:hAnsiTheme="minorHAnsi" w:cstheme="minorBidi"/>
            <w:color w:val="auto"/>
          </w:rPr>
          <w:tab/>
        </w:r>
        <w:r w:rsidR="00D75179" w:rsidRPr="00276847">
          <w:rPr>
            <w:rStyle w:val="Hyperlink"/>
          </w:rPr>
          <w:t>Prevalence of people who are “near-poor” indicator</w:t>
        </w:r>
        <w:r w:rsidR="00D75179">
          <w:rPr>
            <w:webHidden/>
          </w:rPr>
          <w:tab/>
        </w:r>
        <w:r w:rsidR="00D75179">
          <w:rPr>
            <w:webHidden/>
          </w:rPr>
          <w:fldChar w:fldCharType="begin"/>
        </w:r>
        <w:r w:rsidR="00D75179">
          <w:rPr>
            <w:webHidden/>
          </w:rPr>
          <w:instrText xml:space="preserve"> PAGEREF _Toc23753530 \h </w:instrText>
        </w:r>
        <w:r w:rsidR="00D75179">
          <w:rPr>
            <w:webHidden/>
          </w:rPr>
        </w:r>
        <w:r w:rsidR="00D75179">
          <w:rPr>
            <w:webHidden/>
          </w:rPr>
          <w:fldChar w:fldCharType="separate"/>
        </w:r>
        <w:r w:rsidR="00D75179">
          <w:rPr>
            <w:webHidden/>
          </w:rPr>
          <w:t>160</w:t>
        </w:r>
        <w:r w:rsidR="00D75179">
          <w:rPr>
            <w:webHidden/>
          </w:rPr>
          <w:fldChar w:fldCharType="end"/>
        </w:r>
      </w:hyperlink>
    </w:p>
    <w:p w14:paraId="4B535BE9" w14:textId="364B3C60" w:rsidR="00D75179" w:rsidRDefault="00D87E19">
      <w:pPr>
        <w:pStyle w:val="TOC3"/>
        <w:tabs>
          <w:tab w:val="left" w:pos="1836"/>
        </w:tabs>
        <w:rPr>
          <w:rFonts w:asciiTheme="minorHAnsi" w:eastAsiaTheme="minorEastAsia" w:hAnsiTheme="minorHAnsi" w:cstheme="minorBidi"/>
          <w:color w:val="auto"/>
        </w:rPr>
      </w:pPr>
      <w:hyperlink w:anchor="_Toc23753531" w:history="1">
        <w:r w:rsidR="00D75179" w:rsidRPr="00276847">
          <w:rPr>
            <w:rStyle w:val="Hyperlink"/>
          </w:rPr>
          <w:t>9.2.12</w:t>
        </w:r>
        <w:r w:rsidR="00D75179">
          <w:rPr>
            <w:rFonts w:asciiTheme="minorHAnsi" w:eastAsiaTheme="minorEastAsia" w:hAnsiTheme="minorHAnsi" w:cstheme="minorBidi"/>
            <w:color w:val="auto"/>
          </w:rPr>
          <w:tab/>
        </w:r>
        <w:r w:rsidR="00D75179" w:rsidRPr="00276847">
          <w:rPr>
            <w:rStyle w:val="Hyperlink"/>
          </w:rPr>
          <w:t>Prevalence of poverty (USD $1.25 per day 2005 PPP) indicator</w:t>
        </w:r>
        <w:r w:rsidR="00D75179">
          <w:rPr>
            <w:webHidden/>
          </w:rPr>
          <w:tab/>
        </w:r>
        <w:r w:rsidR="00D75179">
          <w:rPr>
            <w:webHidden/>
          </w:rPr>
          <w:fldChar w:fldCharType="begin"/>
        </w:r>
        <w:r w:rsidR="00D75179">
          <w:rPr>
            <w:webHidden/>
          </w:rPr>
          <w:instrText xml:space="preserve"> PAGEREF _Toc23753531 \h </w:instrText>
        </w:r>
        <w:r w:rsidR="00D75179">
          <w:rPr>
            <w:webHidden/>
          </w:rPr>
        </w:r>
        <w:r w:rsidR="00D75179">
          <w:rPr>
            <w:webHidden/>
          </w:rPr>
          <w:fldChar w:fldCharType="separate"/>
        </w:r>
        <w:r w:rsidR="00D75179">
          <w:rPr>
            <w:webHidden/>
          </w:rPr>
          <w:t>161</w:t>
        </w:r>
        <w:r w:rsidR="00D75179">
          <w:rPr>
            <w:webHidden/>
          </w:rPr>
          <w:fldChar w:fldCharType="end"/>
        </w:r>
      </w:hyperlink>
    </w:p>
    <w:p w14:paraId="57F9CAC1" w14:textId="3609F4DC" w:rsidR="00D75179" w:rsidRDefault="00D87E19">
      <w:pPr>
        <w:pStyle w:val="TOC3"/>
        <w:tabs>
          <w:tab w:val="left" w:pos="1836"/>
        </w:tabs>
        <w:rPr>
          <w:rFonts w:asciiTheme="minorHAnsi" w:eastAsiaTheme="minorEastAsia" w:hAnsiTheme="minorHAnsi" w:cstheme="minorBidi"/>
          <w:color w:val="auto"/>
        </w:rPr>
      </w:pPr>
      <w:hyperlink w:anchor="_Toc23753532" w:history="1">
        <w:r w:rsidR="00D75179" w:rsidRPr="00276847">
          <w:rPr>
            <w:rStyle w:val="Hyperlink"/>
          </w:rPr>
          <w:t>9.2.13</w:t>
        </w:r>
        <w:r w:rsidR="00D75179">
          <w:rPr>
            <w:rFonts w:asciiTheme="minorHAnsi" w:eastAsiaTheme="minorEastAsia" w:hAnsiTheme="minorHAnsi" w:cstheme="minorBidi"/>
            <w:color w:val="auto"/>
          </w:rPr>
          <w:tab/>
        </w:r>
        <w:r w:rsidR="00D75179" w:rsidRPr="00276847">
          <w:rPr>
            <w:rStyle w:val="Hyperlink"/>
          </w:rPr>
          <w:t>Depth of poverty (USD $1.25 per day 2005 PPP) indicator</w:t>
        </w:r>
        <w:r w:rsidR="00D75179">
          <w:rPr>
            <w:webHidden/>
          </w:rPr>
          <w:tab/>
        </w:r>
        <w:r w:rsidR="00D75179">
          <w:rPr>
            <w:webHidden/>
          </w:rPr>
          <w:fldChar w:fldCharType="begin"/>
        </w:r>
        <w:r w:rsidR="00D75179">
          <w:rPr>
            <w:webHidden/>
          </w:rPr>
          <w:instrText xml:space="preserve"> PAGEREF _Toc23753532 \h </w:instrText>
        </w:r>
        <w:r w:rsidR="00D75179">
          <w:rPr>
            <w:webHidden/>
          </w:rPr>
        </w:r>
        <w:r w:rsidR="00D75179">
          <w:rPr>
            <w:webHidden/>
          </w:rPr>
          <w:fldChar w:fldCharType="separate"/>
        </w:r>
        <w:r w:rsidR="00D75179">
          <w:rPr>
            <w:webHidden/>
          </w:rPr>
          <w:t>162</w:t>
        </w:r>
        <w:r w:rsidR="00D75179">
          <w:rPr>
            <w:webHidden/>
          </w:rPr>
          <w:fldChar w:fldCharType="end"/>
        </w:r>
      </w:hyperlink>
    </w:p>
    <w:p w14:paraId="24E42CD3" w14:textId="21DF0F4C" w:rsidR="00D75179" w:rsidRDefault="00D87E19">
      <w:pPr>
        <w:pStyle w:val="TOC3"/>
        <w:tabs>
          <w:tab w:val="left" w:pos="1836"/>
        </w:tabs>
        <w:rPr>
          <w:rFonts w:asciiTheme="minorHAnsi" w:eastAsiaTheme="minorEastAsia" w:hAnsiTheme="minorHAnsi" w:cstheme="minorBidi"/>
          <w:color w:val="auto"/>
        </w:rPr>
      </w:pPr>
      <w:hyperlink w:anchor="_Toc23753533" w:history="1">
        <w:r w:rsidR="00D75179" w:rsidRPr="00276847">
          <w:rPr>
            <w:rStyle w:val="Hyperlink"/>
          </w:rPr>
          <w:t>9.2.14</w:t>
        </w:r>
        <w:r w:rsidR="00D75179">
          <w:rPr>
            <w:rFonts w:asciiTheme="minorHAnsi" w:eastAsiaTheme="minorEastAsia" w:hAnsiTheme="minorHAnsi" w:cstheme="minorBidi"/>
            <w:color w:val="auto"/>
          </w:rPr>
          <w:tab/>
        </w:r>
        <w:r w:rsidR="00D75179" w:rsidRPr="00276847">
          <w:rPr>
            <w:rStyle w:val="Hyperlink"/>
          </w:rPr>
          <w:t>Per capita daily expenditure in USD 2010 (2005 PPP) indicator</w:t>
        </w:r>
        <w:r w:rsidR="00D75179">
          <w:rPr>
            <w:webHidden/>
          </w:rPr>
          <w:tab/>
        </w:r>
        <w:r w:rsidR="00D75179">
          <w:rPr>
            <w:webHidden/>
          </w:rPr>
          <w:fldChar w:fldCharType="begin"/>
        </w:r>
        <w:r w:rsidR="00D75179">
          <w:rPr>
            <w:webHidden/>
          </w:rPr>
          <w:instrText xml:space="preserve"> PAGEREF _Toc23753533 \h </w:instrText>
        </w:r>
        <w:r w:rsidR="00D75179">
          <w:rPr>
            <w:webHidden/>
          </w:rPr>
        </w:r>
        <w:r w:rsidR="00D75179">
          <w:rPr>
            <w:webHidden/>
          </w:rPr>
          <w:fldChar w:fldCharType="separate"/>
        </w:r>
        <w:r w:rsidR="00D75179">
          <w:rPr>
            <w:webHidden/>
          </w:rPr>
          <w:t>164</w:t>
        </w:r>
        <w:r w:rsidR="00D75179">
          <w:rPr>
            <w:webHidden/>
          </w:rPr>
          <w:fldChar w:fldCharType="end"/>
        </w:r>
      </w:hyperlink>
    </w:p>
    <w:p w14:paraId="609864E8" w14:textId="220B36AA" w:rsidR="00D75179" w:rsidRDefault="00D87E19">
      <w:pPr>
        <w:pStyle w:val="TOC2"/>
        <w:rPr>
          <w:rFonts w:asciiTheme="minorHAnsi" w:eastAsiaTheme="minorEastAsia" w:hAnsiTheme="minorHAnsi" w:cstheme="minorBidi"/>
          <w:color w:val="auto"/>
        </w:rPr>
      </w:pPr>
      <w:hyperlink w:anchor="_Toc23753534"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_Toc23753534 \h </w:instrText>
        </w:r>
        <w:r w:rsidR="00D75179">
          <w:rPr>
            <w:webHidden/>
          </w:rPr>
        </w:r>
        <w:r w:rsidR="00D75179">
          <w:rPr>
            <w:webHidden/>
          </w:rPr>
          <w:fldChar w:fldCharType="separate"/>
        </w:r>
        <w:r w:rsidR="00D75179">
          <w:rPr>
            <w:webHidden/>
          </w:rPr>
          <w:t>165</w:t>
        </w:r>
        <w:r w:rsidR="00D75179">
          <w:rPr>
            <w:webHidden/>
          </w:rPr>
          <w:fldChar w:fldCharType="end"/>
        </w:r>
      </w:hyperlink>
    </w:p>
    <w:p w14:paraId="5163F258" w14:textId="3195BD01" w:rsidR="00D75179" w:rsidRDefault="00D87E19">
      <w:pPr>
        <w:pStyle w:val="TOC1"/>
        <w:rPr>
          <w:rFonts w:asciiTheme="minorHAnsi" w:eastAsiaTheme="minorEastAsia" w:hAnsiTheme="minorHAnsi" w:cstheme="minorBidi"/>
          <w:color w:val="auto"/>
        </w:rPr>
      </w:pPr>
      <w:hyperlink w:anchor="_Toc23753535" w:history="1">
        <w:r w:rsidR="00D75179" w:rsidRPr="00276847">
          <w:rPr>
            <w:rStyle w:val="Hyperlink"/>
          </w:rPr>
          <w:t>10.</w:t>
        </w:r>
        <w:r w:rsidR="00D75179">
          <w:rPr>
            <w:rFonts w:asciiTheme="minorHAnsi" w:eastAsiaTheme="minorEastAsia" w:hAnsiTheme="minorHAnsi" w:cstheme="minorBidi"/>
            <w:color w:val="auto"/>
          </w:rPr>
          <w:tab/>
        </w:r>
        <w:r w:rsidR="00D75179" w:rsidRPr="00276847">
          <w:rPr>
            <w:rStyle w:val="Hyperlink"/>
          </w:rPr>
          <w:t>The comparative wealth index</w:t>
        </w:r>
        <w:r w:rsidR="00D75179">
          <w:rPr>
            <w:webHidden/>
          </w:rPr>
          <w:tab/>
        </w:r>
        <w:r w:rsidR="00D75179">
          <w:rPr>
            <w:webHidden/>
          </w:rPr>
          <w:fldChar w:fldCharType="begin"/>
        </w:r>
        <w:r w:rsidR="00D75179">
          <w:rPr>
            <w:webHidden/>
          </w:rPr>
          <w:instrText xml:space="preserve"> PAGEREF _Toc23753535 \h </w:instrText>
        </w:r>
        <w:r w:rsidR="00D75179">
          <w:rPr>
            <w:webHidden/>
          </w:rPr>
        </w:r>
        <w:r w:rsidR="00D75179">
          <w:rPr>
            <w:webHidden/>
          </w:rPr>
          <w:fldChar w:fldCharType="separate"/>
        </w:r>
        <w:r w:rsidR="00D75179">
          <w:rPr>
            <w:webHidden/>
          </w:rPr>
          <w:t>166</w:t>
        </w:r>
        <w:r w:rsidR="00D75179">
          <w:rPr>
            <w:webHidden/>
          </w:rPr>
          <w:fldChar w:fldCharType="end"/>
        </w:r>
      </w:hyperlink>
    </w:p>
    <w:p w14:paraId="0255008D" w14:textId="54D3457A" w:rsidR="00D75179" w:rsidRDefault="00D87E19">
      <w:pPr>
        <w:pStyle w:val="TOC2"/>
        <w:rPr>
          <w:rFonts w:asciiTheme="minorHAnsi" w:eastAsiaTheme="minorEastAsia" w:hAnsiTheme="minorHAnsi" w:cstheme="minorBidi"/>
          <w:color w:val="auto"/>
        </w:rPr>
      </w:pPr>
      <w:hyperlink w:anchor="_Toc23753536" w:history="1">
        <w:r w:rsidR="00D75179" w:rsidRPr="00276847">
          <w:rPr>
            <w:rStyle w:val="Hyperlink"/>
          </w:rPr>
          <w:t>10.1</w:t>
        </w:r>
        <w:r w:rsidR="00D75179">
          <w:rPr>
            <w:rFonts w:asciiTheme="minorHAnsi" w:eastAsiaTheme="minorEastAsia" w:hAnsiTheme="minorHAnsi" w:cstheme="minorBidi"/>
            <w:color w:val="auto"/>
          </w:rPr>
          <w:tab/>
        </w:r>
        <w:r w:rsidR="00D75179" w:rsidRPr="00276847">
          <w:rPr>
            <w:rStyle w:val="Hyperlink"/>
          </w:rPr>
          <w:t>Guidelines to construct Feed the Future’s CWI indicator</w:t>
        </w:r>
        <w:r w:rsidR="00D75179">
          <w:rPr>
            <w:webHidden/>
          </w:rPr>
          <w:tab/>
        </w:r>
        <w:r w:rsidR="00D75179">
          <w:rPr>
            <w:webHidden/>
          </w:rPr>
          <w:fldChar w:fldCharType="begin"/>
        </w:r>
        <w:r w:rsidR="00D75179">
          <w:rPr>
            <w:webHidden/>
          </w:rPr>
          <w:instrText xml:space="preserve"> PAGEREF _Toc23753536 \h </w:instrText>
        </w:r>
        <w:r w:rsidR="00D75179">
          <w:rPr>
            <w:webHidden/>
          </w:rPr>
        </w:r>
        <w:r w:rsidR="00D75179">
          <w:rPr>
            <w:webHidden/>
          </w:rPr>
          <w:fldChar w:fldCharType="separate"/>
        </w:r>
        <w:r w:rsidR="00D75179">
          <w:rPr>
            <w:webHidden/>
          </w:rPr>
          <w:t>166</w:t>
        </w:r>
        <w:r w:rsidR="00D75179">
          <w:rPr>
            <w:webHidden/>
          </w:rPr>
          <w:fldChar w:fldCharType="end"/>
        </w:r>
      </w:hyperlink>
    </w:p>
    <w:p w14:paraId="1202C7E4" w14:textId="083EEB6A" w:rsidR="00D75179" w:rsidRDefault="00D87E19">
      <w:pPr>
        <w:pStyle w:val="TOC2"/>
        <w:rPr>
          <w:rFonts w:asciiTheme="minorHAnsi" w:eastAsiaTheme="minorEastAsia" w:hAnsiTheme="minorHAnsi" w:cstheme="minorBidi"/>
          <w:color w:val="auto"/>
        </w:rPr>
      </w:pPr>
      <w:hyperlink w:anchor="_Toc23753537" w:history="1">
        <w:r w:rsidR="00D75179" w:rsidRPr="00276847">
          <w:rPr>
            <w:rStyle w:val="Hyperlink"/>
          </w:rPr>
          <w:t>10.2</w:t>
        </w:r>
        <w:r w:rsidR="00D75179">
          <w:rPr>
            <w:rFonts w:asciiTheme="minorHAnsi" w:eastAsiaTheme="minorEastAsia" w:hAnsiTheme="minorHAnsi" w:cstheme="minorBidi"/>
            <w:color w:val="auto"/>
          </w:rPr>
          <w:tab/>
        </w:r>
        <w:r w:rsidR="00D75179" w:rsidRPr="00276847">
          <w:rPr>
            <w:rStyle w:val="Hyperlink"/>
          </w:rPr>
          <w:t>Step-by-step procedures to calculate the CWI indicator</w:t>
        </w:r>
        <w:r w:rsidR="00D75179">
          <w:rPr>
            <w:webHidden/>
          </w:rPr>
          <w:tab/>
        </w:r>
        <w:r w:rsidR="00D75179">
          <w:rPr>
            <w:webHidden/>
          </w:rPr>
          <w:fldChar w:fldCharType="begin"/>
        </w:r>
        <w:r w:rsidR="00D75179">
          <w:rPr>
            <w:webHidden/>
          </w:rPr>
          <w:instrText xml:space="preserve"> PAGEREF _Toc23753537 \h </w:instrText>
        </w:r>
        <w:r w:rsidR="00D75179">
          <w:rPr>
            <w:webHidden/>
          </w:rPr>
        </w:r>
        <w:r w:rsidR="00D75179">
          <w:rPr>
            <w:webHidden/>
          </w:rPr>
          <w:fldChar w:fldCharType="separate"/>
        </w:r>
        <w:r w:rsidR="00D75179">
          <w:rPr>
            <w:webHidden/>
          </w:rPr>
          <w:t>170</w:t>
        </w:r>
        <w:r w:rsidR="00D75179">
          <w:rPr>
            <w:webHidden/>
          </w:rPr>
          <w:fldChar w:fldCharType="end"/>
        </w:r>
      </w:hyperlink>
    </w:p>
    <w:p w14:paraId="0FBB1ED2" w14:textId="4134FE71" w:rsidR="00D75179" w:rsidRDefault="00D87E19">
      <w:pPr>
        <w:pStyle w:val="TOC2"/>
        <w:rPr>
          <w:rFonts w:asciiTheme="minorHAnsi" w:eastAsiaTheme="minorEastAsia" w:hAnsiTheme="minorHAnsi" w:cstheme="minorBidi"/>
          <w:color w:val="auto"/>
        </w:rPr>
      </w:pPr>
      <w:hyperlink w:anchor="_Toc23753538"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_Toc23753538 \h </w:instrText>
        </w:r>
        <w:r w:rsidR="00D75179">
          <w:rPr>
            <w:webHidden/>
          </w:rPr>
        </w:r>
        <w:r w:rsidR="00D75179">
          <w:rPr>
            <w:webHidden/>
          </w:rPr>
          <w:fldChar w:fldCharType="separate"/>
        </w:r>
        <w:r w:rsidR="00D75179">
          <w:rPr>
            <w:webHidden/>
          </w:rPr>
          <w:t>190</w:t>
        </w:r>
        <w:r w:rsidR="00D75179">
          <w:rPr>
            <w:webHidden/>
          </w:rPr>
          <w:fldChar w:fldCharType="end"/>
        </w:r>
      </w:hyperlink>
    </w:p>
    <w:p w14:paraId="189A101E" w14:textId="2B1052C1" w:rsidR="00D75179" w:rsidRDefault="00D87E19">
      <w:pPr>
        <w:pStyle w:val="TOC1"/>
        <w:rPr>
          <w:rFonts w:asciiTheme="minorHAnsi" w:eastAsiaTheme="minorEastAsia" w:hAnsiTheme="minorHAnsi" w:cstheme="minorBidi"/>
          <w:color w:val="auto"/>
        </w:rPr>
      </w:pPr>
      <w:hyperlink w:anchor="_Toc23753539" w:history="1">
        <w:r w:rsidR="00D75179" w:rsidRPr="00276847">
          <w:rPr>
            <w:rStyle w:val="Hyperlink"/>
          </w:rPr>
          <w:t>11.</w:t>
        </w:r>
        <w:r w:rsidR="00D75179">
          <w:rPr>
            <w:rFonts w:asciiTheme="minorHAnsi" w:eastAsiaTheme="minorEastAsia" w:hAnsiTheme="minorHAnsi" w:cstheme="minorBidi"/>
            <w:color w:val="auto"/>
          </w:rPr>
          <w:tab/>
        </w:r>
        <w:r w:rsidR="00D75179" w:rsidRPr="00276847">
          <w:rPr>
            <w:rStyle w:val="Hyperlink"/>
          </w:rPr>
          <w:t>Resilience indicators</w:t>
        </w:r>
        <w:r w:rsidR="00D75179">
          <w:rPr>
            <w:webHidden/>
          </w:rPr>
          <w:tab/>
        </w:r>
        <w:r w:rsidR="00D75179">
          <w:rPr>
            <w:webHidden/>
          </w:rPr>
          <w:fldChar w:fldCharType="begin"/>
        </w:r>
        <w:r w:rsidR="00D75179">
          <w:rPr>
            <w:webHidden/>
          </w:rPr>
          <w:instrText xml:space="preserve"> PAGEREF _Toc23753539 \h </w:instrText>
        </w:r>
        <w:r w:rsidR="00D75179">
          <w:rPr>
            <w:webHidden/>
          </w:rPr>
        </w:r>
        <w:r w:rsidR="00D75179">
          <w:rPr>
            <w:webHidden/>
          </w:rPr>
          <w:fldChar w:fldCharType="separate"/>
        </w:r>
        <w:r w:rsidR="00D75179">
          <w:rPr>
            <w:webHidden/>
          </w:rPr>
          <w:t>191</w:t>
        </w:r>
        <w:r w:rsidR="00D75179">
          <w:rPr>
            <w:webHidden/>
          </w:rPr>
          <w:fldChar w:fldCharType="end"/>
        </w:r>
      </w:hyperlink>
    </w:p>
    <w:p w14:paraId="696920B8" w14:textId="35B31897" w:rsidR="00D75179" w:rsidRDefault="00D87E19">
      <w:pPr>
        <w:pStyle w:val="TOC2"/>
        <w:rPr>
          <w:rFonts w:asciiTheme="minorHAnsi" w:eastAsiaTheme="minorEastAsia" w:hAnsiTheme="minorHAnsi" w:cstheme="minorBidi"/>
          <w:color w:val="auto"/>
        </w:rPr>
      </w:pPr>
      <w:hyperlink w:anchor="_Toc23753540" w:history="1">
        <w:r w:rsidR="00D75179" w:rsidRPr="00276847">
          <w:rPr>
            <w:rStyle w:val="Hyperlink"/>
          </w:rPr>
          <w:t>11.1</w:t>
        </w:r>
        <w:r w:rsidR="00D75179">
          <w:rPr>
            <w:rFonts w:asciiTheme="minorHAnsi" w:eastAsiaTheme="minorEastAsia" w:hAnsiTheme="minorHAnsi" w:cstheme="minorBidi"/>
            <w:color w:val="auto"/>
          </w:rPr>
          <w:tab/>
        </w:r>
        <w:r w:rsidR="00D75179" w:rsidRPr="00276847">
          <w:rPr>
            <w:rStyle w:val="Hyperlink"/>
          </w:rPr>
          <w:t>Guidelines to construct the resilience indicators</w:t>
        </w:r>
        <w:r w:rsidR="00D75179">
          <w:rPr>
            <w:webHidden/>
          </w:rPr>
          <w:tab/>
        </w:r>
        <w:r w:rsidR="00D75179">
          <w:rPr>
            <w:webHidden/>
          </w:rPr>
          <w:fldChar w:fldCharType="begin"/>
        </w:r>
        <w:r w:rsidR="00D75179">
          <w:rPr>
            <w:webHidden/>
          </w:rPr>
          <w:instrText xml:space="preserve"> PAGEREF _Toc23753540 \h </w:instrText>
        </w:r>
        <w:r w:rsidR="00D75179">
          <w:rPr>
            <w:webHidden/>
          </w:rPr>
        </w:r>
        <w:r w:rsidR="00D75179">
          <w:rPr>
            <w:webHidden/>
          </w:rPr>
          <w:fldChar w:fldCharType="separate"/>
        </w:r>
        <w:r w:rsidR="00D75179">
          <w:rPr>
            <w:webHidden/>
          </w:rPr>
          <w:t>191</w:t>
        </w:r>
        <w:r w:rsidR="00D75179">
          <w:rPr>
            <w:webHidden/>
          </w:rPr>
          <w:fldChar w:fldCharType="end"/>
        </w:r>
      </w:hyperlink>
    </w:p>
    <w:p w14:paraId="01191A2D" w14:textId="18181ED2" w:rsidR="00D75179" w:rsidRDefault="00D87E19">
      <w:pPr>
        <w:pStyle w:val="TOC3"/>
        <w:tabs>
          <w:tab w:val="left" w:pos="1836"/>
        </w:tabs>
        <w:rPr>
          <w:rFonts w:asciiTheme="minorHAnsi" w:eastAsiaTheme="minorEastAsia" w:hAnsiTheme="minorHAnsi" w:cstheme="minorBidi"/>
          <w:color w:val="auto"/>
        </w:rPr>
      </w:pPr>
      <w:hyperlink w:anchor="_Toc23753541" w:history="1">
        <w:r w:rsidR="00D75179" w:rsidRPr="00276847">
          <w:rPr>
            <w:rStyle w:val="Hyperlink"/>
            <w:rFonts w:eastAsia="Times New Roman"/>
          </w:rPr>
          <w:t>11.1.1</w:t>
        </w:r>
        <w:r w:rsidR="00D75179">
          <w:rPr>
            <w:rFonts w:asciiTheme="minorHAnsi" w:eastAsiaTheme="minorEastAsia" w:hAnsiTheme="minorHAnsi" w:cstheme="minorBidi"/>
            <w:color w:val="auto"/>
          </w:rPr>
          <w:tab/>
        </w:r>
        <w:r w:rsidR="00D75179" w:rsidRPr="00276847">
          <w:rPr>
            <w:rStyle w:val="Hyperlink"/>
            <w:rFonts w:eastAsia="Times New Roman"/>
          </w:rPr>
          <w:t>Ability to recover from shocks and stresses index</w:t>
        </w:r>
        <w:r w:rsidR="00D75179">
          <w:rPr>
            <w:webHidden/>
          </w:rPr>
          <w:tab/>
        </w:r>
        <w:r w:rsidR="00D75179">
          <w:rPr>
            <w:webHidden/>
          </w:rPr>
          <w:fldChar w:fldCharType="begin"/>
        </w:r>
        <w:r w:rsidR="00D75179">
          <w:rPr>
            <w:webHidden/>
          </w:rPr>
          <w:instrText xml:space="preserve"> PAGEREF _Toc23753541 \h </w:instrText>
        </w:r>
        <w:r w:rsidR="00D75179">
          <w:rPr>
            <w:webHidden/>
          </w:rPr>
        </w:r>
        <w:r w:rsidR="00D75179">
          <w:rPr>
            <w:webHidden/>
          </w:rPr>
          <w:fldChar w:fldCharType="separate"/>
        </w:r>
        <w:r w:rsidR="00D75179">
          <w:rPr>
            <w:webHidden/>
          </w:rPr>
          <w:t>191</w:t>
        </w:r>
        <w:r w:rsidR="00D75179">
          <w:rPr>
            <w:webHidden/>
          </w:rPr>
          <w:fldChar w:fldCharType="end"/>
        </w:r>
      </w:hyperlink>
    </w:p>
    <w:p w14:paraId="3B0DCFF8" w14:textId="2EF6E5FC" w:rsidR="00D75179" w:rsidRDefault="00D87E19">
      <w:pPr>
        <w:pStyle w:val="TOC3"/>
        <w:tabs>
          <w:tab w:val="left" w:pos="1836"/>
        </w:tabs>
        <w:rPr>
          <w:rFonts w:asciiTheme="minorHAnsi" w:eastAsiaTheme="minorEastAsia" w:hAnsiTheme="minorHAnsi" w:cstheme="minorBidi"/>
          <w:color w:val="auto"/>
        </w:rPr>
      </w:pPr>
      <w:hyperlink w:anchor="_Toc23753542" w:history="1">
        <w:r w:rsidR="00D75179" w:rsidRPr="00276847">
          <w:rPr>
            <w:rStyle w:val="Hyperlink"/>
          </w:rPr>
          <w:t>11.1.2</w:t>
        </w:r>
        <w:r w:rsidR="00D75179">
          <w:rPr>
            <w:rFonts w:asciiTheme="minorHAnsi" w:eastAsiaTheme="minorEastAsia" w:hAnsiTheme="minorHAnsi" w:cstheme="minorBidi"/>
            <w:color w:val="auto"/>
          </w:rPr>
          <w:tab/>
        </w:r>
        <w:r w:rsidR="00D75179" w:rsidRPr="00276847">
          <w:rPr>
            <w:rStyle w:val="Hyperlink"/>
            <w:rFonts w:eastAsia="Times New Roman"/>
          </w:rPr>
          <w:t>Index of social capital at the household level</w:t>
        </w:r>
        <w:r w:rsidR="00D75179">
          <w:rPr>
            <w:webHidden/>
          </w:rPr>
          <w:tab/>
        </w:r>
        <w:r w:rsidR="00D75179">
          <w:rPr>
            <w:webHidden/>
          </w:rPr>
          <w:fldChar w:fldCharType="begin"/>
        </w:r>
        <w:r w:rsidR="00D75179">
          <w:rPr>
            <w:webHidden/>
          </w:rPr>
          <w:instrText xml:space="preserve"> PAGEREF _Toc23753542 \h </w:instrText>
        </w:r>
        <w:r w:rsidR="00D75179">
          <w:rPr>
            <w:webHidden/>
          </w:rPr>
        </w:r>
        <w:r w:rsidR="00D75179">
          <w:rPr>
            <w:webHidden/>
          </w:rPr>
          <w:fldChar w:fldCharType="separate"/>
        </w:r>
        <w:r w:rsidR="00D75179">
          <w:rPr>
            <w:webHidden/>
          </w:rPr>
          <w:t>193</w:t>
        </w:r>
        <w:r w:rsidR="00D75179">
          <w:rPr>
            <w:webHidden/>
          </w:rPr>
          <w:fldChar w:fldCharType="end"/>
        </w:r>
      </w:hyperlink>
    </w:p>
    <w:p w14:paraId="1BF02999" w14:textId="1DE68AC5" w:rsidR="00D75179" w:rsidRDefault="00D87E19">
      <w:pPr>
        <w:pStyle w:val="TOC3"/>
        <w:tabs>
          <w:tab w:val="left" w:pos="1836"/>
        </w:tabs>
        <w:rPr>
          <w:rFonts w:asciiTheme="minorHAnsi" w:eastAsiaTheme="minorEastAsia" w:hAnsiTheme="minorHAnsi" w:cstheme="minorBidi"/>
          <w:color w:val="auto"/>
        </w:rPr>
      </w:pPr>
      <w:hyperlink w:anchor="_Toc23753543" w:history="1">
        <w:r w:rsidR="00D75179" w:rsidRPr="00276847">
          <w:rPr>
            <w:rStyle w:val="Hyperlink"/>
          </w:rPr>
          <w:t>11.1.3</w:t>
        </w:r>
        <w:r w:rsidR="00D75179">
          <w:rPr>
            <w:rFonts w:asciiTheme="minorHAnsi" w:eastAsiaTheme="minorEastAsia" w:hAnsiTheme="minorHAnsi" w:cstheme="minorBidi"/>
            <w:color w:val="auto"/>
          </w:rPr>
          <w:tab/>
        </w:r>
        <w:r w:rsidR="00D75179" w:rsidRPr="00276847">
          <w:rPr>
            <w:rStyle w:val="Hyperlink"/>
          </w:rPr>
          <w:t>Percent of households that believe local government will respond effectively to future shocks and stresses</w:t>
        </w:r>
        <w:r w:rsidR="00D75179">
          <w:rPr>
            <w:webHidden/>
          </w:rPr>
          <w:tab/>
        </w:r>
        <w:r w:rsidR="00D75179">
          <w:rPr>
            <w:webHidden/>
          </w:rPr>
          <w:fldChar w:fldCharType="begin"/>
        </w:r>
        <w:r w:rsidR="00D75179">
          <w:rPr>
            <w:webHidden/>
          </w:rPr>
          <w:instrText xml:space="preserve"> PAGEREF _Toc23753543 \h </w:instrText>
        </w:r>
        <w:r w:rsidR="00D75179">
          <w:rPr>
            <w:webHidden/>
          </w:rPr>
        </w:r>
        <w:r w:rsidR="00D75179">
          <w:rPr>
            <w:webHidden/>
          </w:rPr>
          <w:fldChar w:fldCharType="separate"/>
        </w:r>
        <w:r w:rsidR="00D75179">
          <w:rPr>
            <w:webHidden/>
          </w:rPr>
          <w:t>194</w:t>
        </w:r>
        <w:r w:rsidR="00D75179">
          <w:rPr>
            <w:webHidden/>
          </w:rPr>
          <w:fldChar w:fldCharType="end"/>
        </w:r>
      </w:hyperlink>
    </w:p>
    <w:p w14:paraId="6778A2FA" w14:textId="7FFF3CCA" w:rsidR="00D75179" w:rsidRDefault="00D87E19">
      <w:pPr>
        <w:pStyle w:val="TOC3"/>
        <w:tabs>
          <w:tab w:val="left" w:pos="1836"/>
        </w:tabs>
        <w:rPr>
          <w:rFonts w:asciiTheme="minorHAnsi" w:eastAsiaTheme="minorEastAsia" w:hAnsiTheme="minorHAnsi" w:cstheme="minorBidi"/>
          <w:color w:val="auto"/>
        </w:rPr>
      </w:pPr>
      <w:hyperlink w:anchor="_Toc23753544" w:history="1">
        <w:r w:rsidR="00D75179" w:rsidRPr="00276847">
          <w:rPr>
            <w:rStyle w:val="Hyperlink"/>
            <w:rFonts w:eastAsia="Times New Roman"/>
          </w:rPr>
          <w:t>11.1.4</w:t>
        </w:r>
        <w:r w:rsidR="00D75179">
          <w:rPr>
            <w:rFonts w:asciiTheme="minorHAnsi" w:eastAsiaTheme="minorEastAsia" w:hAnsiTheme="minorHAnsi" w:cstheme="minorBidi"/>
            <w:color w:val="auto"/>
          </w:rPr>
          <w:tab/>
        </w:r>
        <w:r w:rsidR="00D75179" w:rsidRPr="00276847">
          <w:rPr>
            <w:rStyle w:val="Hyperlink"/>
            <w:rFonts w:eastAsia="Times New Roman"/>
          </w:rPr>
          <w:t>Percent of households participating in group-based savings, micro-finance, or lending programs</w:t>
        </w:r>
        <w:r w:rsidR="00D75179">
          <w:rPr>
            <w:webHidden/>
          </w:rPr>
          <w:tab/>
        </w:r>
        <w:r w:rsidR="00D75179">
          <w:rPr>
            <w:webHidden/>
          </w:rPr>
          <w:fldChar w:fldCharType="begin"/>
        </w:r>
        <w:r w:rsidR="00D75179">
          <w:rPr>
            <w:webHidden/>
          </w:rPr>
          <w:instrText xml:space="preserve"> PAGEREF _Toc23753544 \h </w:instrText>
        </w:r>
        <w:r w:rsidR="00D75179">
          <w:rPr>
            <w:webHidden/>
          </w:rPr>
        </w:r>
        <w:r w:rsidR="00D75179">
          <w:rPr>
            <w:webHidden/>
          </w:rPr>
          <w:fldChar w:fldCharType="separate"/>
        </w:r>
        <w:r w:rsidR="00D75179">
          <w:rPr>
            <w:webHidden/>
          </w:rPr>
          <w:t>195</w:t>
        </w:r>
        <w:r w:rsidR="00D75179">
          <w:rPr>
            <w:webHidden/>
          </w:rPr>
          <w:fldChar w:fldCharType="end"/>
        </w:r>
      </w:hyperlink>
    </w:p>
    <w:p w14:paraId="1A114D34" w14:textId="02296556" w:rsidR="00D75179" w:rsidRDefault="00D87E19">
      <w:pPr>
        <w:pStyle w:val="TOC2"/>
        <w:rPr>
          <w:rFonts w:asciiTheme="minorHAnsi" w:eastAsiaTheme="minorEastAsia" w:hAnsiTheme="minorHAnsi" w:cstheme="minorBidi"/>
          <w:color w:val="auto"/>
        </w:rPr>
      </w:pPr>
      <w:hyperlink w:anchor="_Toc23753545" w:history="1">
        <w:r w:rsidR="00D75179" w:rsidRPr="00276847">
          <w:rPr>
            <w:rStyle w:val="Hyperlink"/>
          </w:rPr>
          <w:t>11.2</w:t>
        </w:r>
        <w:r w:rsidR="00D75179">
          <w:rPr>
            <w:rFonts w:asciiTheme="minorHAnsi" w:eastAsiaTheme="minorEastAsia" w:hAnsiTheme="minorHAnsi" w:cstheme="minorBidi"/>
            <w:color w:val="auto"/>
          </w:rPr>
          <w:tab/>
        </w:r>
        <w:r w:rsidR="00D75179" w:rsidRPr="00276847">
          <w:rPr>
            <w:rStyle w:val="Hyperlink"/>
          </w:rPr>
          <w:t>Step-by-step procedures to calculate resilience indicators</w:t>
        </w:r>
        <w:r w:rsidR="00D75179">
          <w:rPr>
            <w:webHidden/>
          </w:rPr>
          <w:tab/>
        </w:r>
        <w:r w:rsidR="00D75179">
          <w:rPr>
            <w:webHidden/>
          </w:rPr>
          <w:fldChar w:fldCharType="begin"/>
        </w:r>
        <w:r w:rsidR="00D75179">
          <w:rPr>
            <w:webHidden/>
          </w:rPr>
          <w:instrText xml:space="preserve"> PAGEREF _Toc23753545 \h </w:instrText>
        </w:r>
        <w:r w:rsidR="00D75179">
          <w:rPr>
            <w:webHidden/>
          </w:rPr>
        </w:r>
        <w:r w:rsidR="00D75179">
          <w:rPr>
            <w:webHidden/>
          </w:rPr>
          <w:fldChar w:fldCharType="separate"/>
        </w:r>
        <w:r w:rsidR="00D75179">
          <w:rPr>
            <w:webHidden/>
          </w:rPr>
          <w:t>195</w:t>
        </w:r>
        <w:r w:rsidR="00D75179">
          <w:rPr>
            <w:webHidden/>
          </w:rPr>
          <w:fldChar w:fldCharType="end"/>
        </w:r>
      </w:hyperlink>
    </w:p>
    <w:p w14:paraId="24CB8B73" w14:textId="7237274C" w:rsidR="00D75179" w:rsidRDefault="00D87E19">
      <w:pPr>
        <w:pStyle w:val="TOC3"/>
        <w:tabs>
          <w:tab w:val="left" w:pos="1836"/>
        </w:tabs>
        <w:rPr>
          <w:rFonts w:asciiTheme="minorHAnsi" w:eastAsiaTheme="minorEastAsia" w:hAnsiTheme="minorHAnsi" w:cstheme="minorBidi"/>
          <w:color w:val="auto"/>
        </w:rPr>
      </w:pPr>
      <w:hyperlink w:anchor="_Toc23753546" w:history="1">
        <w:r w:rsidR="00D75179" w:rsidRPr="00276847">
          <w:rPr>
            <w:rStyle w:val="Hyperlink"/>
            <w:rFonts w:eastAsia="Times New Roman"/>
          </w:rPr>
          <w:t>11.2.1</w:t>
        </w:r>
        <w:r w:rsidR="00D75179">
          <w:rPr>
            <w:rFonts w:asciiTheme="minorHAnsi" w:eastAsiaTheme="minorEastAsia" w:hAnsiTheme="minorHAnsi" w:cstheme="minorBidi"/>
            <w:color w:val="auto"/>
          </w:rPr>
          <w:tab/>
        </w:r>
        <w:r w:rsidR="00D75179" w:rsidRPr="00276847">
          <w:rPr>
            <w:rStyle w:val="Hyperlink"/>
            <w:rFonts w:eastAsia="Times New Roman"/>
          </w:rPr>
          <w:t>Ability to recover from shocks and stresses index</w:t>
        </w:r>
        <w:r w:rsidR="00D75179">
          <w:rPr>
            <w:webHidden/>
          </w:rPr>
          <w:tab/>
        </w:r>
        <w:r w:rsidR="00D75179">
          <w:rPr>
            <w:webHidden/>
          </w:rPr>
          <w:fldChar w:fldCharType="begin"/>
        </w:r>
        <w:r w:rsidR="00D75179">
          <w:rPr>
            <w:webHidden/>
          </w:rPr>
          <w:instrText xml:space="preserve"> PAGEREF _Toc23753546 \h </w:instrText>
        </w:r>
        <w:r w:rsidR="00D75179">
          <w:rPr>
            <w:webHidden/>
          </w:rPr>
        </w:r>
        <w:r w:rsidR="00D75179">
          <w:rPr>
            <w:webHidden/>
          </w:rPr>
          <w:fldChar w:fldCharType="separate"/>
        </w:r>
        <w:r w:rsidR="00D75179">
          <w:rPr>
            <w:webHidden/>
          </w:rPr>
          <w:t>196</w:t>
        </w:r>
        <w:r w:rsidR="00D75179">
          <w:rPr>
            <w:webHidden/>
          </w:rPr>
          <w:fldChar w:fldCharType="end"/>
        </w:r>
      </w:hyperlink>
    </w:p>
    <w:p w14:paraId="2FB1802A" w14:textId="15AC6B58" w:rsidR="00D75179" w:rsidRDefault="00D87E19">
      <w:pPr>
        <w:pStyle w:val="TOC3"/>
        <w:tabs>
          <w:tab w:val="left" w:pos="1836"/>
        </w:tabs>
        <w:rPr>
          <w:rFonts w:asciiTheme="minorHAnsi" w:eastAsiaTheme="minorEastAsia" w:hAnsiTheme="minorHAnsi" w:cstheme="minorBidi"/>
          <w:color w:val="auto"/>
        </w:rPr>
      </w:pPr>
      <w:hyperlink w:anchor="_Toc23753547" w:history="1">
        <w:r w:rsidR="00D75179" w:rsidRPr="00276847">
          <w:rPr>
            <w:rStyle w:val="Hyperlink"/>
            <w:rFonts w:eastAsiaTheme="minorHAnsi"/>
          </w:rPr>
          <w:t>11.2.2</w:t>
        </w:r>
        <w:r w:rsidR="00D75179">
          <w:rPr>
            <w:rFonts w:asciiTheme="minorHAnsi" w:eastAsiaTheme="minorEastAsia" w:hAnsiTheme="minorHAnsi" w:cstheme="minorBidi"/>
            <w:color w:val="auto"/>
          </w:rPr>
          <w:tab/>
        </w:r>
        <w:r w:rsidR="00D75179" w:rsidRPr="00276847">
          <w:rPr>
            <w:rStyle w:val="Hyperlink"/>
            <w:rFonts w:asciiTheme="majorHAnsi" w:eastAsia="Times New Roman" w:hAnsiTheme="majorHAnsi"/>
          </w:rPr>
          <w:t>Index of social capital at the household level</w:t>
        </w:r>
        <w:r w:rsidR="00D75179">
          <w:rPr>
            <w:webHidden/>
          </w:rPr>
          <w:tab/>
        </w:r>
        <w:r w:rsidR="00D75179">
          <w:rPr>
            <w:webHidden/>
          </w:rPr>
          <w:fldChar w:fldCharType="begin"/>
        </w:r>
        <w:r w:rsidR="00D75179">
          <w:rPr>
            <w:webHidden/>
          </w:rPr>
          <w:instrText xml:space="preserve"> PAGEREF _Toc23753547 \h </w:instrText>
        </w:r>
        <w:r w:rsidR="00D75179">
          <w:rPr>
            <w:webHidden/>
          </w:rPr>
        </w:r>
        <w:r w:rsidR="00D75179">
          <w:rPr>
            <w:webHidden/>
          </w:rPr>
          <w:fldChar w:fldCharType="separate"/>
        </w:r>
        <w:r w:rsidR="00D75179">
          <w:rPr>
            <w:webHidden/>
          </w:rPr>
          <w:t>199</w:t>
        </w:r>
        <w:r w:rsidR="00D75179">
          <w:rPr>
            <w:webHidden/>
          </w:rPr>
          <w:fldChar w:fldCharType="end"/>
        </w:r>
      </w:hyperlink>
    </w:p>
    <w:p w14:paraId="478E8660" w14:textId="3B20B8F5" w:rsidR="00D75179" w:rsidRDefault="00D87E19">
      <w:pPr>
        <w:pStyle w:val="TOC3"/>
        <w:tabs>
          <w:tab w:val="left" w:pos="1836"/>
        </w:tabs>
        <w:rPr>
          <w:rFonts w:asciiTheme="minorHAnsi" w:eastAsiaTheme="minorEastAsia" w:hAnsiTheme="minorHAnsi" w:cstheme="minorBidi"/>
          <w:color w:val="auto"/>
        </w:rPr>
      </w:pPr>
      <w:hyperlink w:anchor="_Toc23753548" w:history="1">
        <w:r w:rsidR="00D75179" w:rsidRPr="00276847">
          <w:rPr>
            <w:rStyle w:val="Hyperlink"/>
            <w:rFonts w:eastAsia="Times New Roman"/>
          </w:rPr>
          <w:t>11.2.3</w:t>
        </w:r>
        <w:r w:rsidR="00D75179">
          <w:rPr>
            <w:rFonts w:asciiTheme="minorHAnsi" w:eastAsiaTheme="minorEastAsia" w:hAnsiTheme="minorHAnsi" w:cstheme="minorBidi"/>
            <w:color w:val="auto"/>
          </w:rPr>
          <w:tab/>
        </w:r>
        <w:r w:rsidR="00D75179" w:rsidRPr="00276847">
          <w:rPr>
            <w:rStyle w:val="Hyperlink"/>
            <w:rFonts w:eastAsia="Times New Roman"/>
          </w:rPr>
          <w:t>Percent of households that believe local government will respond effectively to future shocks and stresses</w:t>
        </w:r>
        <w:r w:rsidR="00D75179">
          <w:rPr>
            <w:webHidden/>
          </w:rPr>
          <w:tab/>
        </w:r>
        <w:r w:rsidR="00D75179">
          <w:rPr>
            <w:webHidden/>
          </w:rPr>
          <w:fldChar w:fldCharType="begin"/>
        </w:r>
        <w:r w:rsidR="00D75179">
          <w:rPr>
            <w:webHidden/>
          </w:rPr>
          <w:instrText xml:space="preserve"> PAGEREF _Toc23753548 \h </w:instrText>
        </w:r>
        <w:r w:rsidR="00D75179">
          <w:rPr>
            <w:webHidden/>
          </w:rPr>
        </w:r>
        <w:r w:rsidR="00D75179">
          <w:rPr>
            <w:webHidden/>
          </w:rPr>
          <w:fldChar w:fldCharType="separate"/>
        </w:r>
        <w:r w:rsidR="00D75179">
          <w:rPr>
            <w:webHidden/>
          </w:rPr>
          <w:t>201</w:t>
        </w:r>
        <w:r w:rsidR="00D75179">
          <w:rPr>
            <w:webHidden/>
          </w:rPr>
          <w:fldChar w:fldCharType="end"/>
        </w:r>
      </w:hyperlink>
    </w:p>
    <w:p w14:paraId="41C5F6C7" w14:textId="72105DC6" w:rsidR="00D75179" w:rsidRDefault="00D87E19">
      <w:pPr>
        <w:pStyle w:val="TOC3"/>
        <w:tabs>
          <w:tab w:val="left" w:pos="1836"/>
        </w:tabs>
        <w:rPr>
          <w:rFonts w:asciiTheme="minorHAnsi" w:eastAsiaTheme="minorEastAsia" w:hAnsiTheme="minorHAnsi" w:cstheme="minorBidi"/>
          <w:color w:val="auto"/>
        </w:rPr>
      </w:pPr>
      <w:hyperlink w:anchor="_Toc23753549" w:history="1">
        <w:r w:rsidR="00D75179" w:rsidRPr="00276847">
          <w:rPr>
            <w:rStyle w:val="Hyperlink"/>
            <w:rFonts w:eastAsia="Times New Roman"/>
          </w:rPr>
          <w:t>11.2.4</w:t>
        </w:r>
        <w:r w:rsidR="00D75179">
          <w:rPr>
            <w:rFonts w:asciiTheme="minorHAnsi" w:eastAsiaTheme="minorEastAsia" w:hAnsiTheme="minorHAnsi" w:cstheme="minorBidi"/>
            <w:color w:val="auto"/>
          </w:rPr>
          <w:tab/>
        </w:r>
        <w:r w:rsidR="00D75179" w:rsidRPr="00276847">
          <w:rPr>
            <w:rStyle w:val="Hyperlink"/>
            <w:rFonts w:eastAsia="Times New Roman"/>
          </w:rPr>
          <w:t>Percent of households participating in group-based savings, micro-finance, or lending programs</w:t>
        </w:r>
        <w:r w:rsidR="00D75179">
          <w:rPr>
            <w:webHidden/>
          </w:rPr>
          <w:tab/>
        </w:r>
        <w:r w:rsidR="00D75179">
          <w:rPr>
            <w:webHidden/>
          </w:rPr>
          <w:fldChar w:fldCharType="begin"/>
        </w:r>
        <w:r w:rsidR="00D75179">
          <w:rPr>
            <w:webHidden/>
          </w:rPr>
          <w:instrText xml:space="preserve"> PAGEREF _Toc23753549 \h </w:instrText>
        </w:r>
        <w:r w:rsidR="00D75179">
          <w:rPr>
            <w:webHidden/>
          </w:rPr>
        </w:r>
        <w:r w:rsidR="00D75179">
          <w:rPr>
            <w:webHidden/>
          </w:rPr>
          <w:fldChar w:fldCharType="separate"/>
        </w:r>
        <w:r w:rsidR="00D75179">
          <w:rPr>
            <w:webHidden/>
          </w:rPr>
          <w:t>202</w:t>
        </w:r>
        <w:r w:rsidR="00D75179">
          <w:rPr>
            <w:webHidden/>
          </w:rPr>
          <w:fldChar w:fldCharType="end"/>
        </w:r>
      </w:hyperlink>
    </w:p>
    <w:p w14:paraId="62990B54" w14:textId="08F1EDB0" w:rsidR="00D75179" w:rsidRDefault="00D87E19">
      <w:pPr>
        <w:pStyle w:val="TOC2"/>
        <w:rPr>
          <w:rFonts w:asciiTheme="minorHAnsi" w:eastAsiaTheme="minorEastAsia" w:hAnsiTheme="minorHAnsi" w:cstheme="minorBidi"/>
          <w:color w:val="auto"/>
        </w:rPr>
      </w:pPr>
      <w:hyperlink w:anchor="_Toc23753550"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_Toc23753550 \h </w:instrText>
        </w:r>
        <w:r w:rsidR="00D75179">
          <w:rPr>
            <w:webHidden/>
          </w:rPr>
        </w:r>
        <w:r w:rsidR="00D75179">
          <w:rPr>
            <w:webHidden/>
          </w:rPr>
          <w:fldChar w:fldCharType="separate"/>
        </w:r>
        <w:r w:rsidR="00D75179">
          <w:rPr>
            <w:webHidden/>
          </w:rPr>
          <w:t>203</w:t>
        </w:r>
        <w:r w:rsidR="00D75179">
          <w:rPr>
            <w:webHidden/>
          </w:rPr>
          <w:fldChar w:fldCharType="end"/>
        </w:r>
      </w:hyperlink>
    </w:p>
    <w:p w14:paraId="245489F5" w14:textId="5F6933BD" w:rsidR="00D75179" w:rsidRDefault="00D87E19">
      <w:pPr>
        <w:pStyle w:val="TOC1"/>
        <w:rPr>
          <w:rFonts w:asciiTheme="minorHAnsi" w:eastAsiaTheme="minorEastAsia" w:hAnsiTheme="minorHAnsi" w:cstheme="minorBidi"/>
          <w:color w:val="auto"/>
        </w:rPr>
      </w:pPr>
      <w:hyperlink w:anchor="_Toc23753551" w:history="1">
        <w:r w:rsidR="00D75179" w:rsidRPr="00276847">
          <w:rPr>
            <w:rStyle w:val="Hyperlink"/>
          </w:rPr>
          <w:t>12.</w:t>
        </w:r>
        <w:r w:rsidR="00D75179">
          <w:rPr>
            <w:rFonts w:asciiTheme="minorHAnsi" w:eastAsiaTheme="minorEastAsia" w:hAnsiTheme="minorHAnsi" w:cstheme="minorBidi"/>
            <w:color w:val="auto"/>
          </w:rPr>
          <w:tab/>
        </w:r>
        <w:r w:rsidR="00D75179" w:rsidRPr="00276847">
          <w:rPr>
            <w:rStyle w:val="Hyperlink"/>
          </w:rPr>
          <w:t>Abbreviated Women’s Empowerment in Agriculture Index</w:t>
        </w:r>
        <w:r w:rsidR="00D75179">
          <w:rPr>
            <w:webHidden/>
          </w:rPr>
          <w:tab/>
        </w:r>
        <w:r w:rsidR="00D75179">
          <w:rPr>
            <w:webHidden/>
          </w:rPr>
          <w:fldChar w:fldCharType="begin"/>
        </w:r>
        <w:r w:rsidR="00D75179">
          <w:rPr>
            <w:webHidden/>
          </w:rPr>
          <w:instrText xml:space="preserve"> PAGEREF _Toc23753551 \h </w:instrText>
        </w:r>
        <w:r w:rsidR="00D75179">
          <w:rPr>
            <w:webHidden/>
          </w:rPr>
        </w:r>
        <w:r w:rsidR="00D75179">
          <w:rPr>
            <w:webHidden/>
          </w:rPr>
          <w:fldChar w:fldCharType="separate"/>
        </w:r>
        <w:r w:rsidR="00D75179">
          <w:rPr>
            <w:webHidden/>
          </w:rPr>
          <w:t>204</w:t>
        </w:r>
        <w:r w:rsidR="00D75179">
          <w:rPr>
            <w:webHidden/>
          </w:rPr>
          <w:fldChar w:fldCharType="end"/>
        </w:r>
      </w:hyperlink>
    </w:p>
    <w:p w14:paraId="5A3D39D2" w14:textId="7977C55D" w:rsidR="00D75179" w:rsidRDefault="00D87E19">
      <w:pPr>
        <w:pStyle w:val="TOC2"/>
        <w:rPr>
          <w:rFonts w:asciiTheme="minorHAnsi" w:eastAsiaTheme="minorEastAsia" w:hAnsiTheme="minorHAnsi" w:cstheme="minorBidi"/>
          <w:color w:val="auto"/>
        </w:rPr>
      </w:pPr>
      <w:hyperlink w:anchor="_Toc23753552" w:history="1">
        <w:r w:rsidR="00D75179" w:rsidRPr="00276847">
          <w:rPr>
            <w:rStyle w:val="Hyperlink"/>
          </w:rPr>
          <w:t>12.1</w:t>
        </w:r>
        <w:r w:rsidR="00D75179">
          <w:rPr>
            <w:rFonts w:asciiTheme="minorHAnsi" w:eastAsiaTheme="minorEastAsia" w:hAnsiTheme="minorHAnsi" w:cstheme="minorBidi"/>
            <w:color w:val="auto"/>
          </w:rPr>
          <w:tab/>
        </w:r>
        <w:r w:rsidR="00D75179" w:rsidRPr="00276847">
          <w:rPr>
            <w:rStyle w:val="Hyperlink"/>
          </w:rPr>
          <w:t>Background</w:t>
        </w:r>
        <w:r w:rsidR="00D75179">
          <w:rPr>
            <w:webHidden/>
          </w:rPr>
          <w:tab/>
        </w:r>
        <w:r w:rsidR="00D75179">
          <w:rPr>
            <w:webHidden/>
          </w:rPr>
          <w:fldChar w:fldCharType="begin"/>
        </w:r>
        <w:r w:rsidR="00D75179">
          <w:rPr>
            <w:webHidden/>
          </w:rPr>
          <w:instrText xml:space="preserve"> PAGEREF _Toc23753552 \h </w:instrText>
        </w:r>
        <w:r w:rsidR="00D75179">
          <w:rPr>
            <w:webHidden/>
          </w:rPr>
        </w:r>
        <w:r w:rsidR="00D75179">
          <w:rPr>
            <w:webHidden/>
          </w:rPr>
          <w:fldChar w:fldCharType="separate"/>
        </w:r>
        <w:r w:rsidR="00D75179">
          <w:rPr>
            <w:webHidden/>
          </w:rPr>
          <w:t>204</w:t>
        </w:r>
        <w:r w:rsidR="00D75179">
          <w:rPr>
            <w:webHidden/>
          </w:rPr>
          <w:fldChar w:fldCharType="end"/>
        </w:r>
      </w:hyperlink>
    </w:p>
    <w:p w14:paraId="79E00181" w14:textId="55E0FB56" w:rsidR="00D75179" w:rsidRDefault="00D87E19">
      <w:pPr>
        <w:pStyle w:val="TOC2"/>
        <w:rPr>
          <w:rFonts w:asciiTheme="minorHAnsi" w:eastAsiaTheme="minorEastAsia" w:hAnsiTheme="minorHAnsi" w:cstheme="minorBidi"/>
          <w:color w:val="auto"/>
        </w:rPr>
      </w:pPr>
      <w:hyperlink w:anchor="_Toc23753553" w:history="1">
        <w:r w:rsidR="00D75179" w:rsidRPr="00276847">
          <w:rPr>
            <w:rStyle w:val="Hyperlink"/>
          </w:rPr>
          <w:t>12.2</w:t>
        </w:r>
        <w:r w:rsidR="00D75179">
          <w:rPr>
            <w:rFonts w:asciiTheme="minorHAnsi" w:eastAsiaTheme="minorEastAsia" w:hAnsiTheme="minorHAnsi" w:cstheme="minorBidi"/>
            <w:color w:val="auto"/>
          </w:rPr>
          <w:tab/>
        </w:r>
        <w:r w:rsidR="00D75179" w:rsidRPr="00276847">
          <w:rPr>
            <w:rStyle w:val="Hyperlink"/>
          </w:rPr>
          <w:t>Guidelines to construct the A-WEAI indicators</w:t>
        </w:r>
        <w:r w:rsidR="00D75179">
          <w:rPr>
            <w:webHidden/>
          </w:rPr>
          <w:tab/>
        </w:r>
        <w:r w:rsidR="00D75179">
          <w:rPr>
            <w:webHidden/>
          </w:rPr>
          <w:fldChar w:fldCharType="begin"/>
        </w:r>
        <w:r w:rsidR="00D75179">
          <w:rPr>
            <w:webHidden/>
          </w:rPr>
          <w:instrText xml:space="preserve"> PAGEREF _Toc23753553 \h </w:instrText>
        </w:r>
        <w:r w:rsidR="00D75179">
          <w:rPr>
            <w:webHidden/>
          </w:rPr>
        </w:r>
        <w:r w:rsidR="00D75179">
          <w:rPr>
            <w:webHidden/>
          </w:rPr>
          <w:fldChar w:fldCharType="separate"/>
        </w:r>
        <w:r w:rsidR="00D75179">
          <w:rPr>
            <w:webHidden/>
          </w:rPr>
          <w:t>205</w:t>
        </w:r>
        <w:r w:rsidR="00D75179">
          <w:rPr>
            <w:webHidden/>
          </w:rPr>
          <w:fldChar w:fldCharType="end"/>
        </w:r>
      </w:hyperlink>
    </w:p>
    <w:p w14:paraId="21A6B85D" w14:textId="1159D913" w:rsidR="00D75179" w:rsidRDefault="00D87E19">
      <w:pPr>
        <w:pStyle w:val="TOC3"/>
        <w:tabs>
          <w:tab w:val="left" w:pos="1836"/>
        </w:tabs>
        <w:rPr>
          <w:rFonts w:asciiTheme="minorHAnsi" w:eastAsiaTheme="minorEastAsia" w:hAnsiTheme="minorHAnsi" w:cstheme="minorBidi"/>
          <w:color w:val="auto"/>
        </w:rPr>
      </w:pPr>
      <w:hyperlink w:anchor="_Toc23753554" w:history="1">
        <w:r w:rsidR="00D75179" w:rsidRPr="00276847">
          <w:rPr>
            <w:rStyle w:val="Hyperlink"/>
          </w:rPr>
          <w:t>12.2.1</w:t>
        </w:r>
        <w:r w:rsidR="00D75179">
          <w:rPr>
            <w:rFonts w:asciiTheme="minorHAnsi" w:eastAsiaTheme="minorEastAsia" w:hAnsiTheme="minorHAnsi" w:cstheme="minorBidi"/>
            <w:color w:val="auto"/>
          </w:rPr>
          <w:tab/>
        </w:r>
        <w:r w:rsidR="00D75179" w:rsidRPr="00276847">
          <w:rPr>
            <w:rStyle w:val="Hyperlink"/>
          </w:rPr>
          <w:t>A-WEAI</w:t>
        </w:r>
        <w:r w:rsidR="00D75179">
          <w:rPr>
            <w:webHidden/>
          </w:rPr>
          <w:tab/>
        </w:r>
        <w:r w:rsidR="00D75179">
          <w:rPr>
            <w:webHidden/>
          </w:rPr>
          <w:fldChar w:fldCharType="begin"/>
        </w:r>
        <w:r w:rsidR="00D75179">
          <w:rPr>
            <w:webHidden/>
          </w:rPr>
          <w:instrText xml:space="preserve"> PAGEREF _Toc23753554 \h </w:instrText>
        </w:r>
        <w:r w:rsidR="00D75179">
          <w:rPr>
            <w:webHidden/>
          </w:rPr>
        </w:r>
        <w:r w:rsidR="00D75179">
          <w:rPr>
            <w:webHidden/>
          </w:rPr>
          <w:fldChar w:fldCharType="separate"/>
        </w:r>
        <w:r w:rsidR="00D75179">
          <w:rPr>
            <w:webHidden/>
          </w:rPr>
          <w:t>205</w:t>
        </w:r>
        <w:r w:rsidR="00D75179">
          <w:rPr>
            <w:webHidden/>
          </w:rPr>
          <w:fldChar w:fldCharType="end"/>
        </w:r>
      </w:hyperlink>
    </w:p>
    <w:p w14:paraId="13FB7D10" w14:textId="502867B7" w:rsidR="00D75179" w:rsidRDefault="00D87E19">
      <w:pPr>
        <w:pStyle w:val="TOC3"/>
        <w:tabs>
          <w:tab w:val="left" w:pos="1836"/>
        </w:tabs>
        <w:rPr>
          <w:rFonts w:asciiTheme="minorHAnsi" w:eastAsiaTheme="minorEastAsia" w:hAnsiTheme="minorHAnsi" w:cstheme="minorBidi"/>
          <w:color w:val="auto"/>
        </w:rPr>
      </w:pPr>
      <w:hyperlink w:anchor="_Toc23753555" w:history="1">
        <w:r w:rsidR="00D75179" w:rsidRPr="00276847">
          <w:rPr>
            <w:rStyle w:val="Hyperlink"/>
          </w:rPr>
          <w:t>12.2.2</w:t>
        </w:r>
        <w:r w:rsidR="00D75179">
          <w:rPr>
            <w:rFonts w:asciiTheme="minorHAnsi" w:eastAsiaTheme="minorEastAsia" w:hAnsiTheme="minorHAnsi" w:cstheme="minorBidi"/>
            <w:color w:val="auto"/>
          </w:rPr>
          <w:tab/>
        </w:r>
        <w:r w:rsidR="00D75179" w:rsidRPr="00276847">
          <w:rPr>
            <w:rStyle w:val="Hyperlink"/>
          </w:rPr>
          <w:t>Average percentage of women achieving adequacy across the six indicators of the A-WEAI</w:t>
        </w:r>
        <w:r w:rsidR="00D75179">
          <w:rPr>
            <w:webHidden/>
          </w:rPr>
          <w:tab/>
        </w:r>
        <w:r w:rsidR="00D75179">
          <w:rPr>
            <w:webHidden/>
          </w:rPr>
          <w:fldChar w:fldCharType="begin"/>
        </w:r>
        <w:r w:rsidR="00D75179">
          <w:rPr>
            <w:webHidden/>
          </w:rPr>
          <w:instrText xml:space="preserve"> PAGEREF _Toc23753555 \h </w:instrText>
        </w:r>
        <w:r w:rsidR="00D75179">
          <w:rPr>
            <w:webHidden/>
          </w:rPr>
        </w:r>
        <w:r w:rsidR="00D75179">
          <w:rPr>
            <w:webHidden/>
          </w:rPr>
          <w:fldChar w:fldCharType="separate"/>
        </w:r>
        <w:r w:rsidR="00D75179">
          <w:rPr>
            <w:webHidden/>
          </w:rPr>
          <w:t>214</w:t>
        </w:r>
        <w:r w:rsidR="00D75179">
          <w:rPr>
            <w:webHidden/>
          </w:rPr>
          <w:fldChar w:fldCharType="end"/>
        </w:r>
      </w:hyperlink>
    </w:p>
    <w:p w14:paraId="31F987E9" w14:textId="655B0590" w:rsidR="00D75179" w:rsidRDefault="00D87E19">
      <w:pPr>
        <w:pStyle w:val="TOC2"/>
        <w:rPr>
          <w:rFonts w:asciiTheme="minorHAnsi" w:eastAsiaTheme="minorEastAsia" w:hAnsiTheme="minorHAnsi" w:cstheme="minorBidi"/>
          <w:color w:val="auto"/>
        </w:rPr>
      </w:pPr>
      <w:hyperlink w:anchor="_Toc23753556" w:history="1">
        <w:r w:rsidR="00D75179" w:rsidRPr="00276847">
          <w:rPr>
            <w:rStyle w:val="Hyperlink"/>
          </w:rPr>
          <w:t>12.3</w:t>
        </w:r>
        <w:r w:rsidR="00D75179">
          <w:rPr>
            <w:rFonts w:asciiTheme="minorHAnsi" w:eastAsiaTheme="minorEastAsia" w:hAnsiTheme="minorHAnsi" w:cstheme="minorBidi"/>
            <w:color w:val="auto"/>
          </w:rPr>
          <w:tab/>
        </w:r>
        <w:r w:rsidR="00D75179" w:rsidRPr="00276847">
          <w:rPr>
            <w:rStyle w:val="Hyperlink"/>
          </w:rPr>
          <w:t>Step-by-step instructions for computing the A-WEAI indicators</w:t>
        </w:r>
        <w:r w:rsidR="00D75179">
          <w:rPr>
            <w:webHidden/>
          </w:rPr>
          <w:tab/>
        </w:r>
        <w:r w:rsidR="00D75179">
          <w:rPr>
            <w:webHidden/>
          </w:rPr>
          <w:fldChar w:fldCharType="begin"/>
        </w:r>
        <w:r w:rsidR="00D75179">
          <w:rPr>
            <w:webHidden/>
          </w:rPr>
          <w:instrText xml:space="preserve"> PAGEREF _Toc23753556 \h </w:instrText>
        </w:r>
        <w:r w:rsidR="00D75179">
          <w:rPr>
            <w:webHidden/>
          </w:rPr>
        </w:r>
        <w:r w:rsidR="00D75179">
          <w:rPr>
            <w:webHidden/>
          </w:rPr>
          <w:fldChar w:fldCharType="separate"/>
        </w:r>
        <w:r w:rsidR="00D75179">
          <w:rPr>
            <w:webHidden/>
          </w:rPr>
          <w:t>214</w:t>
        </w:r>
        <w:r w:rsidR="00D75179">
          <w:rPr>
            <w:webHidden/>
          </w:rPr>
          <w:fldChar w:fldCharType="end"/>
        </w:r>
      </w:hyperlink>
    </w:p>
    <w:p w14:paraId="4CDFB8DB" w14:textId="3630065F" w:rsidR="00D75179" w:rsidRDefault="00D87E19">
      <w:pPr>
        <w:pStyle w:val="TOC3"/>
        <w:tabs>
          <w:tab w:val="left" w:pos="1836"/>
        </w:tabs>
        <w:rPr>
          <w:rFonts w:asciiTheme="minorHAnsi" w:eastAsiaTheme="minorEastAsia" w:hAnsiTheme="minorHAnsi" w:cstheme="minorBidi"/>
          <w:color w:val="auto"/>
        </w:rPr>
      </w:pPr>
      <w:hyperlink w:anchor="_Toc23753557" w:history="1">
        <w:r w:rsidR="00D75179" w:rsidRPr="00276847">
          <w:rPr>
            <w:rStyle w:val="Hyperlink"/>
          </w:rPr>
          <w:t>12.3.1</w:t>
        </w:r>
        <w:r w:rsidR="00D75179">
          <w:rPr>
            <w:rFonts w:asciiTheme="minorHAnsi" w:eastAsiaTheme="minorEastAsia" w:hAnsiTheme="minorHAnsi" w:cstheme="minorBidi"/>
            <w:color w:val="auto"/>
          </w:rPr>
          <w:tab/>
        </w:r>
        <w:r w:rsidR="00D75179" w:rsidRPr="00276847">
          <w:rPr>
            <w:rStyle w:val="Hyperlink"/>
          </w:rPr>
          <w:t>A-WEAI</w:t>
        </w:r>
        <w:r w:rsidR="00D75179">
          <w:rPr>
            <w:webHidden/>
          </w:rPr>
          <w:tab/>
        </w:r>
        <w:r w:rsidR="00D75179">
          <w:rPr>
            <w:webHidden/>
          </w:rPr>
          <w:fldChar w:fldCharType="begin"/>
        </w:r>
        <w:r w:rsidR="00D75179">
          <w:rPr>
            <w:webHidden/>
          </w:rPr>
          <w:instrText xml:space="preserve"> PAGEREF _Toc23753557 \h </w:instrText>
        </w:r>
        <w:r w:rsidR="00D75179">
          <w:rPr>
            <w:webHidden/>
          </w:rPr>
        </w:r>
        <w:r w:rsidR="00D75179">
          <w:rPr>
            <w:webHidden/>
          </w:rPr>
          <w:fldChar w:fldCharType="separate"/>
        </w:r>
        <w:r w:rsidR="00D75179">
          <w:rPr>
            <w:webHidden/>
          </w:rPr>
          <w:t>215</w:t>
        </w:r>
        <w:r w:rsidR="00D75179">
          <w:rPr>
            <w:webHidden/>
          </w:rPr>
          <w:fldChar w:fldCharType="end"/>
        </w:r>
      </w:hyperlink>
    </w:p>
    <w:p w14:paraId="3DC380C7" w14:textId="2D7951EA" w:rsidR="00D75179" w:rsidRDefault="00D87E19">
      <w:pPr>
        <w:pStyle w:val="TOC3"/>
        <w:tabs>
          <w:tab w:val="left" w:pos="1836"/>
        </w:tabs>
        <w:rPr>
          <w:rFonts w:asciiTheme="minorHAnsi" w:eastAsiaTheme="minorEastAsia" w:hAnsiTheme="minorHAnsi" w:cstheme="minorBidi"/>
          <w:color w:val="auto"/>
        </w:rPr>
      </w:pPr>
      <w:hyperlink w:anchor="_Toc23753558" w:history="1">
        <w:r w:rsidR="00D75179" w:rsidRPr="00276847">
          <w:rPr>
            <w:rStyle w:val="Hyperlink"/>
          </w:rPr>
          <w:t>12.3.2</w:t>
        </w:r>
        <w:r w:rsidR="00D75179">
          <w:rPr>
            <w:rFonts w:asciiTheme="minorHAnsi" w:eastAsiaTheme="minorEastAsia" w:hAnsiTheme="minorHAnsi" w:cstheme="minorBidi"/>
            <w:color w:val="auto"/>
          </w:rPr>
          <w:tab/>
        </w:r>
        <w:r w:rsidR="00D75179" w:rsidRPr="00276847">
          <w:rPr>
            <w:rStyle w:val="Hyperlink"/>
          </w:rPr>
          <w:t>Average percentage of women achieving adequacy across the six indicators of the A-WEAI</w:t>
        </w:r>
        <w:r w:rsidR="00D75179">
          <w:rPr>
            <w:webHidden/>
          </w:rPr>
          <w:tab/>
        </w:r>
        <w:r w:rsidR="00D75179">
          <w:rPr>
            <w:webHidden/>
          </w:rPr>
          <w:fldChar w:fldCharType="begin"/>
        </w:r>
        <w:r w:rsidR="00D75179">
          <w:rPr>
            <w:webHidden/>
          </w:rPr>
          <w:instrText xml:space="preserve"> PAGEREF _Toc23753558 \h </w:instrText>
        </w:r>
        <w:r w:rsidR="00D75179">
          <w:rPr>
            <w:webHidden/>
          </w:rPr>
        </w:r>
        <w:r w:rsidR="00D75179">
          <w:rPr>
            <w:webHidden/>
          </w:rPr>
          <w:fldChar w:fldCharType="separate"/>
        </w:r>
        <w:r w:rsidR="00D75179">
          <w:rPr>
            <w:webHidden/>
          </w:rPr>
          <w:t>233</w:t>
        </w:r>
        <w:r w:rsidR="00D75179">
          <w:rPr>
            <w:webHidden/>
          </w:rPr>
          <w:fldChar w:fldCharType="end"/>
        </w:r>
      </w:hyperlink>
    </w:p>
    <w:p w14:paraId="10301642" w14:textId="6455DABB" w:rsidR="00D75179" w:rsidRDefault="00D87E19">
      <w:pPr>
        <w:pStyle w:val="TOC2"/>
        <w:rPr>
          <w:rFonts w:asciiTheme="minorHAnsi" w:eastAsiaTheme="minorEastAsia" w:hAnsiTheme="minorHAnsi" w:cstheme="minorBidi"/>
          <w:color w:val="auto"/>
        </w:rPr>
      </w:pPr>
      <w:hyperlink w:anchor="_Toc23753559" w:history="1">
        <w:r w:rsidR="00D75179" w:rsidRPr="00276847">
          <w:rPr>
            <w:rStyle w:val="Hyperlink"/>
          </w:rPr>
          <w:t>References</w:t>
        </w:r>
        <w:r w:rsidR="00D75179">
          <w:rPr>
            <w:webHidden/>
          </w:rPr>
          <w:tab/>
        </w:r>
        <w:r w:rsidR="00D75179">
          <w:rPr>
            <w:webHidden/>
          </w:rPr>
          <w:fldChar w:fldCharType="begin"/>
        </w:r>
        <w:r w:rsidR="00D75179">
          <w:rPr>
            <w:webHidden/>
          </w:rPr>
          <w:instrText xml:space="preserve"> PAGEREF _Toc23753559 \h </w:instrText>
        </w:r>
        <w:r w:rsidR="00D75179">
          <w:rPr>
            <w:webHidden/>
          </w:rPr>
        </w:r>
        <w:r w:rsidR="00D75179">
          <w:rPr>
            <w:webHidden/>
          </w:rPr>
          <w:fldChar w:fldCharType="separate"/>
        </w:r>
        <w:r w:rsidR="00D75179">
          <w:rPr>
            <w:webHidden/>
          </w:rPr>
          <w:t>235</w:t>
        </w:r>
        <w:r w:rsidR="00D75179">
          <w:rPr>
            <w:webHidden/>
          </w:rPr>
          <w:fldChar w:fldCharType="end"/>
        </w:r>
      </w:hyperlink>
    </w:p>
    <w:p w14:paraId="1FD28BCA" w14:textId="25CBDD4F" w:rsidR="00D75179" w:rsidRDefault="00D87E19">
      <w:pPr>
        <w:pStyle w:val="TOC1"/>
        <w:rPr>
          <w:rFonts w:asciiTheme="minorHAnsi" w:eastAsiaTheme="minorEastAsia" w:hAnsiTheme="minorHAnsi" w:cstheme="minorBidi"/>
          <w:color w:val="auto"/>
        </w:rPr>
      </w:pPr>
      <w:hyperlink w:anchor="_Toc23753560" w:history="1">
        <w:r w:rsidR="00D75179" w:rsidRPr="00276847">
          <w:rPr>
            <w:rStyle w:val="Hyperlink"/>
          </w:rPr>
          <w:t>13.</w:t>
        </w:r>
        <w:r w:rsidR="00D75179">
          <w:rPr>
            <w:rFonts w:asciiTheme="minorHAnsi" w:eastAsiaTheme="minorEastAsia" w:hAnsiTheme="minorHAnsi" w:cstheme="minorBidi"/>
            <w:color w:val="auto"/>
          </w:rPr>
          <w:tab/>
        </w:r>
        <w:r w:rsidR="00D75179" w:rsidRPr="00276847">
          <w:rPr>
            <w:rStyle w:val="Hyperlink"/>
          </w:rPr>
          <w:t>Agricultural productivity indicators</w:t>
        </w:r>
        <w:r w:rsidR="00D75179">
          <w:rPr>
            <w:webHidden/>
          </w:rPr>
          <w:tab/>
        </w:r>
        <w:r w:rsidR="00D75179">
          <w:rPr>
            <w:webHidden/>
          </w:rPr>
          <w:fldChar w:fldCharType="begin"/>
        </w:r>
        <w:r w:rsidR="00D75179">
          <w:rPr>
            <w:webHidden/>
          </w:rPr>
          <w:instrText xml:space="preserve"> PAGEREF _Toc23753560 \h </w:instrText>
        </w:r>
        <w:r w:rsidR="00D75179">
          <w:rPr>
            <w:webHidden/>
          </w:rPr>
        </w:r>
        <w:r w:rsidR="00D75179">
          <w:rPr>
            <w:webHidden/>
          </w:rPr>
          <w:fldChar w:fldCharType="separate"/>
        </w:r>
        <w:r w:rsidR="00D75179">
          <w:rPr>
            <w:webHidden/>
          </w:rPr>
          <w:t>236</w:t>
        </w:r>
        <w:r w:rsidR="00D75179">
          <w:rPr>
            <w:webHidden/>
          </w:rPr>
          <w:fldChar w:fldCharType="end"/>
        </w:r>
      </w:hyperlink>
    </w:p>
    <w:p w14:paraId="6B49857E" w14:textId="5F653B20" w:rsidR="00D75179" w:rsidRDefault="00D87E19">
      <w:pPr>
        <w:pStyle w:val="TOC2"/>
        <w:rPr>
          <w:rFonts w:asciiTheme="minorHAnsi" w:eastAsiaTheme="minorEastAsia" w:hAnsiTheme="minorHAnsi" w:cstheme="minorBidi"/>
          <w:color w:val="auto"/>
        </w:rPr>
      </w:pPr>
      <w:hyperlink w:anchor="_Toc23753561" w:history="1">
        <w:r w:rsidR="00D75179" w:rsidRPr="00276847">
          <w:rPr>
            <w:rStyle w:val="Hyperlink"/>
          </w:rPr>
          <w:t>13.1</w:t>
        </w:r>
        <w:r w:rsidR="00D75179">
          <w:rPr>
            <w:rFonts w:asciiTheme="minorHAnsi" w:eastAsiaTheme="minorEastAsia" w:hAnsiTheme="minorHAnsi" w:cstheme="minorBidi"/>
            <w:color w:val="auto"/>
          </w:rPr>
          <w:tab/>
        </w:r>
        <w:r w:rsidR="00D75179" w:rsidRPr="00276847">
          <w:rPr>
            <w:rStyle w:val="Hyperlink"/>
          </w:rPr>
          <w:t>Guidelines to construct the indicators</w:t>
        </w:r>
        <w:r w:rsidR="00D75179">
          <w:rPr>
            <w:webHidden/>
          </w:rPr>
          <w:tab/>
        </w:r>
        <w:r w:rsidR="00D75179">
          <w:rPr>
            <w:webHidden/>
          </w:rPr>
          <w:fldChar w:fldCharType="begin"/>
        </w:r>
        <w:r w:rsidR="00D75179">
          <w:rPr>
            <w:webHidden/>
          </w:rPr>
          <w:instrText xml:space="preserve"> PAGEREF _Toc23753561 \h </w:instrText>
        </w:r>
        <w:r w:rsidR="00D75179">
          <w:rPr>
            <w:webHidden/>
          </w:rPr>
        </w:r>
        <w:r w:rsidR="00D75179">
          <w:rPr>
            <w:webHidden/>
          </w:rPr>
          <w:fldChar w:fldCharType="separate"/>
        </w:r>
        <w:r w:rsidR="00D75179">
          <w:rPr>
            <w:webHidden/>
          </w:rPr>
          <w:t>236</w:t>
        </w:r>
        <w:r w:rsidR="00D75179">
          <w:rPr>
            <w:webHidden/>
          </w:rPr>
          <w:fldChar w:fldCharType="end"/>
        </w:r>
      </w:hyperlink>
    </w:p>
    <w:p w14:paraId="7E932D0E" w14:textId="33CE267B" w:rsidR="00D75179" w:rsidRDefault="00D87E19">
      <w:pPr>
        <w:pStyle w:val="TOC3"/>
        <w:tabs>
          <w:tab w:val="left" w:pos="1836"/>
        </w:tabs>
        <w:rPr>
          <w:rFonts w:asciiTheme="minorHAnsi" w:eastAsiaTheme="minorEastAsia" w:hAnsiTheme="minorHAnsi" w:cstheme="minorBidi"/>
          <w:color w:val="auto"/>
        </w:rPr>
      </w:pPr>
      <w:hyperlink w:anchor="_Toc23753562" w:history="1">
        <w:r w:rsidR="00D75179" w:rsidRPr="00276847">
          <w:rPr>
            <w:rStyle w:val="Hyperlink"/>
          </w:rPr>
          <w:t>13.1.1</w:t>
        </w:r>
        <w:r w:rsidR="00D75179">
          <w:rPr>
            <w:rFonts w:asciiTheme="minorHAnsi" w:eastAsiaTheme="minorEastAsia" w:hAnsiTheme="minorHAnsi" w:cstheme="minorBidi"/>
            <w:color w:val="auto"/>
          </w:rPr>
          <w:tab/>
        </w:r>
        <w:r w:rsidR="00D75179" w:rsidRPr="00276847">
          <w:rPr>
            <w:rStyle w:val="Hyperlink"/>
          </w:rPr>
          <w:t>Percent of producers in the targeted area who have applied targeted improved management practices or technologies</w:t>
        </w:r>
        <w:r w:rsidR="00D75179">
          <w:rPr>
            <w:webHidden/>
          </w:rPr>
          <w:tab/>
        </w:r>
        <w:r w:rsidR="00D75179">
          <w:rPr>
            <w:webHidden/>
          </w:rPr>
          <w:fldChar w:fldCharType="begin"/>
        </w:r>
        <w:r w:rsidR="00D75179">
          <w:rPr>
            <w:webHidden/>
          </w:rPr>
          <w:instrText xml:space="preserve"> PAGEREF _Toc23753562 \h </w:instrText>
        </w:r>
        <w:r w:rsidR="00D75179">
          <w:rPr>
            <w:webHidden/>
          </w:rPr>
        </w:r>
        <w:r w:rsidR="00D75179">
          <w:rPr>
            <w:webHidden/>
          </w:rPr>
          <w:fldChar w:fldCharType="separate"/>
        </w:r>
        <w:r w:rsidR="00D75179">
          <w:rPr>
            <w:webHidden/>
          </w:rPr>
          <w:t>236</w:t>
        </w:r>
        <w:r w:rsidR="00D75179">
          <w:rPr>
            <w:webHidden/>
          </w:rPr>
          <w:fldChar w:fldCharType="end"/>
        </w:r>
      </w:hyperlink>
    </w:p>
    <w:p w14:paraId="6F345CB5" w14:textId="4CE4AAD2" w:rsidR="00D75179" w:rsidRDefault="00D87E19">
      <w:pPr>
        <w:pStyle w:val="TOC3"/>
        <w:tabs>
          <w:tab w:val="left" w:pos="1836"/>
        </w:tabs>
        <w:rPr>
          <w:rFonts w:asciiTheme="minorHAnsi" w:eastAsiaTheme="minorEastAsia" w:hAnsiTheme="minorHAnsi" w:cstheme="minorBidi"/>
          <w:color w:val="auto"/>
        </w:rPr>
      </w:pPr>
      <w:hyperlink w:anchor="_Toc23753563" w:history="1">
        <w:r w:rsidR="00D75179" w:rsidRPr="00276847">
          <w:rPr>
            <w:rStyle w:val="Hyperlink"/>
          </w:rPr>
          <w:t>13.1.2</w:t>
        </w:r>
        <w:r w:rsidR="00D75179">
          <w:rPr>
            <w:rFonts w:asciiTheme="minorHAnsi" w:eastAsiaTheme="minorEastAsia" w:hAnsiTheme="minorHAnsi" w:cstheme="minorBidi"/>
            <w:color w:val="auto"/>
          </w:rPr>
          <w:tab/>
        </w:r>
        <w:r w:rsidR="00D75179" w:rsidRPr="00276847">
          <w:rPr>
            <w:rStyle w:val="Hyperlink"/>
          </w:rPr>
          <w:t>Yield of targeted agricultural commodities</w:t>
        </w:r>
        <w:r w:rsidR="00D75179">
          <w:rPr>
            <w:webHidden/>
          </w:rPr>
          <w:tab/>
        </w:r>
        <w:r w:rsidR="00D75179">
          <w:rPr>
            <w:webHidden/>
          </w:rPr>
          <w:fldChar w:fldCharType="begin"/>
        </w:r>
        <w:r w:rsidR="00D75179">
          <w:rPr>
            <w:webHidden/>
          </w:rPr>
          <w:instrText xml:space="preserve"> PAGEREF _Toc23753563 \h </w:instrText>
        </w:r>
        <w:r w:rsidR="00D75179">
          <w:rPr>
            <w:webHidden/>
          </w:rPr>
        </w:r>
        <w:r w:rsidR="00D75179">
          <w:rPr>
            <w:webHidden/>
          </w:rPr>
          <w:fldChar w:fldCharType="separate"/>
        </w:r>
        <w:r w:rsidR="00D75179">
          <w:rPr>
            <w:webHidden/>
          </w:rPr>
          <w:t>239</w:t>
        </w:r>
        <w:r w:rsidR="00D75179">
          <w:rPr>
            <w:webHidden/>
          </w:rPr>
          <w:fldChar w:fldCharType="end"/>
        </w:r>
      </w:hyperlink>
    </w:p>
    <w:p w14:paraId="46D577E0" w14:textId="6D2D6A00" w:rsidR="00D75179" w:rsidRDefault="00D87E19">
      <w:pPr>
        <w:pStyle w:val="TOC2"/>
        <w:rPr>
          <w:rFonts w:asciiTheme="minorHAnsi" w:eastAsiaTheme="minorEastAsia" w:hAnsiTheme="minorHAnsi" w:cstheme="minorBidi"/>
          <w:color w:val="auto"/>
        </w:rPr>
      </w:pPr>
      <w:hyperlink w:anchor="_Toc23753564" w:history="1">
        <w:r w:rsidR="00D75179" w:rsidRPr="00276847">
          <w:rPr>
            <w:rStyle w:val="Hyperlink"/>
          </w:rPr>
          <w:t>13.2</w:t>
        </w:r>
        <w:r w:rsidR="00D75179">
          <w:rPr>
            <w:rFonts w:asciiTheme="minorHAnsi" w:eastAsiaTheme="minorEastAsia" w:hAnsiTheme="minorHAnsi" w:cstheme="minorBidi"/>
            <w:color w:val="auto"/>
          </w:rPr>
          <w:tab/>
        </w:r>
        <w:r w:rsidR="00D75179" w:rsidRPr="00276847">
          <w:rPr>
            <w:rStyle w:val="Hyperlink"/>
          </w:rPr>
          <w:t>Step-by-step procedure to calculate agricultural productivity indicators</w:t>
        </w:r>
        <w:r w:rsidR="00D75179">
          <w:rPr>
            <w:webHidden/>
          </w:rPr>
          <w:tab/>
        </w:r>
        <w:r w:rsidR="00D75179">
          <w:rPr>
            <w:webHidden/>
          </w:rPr>
          <w:fldChar w:fldCharType="begin"/>
        </w:r>
        <w:r w:rsidR="00D75179">
          <w:rPr>
            <w:webHidden/>
          </w:rPr>
          <w:instrText xml:space="preserve"> PAGEREF _Toc23753564 \h </w:instrText>
        </w:r>
        <w:r w:rsidR="00D75179">
          <w:rPr>
            <w:webHidden/>
          </w:rPr>
        </w:r>
        <w:r w:rsidR="00D75179">
          <w:rPr>
            <w:webHidden/>
          </w:rPr>
          <w:fldChar w:fldCharType="separate"/>
        </w:r>
        <w:r w:rsidR="00D75179">
          <w:rPr>
            <w:webHidden/>
          </w:rPr>
          <w:t>241</w:t>
        </w:r>
        <w:r w:rsidR="00D75179">
          <w:rPr>
            <w:webHidden/>
          </w:rPr>
          <w:fldChar w:fldCharType="end"/>
        </w:r>
      </w:hyperlink>
    </w:p>
    <w:p w14:paraId="0664AA6A" w14:textId="30CBF4EE" w:rsidR="00D75179" w:rsidRDefault="00D87E19">
      <w:pPr>
        <w:pStyle w:val="TOC3"/>
        <w:tabs>
          <w:tab w:val="left" w:pos="1836"/>
        </w:tabs>
        <w:rPr>
          <w:rFonts w:asciiTheme="minorHAnsi" w:eastAsiaTheme="minorEastAsia" w:hAnsiTheme="minorHAnsi" w:cstheme="minorBidi"/>
          <w:color w:val="auto"/>
        </w:rPr>
      </w:pPr>
      <w:hyperlink w:anchor="_Toc23753565" w:history="1">
        <w:r w:rsidR="00D75179" w:rsidRPr="00276847">
          <w:rPr>
            <w:rStyle w:val="Hyperlink"/>
          </w:rPr>
          <w:t>13.2.1</w:t>
        </w:r>
        <w:r w:rsidR="00D75179">
          <w:rPr>
            <w:rFonts w:asciiTheme="minorHAnsi" w:eastAsiaTheme="minorEastAsia" w:hAnsiTheme="minorHAnsi" w:cstheme="minorBidi"/>
            <w:color w:val="auto"/>
          </w:rPr>
          <w:tab/>
        </w:r>
        <w:r w:rsidR="00D75179" w:rsidRPr="00276847">
          <w:rPr>
            <w:rStyle w:val="Hyperlink"/>
          </w:rPr>
          <w:t>Percent of producers in the targeted area who have applied targeted improved management practices or technologies</w:t>
        </w:r>
        <w:r w:rsidR="00D75179">
          <w:rPr>
            <w:webHidden/>
          </w:rPr>
          <w:tab/>
        </w:r>
        <w:r w:rsidR="00D75179">
          <w:rPr>
            <w:webHidden/>
          </w:rPr>
          <w:fldChar w:fldCharType="begin"/>
        </w:r>
        <w:r w:rsidR="00D75179">
          <w:rPr>
            <w:webHidden/>
          </w:rPr>
          <w:instrText xml:space="preserve"> PAGEREF _Toc23753565 \h </w:instrText>
        </w:r>
        <w:r w:rsidR="00D75179">
          <w:rPr>
            <w:webHidden/>
          </w:rPr>
        </w:r>
        <w:r w:rsidR="00D75179">
          <w:rPr>
            <w:webHidden/>
          </w:rPr>
          <w:fldChar w:fldCharType="separate"/>
        </w:r>
        <w:r w:rsidR="00D75179">
          <w:rPr>
            <w:webHidden/>
          </w:rPr>
          <w:t>241</w:t>
        </w:r>
        <w:r w:rsidR="00D75179">
          <w:rPr>
            <w:webHidden/>
          </w:rPr>
          <w:fldChar w:fldCharType="end"/>
        </w:r>
      </w:hyperlink>
    </w:p>
    <w:p w14:paraId="5EEA5669" w14:textId="061C2499" w:rsidR="00D75179" w:rsidRDefault="00D87E19">
      <w:pPr>
        <w:pStyle w:val="TOC3"/>
        <w:rPr>
          <w:rFonts w:asciiTheme="minorHAnsi" w:eastAsiaTheme="minorEastAsia" w:hAnsiTheme="minorHAnsi" w:cstheme="minorBidi"/>
          <w:color w:val="auto"/>
        </w:rPr>
      </w:pPr>
      <w:hyperlink w:anchor="_Toc23753566" w:history="1">
        <w:r w:rsidR="00D75179" w:rsidRPr="00276847">
          <w:rPr>
            <w:rStyle w:val="Hyperlink"/>
          </w:rPr>
          <w:t>13.2.2 Yield of targeted agricultural commodities</w:t>
        </w:r>
        <w:r w:rsidR="00D75179">
          <w:rPr>
            <w:webHidden/>
          </w:rPr>
          <w:tab/>
        </w:r>
        <w:r w:rsidR="00D75179">
          <w:rPr>
            <w:webHidden/>
          </w:rPr>
          <w:fldChar w:fldCharType="begin"/>
        </w:r>
        <w:r w:rsidR="00D75179">
          <w:rPr>
            <w:webHidden/>
          </w:rPr>
          <w:instrText xml:space="preserve"> PAGEREF _Toc23753566 \h </w:instrText>
        </w:r>
        <w:r w:rsidR="00D75179">
          <w:rPr>
            <w:webHidden/>
          </w:rPr>
        </w:r>
        <w:r w:rsidR="00D75179">
          <w:rPr>
            <w:webHidden/>
          </w:rPr>
          <w:fldChar w:fldCharType="separate"/>
        </w:r>
        <w:r w:rsidR="00D75179">
          <w:rPr>
            <w:webHidden/>
          </w:rPr>
          <w:t>257</w:t>
        </w:r>
        <w:r w:rsidR="00D75179">
          <w:rPr>
            <w:webHidden/>
          </w:rPr>
          <w:fldChar w:fldCharType="end"/>
        </w:r>
      </w:hyperlink>
    </w:p>
    <w:p w14:paraId="5F01D2EF" w14:textId="4B587D7C" w:rsidR="00D75179" w:rsidRDefault="00D87E19">
      <w:pPr>
        <w:pStyle w:val="TOC1"/>
        <w:rPr>
          <w:rFonts w:asciiTheme="minorHAnsi" w:eastAsiaTheme="minorEastAsia" w:hAnsiTheme="minorHAnsi" w:cstheme="minorBidi"/>
          <w:color w:val="auto"/>
        </w:rPr>
      </w:pPr>
      <w:hyperlink w:anchor="_Toc23753567" w:history="1">
        <w:r w:rsidR="00D75179" w:rsidRPr="00276847">
          <w:rPr>
            <w:rStyle w:val="Hyperlink"/>
          </w:rPr>
          <w:t>14.</w:t>
        </w:r>
        <w:r w:rsidR="00D75179">
          <w:rPr>
            <w:rFonts w:asciiTheme="minorHAnsi" w:eastAsiaTheme="minorEastAsia" w:hAnsiTheme="minorHAnsi" w:cstheme="minorBidi"/>
            <w:color w:val="auto"/>
          </w:rPr>
          <w:tab/>
        </w:r>
        <w:r w:rsidR="00D75179" w:rsidRPr="00276847">
          <w:rPr>
            <w:rStyle w:val="Hyperlink"/>
          </w:rPr>
          <w:t>Household food insecurity indicators</w:t>
        </w:r>
        <w:r w:rsidR="00D75179">
          <w:rPr>
            <w:webHidden/>
          </w:rPr>
          <w:tab/>
        </w:r>
        <w:r w:rsidR="00D75179">
          <w:rPr>
            <w:webHidden/>
          </w:rPr>
          <w:fldChar w:fldCharType="begin"/>
        </w:r>
        <w:r w:rsidR="00D75179">
          <w:rPr>
            <w:webHidden/>
          </w:rPr>
          <w:instrText xml:space="preserve"> PAGEREF _Toc23753567 \h </w:instrText>
        </w:r>
        <w:r w:rsidR="00D75179">
          <w:rPr>
            <w:webHidden/>
          </w:rPr>
        </w:r>
        <w:r w:rsidR="00D75179">
          <w:rPr>
            <w:webHidden/>
          </w:rPr>
          <w:fldChar w:fldCharType="separate"/>
        </w:r>
        <w:r w:rsidR="00D75179">
          <w:rPr>
            <w:webHidden/>
          </w:rPr>
          <w:t>268</w:t>
        </w:r>
        <w:r w:rsidR="00D75179">
          <w:rPr>
            <w:webHidden/>
          </w:rPr>
          <w:fldChar w:fldCharType="end"/>
        </w:r>
      </w:hyperlink>
    </w:p>
    <w:p w14:paraId="6405FE07" w14:textId="12CC50F7" w:rsidR="00D75179" w:rsidRDefault="00D87E19">
      <w:pPr>
        <w:pStyle w:val="TOC2"/>
        <w:rPr>
          <w:rFonts w:asciiTheme="minorHAnsi" w:eastAsiaTheme="minorEastAsia" w:hAnsiTheme="minorHAnsi" w:cstheme="minorBidi"/>
          <w:color w:val="auto"/>
        </w:rPr>
      </w:pPr>
      <w:hyperlink w:anchor="_Toc23753568" w:history="1">
        <w:r w:rsidR="00D75179" w:rsidRPr="00276847">
          <w:rPr>
            <w:rStyle w:val="Hyperlink"/>
          </w:rPr>
          <w:t>14.1</w:t>
        </w:r>
        <w:r w:rsidR="00D75179">
          <w:rPr>
            <w:rFonts w:asciiTheme="minorHAnsi" w:eastAsiaTheme="minorEastAsia" w:hAnsiTheme="minorHAnsi" w:cstheme="minorBidi"/>
            <w:color w:val="auto"/>
          </w:rPr>
          <w:tab/>
        </w:r>
        <w:r w:rsidR="00D75179" w:rsidRPr="00276847">
          <w:rPr>
            <w:rStyle w:val="Hyperlink"/>
          </w:rPr>
          <w:t>Guidelines to construct the indicators</w:t>
        </w:r>
        <w:r w:rsidR="00D75179">
          <w:rPr>
            <w:webHidden/>
          </w:rPr>
          <w:tab/>
        </w:r>
        <w:r w:rsidR="00D75179">
          <w:rPr>
            <w:webHidden/>
          </w:rPr>
          <w:fldChar w:fldCharType="begin"/>
        </w:r>
        <w:r w:rsidR="00D75179">
          <w:rPr>
            <w:webHidden/>
          </w:rPr>
          <w:instrText xml:space="preserve"> PAGEREF _Toc23753568 \h </w:instrText>
        </w:r>
        <w:r w:rsidR="00D75179">
          <w:rPr>
            <w:webHidden/>
          </w:rPr>
        </w:r>
        <w:r w:rsidR="00D75179">
          <w:rPr>
            <w:webHidden/>
          </w:rPr>
          <w:fldChar w:fldCharType="separate"/>
        </w:r>
        <w:r w:rsidR="00D75179">
          <w:rPr>
            <w:webHidden/>
          </w:rPr>
          <w:t>268</w:t>
        </w:r>
        <w:r w:rsidR="00D75179">
          <w:rPr>
            <w:webHidden/>
          </w:rPr>
          <w:fldChar w:fldCharType="end"/>
        </w:r>
      </w:hyperlink>
    </w:p>
    <w:p w14:paraId="54EF3F43" w14:textId="71416062" w:rsidR="00D75179" w:rsidRDefault="00D87E19">
      <w:pPr>
        <w:pStyle w:val="TOC3"/>
        <w:tabs>
          <w:tab w:val="left" w:pos="1836"/>
        </w:tabs>
        <w:rPr>
          <w:rFonts w:asciiTheme="minorHAnsi" w:eastAsiaTheme="minorEastAsia" w:hAnsiTheme="minorHAnsi" w:cstheme="minorBidi"/>
          <w:color w:val="auto"/>
        </w:rPr>
      </w:pPr>
      <w:hyperlink w:anchor="_Toc23753569" w:history="1">
        <w:r w:rsidR="00D75179" w:rsidRPr="00276847">
          <w:rPr>
            <w:rStyle w:val="Hyperlink"/>
            <w:rFonts w:eastAsia="Times New Roman"/>
          </w:rPr>
          <w:t>14.1.1</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and severe hunger in the population, based on the Household Hunger Scale</w:t>
        </w:r>
        <w:r w:rsidR="00D75179">
          <w:rPr>
            <w:webHidden/>
          </w:rPr>
          <w:tab/>
        </w:r>
        <w:r w:rsidR="00D75179">
          <w:rPr>
            <w:webHidden/>
          </w:rPr>
          <w:fldChar w:fldCharType="begin"/>
        </w:r>
        <w:r w:rsidR="00D75179">
          <w:rPr>
            <w:webHidden/>
          </w:rPr>
          <w:instrText xml:space="preserve"> PAGEREF _Toc23753569 \h </w:instrText>
        </w:r>
        <w:r w:rsidR="00D75179">
          <w:rPr>
            <w:webHidden/>
          </w:rPr>
        </w:r>
        <w:r w:rsidR="00D75179">
          <w:rPr>
            <w:webHidden/>
          </w:rPr>
          <w:fldChar w:fldCharType="separate"/>
        </w:r>
        <w:r w:rsidR="00D75179">
          <w:rPr>
            <w:webHidden/>
          </w:rPr>
          <w:t>268</w:t>
        </w:r>
        <w:r w:rsidR="00D75179">
          <w:rPr>
            <w:webHidden/>
          </w:rPr>
          <w:fldChar w:fldCharType="end"/>
        </w:r>
      </w:hyperlink>
    </w:p>
    <w:p w14:paraId="795ADCAE" w14:textId="2A803479" w:rsidR="00D75179" w:rsidRDefault="00D87E19">
      <w:pPr>
        <w:pStyle w:val="TOC3"/>
        <w:tabs>
          <w:tab w:val="left" w:pos="1836"/>
        </w:tabs>
        <w:rPr>
          <w:rFonts w:asciiTheme="minorHAnsi" w:eastAsiaTheme="minorEastAsia" w:hAnsiTheme="minorHAnsi" w:cstheme="minorBidi"/>
          <w:color w:val="auto"/>
        </w:rPr>
      </w:pPr>
      <w:hyperlink w:anchor="_Toc23753570" w:history="1">
        <w:r w:rsidR="00D75179" w:rsidRPr="00276847">
          <w:rPr>
            <w:rStyle w:val="Hyperlink"/>
            <w:rFonts w:eastAsia="Times New Roman"/>
          </w:rPr>
          <w:t>14.1.2</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or severe food insecurity in the population, based on the Food Insecurity Experience Scale</w:t>
        </w:r>
        <w:r w:rsidR="00D75179">
          <w:rPr>
            <w:webHidden/>
          </w:rPr>
          <w:tab/>
        </w:r>
        <w:r w:rsidR="00D75179">
          <w:rPr>
            <w:webHidden/>
          </w:rPr>
          <w:fldChar w:fldCharType="begin"/>
        </w:r>
        <w:r w:rsidR="00D75179">
          <w:rPr>
            <w:webHidden/>
          </w:rPr>
          <w:instrText xml:space="preserve"> PAGEREF _Toc23753570 \h </w:instrText>
        </w:r>
        <w:r w:rsidR="00D75179">
          <w:rPr>
            <w:webHidden/>
          </w:rPr>
        </w:r>
        <w:r w:rsidR="00D75179">
          <w:rPr>
            <w:webHidden/>
          </w:rPr>
          <w:fldChar w:fldCharType="separate"/>
        </w:r>
        <w:r w:rsidR="00D75179">
          <w:rPr>
            <w:webHidden/>
          </w:rPr>
          <w:t>268</w:t>
        </w:r>
        <w:r w:rsidR="00D75179">
          <w:rPr>
            <w:webHidden/>
          </w:rPr>
          <w:fldChar w:fldCharType="end"/>
        </w:r>
      </w:hyperlink>
    </w:p>
    <w:p w14:paraId="2DD0FC45" w14:textId="7316F25E" w:rsidR="00D75179" w:rsidRDefault="00D87E19">
      <w:pPr>
        <w:pStyle w:val="TOC2"/>
        <w:rPr>
          <w:rFonts w:asciiTheme="minorHAnsi" w:eastAsiaTheme="minorEastAsia" w:hAnsiTheme="minorHAnsi" w:cstheme="minorBidi"/>
          <w:color w:val="auto"/>
        </w:rPr>
      </w:pPr>
      <w:hyperlink w:anchor="_Toc23753571" w:history="1">
        <w:r w:rsidR="00D75179" w:rsidRPr="00276847">
          <w:rPr>
            <w:rStyle w:val="Hyperlink"/>
          </w:rPr>
          <w:t>14.2</w:t>
        </w:r>
        <w:r w:rsidR="00D75179">
          <w:rPr>
            <w:rFonts w:asciiTheme="minorHAnsi" w:eastAsiaTheme="minorEastAsia" w:hAnsiTheme="minorHAnsi" w:cstheme="minorBidi"/>
            <w:color w:val="auto"/>
          </w:rPr>
          <w:tab/>
        </w:r>
        <w:r w:rsidR="00D75179" w:rsidRPr="00276847">
          <w:rPr>
            <w:rStyle w:val="Hyperlink"/>
          </w:rPr>
          <w:t>Step-by-step procedure to calculate the food security indicators</w:t>
        </w:r>
        <w:r w:rsidR="00D75179">
          <w:rPr>
            <w:webHidden/>
          </w:rPr>
          <w:tab/>
        </w:r>
        <w:r w:rsidR="00D75179">
          <w:rPr>
            <w:webHidden/>
          </w:rPr>
          <w:fldChar w:fldCharType="begin"/>
        </w:r>
        <w:r w:rsidR="00D75179">
          <w:rPr>
            <w:webHidden/>
          </w:rPr>
          <w:instrText xml:space="preserve"> PAGEREF _Toc23753571 \h </w:instrText>
        </w:r>
        <w:r w:rsidR="00D75179">
          <w:rPr>
            <w:webHidden/>
          </w:rPr>
        </w:r>
        <w:r w:rsidR="00D75179">
          <w:rPr>
            <w:webHidden/>
          </w:rPr>
          <w:fldChar w:fldCharType="separate"/>
        </w:r>
        <w:r w:rsidR="00D75179">
          <w:rPr>
            <w:webHidden/>
          </w:rPr>
          <w:t>269</w:t>
        </w:r>
        <w:r w:rsidR="00D75179">
          <w:rPr>
            <w:webHidden/>
          </w:rPr>
          <w:fldChar w:fldCharType="end"/>
        </w:r>
      </w:hyperlink>
    </w:p>
    <w:p w14:paraId="456A9CB0" w14:textId="46D9112D" w:rsidR="00D75179" w:rsidRDefault="00D87E19">
      <w:pPr>
        <w:pStyle w:val="TOC3"/>
        <w:tabs>
          <w:tab w:val="left" w:pos="1836"/>
        </w:tabs>
        <w:rPr>
          <w:rFonts w:asciiTheme="minorHAnsi" w:eastAsiaTheme="minorEastAsia" w:hAnsiTheme="minorHAnsi" w:cstheme="minorBidi"/>
          <w:color w:val="auto"/>
        </w:rPr>
      </w:pPr>
      <w:hyperlink w:anchor="_Toc23753572" w:history="1">
        <w:r w:rsidR="00D75179" w:rsidRPr="00276847">
          <w:rPr>
            <w:rStyle w:val="Hyperlink"/>
            <w:rFonts w:eastAsia="Times New Roman"/>
          </w:rPr>
          <w:t>14.2.1</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and severe hunger in the population, based on the Household Hunger Scale</w:t>
        </w:r>
        <w:r w:rsidR="00D75179">
          <w:rPr>
            <w:webHidden/>
          </w:rPr>
          <w:tab/>
        </w:r>
        <w:r w:rsidR="00D75179">
          <w:rPr>
            <w:webHidden/>
          </w:rPr>
          <w:fldChar w:fldCharType="begin"/>
        </w:r>
        <w:r w:rsidR="00D75179">
          <w:rPr>
            <w:webHidden/>
          </w:rPr>
          <w:instrText xml:space="preserve"> PAGEREF _Toc23753572 \h </w:instrText>
        </w:r>
        <w:r w:rsidR="00D75179">
          <w:rPr>
            <w:webHidden/>
          </w:rPr>
        </w:r>
        <w:r w:rsidR="00D75179">
          <w:rPr>
            <w:webHidden/>
          </w:rPr>
          <w:fldChar w:fldCharType="separate"/>
        </w:r>
        <w:r w:rsidR="00D75179">
          <w:rPr>
            <w:webHidden/>
          </w:rPr>
          <w:t>269</w:t>
        </w:r>
        <w:r w:rsidR="00D75179">
          <w:rPr>
            <w:webHidden/>
          </w:rPr>
          <w:fldChar w:fldCharType="end"/>
        </w:r>
      </w:hyperlink>
    </w:p>
    <w:p w14:paraId="2609D991" w14:textId="63F6A3A2" w:rsidR="00D75179" w:rsidRDefault="00D87E19">
      <w:pPr>
        <w:pStyle w:val="TOC3"/>
        <w:tabs>
          <w:tab w:val="left" w:pos="1836"/>
        </w:tabs>
        <w:rPr>
          <w:rFonts w:asciiTheme="minorHAnsi" w:eastAsiaTheme="minorEastAsia" w:hAnsiTheme="minorHAnsi" w:cstheme="minorBidi"/>
          <w:color w:val="auto"/>
        </w:rPr>
      </w:pPr>
      <w:hyperlink w:anchor="_Toc23753573" w:history="1">
        <w:r w:rsidR="00D75179" w:rsidRPr="00276847">
          <w:rPr>
            <w:rStyle w:val="Hyperlink"/>
          </w:rPr>
          <w:t>14.2.2</w:t>
        </w:r>
        <w:r w:rsidR="00D75179">
          <w:rPr>
            <w:rFonts w:asciiTheme="minorHAnsi" w:eastAsiaTheme="minorEastAsia" w:hAnsiTheme="minorHAnsi" w:cstheme="minorBidi"/>
            <w:color w:val="auto"/>
          </w:rPr>
          <w:tab/>
        </w:r>
        <w:r w:rsidR="00D75179" w:rsidRPr="00276847">
          <w:rPr>
            <w:rStyle w:val="Hyperlink"/>
            <w:rFonts w:eastAsia="Times New Roman"/>
          </w:rPr>
          <w:t>Prevalence of moderate or severe food insecurity in the population, based on the Food Insecurity Experience Scale</w:t>
        </w:r>
        <w:r w:rsidR="00D75179">
          <w:rPr>
            <w:webHidden/>
          </w:rPr>
          <w:tab/>
        </w:r>
        <w:r w:rsidR="00D75179">
          <w:rPr>
            <w:webHidden/>
          </w:rPr>
          <w:fldChar w:fldCharType="begin"/>
        </w:r>
        <w:r w:rsidR="00D75179">
          <w:rPr>
            <w:webHidden/>
          </w:rPr>
          <w:instrText xml:space="preserve"> PAGEREF _Toc23753573 \h </w:instrText>
        </w:r>
        <w:r w:rsidR="00D75179">
          <w:rPr>
            <w:webHidden/>
          </w:rPr>
        </w:r>
        <w:r w:rsidR="00D75179">
          <w:rPr>
            <w:webHidden/>
          </w:rPr>
          <w:fldChar w:fldCharType="separate"/>
        </w:r>
        <w:r w:rsidR="00D75179">
          <w:rPr>
            <w:webHidden/>
          </w:rPr>
          <w:t>271</w:t>
        </w:r>
        <w:r w:rsidR="00D75179">
          <w:rPr>
            <w:webHidden/>
          </w:rPr>
          <w:fldChar w:fldCharType="end"/>
        </w:r>
      </w:hyperlink>
    </w:p>
    <w:p w14:paraId="62EC4A0B" w14:textId="50D9117B" w:rsidR="00D75179" w:rsidRDefault="00D87E19">
      <w:pPr>
        <w:pStyle w:val="TOC1"/>
        <w:rPr>
          <w:rFonts w:asciiTheme="minorHAnsi" w:eastAsiaTheme="minorEastAsia" w:hAnsiTheme="minorHAnsi" w:cstheme="minorBidi"/>
          <w:color w:val="auto"/>
        </w:rPr>
      </w:pPr>
      <w:hyperlink w:anchor="_Toc23753574" w:history="1">
        <w:r w:rsidR="00D75179" w:rsidRPr="00276847">
          <w:rPr>
            <w:rStyle w:val="Hyperlink"/>
          </w:rPr>
          <w:t>15.</w:t>
        </w:r>
        <w:r w:rsidR="00D75179">
          <w:rPr>
            <w:rFonts w:asciiTheme="minorHAnsi" w:eastAsiaTheme="minorEastAsia" w:hAnsiTheme="minorHAnsi" w:cstheme="minorBidi"/>
            <w:color w:val="auto"/>
          </w:rPr>
          <w:tab/>
        </w:r>
        <w:r w:rsidR="00D75179" w:rsidRPr="00276847">
          <w:rPr>
            <w:rStyle w:val="Hyperlink"/>
          </w:rPr>
          <w:t>Children’s and women’s nutrition indicators</w:t>
        </w:r>
        <w:r w:rsidR="00D75179">
          <w:rPr>
            <w:webHidden/>
          </w:rPr>
          <w:tab/>
        </w:r>
        <w:r w:rsidR="00D75179">
          <w:rPr>
            <w:webHidden/>
          </w:rPr>
          <w:fldChar w:fldCharType="begin"/>
        </w:r>
        <w:r w:rsidR="00D75179">
          <w:rPr>
            <w:webHidden/>
          </w:rPr>
          <w:instrText xml:space="preserve"> PAGEREF _Toc23753574 \h </w:instrText>
        </w:r>
        <w:r w:rsidR="00D75179">
          <w:rPr>
            <w:webHidden/>
          </w:rPr>
        </w:r>
        <w:r w:rsidR="00D75179">
          <w:rPr>
            <w:webHidden/>
          </w:rPr>
          <w:fldChar w:fldCharType="separate"/>
        </w:r>
        <w:r w:rsidR="00D75179">
          <w:rPr>
            <w:webHidden/>
          </w:rPr>
          <w:t>281</w:t>
        </w:r>
        <w:r w:rsidR="00D75179">
          <w:rPr>
            <w:webHidden/>
          </w:rPr>
          <w:fldChar w:fldCharType="end"/>
        </w:r>
      </w:hyperlink>
    </w:p>
    <w:p w14:paraId="1DE174F2" w14:textId="03ED1728" w:rsidR="00D75179" w:rsidRDefault="00D87E19">
      <w:pPr>
        <w:pStyle w:val="TOC2"/>
        <w:rPr>
          <w:rFonts w:asciiTheme="minorHAnsi" w:eastAsiaTheme="minorEastAsia" w:hAnsiTheme="minorHAnsi" w:cstheme="minorBidi"/>
          <w:color w:val="auto"/>
        </w:rPr>
      </w:pPr>
      <w:hyperlink w:anchor="_Toc23753575" w:history="1">
        <w:r w:rsidR="00D75179" w:rsidRPr="00276847">
          <w:rPr>
            <w:rStyle w:val="Hyperlink"/>
          </w:rPr>
          <w:t>15.1</w:t>
        </w:r>
        <w:r w:rsidR="00D75179">
          <w:rPr>
            <w:rFonts w:asciiTheme="minorHAnsi" w:eastAsiaTheme="minorEastAsia" w:hAnsiTheme="minorHAnsi" w:cstheme="minorBidi"/>
            <w:color w:val="auto"/>
          </w:rPr>
          <w:tab/>
        </w:r>
        <w:r w:rsidR="00D75179" w:rsidRPr="00276847">
          <w:rPr>
            <w:rStyle w:val="Hyperlink"/>
          </w:rPr>
          <w:t>Guidelines to construct the indicators</w:t>
        </w:r>
        <w:r w:rsidR="00D75179">
          <w:rPr>
            <w:webHidden/>
          </w:rPr>
          <w:tab/>
        </w:r>
        <w:r w:rsidR="00D75179">
          <w:rPr>
            <w:webHidden/>
          </w:rPr>
          <w:fldChar w:fldCharType="begin"/>
        </w:r>
        <w:r w:rsidR="00D75179">
          <w:rPr>
            <w:webHidden/>
          </w:rPr>
          <w:instrText xml:space="preserve"> PAGEREF _Toc23753575 \h </w:instrText>
        </w:r>
        <w:r w:rsidR="00D75179">
          <w:rPr>
            <w:webHidden/>
          </w:rPr>
        </w:r>
        <w:r w:rsidR="00D75179">
          <w:rPr>
            <w:webHidden/>
          </w:rPr>
          <w:fldChar w:fldCharType="separate"/>
        </w:r>
        <w:r w:rsidR="00D75179">
          <w:rPr>
            <w:webHidden/>
          </w:rPr>
          <w:t>281</w:t>
        </w:r>
        <w:r w:rsidR="00D75179">
          <w:rPr>
            <w:webHidden/>
          </w:rPr>
          <w:fldChar w:fldCharType="end"/>
        </w:r>
      </w:hyperlink>
    </w:p>
    <w:p w14:paraId="6D501F6F" w14:textId="72750823" w:rsidR="00D75179" w:rsidRDefault="00D87E19">
      <w:pPr>
        <w:pStyle w:val="TOC3"/>
        <w:tabs>
          <w:tab w:val="left" w:pos="1836"/>
        </w:tabs>
        <w:rPr>
          <w:rFonts w:asciiTheme="minorHAnsi" w:eastAsiaTheme="minorEastAsia" w:hAnsiTheme="minorHAnsi" w:cstheme="minorBidi"/>
          <w:color w:val="auto"/>
        </w:rPr>
      </w:pPr>
      <w:hyperlink w:anchor="_Toc23753576" w:history="1">
        <w:r w:rsidR="00D75179" w:rsidRPr="00276847">
          <w:rPr>
            <w:rStyle w:val="Hyperlink"/>
            <w:rFonts w:eastAsia="Times New Roman"/>
          </w:rPr>
          <w:t>15.1.1</w:t>
        </w:r>
        <w:r w:rsidR="00D75179">
          <w:rPr>
            <w:rFonts w:asciiTheme="minorHAnsi" w:eastAsiaTheme="minorEastAsia" w:hAnsiTheme="minorHAnsi" w:cstheme="minorBidi"/>
            <w:color w:val="auto"/>
          </w:rPr>
          <w:tab/>
        </w:r>
        <w:r w:rsidR="00D75179" w:rsidRPr="00276847">
          <w:rPr>
            <w:rStyle w:val="Hyperlink"/>
            <w:rFonts w:eastAsia="Times New Roman"/>
          </w:rPr>
          <w:t>Children’s nutritional status indicators</w:t>
        </w:r>
        <w:r w:rsidR="00D75179">
          <w:rPr>
            <w:webHidden/>
          </w:rPr>
          <w:tab/>
        </w:r>
        <w:r w:rsidR="00D75179">
          <w:rPr>
            <w:webHidden/>
          </w:rPr>
          <w:fldChar w:fldCharType="begin"/>
        </w:r>
        <w:r w:rsidR="00D75179">
          <w:rPr>
            <w:webHidden/>
          </w:rPr>
          <w:instrText xml:space="preserve"> PAGEREF _Toc23753576 \h </w:instrText>
        </w:r>
        <w:r w:rsidR="00D75179">
          <w:rPr>
            <w:webHidden/>
          </w:rPr>
        </w:r>
        <w:r w:rsidR="00D75179">
          <w:rPr>
            <w:webHidden/>
          </w:rPr>
          <w:fldChar w:fldCharType="separate"/>
        </w:r>
        <w:r w:rsidR="00D75179">
          <w:rPr>
            <w:webHidden/>
          </w:rPr>
          <w:t>281</w:t>
        </w:r>
        <w:r w:rsidR="00D75179">
          <w:rPr>
            <w:webHidden/>
          </w:rPr>
          <w:fldChar w:fldCharType="end"/>
        </w:r>
      </w:hyperlink>
    </w:p>
    <w:p w14:paraId="35D2D604" w14:textId="2CFAC8E1" w:rsidR="00D75179" w:rsidRDefault="00D87E19">
      <w:pPr>
        <w:pStyle w:val="TOC3"/>
        <w:tabs>
          <w:tab w:val="left" w:pos="1836"/>
        </w:tabs>
        <w:rPr>
          <w:rFonts w:asciiTheme="minorHAnsi" w:eastAsiaTheme="minorEastAsia" w:hAnsiTheme="minorHAnsi" w:cstheme="minorBidi"/>
          <w:color w:val="auto"/>
        </w:rPr>
      </w:pPr>
      <w:hyperlink w:anchor="_Toc23753577" w:history="1">
        <w:r w:rsidR="00D75179" w:rsidRPr="00276847">
          <w:rPr>
            <w:rStyle w:val="Hyperlink"/>
            <w:rFonts w:eastAsia="Times New Roman"/>
            <w:bCs/>
          </w:rPr>
          <w:t>15.1.2</w:t>
        </w:r>
        <w:r w:rsidR="00D75179">
          <w:rPr>
            <w:rFonts w:asciiTheme="minorHAnsi" w:eastAsiaTheme="minorEastAsia" w:hAnsiTheme="minorHAnsi" w:cstheme="minorBidi"/>
            <w:color w:val="auto"/>
          </w:rPr>
          <w:tab/>
        </w:r>
        <w:r w:rsidR="00D75179" w:rsidRPr="00276847">
          <w:rPr>
            <w:rStyle w:val="Hyperlink"/>
            <w:rFonts w:eastAsia="Times New Roman"/>
          </w:rPr>
          <w:t>Prevalence of exclusive breastfeeding of children under 6 months of age</w:t>
        </w:r>
        <w:r w:rsidR="00D75179">
          <w:rPr>
            <w:webHidden/>
          </w:rPr>
          <w:tab/>
        </w:r>
        <w:r w:rsidR="00D75179">
          <w:rPr>
            <w:webHidden/>
          </w:rPr>
          <w:fldChar w:fldCharType="begin"/>
        </w:r>
        <w:r w:rsidR="00D75179">
          <w:rPr>
            <w:webHidden/>
          </w:rPr>
          <w:instrText xml:space="preserve"> PAGEREF _Toc23753577 \h </w:instrText>
        </w:r>
        <w:r w:rsidR="00D75179">
          <w:rPr>
            <w:webHidden/>
          </w:rPr>
        </w:r>
        <w:r w:rsidR="00D75179">
          <w:rPr>
            <w:webHidden/>
          </w:rPr>
          <w:fldChar w:fldCharType="separate"/>
        </w:r>
        <w:r w:rsidR="00D75179">
          <w:rPr>
            <w:webHidden/>
          </w:rPr>
          <w:t>283</w:t>
        </w:r>
        <w:r w:rsidR="00D75179">
          <w:rPr>
            <w:webHidden/>
          </w:rPr>
          <w:fldChar w:fldCharType="end"/>
        </w:r>
      </w:hyperlink>
    </w:p>
    <w:p w14:paraId="7469387B" w14:textId="24753DBF" w:rsidR="00D75179" w:rsidRDefault="00D87E19">
      <w:pPr>
        <w:pStyle w:val="TOC3"/>
        <w:tabs>
          <w:tab w:val="left" w:pos="1836"/>
        </w:tabs>
        <w:rPr>
          <w:rFonts w:asciiTheme="minorHAnsi" w:eastAsiaTheme="minorEastAsia" w:hAnsiTheme="minorHAnsi" w:cstheme="minorBidi"/>
          <w:color w:val="auto"/>
        </w:rPr>
      </w:pPr>
      <w:hyperlink w:anchor="_Toc23753578" w:history="1">
        <w:r w:rsidR="00D75179" w:rsidRPr="00276847">
          <w:rPr>
            <w:rStyle w:val="Hyperlink"/>
            <w:rFonts w:eastAsia="Times New Roman"/>
          </w:rPr>
          <w:t>15.1.3</w:t>
        </w:r>
        <w:r w:rsidR="00D75179">
          <w:rPr>
            <w:rFonts w:asciiTheme="minorHAnsi" w:eastAsiaTheme="minorEastAsia" w:hAnsiTheme="minorHAnsi" w:cstheme="minorBidi"/>
            <w:color w:val="auto"/>
          </w:rPr>
          <w:tab/>
        </w:r>
        <w:r w:rsidR="00D75179" w:rsidRPr="00276847">
          <w:rPr>
            <w:rStyle w:val="Hyperlink"/>
            <w:rFonts w:eastAsia="Times New Roman"/>
          </w:rPr>
          <w:t>Percent of children 6-23 months of age receiving a minimum acceptable diet</w:t>
        </w:r>
        <w:r w:rsidR="00D75179">
          <w:rPr>
            <w:webHidden/>
          </w:rPr>
          <w:tab/>
        </w:r>
        <w:r w:rsidR="00D75179">
          <w:rPr>
            <w:webHidden/>
          </w:rPr>
          <w:fldChar w:fldCharType="begin"/>
        </w:r>
        <w:r w:rsidR="00D75179">
          <w:rPr>
            <w:webHidden/>
          </w:rPr>
          <w:instrText xml:space="preserve"> PAGEREF _Toc23753578 \h </w:instrText>
        </w:r>
        <w:r w:rsidR="00D75179">
          <w:rPr>
            <w:webHidden/>
          </w:rPr>
        </w:r>
        <w:r w:rsidR="00D75179">
          <w:rPr>
            <w:webHidden/>
          </w:rPr>
          <w:fldChar w:fldCharType="separate"/>
        </w:r>
        <w:r w:rsidR="00D75179">
          <w:rPr>
            <w:webHidden/>
          </w:rPr>
          <w:t>283</w:t>
        </w:r>
        <w:r w:rsidR="00D75179">
          <w:rPr>
            <w:webHidden/>
          </w:rPr>
          <w:fldChar w:fldCharType="end"/>
        </w:r>
      </w:hyperlink>
    </w:p>
    <w:p w14:paraId="03A8CF82" w14:textId="506304EF" w:rsidR="00D75179" w:rsidRDefault="00D87E19">
      <w:pPr>
        <w:pStyle w:val="TOC3"/>
        <w:tabs>
          <w:tab w:val="left" w:pos="1836"/>
        </w:tabs>
        <w:rPr>
          <w:rFonts w:asciiTheme="minorHAnsi" w:eastAsiaTheme="minorEastAsia" w:hAnsiTheme="minorHAnsi" w:cstheme="minorBidi"/>
          <w:color w:val="auto"/>
        </w:rPr>
      </w:pPr>
      <w:hyperlink w:anchor="_Toc23753579" w:history="1">
        <w:r w:rsidR="00D75179" w:rsidRPr="00276847">
          <w:rPr>
            <w:rStyle w:val="Hyperlink"/>
            <w:rFonts w:eastAsia="Times New Roman"/>
          </w:rPr>
          <w:t>15.1.4</w:t>
        </w:r>
        <w:r w:rsidR="00D75179">
          <w:rPr>
            <w:rFonts w:asciiTheme="minorHAnsi" w:eastAsiaTheme="minorEastAsia" w:hAnsiTheme="minorHAnsi" w:cstheme="minorBidi"/>
            <w:color w:val="auto"/>
          </w:rPr>
          <w:tab/>
        </w:r>
        <w:r w:rsidR="00D75179" w:rsidRPr="00276847">
          <w:rPr>
            <w:rStyle w:val="Hyperlink"/>
            <w:rFonts w:eastAsia="Times New Roman"/>
          </w:rPr>
          <w:t>Prevalence of underweight women of reproductive age</w:t>
        </w:r>
        <w:r w:rsidR="00D75179">
          <w:rPr>
            <w:webHidden/>
          </w:rPr>
          <w:tab/>
        </w:r>
        <w:r w:rsidR="00D75179">
          <w:rPr>
            <w:webHidden/>
          </w:rPr>
          <w:fldChar w:fldCharType="begin"/>
        </w:r>
        <w:r w:rsidR="00D75179">
          <w:rPr>
            <w:webHidden/>
          </w:rPr>
          <w:instrText xml:space="preserve"> PAGEREF _Toc23753579 \h </w:instrText>
        </w:r>
        <w:r w:rsidR="00D75179">
          <w:rPr>
            <w:webHidden/>
          </w:rPr>
        </w:r>
        <w:r w:rsidR="00D75179">
          <w:rPr>
            <w:webHidden/>
          </w:rPr>
          <w:fldChar w:fldCharType="separate"/>
        </w:r>
        <w:r w:rsidR="00D75179">
          <w:rPr>
            <w:webHidden/>
          </w:rPr>
          <w:t>284</w:t>
        </w:r>
        <w:r w:rsidR="00D75179">
          <w:rPr>
            <w:webHidden/>
          </w:rPr>
          <w:fldChar w:fldCharType="end"/>
        </w:r>
      </w:hyperlink>
    </w:p>
    <w:p w14:paraId="7E2D5569" w14:textId="62F8D093" w:rsidR="00D75179" w:rsidRDefault="00D87E19">
      <w:pPr>
        <w:pStyle w:val="TOC3"/>
        <w:tabs>
          <w:tab w:val="left" w:pos="1836"/>
        </w:tabs>
        <w:rPr>
          <w:rFonts w:asciiTheme="minorHAnsi" w:eastAsiaTheme="minorEastAsia" w:hAnsiTheme="minorHAnsi" w:cstheme="minorBidi"/>
          <w:color w:val="auto"/>
        </w:rPr>
      </w:pPr>
      <w:hyperlink w:anchor="_Toc23753580" w:history="1">
        <w:r w:rsidR="00D75179" w:rsidRPr="00276847">
          <w:rPr>
            <w:rStyle w:val="Hyperlink"/>
            <w:rFonts w:eastAsia="Times New Roman"/>
          </w:rPr>
          <w:t>15.1.5</w:t>
        </w:r>
        <w:r w:rsidR="00D75179">
          <w:rPr>
            <w:rFonts w:asciiTheme="minorHAnsi" w:eastAsiaTheme="minorEastAsia" w:hAnsiTheme="minorHAnsi" w:cstheme="minorBidi"/>
            <w:color w:val="auto"/>
          </w:rPr>
          <w:tab/>
        </w:r>
        <w:r w:rsidR="00D75179" w:rsidRPr="00276847">
          <w:rPr>
            <w:rStyle w:val="Hyperlink"/>
            <w:rFonts w:eastAsia="Times New Roman"/>
          </w:rPr>
          <w:t>Women’s dietary diversity: Mean number of food groups consumed by women of reproductive age</w:t>
        </w:r>
        <w:r w:rsidR="00D75179">
          <w:rPr>
            <w:webHidden/>
          </w:rPr>
          <w:tab/>
        </w:r>
        <w:r w:rsidR="00D75179">
          <w:rPr>
            <w:webHidden/>
          </w:rPr>
          <w:fldChar w:fldCharType="begin"/>
        </w:r>
        <w:r w:rsidR="00D75179">
          <w:rPr>
            <w:webHidden/>
          </w:rPr>
          <w:instrText xml:space="preserve"> PAGEREF _Toc23753580 \h </w:instrText>
        </w:r>
        <w:r w:rsidR="00D75179">
          <w:rPr>
            <w:webHidden/>
          </w:rPr>
        </w:r>
        <w:r w:rsidR="00D75179">
          <w:rPr>
            <w:webHidden/>
          </w:rPr>
          <w:fldChar w:fldCharType="separate"/>
        </w:r>
        <w:r w:rsidR="00D75179">
          <w:rPr>
            <w:webHidden/>
          </w:rPr>
          <w:t>285</w:t>
        </w:r>
        <w:r w:rsidR="00D75179">
          <w:rPr>
            <w:webHidden/>
          </w:rPr>
          <w:fldChar w:fldCharType="end"/>
        </w:r>
      </w:hyperlink>
    </w:p>
    <w:p w14:paraId="2C329D46" w14:textId="7CDE911B" w:rsidR="00D75179" w:rsidRDefault="00D87E19">
      <w:pPr>
        <w:pStyle w:val="TOC3"/>
        <w:tabs>
          <w:tab w:val="left" w:pos="1836"/>
        </w:tabs>
        <w:rPr>
          <w:rFonts w:asciiTheme="minorHAnsi" w:eastAsiaTheme="minorEastAsia" w:hAnsiTheme="minorHAnsi" w:cstheme="minorBidi"/>
          <w:color w:val="auto"/>
        </w:rPr>
      </w:pPr>
      <w:hyperlink w:anchor="_Toc23753581" w:history="1">
        <w:r w:rsidR="00D75179" w:rsidRPr="00276847">
          <w:rPr>
            <w:rStyle w:val="Hyperlink"/>
            <w:rFonts w:eastAsia="Times New Roman"/>
          </w:rPr>
          <w:t>15.1.6</w:t>
        </w:r>
        <w:r w:rsidR="00D75179">
          <w:rPr>
            <w:rFonts w:asciiTheme="minorHAnsi" w:eastAsiaTheme="minorEastAsia" w:hAnsiTheme="minorHAnsi" w:cstheme="minorBidi"/>
            <w:color w:val="auto"/>
          </w:rPr>
          <w:tab/>
        </w:r>
        <w:r w:rsidR="00D75179" w:rsidRPr="00276847">
          <w:rPr>
            <w:rStyle w:val="Hyperlink"/>
            <w:rFonts w:eastAsia="Times New Roman"/>
          </w:rPr>
          <w:t>Percent of women of reproductive age consuming a diet of minimum diversity</w:t>
        </w:r>
        <w:r w:rsidR="00D75179">
          <w:rPr>
            <w:webHidden/>
          </w:rPr>
          <w:tab/>
        </w:r>
        <w:r w:rsidR="00D75179">
          <w:rPr>
            <w:webHidden/>
          </w:rPr>
          <w:fldChar w:fldCharType="begin"/>
        </w:r>
        <w:r w:rsidR="00D75179">
          <w:rPr>
            <w:webHidden/>
          </w:rPr>
          <w:instrText xml:space="preserve"> PAGEREF _Toc23753581 \h </w:instrText>
        </w:r>
        <w:r w:rsidR="00D75179">
          <w:rPr>
            <w:webHidden/>
          </w:rPr>
        </w:r>
        <w:r w:rsidR="00D75179">
          <w:rPr>
            <w:webHidden/>
          </w:rPr>
          <w:fldChar w:fldCharType="separate"/>
        </w:r>
        <w:r w:rsidR="00D75179">
          <w:rPr>
            <w:webHidden/>
          </w:rPr>
          <w:t>286</w:t>
        </w:r>
        <w:r w:rsidR="00D75179">
          <w:rPr>
            <w:webHidden/>
          </w:rPr>
          <w:fldChar w:fldCharType="end"/>
        </w:r>
      </w:hyperlink>
    </w:p>
    <w:p w14:paraId="2CC85149" w14:textId="5A57A5CE" w:rsidR="00D75179" w:rsidRDefault="00D87E19">
      <w:pPr>
        <w:pStyle w:val="TOC2"/>
        <w:rPr>
          <w:rFonts w:asciiTheme="minorHAnsi" w:eastAsiaTheme="minorEastAsia" w:hAnsiTheme="minorHAnsi" w:cstheme="minorBidi"/>
          <w:color w:val="auto"/>
        </w:rPr>
      </w:pPr>
      <w:hyperlink w:anchor="_Toc23753582" w:history="1">
        <w:r w:rsidR="00D75179" w:rsidRPr="00276847">
          <w:rPr>
            <w:rStyle w:val="Hyperlink"/>
          </w:rPr>
          <w:t>15.2</w:t>
        </w:r>
        <w:r w:rsidR="00D75179">
          <w:rPr>
            <w:rFonts w:asciiTheme="minorHAnsi" w:eastAsiaTheme="minorEastAsia" w:hAnsiTheme="minorHAnsi" w:cstheme="minorBidi"/>
            <w:color w:val="auto"/>
          </w:rPr>
          <w:tab/>
        </w:r>
        <w:r w:rsidR="00D75179" w:rsidRPr="00276847">
          <w:rPr>
            <w:rStyle w:val="Hyperlink"/>
          </w:rPr>
          <w:t>Step-by-step procedures to calculate nutrition indicators</w:t>
        </w:r>
        <w:r w:rsidR="00D75179">
          <w:rPr>
            <w:webHidden/>
          </w:rPr>
          <w:tab/>
        </w:r>
        <w:r w:rsidR="00D75179">
          <w:rPr>
            <w:webHidden/>
          </w:rPr>
          <w:fldChar w:fldCharType="begin"/>
        </w:r>
        <w:r w:rsidR="00D75179">
          <w:rPr>
            <w:webHidden/>
          </w:rPr>
          <w:instrText xml:space="preserve"> PAGEREF _Toc23753582 \h </w:instrText>
        </w:r>
        <w:r w:rsidR="00D75179">
          <w:rPr>
            <w:webHidden/>
          </w:rPr>
        </w:r>
        <w:r w:rsidR="00D75179">
          <w:rPr>
            <w:webHidden/>
          </w:rPr>
          <w:fldChar w:fldCharType="separate"/>
        </w:r>
        <w:r w:rsidR="00D75179">
          <w:rPr>
            <w:webHidden/>
          </w:rPr>
          <w:t>286</w:t>
        </w:r>
        <w:r w:rsidR="00D75179">
          <w:rPr>
            <w:webHidden/>
          </w:rPr>
          <w:fldChar w:fldCharType="end"/>
        </w:r>
      </w:hyperlink>
    </w:p>
    <w:p w14:paraId="1BE3229B" w14:textId="046D9059" w:rsidR="00D75179" w:rsidRDefault="00D87E19">
      <w:pPr>
        <w:pStyle w:val="TOC3"/>
        <w:tabs>
          <w:tab w:val="left" w:pos="1836"/>
        </w:tabs>
        <w:rPr>
          <w:rFonts w:asciiTheme="minorHAnsi" w:eastAsiaTheme="minorEastAsia" w:hAnsiTheme="minorHAnsi" w:cstheme="minorBidi"/>
          <w:color w:val="auto"/>
        </w:rPr>
      </w:pPr>
      <w:hyperlink w:anchor="_Toc23753583" w:history="1">
        <w:r w:rsidR="00D75179" w:rsidRPr="00276847">
          <w:rPr>
            <w:rStyle w:val="Hyperlink"/>
            <w:rFonts w:eastAsia="Times New Roman"/>
          </w:rPr>
          <w:t>15.2.1</w:t>
        </w:r>
        <w:r w:rsidR="00D75179">
          <w:rPr>
            <w:rFonts w:asciiTheme="minorHAnsi" w:eastAsiaTheme="minorEastAsia" w:hAnsiTheme="minorHAnsi" w:cstheme="minorBidi"/>
            <w:color w:val="auto"/>
          </w:rPr>
          <w:tab/>
        </w:r>
        <w:r w:rsidR="00D75179" w:rsidRPr="00276847">
          <w:rPr>
            <w:rStyle w:val="Hyperlink"/>
            <w:rFonts w:eastAsia="Times New Roman"/>
          </w:rPr>
          <w:t>Prevalence of underweight children under 5 years of age</w:t>
        </w:r>
        <w:r w:rsidR="00D75179">
          <w:rPr>
            <w:webHidden/>
          </w:rPr>
          <w:tab/>
        </w:r>
        <w:r w:rsidR="00D75179">
          <w:rPr>
            <w:webHidden/>
          </w:rPr>
          <w:fldChar w:fldCharType="begin"/>
        </w:r>
        <w:r w:rsidR="00D75179">
          <w:rPr>
            <w:webHidden/>
          </w:rPr>
          <w:instrText xml:space="preserve"> PAGEREF _Toc23753583 \h </w:instrText>
        </w:r>
        <w:r w:rsidR="00D75179">
          <w:rPr>
            <w:webHidden/>
          </w:rPr>
        </w:r>
        <w:r w:rsidR="00D75179">
          <w:rPr>
            <w:webHidden/>
          </w:rPr>
          <w:fldChar w:fldCharType="separate"/>
        </w:r>
        <w:r w:rsidR="00D75179">
          <w:rPr>
            <w:webHidden/>
          </w:rPr>
          <w:t>286</w:t>
        </w:r>
        <w:r w:rsidR="00D75179">
          <w:rPr>
            <w:webHidden/>
          </w:rPr>
          <w:fldChar w:fldCharType="end"/>
        </w:r>
      </w:hyperlink>
    </w:p>
    <w:p w14:paraId="73B359EA" w14:textId="5FD28BAD" w:rsidR="00D75179" w:rsidRDefault="00D87E19">
      <w:pPr>
        <w:pStyle w:val="TOC3"/>
        <w:tabs>
          <w:tab w:val="left" w:pos="1836"/>
        </w:tabs>
        <w:rPr>
          <w:rFonts w:asciiTheme="minorHAnsi" w:eastAsiaTheme="minorEastAsia" w:hAnsiTheme="minorHAnsi" w:cstheme="minorBidi"/>
          <w:color w:val="auto"/>
        </w:rPr>
      </w:pPr>
      <w:hyperlink w:anchor="_Toc23753584" w:history="1">
        <w:r w:rsidR="00D75179" w:rsidRPr="00276847">
          <w:rPr>
            <w:rStyle w:val="Hyperlink"/>
          </w:rPr>
          <w:t>15.2.2</w:t>
        </w:r>
        <w:r w:rsidR="00D75179">
          <w:rPr>
            <w:rFonts w:asciiTheme="minorHAnsi" w:eastAsiaTheme="minorEastAsia" w:hAnsiTheme="minorHAnsi" w:cstheme="minorBidi"/>
            <w:color w:val="auto"/>
          </w:rPr>
          <w:tab/>
        </w:r>
        <w:r w:rsidR="00D75179" w:rsidRPr="00276847">
          <w:rPr>
            <w:rStyle w:val="Hyperlink"/>
            <w:rFonts w:eastAsia="Times New Roman"/>
          </w:rPr>
          <w:t>Prevalence of stunted children under 5 years of age</w:t>
        </w:r>
        <w:r w:rsidR="00D75179">
          <w:rPr>
            <w:webHidden/>
          </w:rPr>
          <w:tab/>
        </w:r>
        <w:r w:rsidR="00D75179">
          <w:rPr>
            <w:webHidden/>
          </w:rPr>
          <w:fldChar w:fldCharType="begin"/>
        </w:r>
        <w:r w:rsidR="00D75179">
          <w:rPr>
            <w:webHidden/>
          </w:rPr>
          <w:instrText xml:space="preserve"> PAGEREF _Toc23753584 \h </w:instrText>
        </w:r>
        <w:r w:rsidR="00D75179">
          <w:rPr>
            <w:webHidden/>
          </w:rPr>
        </w:r>
        <w:r w:rsidR="00D75179">
          <w:rPr>
            <w:webHidden/>
          </w:rPr>
          <w:fldChar w:fldCharType="separate"/>
        </w:r>
        <w:r w:rsidR="00D75179">
          <w:rPr>
            <w:webHidden/>
          </w:rPr>
          <w:t>288</w:t>
        </w:r>
        <w:r w:rsidR="00D75179">
          <w:rPr>
            <w:webHidden/>
          </w:rPr>
          <w:fldChar w:fldCharType="end"/>
        </w:r>
      </w:hyperlink>
    </w:p>
    <w:p w14:paraId="428D5C65" w14:textId="6A319F2A" w:rsidR="00D75179" w:rsidRDefault="00D87E19">
      <w:pPr>
        <w:pStyle w:val="TOC3"/>
        <w:tabs>
          <w:tab w:val="left" w:pos="1836"/>
        </w:tabs>
        <w:rPr>
          <w:rFonts w:asciiTheme="minorHAnsi" w:eastAsiaTheme="minorEastAsia" w:hAnsiTheme="minorHAnsi" w:cstheme="minorBidi"/>
          <w:color w:val="auto"/>
        </w:rPr>
      </w:pPr>
      <w:hyperlink w:anchor="_Toc23753585" w:history="1">
        <w:r w:rsidR="00D75179" w:rsidRPr="00276847">
          <w:rPr>
            <w:rStyle w:val="Hyperlink"/>
            <w:rFonts w:eastAsia="Times New Roman"/>
          </w:rPr>
          <w:t>15.2.3</w:t>
        </w:r>
        <w:r w:rsidR="00D75179">
          <w:rPr>
            <w:rFonts w:asciiTheme="minorHAnsi" w:eastAsiaTheme="minorEastAsia" w:hAnsiTheme="minorHAnsi" w:cstheme="minorBidi"/>
            <w:color w:val="auto"/>
          </w:rPr>
          <w:tab/>
        </w:r>
        <w:r w:rsidR="00D75179" w:rsidRPr="00276847">
          <w:rPr>
            <w:rStyle w:val="Hyperlink"/>
            <w:rFonts w:eastAsia="Times New Roman"/>
          </w:rPr>
          <w:t>Prevalence of wasted children under 5 years of age</w:t>
        </w:r>
        <w:r w:rsidR="00D75179">
          <w:rPr>
            <w:webHidden/>
          </w:rPr>
          <w:tab/>
        </w:r>
        <w:r w:rsidR="00D75179">
          <w:rPr>
            <w:webHidden/>
          </w:rPr>
          <w:fldChar w:fldCharType="begin"/>
        </w:r>
        <w:r w:rsidR="00D75179">
          <w:rPr>
            <w:webHidden/>
          </w:rPr>
          <w:instrText xml:space="preserve"> PAGEREF _Toc23753585 \h </w:instrText>
        </w:r>
        <w:r w:rsidR="00D75179">
          <w:rPr>
            <w:webHidden/>
          </w:rPr>
        </w:r>
        <w:r w:rsidR="00D75179">
          <w:rPr>
            <w:webHidden/>
          </w:rPr>
          <w:fldChar w:fldCharType="separate"/>
        </w:r>
        <w:r w:rsidR="00D75179">
          <w:rPr>
            <w:webHidden/>
          </w:rPr>
          <w:t>290</w:t>
        </w:r>
        <w:r w:rsidR="00D75179">
          <w:rPr>
            <w:webHidden/>
          </w:rPr>
          <w:fldChar w:fldCharType="end"/>
        </w:r>
      </w:hyperlink>
    </w:p>
    <w:p w14:paraId="441E683B" w14:textId="458A7D67" w:rsidR="00D75179" w:rsidRDefault="00D87E19">
      <w:pPr>
        <w:pStyle w:val="TOC3"/>
        <w:tabs>
          <w:tab w:val="left" w:pos="1836"/>
        </w:tabs>
        <w:rPr>
          <w:rFonts w:asciiTheme="minorHAnsi" w:eastAsiaTheme="minorEastAsia" w:hAnsiTheme="minorHAnsi" w:cstheme="minorBidi"/>
          <w:color w:val="auto"/>
        </w:rPr>
      </w:pPr>
      <w:hyperlink w:anchor="_Toc23753586" w:history="1">
        <w:r w:rsidR="00D75179" w:rsidRPr="00276847">
          <w:rPr>
            <w:rStyle w:val="Hyperlink"/>
            <w:rFonts w:eastAsia="Times New Roman"/>
          </w:rPr>
          <w:t>15.2.4</w:t>
        </w:r>
        <w:r w:rsidR="00D75179">
          <w:rPr>
            <w:rFonts w:asciiTheme="minorHAnsi" w:eastAsiaTheme="minorEastAsia" w:hAnsiTheme="minorHAnsi" w:cstheme="minorBidi"/>
            <w:color w:val="auto"/>
          </w:rPr>
          <w:tab/>
        </w:r>
        <w:r w:rsidR="00D75179" w:rsidRPr="00276847">
          <w:rPr>
            <w:rStyle w:val="Hyperlink"/>
            <w:rFonts w:eastAsia="Times New Roman"/>
          </w:rPr>
          <w:t>Prevalence of healthy weight children under 5 years of age</w:t>
        </w:r>
        <w:r w:rsidR="00D75179">
          <w:rPr>
            <w:webHidden/>
          </w:rPr>
          <w:tab/>
        </w:r>
        <w:r w:rsidR="00D75179">
          <w:rPr>
            <w:webHidden/>
          </w:rPr>
          <w:fldChar w:fldCharType="begin"/>
        </w:r>
        <w:r w:rsidR="00D75179">
          <w:rPr>
            <w:webHidden/>
          </w:rPr>
          <w:instrText xml:space="preserve"> PAGEREF _Toc23753586 \h </w:instrText>
        </w:r>
        <w:r w:rsidR="00D75179">
          <w:rPr>
            <w:webHidden/>
          </w:rPr>
        </w:r>
        <w:r w:rsidR="00D75179">
          <w:rPr>
            <w:webHidden/>
          </w:rPr>
          <w:fldChar w:fldCharType="separate"/>
        </w:r>
        <w:r w:rsidR="00D75179">
          <w:rPr>
            <w:webHidden/>
          </w:rPr>
          <w:t>292</w:t>
        </w:r>
        <w:r w:rsidR="00D75179">
          <w:rPr>
            <w:webHidden/>
          </w:rPr>
          <w:fldChar w:fldCharType="end"/>
        </w:r>
      </w:hyperlink>
    </w:p>
    <w:p w14:paraId="5D917B98" w14:textId="1AA6C276" w:rsidR="00D75179" w:rsidRDefault="00D87E19">
      <w:pPr>
        <w:pStyle w:val="TOC3"/>
        <w:tabs>
          <w:tab w:val="left" w:pos="1836"/>
        </w:tabs>
        <w:rPr>
          <w:rFonts w:asciiTheme="minorHAnsi" w:eastAsiaTheme="minorEastAsia" w:hAnsiTheme="minorHAnsi" w:cstheme="minorBidi"/>
          <w:color w:val="auto"/>
        </w:rPr>
      </w:pPr>
      <w:hyperlink w:anchor="_Toc23753587" w:history="1">
        <w:r w:rsidR="00D75179" w:rsidRPr="00276847">
          <w:rPr>
            <w:rStyle w:val="Hyperlink"/>
            <w:rFonts w:eastAsia="Times New Roman"/>
          </w:rPr>
          <w:t>15.2.5</w:t>
        </w:r>
        <w:r w:rsidR="00D75179">
          <w:rPr>
            <w:rFonts w:asciiTheme="minorHAnsi" w:eastAsiaTheme="minorEastAsia" w:hAnsiTheme="minorHAnsi" w:cstheme="minorBidi"/>
            <w:color w:val="auto"/>
          </w:rPr>
          <w:tab/>
        </w:r>
        <w:r w:rsidR="00D75179" w:rsidRPr="00276847">
          <w:rPr>
            <w:rStyle w:val="Hyperlink"/>
            <w:rFonts w:eastAsia="Times New Roman"/>
          </w:rPr>
          <w:t>Prevalence of exclusive breastfeeding of children under 6 months of age</w:t>
        </w:r>
        <w:r w:rsidR="00D75179">
          <w:rPr>
            <w:webHidden/>
          </w:rPr>
          <w:tab/>
        </w:r>
        <w:r w:rsidR="00D75179">
          <w:rPr>
            <w:webHidden/>
          </w:rPr>
          <w:fldChar w:fldCharType="begin"/>
        </w:r>
        <w:r w:rsidR="00D75179">
          <w:rPr>
            <w:webHidden/>
          </w:rPr>
          <w:instrText xml:space="preserve"> PAGEREF _Toc23753587 \h </w:instrText>
        </w:r>
        <w:r w:rsidR="00D75179">
          <w:rPr>
            <w:webHidden/>
          </w:rPr>
        </w:r>
        <w:r w:rsidR="00D75179">
          <w:rPr>
            <w:webHidden/>
          </w:rPr>
          <w:fldChar w:fldCharType="separate"/>
        </w:r>
        <w:r w:rsidR="00D75179">
          <w:rPr>
            <w:webHidden/>
          </w:rPr>
          <w:t>293</w:t>
        </w:r>
        <w:r w:rsidR="00D75179">
          <w:rPr>
            <w:webHidden/>
          </w:rPr>
          <w:fldChar w:fldCharType="end"/>
        </w:r>
      </w:hyperlink>
    </w:p>
    <w:p w14:paraId="313F6018" w14:textId="0A9A2138" w:rsidR="00D75179" w:rsidRDefault="00D87E19">
      <w:pPr>
        <w:pStyle w:val="TOC3"/>
        <w:tabs>
          <w:tab w:val="left" w:pos="1836"/>
        </w:tabs>
        <w:rPr>
          <w:rFonts w:asciiTheme="minorHAnsi" w:eastAsiaTheme="minorEastAsia" w:hAnsiTheme="minorHAnsi" w:cstheme="minorBidi"/>
          <w:color w:val="auto"/>
        </w:rPr>
      </w:pPr>
      <w:hyperlink w:anchor="_Toc23753588" w:history="1">
        <w:r w:rsidR="00D75179" w:rsidRPr="00276847">
          <w:rPr>
            <w:rStyle w:val="Hyperlink"/>
            <w:rFonts w:eastAsia="Times New Roman"/>
          </w:rPr>
          <w:t>15.2.6</w:t>
        </w:r>
        <w:r w:rsidR="00D75179">
          <w:rPr>
            <w:rFonts w:asciiTheme="minorHAnsi" w:eastAsiaTheme="minorEastAsia" w:hAnsiTheme="minorHAnsi" w:cstheme="minorBidi"/>
            <w:color w:val="auto"/>
          </w:rPr>
          <w:tab/>
        </w:r>
        <w:r w:rsidR="00D75179" w:rsidRPr="00276847">
          <w:rPr>
            <w:rStyle w:val="Hyperlink"/>
            <w:rFonts w:eastAsia="Times New Roman"/>
          </w:rPr>
          <w:t>Prevalence of children 6-23 months of age receiving a minimum acceptable diet</w:t>
        </w:r>
        <w:r w:rsidR="00D75179">
          <w:rPr>
            <w:webHidden/>
          </w:rPr>
          <w:tab/>
        </w:r>
        <w:r w:rsidR="00D75179">
          <w:rPr>
            <w:webHidden/>
          </w:rPr>
          <w:fldChar w:fldCharType="begin"/>
        </w:r>
        <w:r w:rsidR="00D75179">
          <w:rPr>
            <w:webHidden/>
          </w:rPr>
          <w:instrText xml:space="preserve"> PAGEREF _Toc23753588 \h </w:instrText>
        </w:r>
        <w:r w:rsidR="00D75179">
          <w:rPr>
            <w:webHidden/>
          </w:rPr>
        </w:r>
        <w:r w:rsidR="00D75179">
          <w:rPr>
            <w:webHidden/>
          </w:rPr>
          <w:fldChar w:fldCharType="separate"/>
        </w:r>
        <w:r w:rsidR="00D75179">
          <w:rPr>
            <w:webHidden/>
          </w:rPr>
          <w:t>297</w:t>
        </w:r>
        <w:r w:rsidR="00D75179">
          <w:rPr>
            <w:webHidden/>
          </w:rPr>
          <w:fldChar w:fldCharType="end"/>
        </w:r>
      </w:hyperlink>
    </w:p>
    <w:p w14:paraId="67564571" w14:textId="4CD477F4" w:rsidR="00D75179" w:rsidRDefault="00D87E19">
      <w:pPr>
        <w:pStyle w:val="TOC3"/>
        <w:tabs>
          <w:tab w:val="left" w:pos="1836"/>
        </w:tabs>
        <w:rPr>
          <w:rFonts w:asciiTheme="minorHAnsi" w:eastAsiaTheme="minorEastAsia" w:hAnsiTheme="minorHAnsi" w:cstheme="minorBidi"/>
          <w:color w:val="auto"/>
        </w:rPr>
      </w:pPr>
      <w:hyperlink w:anchor="_Toc23753589" w:history="1">
        <w:r w:rsidR="00D75179" w:rsidRPr="00276847">
          <w:rPr>
            <w:rStyle w:val="Hyperlink"/>
            <w:rFonts w:eastAsia="Times New Roman"/>
          </w:rPr>
          <w:t>15.2.7</w:t>
        </w:r>
        <w:r w:rsidR="00D75179">
          <w:rPr>
            <w:rFonts w:asciiTheme="minorHAnsi" w:eastAsiaTheme="minorEastAsia" w:hAnsiTheme="minorHAnsi" w:cstheme="minorBidi"/>
            <w:color w:val="auto"/>
          </w:rPr>
          <w:tab/>
        </w:r>
        <w:r w:rsidR="00D75179" w:rsidRPr="00276847">
          <w:rPr>
            <w:rStyle w:val="Hyperlink"/>
            <w:rFonts w:eastAsia="Times New Roman"/>
          </w:rPr>
          <w:t>Prevalence of underweight women of reproductive age</w:t>
        </w:r>
        <w:r w:rsidR="00D75179">
          <w:rPr>
            <w:webHidden/>
          </w:rPr>
          <w:tab/>
        </w:r>
        <w:r w:rsidR="00D75179">
          <w:rPr>
            <w:webHidden/>
          </w:rPr>
          <w:fldChar w:fldCharType="begin"/>
        </w:r>
        <w:r w:rsidR="00D75179">
          <w:rPr>
            <w:webHidden/>
          </w:rPr>
          <w:instrText xml:space="preserve"> PAGEREF _Toc23753589 \h </w:instrText>
        </w:r>
        <w:r w:rsidR="00D75179">
          <w:rPr>
            <w:webHidden/>
          </w:rPr>
        </w:r>
        <w:r w:rsidR="00D75179">
          <w:rPr>
            <w:webHidden/>
          </w:rPr>
          <w:fldChar w:fldCharType="separate"/>
        </w:r>
        <w:r w:rsidR="00D75179">
          <w:rPr>
            <w:webHidden/>
          </w:rPr>
          <w:t>303</w:t>
        </w:r>
        <w:r w:rsidR="00D75179">
          <w:rPr>
            <w:webHidden/>
          </w:rPr>
          <w:fldChar w:fldCharType="end"/>
        </w:r>
      </w:hyperlink>
    </w:p>
    <w:p w14:paraId="73B30040" w14:textId="576B7FE8" w:rsidR="00D75179" w:rsidRDefault="00D87E19">
      <w:pPr>
        <w:pStyle w:val="TOC3"/>
        <w:tabs>
          <w:tab w:val="left" w:pos="1836"/>
        </w:tabs>
        <w:rPr>
          <w:rFonts w:asciiTheme="minorHAnsi" w:eastAsiaTheme="minorEastAsia" w:hAnsiTheme="minorHAnsi" w:cstheme="minorBidi"/>
          <w:color w:val="auto"/>
        </w:rPr>
      </w:pPr>
      <w:hyperlink w:anchor="_Toc23753590" w:history="1">
        <w:r w:rsidR="00D75179" w:rsidRPr="00276847">
          <w:rPr>
            <w:rStyle w:val="Hyperlink"/>
            <w:rFonts w:eastAsia="Times New Roman"/>
          </w:rPr>
          <w:t>15.2.8</w:t>
        </w:r>
        <w:r w:rsidR="00D75179">
          <w:rPr>
            <w:rFonts w:asciiTheme="minorHAnsi" w:eastAsiaTheme="minorEastAsia" w:hAnsiTheme="minorHAnsi" w:cstheme="minorBidi"/>
            <w:color w:val="auto"/>
          </w:rPr>
          <w:tab/>
        </w:r>
        <w:r w:rsidR="00D75179" w:rsidRPr="00276847">
          <w:rPr>
            <w:rStyle w:val="Hyperlink"/>
            <w:rFonts w:eastAsia="Times New Roman"/>
          </w:rPr>
          <w:t>Women’s Dietary Diversity: Mean number of food groups consumed by women of reproductive age</w:t>
        </w:r>
        <w:r w:rsidR="00D75179">
          <w:rPr>
            <w:webHidden/>
          </w:rPr>
          <w:tab/>
        </w:r>
        <w:r w:rsidR="00D75179">
          <w:rPr>
            <w:webHidden/>
          </w:rPr>
          <w:fldChar w:fldCharType="begin"/>
        </w:r>
        <w:r w:rsidR="00D75179">
          <w:rPr>
            <w:webHidden/>
          </w:rPr>
          <w:instrText xml:space="preserve"> PAGEREF _Toc23753590 \h </w:instrText>
        </w:r>
        <w:r w:rsidR="00D75179">
          <w:rPr>
            <w:webHidden/>
          </w:rPr>
        </w:r>
        <w:r w:rsidR="00D75179">
          <w:rPr>
            <w:webHidden/>
          </w:rPr>
          <w:fldChar w:fldCharType="separate"/>
        </w:r>
        <w:r w:rsidR="00D75179">
          <w:rPr>
            <w:webHidden/>
          </w:rPr>
          <w:t>305</w:t>
        </w:r>
        <w:r w:rsidR="00D75179">
          <w:rPr>
            <w:webHidden/>
          </w:rPr>
          <w:fldChar w:fldCharType="end"/>
        </w:r>
      </w:hyperlink>
    </w:p>
    <w:p w14:paraId="351D8F49" w14:textId="0D63A3DA" w:rsidR="00D75179" w:rsidRDefault="00D87E19">
      <w:pPr>
        <w:pStyle w:val="TOC3"/>
        <w:tabs>
          <w:tab w:val="left" w:pos="1836"/>
        </w:tabs>
        <w:rPr>
          <w:rFonts w:asciiTheme="minorHAnsi" w:eastAsiaTheme="minorEastAsia" w:hAnsiTheme="minorHAnsi" w:cstheme="minorBidi"/>
          <w:color w:val="auto"/>
        </w:rPr>
      </w:pPr>
      <w:hyperlink w:anchor="_Toc23753591" w:history="1">
        <w:r w:rsidR="00D75179" w:rsidRPr="00276847">
          <w:rPr>
            <w:rStyle w:val="Hyperlink"/>
            <w:rFonts w:eastAsia="Times New Roman"/>
          </w:rPr>
          <w:t>15.2.9</w:t>
        </w:r>
        <w:r w:rsidR="00D75179">
          <w:rPr>
            <w:rFonts w:asciiTheme="minorHAnsi" w:eastAsiaTheme="minorEastAsia" w:hAnsiTheme="minorHAnsi" w:cstheme="minorBidi"/>
            <w:color w:val="auto"/>
          </w:rPr>
          <w:tab/>
        </w:r>
        <w:r w:rsidR="00D75179" w:rsidRPr="00276847">
          <w:rPr>
            <w:rStyle w:val="Hyperlink"/>
            <w:rFonts w:eastAsia="Times New Roman"/>
          </w:rPr>
          <w:t>Percent of women of reproductive age consuming a diet of minimum dietary diversity</w:t>
        </w:r>
        <w:r w:rsidR="00D75179">
          <w:rPr>
            <w:webHidden/>
          </w:rPr>
          <w:tab/>
        </w:r>
        <w:r w:rsidR="00D75179">
          <w:rPr>
            <w:webHidden/>
          </w:rPr>
          <w:fldChar w:fldCharType="begin"/>
        </w:r>
        <w:r w:rsidR="00D75179">
          <w:rPr>
            <w:webHidden/>
          </w:rPr>
          <w:instrText xml:space="preserve"> PAGEREF _Toc23753591 \h </w:instrText>
        </w:r>
        <w:r w:rsidR="00D75179">
          <w:rPr>
            <w:webHidden/>
          </w:rPr>
        </w:r>
        <w:r w:rsidR="00D75179">
          <w:rPr>
            <w:webHidden/>
          </w:rPr>
          <w:fldChar w:fldCharType="separate"/>
        </w:r>
        <w:r w:rsidR="00D75179">
          <w:rPr>
            <w:webHidden/>
          </w:rPr>
          <w:t>308</w:t>
        </w:r>
        <w:r w:rsidR="00D75179">
          <w:rPr>
            <w:webHidden/>
          </w:rPr>
          <w:fldChar w:fldCharType="end"/>
        </w:r>
      </w:hyperlink>
    </w:p>
    <w:p w14:paraId="4A0EBD0F" w14:textId="79727C06" w:rsidR="00D75179" w:rsidRDefault="00D87E19">
      <w:pPr>
        <w:pStyle w:val="TOC1"/>
        <w:rPr>
          <w:rFonts w:asciiTheme="minorHAnsi" w:eastAsiaTheme="minorEastAsia" w:hAnsiTheme="minorHAnsi" w:cstheme="minorBidi"/>
          <w:color w:val="auto"/>
        </w:rPr>
      </w:pPr>
      <w:hyperlink w:anchor="_Toc23753592" w:history="1">
        <w:r w:rsidR="00D75179" w:rsidRPr="00276847">
          <w:rPr>
            <w:rStyle w:val="Hyperlink"/>
          </w:rPr>
          <w:t>Appendix A. A-WEAI summary information</w:t>
        </w:r>
        <w:r w:rsidR="00D75179">
          <w:rPr>
            <w:webHidden/>
          </w:rPr>
          <w:tab/>
        </w:r>
        <w:r w:rsidR="00D75179">
          <w:rPr>
            <w:webHidden/>
          </w:rPr>
          <w:fldChar w:fldCharType="begin"/>
        </w:r>
        <w:r w:rsidR="00D75179">
          <w:rPr>
            <w:webHidden/>
          </w:rPr>
          <w:instrText xml:space="preserve"> PAGEREF _Toc23753592 \h </w:instrText>
        </w:r>
        <w:r w:rsidR="00D75179">
          <w:rPr>
            <w:webHidden/>
          </w:rPr>
        </w:r>
        <w:r w:rsidR="00D75179">
          <w:rPr>
            <w:webHidden/>
          </w:rPr>
          <w:fldChar w:fldCharType="separate"/>
        </w:r>
        <w:r w:rsidR="00D75179">
          <w:rPr>
            <w:webHidden/>
          </w:rPr>
          <w:t>313</w:t>
        </w:r>
        <w:r w:rsidR="00D75179">
          <w:rPr>
            <w:webHidden/>
          </w:rPr>
          <w:fldChar w:fldCharType="end"/>
        </w:r>
      </w:hyperlink>
    </w:p>
    <w:p w14:paraId="247C623F" w14:textId="5D3FC94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7" w:name="_Toc23753371"/>
      <w:r w:rsidRPr="000E5BAC">
        <w:lastRenderedPageBreak/>
        <w:t>List of figures</w:t>
      </w:r>
      <w:bookmarkEnd w:id="7"/>
    </w:p>
    <w:p w14:paraId="0D37D78F" w14:textId="2A7DDA2F" w:rsidR="00D75179"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23753593" w:history="1">
        <w:r w:rsidR="00D75179" w:rsidRPr="005F3A1E">
          <w:rPr>
            <w:rStyle w:val="Hyperlink"/>
          </w:rPr>
          <w:t>Figure 1: Setting up a Working Directory in R</w:t>
        </w:r>
        <w:r w:rsidR="00D75179">
          <w:rPr>
            <w:webHidden/>
          </w:rPr>
          <w:tab/>
        </w:r>
        <w:r w:rsidR="00D75179">
          <w:rPr>
            <w:webHidden/>
          </w:rPr>
          <w:fldChar w:fldCharType="begin"/>
        </w:r>
        <w:r w:rsidR="00D75179">
          <w:rPr>
            <w:webHidden/>
          </w:rPr>
          <w:instrText xml:space="preserve"> PAGEREF _Toc23753593 \h </w:instrText>
        </w:r>
        <w:r w:rsidR="00D75179">
          <w:rPr>
            <w:webHidden/>
          </w:rPr>
        </w:r>
        <w:r w:rsidR="00D75179">
          <w:rPr>
            <w:webHidden/>
          </w:rPr>
          <w:fldChar w:fldCharType="separate"/>
        </w:r>
        <w:r w:rsidR="00D75179">
          <w:rPr>
            <w:webHidden/>
          </w:rPr>
          <w:t>272</w:t>
        </w:r>
        <w:r w:rsidR="00D75179">
          <w:rPr>
            <w:webHidden/>
          </w:rPr>
          <w:fldChar w:fldCharType="end"/>
        </w:r>
      </w:hyperlink>
    </w:p>
    <w:p w14:paraId="325541D2" w14:textId="0EBFCF44" w:rsidR="00D75179" w:rsidRDefault="00D87E19">
      <w:pPr>
        <w:pStyle w:val="TOC1"/>
        <w:rPr>
          <w:rFonts w:asciiTheme="minorHAnsi" w:eastAsiaTheme="minorEastAsia" w:hAnsiTheme="minorHAnsi" w:cstheme="minorBidi"/>
          <w:color w:val="auto"/>
        </w:rPr>
      </w:pPr>
      <w:hyperlink w:anchor="_Toc23753594" w:history="1">
        <w:r w:rsidR="00D75179" w:rsidRPr="005F3A1E">
          <w:rPr>
            <w:rStyle w:val="Hyperlink"/>
          </w:rPr>
          <w:t>Figure 2: Perform Equating Worksheet</w:t>
        </w:r>
        <w:r w:rsidR="00D75179">
          <w:rPr>
            <w:webHidden/>
          </w:rPr>
          <w:tab/>
        </w:r>
        <w:r w:rsidR="00D75179">
          <w:rPr>
            <w:webHidden/>
          </w:rPr>
          <w:fldChar w:fldCharType="begin"/>
        </w:r>
        <w:r w:rsidR="00D75179">
          <w:rPr>
            <w:webHidden/>
          </w:rPr>
          <w:instrText xml:space="preserve"> PAGEREF _Toc23753594 \h </w:instrText>
        </w:r>
        <w:r w:rsidR="00D75179">
          <w:rPr>
            <w:webHidden/>
          </w:rPr>
        </w:r>
        <w:r w:rsidR="00D75179">
          <w:rPr>
            <w:webHidden/>
          </w:rPr>
          <w:fldChar w:fldCharType="separate"/>
        </w:r>
        <w:r w:rsidR="00D75179">
          <w:rPr>
            <w:webHidden/>
          </w:rPr>
          <w:t>276</w:t>
        </w:r>
        <w:r w:rsidR="00D75179">
          <w:rPr>
            <w:webHidden/>
          </w:rPr>
          <w:fldChar w:fldCharType="end"/>
        </w:r>
      </w:hyperlink>
    </w:p>
    <w:p w14:paraId="44AA9D44" w14:textId="6C80332B"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8" w:name="_Toc23753372"/>
      <w:r w:rsidRPr="000E5BAC">
        <w:t>List of tables</w:t>
      </w:r>
      <w:bookmarkEnd w:id="8"/>
    </w:p>
    <w:p w14:paraId="2E56F5D0" w14:textId="76DAE69A" w:rsidR="00702275"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23753595" w:history="1">
        <w:r w:rsidR="00702275" w:rsidRPr="007E2AA8">
          <w:rPr>
            <w:rStyle w:val="Hyperlink"/>
          </w:rPr>
          <w:t>Table 1: Population-based ZOI-level Performance Indicators by Program Phase</w:t>
        </w:r>
        <w:r w:rsidR="00702275">
          <w:rPr>
            <w:webHidden/>
          </w:rPr>
          <w:tab/>
        </w:r>
        <w:r w:rsidR="00702275">
          <w:rPr>
            <w:webHidden/>
          </w:rPr>
          <w:fldChar w:fldCharType="begin"/>
        </w:r>
        <w:r w:rsidR="00702275">
          <w:rPr>
            <w:webHidden/>
          </w:rPr>
          <w:instrText xml:space="preserve"> PAGEREF _Toc23753595 \h </w:instrText>
        </w:r>
        <w:r w:rsidR="00702275">
          <w:rPr>
            <w:webHidden/>
          </w:rPr>
        </w:r>
        <w:r w:rsidR="00702275">
          <w:rPr>
            <w:webHidden/>
          </w:rPr>
          <w:fldChar w:fldCharType="separate"/>
        </w:r>
        <w:r w:rsidR="00702275">
          <w:rPr>
            <w:webHidden/>
          </w:rPr>
          <w:t>3</w:t>
        </w:r>
        <w:r w:rsidR="00702275">
          <w:rPr>
            <w:webHidden/>
          </w:rPr>
          <w:fldChar w:fldCharType="end"/>
        </w:r>
      </w:hyperlink>
    </w:p>
    <w:p w14:paraId="5920EDC0" w14:textId="4A15398D" w:rsidR="00702275" w:rsidRDefault="00D87E19">
      <w:pPr>
        <w:pStyle w:val="TOC1"/>
        <w:rPr>
          <w:rFonts w:asciiTheme="minorHAnsi" w:eastAsiaTheme="minorEastAsia" w:hAnsiTheme="minorHAnsi" w:cstheme="minorBidi"/>
          <w:color w:val="auto"/>
        </w:rPr>
      </w:pPr>
      <w:hyperlink w:anchor="_Toc23753596" w:history="1">
        <w:r w:rsidR="00702275" w:rsidRPr="007E2AA8">
          <w:rPr>
            <w:rStyle w:val="Hyperlink"/>
          </w:rPr>
          <w:t>Table 2: Data File Names by Units of Analysis and File Format</w:t>
        </w:r>
        <w:r w:rsidR="00702275">
          <w:rPr>
            <w:webHidden/>
          </w:rPr>
          <w:tab/>
        </w:r>
        <w:r w:rsidR="00702275">
          <w:rPr>
            <w:webHidden/>
          </w:rPr>
          <w:fldChar w:fldCharType="begin"/>
        </w:r>
        <w:r w:rsidR="00702275">
          <w:rPr>
            <w:webHidden/>
          </w:rPr>
          <w:instrText xml:space="preserve"> PAGEREF _Toc23753596 \h </w:instrText>
        </w:r>
        <w:r w:rsidR="00702275">
          <w:rPr>
            <w:webHidden/>
          </w:rPr>
        </w:r>
        <w:r w:rsidR="00702275">
          <w:rPr>
            <w:webHidden/>
          </w:rPr>
          <w:fldChar w:fldCharType="separate"/>
        </w:r>
        <w:r w:rsidR="00702275">
          <w:rPr>
            <w:webHidden/>
          </w:rPr>
          <w:t>9</w:t>
        </w:r>
        <w:r w:rsidR="00702275">
          <w:rPr>
            <w:webHidden/>
          </w:rPr>
          <w:fldChar w:fldCharType="end"/>
        </w:r>
      </w:hyperlink>
    </w:p>
    <w:p w14:paraId="5F4DB9A3" w14:textId="42C44A2A" w:rsidR="00702275" w:rsidRDefault="00D87E19">
      <w:pPr>
        <w:pStyle w:val="TOC1"/>
        <w:rPr>
          <w:rFonts w:asciiTheme="minorHAnsi" w:eastAsiaTheme="minorEastAsia" w:hAnsiTheme="minorHAnsi" w:cstheme="minorBidi"/>
          <w:color w:val="auto"/>
        </w:rPr>
      </w:pPr>
      <w:hyperlink w:anchor="_Toc23753597" w:history="1">
        <w:r w:rsidR="00702275" w:rsidRPr="007E2AA8">
          <w:rPr>
            <w:rStyle w:val="Hyperlink"/>
          </w:rPr>
          <w:t>Table 3: Special Response Categories and Their Codes, by Question Type</w:t>
        </w:r>
        <w:r w:rsidR="00702275">
          <w:rPr>
            <w:webHidden/>
          </w:rPr>
          <w:tab/>
        </w:r>
        <w:r w:rsidR="00702275">
          <w:rPr>
            <w:webHidden/>
          </w:rPr>
          <w:fldChar w:fldCharType="begin"/>
        </w:r>
        <w:r w:rsidR="00702275">
          <w:rPr>
            <w:webHidden/>
          </w:rPr>
          <w:instrText xml:space="preserve"> PAGEREF _Toc23753597 \h </w:instrText>
        </w:r>
        <w:r w:rsidR="00702275">
          <w:rPr>
            <w:webHidden/>
          </w:rPr>
        </w:r>
        <w:r w:rsidR="00702275">
          <w:rPr>
            <w:webHidden/>
          </w:rPr>
          <w:fldChar w:fldCharType="separate"/>
        </w:r>
        <w:r w:rsidR="00702275">
          <w:rPr>
            <w:webHidden/>
          </w:rPr>
          <w:t>14</w:t>
        </w:r>
        <w:r w:rsidR="00702275">
          <w:rPr>
            <w:webHidden/>
          </w:rPr>
          <w:fldChar w:fldCharType="end"/>
        </w:r>
      </w:hyperlink>
    </w:p>
    <w:p w14:paraId="43D788B8" w14:textId="34342DBF" w:rsidR="00702275" w:rsidRDefault="00D87E19">
      <w:pPr>
        <w:pStyle w:val="TOC1"/>
        <w:rPr>
          <w:rFonts w:asciiTheme="minorHAnsi" w:eastAsiaTheme="minorEastAsia" w:hAnsiTheme="minorHAnsi" w:cstheme="minorBidi"/>
          <w:color w:val="auto"/>
        </w:rPr>
      </w:pPr>
      <w:hyperlink w:anchor="_Toc23753598" w:history="1">
        <w:r w:rsidR="00702275" w:rsidRPr="007E2AA8">
          <w:rPr>
            <w:rStyle w:val="Hyperlink"/>
          </w:rPr>
          <w:t>Table 4: PPP 2011 Conversion Factor, Private Consumption (LCU per international $)</w:t>
        </w:r>
        <w:r w:rsidR="00702275">
          <w:rPr>
            <w:webHidden/>
          </w:rPr>
          <w:tab/>
        </w:r>
        <w:r w:rsidR="00702275">
          <w:rPr>
            <w:webHidden/>
          </w:rPr>
          <w:fldChar w:fldCharType="begin"/>
        </w:r>
        <w:r w:rsidR="00702275">
          <w:rPr>
            <w:webHidden/>
          </w:rPr>
          <w:instrText xml:space="preserve"> PAGEREF _Toc23753598 \h </w:instrText>
        </w:r>
        <w:r w:rsidR="00702275">
          <w:rPr>
            <w:webHidden/>
          </w:rPr>
        </w:r>
        <w:r w:rsidR="00702275">
          <w:rPr>
            <w:webHidden/>
          </w:rPr>
          <w:fldChar w:fldCharType="separate"/>
        </w:r>
        <w:r w:rsidR="00702275">
          <w:rPr>
            <w:webHidden/>
          </w:rPr>
          <w:t>119</w:t>
        </w:r>
        <w:r w:rsidR="00702275">
          <w:rPr>
            <w:webHidden/>
          </w:rPr>
          <w:fldChar w:fldCharType="end"/>
        </w:r>
      </w:hyperlink>
    </w:p>
    <w:p w14:paraId="3EA4C0E7" w14:textId="57CC2936" w:rsidR="00702275" w:rsidRDefault="00D87E19">
      <w:pPr>
        <w:pStyle w:val="TOC1"/>
        <w:rPr>
          <w:rFonts w:asciiTheme="minorHAnsi" w:eastAsiaTheme="minorEastAsia" w:hAnsiTheme="minorHAnsi" w:cstheme="minorBidi"/>
          <w:color w:val="auto"/>
        </w:rPr>
      </w:pPr>
      <w:hyperlink w:anchor="_Toc23753599" w:history="1">
        <w:r w:rsidR="00702275" w:rsidRPr="007E2AA8">
          <w:rPr>
            <w:rStyle w:val="Hyperlink"/>
          </w:rPr>
          <w:t>Table 5: PPP 2005 Conversion Factor, Private Consumption (LCU per international $)</w:t>
        </w:r>
        <w:r w:rsidR="00702275">
          <w:rPr>
            <w:webHidden/>
          </w:rPr>
          <w:tab/>
        </w:r>
        <w:r w:rsidR="00702275">
          <w:rPr>
            <w:webHidden/>
          </w:rPr>
          <w:fldChar w:fldCharType="begin"/>
        </w:r>
        <w:r w:rsidR="00702275">
          <w:rPr>
            <w:webHidden/>
          </w:rPr>
          <w:instrText xml:space="preserve"> PAGEREF _Toc23753599 \h </w:instrText>
        </w:r>
        <w:r w:rsidR="00702275">
          <w:rPr>
            <w:webHidden/>
          </w:rPr>
        </w:r>
        <w:r w:rsidR="00702275">
          <w:rPr>
            <w:webHidden/>
          </w:rPr>
          <w:fldChar w:fldCharType="separate"/>
        </w:r>
        <w:r w:rsidR="00702275">
          <w:rPr>
            <w:webHidden/>
          </w:rPr>
          <w:t>122</w:t>
        </w:r>
        <w:r w:rsidR="00702275">
          <w:rPr>
            <w:webHidden/>
          </w:rPr>
          <w:fldChar w:fldCharType="end"/>
        </w:r>
      </w:hyperlink>
    </w:p>
    <w:p w14:paraId="51893163" w14:textId="61AEA154" w:rsidR="00702275" w:rsidRDefault="00D87E19">
      <w:pPr>
        <w:pStyle w:val="TOC1"/>
        <w:rPr>
          <w:rFonts w:asciiTheme="minorHAnsi" w:eastAsiaTheme="minorEastAsia" w:hAnsiTheme="minorHAnsi" w:cstheme="minorBidi"/>
          <w:color w:val="auto"/>
        </w:rPr>
      </w:pPr>
      <w:hyperlink w:anchor="_Toc23753600" w:history="1">
        <w:r w:rsidR="00702275" w:rsidRPr="007E2AA8">
          <w:rPr>
            <w:rStyle w:val="Hyperlink"/>
          </w:rPr>
          <w:t>Table 6A: Example of Flat Format Data: Consumption Amount in Kilograms</w:t>
        </w:r>
        <w:r w:rsidR="00702275">
          <w:rPr>
            <w:webHidden/>
          </w:rPr>
          <w:tab/>
        </w:r>
        <w:r w:rsidR="00702275">
          <w:rPr>
            <w:webHidden/>
          </w:rPr>
          <w:fldChar w:fldCharType="begin"/>
        </w:r>
        <w:r w:rsidR="00702275">
          <w:rPr>
            <w:webHidden/>
          </w:rPr>
          <w:instrText xml:space="preserve"> PAGEREF _Toc23753600 \h </w:instrText>
        </w:r>
        <w:r w:rsidR="00702275">
          <w:rPr>
            <w:webHidden/>
          </w:rPr>
        </w:r>
        <w:r w:rsidR="00702275">
          <w:rPr>
            <w:webHidden/>
          </w:rPr>
          <w:fldChar w:fldCharType="separate"/>
        </w:r>
        <w:r w:rsidR="00702275">
          <w:rPr>
            <w:webHidden/>
          </w:rPr>
          <w:t>125</w:t>
        </w:r>
        <w:r w:rsidR="00702275">
          <w:rPr>
            <w:webHidden/>
          </w:rPr>
          <w:fldChar w:fldCharType="end"/>
        </w:r>
      </w:hyperlink>
    </w:p>
    <w:p w14:paraId="17388A25" w14:textId="4FD782E8" w:rsidR="00702275" w:rsidRDefault="00D87E19">
      <w:pPr>
        <w:pStyle w:val="TOC1"/>
        <w:rPr>
          <w:rFonts w:asciiTheme="minorHAnsi" w:eastAsiaTheme="minorEastAsia" w:hAnsiTheme="minorHAnsi" w:cstheme="minorBidi"/>
          <w:color w:val="auto"/>
        </w:rPr>
      </w:pPr>
      <w:hyperlink w:anchor="_Toc23753601" w:history="1">
        <w:r w:rsidR="00702275" w:rsidRPr="007E2AA8">
          <w:rPr>
            <w:rStyle w:val="Hyperlink"/>
          </w:rPr>
          <w:t>Table 6B: Example of Rectangular Format Data: Consumption Amount in Kilograms</w:t>
        </w:r>
        <w:r w:rsidR="00702275">
          <w:rPr>
            <w:webHidden/>
          </w:rPr>
          <w:tab/>
        </w:r>
        <w:r w:rsidR="00702275">
          <w:rPr>
            <w:webHidden/>
          </w:rPr>
          <w:fldChar w:fldCharType="begin"/>
        </w:r>
        <w:r w:rsidR="00702275">
          <w:rPr>
            <w:webHidden/>
          </w:rPr>
          <w:instrText xml:space="preserve"> PAGEREF _Toc23753601 \h </w:instrText>
        </w:r>
        <w:r w:rsidR="00702275">
          <w:rPr>
            <w:webHidden/>
          </w:rPr>
        </w:r>
        <w:r w:rsidR="00702275">
          <w:rPr>
            <w:webHidden/>
          </w:rPr>
          <w:fldChar w:fldCharType="separate"/>
        </w:r>
        <w:r w:rsidR="00702275">
          <w:rPr>
            <w:webHidden/>
          </w:rPr>
          <w:t>125</w:t>
        </w:r>
        <w:r w:rsidR="00702275">
          <w:rPr>
            <w:webHidden/>
          </w:rPr>
          <w:fldChar w:fldCharType="end"/>
        </w:r>
      </w:hyperlink>
    </w:p>
    <w:p w14:paraId="6F18657C" w14:textId="6B31B665" w:rsidR="00702275" w:rsidRDefault="00D87E19">
      <w:pPr>
        <w:pStyle w:val="TOC1"/>
        <w:rPr>
          <w:rFonts w:asciiTheme="minorHAnsi" w:eastAsiaTheme="minorEastAsia" w:hAnsiTheme="minorHAnsi" w:cstheme="minorBidi"/>
          <w:color w:val="auto"/>
        </w:rPr>
      </w:pPr>
      <w:hyperlink w:anchor="_Toc23753602" w:history="1">
        <w:r w:rsidR="00702275" w:rsidRPr="007E2AA8">
          <w:rPr>
            <w:rStyle w:val="Hyperlink"/>
          </w:rPr>
          <w:t>Table 7: Unsatisfied Basic Needs Categories and Criteria</w:t>
        </w:r>
        <w:r w:rsidR="00702275">
          <w:rPr>
            <w:webHidden/>
          </w:rPr>
          <w:tab/>
        </w:r>
        <w:r w:rsidR="00702275">
          <w:rPr>
            <w:webHidden/>
          </w:rPr>
          <w:fldChar w:fldCharType="begin"/>
        </w:r>
        <w:r w:rsidR="00702275">
          <w:rPr>
            <w:webHidden/>
          </w:rPr>
          <w:instrText xml:space="preserve"> PAGEREF _Toc23753602 \h </w:instrText>
        </w:r>
        <w:r w:rsidR="00702275">
          <w:rPr>
            <w:webHidden/>
          </w:rPr>
        </w:r>
        <w:r w:rsidR="00702275">
          <w:rPr>
            <w:webHidden/>
          </w:rPr>
          <w:fldChar w:fldCharType="separate"/>
        </w:r>
        <w:r w:rsidR="00702275">
          <w:rPr>
            <w:webHidden/>
          </w:rPr>
          <w:t>168</w:t>
        </w:r>
        <w:r w:rsidR="00702275">
          <w:rPr>
            <w:webHidden/>
          </w:rPr>
          <w:fldChar w:fldCharType="end"/>
        </w:r>
      </w:hyperlink>
    </w:p>
    <w:p w14:paraId="15FA4128" w14:textId="3D6D17C0" w:rsidR="00702275" w:rsidRDefault="00D87E19">
      <w:pPr>
        <w:pStyle w:val="TOC1"/>
        <w:rPr>
          <w:rFonts w:asciiTheme="minorHAnsi" w:eastAsiaTheme="minorEastAsia" w:hAnsiTheme="minorHAnsi" w:cstheme="minorBidi"/>
          <w:color w:val="auto"/>
        </w:rPr>
      </w:pPr>
      <w:hyperlink w:anchor="_Toc23753603" w:history="1">
        <w:r w:rsidR="00702275" w:rsidRPr="007E2AA8">
          <w:rPr>
            <w:rStyle w:val="Hyperlink"/>
          </w:rPr>
          <w:t>Table 8: Reference Survey Anchoring Point Values</w:t>
        </w:r>
        <w:r w:rsidR="00702275">
          <w:rPr>
            <w:webHidden/>
          </w:rPr>
          <w:tab/>
        </w:r>
        <w:r w:rsidR="00702275">
          <w:rPr>
            <w:webHidden/>
          </w:rPr>
          <w:fldChar w:fldCharType="begin"/>
        </w:r>
        <w:r w:rsidR="00702275">
          <w:rPr>
            <w:webHidden/>
          </w:rPr>
          <w:instrText xml:space="preserve"> PAGEREF _Toc23753603 \h </w:instrText>
        </w:r>
        <w:r w:rsidR="00702275">
          <w:rPr>
            <w:webHidden/>
          </w:rPr>
        </w:r>
        <w:r w:rsidR="00702275">
          <w:rPr>
            <w:webHidden/>
          </w:rPr>
          <w:fldChar w:fldCharType="separate"/>
        </w:r>
        <w:r w:rsidR="00702275">
          <w:rPr>
            <w:webHidden/>
          </w:rPr>
          <w:t>169</w:t>
        </w:r>
        <w:r w:rsidR="00702275">
          <w:rPr>
            <w:webHidden/>
          </w:rPr>
          <w:fldChar w:fldCharType="end"/>
        </w:r>
      </w:hyperlink>
    </w:p>
    <w:p w14:paraId="3CA25FCB" w14:textId="26070575" w:rsidR="00702275" w:rsidRDefault="00D87E19">
      <w:pPr>
        <w:pStyle w:val="TOC1"/>
        <w:rPr>
          <w:rFonts w:asciiTheme="minorHAnsi" w:eastAsiaTheme="minorEastAsia" w:hAnsiTheme="minorHAnsi" w:cstheme="minorBidi"/>
          <w:color w:val="auto"/>
        </w:rPr>
      </w:pPr>
      <w:hyperlink w:anchor="_Toc23753604" w:history="1">
        <w:r w:rsidR="00702275" w:rsidRPr="007E2AA8">
          <w:rPr>
            <w:rStyle w:val="Hyperlink"/>
          </w:rPr>
          <w:t>Table 9: Example Cases that Show Variables with 0 or 1 ‘Yes’ Reponses</w:t>
        </w:r>
        <w:r w:rsidR="00702275">
          <w:rPr>
            <w:webHidden/>
          </w:rPr>
          <w:tab/>
        </w:r>
        <w:r w:rsidR="00702275">
          <w:rPr>
            <w:webHidden/>
          </w:rPr>
          <w:fldChar w:fldCharType="begin"/>
        </w:r>
        <w:r w:rsidR="00702275">
          <w:rPr>
            <w:webHidden/>
          </w:rPr>
          <w:instrText xml:space="preserve"> PAGEREF _Toc23753604 \h </w:instrText>
        </w:r>
        <w:r w:rsidR="00702275">
          <w:rPr>
            <w:webHidden/>
          </w:rPr>
        </w:r>
        <w:r w:rsidR="00702275">
          <w:rPr>
            <w:webHidden/>
          </w:rPr>
          <w:fldChar w:fldCharType="separate"/>
        </w:r>
        <w:r w:rsidR="00702275">
          <w:rPr>
            <w:webHidden/>
          </w:rPr>
          <w:t>180</w:t>
        </w:r>
        <w:r w:rsidR="00702275">
          <w:rPr>
            <w:webHidden/>
          </w:rPr>
          <w:fldChar w:fldCharType="end"/>
        </w:r>
      </w:hyperlink>
    </w:p>
    <w:p w14:paraId="3C41B46E" w14:textId="30D1E941" w:rsidR="00702275" w:rsidRDefault="00D87E19">
      <w:pPr>
        <w:pStyle w:val="TOC1"/>
        <w:rPr>
          <w:rFonts w:asciiTheme="minorHAnsi" w:eastAsiaTheme="minorEastAsia" w:hAnsiTheme="minorHAnsi" w:cstheme="minorBidi"/>
          <w:color w:val="auto"/>
        </w:rPr>
      </w:pPr>
      <w:hyperlink w:anchor="_Toc23753605" w:history="1">
        <w:r w:rsidR="00702275" w:rsidRPr="007E2AA8">
          <w:rPr>
            <w:rStyle w:val="Hyperlink"/>
          </w:rPr>
          <w:t>Table 10: Frequencies and Percentages by UBN Score</w:t>
        </w:r>
        <w:r w:rsidR="00702275">
          <w:rPr>
            <w:webHidden/>
          </w:rPr>
          <w:tab/>
        </w:r>
        <w:r w:rsidR="00702275">
          <w:rPr>
            <w:webHidden/>
          </w:rPr>
          <w:fldChar w:fldCharType="begin"/>
        </w:r>
        <w:r w:rsidR="00702275">
          <w:rPr>
            <w:webHidden/>
          </w:rPr>
          <w:instrText xml:space="preserve"> PAGEREF _Toc23753605 \h </w:instrText>
        </w:r>
        <w:r w:rsidR="00702275">
          <w:rPr>
            <w:webHidden/>
          </w:rPr>
        </w:r>
        <w:r w:rsidR="00702275">
          <w:rPr>
            <w:webHidden/>
          </w:rPr>
          <w:fldChar w:fldCharType="separate"/>
        </w:r>
        <w:r w:rsidR="00702275">
          <w:rPr>
            <w:webHidden/>
          </w:rPr>
          <w:t>185</w:t>
        </w:r>
        <w:r w:rsidR="00702275">
          <w:rPr>
            <w:webHidden/>
          </w:rPr>
          <w:fldChar w:fldCharType="end"/>
        </w:r>
      </w:hyperlink>
    </w:p>
    <w:p w14:paraId="3FB3B6F4" w14:textId="0685EFBC" w:rsidR="00702275" w:rsidRDefault="00D87E19">
      <w:pPr>
        <w:pStyle w:val="TOC1"/>
        <w:rPr>
          <w:rFonts w:asciiTheme="minorHAnsi" w:eastAsiaTheme="minorEastAsia" w:hAnsiTheme="minorHAnsi" w:cstheme="minorBidi"/>
          <w:color w:val="auto"/>
        </w:rPr>
      </w:pPr>
      <w:hyperlink w:anchor="_Toc23753606" w:history="1">
        <w:r w:rsidR="00702275" w:rsidRPr="007E2AA8">
          <w:rPr>
            <w:rStyle w:val="Hyperlink"/>
          </w:rPr>
          <w:t>Table 11: Comparison of the Original WEAI and A-WEAI</w:t>
        </w:r>
        <w:r w:rsidR="00702275">
          <w:rPr>
            <w:webHidden/>
          </w:rPr>
          <w:tab/>
        </w:r>
        <w:r w:rsidR="00702275">
          <w:rPr>
            <w:webHidden/>
          </w:rPr>
          <w:fldChar w:fldCharType="begin"/>
        </w:r>
        <w:r w:rsidR="00702275">
          <w:rPr>
            <w:webHidden/>
          </w:rPr>
          <w:instrText xml:space="preserve"> PAGEREF _Toc23753606 \h </w:instrText>
        </w:r>
        <w:r w:rsidR="00702275">
          <w:rPr>
            <w:webHidden/>
          </w:rPr>
        </w:r>
        <w:r w:rsidR="00702275">
          <w:rPr>
            <w:webHidden/>
          </w:rPr>
          <w:fldChar w:fldCharType="separate"/>
        </w:r>
        <w:r w:rsidR="00702275">
          <w:rPr>
            <w:webHidden/>
          </w:rPr>
          <w:t>205</w:t>
        </w:r>
        <w:r w:rsidR="00702275">
          <w:rPr>
            <w:webHidden/>
          </w:rPr>
          <w:fldChar w:fldCharType="end"/>
        </w:r>
      </w:hyperlink>
    </w:p>
    <w:p w14:paraId="6C7E840E" w14:textId="5117395F" w:rsidR="00702275" w:rsidRDefault="00D87E19">
      <w:pPr>
        <w:pStyle w:val="TOC1"/>
        <w:rPr>
          <w:rFonts w:asciiTheme="minorHAnsi" w:eastAsiaTheme="minorEastAsia" w:hAnsiTheme="minorHAnsi" w:cstheme="minorBidi"/>
          <w:color w:val="auto"/>
        </w:rPr>
      </w:pPr>
      <w:hyperlink w:anchor="_Toc23753607" w:history="1">
        <w:r w:rsidR="00702275" w:rsidRPr="007E2AA8">
          <w:rPr>
            <w:rStyle w:val="Hyperlink"/>
          </w:rPr>
          <w:t>Table 12: Activities Included in the A-WEAI Time Use Module</w:t>
        </w:r>
        <w:r w:rsidR="00702275">
          <w:rPr>
            <w:webHidden/>
          </w:rPr>
          <w:tab/>
        </w:r>
        <w:r w:rsidR="00702275">
          <w:rPr>
            <w:webHidden/>
          </w:rPr>
          <w:fldChar w:fldCharType="begin"/>
        </w:r>
        <w:r w:rsidR="00702275">
          <w:rPr>
            <w:webHidden/>
          </w:rPr>
          <w:instrText xml:space="preserve"> PAGEREF _Toc23753607 \h </w:instrText>
        </w:r>
        <w:r w:rsidR="00702275">
          <w:rPr>
            <w:webHidden/>
          </w:rPr>
        </w:r>
        <w:r w:rsidR="00702275">
          <w:rPr>
            <w:webHidden/>
          </w:rPr>
          <w:fldChar w:fldCharType="separate"/>
        </w:r>
        <w:r w:rsidR="00702275">
          <w:rPr>
            <w:webHidden/>
          </w:rPr>
          <w:t>210</w:t>
        </w:r>
        <w:r w:rsidR="00702275">
          <w:rPr>
            <w:webHidden/>
          </w:rPr>
          <w:fldChar w:fldCharType="end"/>
        </w:r>
      </w:hyperlink>
    </w:p>
    <w:p w14:paraId="4C9D0FFC" w14:textId="06B2E9CA" w:rsidR="00702275" w:rsidRDefault="00D87E19">
      <w:pPr>
        <w:pStyle w:val="TOC1"/>
        <w:rPr>
          <w:rFonts w:asciiTheme="minorHAnsi" w:eastAsiaTheme="minorEastAsia" w:hAnsiTheme="minorHAnsi" w:cstheme="minorBidi"/>
          <w:color w:val="auto"/>
        </w:rPr>
      </w:pPr>
      <w:hyperlink w:anchor="_Toc23753608" w:history="1">
        <w:r w:rsidR="00702275" w:rsidRPr="007E2AA8">
          <w:rPr>
            <w:rStyle w:val="Hyperlink"/>
          </w:rPr>
          <w:t>Table 13: ZOI Survey Variables and Response Options to Identify Illustrative Improved Management Practices and Technologies by Management Practice and Technology Type Category for Maize</w:t>
        </w:r>
        <w:r w:rsidR="00702275">
          <w:rPr>
            <w:webHidden/>
          </w:rPr>
          <w:tab/>
        </w:r>
        <w:r w:rsidR="00702275">
          <w:rPr>
            <w:webHidden/>
          </w:rPr>
          <w:fldChar w:fldCharType="begin"/>
        </w:r>
        <w:r w:rsidR="00702275">
          <w:rPr>
            <w:webHidden/>
          </w:rPr>
          <w:instrText xml:space="preserve"> PAGEREF _Toc23753608 \h </w:instrText>
        </w:r>
        <w:r w:rsidR="00702275">
          <w:rPr>
            <w:webHidden/>
          </w:rPr>
        </w:r>
        <w:r w:rsidR="00702275">
          <w:rPr>
            <w:webHidden/>
          </w:rPr>
          <w:fldChar w:fldCharType="separate"/>
        </w:r>
        <w:r w:rsidR="00702275">
          <w:rPr>
            <w:webHidden/>
          </w:rPr>
          <w:t>243</w:t>
        </w:r>
        <w:r w:rsidR="00702275">
          <w:rPr>
            <w:webHidden/>
          </w:rPr>
          <w:fldChar w:fldCharType="end"/>
        </w:r>
      </w:hyperlink>
    </w:p>
    <w:p w14:paraId="407B1CF9" w14:textId="46E9025E" w:rsidR="00702275" w:rsidRDefault="00D87E19">
      <w:pPr>
        <w:pStyle w:val="TOC1"/>
        <w:rPr>
          <w:rFonts w:asciiTheme="minorHAnsi" w:eastAsiaTheme="minorEastAsia" w:hAnsiTheme="minorHAnsi" w:cstheme="minorBidi"/>
          <w:color w:val="auto"/>
        </w:rPr>
      </w:pPr>
      <w:hyperlink w:anchor="_Toc23753609" w:history="1">
        <w:r w:rsidR="00702275" w:rsidRPr="007E2AA8">
          <w:rPr>
            <w:rStyle w:val="Hyperlink"/>
          </w:rPr>
          <w:t>Table 14: ZOI Survey Variables and Response Options to Identify Improved Aquaculture Management Practices and Technologies by Aquaculture Management Sub-category</w:t>
        </w:r>
        <w:r w:rsidR="00702275">
          <w:rPr>
            <w:webHidden/>
          </w:rPr>
          <w:tab/>
        </w:r>
        <w:r w:rsidR="00702275">
          <w:rPr>
            <w:webHidden/>
          </w:rPr>
          <w:fldChar w:fldCharType="begin"/>
        </w:r>
        <w:r w:rsidR="00702275">
          <w:rPr>
            <w:webHidden/>
          </w:rPr>
          <w:instrText xml:space="preserve"> PAGEREF _Toc23753609 \h </w:instrText>
        </w:r>
        <w:r w:rsidR="00702275">
          <w:rPr>
            <w:webHidden/>
          </w:rPr>
        </w:r>
        <w:r w:rsidR="00702275">
          <w:rPr>
            <w:webHidden/>
          </w:rPr>
          <w:fldChar w:fldCharType="separate"/>
        </w:r>
        <w:r w:rsidR="00702275">
          <w:rPr>
            <w:webHidden/>
          </w:rPr>
          <w:t>247</w:t>
        </w:r>
        <w:r w:rsidR="00702275">
          <w:rPr>
            <w:webHidden/>
          </w:rPr>
          <w:fldChar w:fldCharType="end"/>
        </w:r>
      </w:hyperlink>
    </w:p>
    <w:p w14:paraId="4E1361E9" w14:textId="2D7629F3" w:rsidR="00702275" w:rsidRDefault="00D87E19">
      <w:pPr>
        <w:pStyle w:val="TOC1"/>
        <w:rPr>
          <w:rFonts w:asciiTheme="minorHAnsi" w:eastAsiaTheme="minorEastAsia" w:hAnsiTheme="minorHAnsi" w:cstheme="minorBidi"/>
          <w:color w:val="auto"/>
        </w:rPr>
      </w:pPr>
      <w:hyperlink w:anchor="_Toc23753610" w:history="1">
        <w:r w:rsidR="00702275" w:rsidRPr="007E2AA8">
          <w:rPr>
            <w:rStyle w:val="Hyperlink"/>
          </w:rPr>
          <w:t>Table 15: ZOI Survey Variables and Response Options to Identify Improved Dairy Cow Management Practices and Technologies by Livestock Management Sub-category</w:t>
        </w:r>
        <w:r w:rsidR="00702275">
          <w:rPr>
            <w:webHidden/>
          </w:rPr>
          <w:tab/>
        </w:r>
        <w:r w:rsidR="00702275">
          <w:rPr>
            <w:webHidden/>
          </w:rPr>
          <w:fldChar w:fldCharType="begin"/>
        </w:r>
        <w:r w:rsidR="00702275">
          <w:rPr>
            <w:webHidden/>
          </w:rPr>
          <w:instrText xml:space="preserve"> PAGEREF _Toc23753610 \h </w:instrText>
        </w:r>
        <w:r w:rsidR="00702275">
          <w:rPr>
            <w:webHidden/>
          </w:rPr>
        </w:r>
        <w:r w:rsidR="00702275">
          <w:rPr>
            <w:webHidden/>
          </w:rPr>
          <w:fldChar w:fldCharType="separate"/>
        </w:r>
        <w:r w:rsidR="00702275">
          <w:rPr>
            <w:webHidden/>
          </w:rPr>
          <w:t>251</w:t>
        </w:r>
        <w:r w:rsidR="00702275">
          <w:rPr>
            <w:webHidden/>
          </w:rPr>
          <w:fldChar w:fldCharType="end"/>
        </w:r>
      </w:hyperlink>
    </w:p>
    <w:p w14:paraId="589FFF3C" w14:textId="0BFA3E3C" w:rsidR="00702275" w:rsidRDefault="00D87E19">
      <w:pPr>
        <w:pStyle w:val="TOC1"/>
        <w:rPr>
          <w:rFonts w:asciiTheme="minorHAnsi" w:eastAsiaTheme="minorEastAsia" w:hAnsiTheme="minorHAnsi" w:cstheme="minorBidi"/>
          <w:color w:val="auto"/>
        </w:rPr>
      </w:pPr>
      <w:hyperlink w:anchor="_Toc23753611" w:history="1">
        <w:r w:rsidR="00702275" w:rsidRPr="007E2AA8">
          <w:rPr>
            <w:rStyle w:val="Hyperlink"/>
          </w:rPr>
          <w:t>Table 16: Z-score Cutoffs for Children’s Nutritional Status Indicators</w:t>
        </w:r>
        <w:r w:rsidR="00702275">
          <w:rPr>
            <w:webHidden/>
          </w:rPr>
          <w:tab/>
        </w:r>
        <w:r w:rsidR="00702275">
          <w:rPr>
            <w:webHidden/>
          </w:rPr>
          <w:fldChar w:fldCharType="begin"/>
        </w:r>
        <w:r w:rsidR="00702275">
          <w:rPr>
            <w:webHidden/>
          </w:rPr>
          <w:instrText xml:space="preserve"> PAGEREF _Toc23753611 \h </w:instrText>
        </w:r>
        <w:r w:rsidR="00702275">
          <w:rPr>
            <w:webHidden/>
          </w:rPr>
        </w:r>
        <w:r w:rsidR="00702275">
          <w:rPr>
            <w:webHidden/>
          </w:rPr>
          <w:fldChar w:fldCharType="separate"/>
        </w:r>
        <w:r w:rsidR="00702275">
          <w:rPr>
            <w:webHidden/>
          </w:rPr>
          <w:t>282</w:t>
        </w:r>
        <w:r w:rsidR="00702275">
          <w:rPr>
            <w:webHidden/>
          </w:rPr>
          <w:fldChar w:fldCharType="end"/>
        </w:r>
      </w:hyperlink>
    </w:p>
    <w:p w14:paraId="0D0F879A" w14:textId="4FEE32A7" w:rsidR="00702275" w:rsidRDefault="00D87E19">
      <w:pPr>
        <w:pStyle w:val="TOC1"/>
        <w:rPr>
          <w:rFonts w:asciiTheme="minorHAnsi" w:eastAsiaTheme="minorEastAsia" w:hAnsiTheme="minorHAnsi" w:cstheme="minorBidi"/>
          <w:color w:val="auto"/>
        </w:rPr>
      </w:pPr>
      <w:hyperlink w:anchor="_Toc23753612" w:history="1">
        <w:r w:rsidR="00702275" w:rsidRPr="007E2AA8">
          <w:rPr>
            <w:rStyle w:val="Hyperlink"/>
          </w:rPr>
          <w:t>Table 17: Women’s Nutritional Status Category by BMI</w:t>
        </w:r>
        <w:r w:rsidR="00702275">
          <w:rPr>
            <w:webHidden/>
          </w:rPr>
          <w:tab/>
        </w:r>
        <w:r w:rsidR="00702275">
          <w:rPr>
            <w:webHidden/>
          </w:rPr>
          <w:fldChar w:fldCharType="begin"/>
        </w:r>
        <w:r w:rsidR="00702275">
          <w:rPr>
            <w:webHidden/>
          </w:rPr>
          <w:instrText xml:space="preserve"> PAGEREF _Toc23753612 \h </w:instrText>
        </w:r>
        <w:r w:rsidR="00702275">
          <w:rPr>
            <w:webHidden/>
          </w:rPr>
        </w:r>
        <w:r w:rsidR="00702275">
          <w:rPr>
            <w:webHidden/>
          </w:rPr>
          <w:fldChar w:fldCharType="separate"/>
        </w:r>
        <w:r w:rsidR="00702275">
          <w:rPr>
            <w:webHidden/>
          </w:rPr>
          <w:t>285</w:t>
        </w:r>
        <w:r w:rsidR="00702275">
          <w:rPr>
            <w:webHidden/>
          </w:rPr>
          <w:fldChar w:fldCharType="end"/>
        </w:r>
      </w:hyperlink>
    </w:p>
    <w:p w14:paraId="27D1DA84" w14:textId="00097CDD" w:rsidR="00702275" w:rsidRDefault="00D87E19">
      <w:pPr>
        <w:pStyle w:val="TOC1"/>
        <w:rPr>
          <w:rFonts w:asciiTheme="minorHAnsi" w:eastAsiaTheme="minorEastAsia" w:hAnsiTheme="minorHAnsi" w:cstheme="minorBidi"/>
          <w:color w:val="auto"/>
        </w:rPr>
      </w:pPr>
      <w:hyperlink w:anchor="_Toc23753613" w:history="1">
        <w:r w:rsidR="00702275" w:rsidRPr="007E2AA8">
          <w:rPr>
            <w:rStyle w:val="Hyperlink"/>
          </w:rPr>
          <w:t>Table 18: Seven Food Groups Used to Construct Dietary Diversity for Breastfed Children</w:t>
        </w:r>
        <w:r w:rsidR="00702275">
          <w:rPr>
            <w:webHidden/>
          </w:rPr>
          <w:tab/>
        </w:r>
        <w:r w:rsidR="00702275">
          <w:rPr>
            <w:webHidden/>
          </w:rPr>
          <w:fldChar w:fldCharType="begin"/>
        </w:r>
        <w:r w:rsidR="00702275">
          <w:rPr>
            <w:webHidden/>
          </w:rPr>
          <w:instrText xml:space="preserve"> PAGEREF _Toc23753613 \h </w:instrText>
        </w:r>
        <w:r w:rsidR="00702275">
          <w:rPr>
            <w:webHidden/>
          </w:rPr>
        </w:r>
        <w:r w:rsidR="00702275">
          <w:rPr>
            <w:webHidden/>
          </w:rPr>
          <w:fldChar w:fldCharType="separate"/>
        </w:r>
        <w:r w:rsidR="00702275">
          <w:rPr>
            <w:webHidden/>
          </w:rPr>
          <w:t>299</w:t>
        </w:r>
        <w:r w:rsidR="00702275">
          <w:rPr>
            <w:webHidden/>
          </w:rPr>
          <w:fldChar w:fldCharType="end"/>
        </w:r>
      </w:hyperlink>
    </w:p>
    <w:p w14:paraId="38B8BCF1" w14:textId="0EFB09B9" w:rsidR="00702275" w:rsidRDefault="00D87E19">
      <w:pPr>
        <w:pStyle w:val="TOC1"/>
        <w:rPr>
          <w:rFonts w:asciiTheme="minorHAnsi" w:eastAsiaTheme="minorEastAsia" w:hAnsiTheme="minorHAnsi" w:cstheme="minorBidi"/>
          <w:color w:val="auto"/>
        </w:rPr>
      </w:pPr>
      <w:hyperlink w:anchor="_Toc23753614" w:history="1">
        <w:r w:rsidR="00702275" w:rsidRPr="007E2AA8">
          <w:rPr>
            <w:rStyle w:val="Hyperlink"/>
          </w:rPr>
          <w:t>Table 19: Nine Food Groups Used to Generate Women’s Dietary Diversity Score</w:t>
        </w:r>
        <w:r w:rsidR="00702275">
          <w:rPr>
            <w:webHidden/>
          </w:rPr>
          <w:tab/>
        </w:r>
        <w:r w:rsidR="00702275">
          <w:rPr>
            <w:webHidden/>
          </w:rPr>
          <w:fldChar w:fldCharType="begin"/>
        </w:r>
        <w:r w:rsidR="00702275">
          <w:rPr>
            <w:webHidden/>
          </w:rPr>
          <w:instrText xml:space="preserve"> PAGEREF _Toc23753614 \h </w:instrText>
        </w:r>
        <w:r w:rsidR="00702275">
          <w:rPr>
            <w:webHidden/>
          </w:rPr>
        </w:r>
        <w:r w:rsidR="00702275">
          <w:rPr>
            <w:webHidden/>
          </w:rPr>
          <w:fldChar w:fldCharType="separate"/>
        </w:r>
        <w:r w:rsidR="00702275">
          <w:rPr>
            <w:webHidden/>
          </w:rPr>
          <w:t>306</w:t>
        </w:r>
        <w:r w:rsidR="00702275">
          <w:rPr>
            <w:webHidden/>
          </w:rPr>
          <w:fldChar w:fldCharType="end"/>
        </w:r>
      </w:hyperlink>
    </w:p>
    <w:p w14:paraId="22352BDD" w14:textId="1FDF661B" w:rsidR="00702275" w:rsidRDefault="00D87E19">
      <w:pPr>
        <w:pStyle w:val="TOC1"/>
        <w:rPr>
          <w:rFonts w:asciiTheme="minorHAnsi" w:eastAsiaTheme="minorEastAsia" w:hAnsiTheme="minorHAnsi" w:cstheme="minorBidi"/>
          <w:color w:val="auto"/>
        </w:rPr>
      </w:pPr>
      <w:hyperlink w:anchor="_Toc23753615" w:history="1">
        <w:r w:rsidR="00702275" w:rsidRPr="007E2AA8">
          <w:rPr>
            <w:rStyle w:val="Hyperlink"/>
          </w:rPr>
          <w:t>Table 20: Ten Food Groups Used to Generate Women’s Food Score</w:t>
        </w:r>
        <w:r w:rsidR="00702275">
          <w:rPr>
            <w:webHidden/>
          </w:rPr>
          <w:tab/>
        </w:r>
        <w:r w:rsidR="00702275">
          <w:rPr>
            <w:webHidden/>
          </w:rPr>
          <w:fldChar w:fldCharType="begin"/>
        </w:r>
        <w:r w:rsidR="00702275">
          <w:rPr>
            <w:webHidden/>
          </w:rPr>
          <w:instrText xml:space="preserve"> PAGEREF _Toc23753615 \h </w:instrText>
        </w:r>
        <w:r w:rsidR="00702275">
          <w:rPr>
            <w:webHidden/>
          </w:rPr>
        </w:r>
        <w:r w:rsidR="00702275">
          <w:rPr>
            <w:webHidden/>
          </w:rPr>
          <w:fldChar w:fldCharType="separate"/>
        </w:r>
        <w:r w:rsidR="00702275">
          <w:rPr>
            <w:webHidden/>
          </w:rPr>
          <w:t>309</w:t>
        </w:r>
        <w:r w:rsidR="00702275">
          <w:rPr>
            <w:webHidden/>
          </w:rPr>
          <w:fldChar w:fldCharType="end"/>
        </w:r>
      </w:hyperlink>
    </w:p>
    <w:p w14:paraId="6CE08D9B" w14:textId="778DDA20" w:rsidR="00702275" w:rsidRDefault="00D87E19">
      <w:pPr>
        <w:pStyle w:val="TOC1"/>
        <w:rPr>
          <w:rFonts w:asciiTheme="minorHAnsi" w:eastAsiaTheme="minorEastAsia" w:hAnsiTheme="minorHAnsi" w:cstheme="minorBidi"/>
          <w:color w:val="auto"/>
        </w:rPr>
      </w:pPr>
      <w:hyperlink w:anchor="_Toc23753616" w:history="1">
        <w:r w:rsidR="00702275" w:rsidRPr="007E2AA8">
          <w:rPr>
            <w:rStyle w:val="Hyperlink"/>
          </w:rPr>
          <w:t>Table A1: Summary of A-WEAI Domains, Indicators, Survey Questions, Variables, Definitions, and Weights</w:t>
        </w:r>
        <w:r w:rsidR="00702275">
          <w:rPr>
            <w:webHidden/>
          </w:rPr>
          <w:tab/>
        </w:r>
        <w:r w:rsidR="00702275">
          <w:rPr>
            <w:webHidden/>
          </w:rPr>
          <w:fldChar w:fldCharType="begin"/>
        </w:r>
        <w:r w:rsidR="00702275">
          <w:rPr>
            <w:webHidden/>
          </w:rPr>
          <w:instrText xml:space="preserve"> PAGEREF _Toc23753616 \h </w:instrText>
        </w:r>
        <w:r w:rsidR="00702275">
          <w:rPr>
            <w:webHidden/>
          </w:rPr>
        </w:r>
        <w:r w:rsidR="00702275">
          <w:rPr>
            <w:webHidden/>
          </w:rPr>
          <w:fldChar w:fldCharType="separate"/>
        </w:r>
        <w:r w:rsidR="00702275">
          <w:rPr>
            <w:webHidden/>
          </w:rPr>
          <w:t>313</w:t>
        </w:r>
        <w:r w:rsidR="00702275">
          <w:rPr>
            <w:webHidden/>
          </w:rPr>
          <w:fldChar w:fldCharType="end"/>
        </w:r>
      </w:hyperlink>
    </w:p>
    <w:p w14:paraId="56D747A8" w14:textId="08E0ACEF"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9" w:name="_Toc527036078"/>
      <w:bookmarkStart w:id="10" w:name="_Toc23753373"/>
      <w:bookmarkEnd w:id="3"/>
      <w:bookmarkEnd w:id="4"/>
      <w:r>
        <w:lastRenderedPageBreak/>
        <w:t>Abbreviations</w:t>
      </w:r>
      <w:bookmarkEnd w:id="9"/>
      <w:bookmarkEnd w:id="10"/>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proofErr w:type="spellStart"/>
      <w:r>
        <w:t>CSPro</w:t>
      </w:r>
      <w:proofErr w:type="spellEnd"/>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B20F9D0" w14:textId="77777777" w:rsidR="00181A00" w:rsidRDefault="00DE0718" w:rsidP="00DE0718">
      <w:pPr>
        <w:pStyle w:val="Sectiontitle"/>
        <w:jc w:val="center"/>
      </w:pPr>
      <w:bookmarkStart w:id="11" w:name="_Toc23753374"/>
      <w:bookmarkStart w:id="12" w:name="STD_VAR"/>
      <w:bookmarkStart w:id="13" w:name="_Toc526973548"/>
      <w:bookmarkStart w:id="14" w:name="_Toc527234073"/>
      <w:r>
        <w:lastRenderedPageBreak/>
        <w:t>Part</w:t>
      </w:r>
      <w:r w:rsidR="00F66448" w:rsidRPr="00FE42A9">
        <w:t xml:space="preserve"> I</w:t>
      </w:r>
      <w:r w:rsidR="00181A00">
        <w:t>.</w:t>
      </w:r>
      <w:bookmarkEnd w:id="11"/>
    </w:p>
    <w:p w14:paraId="2A05BC26" w14:textId="2B1C577D" w:rsidR="00BB1D07" w:rsidRPr="00FE42A9" w:rsidRDefault="00423ECC" w:rsidP="00DE0718">
      <w:pPr>
        <w:pStyle w:val="Sectiontitle"/>
        <w:jc w:val="center"/>
      </w:pPr>
      <w:bookmarkStart w:id="15" w:name="_Toc23753375"/>
      <w:r>
        <w:t>INTRODUCTION TO ZOI SURVEY DATA AND VARIABLES</w:t>
      </w:r>
      <w:bookmarkEnd w:id="15"/>
    </w:p>
    <w:p w14:paraId="35BBD41D" w14:textId="77777777" w:rsidR="000B2588" w:rsidRDefault="000B2588" w:rsidP="009A2DFD">
      <w:pPr>
        <w:pStyle w:val="Heading1"/>
        <w:numPr>
          <w:ilvl w:val="0"/>
          <w:numId w:val="17"/>
        </w:numPr>
        <w:ind w:left="720"/>
        <w:sectPr w:rsidR="000B2588" w:rsidSect="00DE0718">
          <w:footerReference w:type="default" r:id="rId17"/>
          <w:pgSz w:w="12240" w:h="15840" w:code="1"/>
          <w:pgMar w:top="1440" w:right="1440" w:bottom="1440" w:left="1440" w:header="720" w:footer="720" w:gutter="0"/>
          <w:pgNumType w:start="1"/>
          <w:cols w:space="720"/>
          <w:vAlign w:val="center"/>
          <w:docGrid w:linePitch="360"/>
        </w:sectPr>
      </w:pPr>
      <w:bookmarkStart w:id="16" w:name="_Toc527234059"/>
    </w:p>
    <w:p w14:paraId="25B21880" w14:textId="56026A7B" w:rsidR="00AF2CAF" w:rsidRPr="005D715A" w:rsidRDefault="00AF2CAF" w:rsidP="009A2DFD">
      <w:pPr>
        <w:pStyle w:val="Heading1"/>
        <w:numPr>
          <w:ilvl w:val="0"/>
          <w:numId w:val="17"/>
        </w:numPr>
        <w:ind w:left="720"/>
      </w:pPr>
      <w:bookmarkStart w:id="17" w:name="_Toc23753376"/>
      <w:r w:rsidRPr="006E1FB6">
        <w:lastRenderedPageBreak/>
        <w:t>Introduction</w:t>
      </w:r>
      <w:bookmarkEnd w:id="16"/>
      <w:bookmarkEnd w:id="17"/>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8" w:name="_BACKGROUND_1"/>
      <w:bookmarkStart w:id="19" w:name="_Toc485900134"/>
      <w:bookmarkEnd w:id="18"/>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20" w:name="_Toc17731393"/>
      <w:bookmarkStart w:id="21" w:name="_Toc17980166"/>
      <w:bookmarkStart w:id="22" w:name="_Toc17989609"/>
      <w:bookmarkStart w:id="23" w:name="_Toc18064638"/>
      <w:bookmarkStart w:id="24" w:name="_Toc17731394"/>
      <w:bookmarkStart w:id="25" w:name="_Toc17980167"/>
      <w:bookmarkStart w:id="26" w:name="_Toc17989610"/>
      <w:bookmarkStart w:id="27" w:name="_Toc18064639"/>
      <w:bookmarkStart w:id="28" w:name="_FEED_THE_FUTURE"/>
      <w:bookmarkStart w:id="29" w:name="_Toc526973535"/>
      <w:bookmarkStart w:id="30" w:name="_Toc527234060"/>
      <w:bookmarkStart w:id="31" w:name="_Toc23753377"/>
      <w:bookmarkEnd w:id="19"/>
      <w:bookmarkEnd w:id="20"/>
      <w:bookmarkEnd w:id="21"/>
      <w:bookmarkEnd w:id="22"/>
      <w:bookmarkEnd w:id="23"/>
      <w:bookmarkEnd w:id="24"/>
      <w:bookmarkEnd w:id="25"/>
      <w:bookmarkEnd w:id="26"/>
      <w:bookmarkEnd w:id="27"/>
      <w:bookmarkEnd w:id="28"/>
      <w:r w:rsidRPr="005D715A">
        <w:lastRenderedPageBreak/>
        <w:t>Feed the Future population-based ZOI-level performance indicators</w:t>
      </w:r>
      <w:bookmarkEnd w:id="29"/>
      <w:bookmarkEnd w:id="30"/>
      <w:bookmarkEnd w:id="31"/>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 xml:space="preserve">the </w:t>
      </w:r>
      <w:proofErr w:type="spellStart"/>
      <w:r w:rsidRPr="005D715A">
        <w:t>endline</w:t>
      </w:r>
      <w:proofErr w:type="spellEnd"/>
      <w:r w:rsidRPr="005D715A">
        <w:t xml:space="preserve"> for phase one and the baseline for phase two</w:t>
      </w:r>
      <w:r>
        <w:t xml:space="preserve"> in a number of countries</w:t>
      </w:r>
      <w:r w:rsidRPr="005D715A">
        <w:t xml:space="preserve">. The phase one data analysis entails generating </w:t>
      </w:r>
      <w:proofErr w:type="spellStart"/>
      <w:r w:rsidRPr="005D715A">
        <w:t>endline</w:t>
      </w:r>
      <w:proofErr w:type="spellEnd"/>
      <w:r w:rsidRPr="005D715A">
        <w:t xml:space="preserv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2" w:name="_Toc504133994"/>
      <w:bookmarkStart w:id="33" w:name="_Toc523496729"/>
      <w:bookmarkStart w:id="34" w:name="_Toc527234190"/>
      <w:bookmarkStart w:id="35" w:name="_Toc23753595"/>
      <w:r w:rsidRPr="005D715A">
        <w:t xml:space="preserve">Table 1: </w:t>
      </w:r>
      <w:bookmarkEnd w:id="32"/>
      <w:r w:rsidRPr="005D715A">
        <w:t xml:space="preserve">Population-based ZOI-level Performance Indicators </w:t>
      </w:r>
      <w:bookmarkEnd w:id="33"/>
      <w:r w:rsidRPr="005D715A">
        <w:t>by Program Phase</w:t>
      </w:r>
      <w:bookmarkEnd w:id="34"/>
      <w:bookmarkEnd w:id="35"/>
    </w:p>
    <w:tbl>
      <w:tblPr>
        <w:tblW w:w="5000" w:type="pct"/>
        <w:tblLook w:val="04A0" w:firstRow="1" w:lastRow="0" w:firstColumn="1" w:lastColumn="0" w:noHBand="0" w:noVBand="1"/>
      </w:tblPr>
      <w:tblGrid>
        <w:gridCol w:w="440"/>
        <w:gridCol w:w="4348"/>
        <w:gridCol w:w="4339"/>
        <w:gridCol w:w="449"/>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6" w:name="_ZOI_POPULATION-BASED_INDICATOR_1"/>
      <w:bookmarkEnd w:id="36"/>
    </w:p>
    <w:p w14:paraId="3EC77279" w14:textId="0AD61FE5" w:rsidR="00AF2CAF" w:rsidRPr="005D715A" w:rsidRDefault="00AF2CAF" w:rsidP="00E84A97">
      <w:pPr>
        <w:pStyle w:val="Heading2"/>
        <w:numPr>
          <w:ilvl w:val="1"/>
          <w:numId w:val="202"/>
        </w:numPr>
        <w:ind w:left="1440" w:hanging="720"/>
      </w:pPr>
      <w:bookmarkStart w:id="37" w:name="_Toc526973536"/>
      <w:bookmarkStart w:id="38" w:name="_Toc527234061"/>
      <w:bookmarkStart w:id="39" w:name="_Toc23753378"/>
      <w:r w:rsidRPr="005D715A">
        <w:t>Feed the Future ZOI Survey 2018</w:t>
      </w:r>
      <w:r>
        <w:t>-</w:t>
      </w:r>
      <w:r w:rsidRPr="005D715A">
        <w:t>20</w:t>
      </w:r>
      <w:r w:rsidR="006E0A9D">
        <w:t>19</w:t>
      </w:r>
      <w:r>
        <w:t xml:space="preserve"> core</w:t>
      </w:r>
      <w:r w:rsidRPr="005D715A">
        <w:t xml:space="preserve"> questionnaire</w:t>
      </w:r>
      <w:bookmarkEnd w:id="37"/>
      <w:bookmarkEnd w:id="38"/>
      <w:bookmarkEnd w:id="39"/>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40" w:name="_Toc526973537"/>
      <w:bookmarkStart w:id="41" w:name="_Toc527234062"/>
      <w:bookmarkStart w:id="42" w:name="_Toc23753379"/>
      <w:r w:rsidRPr="005D715A">
        <w:t>Data management and results reporting</w:t>
      </w:r>
      <w:bookmarkEnd w:id="40"/>
      <w:bookmarkEnd w:id="41"/>
      <w:bookmarkEnd w:id="42"/>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w:t>
      </w:r>
      <w:proofErr w:type="spellStart"/>
      <w:r>
        <w:rPr>
          <w:rFonts w:eastAsia="Cabin"/>
        </w:rPr>
        <w:t>endline</w:t>
      </w:r>
      <w:proofErr w:type="spellEnd"/>
      <w:r>
        <w:rPr>
          <w:rFonts w:eastAsia="Cabin"/>
        </w:rPr>
        <w:t xml:space="preserve"> reports, statistical tests of difference are also conducted between baseline and </w:t>
      </w:r>
      <w:proofErr w:type="spellStart"/>
      <w:r>
        <w:rPr>
          <w:rFonts w:eastAsia="Cabin"/>
        </w:rPr>
        <w:t>endline</w:t>
      </w:r>
      <w:proofErr w:type="spellEnd"/>
      <w:r>
        <w:rPr>
          <w:rFonts w:eastAsia="Cabin"/>
        </w:rPr>
        <w:t xml:space="preserve"> values. </w:t>
      </w:r>
      <w:r w:rsidRPr="005D715A">
        <w:t>ZOI Survey findings are presented in country reports</w:t>
      </w:r>
      <w:r>
        <w:t>. S</w:t>
      </w:r>
      <w:r w:rsidRPr="005D715A">
        <w:t>tandardized template</w:t>
      </w:r>
      <w:r>
        <w:t xml:space="preserve">s for the phase one </w:t>
      </w:r>
      <w:proofErr w:type="spellStart"/>
      <w:r>
        <w:t>endline</w:t>
      </w:r>
      <w:proofErr w:type="spellEnd"/>
      <w:r>
        <w:t xml:space="preserv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3" w:name="_PURPOSE_OF_THE"/>
      <w:bookmarkStart w:id="44" w:name="_OBJECTIVE_OF_THE"/>
      <w:bookmarkStart w:id="45" w:name="_SELECTION_OF_MIDTERM"/>
      <w:bookmarkStart w:id="46" w:name="_TIMING_OF_DATA_1"/>
      <w:bookmarkStart w:id="47" w:name="_CRITERIA_FOR_DETERMINING_2"/>
      <w:bookmarkStart w:id="48" w:name="_DATE_BY_WHICH"/>
      <w:bookmarkStart w:id="49" w:name="_REMINDER:_DATE_BY"/>
      <w:bookmarkStart w:id="50" w:name="_DETERMINING_SAMPLE_SIZE_1"/>
      <w:bookmarkStart w:id="51" w:name="_STEPS_TO_DETERMINE_1"/>
      <w:bookmarkStart w:id="52" w:name="_GEOOGRAPHIC_FOCUS_AND"/>
      <w:bookmarkStart w:id="53" w:name="_GEOGRAPHIC_FOCUS_AND"/>
      <w:bookmarkEnd w:id="43"/>
      <w:bookmarkEnd w:id="44"/>
      <w:bookmarkEnd w:id="45"/>
      <w:bookmarkEnd w:id="46"/>
      <w:bookmarkEnd w:id="47"/>
      <w:bookmarkEnd w:id="48"/>
      <w:bookmarkEnd w:id="49"/>
      <w:bookmarkEnd w:id="50"/>
      <w:bookmarkEnd w:id="51"/>
      <w:bookmarkEnd w:id="52"/>
      <w:bookmarkEnd w:id="53"/>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4" w:name="_Toc485900135"/>
      <w:bookmarkStart w:id="55" w:name="_Toc485999181"/>
      <w:bookmarkStart w:id="56" w:name="_Toc526973538"/>
      <w:bookmarkStart w:id="57" w:name="_Toc527234063"/>
      <w:r>
        <w:br w:type="page"/>
      </w:r>
    </w:p>
    <w:p w14:paraId="58BD2EF3" w14:textId="4F52A97C" w:rsidR="00AF2CAF" w:rsidRPr="005D715A" w:rsidRDefault="00AF2CAF" w:rsidP="009A2DFD">
      <w:pPr>
        <w:pStyle w:val="Heading1"/>
        <w:numPr>
          <w:ilvl w:val="0"/>
          <w:numId w:val="17"/>
        </w:numPr>
        <w:ind w:left="720"/>
      </w:pPr>
      <w:bookmarkStart w:id="58" w:name="_Toc23753380"/>
      <w:r>
        <w:lastRenderedPageBreak/>
        <w:t>Organization</w:t>
      </w:r>
      <w:r w:rsidRPr="005D715A">
        <w:t xml:space="preserve"> </w:t>
      </w:r>
      <w:r>
        <w:t>of</w:t>
      </w:r>
      <w:r w:rsidRPr="005D715A">
        <w:t xml:space="preserve"> ZOI </w:t>
      </w:r>
      <w:r>
        <w:t>Survey</w:t>
      </w:r>
      <w:r w:rsidRPr="005D715A">
        <w:t xml:space="preserve"> </w:t>
      </w:r>
      <w:bookmarkEnd w:id="54"/>
      <w:bookmarkEnd w:id="55"/>
      <w:bookmarkEnd w:id="56"/>
      <w:r>
        <w:t>data</w:t>
      </w:r>
      <w:bookmarkEnd w:id="57"/>
      <w:bookmarkEnd w:id="58"/>
    </w:p>
    <w:p w14:paraId="51057AF5" w14:textId="5E32F3D0" w:rsidR="00AF2CAF" w:rsidRPr="005D715A" w:rsidRDefault="00AF2CAF" w:rsidP="00CD2417">
      <w:pPr>
        <w:pStyle w:val="Heading2"/>
      </w:pPr>
      <w:bookmarkStart w:id="59" w:name="_Toc526973539"/>
      <w:bookmarkStart w:id="60" w:name="_Toc527234064"/>
      <w:bookmarkStart w:id="61" w:name="_Toc23753381"/>
      <w:r>
        <w:t>2.1</w:t>
      </w:r>
      <w:r>
        <w:tab/>
      </w:r>
      <w:r w:rsidRPr="005D715A">
        <w:t xml:space="preserve">Structure of the Feed the Future </w:t>
      </w:r>
      <w:r>
        <w:t>ZOI Survey</w:t>
      </w:r>
      <w:r w:rsidRPr="005D715A">
        <w:t xml:space="preserve"> data files</w:t>
      </w:r>
      <w:bookmarkEnd w:id="59"/>
      <w:bookmarkEnd w:id="60"/>
      <w:bookmarkEnd w:id="61"/>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urveys use a public domain software package called Census and Survey Processing System (</w:t>
      </w:r>
      <w:proofErr w:type="spellStart"/>
      <w:r w:rsidRPr="005D715A">
        <w:t>CSPro</w:t>
      </w:r>
      <w:proofErr w:type="spellEnd"/>
      <w:r w:rsidRPr="005D715A">
        <w:t xml:space="preserve">) to enter, edit, and tabulate data during fieldwork. This software is developed and supported by the U.S. Census Bureau and ICF to support collection and data transfer on Android and Windows devices. </w:t>
      </w:r>
      <w:proofErr w:type="spellStart"/>
      <w:r w:rsidRPr="005D715A">
        <w:t>CSPro</w:t>
      </w:r>
      <w:proofErr w:type="spellEnd"/>
      <w:r w:rsidRPr="005D715A">
        <w:t xml:space="preserve">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w:t>
      </w:r>
      <w:proofErr w:type="spellStart"/>
      <w:r>
        <w:t>CSPro</w:t>
      </w:r>
      <w:proofErr w:type="spellEnd"/>
      <w:r>
        <w:t xml:space="preserve">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w:t>
      </w:r>
      <w:proofErr w:type="spellStart"/>
      <w:r>
        <w:t>CSPro</w:t>
      </w:r>
      <w:proofErr w:type="spellEnd"/>
      <w:r>
        <w:t xml:space="preserve"> hierarchical files must be converted into a flat file or a rectangular file for statistical analysis. The ZOI Survey </w:t>
      </w:r>
      <w:proofErr w:type="spellStart"/>
      <w:r>
        <w:t>CSPro</w:t>
      </w:r>
      <w:proofErr w:type="spellEnd"/>
      <w:r>
        <w:t xml:space="preserve">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2" w:name="_Toc526973540"/>
      <w:bookmarkStart w:id="63" w:name="_Toc527234065"/>
      <w:bookmarkStart w:id="64" w:name="_Toc23753382"/>
      <w:r>
        <w:t>2.1.1</w:t>
      </w:r>
      <w:r>
        <w:tab/>
      </w:r>
      <w:r w:rsidR="00AF2CAF" w:rsidRPr="005D715A">
        <w:t>Hierarchical files</w:t>
      </w:r>
      <w:bookmarkEnd w:id="62"/>
      <w:bookmarkEnd w:id="63"/>
      <w:bookmarkEnd w:id="64"/>
    </w:p>
    <w:p w14:paraId="769AC247" w14:textId="6277BECC" w:rsidR="00AF2CAF" w:rsidRDefault="00AF2CAF" w:rsidP="0057551D">
      <w:pPr>
        <w:pStyle w:val="BodyText"/>
      </w:pPr>
      <w:r w:rsidRPr="005D715A">
        <w:t xml:space="preserve">Data collection using </w:t>
      </w:r>
      <w:proofErr w:type="spellStart"/>
      <w:r w:rsidRPr="005D715A">
        <w:t>CSPro</w:t>
      </w:r>
      <w:proofErr w:type="spellEnd"/>
      <w:r w:rsidRPr="005D715A">
        <w:t xml:space="preserve">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0288"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468B5" id="Straight Connector 2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57216"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28FA8" id="Straight Connector 2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414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w:t>
      </w:r>
      <w:proofErr w:type="spellStart"/>
      <w:r>
        <w:t>CSPro</w:t>
      </w:r>
      <w:proofErr w:type="spellEnd"/>
      <w:r>
        <w:t xml:space="preserve">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5" w:name="_Toc526973541"/>
      <w:bookmarkStart w:id="66" w:name="_Toc527234066"/>
      <w:bookmarkStart w:id="67" w:name="_Toc23753383"/>
      <w:r>
        <w:t>2.1.2</w:t>
      </w:r>
      <w:r>
        <w:tab/>
      </w:r>
      <w:r w:rsidRPr="005D715A">
        <w:t>Flat files</w:t>
      </w:r>
      <w:bookmarkEnd w:id="65"/>
      <w:bookmarkEnd w:id="66"/>
      <w:bookmarkEnd w:id="67"/>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w:t>
      </w:r>
      <w:proofErr w:type="spellStart"/>
      <w:r>
        <w:t>CSPro</w:t>
      </w:r>
      <w:proofErr w:type="spellEnd"/>
      <w:r>
        <w:t xml:space="preserve">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8" w:name="_Toc526973544"/>
      <w:bookmarkStart w:id="69" w:name="_Toc527234069"/>
    </w:p>
    <w:p w14:paraId="75C0925F" w14:textId="6651785F" w:rsidR="00AF2CAF" w:rsidRPr="005D715A" w:rsidRDefault="00AF2CAF" w:rsidP="00E84A97">
      <w:pPr>
        <w:pStyle w:val="Heading3"/>
        <w:spacing w:before="0"/>
        <w:ind w:left="2160" w:hanging="720"/>
      </w:pPr>
      <w:bookmarkStart w:id="70" w:name="_Toc23753384"/>
      <w:r>
        <w:lastRenderedPageBreak/>
        <w:t>2.1.3</w:t>
      </w:r>
      <w:r>
        <w:tab/>
      </w:r>
      <w:r w:rsidRPr="005D715A">
        <w:t xml:space="preserve">Formats </w:t>
      </w:r>
      <w:r>
        <w:t xml:space="preserve">and naming convention </w:t>
      </w:r>
      <w:r w:rsidRPr="005D715A">
        <w:t>of datasets</w:t>
      </w:r>
      <w:bookmarkEnd w:id="68"/>
      <w:bookmarkEnd w:id="69"/>
      <w:r>
        <w:t xml:space="preserve"> exported from </w:t>
      </w:r>
      <w:proofErr w:type="spellStart"/>
      <w:r>
        <w:t>CSPro</w:t>
      </w:r>
      <w:bookmarkEnd w:id="70"/>
      <w:proofErr w:type="spellEnd"/>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w:t>
      </w:r>
      <w:proofErr w:type="spellStart"/>
      <w:r>
        <w:t>CSPro</w:t>
      </w:r>
      <w:proofErr w:type="spellEnd"/>
      <w:r>
        <w:t xml:space="preserve"> are presented </w:t>
      </w:r>
      <w:r w:rsidR="00046287">
        <w:t>in Table 2</w:t>
      </w:r>
      <w:r>
        <w:t>.</w:t>
      </w:r>
    </w:p>
    <w:p w14:paraId="09F7EE94" w14:textId="5D9AB05E" w:rsidR="00AF2CAF" w:rsidRPr="005D715A" w:rsidRDefault="00046287" w:rsidP="00F75190">
      <w:pPr>
        <w:pStyle w:val="Tabletitle"/>
      </w:pPr>
      <w:bookmarkStart w:id="71" w:name="_Toc527234192"/>
      <w:bookmarkStart w:id="72" w:name="_Toc23753596"/>
      <w:r>
        <w:t>Table 2</w:t>
      </w:r>
      <w:r w:rsidR="00AF2CAF" w:rsidRPr="005D715A">
        <w:t>: Data File Names by Unit</w:t>
      </w:r>
      <w:r w:rsidR="00AF2CAF">
        <w:t xml:space="preserve">s of </w:t>
      </w:r>
      <w:r w:rsidR="00AF2CAF" w:rsidRPr="005D715A">
        <w:t>Analysis and File Format</w:t>
      </w:r>
      <w:bookmarkEnd w:id="71"/>
      <w:bookmarkEnd w:id="72"/>
    </w:p>
    <w:tbl>
      <w:tblPr>
        <w:tblStyle w:val="TableGrid"/>
        <w:tblW w:w="4207" w:type="pct"/>
        <w:jc w:val="center"/>
        <w:tblLook w:val="04A0" w:firstRow="1" w:lastRow="0" w:firstColumn="1" w:lastColumn="0" w:noHBand="0" w:noVBand="1"/>
      </w:tblPr>
      <w:tblGrid>
        <w:gridCol w:w="2199"/>
        <w:gridCol w:w="2929"/>
        <w:gridCol w:w="2929"/>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w:t>
            </w:r>
            <w:proofErr w:type="spellStart"/>
            <w:r w:rsidRPr="005D715A">
              <w:rPr>
                <w:b/>
                <w:color w:val="FFFFFF" w:themeColor="background1"/>
                <w:sz w:val="20"/>
                <w:szCs w:val="20"/>
              </w:rPr>
              <w:t>CSPro</w:t>
            </w:r>
            <w:proofErr w:type="spellEnd"/>
            <w:r w:rsidRPr="005D715A">
              <w:rPr>
                <w:b/>
                <w:color w:val="FFFFFF" w:themeColor="background1"/>
                <w:sz w:val="20"/>
                <w:szCs w:val="20"/>
              </w:rPr>
              <w:t>)</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3" w:name="_Hlk494886689"/>
            <w:proofErr w:type="spellStart"/>
            <w:r>
              <w:rPr>
                <w:sz w:val="20"/>
                <w:szCs w:val="20"/>
              </w:rPr>
              <w:t>CFTF_HOUSEHOLD_Date</w:t>
            </w:r>
            <w:bookmarkEnd w:id="73"/>
            <w:proofErr w:type="spellEnd"/>
          </w:p>
        </w:tc>
        <w:tc>
          <w:tcPr>
            <w:tcW w:w="2860" w:type="dxa"/>
          </w:tcPr>
          <w:p w14:paraId="3351C77E" w14:textId="045814DA" w:rsidR="00AF2CAF" w:rsidRPr="005D715A" w:rsidRDefault="00AF2CAF" w:rsidP="007C3E4F">
            <w:pPr>
              <w:rPr>
                <w:sz w:val="20"/>
                <w:szCs w:val="20"/>
              </w:rPr>
            </w:pPr>
            <w:proofErr w:type="spellStart"/>
            <w:r>
              <w:rPr>
                <w:sz w:val="20"/>
                <w:szCs w:val="20"/>
              </w:rPr>
              <w:t>CFTF_HOUSEHOLD_Date</w:t>
            </w:r>
            <w:proofErr w:type="spellEnd"/>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proofErr w:type="spellStart"/>
            <w:r>
              <w:rPr>
                <w:sz w:val="20"/>
                <w:szCs w:val="20"/>
              </w:rPr>
              <w:t>Individual</w:t>
            </w:r>
            <w:r>
              <w:rPr>
                <w:sz w:val="20"/>
                <w:szCs w:val="20"/>
                <w:vertAlign w:val="superscript"/>
              </w:rPr>
              <w:t>a</w:t>
            </w:r>
            <w:proofErr w:type="spellEnd"/>
          </w:p>
        </w:tc>
        <w:tc>
          <w:tcPr>
            <w:tcW w:w="2860" w:type="dxa"/>
          </w:tcPr>
          <w:p w14:paraId="6FD52CF8" w14:textId="200EAA5D" w:rsidR="00AF2CAF" w:rsidRPr="005D715A" w:rsidRDefault="00AF2CAF" w:rsidP="0057551D">
            <w:pPr>
              <w:rPr>
                <w:sz w:val="20"/>
                <w:szCs w:val="20"/>
              </w:rPr>
            </w:pPr>
            <w:proofErr w:type="spellStart"/>
            <w:r>
              <w:rPr>
                <w:sz w:val="20"/>
                <w:szCs w:val="20"/>
              </w:rPr>
              <w:t>CFTF_PERSONS_Date</w:t>
            </w:r>
            <w:proofErr w:type="spellEnd"/>
          </w:p>
        </w:tc>
        <w:tc>
          <w:tcPr>
            <w:tcW w:w="2860" w:type="dxa"/>
          </w:tcPr>
          <w:p w14:paraId="602B0D91" w14:textId="03A12A8F" w:rsidR="00AF2CAF" w:rsidRPr="005D715A" w:rsidRDefault="00AF2CAF" w:rsidP="0057551D">
            <w:pPr>
              <w:rPr>
                <w:sz w:val="20"/>
                <w:szCs w:val="20"/>
              </w:rPr>
            </w:pPr>
            <w:proofErr w:type="spellStart"/>
            <w:r>
              <w:rPr>
                <w:sz w:val="20"/>
                <w:szCs w:val="20"/>
              </w:rPr>
              <w:t>CFTF_PERSONS_Date</w:t>
            </w:r>
            <w:proofErr w:type="spellEnd"/>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proofErr w:type="spellStart"/>
      <w:r w:rsidRPr="00F467EC">
        <w:rPr>
          <w:sz w:val="18"/>
          <w:szCs w:val="18"/>
          <w:vertAlign w:val="superscript"/>
        </w:rPr>
        <w:t>a</w:t>
      </w:r>
      <w:proofErr w:type="spellEnd"/>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w:t>
      </w:r>
      <w:proofErr w:type="spellStart"/>
      <w:r w:rsidRPr="00EC1917">
        <w:t>CSPro</w:t>
      </w:r>
      <w:proofErr w:type="spellEnd"/>
      <w:r w:rsidRPr="00EC1917">
        <w:t xml:space="preserve">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xml:space="preserve">. All associated documentation and syntax are included when downloading data files. More information on exporting data from </w:t>
      </w:r>
      <w:proofErr w:type="spellStart"/>
      <w:r w:rsidRPr="00F467EC">
        <w:t>CSPro</w:t>
      </w:r>
      <w:proofErr w:type="spellEnd"/>
      <w:r w:rsidRPr="00F467EC">
        <w:t xml:space="preserve">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4" w:name="_Toc23753385"/>
      <w:bookmarkStart w:id="75" w:name="_Toc526973545"/>
      <w:bookmarkStart w:id="76" w:name="_Toc527234070"/>
      <w:r>
        <w:t>2.1.4</w:t>
      </w:r>
      <w:r>
        <w:tab/>
      </w:r>
      <w:r w:rsidRPr="005D715A">
        <w:t>Matching relationships</w:t>
      </w:r>
      <w:bookmarkEnd w:id="74"/>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7" w:name="_Toc23753386"/>
      <w:r w:rsidRPr="005D715A">
        <w:t>Variable nam</w:t>
      </w:r>
      <w:r>
        <w:t>e</w:t>
      </w:r>
      <w:r w:rsidRPr="005D715A">
        <w:t xml:space="preserve"> conventions</w:t>
      </w:r>
      <w:bookmarkEnd w:id="75"/>
      <w:bookmarkEnd w:id="76"/>
      <w:bookmarkEnd w:id="77"/>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w:t>
      </w:r>
      <w:proofErr w:type="spellStart"/>
      <w:r>
        <w:rPr>
          <w:sz w:val="22"/>
        </w:rPr>
        <w:t>CSPro</w:t>
      </w:r>
      <w:proofErr w:type="spellEnd"/>
      <w:r>
        <w:rPr>
          <w:sz w:val="22"/>
        </w:rPr>
        <w:t xml:space="preserve">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8" w:name="_Toc23753387"/>
      <w:r>
        <w:t>2.2.1</w:t>
      </w:r>
      <w:r>
        <w:tab/>
      </w:r>
      <w:r w:rsidRPr="005D715A">
        <w:t>General variable naming</w:t>
      </w:r>
      <w:bookmarkEnd w:id="78"/>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proofErr w:type="spellStart"/>
      <w:r>
        <w:rPr>
          <w:rFonts w:asciiTheme="majorHAnsi" w:hAnsiTheme="majorHAnsi"/>
          <w:sz w:val="22"/>
          <w:szCs w:val="22"/>
        </w:rPr>
        <w:t>ah+</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w:t>
      </w:r>
      <w:r w:rsidR="00AF2CAF">
        <w:rPr>
          <w:rFonts w:asciiTheme="majorHAnsi" w:hAnsiTheme="majorHAnsi"/>
          <w:sz w:val="22"/>
          <w:szCs w:val="22"/>
        </w:rPr>
        <w:t xml:space="preserve">identifier </w:t>
      </w:r>
      <w:r w:rsidR="00AF2CAF" w:rsidRPr="005D715A">
        <w:rPr>
          <w:rFonts w:asciiTheme="majorHAnsi" w:hAnsiTheme="majorHAnsi"/>
          <w:sz w:val="22"/>
          <w:szCs w:val="22"/>
        </w:rPr>
        <w:t>(</w:t>
      </w:r>
      <w:proofErr w:type="spellStart"/>
      <w:r w:rsidR="00AF2CAF" w:rsidRPr="005D715A">
        <w:rPr>
          <w:rFonts w:asciiTheme="majorHAnsi" w:hAnsiTheme="majorHAnsi"/>
          <w:sz w:val="22"/>
          <w:szCs w:val="22"/>
        </w:rPr>
        <w:t>ahyear</w:t>
      </w:r>
      <w:proofErr w:type="spellEnd"/>
      <w:r w:rsidR="00AF2CAF" w:rsidRPr="005D715A">
        <w:rPr>
          <w:rFonts w:asciiTheme="majorHAnsi" w:hAnsiTheme="majorHAnsi"/>
          <w:sz w:val="22"/>
          <w:szCs w:val="22"/>
        </w:rPr>
        <w:t xml:space="preserve">, </w:t>
      </w:r>
      <w:proofErr w:type="spellStart"/>
      <w:r w:rsidR="00AF2CAF" w:rsidRPr="005D715A">
        <w:rPr>
          <w:rFonts w:asciiTheme="majorHAnsi" w:hAnsiTheme="majorHAnsi"/>
          <w:sz w:val="22"/>
          <w:szCs w:val="22"/>
        </w:rPr>
        <w:t>ahvisits</w:t>
      </w:r>
      <w:proofErr w:type="spellEnd"/>
      <w:r w:rsidR="00AF2CAF" w:rsidRPr="005D715A">
        <w:rPr>
          <w:rFonts w:asciiTheme="majorHAnsi" w:hAnsiTheme="majorHAnsi"/>
          <w:sz w:val="22"/>
          <w:szCs w:val="22"/>
        </w:rPr>
        <w:t xml:space="preserve">, </w:t>
      </w:r>
      <w:proofErr w:type="spellStart"/>
      <w:r w:rsidR="00AF2CAF" w:rsidRPr="005D715A">
        <w:rPr>
          <w:rFonts w:asciiTheme="majorHAnsi" w:hAnsiTheme="majorHAnsi"/>
          <w:sz w:val="22"/>
          <w:szCs w:val="22"/>
        </w:rPr>
        <w:t>ahinterv</w:t>
      </w:r>
      <w:proofErr w:type="spellEnd"/>
      <w:r w:rsidR="00AF2CAF" w:rsidRPr="005D715A">
        <w:rPr>
          <w:rFonts w:asciiTheme="majorHAnsi" w:hAnsiTheme="majorHAnsi"/>
          <w:sz w:val="22"/>
          <w:szCs w:val="22"/>
        </w:rPr>
        <w:t>,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proofErr w:type="spellStart"/>
      <w:r>
        <w:rPr>
          <w:rFonts w:asciiTheme="majorHAnsi" w:hAnsiTheme="majorHAnsi"/>
          <w:sz w:val="22"/>
          <w:szCs w:val="22"/>
        </w:rPr>
        <w:t>v+</w:t>
      </w:r>
      <w:r w:rsidR="00AF2CAF" w:rsidRPr="005D715A">
        <w:rPr>
          <w:rFonts w:asciiTheme="majorHAnsi" w:hAnsiTheme="majorHAnsi"/>
          <w:sz w:val="22"/>
          <w:szCs w:val="22"/>
        </w:rPr>
        <w:t>question</w:t>
      </w:r>
      <w:proofErr w:type="spellEnd"/>
      <w:r w:rsidR="00AF2CAF" w:rsidRPr="005D715A">
        <w:rPr>
          <w:rFonts w:asciiTheme="majorHAnsi" w:hAnsiTheme="majorHAnsi"/>
          <w:sz w:val="22"/>
          <w:szCs w:val="22"/>
        </w:rPr>
        <w:t xml:space="preserve">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9" w:name="_Toc23753388"/>
      <w:r>
        <w:lastRenderedPageBreak/>
        <w:t>2.2.2</w:t>
      </w:r>
      <w:r>
        <w:tab/>
        <w:t>Select-all</w:t>
      </w:r>
      <w:r w:rsidRPr="005D715A">
        <w:t xml:space="preserve"> questions</w:t>
      </w:r>
      <w:bookmarkEnd w:id="79"/>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w:t>
      </w:r>
      <w:proofErr w:type="spellStart"/>
      <w:r>
        <w:t>CSPro</w:t>
      </w:r>
      <w:proofErr w:type="spellEnd"/>
      <w:r>
        <w:t xml:space="preserve">,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DC515F" w:rsidP="00A155CD">
      <w:r w:rsidRPr="005D715A">
        <w:rPr>
          <w:noProof/>
        </w:rPr>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pt;height:126pt;mso-width-percent:0;mso-height-percent:0;mso-width-percent:0;mso-height-percent:0" o:ole="">
            <v:imagedata r:id="rId18" o:title=""/>
          </v:shape>
          <o:OLEObject Type="Embed" ProgID="Excel.Sheet.12" ShapeID="_x0000_i1025" DrawAspect="Content" ObjectID="_1640776245" r:id="rId19"/>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 xml:space="preserve">If the response to a multiple-response question is missing, all corresponding binary variables are also coded as missing, or if a multiple-response question is not applicable (i.e., it is not asked because of the skip patterns set up in the </w:t>
      </w:r>
      <w:proofErr w:type="spellStart"/>
      <w:r>
        <w:t>CSPro</w:t>
      </w:r>
      <w:proofErr w:type="spellEnd"/>
      <w:r>
        <w:t xml:space="preserve">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80" w:name="_Toc23753389"/>
      <w:r>
        <w:t>2.2.3</w:t>
      </w:r>
      <w:r>
        <w:tab/>
      </w:r>
      <w:r w:rsidRPr="005D715A">
        <w:t>Special response options and variables that are not applicable</w:t>
      </w:r>
      <w:bookmarkEnd w:id="80"/>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81" w:name="_Toc527234193"/>
      <w:bookmarkStart w:id="82" w:name="_Toc23753597"/>
      <w:r>
        <w:t>Table 3</w:t>
      </w:r>
      <w:r w:rsidR="00AF2CAF" w:rsidRPr="005D715A">
        <w:t xml:space="preserve">: Special Response </w:t>
      </w:r>
      <w:r w:rsidR="00AF2CAF">
        <w:t>Categories</w:t>
      </w:r>
      <w:r w:rsidR="00AF2CAF" w:rsidRPr="005D715A">
        <w:t xml:space="preserve"> and Their Codes, by Question Type</w:t>
      </w:r>
      <w:bookmarkEnd w:id="81"/>
      <w:bookmarkEnd w:id="82"/>
    </w:p>
    <w:tbl>
      <w:tblPr>
        <w:tblStyle w:val="TableGrid"/>
        <w:tblW w:w="5000" w:type="pct"/>
        <w:tblInd w:w="-5" w:type="dxa"/>
        <w:tblLook w:val="04A0" w:firstRow="1" w:lastRow="0" w:firstColumn="1" w:lastColumn="0" w:noHBand="0" w:noVBand="1"/>
      </w:tblPr>
      <w:tblGrid>
        <w:gridCol w:w="3762"/>
        <w:gridCol w:w="3018"/>
        <w:gridCol w:w="2796"/>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3" w:name="_Toc17731413"/>
      <w:bookmarkStart w:id="84" w:name="_Toc17980181"/>
      <w:bookmarkStart w:id="85" w:name="_Toc17989624"/>
      <w:bookmarkStart w:id="86" w:name="_Toc18064653"/>
      <w:bookmarkStart w:id="87" w:name="_Toc17731417"/>
      <w:bookmarkStart w:id="88" w:name="_Toc17980185"/>
      <w:bookmarkStart w:id="89" w:name="_Toc17989628"/>
      <w:bookmarkStart w:id="90" w:name="_Toc18064657"/>
      <w:bookmarkStart w:id="91" w:name="_Toc17731422"/>
      <w:bookmarkStart w:id="92" w:name="_Toc17980190"/>
      <w:bookmarkStart w:id="93" w:name="_Toc17989633"/>
      <w:bookmarkStart w:id="94" w:name="_Toc18064662"/>
      <w:bookmarkStart w:id="95" w:name="_Toc23753390"/>
      <w:bookmarkStart w:id="96" w:name="_Toc526973546"/>
      <w:bookmarkStart w:id="97" w:name="_Toc527234071"/>
      <w:bookmarkEnd w:id="83"/>
      <w:bookmarkEnd w:id="84"/>
      <w:bookmarkEnd w:id="85"/>
      <w:bookmarkEnd w:id="86"/>
      <w:bookmarkEnd w:id="87"/>
      <w:bookmarkEnd w:id="88"/>
      <w:bookmarkEnd w:id="89"/>
      <w:bookmarkEnd w:id="90"/>
      <w:bookmarkEnd w:id="91"/>
      <w:bookmarkEnd w:id="92"/>
      <w:bookmarkEnd w:id="93"/>
      <w:bookmarkEnd w:id="94"/>
      <w:r>
        <w:lastRenderedPageBreak/>
        <w:t>Data analysis</w:t>
      </w:r>
      <w:r w:rsidR="008353F8">
        <w:t xml:space="preserve"> information</w:t>
      </w:r>
      <w:bookmarkEnd w:id="95"/>
    </w:p>
    <w:p w14:paraId="5C78F726" w14:textId="22D3A68B" w:rsidR="00AF2CAF" w:rsidRPr="00D004D5" w:rsidRDefault="00AF2CAF" w:rsidP="00BF093D">
      <w:pPr>
        <w:pStyle w:val="Heading2"/>
      </w:pPr>
      <w:bookmarkStart w:id="98" w:name="_Toc23753391"/>
      <w:r w:rsidRPr="00410D15">
        <w:t>3.1</w:t>
      </w:r>
      <w:r w:rsidRPr="00410D15">
        <w:tab/>
      </w:r>
      <w:r w:rsidRPr="00D004D5">
        <w:t>Sampling weights</w:t>
      </w:r>
      <w:bookmarkEnd w:id="96"/>
      <w:bookmarkEnd w:id="97"/>
      <w:bookmarkEnd w:id="98"/>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w:t>
      </w:r>
      <w:proofErr w:type="spellStart"/>
      <w:r>
        <w:t>endline</w:t>
      </w:r>
      <w:proofErr w:type="spellEnd"/>
      <w:r>
        <w:t xml:space="preserve"> survey and phase two baseline survey. If the ZOI Survey is both a phase one </w:t>
      </w:r>
      <w:proofErr w:type="spellStart"/>
      <w:r>
        <w:t>endline</w:t>
      </w:r>
      <w:proofErr w:type="spellEnd"/>
      <w:r>
        <w:t xml:space="preserv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 xml:space="preserve">for detailed information on adding the weights to the data files that are exported from </w:t>
      </w:r>
      <w:proofErr w:type="spellStart"/>
      <w:r w:rsidRPr="007967E0">
        <w:t>CSPro</w:t>
      </w:r>
      <w:proofErr w:type="spellEnd"/>
      <w:r>
        <w:t xml:space="preserve">. </w:t>
      </w:r>
    </w:p>
    <w:p w14:paraId="16CB9D6D" w14:textId="0F481CF0" w:rsidR="00AF2CAF" w:rsidRDefault="00410D15" w:rsidP="00BF093D">
      <w:pPr>
        <w:pStyle w:val="Heading2"/>
      </w:pPr>
      <w:bookmarkStart w:id="99" w:name="_Toc23753392"/>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9"/>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proofErr w:type="spellStart"/>
      <w:r w:rsidRPr="00CF6C7E">
        <w:rPr>
          <w:i/>
        </w:rPr>
        <w:t>svyset</w:t>
      </w:r>
      <w:proofErr w:type="spellEnd"/>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proofErr w:type="spellStart"/>
      <w:r w:rsidRPr="00CF6C7E">
        <w:rPr>
          <w:i/>
        </w:rPr>
        <w:t>svy</w:t>
      </w:r>
      <w:proofErr w:type="spellEnd"/>
      <w:r w:rsidRPr="00CF6C7E">
        <w:t xml:space="preserve">’ </w:t>
      </w:r>
      <w:r>
        <w:t>before the analysis command (e.g., ‘</w:t>
      </w:r>
      <w:proofErr w:type="spellStart"/>
      <w:r w:rsidRPr="00C3217B">
        <w:rPr>
          <w:i/>
        </w:rPr>
        <w:t>svy</w:t>
      </w:r>
      <w:proofErr w:type="spellEnd"/>
      <w:r w:rsidRPr="00C3217B">
        <w:rPr>
          <w:i/>
        </w:rPr>
        <w:t>: mean</w:t>
      </w:r>
      <w:r>
        <w:t>’ or ‘</w:t>
      </w:r>
      <w:proofErr w:type="spellStart"/>
      <w:r w:rsidRPr="00C3217B">
        <w:rPr>
          <w:i/>
        </w:rPr>
        <w:t>svy</w:t>
      </w:r>
      <w:proofErr w:type="spellEnd"/>
      <w:r w:rsidRPr="00C3217B">
        <w:rPr>
          <w:i/>
        </w:rPr>
        <w:t xml:space="preserve">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proofErr w:type="spellStart"/>
      <w:r w:rsidR="009237F1">
        <w:rPr>
          <w:i/>
        </w:rPr>
        <w:t>estat</w:t>
      </w:r>
      <w:proofErr w:type="spellEnd"/>
      <w:r w:rsidR="009237F1">
        <w:rPr>
          <w:i/>
        </w:rPr>
        <w:t xml:space="preserve"> eff’</w:t>
      </w:r>
      <w:r w:rsidR="009237F1">
        <w:t xml:space="preserve"> command after running a </w:t>
      </w:r>
      <w:r w:rsidR="009237F1" w:rsidRPr="009237F1">
        <w:rPr>
          <w:i/>
        </w:rPr>
        <w:t>‘</w:t>
      </w:r>
      <w:proofErr w:type="spellStart"/>
      <w:r w:rsidR="009237F1" w:rsidRPr="009237F1">
        <w:rPr>
          <w:i/>
        </w:rPr>
        <w:t>svy</w:t>
      </w:r>
      <w:proofErr w:type="spellEnd"/>
      <w:r w:rsidR="009237F1" w:rsidRPr="009237F1">
        <w:rPr>
          <w:i/>
        </w:rPr>
        <w:t>:’</w:t>
      </w:r>
      <w:r w:rsidR="009237F1">
        <w:t xml:space="preserve"> command. The unweighted number of observations can be obtained by running an analysis command without specifying ‘</w:t>
      </w:r>
      <w:proofErr w:type="spellStart"/>
      <w:r w:rsidR="009237F1">
        <w:rPr>
          <w:i/>
        </w:rPr>
        <w:t>svy</w:t>
      </w:r>
      <w:proofErr w:type="spellEnd"/>
      <w:r w:rsidR="009237F1">
        <w:rPr>
          <w:i/>
        </w:rPr>
        <w:t>.’</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w:t>
      </w:r>
      <w:proofErr w:type="spellStart"/>
      <w:r>
        <w:t>endline</w:t>
      </w:r>
      <w:proofErr w:type="spellEnd"/>
      <w:r>
        <w:t xml:space="preserve">) or between point estimates for two ZOI Surveys (i.e., between baseline and </w:t>
      </w:r>
      <w:proofErr w:type="spellStart"/>
      <w:r>
        <w:t>endline</w:t>
      </w:r>
      <w:proofErr w:type="spellEnd"/>
      <w:r>
        <w:t xml:space="preserve">). For example, in a phase one </w:t>
      </w:r>
      <w:proofErr w:type="spellStart"/>
      <w:r>
        <w:t>endline</w:t>
      </w:r>
      <w:proofErr w:type="spellEnd"/>
      <w:r>
        <w:t xml:space="preserv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w:t>
      </w:r>
      <w:proofErr w:type="spellStart"/>
      <w:r>
        <w:t>endline</w:t>
      </w:r>
      <w:proofErr w:type="spellEnd"/>
      <w:r>
        <w:t xml:space="preserve">. In addition, the phase one baseline estimate of the same indicator can be compared in the phase one </w:t>
      </w:r>
      <w:proofErr w:type="spellStart"/>
      <w:r>
        <w:t>endline</w:t>
      </w:r>
      <w:proofErr w:type="spellEnd"/>
      <w:r>
        <w:t xml:space="preserv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proofErr w:type="spellStart"/>
      <w:r w:rsidRPr="00CF6C7E">
        <w:rPr>
          <w:i/>
        </w:rPr>
        <w:t>svy</w:t>
      </w:r>
      <w:proofErr w:type="spellEnd"/>
      <w:r w:rsidRPr="00CF6C7E">
        <w:rPr>
          <w:i/>
        </w:rPr>
        <w:t xml:space="preserve">: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observations, ‘</w:t>
      </w:r>
      <w:proofErr w:type="spellStart"/>
      <w:r w:rsidRPr="00CF6C7E">
        <w:rPr>
          <w:i/>
        </w:rPr>
        <w:t>obs</w:t>
      </w:r>
      <w:proofErr w:type="spellEnd"/>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lastRenderedPageBreak/>
        <w:t>In Stata, a t-test command that can be run with ‘</w:t>
      </w:r>
      <w:proofErr w:type="spellStart"/>
      <w:r w:rsidRPr="00CF6C7E">
        <w:rPr>
          <w:i/>
        </w:rPr>
        <w:t>svy</w:t>
      </w:r>
      <w:proofErr w:type="spellEnd"/>
      <w:r>
        <w:t>’ does not exist, but there are other ways to obtain t-test results, including the post-estimation commands ‘</w:t>
      </w:r>
      <w:proofErr w:type="spellStart"/>
      <w:r w:rsidRPr="00CF6C7E">
        <w:rPr>
          <w:i/>
        </w:rPr>
        <w:t>lincom</w:t>
      </w:r>
      <w:proofErr w:type="spellEnd"/>
      <w:r>
        <w:t>’ and ‘</w:t>
      </w:r>
      <w:r w:rsidRPr="00CF6C7E">
        <w:rPr>
          <w:i/>
        </w:rPr>
        <w:t>test</w:t>
      </w:r>
      <w:r>
        <w:t>’ and linear regression (‘</w:t>
      </w:r>
      <w:proofErr w:type="spellStart"/>
      <w:r w:rsidRPr="00CF6C7E">
        <w:rPr>
          <w:i/>
        </w:rPr>
        <w:t>svy</w:t>
      </w:r>
      <w:proofErr w:type="spellEnd"/>
      <w:r w:rsidRPr="00CF6C7E">
        <w:rPr>
          <w:i/>
        </w:rPr>
        <w:t>: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100" w:name="_Toc23753393"/>
      <w:r>
        <w:t xml:space="preserve">Data </w:t>
      </w:r>
      <w:r w:rsidRPr="00447BEE">
        <w:t>a</w:t>
      </w:r>
      <w:r w:rsidRPr="00DC5397">
        <w:t xml:space="preserve">nalysis </w:t>
      </w:r>
      <w:r>
        <w:t xml:space="preserve">folder structure and </w:t>
      </w:r>
      <w:r w:rsidRPr="00DC5397">
        <w:t>file naming conventions</w:t>
      </w:r>
      <w:bookmarkEnd w:id="100"/>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101" w:name="_Toc23753394"/>
      <w:r>
        <w:rPr>
          <w:sz w:val="22"/>
          <w:szCs w:val="22"/>
        </w:rPr>
        <w:t>3.3.1</w:t>
      </w:r>
      <w:r>
        <w:rPr>
          <w:sz w:val="22"/>
          <w:szCs w:val="22"/>
        </w:rPr>
        <w:tab/>
      </w:r>
      <w:r w:rsidRPr="00842571">
        <w:rPr>
          <w:sz w:val="22"/>
          <w:szCs w:val="22"/>
        </w:rPr>
        <w:t>Folder structure</w:t>
      </w:r>
      <w:bookmarkEnd w:id="101"/>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 xml:space="preserve">The Data folder is further divided into sub-folders for the </w:t>
      </w:r>
      <w:proofErr w:type="spellStart"/>
      <w:r w:rsidRPr="00842571">
        <w:t>CSPro</w:t>
      </w:r>
      <w:proofErr w:type="spellEnd"/>
      <w:r w:rsidRPr="00842571">
        <w:t xml:space="preserve"> export files, the raw data files (i.e., the data files created from the </w:t>
      </w:r>
      <w:proofErr w:type="spellStart"/>
      <w:r w:rsidRPr="00842571">
        <w:t>CSPro</w:t>
      </w:r>
      <w:proofErr w:type="spellEnd"/>
      <w:r w:rsidRPr="00842571">
        <w:t xml:space="preserve">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A8471FB" w14:textId="77777777" w:rsidR="00AF2CAF" w:rsidRPr="00842571" w:rsidRDefault="00AF2CAF" w:rsidP="00847E3F">
      <w:pPr>
        <w:pStyle w:val="Heading3"/>
        <w:ind w:left="2160" w:hanging="702"/>
        <w:rPr>
          <w:sz w:val="22"/>
          <w:szCs w:val="22"/>
        </w:rPr>
      </w:pPr>
      <w:bookmarkStart w:id="102" w:name="_Toc23753395"/>
      <w:r>
        <w:rPr>
          <w:sz w:val="22"/>
          <w:szCs w:val="22"/>
        </w:rPr>
        <w:t>3.3.2</w:t>
      </w:r>
      <w:r>
        <w:rPr>
          <w:sz w:val="22"/>
          <w:szCs w:val="22"/>
        </w:rPr>
        <w:tab/>
      </w:r>
      <w:r w:rsidRPr="00842571">
        <w:rPr>
          <w:sz w:val="22"/>
          <w:szCs w:val="22"/>
        </w:rPr>
        <w:t>File naming conventions</w:t>
      </w:r>
      <w:bookmarkEnd w:id="102"/>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 xml:space="preserve">FTF ZOI Survey [COUNTRY] [YEAR] persons data </w:t>
      </w:r>
      <w:proofErr w:type="spellStart"/>
      <w:r w:rsidRPr="00842571">
        <w:rPr>
          <w:sz w:val="22"/>
          <w:szCs w:val="22"/>
        </w:rPr>
        <w:t>raw.dta</w:t>
      </w:r>
      <w:proofErr w:type="spellEnd"/>
    </w:p>
    <w:p w14:paraId="42671338" w14:textId="77777777" w:rsidR="00AF2CAF" w:rsidRPr="00842571" w:rsidRDefault="00AF2CAF" w:rsidP="0057551D">
      <w:pPr>
        <w:ind w:left="2160" w:firstLine="720"/>
        <w:rPr>
          <w:sz w:val="22"/>
          <w:szCs w:val="22"/>
        </w:rPr>
      </w:pPr>
      <w:r w:rsidRPr="00842571">
        <w:rPr>
          <w:sz w:val="22"/>
          <w:szCs w:val="22"/>
        </w:rPr>
        <w:t xml:space="preserve">FTF ZOI Survey [COUNTRY] [YEAR] household data </w:t>
      </w:r>
      <w:proofErr w:type="spellStart"/>
      <w:r w:rsidRPr="00842571">
        <w:rPr>
          <w:sz w:val="22"/>
          <w:szCs w:val="22"/>
        </w:rPr>
        <w:t>raw.dta</w:t>
      </w:r>
      <w:proofErr w:type="spellEnd"/>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 xml:space="preserve">FTF ZOI Survey [COUNTRY] [YEAR] persons data </w:t>
      </w:r>
      <w:proofErr w:type="spellStart"/>
      <w:r w:rsidRPr="00842571">
        <w:rPr>
          <w:sz w:val="22"/>
          <w:szCs w:val="22"/>
        </w:rPr>
        <w:t>analytic.dta</w:t>
      </w:r>
      <w:proofErr w:type="spellEnd"/>
    </w:p>
    <w:p w14:paraId="03C5F8CD" w14:textId="77777777" w:rsidR="00AF2CAF" w:rsidRPr="00842571" w:rsidRDefault="00AF2CAF" w:rsidP="0057551D">
      <w:pPr>
        <w:ind w:left="2160" w:firstLine="720"/>
        <w:rPr>
          <w:sz w:val="22"/>
          <w:szCs w:val="22"/>
        </w:rPr>
      </w:pPr>
      <w:r w:rsidRPr="00842571">
        <w:rPr>
          <w:sz w:val="22"/>
          <w:szCs w:val="22"/>
        </w:rPr>
        <w:t xml:space="preserve">FTF ZOI Survey [COUNTRY] [YEAR] household data </w:t>
      </w:r>
      <w:proofErr w:type="spellStart"/>
      <w:r w:rsidRPr="00842571">
        <w:rPr>
          <w:sz w:val="22"/>
          <w:szCs w:val="22"/>
        </w:rPr>
        <w:t>analytic.dta</w:t>
      </w:r>
      <w:proofErr w:type="spellEnd"/>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w:t>
      </w:r>
      <w:proofErr w:type="spellStart"/>
      <w:r w:rsidRPr="00842571">
        <w:rPr>
          <w:sz w:val="22"/>
          <w:szCs w:val="22"/>
        </w:rPr>
        <w:t>dta</w:t>
      </w:r>
      <w:proofErr w:type="spellEnd"/>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w:t>
      </w:r>
      <w:proofErr w:type="spellStart"/>
      <w:r w:rsidRPr="00842571">
        <w:rPr>
          <w:sz w:val="22"/>
          <w:szCs w:val="22"/>
        </w:rPr>
        <w:t>dta</w:t>
      </w:r>
      <w:proofErr w:type="spellEnd"/>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3" w:name="_Toc23753396"/>
      <w:r>
        <w:lastRenderedPageBreak/>
        <w:t>K</w:t>
      </w:r>
      <w:r w:rsidR="00BA06AA">
        <w:t>ey analytic</w:t>
      </w:r>
      <w:r w:rsidR="00945882">
        <w:t xml:space="preserve"> variables</w:t>
      </w:r>
      <w:bookmarkEnd w:id="12"/>
      <w:bookmarkEnd w:id="103"/>
    </w:p>
    <w:p w14:paraId="57F30455" w14:textId="10D0B972" w:rsidR="00C970C9" w:rsidRPr="002802A4" w:rsidRDefault="002676C8" w:rsidP="00847E3F">
      <w:pPr>
        <w:pStyle w:val="BodyText"/>
        <w:keepNext/>
      </w:pPr>
      <w:r>
        <w:t xml:space="preserve">In this chapter, key analytic variables used to calculate indicators </w:t>
      </w:r>
      <w:bookmarkStart w:id="104" w:name="_Toc513726491"/>
      <w:bookmarkStart w:id="105" w:name="_Toc526973570"/>
      <w:bookmarkStart w:id="106"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4"/>
      <w:bookmarkEnd w:id="105"/>
      <w:bookmarkEnd w:id="106"/>
    </w:p>
    <w:p w14:paraId="26817BFD" w14:textId="4E1B5EC4" w:rsidR="00626E4E" w:rsidRDefault="00626E4E" w:rsidP="00847E3F">
      <w:pPr>
        <w:pStyle w:val="Heading2"/>
        <w:numPr>
          <w:ilvl w:val="1"/>
          <w:numId w:val="17"/>
        </w:numPr>
        <w:ind w:left="1080" w:hanging="360"/>
      </w:pPr>
      <w:bookmarkStart w:id="107" w:name="_Toc23753397"/>
      <w:r>
        <w:t>Person-level</w:t>
      </w:r>
      <w:r w:rsidR="00300264">
        <w:t xml:space="preserve"> variables</w:t>
      </w:r>
      <w:bookmarkEnd w:id="107"/>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8" w:name="_Toc23753398"/>
      <w:r>
        <w:rPr>
          <w:color w:val="auto"/>
          <w:sz w:val="22"/>
        </w:rPr>
        <w:t>De jure household member</w:t>
      </w:r>
      <w:bookmarkEnd w:id="108"/>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proofErr w:type="spellStart"/>
            <w:r w:rsidRPr="00AE0B96">
              <w:rPr>
                <w:i/>
                <w:sz w:val="20"/>
                <w:szCs w:val="20"/>
              </w:rPr>
              <w:t>hhmem_dj</w:t>
            </w:r>
            <w:proofErr w:type="spellEnd"/>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proofErr w:type="spellStart"/>
      <w:r w:rsidR="00D475D5">
        <w:rPr>
          <w:i/>
        </w:rPr>
        <w:t>hhmem_dj</w:t>
      </w:r>
      <w:proofErr w:type="spellEnd"/>
      <w:r w:rsidR="00D475D5">
        <w:t>)</w:t>
      </w:r>
      <w:r>
        <w:t>.</w:t>
      </w:r>
    </w:p>
    <w:p w14:paraId="14082768" w14:textId="511D3B36" w:rsidR="003F78CC" w:rsidRDefault="003F78CC" w:rsidP="007876A3">
      <w:pPr>
        <w:ind w:left="720"/>
        <w:rPr>
          <w:i/>
          <w:sz w:val="22"/>
        </w:rPr>
      </w:pPr>
      <w:r>
        <w:rPr>
          <w:i/>
          <w:sz w:val="22"/>
        </w:rPr>
        <w:t xml:space="preserve">Set </w:t>
      </w:r>
      <w:proofErr w:type="spellStart"/>
      <w:r>
        <w:rPr>
          <w:i/>
          <w:sz w:val="22"/>
        </w:rPr>
        <w:t>hhmem_dj</w:t>
      </w:r>
      <w:proofErr w:type="spellEnd"/>
      <w:r>
        <w:rPr>
          <w:i/>
          <w:sz w:val="22"/>
        </w:rPr>
        <w:t>=0</w:t>
      </w:r>
    </w:p>
    <w:p w14:paraId="0C5744E1" w14:textId="697567BE" w:rsidR="003F78CC" w:rsidRDefault="003F78CC" w:rsidP="007876A3">
      <w:pPr>
        <w:ind w:left="720"/>
        <w:rPr>
          <w:i/>
          <w:sz w:val="22"/>
        </w:rPr>
      </w:pPr>
      <w:r>
        <w:rPr>
          <w:i/>
          <w:sz w:val="22"/>
        </w:rPr>
        <w:t xml:space="preserve">Replace </w:t>
      </w:r>
      <w:proofErr w:type="spellStart"/>
      <w:r>
        <w:rPr>
          <w:i/>
          <w:sz w:val="22"/>
        </w:rPr>
        <w:t>hhmem_dj</w:t>
      </w:r>
      <w:proofErr w:type="spellEnd"/>
      <w:r>
        <w:rPr>
          <w:i/>
          <w:sz w:val="22"/>
        </w:rPr>
        <w:t xml:space="preserve">=1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9" w:name="_Toc23753399"/>
      <w:r>
        <w:rPr>
          <w:color w:val="auto"/>
          <w:sz w:val="22"/>
        </w:rPr>
        <w:t>De facto household member</w:t>
      </w:r>
      <w:bookmarkEnd w:id="109"/>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proofErr w:type="spellStart"/>
            <w:r w:rsidRPr="00AE0B96">
              <w:rPr>
                <w:i/>
                <w:sz w:val="20"/>
                <w:szCs w:val="20"/>
              </w:rPr>
              <w:t>hhmem_df</w:t>
            </w:r>
            <w:proofErr w:type="spellEnd"/>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proofErr w:type="spellStart"/>
      <w:r w:rsidR="00D475D5" w:rsidRPr="00E66A47">
        <w:rPr>
          <w:i/>
        </w:rPr>
        <w:t>hhmem_df</w:t>
      </w:r>
      <w:proofErr w:type="spellEnd"/>
      <w:r w:rsidR="00D475D5">
        <w:t>)</w:t>
      </w:r>
      <w:r>
        <w:t>.</w:t>
      </w:r>
    </w:p>
    <w:p w14:paraId="7C689B05" w14:textId="69B6F7B7" w:rsidR="00AF6DDE" w:rsidRDefault="00AF6DDE" w:rsidP="007876A3">
      <w:pPr>
        <w:ind w:left="720"/>
        <w:rPr>
          <w:i/>
          <w:sz w:val="22"/>
        </w:rPr>
      </w:pPr>
      <w:r>
        <w:rPr>
          <w:i/>
          <w:sz w:val="22"/>
        </w:rPr>
        <w:t xml:space="preserve">Set </w:t>
      </w:r>
      <w:proofErr w:type="spellStart"/>
      <w:r>
        <w:rPr>
          <w:i/>
          <w:sz w:val="22"/>
        </w:rPr>
        <w:t>hhmem_df</w:t>
      </w:r>
      <w:proofErr w:type="spellEnd"/>
      <w:r>
        <w:rPr>
          <w:i/>
          <w:sz w:val="22"/>
        </w:rPr>
        <w:t>=0</w:t>
      </w:r>
    </w:p>
    <w:p w14:paraId="540FFEC2" w14:textId="2B4A0C1C" w:rsidR="00AF6DDE" w:rsidRDefault="00AF6DDE" w:rsidP="007876A3">
      <w:pPr>
        <w:ind w:left="720"/>
        <w:rPr>
          <w:i/>
          <w:sz w:val="22"/>
        </w:rPr>
      </w:pPr>
      <w:r>
        <w:rPr>
          <w:i/>
          <w:sz w:val="22"/>
        </w:rPr>
        <w:t xml:space="preserve">Replace </w:t>
      </w:r>
      <w:proofErr w:type="spellStart"/>
      <w:r>
        <w:rPr>
          <w:i/>
          <w:sz w:val="22"/>
        </w:rPr>
        <w:t>hhmem_df</w:t>
      </w:r>
      <w:proofErr w:type="spellEnd"/>
      <w:r>
        <w:rPr>
          <w:i/>
          <w:sz w:val="22"/>
        </w:rPr>
        <w:t xml:space="preserve">=1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10" w:name="_Toc23753400"/>
      <w:r>
        <w:rPr>
          <w:color w:val="auto"/>
          <w:sz w:val="22"/>
        </w:rPr>
        <w:t>Sex</w:t>
      </w:r>
      <w:bookmarkEnd w:id="110"/>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11" w:name="_Toc23753401"/>
      <w:r>
        <w:rPr>
          <w:color w:val="auto"/>
          <w:sz w:val="22"/>
        </w:rPr>
        <w:t>Age in years</w:t>
      </w:r>
      <w:bookmarkEnd w:id="111"/>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2" w:name="_Toc23753402"/>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2"/>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proofErr w:type="spellStart"/>
            <w:r w:rsidRPr="00AE0B96">
              <w:rPr>
                <w:i/>
                <w:sz w:val="20"/>
                <w:szCs w:val="20"/>
              </w:rPr>
              <w:t>agegrp</w:t>
            </w:r>
            <w:proofErr w:type="spellEnd"/>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proofErr w:type="spellStart"/>
      <w:r w:rsidR="001964C4" w:rsidRPr="005D715A">
        <w:rPr>
          <w:i/>
        </w:rPr>
        <w:t>agegrp</w:t>
      </w:r>
      <w:proofErr w:type="spellEnd"/>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proofErr w:type="spellStart"/>
      <w:r>
        <w:t>agegr</w:t>
      </w:r>
      <w:r w:rsidRPr="005D715A">
        <w:t>p</w:t>
      </w:r>
      <w:proofErr w:type="spellEnd"/>
      <w:r w:rsidRPr="005D715A">
        <w:t>=</w:t>
      </w:r>
      <w:r w:rsidR="001964C4">
        <w:t>missing</w:t>
      </w:r>
    </w:p>
    <w:p w14:paraId="33E1A780" w14:textId="2D37CDD1" w:rsidR="00C970C9" w:rsidRPr="005D715A" w:rsidRDefault="001964C4" w:rsidP="00C970C9">
      <w:pPr>
        <w:pStyle w:val="Variableindent"/>
      </w:pPr>
      <w:r>
        <w:t xml:space="preserve">Replace </w:t>
      </w:r>
      <w:proofErr w:type="spellStart"/>
      <w:r>
        <w:t>agegrp</w:t>
      </w:r>
      <w:proofErr w:type="spellEnd"/>
      <w:r>
        <w:t>=</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 xml:space="preserve">Replace </w:t>
      </w:r>
      <w:proofErr w:type="spellStart"/>
      <w:r>
        <w:t>agegr</w:t>
      </w:r>
      <w:r w:rsidRPr="005D715A">
        <w:t>p</w:t>
      </w:r>
      <w:proofErr w:type="spellEnd"/>
      <w:r w:rsidRPr="005D715A">
        <w:t xml:space="preserve">=2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w:t>
      </w:r>
      <w:proofErr w:type="spellStart"/>
      <w:r w:rsidRPr="00E66A47">
        <w:t>agegrp</w:t>
      </w:r>
      <w:proofErr w:type="spellEnd"/>
      <w:r w:rsidRPr="00E66A47">
        <w:t xml:space="preserve">=7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w:t>
      </w:r>
      <w:proofErr w:type="spellStart"/>
      <w:r w:rsidRPr="00E66A47">
        <w:t>agegrp</w:t>
      </w:r>
      <w:proofErr w:type="spellEnd"/>
      <w:r w:rsidRPr="00E66A47">
        <w:t xml:space="preserve">=8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 xml:space="preserve">Replace </w:t>
      </w:r>
      <w:proofErr w:type="spellStart"/>
      <w:r>
        <w:t>agegr</w:t>
      </w:r>
      <w:r w:rsidRPr="005D715A">
        <w:t>p</w:t>
      </w:r>
      <w:proofErr w:type="spellEnd"/>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 xml:space="preserve">Replace </w:t>
      </w:r>
      <w:proofErr w:type="spellStart"/>
      <w:r w:rsidRPr="005D715A">
        <w:t>age</w:t>
      </w:r>
      <w:r>
        <w:t>gr</w:t>
      </w:r>
      <w:r w:rsidRPr="005D715A">
        <w:t>p</w:t>
      </w:r>
      <w:proofErr w:type="spellEnd"/>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 xml:space="preserve">Replace </w:t>
      </w:r>
      <w:proofErr w:type="spellStart"/>
      <w:r>
        <w:t>agegr</w:t>
      </w:r>
      <w:r w:rsidRPr="005D715A">
        <w:t>p</w:t>
      </w:r>
      <w:proofErr w:type="spellEnd"/>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 xml:space="preserve">Replace </w:t>
      </w:r>
      <w:proofErr w:type="spellStart"/>
      <w:r>
        <w:t>agegr</w:t>
      </w:r>
      <w:r w:rsidRPr="005D715A">
        <w:t>p</w:t>
      </w:r>
      <w:proofErr w:type="spellEnd"/>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 xml:space="preserve">Replace </w:t>
      </w:r>
      <w:proofErr w:type="spellStart"/>
      <w:r>
        <w:t>agegr</w:t>
      </w:r>
      <w:r w:rsidRPr="005D715A">
        <w:t>p</w:t>
      </w:r>
      <w:proofErr w:type="spellEnd"/>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3" w:name="_Toc23753403"/>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3"/>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 xml:space="preserve">age, sex, </w:t>
            </w:r>
            <w:proofErr w:type="spellStart"/>
            <w:r w:rsidRPr="00AE0B96">
              <w:rPr>
                <w:i/>
                <w:sz w:val="20"/>
                <w:szCs w:val="20"/>
              </w:rPr>
              <w:t>hhmem_dj</w:t>
            </w:r>
            <w:proofErr w:type="spellEnd"/>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 xml:space="preserve">adult, </w:t>
            </w:r>
            <w:proofErr w:type="spellStart"/>
            <w:r w:rsidRPr="00AE0B96">
              <w:rPr>
                <w:i/>
                <w:sz w:val="20"/>
                <w:szCs w:val="20"/>
              </w:rPr>
              <w:t>adult_m</w:t>
            </w:r>
            <w:proofErr w:type="spellEnd"/>
            <w:r w:rsidRPr="00AE0B96">
              <w:rPr>
                <w:i/>
                <w:sz w:val="20"/>
                <w:szCs w:val="20"/>
              </w:rPr>
              <w:t xml:space="preserve">, </w:t>
            </w:r>
            <w:proofErr w:type="spellStart"/>
            <w:r w:rsidRPr="00AE0B96">
              <w:rPr>
                <w:i/>
                <w:sz w:val="20"/>
                <w:szCs w:val="20"/>
              </w:rPr>
              <w:t>adult_f</w:t>
            </w:r>
            <w:proofErr w:type="spellEnd"/>
            <w:r w:rsidRPr="00AE0B96">
              <w:rPr>
                <w:i/>
                <w:sz w:val="20"/>
                <w:szCs w:val="20"/>
              </w:rPr>
              <w:t xml:space="preserve">, </w:t>
            </w:r>
            <w:proofErr w:type="spellStart"/>
            <w:r w:rsidRPr="00AE0B96">
              <w:rPr>
                <w:i/>
                <w:sz w:val="20"/>
                <w:szCs w:val="20"/>
              </w:rPr>
              <w:t>adult_fdj</w:t>
            </w:r>
            <w:proofErr w:type="spellEnd"/>
            <w:r w:rsidRPr="00AE0B96">
              <w:rPr>
                <w:i/>
                <w:sz w:val="20"/>
                <w:szCs w:val="20"/>
              </w:rPr>
              <w:t xml:space="preserve">, </w:t>
            </w:r>
            <w:proofErr w:type="spellStart"/>
            <w:r w:rsidRPr="00AE0B96">
              <w:rPr>
                <w:i/>
                <w:sz w:val="20"/>
                <w:szCs w:val="20"/>
              </w:rPr>
              <w:t>adult_mdj</w:t>
            </w:r>
            <w:proofErr w:type="spellEnd"/>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proofErr w:type="spellStart"/>
      <w:r w:rsidR="00D475D5">
        <w:rPr>
          <w:i/>
        </w:rPr>
        <w:t>adult_m</w:t>
      </w:r>
      <w:proofErr w:type="spellEnd"/>
      <w:r w:rsidR="00D475D5">
        <w:t>)</w:t>
      </w:r>
      <w:r w:rsidR="00870719">
        <w:t>.</w:t>
      </w:r>
    </w:p>
    <w:p w14:paraId="7D045BAA" w14:textId="17D89F59" w:rsidR="00870719" w:rsidRPr="00197E70" w:rsidRDefault="00870719" w:rsidP="00405A82">
      <w:pPr>
        <w:pStyle w:val="BodyTextIndent1"/>
      </w:pPr>
      <w:r w:rsidRPr="00197E70">
        <w:t xml:space="preserve">Set </w:t>
      </w:r>
      <w:proofErr w:type="spellStart"/>
      <w:r w:rsidRPr="00197E70">
        <w:t>adult_m</w:t>
      </w:r>
      <w:proofErr w:type="spellEnd"/>
      <w:r w:rsidRPr="00197E70">
        <w:t>=0</w:t>
      </w:r>
    </w:p>
    <w:p w14:paraId="0D5173F9" w14:textId="6C65C935" w:rsidR="00870719" w:rsidRPr="00197E70" w:rsidRDefault="00870719" w:rsidP="00405A82">
      <w:pPr>
        <w:pStyle w:val="BodyTextIndent1"/>
      </w:pPr>
      <w:r w:rsidRPr="00197E70">
        <w:t xml:space="preserve">Set </w:t>
      </w:r>
      <w:proofErr w:type="spellStart"/>
      <w:r w:rsidRPr="00197E70">
        <w:t>adult_m</w:t>
      </w:r>
      <w:proofErr w:type="spellEnd"/>
      <w:r w:rsidRPr="00197E70">
        <w:t>=1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proofErr w:type="spellStart"/>
      <w:r w:rsidR="00D475D5" w:rsidRPr="00E66A47">
        <w:rPr>
          <w:i/>
        </w:rPr>
        <w:t>adult_f</w:t>
      </w:r>
      <w:proofErr w:type="spellEnd"/>
      <w:r w:rsidR="00D475D5">
        <w:t>)</w:t>
      </w:r>
      <w:r>
        <w:t>.</w:t>
      </w:r>
    </w:p>
    <w:p w14:paraId="4059166F" w14:textId="5B0D797C" w:rsidR="00870719" w:rsidRDefault="00870719" w:rsidP="00405A82">
      <w:pPr>
        <w:pStyle w:val="BodyTextIndent1"/>
      </w:pPr>
      <w:r>
        <w:t xml:space="preserve">Set </w:t>
      </w:r>
      <w:proofErr w:type="spellStart"/>
      <w:r>
        <w:t>adult_f</w:t>
      </w:r>
      <w:proofErr w:type="spellEnd"/>
      <w:r>
        <w:t>=0</w:t>
      </w:r>
    </w:p>
    <w:p w14:paraId="34BE6961" w14:textId="2EFA6682" w:rsidR="00870719" w:rsidRPr="003669C3" w:rsidRDefault="00D475D5" w:rsidP="00405A82">
      <w:pPr>
        <w:pStyle w:val="BodyTextIndent1"/>
      </w:pPr>
      <w:r>
        <w:t xml:space="preserve">Set </w:t>
      </w:r>
      <w:proofErr w:type="spellStart"/>
      <w:r>
        <w:t>adult_f</w:t>
      </w:r>
      <w:proofErr w:type="spellEnd"/>
      <w:r>
        <w:t>=1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4" w:name="_Toc23753404"/>
      <w:r>
        <w:rPr>
          <w:color w:val="auto"/>
          <w:sz w:val="22"/>
        </w:rPr>
        <w:t>Youth</w:t>
      </w:r>
      <w:r w:rsidRPr="0020728D">
        <w:rPr>
          <w:color w:val="auto"/>
          <w:sz w:val="22"/>
        </w:rPr>
        <w:t xml:space="preserve">, </w:t>
      </w:r>
      <w:r>
        <w:rPr>
          <w:color w:val="auto"/>
          <w:sz w:val="22"/>
        </w:rPr>
        <w:t>total and by sex</w:t>
      </w:r>
      <w:bookmarkEnd w:id="114"/>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5" w:name="_Toc23753405"/>
      <w:r>
        <w:rPr>
          <w:color w:val="auto"/>
          <w:sz w:val="22"/>
        </w:rPr>
        <w:t>Women of reproductive age</w:t>
      </w:r>
      <w:bookmarkEnd w:id="115"/>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proofErr w:type="spellStart"/>
            <w:r w:rsidRPr="00AE0B96">
              <w:rPr>
                <w:i/>
                <w:sz w:val="20"/>
                <w:szCs w:val="20"/>
              </w:rPr>
              <w:t>wra</w:t>
            </w:r>
            <w:proofErr w:type="spellEnd"/>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proofErr w:type="spellStart"/>
      <w:r w:rsidR="0098461D">
        <w:rPr>
          <w:i/>
        </w:rPr>
        <w:t>wra</w:t>
      </w:r>
      <w:proofErr w:type="spellEnd"/>
      <w:r w:rsidR="0098461D">
        <w:t>)</w:t>
      </w:r>
      <w:r>
        <w:t>.</w:t>
      </w:r>
    </w:p>
    <w:p w14:paraId="67B40546" w14:textId="2464E6FA" w:rsidR="00F37D4F" w:rsidRDefault="00F37D4F" w:rsidP="00405A82">
      <w:pPr>
        <w:pStyle w:val="BodyTextIndent1"/>
      </w:pPr>
      <w:r>
        <w:t xml:space="preserve">Set </w:t>
      </w:r>
      <w:proofErr w:type="spellStart"/>
      <w:r>
        <w:t>wra</w:t>
      </w:r>
      <w:proofErr w:type="spellEnd"/>
      <w:r>
        <w:t>=0</w:t>
      </w:r>
    </w:p>
    <w:p w14:paraId="003B4A37" w14:textId="4DFDDD76" w:rsidR="00F37D4F" w:rsidRDefault="00F37D4F" w:rsidP="00405A82">
      <w:pPr>
        <w:pStyle w:val="BodyTextIndent1"/>
      </w:pPr>
      <w:r>
        <w:t xml:space="preserve">Replace </w:t>
      </w:r>
      <w:proofErr w:type="spellStart"/>
      <w:r>
        <w:t>wra</w:t>
      </w:r>
      <w:proofErr w:type="spellEnd"/>
      <w:r>
        <w:t>=1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6" w:name="_Toc23753406"/>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6"/>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7" w:name="_Toc23753407"/>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7"/>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8" w:name="_Toc23753408"/>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8"/>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9" w:name="_Toc23753409"/>
      <w:r>
        <w:rPr>
          <w:color w:val="auto"/>
          <w:sz w:val="22"/>
        </w:rPr>
        <w:t>Child age in days</w:t>
      </w:r>
      <w:bookmarkEnd w:id="119"/>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proofErr w:type="spellStart"/>
            <w:r w:rsidR="004A6D43">
              <w:rPr>
                <w:i/>
                <w:sz w:val="20"/>
                <w:szCs w:val="20"/>
              </w:rPr>
              <w:t>cage_days</w:t>
            </w:r>
            <w:proofErr w:type="spellEnd"/>
            <w:r w:rsidR="004A6D43">
              <w:rPr>
                <w:i/>
                <w:sz w:val="20"/>
                <w:szCs w:val="20"/>
              </w:rPr>
              <w:t xml:space="preserve">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proofErr w:type="spellStart"/>
            <w:r w:rsidRPr="00AE0B96">
              <w:rPr>
                <w:i/>
                <w:sz w:val="20"/>
                <w:szCs w:val="20"/>
              </w:rPr>
              <w:t>hhea</w:t>
            </w:r>
            <w:proofErr w:type="spellEnd"/>
            <w:r w:rsidRPr="00AE0B96">
              <w:rPr>
                <w:i/>
                <w:sz w:val="20"/>
                <w:szCs w:val="20"/>
              </w:rPr>
              <w:t xml:space="preserve">, </w:t>
            </w:r>
            <w:proofErr w:type="spellStart"/>
            <w:r w:rsidRPr="00AE0B96">
              <w:rPr>
                <w:i/>
                <w:sz w:val="20"/>
                <w:szCs w:val="20"/>
              </w:rPr>
              <w:t>hhnum</w:t>
            </w:r>
            <w:proofErr w:type="spellEnd"/>
            <w:r w:rsidRPr="00AE0B96">
              <w:rPr>
                <w:i/>
                <w:sz w:val="20"/>
                <w:szCs w:val="20"/>
              </w:rPr>
              <w:t>,</w:t>
            </w:r>
            <w:r w:rsidRPr="00AE0B96">
              <w:rPr>
                <w:sz w:val="20"/>
                <w:szCs w:val="20"/>
              </w:rPr>
              <w:t xml:space="preserve"> </w:t>
            </w:r>
            <w:r w:rsidRPr="00AE0B96">
              <w:rPr>
                <w:i/>
                <w:sz w:val="20"/>
                <w:szCs w:val="20"/>
              </w:rPr>
              <w:t xml:space="preserve">v502d, v502m, v502y, v505, v506d, v506m, v506y, </w:t>
            </w:r>
            <w:proofErr w:type="spellStart"/>
            <w:r w:rsidRPr="00AE0B96">
              <w:rPr>
                <w:i/>
                <w:sz w:val="20"/>
                <w:szCs w:val="20"/>
              </w:rPr>
              <w:t>ahintd</w:t>
            </w:r>
            <w:proofErr w:type="spellEnd"/>
            <w:r w:rsidRPr="00AE0B96">
              <w:rPr>
                <w:i/>
                <w:sz w:val="20"/>
                <w:szCs w:val="20"/>
              </w:rPr>
              <w:t xml:space="preserve">, </w:t>
            </w:r>
            <w:proofErr w:type="spellStart"/>
            <w:r w:rsidRPr="00AE0B96">
              <w:rPr>
                <w:i/>
                <w:sz w:val="20"/>
                <w:szCs w:val="20"/>
              </w:rPr>
              <w:t>ahintm</w:t>
            </w:r>
            <w:proofErr w:type="spellEnd"/>
            <w:r w:rsidRPr="00AE0B96">
              <w:rPr>
                <w:i/>
                <w:sz w:val="20"/>
                <w:szCs w:val="20"/>
              </w:rPr>
              <w:t xml:space="preserve">, </w:t>
            </w:r>
            <w:proofErr w:type="spellStart"/>
            <w:r w:rsidRPr="00AE0B96">
              <w:rPr>
                <w:i/>
                <w:sz w:val="20"/>
                <w:szCs w:val="20"/>
              </w:rPr>
              <w:t>ahinty</w:t>
            </w:r>
            <w:proofErr w:type="spellEnd"/>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proofErr w:type="spellStart"/>
            <w:r w:rsidRPr="00AE0B96">
              <w:rPr>
                <w:i/>
                <w:sz w:val="20"/>
                <w:szCs w:val="20"/>
              </w:rPr>
              <w:t>bday</w:t>
            </w:r>
            <w:proofErr w:type="spellEnd"/>
            <w:r w:rsidRPr="00AE0B96">
              <w:rPr>
                <w:i/>
                <w:sz w:val="20"/>
                <w:szCs w:val="20"/>
              </w:rPr>
              <w:t xml:space="preserve">, </w:t>
            </w:r>
            <w:proofErr w:type="spellStart"/>
            <w:r w:rsidRPr="00AE0B96">
              <w:rPr>
                <w:i/>
                <w:sz w:val="20"/>
                <w:szCs w:val="20"/>
              </w:rPr>
              <w:t>bmon</w:t>
            </w:r>
            <w:proofErr w:type="spellEnd"/>
            <w:r w:rsidRPr="00AE0B96">
              <w:rPr>
                <w:i/>
                <w:sz w:val="20"/>
                <w:szCs w:val="20"/>
              </w:rPr>
              <w:t xml:space="preserve">, </w:t>
            </w:r>
            <w:proofErr w:type="spellStart"/>
            <w:r w:rsidRPr="00AE0B96">
              <w:rPr>
                <w:i/>
                <w:sz w:val="20"/>
                <w:szCs w:val="20"/>
              </w:rPr>
              <w:t>byear</w:t>
            </w:r>
            <w:proofErr w:type="spellEnd"/>
            <w:r w:rsidRPr="00AE0B96">
              <w:rPr>
                <w:i/>
                <w:sz w:val="20"/>
                <w:szCs w:val="20"/>
              </w:rPr>
              <w:t xml:space="preserve">, </w:t>
            </w:r>
            <w:proofErr w:type="spellStart"/>
            <w:r w:rsidRPr="00AE0B96">
              <w:rPr>
                <w:i/>
                <w:sz w:val="20"/>
                <w:szCs w:val="20"/>
              </w:rPr>
              <w:t>bdate</w:t>
            </w:r>
            <w:proofErr w:type="spellEnd"/>
            <w:r w:rsidRPr="00AE0B96">
              <w:rPr>
                <w:i/>
                <w:sz w:val="20"/>
                <w:szCs w:val="20"/>
              </w:rPr>
              <w:t xml:space="preserve">, </w:t>
            </w:r>
            <w:proofErr w:type="spellStart"/>
            <w:r w:rsidRPr="00AE0B96">
              <w:rPr>
                <w:i/>
                <w:sz w:val="20"/>
                <w:szCs w:val="20"/>
              </w:rPr>
              <w:t>intdate</w:t>
            </w:r>
            <w:proofErr w:type="spellEnd"/>
            <w:r w:rsidRPr="00AE0B96">
              <w:rPr>
                <w:i/>
                <w:sz w:val="20"/>
                <w:szCs w:val="20"/>
              </w:rPr>
              <w:t>,</w:t>
            </w:r>
            <w:r w:rsidRPr="00AE0B96">
              <w:rPr>
                <w:sz w:val="20"/>
                <w:szCs w:val="20"/>
              </w:rPr>
              <w:t xml:space="preserve"> </w:t>
            </w:r>
            <w:proofErr w:type="spellStart"/>
            <w:r w:rsidRPr="00AE0B96">
              <w:rPr>
                <w:i/>
                <w:sz w:val="20"/>
                <w:szCs w:val="20"/>
              </w:rPr>
              <w:t>cage_days</w:t>
            </w:r>
            <w:proofErr w:type="spellEnd"/>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proofErr w:type="spellStart"/>
      <w:r w:rsidR="00DF3AB3" w:rsidRPr="00E66A47">
        <w:rPr>
          <w:i/>
        </w:rPr>
        <w:t>bday</w:t>
      </w:r>
      <w:proofErr w:type="spellEnd"/>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 xml:space="preserve">Set </w:t>
      </w:r>
      <w:proofErr w:type="spellStart"/>
      <w:r>
        <w:t>bday</w:t>
      </w:r>
      <w:proofErr w:type="spellEnd"/>
      <w:r>
        <w:t>=</w:t>
      </w:r>
      <w:r w:rsidR="00E0533E">
        <w:t>missing</w:t>
      </w:r>
    </w:p>
    <w:p w14:paraId="0F70C9C2" w14:textId="655E0BA7" w:rsidR="00A5080C" w:rsidRDefault="00E0533E" w:rsidP="00405A82">
      <w:pPr>
        <w:pStyle w:val="BodyTextIndent1"/>
      </w:pPr>
      <w:r>
        <w:t xml:space="preserve">Replace </w:t>
      </w:r>
      <w:proofErr w:type="spellStart"/>
      <w:r>
        <w:t>bday</w:t>
      </w:r>
      <w:proofErr w:type="spellEnd"/>
      <w:r>
        <w:t>=</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 xml:space="preserve">Replace </w:t>
      </w:r>
      <w:proofErr w:type="spellStart"/>
      <w:r>
        <w:t>bday</w:t>
      </w:r>
      <w:proofErr w:type="spellEnd"/>
      <w:r>
        <w:t xml:space="preserve">=v506d if v505=1 and v506d≤31 and </w:t>
      </w:r>
      <w:proofErr w:type="spellStart"/>
      <w:r>
        <w:t>bday</w:t>
      </w:r>
      <w:proofErr w:type="spellEnd"/>
      <w:r>
        <w:t>=missing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proofErr w:type="spellStart"/>
      <w:r>
        <w:rPr>
          <w:i/>
        </w:rPr>
        <w:t>bday</w:t>
      </w:r>
      <w:proofErr w:type="spellEnd"/>
      <w:r>
        <w:rPr>
          <w:i/>
        </w:rPr>
        <w:t xml:space="preserve">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 xml:space="preserve">Replace </w:t>
      </w:r>
      <w:proofErr w:type="spellStart"/>
      <w:r>
        <w:t>bday</w:t>
      </w:r>
      <w:proofErr w:type="spellEnd"/>
      <w:r>
        <w:t>=15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 xml:space="preserve">and </w:t>
      </w:r>
      <w:proofErr w:type="spellStart"/>
      <w:r>
        <w:t>bday</w:t>
      </w:r>
      <w:proofErr w:type="spellEnd"/>
      <w:r>
        <w:t>=missing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proofErr w:type="spellStart"/>
      <w:r w:rsidR="003C28CF" w:rsidRPr="00E66A47">
        <w:rPr>
          <w:i/>
        </w:rPr>
        <w:t>bmon</w:t>
      </w:r>
      <w:proofErr w:type="spellEnd"/>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 xml:space="preserve">Set </w:t>
      </w:r>
      <w:proofErr w:type="spellStart"/>
      <w:r>
        <w:t>bmon</w:t>
      </w:r>
      <w:proofErr w:type="spellEnd"/>
      <w:r>
        <w:t>=missing</w:t>
      </w:r>
    </w:p>
    <w:p w14:paraId="559E8B63" w14:textId="7CC4FFB0" w:rsidR="00267174" w:rsidRPr="00E66A47" w:rsidRDefault="00E0533E" w:rsidP="00405A82">
      <w:pPr>
        <w:pStyle w:val="BodyTextIndent1"/>
      </w:pPr>
      <w:r>
        <w:t xml:space="preserve">Replace </w:t>
      </w:r>
      <w:proofErr w:type="spellStart"/>
      <w:r w:rsidRPr="00E66A47">
        <w:t>bmon</w:t>
      </w:r>
      <w:proofErr w:type="spellEnd"/>
      <w:r w:rsidRPr="00E66A47">
        <w:t>=v502m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w:t>
      </w:r>
      <w:proofErr w:type="spellStart"/>
      <w:r w:rsidR="00267174" w:rsidRPr="00E66A47">
        <w:t>bmon</w:t>
      </w:r>
      <w:proofErr w:type="spellEnd"/>
      <w:r w:rsidR="00267174" w:rsidRPr="00E66A47">
        <w:t xml:space="preserve">=v506m if v505=1 </w:t>
      </w:r>
      <w:r w:rsidRPr="00E66A47">
        <w:t>and</w:t>
      </w:r>
      <w:r w:rsidR="00267174" w:rsidRPr="00E66A47">
        <w:t xml:space="preserve"> v506m</w:t>
      </w:r>
      <w:r w:rsidRPr="00E66A47">
        <w:t xml:space="preserve">≤12 and </w:t>
      </w:r>
      <w:proofErr w:type="spellStart"/>
      <w:r w:rsidRPr="00E66A47">
        <w:t>bmon</w:t>
      </w:r>
      <w:proofErr w:type="spellEnd"/>
      <w:r w:rsidRPr="00E66A47">
        <w:t>=missing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proofErr w:type="spellStart"/>
      <w:r w:rsidR="004647AD" w:rsidRPr="00E66A47">
        <w:rPr>
          <w:i/>
        </w:rPr>
        <w:t>byear</w:t>
      </w:r>
      <w:proofErr w:type="spellEnd"/>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proofErr w:type="spellStart"/>
      <w:r w:rsidR="00267174" w:rsidRPr="00E66A47">
        <w:t>byear</w:t>
      </w:r>
      <w:proofErr w:type="spellEnd"/>
      <w:r w:rsidR="00267174" w:rsidRPr="00E66A47">
        <w:t>=v502y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 xml:space="preserve">eplace </w:t>
      </w:r>
      <w:proofErr w:type="spellStart"/>
      <w:r w:rsidR="00267174" w:rsidRPr="00E66A47">
        <w:t>byear</w:t>
      </w:r>
      <w:proofErr w:type="spellEnd"/>
      <w:r w:rsidR="00267174" w:rsidRPr="00E66A47">
        <w:t>=v506y if v505</w:t>
      </w:r>
      <w:r>
        <w:t>=1 and v506y≤</w:t>
      </w:r>
      <w:r w:rsidR="00267174" w:rsidRPr="00E66A47">
        <w:t xml:space="preserve">2020 </w:t>
      </w:r>
      <w:r>
        <w:t>and</w:t>
      </w:r>
      <w:r w:rsidR="00267174" w:rsidRPr="00E66A47">
        <w:t xml:space="preserve"> </w:t>
      </w:r>
      <w:proofErr w:type="spellStart"/>
      <w:r w:rsidR="00267174" w:rsidRPr="00E66A47">
        <w:t>byear</w:t>
      </w:r>
      <w:proofErr w:type="spellEnd"/>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proofErr w:type="spellStart"/>
      <w:r w:rsidR="004647AD" w:rsidRPr="00E66A47">
        <w:rPr>
          <w:i/>
        </w:rPr>
        <w:t>bdate</w:t>
      </w:r>
      <w:proofErr w:type="spellEnd"/>
      <w:r w:rsidR="004647AD">
        <w:t>).</w:t>
      </w:r>
    </w:p>
    <w:p w14:paraId="2723AD77" w14:textId="711E32B8" w:rsidR="00267174" w:rsidRPr="00E66A47" w:rsidRDefault="00E0533E" w:rsidP="00405A82">
      <w:pPr>
        <w:pStyle w:val="BodyTextIndent1"/>
      </w:pPr>
      <w:r w:rsidRPr="00E66A47">
        <w:t>Set</w:t>
      </w:r>
      <w:r w:rsidR="00267174" w:rsidRPr="00E66A47">
        <w:t xml:space="preserve"> </w:t>
      </w:r>
      <w:proofErr w:type="spellStart"/>
      <w:r w:rsidR="00267174" w:rsidRPr="00E66A47">
        <w:t>bdate</w:t>
      </w:r>
      <w:proofErr w:type="spellEnd"/>
      <w:r w:rsidR="00267174" w:rsidRPr="00E66A47">
        <w:t>=</w:t>
      </w:r>
      <w:r w:rsidR="00A50501" w:rsidRPr="00E66A47">
        <w:t>date</w:t>
      </w:r>
      <w:r w:rsidR="00267174" w:rsidRPr="00E66A47">
        <w:t>(</w:t>
      </w:r>
      <w:proofErr w:type="spellStart"/>
      <w:r w:rsidR="00267174" w:rsidRPr="00E66A47">
        <w:t>bmon</w:t>
      </w:r>
      <w:proofErr w:type="spellEnd"/>
      <w:r w:rsidR="00267174" w:rsidRPr="00E66A47">
        <w:t xml:space="preserve">, </w:t>
      </w:r>
      <w:proofErr w:type="spellStart"/>
      <w:r w:rsidR="00267174" w:rsidRPr="00E66A47">
        <w:t>bday</w:t>
      </w:r>
      <w:proofErr w:type="spellEnd"/>
      <w:r w:rsidR="00267174" w:rsidRPr="00E66A47">
        <w:t xml:space="preserve">, </w:t>
      </w:r>
      <w:proofErr w:type="spellStart"/>
      <w:r w:rsidR="00267174" w:rsidRPr="00E66A47">
        <w:t>byear</w:t>
      </w:r>
      <w:proofErr w:type="spellEnd"/>
      <w:r w:rsidR="00267174" w:rsidRPr="00E66A47">
        <w:t>)</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proofErr w:type="spellStart"/>
      <w:r w:rsidR="004647AD">
        <w:rPr>
          <w:i/>
        </w:rPr>
        <w:t>ahintd</w:t>
      </w:r>
      <w:proofErr w:type="spellEnd"/>
      <w:r w:rsidR="004647AD">
        <w:rPr>
          <w:i/>
        </w:rPr>
        <w:t xml:space="preserve">, </w:t>
      </w:r>
      <w:proofErr w:type="spellStart"/>
      <w:r w:rsidR="004647AD">
        <w:rPr>
          <w:i/>
        </w:rPr>
        <w:t>ahintm</w:t>
      </w:r>
      <w:proofErr w:type="spellEnd"/>
      <w:r w:rsidR="004647AD">
        <w:rPr>
          <w:i/>
        </w:rPr>
        <w:t xml:space="preserve">, </w:t>
      </w:r>
      <w:proofErr w:type="spellStart"/>
      <w:r w:rsidR="004647AD">
        <w:rPr>
          <w:i/>
        </w:rPr>
        <w:t>ahinty</w:t>
      </w:r>
      <w:proofErr w:type="spellEnd"/>
      <w:r w:rsidR="004647AD">
        <w:rPr>
          <w:i/>
        </w:rPr>
        <w:t xml:space="preserve">) </w:t>
      </w:r>
      <w:r w:rsidR="004647AD">
        <w:t xml:space="preserve">in the household-level data file </w:t>
      </w:r>
      <w:r>
        <w:t>into the person-level data file</w:t>
      </w:r>
      <w:r w:rsidR="007243C7">
        <w:t xml:space="preserve"> </w:t>
      </w:r>
      <w:r w:rsidR="00BE2072">
        <w:t>using cluster (</w:t>
      </w:r>
      <w:proofErr w:type="spellStart"/>
      <w:r w:rsidR="00BE2072" w:rsidRPr="007243C7">
        <w:rPr>
          <w:i/>
        </w:rPr>
        <w:t>hhea</w:t>
      </w:r>
      <w:proofErr w:type="spellEnd"/>
      <w:r w:rsidR="00BE2072">
        <w:t>) and household number (</w:t>
      </w:r>
      <w:proofErr w:type="spellStart"/>
      <w:r w:rsidR="00BE2072" w:rsidRPr="007243C7">
        <w:rPr>
          <w:i/>
        </w:rPr>
        <w:t>hhnum</w:t>
      </w:r>
      <w:proofErr w:type="spellEnd"/>
      <w:r w:rsidR="00BE2072">
        <w:t>) as the key matching variables.</w:t>
      </w:r>
    </w:p>
    <w:p w14:paraId="52F31D76" w14:textId="63C5E8B4" w:rsidR="00267174" w:rsidRPr="00E66A47" w:rsidRDefault="007243C7" w:rsidP="00405A82">
      <w:pPr>
        <w:pStyle w:val="BodyTextIndent1"/>
      </w:pPr>
      <w:r>
        <w:t xml:space="preserve">Add variables </w:t>
      </w:r>
      <w:proofErr w:type="spellStart"/>
      <w:r w:rsidR="00A50501" w:rsidRPr="00A50501">
        <w:t>ahintd</w:t>
      </w:r>
      <w:proofErr w:type="spellEnd"/>
      <w:r>
        <w:t>,</w:t>
      </w:r>
      <w:r w:rsidR="00A50501" w:rsidRPr="00A50501">
        <w:t xml:space="preserve"> </w:t>
      </w:r>
      <w:proofErr w:type="spellStart"/>
      <w:r w:rsidR="00A50501" w:rsidRPr="00A50501">
        <w:t>ahintm</w:t>
      </w:r>
      <w:proofErr w:type="spellEnd"/>
      <w:r>
        <w:t>,</w:t>
      </w:r>
      <w:r w:rsidR="00A50501" w:rsidRPr="00A50501">
        <w:t xml:space="preserve"> </w:t>
      </w:r>
      <w:proofErr w:type="spellStart"/>
      <w:r w:rsidR="00A50501" w:rsidRPr="00A50501">
        <w:t>ahinty</w:t>
      </w:r>
      <w:proofErr w:type="spellEnd"/>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 xml:space="preserve">using </w:t>
      </w:r>
      <w:proofErr w:type="spellStart"/>
      <w:r w:rsidR="00A50501" w:rsidRPr="00E66A47">
        <w:t>hhea</w:t>
      </w:r>
      <w:proofErr w:type="spellEnd"/>
      <w:r w:rsidR="00A50501" w:rsidRPr="00E66A47">
        <w:t xml:space="preserve"> and </w:t>
      </w:r>
      <w:proofErr w:type="spellStart"/>
      <w:r w:rsidR="00A50501" w:rsidRPr="00E66A47">
        <w:t>hhnum</w:t>
      </w:r>
      <w:proofErr w:type="spellEnd"/>
      <w:r w:rsidR="00A50501" w:rsidRPr="00E66A47">
        <w:t xml:space="preserve">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proofErr w:type="spellStart"/>
      <w:r w:rsidR="004647AD" w:rsidRPr="00E66A47">
        <w:rPr>
          <w:i/>
        </w:rPr>
        <w:t>intdate</w:t>
      </w:r>
      <w:proofErr w:type="spellEnd"/>
      <w:r w:rsidR="004647AD">
        <w:t>)</w:t>
      </w:r>
      <w:r>
        <w:t>.</w:t>
      </w:r>
    </w:p>
    <w:p w14:paraId="429834C1" w14:textId="11A45C13" w:rsidR="00267174" w:rsidRPr="00E66A47" w:rsidRDefault="00A50501" w:rsidP="00405A82">
      <w:pPr>
        <w:pStyle w:val="BodyTextIndent1"/>
      </w:pPr>
      <w:r w:rsidRPr="00E66A47">
        <w:t xml:space="preserve">Set </w:t>
      </w:r>
      <w:proofErr w:type="spellStart"/>
      <w:r w:rsidR="00267174" w:rsidRPr="00E66A47">
        <w:t>intdate</w:t>
      </w:r>
      <w:proofErr w:type="spellEnd"/>
      <w:r w:rsidR="00267174" w:rsidRPr="00E66A47">
        <w:t>=</w:t>
      </w:r>
      <w:r>
        <w:t>date</w:t>
      </w:r>
      <w:r w:rsidR="00267174" w:rsidRPr="00E66A47">
        <w:t>(</w:t>
      </w:r>
      <w:proofErr w:type="spellStart"/>
      <w:r w:rsidR="00267174" w:rsidRPr="00E66A47">
        <w:t>ahintm</w:t>
      </w:r>
      <w:proofErr w:type="spellEnd"/>
      <w:r w:rsidR="00267174" w:rsidRPr="00E66A47">
        <w:t xml:space="preserve">, </w:t>
      </w:r>
      <w:proofErr w:type="spellStart"/>
      <w:r w:rsidR="00267174" w:rsidRPr="00E66A47">
        <w:t>ahintd</w:t>
      </w:r>
      <w:proofErr w:type="spellEnd"/>
      <w:r w:rsidR="00267174" w:rsidRPr="00E66A47">
        <w:t xml:space="preserve">, </w:t>
      </w:r>
      <w:proofErr w:type="spellStart"/>
      <w:r w:rsidR="00267174" w:rsidRPr="00E66A47">
        <w:t>ahinty</w:t>
      </w:r>
      <w:proofErr w:type="spellEnd"/>
      <w:r w:rsidR="00267174" w:rsidRPr="00E66A47">
        <w:t>)</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w:t>
      </w:r>
      <w:proofErr w:type="spellStart"/>
      <w:r w:rsidR="004647AD">
        <w:t>cage</w:t>
      </w:r>
      <w:r w:rsidR="004647AD" w:rsidRPr="00E66A47">
        <w:rPr>
          <w:i/>
        </w:rPr>
        <w:t>_days</w:t>
      </w:r>
      <w:proofErr w:type="spellEnd"/>
      <w:r w:rsidR="004647AD">
        <w:t>)</w:t>
      </w:r>
      <w:r>
        <w:t>.</w:t>
      </w:r>
    </w:p>
    <w:p w14:paraId="12D479D7" w14:textId="6C94A0B6" w:rsidR="00267174" w:rsidRDefault="00A50501" w:rsidP="00405A82">
      <w:pPr>
        <w:pStyle w:val="BodyTextIndent1"/>
      </w:pPr>
      <w:r w:rsidRPr="00E66A47">
        <w:t xml:space="preserve">Set </w:t>
      </w:r>
      <w:proofErr w:type="spellStart"/>
      <w:r w:rsidR="00267174" w:rsidRPr="00E66A47">
        <w:t>cage_days</w:t>
      </w:r>
      <w:proofErr w:type="spellEnd"/>
      <w:r w:rsidR="00267174" w:rsidRPr="00E66A47">
        <w:t>=</w:t>
      </w:r>
      <w:proofErr w:type="spellStart"/>
      <w:r w:rsidR="00267174" w:rsidRPr="00E66A47">
        <w:t>intdate</w:t>
      </w:r>
      <w:proofErr w:type="spellEnd"/>
      <w:r>
        <w:t>–</w:t>
      </w:r>
      <w:proofErr w:type="spellStart"/>
      <w:r w:rsidR="00267174" w:rsidRPr="00E66A47">
        <w:t>bdate</w:t>
      </w:r>
      <w:proofErr w:type="spellEnd"/>
      <w:r w:rsidR="00267174" w:rsidRPr="00E66A47">
        <w:t xml:space="preserve"> if </w:t>
      </w:r>
      <w:proofErr w:type="spellStart"/>
      <w:r w:rsidR="00267174" w:rsidRPr="00E66A47">
        <w:t>bdate</w:t>
      </w:r>
      <w:r>
        <w:t>≠missing</w:t>
      </w:r>
      <w:proofErr w:type="spellEnd"/>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20" w:name="_Toc23753410"/>
      <w:r>
        <w:rPr>
          <w:color w:val="auto"/>
          <w:sz w:val="22"/>
        </w:rPr>
        <w:lastRenderedPageBreak/>
        <w:t>Child age in months</w:t>
      </w:r>
      <w:bookmarkEnd w:id="120"/>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proofErr w:type="spellStart"/>
            <w:r w:rsidRPr="004A6D43">
              <w:rPr>
                <w:i/>
                <w:sz w:val="20"/>
                <w:szCs w:val="20"/>
              </w:rPr>
              <w:t>cage_days</w:t>
            </w:r>
            <w:proofErr w:type="spellEnd"/>
            <w:r w:rsidRPr="004A6D43">
              <w:rPr>
                <w:sz w:val="20"/>
                <w:szCs w:val="20"/>
              </w:rPr>
              <w:t xml:space="preserve"> analytic variable</w:t>
            </w:r>
            <w:r>
              <w:rPr>
                <w:sz w:val="20"/>
                <w:szCs w:val="20"/>
              </w:rPr>
              <w:t xml:space="preserve">. Set the </w:t>
            </w:r>
            <w:proofErr w:type="spellStart"/>
            <w:r w:rsidRPr="004A6D43">
              <w:rPr>
                <w:i/>
                <w:sz w:val="20"/>
                <w:szCs w:val="20"/>
              </w:rPr>
              <w:t>cage_mon</w:t>
            </w:r>
            <w:proofErr w:type="spellEnd"/>
            <w:r w:rsidRPr="004A6D43">
              <w:rPr>
                <w:i/>
                <w:sz w:val="20"/>
                <w:szCs w:val="20"/>
              </w:rPr>
              <w:t xml:space="preserve"> </w:t>
            </w:r>
            <w:r>
              <w:rPr>
                <w:sz w:val="20"/>
                <w:szCs w:val="20"/>
              </w:rPr>
              <w:t xml:space="preserve">and </w:t>
            </w:r>
            <w:proofErr w:type="spellStart"/>
            <w:r w:rsidRPr="004A6D43">
              <w:rPr>
                <w:i/>
                <w:sz w:val="20"/>
                <w:szCs w:val="20"/>
              </w:rPr>
              <w:t>cage_mon</w:t>
            </w:r>
            <w:r>
              <w:rPr>
                <w:i/>
                <w:sz w:val="20"/>
                <w:szCs w:val="20"/>
              </w:rPr>
              <w:t>_</w:t>
            </w:r>
            <w:r w:rsidRPr="004A6D43">
              <w:rPr>
                <w:i/>
                <w:sz w:val="20"/>
                <w:szCs w:val="20"/>
              </w:rPr>
              <w:t>int</w:t>
            </w:r>
            <w:proofErr w:type="spellEnd"/>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proofErr w:type="spellStart"/>
            <w:r w:rsidRPr="004A6D43">
              <w:rPr>
                <w:i/>
                <w:sz w:val="20"/>
                <w:szCs w:val="20"/>
              </w:rPr>
              <w:t>cage_days</w:t>
            </w:r>
            <w:proofErr w:type="spellEnd"/>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proofErr w:type="spellStart"/>
            <w:r w:rsidRPr="004A6D43">
              <w:rPr>
                <w:i/>
                <w:sz w:val="20"/>
                <w:szCs w:val="20"/>
              </w:rPr>
              <w:t>cage_mon</w:t>
            </w:r>
            <w:proofErr w:type="spellEnd"/>
            <w:r w:rsidRPr="004A6D43">
              <w:rPr>
                <w:i/>
                <w:sz w:val="20"/>
                <w:szCs w:val="20"/>
              </w:rPr>
              <w:t xml:space="preserve">, </w:t>
            </w:r>
            <w:proofErr w:type="spellStart"/>
            <w:r w:rsidRPr="004A6D43">
              <w:rPr>
                <w:i/>
                <w:sz w:val="20"/>
                <w:szCs w:val="20"/>
              </w:rPr>
              <w:t>cage_mon_int</w:t>
            </w:r>
            <w:proofErr w:type="spellEnd"/>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proofErr w:type="spellStart"/>
      <w:r w:rsidR="00CB4797" w:rsidRPr="00D82822">
        <w:rPr>
          <w:i/>
        </w:rPr>
        <w:t>cage_mon</w:t>
      </w:r>
      <w:proofErr w:type="spellEnd"/>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w:t>
      </w:r>
      <w:proofErr w:type="spellStart"/>
      <w:r w:rsidR="00A50501" w:rsidRPr="00E66A47">
        <w:t>cage_months</w:t>
      </w:r>
      <w:proofErr w:type="spellEnd"/>
      <w:r w:rsidR="00A50501" w:rsidRPr="00E66A47">
        <w:t>=cage_days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proofErr w:type="spellStart"/>
      <w:r>
        <w:rPr>
          <w:i/>
        </w:rPr>
        <w:t>cage_months_int</w:t>
      </w:r>
      <w:proofErr w:type="spellEnd"/>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w:t>
      </w:r>
      <w:proofErr w:type="spellStart"/>
      <w:r w:rsidR="00A50501" w:rsidRPr="00E66A47">
        <w:t>cage_months_int</w:t>
      </w:r>
      <w:proofErr w:type="spellEnd"/>
      <w:r w:rsidR="00A50501" w:rsidRPr="00E66A47">
        <w:t>=int</w:t>
      </w:r>
      <w:r>
        <w:t>eger</w:t>
      </w:r>
      <w:r w:rsidR="00A50501" w:rsidRPr="00E66A47">
        <w:t>(</w:t>
      </w:r>
      <w:proofErr w:type="spellStart"/>
      <w:r w:rsidR="00A50501" w:rsidRPr="00E66A47">
        <w:t>cage_months</w:t>
      </w:r>
      <w:proofErr w:type="spellEnd"/>
      <w:r w:rsidR="00A50501" w:rsidRPr="00E66A47">
        <w:t>)</w:t>
      </w:r>
    </w:p>
    <w:p w14:paraId="04F6E230" w14:textId="0FE569E2" w:rsidR="00A50501" w:rsidRPr="00E66A47" w:rsidRDefault="004725DB" w:rsidP="00405A82">
      <w:pPr>
        <w:pStyle w:val="BodyTextIndent1"/>
      </w:pPr>
      <w:r>
        <w:t xml:space="preserve">Label variable </w:t>
      </w:r>
      <w:proofErr w:type="spellStart"/>
      <w:r w:rsidR="00A50501" w:rsidRPr="00E66A47">
        <w:t>cage_months_int</w:t>
      </w:r>
      <w:proofErr w:type="spellEnd"/>
      <w:r w:rsidR="00A50501" w:rsidRPr="00E66A47">
        <w:t xml:space="preserve"> "Child age in months, excluding decimal"</w:t>
      </w:r>
    </w:p>
    <w:p w14:paraId="2D3B30F5" w14:textId="177D7524" w:rsidR="00A50501" w:rsidRDefault="00E913EE" w:rsidP="00A50501">
      <w:pPr>
        <w:pStyle w:val="BodyText"/>
      </w:pPr>
      <w:r>
        <w:rPr>
          <w:b/>
        </w:rPr>
        <w:t xml:space="preserve">Step 3. </w:t>
      </w:r>
      <w:r>
        <w:t>Compare the analytic child age in months variable (</w:t>
      </w:r>
      <w:proofErr w:type="spellStart"/>
      <w:r>
        <w:rPr>
          <w:i/>
        </w:rPr>
        <w:t>cage_mon</w:t>
      </w:r>
      <w:r w:rsidRPr="00E913EE">
        <w:rPr>
          <w:i/>
        </w:rPr>
        <w:t>_int</w:t>
      </w:r>
      <w:proofErr w:type="spellEnd"/>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proofErr w:type="spellStart"/>
      <w:r w:rsidRPr="00654A12">
        <w:t>cage_months_int</w:t>
      </w:r>
      <w:proofErr w:type="spellEnd"/>
      <w:r w:rsidRPr="00654A12">
        <w:t xml:space="preserve">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proofErr w:type="spellStart"/>
      <w:r w:rsidRPr="00E913EE">
        <w:t>cage_months_int</w:t>
      </w:r>
      <w:proofErr w:type="spellEnd"/>
      <w:r w:rsidRPr="00E913EE">
        <w:t xml:space="preserve">=v508 if </w:t>
      </w:r>
      <w:proofErr w:type="spellStart"/>
      <w:r w:rsidRPr="00E913EE">
        <w:t>cage_months_int</w:t>
      </w:r>
      <w:proofErr w:type="spellEnd"/>
      <w:r w:rsidRPr="00E913EE">
        <w: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21" w:name="_Toc23753411"/>
      <w:r w:rsidRPr="00E66A47">
        <w:rPr>
          <w:color w:val="auto"/>
          <w:sz w:val="22"/>
        </w:rPr>
        <w:t>Child age by age group</w:t>
      </w:r>
      <w:bookmarkEnd w:id="121"/>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proofErr w:type="spellStart"/>
            <w:r w:rsidRPr="004A6D43">
              <w:rPr>
                <w:i/>
                <w:sz w:val="20"/>
                <w:szCs w:val="20"/>
              </w:rPr>
              <w:t>cage_mon_int</w:t>
            </w:r>
            <w:proofErr w:type="spellEnd"/>
            <w:r w:rsidRPr="004A6D43">
              <w:rPr>
                <w:i/>
                <w:sz w:val="20"/>
                <w:szCs w:val="20"/>
              </w:rPr>
              <w:t xml:space="preserve">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proofErr w:type="spellStart"/>
            <w:r w:rsidRPr="004A6D43">
              <w:rPr>
                <w:i/>
                <w:sz w:val="20"/>
                <w:szCs w:val="20"/>
              </w:rPr>
              <w:t>cage_mon_int</w:t>
            </w:r>
            <w:proofErr w:type="spellEnd"/>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2" w:name="_Toc23753412"/>
      <w:r w:rsidRPr="00E66A47">
        <w:rPr>
          <w:color w:val="auto"/>
          <w:sz w:val="22"/>
        </w:rPr>
        <w:t>Household member completed primary education</w:t>
      </w:r>
      <w:bookmarkEnd w:id="122"/>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proofErr w:type="spellStart"/>
            <w:r w:rsidRPr="004A6D43">
              <w:rPr>
                <w:i/>
                <w:sz w:val="20"/>
                <w:szCs w:val="20"/>
              </w:rPr>
              <w:t>edu_prim</w:t>
            </w:r>
            <w:proofErr w:type="spellEnd"/>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proofErr w:type="spellStart"/>
      <w:r w:rsidR="00C67666">
        <w:rPr>
          <w:i/>
        </w:rPr>
        <w:t>edu_prim</w:t>
      </w:r>
      <w:proofErr w:type="spellEnd"/>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 xml:space="preserve">Set </w:t>
      </w:r>
      <w:proofErr w:type="spellStart"/>
      <w:r w:rsidRPr="00E66A47">
        <w:t>edu_prim</w:t>
      </w:r>
      <w:proofErr w:type="spellEnd"/>
      <w:r w:rsidRPr="00E66A47">
        <w:t>=missing</w:t>
      </w:r>
    </w:p>
    <w:p w14:paraId="63480C9D" w14:textId="54376EF2" w:rsidR="00D00529" w:rsidRPr="00E66A47" w:rsidRDefault="00D00529" w:rsidP="00405A82">
      <w:pPr>
        <w:pStyle w:val="BodyTextIndent1"/>
      </w:pPr>
      <w:r w:rsidRPr="00E66A47">
        <w:t xml:space="preserve">Replace </w:t>
      </w:r>
      <w:proofErr w:type="spellStart"/>
      <w:r w:rsidRPr="00E66A47">
        <w:t>edu_prim</w:t>
      </w:r>
      <w:proofErr w:type="spellEnd"/>
      <w:r w:rsidRPr="00E66A47">
        <w:t>=0 if age≥10 and age≤95</w:t>
      </w:r>
    </w:p>
    <w:p w14:paraId="5E18CAE2" w14:textId="58A2B5B8" w:rsidR="00D00529" w:rsidRDefault="00D00529" w:rsidP="00405A82">
      <w:pPr>
        <w:pStyle w:val="BodyTextIndent1"/>
      </w:pPr>
      <w:r w:rsidRPr="00E66A47">
        <w:t xml:space="preserve">Replace </w:t>
      </w:r>
      <w:proofErr w:type="spellStart"/>
      <w:r w:rsidRPr="00E66A47">
        <w:t>edu_prim</w:t>
      </w:r>
      <w:proofErr w:type="spellEnd"/>
      <w:r w:rsidRPr="00E66A47">
        <w:t>=1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3" w:name="_Toc23753413"/>
      <w:r w:rsidRPr="00E66A47">
        <w:rPr>
          <w:color w:val="auto"/>
          <w:sz w:val="22"/>
        </w:rPr>
        <w:t>Household member was attending school at the time of the survey</w:t>
      </w:r>
      <w:bookmarkEnd w:id="123"/>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proofErr w:type="spellStart"/>
            <w:r w:rsidRPr="004A6D43">
              <w:rPr>
                <w:i/>
                <w:sz w:val="20"/>
                <w:szCs w:val="20"/>
              </w:rPr>
              <w:t>edu_att</w:t>
            </w:r>
            <w:r w:rsidR="00CB4021">
              <w:rPr>
                <w:i/>
                <w:sz w:val="20"/>
                <w:szCs w:val="20"/>
              </w:rPr>
              <w:t>end</w:t>
            </w:r>
            <w:proofErr w:type="spellEnd"/>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proofErr w:type="spellStart"/>
      <w:r w:rsidR="00C67666">
        <w:rPr>
          <w:i/>
        </w:rPr>
        <w:t>edu_att</w:t>
      </w:r>
      <w:proofErr w:type="spellEnd"/>
      <w:r w:rsidR="00C67666">
        <w:t>)</w:t>
      </w:r>
      <w:r>
        <w:t xml:space="preserve">. </w:t>
      </w:r>
    </w:p>
    <w:p w14:paraId="7A18894C" w14:textId="55BF0408" w:rsidR="001A42A1" w:rsidRPr="001A42A1" w:rsidRDefault="001A42A1" w:rsidP="00405A82">
      <w:pPr>
        <w:pStyle w:val="BodyTextIndent1"/>
      </w:pPr>
      <w:r>
        <w:t xml:space="preserve">Set </w:t>
      </w:r>
      <w:proofErr w:type="spellStart"/>
      <w:r>
        <w:t>edu_att</w:t>
      </w:r>
      <w:r w:rsidR="00CB4021">
        <w:t>end</w:t>
      </w:r>
      <w:proofErr w:type="spellEnd"/>
      <w:r>
        <w:t>=missing</w:t>
      </w:r>
    </w:p>
    <w:p w14:paraId="1A582E49" w14:textId="5FFFFBAF" w:rsidR="001A42A1" w:rsidRPr="001A42A1" w:rsidRDefault="001A42A1" w:rsidP="00405A82">
      <w:pPr>
        <w:pStyle w:val="BodyTextIndent1"/>
      </w:pPr>
      <w:r>
        <w:t>R</w:t>
      </w:r>
      <w:r w:rsidRPr="001A42A1">
        <w:t xml:space="preserve">eplace </w:t>
      </w:r>
      <w:proofErr w:type="spellStart"/>
      <w:r w:rsidRPr="001A42A1">
        <w:t>edu_att</w:t>
      </w:r>
      <w:r w:rsidR="00CB4021">
        <w:t>end</w:t>
      </w:r>
      <w:proofErr w:type="spellEnd"/>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 xml:space="preserve">eplace </w:t>
      </w:r>
      <w:proofErr w:type="spellStart"/>
      <w:r w:rsidR="001A42A1" w:rsidRPr="001A42A1">
        <w:t>edu_att</w:t>
      </w:r>
      <w:r w:rsidR="00CB4021">
        <w:t>end</w:t>
      </w:r>
      <w:proofErr w:type="spellEnd"/>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4" w:name="_Toc23753414"/>
      <w:r>
        <w:t>4.1.17</w:t>
      </w:r>
      <w:r>
        <w:tab/>
      </w:r>
      <w:r w:rsidR="00407885" w:rsidRPr="004F4431">
        <w:t>Household member’s</w:t>
      </w:r>
      <w:r w:rsidR="00300264" w:rsidRPr="004F4431">
        <w:t xml:space="preserve"> highest level of educational attainment</w:t>
      </w:r>
      <w:bookmarkEnd w:id="124"/>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proofErr w:type="spellStart"/>
            <w:r w:rsidRPr="00CB4021">
              <w:rPr>
                <w:i/>
                <w:sz w:val="20"/>
                <w:szCs w:val="20"/>
              </w:rPr>
              <w:t>edulevel</w:t>
            </w:r>
            <w:proofErr w:type="spellEnd"/>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proofErr w:type="spellStart"/>
      <w:r w:rsidRPr="005D715A">
        <w:rPr>
          <w:i/>
        </w:rPr>
        <w:t>edulevel</w:t>
      </w:r>
      <w:proofErr w:type="spellEnd"/>
      <w:r w:rsidRPr="005D715A">
        <w:t>).</w:t>
      </w:r>
      <w:r w:rsidR="00F36E41">
        <w:t xml:space="preserve"> </w:t>
      </w:r>
    </w:p>
    <w:p w14:paraId="0F5B1200" w14:textId="75CBD8F1" w:rsidR="00300264" w:rsidRPr="005D715A" w:rsidRDefault="00300264" w:rsidP="00300264">
      <w:pPr>
        <w:pStyle w:val="Indentvariable"/>
      </w:pPr>
      <w:r w:rsidRPr="005D715A">
        <w:t xml:space="preserve">Set </w:t>
      </w:r>
      <w:proofErr w:type="spellStart"/>
      <w:r w:rsidRPr="005D715A">
        <w:t>edulevel</w:t>
      </w:r>
      <w:proofErr w:type="spellEnd"/>
      <w:r w:rsidRPr="005D715A">
        <w:t xml:space="preserve">=missing </w:t>
      </w:r>
    </w:p>
    <w:p w14:paraId="33CE33BC" w14:textId="5E531428" w:rsidR="00300264" w:rsidRPr="005D715A" w:rsidRDefault="00300264" w:rsidP="00300264">
      <w:pPr>
        <w:pStyle w:val="Indentvariable"/>
      </w:pPr>
      <w:r>
        <w:t xml:space="preserve">Replace </w:t>
      </w:r>
      <w:proofErr w:type="spellStart"/>
      <w:r>
        <w:t>edulevel</w:t>
      </w:r>
      <w:proofErr w:type="spellEnd"/>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 xml:space="preserve">Replace </w:t>
      </w:r>
      <w:proofErr w:type="spellStart"/>
      <w:r>
        <w:t>edulevel</w:t>
      </w:r>
      <w:proofErr w:type="spellEnd"/>
      <w:r>
        <w:t>=2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 xml:space="preserve">Replace </w:t>
      </w:r>
      <w:proofErr w:type="spellStart"/>
      <w:r>
        <w:t>edulevel</w:t>
      </w:r>
      <w:proofErr w:type="spellEnd"/>
      <w:r>
        <w:t>=3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 xml:space="preserve">Replace </w:t>
      </w:r>
      <w:proofErr w:type="spellStart"/>
      <w:r>
        <w:t>edulevel</w:t>
      </w:r>
      <w:proofErr w:type="spellEnd"/>
      <w:r>
        <w:t>=4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 xml:space="preserve">Replace </w:t>
      </w:r>
      <w:proofErr w:type="spellStart"/>
      <w:r>
        <w:t>edulevel</w:t>
      </w:r>
      <w:proofErr w:type="spellEnd"/>
      <w:r>
        <w:t>=5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 xml:space="preserve">Replace </w:t>
      </w:r>
      <w:proofErr w:type="spellStart"/>
      <w:r w:rsidRPr="00E66A47">
        <w:t>edulevel</w:t>
      </w:r>
      <w:proofErr w:type="spellEnd"/>
      <w:r w:rsidRPr="00E66A47">
        <w:t>=6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5" w:name="_Toc23753415"/>
      <w:r>
        <w:t>4.1.18</w:t>
      </w:r>
      <w:r>
        <w:tab/>
      </w:r>
      <w:r w:rsidR="005629DD" w:rsidRPr="004F4431">
        <w:t>Primary adult decision</w:t>
      </w:r>
      <w:r w:rsidR="00407885" w:rsidRPr="004F4431">
        <w:t>maker</w:t>
      </w:r>
      <w:r w:rsidR="001A25DD" w:rsidRPr="004F4431">
        <w:t>, by sex</w:t>
      </w:r>
      <w:bookmarkEnd w:id="125"/>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proofErr w:type="spellStart"/>
            <w:r w:rsidRPr="00CB4021">
              <w:rPr>
                <w:i/>
                <w:sz w:val="20"/>
                <w:szCs w:val="20"/>
              </w:rPr>
              <w:t>mdm</w:t>
            </w:r>
            <w:proofErr w:type="spellEnd"/>
            <w:r w:rsidRPr="00CB4021">
              <w:rPr>
                <w:i/>
                <w:sz w:val="20"/>
                <w:szCs w:val="20"/>
              </w:rPr>
              <w:t xml:space="preserve">, </w:t>
            </w:r>
            <w:proofErr w:type="spellStart"/>
            <w:r w:rsidRPr="00CB4021">
              <w:rPr>
                <w:i/>
                <w:sz w:val="20"/>
                <w:szCs w:val="20"/>
              </w:rPr>
              <w:t>fdm</w:t>
            </w:r>
            <w:proofErr w:type="spellEnd"/>
            <w:r w:rsidRPr="00CB4021">
              <w:rPr>
                <w:i/>
                <w:sz w:val="20"/>
                <w:szCs w:val="20"/>
              </w:rPr>
              <w:t xml:space="preserve">, </w:t>
            </w:r>
            <w:proofErr w:type="spellStart"/>
            <w:r w:rsidRPr="00CB4021">
              <w:rPr>
                <w:i/>
                <w:sz w:val="20"/>
                <w:szCs w:val="20"/>
              </w:rPr>
              <w:t>pdm</w:t>
            </w:r>
            <w:proofErr w:type="spellEnd"/>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proofErr w:type="spellStart"/>
      <w:r>
        <w:rPr>
          <w:i/>
        </w:rPr>
        <w:t>mdm</w:t>
      </w:r>
      <w:proofErr w:type="spellEnd"/>
      <w:r>
        <w:t xml:space="preserve">). </w:t>
      </w:r>
    </w:p>
    <w:p w14:paraId="1F7FF2B4" w14:textId="77777777" w:rsidR="003236E5" w:rsidRDefault="00E67AB4" w:rsidP="00405A82">
      <w:pPr>
        <w:pStyle w:val="BodyTextIndent1"/>
      </w:pPr>
      <w:r>
        <w:t>Set</w:t>
      </w:r>
      <w:r w:rsidRPr="00D1287C">
        <w:t xml:space="preserve"> </w:t>
      </w:r>
      <w:proofErr w:type="spellStart"/>
      <w:r w:rsidRPr="00D1287C">
        <w:t>mdm</w:t>
      </w:r>
      <w:proofErr w:type="spellEnd"/>
      <w:r w:rsidRPr="00D1287C">
        <w:t>=</w:t>
      </w:r>
      <w:r w:rsidR="003236E5">
        <w:t>missing</w:t>
      </w:r>
    </w:p>
    <w:p w14:paraId="1139E740" w14:textId="0DDC94A7" w:rsidR="00E67AB4" w:rsidRDefault="003236E5" w:rsidP="00405A82">
      <w:pPr>
        <w:pStyle w:val="BodyTextIndent1"/>
      </w:pPr>
      <w:r>
        <w:t xml:space="preserve">Replace </w:t>
      </w:r>
      <w:proofErr w:type="spellStart"/>
      <w:r>
        <w:t>mdm</w:t>
      </w:r>
      <w:proofErr w:type="spellEnd"/>
      <w:r>
        <w:t>=</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proofErr w:type="spellStart"/>
      <w:r>
        <w:rPr>
          <w:i/>
        </w:rPr>
        <w:t>fdm</w:t>
      </w:r>
      <w:proofErr w:type="spellEnd"/>
      <w:r>
        <w:t>).</w:t>
      </w:r>
    </w:p>
    <w:p w14:paraId="329EA9D2" w14:textId="77777777" w:rsidR="003236E5" w:rsidRDefault="000C0132" w:rsidP="00405A82">
      <w:pPr>
        <w:pStyle w:val="BodyTextIndent1"/>
      </w:pPr>
      <w:r>
        <w:t>Set</w:t>
      </w:r>
      <w:r w:rsidRPr="00D1287C">
        <w:t xml:space="preserve"> </w:t>
      </w:r>
      <w:proofErr w:type="spellStart"/>
      <w:r>
        <w:t>f</w:t>
      </w:r>
      <w:r w:rsidRPr="00D1287C">
        <w:t>dm</w:t>
      </w:r>
      <w:proofErr w:type="spellEnd"/>
      <w:r w:rsidRPr="00D1287C">
        <w:t>=</w:t>
      </w:r>
      <w:r w:rsidR="003236E5">
        <w:t>missing</w:t>
      </w:r>
    </w:p>
    <w:p w14:paraId="1A8EDEAC" w14:textId="6D7151DF" w:rsidR="000C0132" w:rsidRDefault="003236E5" w:rsidP="00405A82">
      <w:pPr>
        <w:pStyle w:val="BodyTextIndent1"/>
      </w:pPr>
      <w:r>
        <w:t xml:space="preserve">Replace </w:t>
      </w:r>
      <w:proofErr w:type="spellStart"/>
      <w:r>
        <w:t>fdm</w:t>
      </w:r>
      <w:proofErr w:type="spellEnd"/>
      <w:r>
        <w:t>=</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proofErr w:type="spellStart"/>
      <w:r w:rsidRPr="00E66A47">
        <w:rPr>
          <w:i/>
        </w:rPr>
        <w:t>pdm</w:t>
      </w:r>
      <w:proofErr w:type="spellEnd"/>
      <w:r>
        <w:t>).</w:t>
      </w:r>
    </w:p>
    <w:p w14:paraId="0AEFF816" w14:textId="77777777" w:rsidR="003236E5" w:rsidRDefault="00E67AB4" w:rsidP="00405A82">
      <w:pPr>
        <w:pStyle w:val="BodyTextIndent1"/>
      </w:pPr>
      <w:r>
        <w:t xml:space="preserve">Set </w:t>
      </w:r>
      <w:proofErr w:type="spellStart"/>
      <w:r w:rsidRPr="00E66A47">
        <w:t>pdm</w:t>
      </w:r>
      <w:proofErr w:type="spellEnd"/>
      <w:r w:rsidRPr="00E66A47">
        <w:t>=</w:t>
      </w:r>
      <w:r w:rsidR="003236E5">
        <w:t>missing</w:t>
      </w:r>
    </w:p>
    <w:p w14:paraId="2C5050E1" w14:textId="50D1FA0C" w:rsidR="00431CCC" w:rsidRDefault="003236E5" w:rsidP="00405A82">
      <w:pPr>
        <w:pStyle w:val="BodyTextIndent1"/>
      </w:pPr>
      <w:r>
        <w:t xml:space="preserve">Replace </w:t>
      </w:r>
      <w:proofErr w:type="spellStart"/>
      <w:r>
        <w:t>pdm</w:t>
      </w:r>
      <w:proofErr w:type="spellEnd"/>
      <w:r>
        <w:t>=</w:t>
      </w:r>
      <w:r w:rsidR="00E67AB4" w:rsidRPr="00E66A47">
        <w:t xml:space="preserve">1 if </w:t>
      </w:r>
      <w:proofErr w:type="spellStart"/>
      <w:r w:rsidR="00E67AB4" w:rsidRPr="00E66A47">
        <w:t>mdm</w:t>
      </w:r>
      <w:proofErr w:type="spellEnd"/>
      <w:r w:rsidR="00E67AB4" w:rsidRPr="00E66A47">
        <w:t xml:space="preserve">=1 </w:t>
      </w:r>
      <w:r w:rsidR="00E67AB4">
        <w:t>or</w:t>
      </w:r>
      <w:r w:rsidR="00E67AB4" w:rsidRPr="00D1287C">
        <w:t xml:space="preserve"> </w:t>
      </w:r>
      <w:proofErr w:type="spellStart"/>
      <w:r w:rsidR="00E67AB4" w:rsidRPr="00D1287C">
        <w:t>fdm</w:t>
      </w:r>
      <w:proofErr w:type="spellEnd"/>
      <w:r w:rsidR="00E67AB4" w:rsidRPr="00D1287C">
        <w:t>=</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6" w:name="_Toc23753416"/>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6"/>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 xml:space="preserve">v500e, m1_line, </w:t>
            </w:r>
            <w:proofErr w:type="spellStart"/>
            <w:r w:rsidRPr="00CB4021">
              <w:rPr>
                <w:i/>
                <w:sz w:val="20"/>
                <w:szCs w:val="20"/>
              </w:rPr>
              <w:t>hhea</w:t>
            </w:r>
            <w:proofErr w:type="spellEnd"/>
            <w:r w:rsidRPr="00CB4021">
              <w:rPr>
                <w:i/>
                <w:sz w:val="20"/>
                <w:szCs w:val="20"/>
              </w:rPr>
              <w:t xml:space="preserve">, </w:t>
            </w:r>
            <w:proofErr w:type="spellStart"/>
            <w:r w:rsidRPr="00CB4021">
              <w:rPr>
                <w:i/>
                <w:sz w:val="20"/>
                <w:szCs w:val="20"/>
              </w:rPr>
              <w:t>hhnum</w:t>
            </w:r>
            <w:proofErr w:type="spellEnd"/>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proofErr w:type="spellStart"/>
            <w:r w:rsidRPr="00CB4021">
              <w:rPr>
                <w:i/>
                <w:sz w:val="20"/>
                <w:szCs w:val="20"/>
              </w:rPr>
              <w:t>cage_mon_int</w:t>
            </w:r>
            <w:proofErr w:type="spellEnd"/>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proofErr w:type="spellStart"/>
      <w:r w:rsidR="00104EF9">
        <w:t>cage_mon_int</w:t>
      </w:r>
      <w:proofErr w:type="spellEnd"/>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 xml:space="preserve">eep </w:t>
      </w:r>
      <w:proofErr w:type="spellStart"/>
      <w:r w:rsidR="00363C0F" w:rsidRPr="00E66A47">
        <w:t>hhea</w:t>
      </w:r>
      <w:proofErr w:type="spellEnd"/>
      <w:r w:rsidR="00363C0F" w:rsidRPr="00E66A47">
        <w:t xml:space="preserve"> </w:t>
      </w:r>
      <w:proofErr w:type="spellStart"/>
      <w:r w:rsidR="00363C0F" w:rsidRPr="00E66A47">
        <w:t>hhnum</w:t>
      </w:r>
      <w:proofErr w:type="spellEnd"/>
      <w:r w:rsidR="00363C0F" w:rsidRPr="00E66A47">
        <w:t xml:space="preserve">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 xml:space="preserve">ort </w:t>
      </w:r>
      <w:proofErr w:type="spellStart"/>
      <w:r w:rsidR="00363C0F" w:rsidRPr="00E66A47">
        <w:t>hhea</w:t>
      </w:r>
      <w:proofErr w:type="spellEnd"/>
      <w:r w:rsidR="00363C0F" w:rsidRPr="00E66A47">
        <w:t xml:space="preserve"> </w:t>
      </w:r>
      <w:proofErr w:type="spellStart"/>
      <w:r w:rsidR="00363C0F" w:rsidRPr="00E66A47">
        <w:t>hhnum</w:t>
      </w:r>
      <w:proofErr w:type="spellEnd"/>
      <w:r w:rsidR="00363C0F" w:rsidRPr="00E66A47">
        <w:t xml:space="preserve"> v500e</w:t>
      </w:r>
    </w:p>
    <w:p w14:paraId="2A897FD8" w14:textId="7F028FE7" w:rsidR="00363C0F" w:rsidRPr="00E66A47" w:rsidRDefault="00104EF9" w:rsidP="00405A82">
      <w:pPr>
        <w:pStyle w:val="BodyTextIndent1"/>
      </w:pPr>
      <w:r>
        <w:t xml:space="preserve">By </w:t>
      </w:r>
      <w:proofErr w:type="spellStart"/>
      <w:r w:rsidR="00363C0F" w:rsidRPr="00E66A47">
        <w:t>hhea</w:t>
      </w:r>
      <w:proofErr w:type="spellEnd"/>
      <w:r w:rsidR="00363C0F" w:rsidRPr="00E66A47">
        <w:t xml:space="preserve"> </w:t>
      </w:r>
      <w:proofErr w:type="spellStart"/>
      <w:r w:rsidR="00363C0F" w:rsidRPr="00E66A47">
        <w:t>hhnum</w:t>
      </w:r>
      <w:proofErr w:type="spellEnd"/>
      <w:r w:rsidR="00363C0F" w:rsidRPr="00E66A47">
        <w:t xml:space="preserve">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w:t>
      </w:r>
      <w:proofErr w:type="spellStart"/>
      <w:r w:rsidR="00363C0F" w:rsidRPr="00E66A47">
        <w:t>temp_caregiver</w:t>
      </w:r>
      <w:proofErr w:type="spellEnd"/>
      <w:r w:rsidR="00363C0F" w:rsidRPr="00E66A47">
        <w:t>",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proofErr w:type="spellStart"/>
      <w:r w:rsidR="00363C0F" w:rsidRPr="00E66A47">
        <w:t>temp_caregiver</w:t>
      </w:r>
      <w:proofErr w:type="spellEnd"/>
      <w:r w:rsidR="00596FA5">
        <w:t>”</w:t>
      </w:r>
      <w:r w:rsidR="00363C0F" w:rsidRPr="00E66A47">
        <w:t xml:space="preserve">, </w:t>
      </w:r>
      <w:r w:rsidR="0014759B">
        <w:t xml:space="preserve">using </w:t>
      </w:r>
      <w:proofErr w:type="spellStart"/>
      <w:r w:rsidR="0014759B" w:rsidRPr="00FB54D9">
        <w:t>hhea</w:t>
      </w:r>
      <w:proofErr w:type="spellEnd"/>
      <w:r w:rsidR="0014759B" w:rsidRPr="00FB54D9">
        <w:t xml:space="preserve"> </w:t>
      </w:r>
      <w:proofErr w:type="spellStart"/>
      <w:r w:rsidR="0014759B" w:rsidRPr="00FB54D9">
        <w:t>hhnum</w:t>
      </w:r>
      <w:proofErr w:type="spellEnd"/>
      <w:r w:rsidR="0014759B" w:rsidRPr="00FB54D9">
        <w:t xml:space="preserve">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7" w:name="_Toc23753417"/>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7"/>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proofErr w:type="spellStart"/>
            <w:r w:rsidRPr="00CB4021">
              <w:rPr>
                <w:i/>
                <w:sz w:val="20"/>
                <w:szCs w:val="20"/>
              </w:rPr>
              <w:t>vcc</w:t>
            </w:r>
            <w:proofErr w:type="spellEnd"/>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proofErr w:type="spellStart"/>
      <w:r w:rsidRPr="005862F9">
        <w:rPr>
          <w:i/>
        </w:rPr>
        <w:t>vcc</w:t>
      </w:r>
      <w:proofErr w:type="spellEnd"/>
      <w:r w:rsidRPr="005862F9">
        <w:t>).</w:t>
      </w:r>
    </w:p>
    <w:p w14:paraId="14E3C8D9" w14:textId="77777777" w:rsidR="00BD5492" w:rsidRPr="005862F9" w:rsidRDefault="00BD5492" w:rsidP="004566E0">
      <w:pPr>
        <w:pStyle w:val="BodyTextIndent1"/>
        <w:keepNext/>
        <w:widowControl/>
      </w:pPr>
      <w:r w:rsidRPr="005862F9">
        <w:lastRenderedPageBreak/>
        <w:t xml:space="preserve">Set </w:t>
      </w:r>
      <w:proofErr w:type="spellStart"/>
      <w:r w:rsidRPr="005862F9">
        <w:t>vcc</w:t>
      </w:r>
      <w:proofErr w:type="spellEnd"/>
      <w:r w:rsidRPr="005862F9">
        <w:t>=0</w:t>
      </w:r>
    </w:p>
    <w:p w14:paraId="019CEF73" w14:textId="29BF1472" w:rsidR="00BD5492" w:rsidRPr="005862F9" w:rsidRDefault="00BD5492" w:rsidP="00405A82">
      <w:pPr>
        <w:pStyle w:val="BodyTextIndent1"/>
      </w:pPr>
      <w:r w:rsidRPr="005862F9">
        <w:t xml:space="preserve">Replace </w:t>
      </w:r>
      <w:proofErr w:type="spellStart"/>
      <w:r w:rsidRPr="005862F9">
        <w:t>vcc</w:t>
      </w:r>
      <w:proofErr w:type="spellEnd"/>
      <w:r w:rsidRPr="005862F9">
        <w:t>=1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8" w:name="_Toc23753418"/>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8"/>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proofErr w:type="spellStart"/>
            <w:r w:rsidRPr="00CB4021">
              <w:rPr>
                <w:i/>
                <w:sz w:val="20"/>
                <w:szCs w:val="20"/>
              </w:rPr>
              <w:t>vcc_maize</w:t>
            </w:r>
            <w:proofErr w:type="spellEnd"/>
            <w:r w:rsidRPr="00CB4021">
              <w:rPr>
                <w:i/>
                <w:sz w:val="20"/>
                <w:szCs w:val="20"/>
              </w:rPr>
              <w:t xml:space="preserve">, </w:t>
            </w:r>
            <w:proofErr w:type="spellStart"/>
            <w:r w:rsidRPr="00CB4021">
              <w:rPr>
                <w:i/>
                <w:sz w:val="20"/>
                <w:szCs w:val="20"/>
              </w:rPr>
              <w:t>vcc_millet</w:t>
            </w:r>
            <w:proofErr w:type="spellEnd"/>
            <w:r w:rsidRPr="00CB4021">
              <w:rPr>
                <w:i/>
                <w:sz w:val="20"/>
                <w:szCs w:val="20"/>
              </w:rPr>
              <w:t xml:space="preserve">, </w:t>
            </w:r>
            <w:proofErr w:type="spellStart"/>
            <w:r w:rsidRPr="00CB4021">
              <w:rPr>
                <w:i/>
                <w:sz w:val="20"/>
                <w:szCs w:val="20"/>
              </w:rPr>
              <w:t>vcc_okra</w:t>
            </w:r>
            <w:proofErr w:type="spellEnd"/>
            <w:r w:rsidRPr="00CB4021">
              <w:rPr>
                <w:i/>
                <w:sz w:val="20"/>
                <w:szCs w:val="20"/>
              </w:rPr>
              <w:t xml:space="preserve">, </w:t>
            </w:r>
            <w:proofErr w:type="spellStart"/>
            <w:r w:rsidRPr="00CB4021">
              <w:rPr>
                <w:i/>
                <w:sz w:val="20"/>
                <w:szCs w:val="20"/>
              </w:rPr>
              <w:t>vcc_sheep</w:t>
            </w:r>
            <w:proofErr w:type="spellEnd"/>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9" w:name="_Toc23753419"/>
      <w:r>
        <w:rPr>
          <w:color w:val="auto"/>
          <w:sz w:val="22"/>
        </w:rPr>
        <w:lastRenderedPageBreak/>
        <w:t>Maize farming decisionmakers</w:t>
      </w:r>
      <w:bookmarkEnd w:id="129"/>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proofErr w:type="spellStart"/>
            <w:r>
              <w:rPr>
                <w:i/>
                <w:sz w:val="20"/>
                <w:szCs w:val="20"/>
              </w:rPr>
              <w:t>makesseeddec_maize</w:t>
            </w:r>
            <w:proofErr w:type="spellEnd"/>
            <w:r>
              <w:rPr>
                <w:i/>
                <w:sz w:val="20"/>
                <w:szCs w:val="20"/>
              </w:rPr>
              <w:t xml:space="preserve">, </w:t>
            </w:r>
            <w:proofErr w:type="spellStart"/>
            <w:r>
              <w:rPr>
                <w:i/>
                <w:sz w:val="20"/>
                <w:szCs w:val="20"/>
              </w:rPr>
              <w:t>makesfertdec_maize</w:t>
            </w:r>
            <w:proofErr w:type="spellEnd"/>
            <w:r>
              <w:rPr>
                <w:i/>
                <w:sz w:val="20"/>
                <w:szCs w:val="20"/>
              </w:rPr>
              <w:t xml:space="preserve">, </w:t>
            </w:r>
            <w:proofErr w:type="spellStart"/>
            <w:r>
              <w:rPr>
                <w:i/>
                <w:sz w:val="20"/>
                <w:szCs w:val="20"/>
              </w:rPr>
              <w:t>makesirrigdec_maize</w:t>
            </w:r>
            <w:proofErr w:type="spellEnd"/>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proofErr w:type="spellStart"/>
      <w:r w:rsidRPr="00405A82">
        <w:rPr>
          <w:i/>
        </w:rPr>
        <w:t>makesseeddec_maize</w:t>
      </w:r>
      <w:proofErr w:type="spellEnd"/>
      <w:r w:rsidRPr="00405A82">
        <w:t>).</w:t>
      </w:r>
    </w:p>
    <w:p w14:paraId="76CD600D" w14:textId="12E4C033" w:rsidR="00683324" w:rsidRPr="00405A82" w:rsidRDefault="00683324" w:rsidP="00405A82">
      <w:pPr>
        <w:pStyle w:val="BodyTextIndent1"/>
      </w:pPr>
      <w:r w:rsidRPr="00405A82">
        <w:t xml:space="preserve">Set </w:t>
      </w:r>
      <w:proofErr w:type="spellStart"/>
      <w:r w:rsidRPr="00405A82">
        <w:t>makesseeddec_maize</w:t>
      </w:r>
      <w:proofErr w:type="spellEnd"/>
      <w:r w:rsidRPr="00405A82">
        <w:t>=missing</w:t>
      </w:r>
    </w:p>
    <w:p w14:paraId="3FEAC0DE" w14:textId="3CAC1000" w:rsidR="00683324" w:rsidRPr="00405A82" w:rsidRDefault="00683324" w:rsidP="00405A82">
      <w:pPr>
        <w:pStyle w:val="BodyTextIndent1"/>
      </w:pPr>
      <w:r w:rsidRPr="00405A82">
        <w:t xml:space="preserve">Replace </w:t>
      </w:r>
      <w:proofErr w:type="spellStart"/>
      <w:r w:rsidRPr="00405A82">
        <w:t>makesseeddec_maize</w:t>
      </w:r>
      <w:proofErr w:type="spellEnd"/>
      <w:r w:rsidRPr="00405A82">
        <w:t>=1 if v7107b='A'</w:t>
      </w:r>
    </w:p>
    <w:p w14:paraId="2BF5DF17" w14:textId="5371612A" w:rsidR="00683324" w:rsidRPr="00405A82" w:rsidRDefault="00683324" w:rsidP="00405A82">
      <w:pPr>
        <w:pStyle w:val="BodyTextIndent1"/>
      </w:pPr>
      <w:r w:rsidRPr="00405A82">
        <w:t xml:space="preserve">Replace </w:t>
      </w:r>
      <w:proofErr w:type="spellStart"/>
      <w:r w:rsidRPr="00405A82">
        <w:t>makesseeddec_maize</w:t>
      </w:r>
      <w:proofErr w:type="spellEnd"/>
      <w:r w:rsidRPr="00405A82">
        <w:t>=2 if v7107b='B' </w:t>
      </w:r>
    </w:p>
    <w:p w14:paraId="127C320D" w14:textId="17DE854D" w:rsidR="00683324" w:rsidRPr="00405A82" w:rsidRDefault="00683324" w:rsidP="00405A82">
      <w:pPr>
        <w:pStyle w:val="BodyTextIndent1"/>
      </w:pPr>
      <w:r w:rsidRPr="00405A82">
        <w:t xml:space="preserve">Replace </w:t>
      </w:r>
      <w:proofErr w:type="spellStart"/>
      <w:r w:rsidRPr="00405A82">
        <w:t>makesseeddec_maize</w:t>
      </w:r>
      <w:proofErr w:type="spellEnd"/>
      <w:r w:rsidRPr="00405A82">
        <w:t>=3 if v7107b='AB' </w:t>
      </w:r>
    </w:p>
    <w:p w14:paraId="4198D525" w14:textId="0E1F7795" w:rsidR="00683324" w:rsidRPr="00405A82" w:rsidRDefault="00683324" w:rsidP="00405A82">
      <w:pPr>
        <w:pStyle w:val="BodyTextIndent1"/>
      </w:pPr>
      <w:r w:rsidRPr="00405A82">
        <w:t xml:space="preserve">Replace </w:t>
      </w:r>
      <w:proofErr w:type="spellStart"/>
      <w:r w:rsidRPr="00405A82">
        <w:t>makesseeddec_maize</w:t>
      </w:r>
      <w:proofErr w:type="spellEnd"/>
      <w:r w:rsidRPr="00405A82">
        <w:t>=4 if v7107b='ABC' or v7107b='ABD' or v7107b='ABCD' or v7107b='AC' or v7107b='ACD' or v7107b='AD'    </w:t>
      </w:r>
    </w:p>
    <w:p w14:paraId="7A328A4D" w14:textId="50B63657" w:rsidR="00683324" w:rsidRPr="00405A82" w:rsidRDefault="00683324" w:rsidP="00405A82">
      <w:pPr>
        <w:pStyle w:val="BodyTextIndent1"/>
      </w:pPr>
      <w:r w:rsidRPr="00405A82">
        <w:t xml:space="preserve">Replace </w:t>
      </w:r>
      <w:proofErr w:type="spellStart"/>
      <w:r w:rsidRPr="00405A82">
        <w:t>makesseeddec_maize</w:t>
      </w:r>
      <w:proofErr w:type="spellEnd"/>
      <w:r w:rsidRPr="00405A82">
        <w:t>=5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proofErr w:type="spellStart"/>
      <w:r w:rsidRPr="00405A82">
        <w:rPr>
          <w:i/>
        </w:rPr>
        <w:t>makes</w:t>
      </w:r>
      <w:r w:rsidR="00146B7A" w:rsidRPr="00405A82">
        <w:rPr>
          <w:i/>
        </w:rPr>
        <w:t>fert</w:t>
      </w:r>
      <w:r w:rsidRPr="00405A82">
        <w:rPr>
          <w:i/>
        </w:rPr>
        <w:t>dec_maize</w:t>
      </w:r>
      <w:proofErr w:type="spellEnd"/>
      <w:r w:rsidRPr="00405A82">
        <w:t>).</w:t>
      </w:r>
    </w:p>
    <w:p w14:paraId="1620EF3F" w14:textId="3536BD8D" w:rsidR="00683324" w:rsidRPr="000F2A08" w:rsidRDefault="00683324" w:rsidP="00405A82">
      <w:pPr>
        <w:pStyle w:val="BodyTextIndent1"/>
      </w:pPr>
      <w:r>
        <w:t>S</w:t>
      </w:r>
      <w:r w:rsidRPr="000F2A08">
        <w:t xml:space="preserve">et </w:t>
      </w:r>
      <w:proofErr w:type="spellStart"/>
      <w:r w:rsidRPr="000F2A08">
        <w:t>makes</w:t>
      </w:r>
      <w:r w:rsidR="00146B7A">
        <w:t>fert</w:t>
      </w:r>
      <w:r w:rsidRPr="000F2A08">
        <w:t>dec</w:t>
      </w:r>
      <w:r>
        <w:t>_maize</w:t>
      </w:r>
      <w:proofErr w:type="spellEnd"/>
      <w:r w:rsidRPr="000F2A08">
        <w:t>=missing</w:t>
      </w:r>
    </w:p>
    <w:p w14:paraId="08871171" w14:textId="593CE90E"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=1 if v</w:t>
      </w:r>
      <w:r w:rsidR="00146B7A">
        <w:t>7112d</w:t>
      </w:r>
      <w:r w:rsidRPr="000F2A08">
        <w:t>='A'</w:t>
      </w:r>
    </w:p>
    <w:p w14:paraId="40B4CF74" w14:textId="312C63D7"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=2 if v</w:t>
      </w:r>
      <w:r w:rsidR="00146B7A">
        <w:t>7112d</w:t>
      </w:r>
      <w:r w:rsidRPr="000F2A08">
        <w:t>='B' </w:t>
      </w:r>
    </w:p>
    <w:p w14:paraId="73875FD7" w14:textId="13027837"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 xml:space="preserve">eplace </w:t>
      </w:r>
      <w:proofErr w:type="spellStart"/>
      <w:r w:rsidRPr="000F2A08">
        <w:t>makes</w:t>
      </w:r>
      <w:r w:rsidR="00146B7A">
        <w:t>fert</w:t>
      </w:r>
      <w:r w:rsidRPr="000F2A08">
        <w:t>dec</w:t>
      </w:r>
      <w:r>
        <w:t>_maize</w:t>
      </w:r>
      <w:proofErr w:type="spellEnd"/>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t>R</w:t>
      </w:r>
      <w:r w:rsidRPr="000F2A08">
        <w:t xml:space="preserve">eplace </w:t>
      </w:r>
      <w:proofErr w:type="spellStart"/>
      <w:r w:rsidRPr="000F2A08">
        <w:t>makes</w:t>
      </w:r>
      <w:r w:rsidR="00146B7A">
        <w:t>fert</w:t>
      </w:r>
      <w:r w:rsidRPr="000F2A08">
        <w:t>dec</w:t>
      </w:r>
      <w:r>
        <w:t>_maize</w:t>
      </w:r>
      <w:proofErr w:type="spellEnd"/>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lastRenderedPageBreak/>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proofErr w:type="spellStart"/>
      <w:r w:rsidRPr="00405A82">
        <w:rPr>
          <w:i/>
        </w:rPr>
        <w:t>makesfertdec_maize</w:t>
      </w:r>
      <w:proofErr w:type="spellEnd"/>
      <w:r w:rsidRPr="00405A82">
        <w:t>).</w:t>
      </w:r>
    </w:p>
    <w:p w14:paraId="2C732771" w14:textId="3788B06A" w:rsidR="00146B7A" w:rsidRPr="000F2A08" w:rsidRDefault="00146B7A" w:rsidP="00405A82">
      <w:pPr>
        <w:pStyle w:val="BodyTextIndent1"/>
      </w:pPr>
      <w:r>
        <w:t>S</w:t>
      </w:r>
      <w:r w:rsidRPr="000F2A08">
        <w:t xml:space="preserve">et </w:t>
      </w:r>
      <w:proofErr w:type="spellStart"/>
      <w:r w:rsidRPr="000F2A08">
        <w:t>makes</w:t>
      </w:r>
      <w:r>
        <w:t>irrig</w:t>
      </w:r>
      <w:r w:rsidRPr="000F2A08">
        <w:t>dec</w:t>
      </w:r>
      <w:r>
        <w:t>_maize</w:t>
      </w:r>
      <w:proofErr w:type="spellEnd"/>
      <w:r w:rsidRPr="000F2A08">
        <w:t>=missing</w:t>
      </w:r>
    </w:p>
    <w:p w14:paraId="58BCF743" w14:textId="0C307110"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=1 if v</w:t>
      </w:r>
      <w:r>
        <w:t>7123a</w:t>
      </w:r>
      <w:r w:rsidRPr="000F2A08">
        <w:t>='A'</w:t>
      </w:r>
    </w:p>
    <w:p w14:paraId="64669DAE" w14:textId="54CD9361"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=2 if v</w:t>
      </w:r>
      <w:r>
        <w:t>7123a</w:t>
      </w:r>
      <w:r w:rsidRPr="000F2A08">
        <w:t>='B' </w:t>
      </w:r>
    </w:p>
    <w:p w14:paraId="4FBBFBF8" w14:textId="0B510234"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=3 if v</w:t>
      </w:r>
      <w:r>
        <w:t>7123a</w:t>
      </w:r>
      <w:r w:rsidRPr="000F2A08">
        <w:t>='AB' </w:t>
      </w:r>
    </w:p>
    <w:p w14:paraId="79BE382D" w14:textId="1970705F" w:rsidR="00146B7A" w:rsidRPr="000F2A08"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 xml:space="preserve">eplace </w:t>
      </w:r>
      <w:proofErr w:type="spellStart"/>
      <w:r w:rsidRPr="000F2A08">
        <w:t>makes</w:t>
      </w:r>
      <w:r>
        <w:t>irrig</w:t>
      </w:r>
      <w:r w:rsidRPr="000F2A08">
        <w:t>dec</w:t>
      </w:r>
      <w:r>
        <w:t>_maize</w:t>
      </w:r>
      <w:proofErr w:type="spellEnd"/>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30" w:name="_Toc23753420"/>
      <w:r>
        <w:t>4.2</w:t>
      </w:r>
      <w:r>
        <w:tab/>
      </w:r>
      <w:r w:rsidR="002676C8" w:rsidRPr="004F4431">
        <w:t>Household-level variables</w:t>
      </w:r>
      <w:bookmarkEnd w:id="130"/>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31" w:name="_Toc23753421"/>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31"/>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proofErr w:type="spellStart"/>
            <w:r w:rsidRPr="00F221B3">
              <w:rPr>
                <w:i/>
                <w:sz w:val="20"/>
                <w:szCs w:val="20"/>
              </w:rPr>
              <w:t>adult_m</w:t>
            </w:r>
            <w:proofErr w:type="spellEnd"/>
            <w:r w:rsidRPr="00F221B3">
              <w:rPr>
                <w:sz w:val="20"/>
                <w:szCs w:val="20"/>
              </w:rPr>
              <w:t xml:space="preserve">, </w:t>
            </w:r>
            <w:proofErr w:type="spellStart"/>
            <w:r w:rsidRPr="00F221B3">
              <w:rPr>
                <w:i/>
                <w:sz w:val="20"/>
                <w:szCs w:val="20"/>
              </w:rPr>
              <w:t>adult_f</w:t>
            </w:r>
            <w:proofErr w:type="spellEnd"/>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 xml:space="preserve">adult, </w:t>
            </w:r>
            <w:proofErr w:type="spellStart"/>
            <w:r w:rsidRPr="00F221B3">
              <w:rPr>
                <w:i/>
                <w:sz w:val="20"/>
                <w:szCs w:val="20"/>
              </w:rPr>
              <w:t>adult_m</w:t>
            </w:r>
            <w:proofErr w:type="spellEnd"/>
            <w:r w:rsidRPr="00F221B3">
              <w:rPr>
                <w:i/>
                <w:sz w:val="20"/>
                <w:szCs w:val="20"/>
              </w:rPr>
              <w:t xml:space="preserve">, </w:t>
            </w:r>
            <w:proofErr w:type="spellStart"/>
            <w:r w:rsidRPr="00F221B3">
              <w:rPr>
                <w:i/>
                <w:sz w:val="20"/>
                <w:szCs w:val="20"/>
              </w:rPr>
              <w:t>adult_f</w:t>
            </w:r>
            <w:proofErr w:type="spellEnd"/>
            <w:r w:rsidRPr="00F221B3">
              <w:rPr>
                <w:i/>
                <w:sz w:val="20"/>
                <w:szCs w:val="20"/>
              </w:rPr>
              <w:t xml:space="preserve">, </w:t>
            </w:r>
            <w:proofErr w:type="spellStart"/>
            <w:r w:rsidRPr="00F221B3">
              <w:rPr>
                <w:i/>
                <w:sz w:val="20"/>
                <w:szCs w:val="20"/>
              </w:rPr>
              <w:t>hhmem_dj</w:t>
            </w:r>
            <w:proofErr w:type="spellEnd"/>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proofErr w:type="spellStart"/>
            <w:r w:rsidRPr="00F221B3">
              <w:rPr>
                <w:i/>
                <w:sz w:val="20"/>
                <w:szCs w:val="20"/>
              </w:rPr>
              <w:t>nadult_dj</w:t>
            </w:r>
            <w:proofErr w:type="spellEnd"/>
            <w:r w:rsidRPr="00F221B3">
              <w:rPr>
                <w:i/>
                <w:sz w:val="20"/>
                <w:szCs w:val="20"/>
              </w:rPr>
              <w:t xml:space="preserve">, </w:t>
            </w:r>
            <w:proofErr w:type="spellStart"/>
            <w:r w:rsidRPr="00F221B3">
              <w:rPr>
                <w:i/>
                <w:sz w:val="20"/>
                <w:szCs w:val="20"/>
              </w:rPr>
              <w:t>nadult_mdj</w:t>
            </w:r>
            <w:proofErr w:type="spellEnd"/>
            <w:r w:rsidRPr="00F221B3">
              <w:rPr>
                <w:i/>
                <w:sz w:val="20"/>
                <w:szCs w:val="20"/>
              </w:rPr>
              <w:t xml:space="preserve">, </w:t>
            </w:r>
            <w:proofErr w:type="spellStart"/>
            <w:r w:rsidRPr="00F221B3">
              <w:rPr>
                <w:i/>
                <w:sz w:val="20"/>
                <w:szCs w:val="20"/>
              </w:rPr>
              <w:t>nadult_fdj</w:t>
            </w:r>
            <w:proofErr w:type="spellEnd"/>
          </w:p>
        </w:tc>
      </w:tr>
    </w:tbl>
    <w:p w14:paraId="02AD3222" w14:textId="77777777" w:rsidR="00C44BAA" w:rsidRPr="005D715A" w:rsidRDefault="00C44BAA" w:rsidP="00405A82">
      <w:pPr>
        <w:pStyle w:val="Heading4"/>
        <w:spacing w:before="200"/>
        <w:ind w:right="288"/>
      </w:pPr>
      <w:r w:rsidRPr="005D715A">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proofErr w:type="spellStart"/>
      <w:r w:rsidRPr="00FA7328">
        <w:rPr>
          <w:i/>
        </w:rPr>
        <w:t>nadult</w:t>
      </w:r>
      <w:r w:rsidR="008041EA">
        <w:rPr>
          <w:i/>
        </w:rPr>
        <w:t>_dj</w:t>
      </w:r>
      <w:proofErr w:type="spellEnd"/>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 xml:space="preserve">et </w:t>
      </w:r>
      <w:proofErr w:type="spellStart"/>
      <w:r w:rsidR="00C44BAA">
        <w:t>nadult</w:t>
      </w:r>
      <w:r w:rsidR="00202458">
        <w:t>_dj</w:t>
      </w:r>
      <w:proofErr w:type="spellEnd"/>
      <w:r w:rsidR="00C44BAA">
        <w:t>=sum(adult)</w:t>
      </w:r>
      <w:r w:rsidR="00F377B3">
        <w:t xml:space="preserve"> if </w:t>
      </w:r>
      <w:proofErr w:type="spellStart"/>
      <w:r w:rsidR="00F377B3">
        <w:t>hhmem_dj</w:t>
      </w:r>
      <w:proofErr w:type="spellEnd"/>
      <w:r w:rsidR="00F377B3">
        <w:t>=1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proofErr w:type="spellStart"/>
      <w:r w:rsidRPr="00FA7328">
        <w:rPr>
          <w:i/>
        </w:rPr>
        <w:t>nadult</w:t>
      </w:r>
      <w:r>
        <w:rPr>
          <w:i/>
        </w:rPr>
        <w:t>_m</w:t>
      </w:r>
      <w:r w:rsidR="00F377B3">
        <w:rPr>
          <w:i/>
        </w:rPr>
        <w:t>dj</w:t>
      </w:r>
      <w:proofErr w:type="spellEnd"/>
      <w:r>
        <w:t xml:space="preserve">) by summing the adult variable </w:t>
      </w:r>
      <w:r w:rsidR="00905208">
        <w:t>(</w:t>
      </w:r>
      <w:proofErr w:type="spellStart"/>
      <w:r w:rsidR="00905208">
        <w:rPr>
          <w:i/>
        </w:rPr>
        <w:t>adult_m</w:t>
      </w:r>
      <w:proofErr w:type="spellEnd"/>
      <w:r w:rsidR="00905208">
        <w:rPr>
          <w:i/>
        </w:rPr>
        <w:t xml:space="preserve">)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 xml:space="preserve">et </w:t>
      </w:r>
      <w:proofErr w:type="spellStart"/>
      <w:r w:rsidR="00C44BAA" w:rsidRPr="000A2579">
        <w:t>nadult_m</w:t>
      </w:r>
      <w:r w:rsidR="00202458">
        <w:t>dj</w:t>
      </w:r>
      <w:proofErr w:type="spellEnd"/>
      <w:r w:rsidR="00C44BAA" w:rsidRPr="005D5768">
        <w:t>=sum(</w:t>
      </w:r>
      <w:proofErr w:type="spellStart"/>
      <w:r w:rsidR="00C44BAA" w:rsidRPr="005D5768">
        <w:t>adult_m</w:t>
      </w:r>
      <w:proofErr w:type="spellEnd"/>
      <w:r w:rsidR="00C44BAA" w:rsidRPr="005D5768">
        <w:t xml:space="preserve">) </w:t>
      </w:r>
      <w:r w:rsidR="00F377B3">
        <w:t xml:space="preserve">if </w:t>
      </w:r>
      <w:proofErr w:type="spellStart"/>
      <w:r w:rsidR="00F377B3">
        <w:t>hhmem_dj</w:t>
      </w:r>
      <w:proofErr w:type="spellEnd"/>
      <w:r w:rsidR="00F377B3">
        <w:t>=1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proofErr w:type="spellStart"/>
      <w:r w:rsidRPr="00FA7328">
        <w:rPr>
          <w:i/>
        </w:rPr>
        <w:t>nadult</w:t>
      </w:r>
      <w:r>
        <w:rPr>
          <w:i/>
        </w:rPr>
        <w:t>_f</w:t>
      </w:r>
      <w:proofErr w:type="spellEnd"/>
      <w:r>
        <w:t xml:space="preserve">) by summing the adult variable </w:t>
      </w:r>
      <w:r w:rsidR="00905208">
        <w:t>(</w:t>
      </w:r>
      <w:proofErr w:type="spellStart"/>
      <w:r w:rsidR="00905208">
        <w:rPr>
          <w:i/>
        </w:rPr>
        <w:t>adult_f</w:t>
      </w:r>
      <w:proofErr w:type="spellEnd"/>
      <w:r w:rsidR="00905208">
        <w:rPr>
          <w:i/>
        </w:rPr>
        <w:t>)</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proofErr w:type="spellStart"/>
      <w:r w:rsidR="00C44BAA" w:rsidRPr="00C85027">
        <w:t>nadult_f</w:t>
      </w:r>
      <w:r w:rsidR="00202458">
        <w:t>dj</w:t>
      </w:r>
      <w:proofErr w:type="spellEnd"/>
      <w:r w:rsidR="00C44BAA" w:rsidRPr="005D5768">
        <w:t>=sum (</w:t>
      </w:r>
      <w:proofErr w:type="spellStart"/>
      <w:r w:rsidR="00C44BAA" w:rsidRPr="005D5768">
        <w:t>adult_f</w:t>
      </w:r>
      <w:proofErr w:type="spellEnd"/>
      <w:r w:rsidR="00C44BAA" w:rsidRPr="005D5768">
        <w:t xml:space="preserve">) </w:t>
      </w:r>
      <w:r w:rsidR="00F377B3">
        <w:t xml:space="preserve">if </w:t>
      </w:r>
      <w:proofErr w:type="spellStart"/>
      <w:r w:rsidR="00F377B3">
        <w:t>hhmem_dj</w:t>
      </w:r>
      <w:proofErr w:type="spellEnd"/>
      <w:r w:rsidR="00F377B3">
        <w:t>=1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2" w:name="_Toc17731458"/>
      <w:bookmarkStart w:id="133" w:name="_Toc17980224"/>
      <w:bookmarkStart w:id="134" w:name="_Toc17989667"/>
      <w:bookmarkStart w:id="135" w:name="_Toc18064696"/>
      <w:bookmarkStart w:id="136" w:name="_Toc17731460"/>
      <w:bookmarkStart w:id="137" w:name="_Toc17980226"/>
      <w:bookmarkStart w:id="138" w:name="_Toc17989669"/>
      <w:bookmarkStart w:id="139" w:name="_Toc18064698"/>
      <w:bookmarkStart w:id="140" w:name="_Toc17731466"/>
      <w:bookmarkStart w:id="141" w:name="_Toc17980232"/>
      <w:bookmarkStart w:id="142" w:name="_Toc17989675"/>
      <w:bookmarkStart w:id="143" w:name="_Toc18064704"/>
      <w:bookmarkStart w:id="144" w:name="_Toc17731467"/>
      <w:bookmarkStart w:id="145" w:name="_Toc17980233"/>
      <w:bookmarkStart w:id="146" w:name="_Toc17989676"/>
      <w:bookmarkStart w:id="147" w:name="_Toc18064705"/>
      <w:bookmarkStart w:id="148" w:name="_Toc17731470"/>
      <w:bookmarkStart w:id="149" w:name="_Toc17980236"/>
      <w:bookmarkStart w:id="150" w:name="_Toc17989679"/>
      <w:bookmarkStart w:id="151" w:name="_Toc18064708"/>
      <w:bookmarkStart w:id="152" w:name="_Toc17731473"/>
      <w:bookmarkStart w:id="153" w:name="_Toc17980239"/>
      <w:bookmarkStart w:id="154" w:name="_Toc17989682"/>
      <w:bookmarkStart w:id="155" w:name="_Toc18064711"/>
      <w:bookmarkStart w:id="156" w:name="_Toc17731475"/>
      <w:bookmarkStart w:id="157" w:name="_Toc17980241"/>
      <w:bookmarkStart w:id="158" w:name="_Toc17989684"/>
      <w:bookmarkStart w:id="159" w:name="_Toc18064713"/>
      <w:bookmarkStart w:id="160" w:name="_Toc17731476"/>
      <w:bookmarkStart w:id="161" w:name="_Toc17980242"/>
      <w:bookmarkStart w:id="162" w:name="_Toc17989685"/>
      <w:bookmarkStart w:id="163" w:name="_Toc18064714"/>
      <w:bookmarkStart w:id="164" w:name="_Toc17731477"/>
      <w:bookmarkStart w:id="165" w:name="_Toc17980243"/>
      <w:bookmarkStart w:id="166" w:name="_Toc17989686"/>
      <w:bookmarkStart w:id="167" w:name="_Toc18064715"/>
      <w:bookmarkStart w:id="168" w:name="_Toc17731478"/>
      <w:bookmarkStart w:id="169" w:name="_Toc17980244"/>
      <w:bookmarkStart w:id="170" w:name="_Toc17989687"/>
      <w:bookmarkStart w:id="171" w:name="_Toc18064716"/>
      <w:bookmarkStart w:id="172" w:name="_Toc17731479"/>
      <w:bookmarkStart w:id="173" w:name="_Toc17980245"/>
      <w:bookmarkStart w:id="174" w:name="_Toc17989688"/>
      <w:bookmarkStart w:id="175" w:name="_Toc18064717"/>
      <w:bookmarkStart w:id="176" w:name="_Toc17731480"/>
      <w:bookmarkStart w:id="177" w:name="_Toc17980246"/>
      <w:bookmarkStart w:id="178" w:name="_Toc17989689"/>
      <w:bookmarkStart w:id="179" w:name="_Toc18064718"/>
      <w:bookmarkStart w:id="180" w:name="_Toc17731481"/>
      <w:bookmarkStart w:id="181" w:name="_Toc17980247"/>
      <w:bookmarkStart w:id="182" w:name="_Toc17989690"/>
      <w:bookmarkStart w:id="183" w:name="_Toc18064719"/>
      <w:bookmarkStart w:id="184" w:name="_Toc17731482"/>
      <w:bookmarkStart w:id="185" w:name="_Toc17980248"/>
      <w:bookmarkStart w:id="186" w:name="_Toc17989691"/>
      <w:bookmarkStart w:id="187" w:name="_Toc18064720"/>
      <w:bookmarkStart w:id="188" w:name="_Toc17731484"/>
      <w:bookmarkStart w:id="189" w:name="_Toc17980250"/>
      <w:bookmarkStart w:id="190" w:name="_Toc17989693"/>
      <w:bookmarkStart w:id="191" w:name="_Toc18064722"/>
      <w:bookmarkStart w:id="192" w:name="_Toc23753422"/>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2"/>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proofErr w:type="spellStart"/>
            <w:r w:rsidRPr="00F221B3">
              <w:rPr>
                <w:i/>
                <w:sz w:val="20"/>
                <w:szCs w:val="20"/>
              </w:rPr>
              <w:t>adult_m</w:t>
            </w:r>
            <w:proofErr w:type="spellEnd"/>
            <w:r w:rsidRPr="00F221B3">
              <w:rPr>
                <w:sz w:val="20"/>
                <w:szCs w:val="20"/>
              </w:rPr>
              <w:t xml:space="preserve">, </w:t>
            </w:r>
            <w:proofErr w:type="spellStart"/>
            <w:r w:rsidRPr="00F221B3">
              <w:rPr>
                <w:i/>
                <w:sz w:val="20"/>
                <w:szCs w:val="20"/>
              </w:rPr>
              <w:t>adult_f</w:t>
            </w:r>
            <w:proofErr w:type="spellEnd"/>
            <w:r w:rsidRPr="00F221B3">
              <w:rPr>
                <w:sz w:val="20"/>
                <w:szCs w:val="20"/>
              </w:rPr>
              <w:t xml:space="preserve"> and </w:t>
            </w:r>
            <w:proofErr w:type="spellStart"/>
            <w:r w:rsidRPr="00F221B3">
              <w:rPr>
                <w:i/>
                <w:sz w:val="20"/>
                <w:szCs w:val="20"/>
              </w:rPr>
              <w:t>hhmem_df</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 xml:space="preserve">adult, </w:t>
            </w:r>
            <w:proofErr w:type="spellStart"/>
            <w:r w:rsidRPr="00F221B3">
              <w:rPr>
                <w:i/>
                <w:sz w:val="20"/>
                <w:szCs w:val="20"/>
              </w:rPr>
              <w:t>adult_m</w:t>
            </w:r>
            <w:proofErr w:type="spellEnd"/>
            <w:r w:rsidRPr="00F221B3">
              <w:rPr>
                <w:i/>
                <w:sz w:val="20"/>
                <w:szCs w:val="20"/>
              </w:rPr>
              <w:t xml:space="preserve">, </w:t>
            </w:r>
            <w:proofErr w:type="spellStart"/>
            <w:r w:rsidRPr="00F221B3">
              <w:rPr>
                <w:i/>
                <w:sz w:val="20"/>
                <w:szCs w:val="20"/>
              </w:rPr>
              <w:t>adult_f</w:t>
            </w:r>
            <w:proofErr w:type="spellEnd"/>
            <w:r w:rsidRPr="00F221B3">
              <w:rPr>
                <w:i/>
                <w:sz w:val="20"/>
                <w:szCs w:val="20"/>
              </w:rPr>
              <w:t xml:space="preserve">, </w:t>
            </w:r>
            <w:proofErr w:type="spellStart"/>
            <w:r w:rsidRPr="00F221B3">
              <w:rPr>
                <w:i/>
                <w:sz w:val="20"/>
                <w:szCs w:val="20"/>
              </w:rPr>
              <w:t>hhmem_df</w:t>
            </w:r>
            <w:proofErr w:type="spellEnd"/>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proofErr w:type="spellStart"/>
            <w:r w:rsidRPr="00F221B3">
              <w:rPr>
                <w:i/>
                <w:sz w:val="20"/>
                <w:szCs w:val="20"/>
              </w:rPr>
              <w:t>nadult_df</w:t>
            </w:r>
            <w:proofErr w:type="spellEnd"/>
            <w:r w:rsidRPr="00F221B3">
              <w:rPr>
                <w:i/>
                <w:sz w:val="20"/>
                <w:szCs w:val="20"/>
              </w:rPr>
              <w:t xml:space="preserve">, </w:t>
            </w:r>
            <w:proofErr w:type="spellStart"/>
            <w:r w:rsidRPr="00F221B3">
              <w:rPr>
                <w:i/>
                <w:sz w:val="20"/>
                <w:szCs w:val="20"/>
              </w:rPr>
              <w:t>nadult_mdf</w:t>
            </w:r>
            <w:proofErr w:type="spellEnd"/>
            <w:r w:rsidRPr="00F221B3">
              <w:rPr>
                <w:i/>
                <w:sz w:val="20"/>
                <w:szCs w:val="20"/>
              </w:rPr>
              <w:t xml:space="preserve">, </w:t>
            </w:r>
            <w:proofErr w:type="spellStart"/>
            <w:r w:rsidRPr="00F221B3">
              <w:rPr>
                <w:i/>
                <w:sz w:val="20"/>
                <w:szCs w:val="20"/>
              </w:rPr>
              <w:t>nadult_fdf</w:t>
            </w:r>
            <w:proofErr w:type="spellEnd"/>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proofErr w:type="spellStart"/>
      <w:r w:rsidRPr="00FA7328">
        <w:rPr>
          <w:i/>
        </w:rPr>
        <w:t>nadult</w:t>
      </w:r>
      <w:r>
        <w:rPr>
          <w:i/>
        </w:rPr>
        <w:t>_df</w:t>
      </w:r>
      <w:proofErr w:type="spellEnd"/>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 xml:space="preserve">By cluster and household: set </w:t>
      </w:r>
      <w:proofErr w:type="spellStart"/>
      <w:r>
        <w:t>nadult</w:t>
      </w:r>
      <w:r w:rsidR="00202458">
        <w:t>_df</w:t>
      </w:r>
      <w:proofErr w:type="spellEnd"/>
      <w:r>
        <w:t xml:space="preserve">=sum(adult) if </w:t>
      </w:r>
      <w:proofErr w:type="spellStart"/>
      <w:r>
        <w:t>hhmem_df</w:t>
      </w:r>
      <w:proofErr w:type="spellEnd"/>
      <w:r>
        <w:t>=1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proofErr w:type="spellStart"/>
      <w:r w:rsidRPr="00FA7328">
        <w:rPr>
          <w:i/>
        </w:rPr>
        <w:t>nadult</w:t>
      </w:r>
      <w:r>
        <w:rPr>
          <w:i/>
        </w:rPr>
        <w:t>_mdf</w:t>
      </w:r>
      <w:proofErr w:type="spellEnd"/>
      <w:r>
        <w:t xml:space="preserve">) by summing the adult variable </w:t>
      </w:r>
      <w:r w:rsidR="00905208">
        <w:t>(</w:t>
      </w:r>
      <w:proofErr w:type="spellStart"/>
      <w:r w:rsidR="00905208">
        <w:rPr>
          <w:i/>
        </w:rPr>
        <w:t>adult_m</w:t>
      </w:r>
      <w:proofErr w:type="spellEnd"/>
      <w:r w:rsidR="00905208">
        <w:rPr>
          <w:i/>
        </w:rPr>
        <w:t xml:space="preserve">)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 xml:space="preserve">By cluster and household: set </w:t>
      </w:r>
      <w:proofErr w:type="spellStart"/>
      <w:r w:rsidRPr="005862F9">
        <w:t>nadult_m</w:t>
      </w:r>
      <w:r w:rsidR="00202458">
        <w:t>df</w:t>
      </w:r>
      <w:proofErr w:type="spellEnd"/>
      <w:r w:rsidRPr="005862F9">
        <w:t>=sum(</w:t>
      </w:r>
      <w:proofErr w:type="spellStart"/>
      <w:r w:rsidRPr="005862F9">
        <w:t>adult_m</w:t>
      </w:r>
      <w:proofErr w:type="spellEnd"/>
      <w:r w:rsidRPr="005862F9">
        <w:t xml:space="preserve">) </w:t>
      </w:r>
      <w:r>
        <w:t xml:space="preserve">if </w:t>
      </w:r>
      <w:proofErr w:type="spellStart"/>
      <w:r>
        <w:t>hhmem_df</w:t>
      </w:r>
      <w:proofErr w:type="spellEnd"/>
      <w:r>
        <w:t>=1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proofErr w:type="spellStart"/>
      <w:r w:rsidRPr="00FA7328">
        <w:rPr>
          <w:i/>
        </w:rPr>
        <w:t>nadult</w:t>
      </w:r>
      <w:r>
        <w:rPr>
          <w:i/>
        </w:rPr>
        <w:t>_f</w:t>
      </w:r>
      <w:proofErr w:type="spellEnd"/>
      <w:r>
        <w:t xml:space="preserve">) by summing the adult variable </w:t>
      </w:r>
      <w:r w:rsidR="00905208">
        <w:t>(</w:t>
      </w:r>
      <w:proofErr w:type="spellStart"/>
      <w:r w:rsidR="00905208">
        <w:rPr>
          <w:i/>
        </w:rPr>
        <w:t>adult_f</w:t>
      </w:r>
      <w:proofErr w:type="spellEnd"/>
      <w:r w:rsidR="00905208">
        <w:rPr>
          <w:i/>
        </w:rPr>
        <w:t>)</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 xml:space="preserve">By cluster and household: </w:t>
      </w:r>
      <w:proofErr w:type="spellStart"/>
      <w:r w:rsidRPr="005862F9">
        <w:t>nadult_f</w:t>
      </w:r>
      <w:r w:rsidR="00202458">
        <w:t>df</w:t>
      </w:r>
      <w:proofErr w:type="spellEnd"/>
      <w:r w:rsidRPr="005862F9">
        <w:t>=sum (</w:t>
      </w:r>
      <w:proofErr w:type="spellStart"/>
      <w:r w:rsidRPr="005862F9">
        <w:t>adult_f</w:t>
      </w:r>
      <w:proofErr w:type="spellEnd"/>
      <w:r w:rsidRPr="005862F9">
        <w:t xml:space="preserve">) </w:t>
      </w:r>
      <w:r>
        <w:t xml:space="preserve">if </w:t>
      </w:r>
      <w:proofErr w:type="spellStart"/>
      <w:r>
        <w:t>hhmem_df</w:t>
      </w:r>
      <w:proofErr w:type="spellEnd"/>
      <w:r>
        <w:t>=1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3" w:name="_Toc23753423"/>
      <w:r w:rsidRPr="00E66A47">
        <w:rPr>
          <w:color w:val="auto"/>
          <w:sz w:val="22"/>
        </w:rPr>
        <w:lastRenderedPageBreak/>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3"/>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proofErr w:type="spellStart"/>
            <w:r w:rsidRPr="00F221B3">
              <w:rPr>
                <w:i/>
                <w:sz w:val="20"/>
                <w:szCs w:val="20"/>
              </w:rPr>
              <w:t>wra</w:t>
            </w:r>
            <w:proofErr w:type="spellEnd"/>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proofErr w:type="spellStart"/>
            <w:r w:rsidRPr="00F221B3">
              <w:rPr>
                <w:i/>
                <w:sz w:val="20"/>
                <w:szCs w:val="20"/>
              </w:rPr>
              <w:t>wra</w:t>
            </w:r>
            <w:proofErr w:type="spellEnd"/>
            <w:r w:rsidRPr="00F221B3">
              <w:rPr>
                <w:i/>
                <w:sz w:val="20"/>
                <w:szCs w:val="20"/>
              </w:rPr>
              <w:t xml:space="preserve">, </w:t>
            </w:r>
            <w:proofErr w:type="spellStart"/>
            <w:r w:rsidRPr="00F221B3">
              <w:rPr>
                <w:i/>
                <w:sz w:val="20"/>
                <w:szCs w:val="20"/>
              </w:rPr>
              <w:t>hhmem_dj</w:t>
            </w:r>
            <w:proofErr w:type="spellEnd"/>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proofErr w:type="spellStart"/>
            <w:r w:rsidRPr="00F221B3">
              <w:rPr>
                <w:i/>
                <w:sz w:val="20"/>
                <w:szCs w:val="20"/>
              </w:rPr>
              <w:t>nwra_dj</w:t>
            </w:r>
            <w:proofErr w:type="spellEnd"/>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proofErr w:type="spellStart"/>
      <w:r w:rsidRPr="00FA7328">
        <w:rPr>
          <w:i/>
        </w:rPr>
        <w:t>n</w:t>
      </w:r>
      <w:r w:rsidR="00BF64F6">
        <w:rPr>
          <w:i/>
        </w:rPr>
        <w:t>wra</w:t>
      </w:r>
      <w:r>
        <w:rPr>
          <w:i/>
        </w:rPr>
        <w:t>_dj</w:t>
      </w:r>
      <w:proofErr w:type="spellEnd"/>
      <w:r>
        <w:t xml:space="preserve">) by summing the </w:t>
      </w:r>
      <w:r w:rsidR="00BF64F6">
        <w:t>woman of reproductive age</w:t>
      </w:r>
      <w:r>
        <w:t xml:space="preserve"> variable </w:t>
      </w:r>
      <w:r w:rsidR="00BF64F6">
        <w:t>(</w:t>
      </w:r>
      <w:proofErr w:type="spellStart"/>
      <w:r w:rsidR="00BF64F6">
        <w:rPr>
          <w:i/>
        </w:rPr>
        <w:t>wra</w:t>
      </w:r>
      <w:proofErr w:type="spellEnd"/>
      <w:r w:rsidR="00BF64F6">
        <w:rPr>
          <w:i/>
        </w:rPr>
        <w:t xml:space="preserve">)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 xml:space="preserve">By cluster and household: set </w:t>
      </w:r>
      <w:proofErr w:type="spellStart"/>
      <w:r>
        <w:t>n</w:t>
      </w:r>
      <w:r w:rsidR="00BF64F6">
        <w:t>wra</w:t>
      </w:r>
      <w:r>
        <w:t>_dj</w:t>
      </w:r>
      <w:proofErr w:type="spellEnd"/>
      <w:r>
        <w:t>=sum(</w:t>
      </w:r>
      <w:proofErr w:type="spellStart"/>
      <w:r w:rsidR="00BF64F6">
        <w:t>wr</w:t>
      </w:r>
      <w:r>
        <w:t>a</w:t>
      </w:r>
      <w:proofErr w:type="spellEnd"/>
      <w:r>
        <w:t xml:space="preserve">) if </w:t>
      </w:r>
      <w:proofErr w:type="spellStart"/>
      <w:r>
        <w:t>hhmem_dj</w:t>
      </w:r>
      <w:proofErr w:type="spellEnd"/>
      <w:r>
        <w:t>=1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4" w:name="_Toc17731487"/>
      <w:bookmarkStart w:id="195" w:name="_Toc17980253"/>
      <w:bookmarkStart w:id="196" w:name="_Toc17989696"/>
      <w:bookmarkStart w:id="197" w:name="_Toc18064725"/>
      <w:bookmarkStart w:id="198" w:name="_Toc17731490"/>
      <w:bookmarkStart w:id="199" w:name="_Toc17980256"/>
      <w:bookmarkStart w:id="200" w:name="_Toc17989699"/>
      <w:bookmarkStart w:id="201" w:name="_Toc18064728"/>
      <w:bookmarkStart w:id="202" w:name="_Toc17731491"/>
      <w:bookmarkStart w:id="203" w:name="_Toc17980257"/>
      <w:bookmarkStart w:id="204" w:name="_Toc17989700"/>
      <w:bookmarkStart w:id="205" w:name="_Toc18064729"/>
      <w:bookmarkStart w:id="206" w:name="_Toc17731492"/>
      <w:bookmarkStart w:id="207" w:name="_Toc17980258"/>
      <w:bookmarkStart w:id="208" w:name="_Toc17989701"/>
      <w:bookmarkStart w:id="209" w:name="_Toc18064730"/>
      <w:bookmarkStart w:id="210" w:name="_Toc17731493"/>
      <w:bookmarkStart w:id="211" w:name="_Toc17980259"/>
      <w:bookmarkStart w:id="212" w:name="_Toc17989702"/>
      <w:bookmarkStart w:id="213" w:name="_Toc18064731"/>
      <w:bookmarkStart w:id="214" w:name="_Toc17731495"/>
      <w:bookmarkStart w:id="215" w:name="_Toc17980261"/>
      <w:bookmarkStart w:id="216" w:name="_Toc17989704"/>
      <w:bookmarkStart w:id="217" w:name="_Toc18064733"/>
      <w:bookmarkStart w:id="218" w:name="_Toc17731496"/>
      <w:bookmarkStart w:id="219" w:name="_Toc17980262"/>
      <w:bookmarkStart w:id="220" w:name="_Toc17989705"/>
      <w:bookmarkStart w:id="221" w:name="_Toc18064734"/>
      <w:bookmarkStart w:id="222" w:name="_Toc17731497"/>
      <w:bookmarkStart w:id="223" w:name="_Toc17980263"/>
      <w:bookmarkStart w:id="224" w:name="_Toc17989706"/>
      <w:bookmarkStart w:id="225" w:name="_Toc18064735"/>
      <w:bookmarkStart w:id="226" w:name="_Toc17731498"/>
      <w:bookmarkStart w:id="227" w:name="_Toc17980264"/>
      <w:bookmarkStart w:id="228" w:name="_Toc17989707"/>
      <w:bookmarkStart w:id="229" w:name="_Toc18064736"/>
      <w:bookmarkStart w:id="230" w:name="_Toc17731499"/>
      <w:bookmarkStart w:id="231" w:name="_Toc17980265"/>
      <w:bookmarkStart w:id="232" w:name="_Toc17989708"/>
      <w:bookmarkStart w:id="233" w:name="_Toc18064737"/>
      <w:bookmarkStart w:id="234" w:name="_Toc17731500"/>
      <w:bookmarkStart w:id="235" w:name="_Toc17980266"/>
      <w:bookmarkStart w:id="236" w:name="_Toc17989709"/>
      <w:bookmarkStart w:id="237" w:name="_Toc18064738"/>
      <w:bookmarkStart w:id="238" w:name="_Toc23753424"/>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8"/>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xml:space="preserve">, </w:t>
            </w:r>
            <w:proofErr w:type="spellStart"/>
            <w:r w:rsidRPr="00F221B3">
              <w:rPr>
                <w:i/>
                <w:sz w:val="20"/>
                <w:szCs w:val="20"/>
              </w:rPr>
              <w:t>hhmem_dj</w:t>
            </w:r>
            <w:proofErr w:type="spellEnd"/>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 xml:space="preserve">By cluster and household: set ncu2_dj=sum(cu2) if </w:t>
      </w:r>
      <w:proofErr w:type="spellStart"/>
      <w:r>
        <w:t>hhmem_dj</w:t>
      </w:r>
      <w:proofErr w:type="spellEnd"/>
      <w:r>
        <w:t>=1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9" w:name="_Toc23753425"/>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9"/>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 xml:space="preserve">cu5, </w:t>
            </w:r>
            <w:proofErr w:type="spellStart"/>
            <w:r w:rsidRPr="00F221B3">
              <w:rPr>
                <w:i/>
                <w:sz w:val="20"/>
                <w:szCs w:val="20"/>
              </w:rPr>
              <w:t>hhmem_dj</w:t>
            </w:r>
            <w:proofErr w:type="spellEnd"/>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 xml:space="preserve">By cluster and household: set ncu5_dj=sum(cu5) if </w:t>
      </w:r>
      <w:proofErr w:type="spellStart"/>
      <w:r>
        <w:t>hhmem_dj</w:t>
      </w:r>
      <w:proofErr w:type="spellEnd"/>
      <w:r>
        <w:t>=1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40" w:name="_Toc23753426"/>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40"/>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proofErr w:type="spellStart"/>
            <w:r w:rsidRPr="00F221B3">
              <w:rPr>
                <w:i/>
                <w:sz w:val="20"/>
                <w:szCs w:val="20"/>
              </w:rPr>
              <w:t>hhmem_dj</w:t>
            </w:r>
            <w:proofErr w:type="spellEnd"/>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 xml:space="preserve">c5_17y, </w:t>
            </w:r>
            <w:proofErr w:type="spellStart"/>
            <w:r w:rsidRPr="00F221B3">
              <w:rPr>
                <w:i/>
                <w:sz w:val="20"/>
                <w:szCs w:val="20"/>
              </w:rPr>
              <w:t>hhmem_dj</w:t>
            </w:r>
            <w:proofErr w:type="spellEnd"/>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 xml:space="preserve">By cluster and household: set nc5_17y_dj=sum(c5_17y) if </w:t>
      </w:r>
      <w:proofErr w:type="spellStart"/>
      <w:r>
        <w:t>hhmem_dj</w:t>
      </w:r>
      <w:proofErr w:type="spellEnd"/>
      <w:r>
        <w:t>=1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41" w:name="_Toc23753427"/>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41"/>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proofErr w:type="spellStart"/>
            <w:r w:rsidRPr="00F221B3">
              <w:rPr>
                <w:i/>
                <w:sz w:val="20"/>
                <w:szCs w:val="20"/>
              </w:rPr>
              <w:t>hhmem_dj</w:t>
            </w:r>
            <w:proofErr w:type="spellEnd"/>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 xml:space="preserve">c15_29y, </w:t>
            </w:r>
            <w:proofErr w:type="spellStart"/>
            <w:r w:rsidRPr="00F221B3">
              <w:rPr>
                <w:i/>
                <w:sz w:val="20"/>
                <w:szCs w:val="20"/>
              </w:rPr>
              <w:t>hhmem_dj</w:t>
            </w:r>
            <w:proofErr w:type="spellEnd"/>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lastRenderedPageBreak/>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 xml:space="preserve">By cluster and household: set nc5_17y_dj=sum(c5_17y) if </w:t>
      </w:r>
      <w:proofErr w:type="spellStart"/>
      <w:r>
        <w:t>hhmem_dj</w:t>
      </w:r>
      <w:proofErr w:type="spellEnd"/>
      <w:r>
        <w:t>=1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2" w:name="_Toc23753428"/>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2"/>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proofErr w:type="spellStart"/>
            <w:r w:rsidRPr="00F221B3">
              <w:rPr>
                <w:i/>
                <w:sz w:val="20"/>
                <w:szCs w:val="20"/>
              </w:rPr>
              <w:t>vcc</w:t>
            </w:r>
            <w:proofErr w:type="spellEnd"/>
            <w:r w:rsidRPr="00F221B3">
              <w:rPr>
                <w:i/>
                <w:sz w:val="20"/>
                <w:szCs w:val="20"/>
              </w:rPr>
              <w:t xml:space="preserve">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proofErr w:type="spellStart"/>
            <w:r w:rsidRPr="00F221B3">
              <w:rPr>
                <w:i/>
                <w:sz w:val="20"/>
                <w:szCs w:val="20"/>
              </w:rPr>
              <w:t>vcc</w:t>
            </w:r>
            <w:proofErr w:type="spellEnd"/>
            <w:r w:rsidRPr="00F221B3">
              <w:rPr>
                <w:i/>
                <w:sz w:val="20"/>
                <w:szCs w:val="20"/>
              </w:rPr>
              <w:t xml:space="preserve">, vcc_maize2, vcc_millet2, vcc_okra2, vcc_sheep2, </w:t>
            </w:r>
            <w:proofErr w:type="spellStart"/>
            <w:r w:rsidRPr="00F221B3">
              <w:rPr>
                <w:i/>
                <w:sz w:val="20"/>
                <w:szCs w:val="20"/>
              </w:rPr>
              <w:t>hhmem_dj</w:t>
            </w:r>
            <w:proofErr w:type="spellEnd"/>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proofErr w:type="spellStart"/>
            <w:r w:rsidRPr="00F221B3">
              <w:rPr>
                <w:i/>
                <w:sz w:val="20"/>
                <w:szCs w:val="20"/>
              </w:rPr>
              <w:t>nvcc_dj</w:t>
            </w:r>
            <w:proofErr w:type="spellEnd"/>
            <w:r w:rsidRPr="00F221B3">
              <w:rPr>
                <w:i/>
                <w:sz w:val="20"/>
                <w:szCs w:val="20"/>
              </w:rPr>
              <w:t xml:space="preserve">, </w:t>
            </w:r>
            <w:proofErr w:type="spellStart"/>
            <w:r w:rsidRPr="00F221B3">
              <w:rPr>
                <w:i/>
                <w:sz w:val="20"/>
                <w:szCs w:val="20"/>
              </w:rPr>
              <w:t>nvcc_maize_dj</w:t>
            </w:r>
            <w:proofErr w:type="spellEnd"/>
            <w:r w:rsidRPr="00F221B3">
              <w:rPr>
                <w:i/>
                <w:sz w:val="20"/>
                <w:szCs w:val="20"/>
              </w:rPr>
              <w:t xml:space="preserve">, </w:t>
            </w:r>
            <w:proofErr w:type="spellStart"/>
            <w:r w:rsidRPr="00F221B3">
              <w:rPr>
                <w:i/>
                <w:sz w:val="20"/>
                <w:szCs w:val="20"/>
              </w:rPr>
              <w:t>nvcc_millet_dj</w:t>
            </w:r>
            <w:proofErr w:type="spellEnd"/>
            <w:r w:rsidRPr="00F221B3">
              <w:rPr>
                <w:i/>
                <w:sz w:val="20"/>
                <w:szCs w:val="20"/>
              </w:rPr>
              <w:t xml:space="preserve">, </w:t>
            </w:r>
            <w:proofErr w:type="spellStart"/>
            <w:r w:rsidRPr="00F221B3">
              <w:rPr>
                <w:i/>
                <w:sz w:val="20"/>
                <w:szCs w:val="20"/>
              </w:rPr>
              <w:t>nvcc_okra_dj</w:t>
            </w:r>
            <w:proofErr w:type="spellEnd"/>
            <w:r w:rsidRPr="00F221B3">
              <w:rPr>
                <w:i/>
                <w:sz w:val="20"/>
                <w:szCs w:val="20"/>
              </w:rPr>
              <w:t xml:space="preserve">, </w:t>
            </w:r>
            <w:proofErr w:type="spellStart"/>
            <w:r w:rsidRPr="00F221B3">
              <w:rPr>
                <w:i/>
                <w:sz w:val="20"/>
                <w:szCs w:val="20"/>
              </w:rPr>
              <w:t>nvcc_sheep_dj</w:t>
            </w:r>
            <w:proofErr w:type="spellEnd"/>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proofErr w:type="spellStart"/>
      <w:r w:rsidRPr="00FA7328">
        <w:rPr>
          <w:i/>
        </w:rPr>
        <w:t>n</w:t>
      </w:r>
      <w:r>
        <w:rPr>
          <w:i/>
        </w:rPr>
        <w:t>vccc_dj</w:t>
      </w:r>
      <w:proofErr w:type="spellEnd"/>
      <w:r>
        <w:t xml:space="preserve">) by summing the </w:t>
      </w:r>
      <w:r w:rsidR="00600AF8">
        <w:t>producer</w:t>
      </w:r>
      <w:r>
        <w:t xml:space="preserve"> variable (</w:t>
      </w:r>
      <w:proofErr w:type="spellStart"/>
      <w:r>
        <w:rPr>
          <w:i/>
        </w:rPr>
        <w:t>vcc</w:t>
      </w:r>
      <w:proofErr w:type="spellEnd"/>
      <w:r>
        <w:rPr>
          <w:i/>
        </w:rPr>
        <w:t xml:space="preserve">)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 xml:space="preserve">By cluster and household: set </w:t>
      </w:r>
      <w:proofErr w:type="spellStart"/>
      <w:r>
        <w:t>nvccc_dj</w:t>
      </w:r>
      <w:proofErr w:type="spellEnd"/>
      <w:r>
        <w:t>=sum(</w:t>
      </w:r>
      <w:proofErr w:type="spellStart"/>
      <w:r>
        <w:t>vcc</w:t>
      </w:r>
      <w:proofErr w:type="spellEnd"/>
      <w:r>
        <w:t xml:space="preserve">) if </w:t>
      </w:r>
      <w:proofErr w:type="spellStart"/>
      <w:r>
        <w:t>hhmem_dj</w:t>
      </w:r>
      <w:proofErr w:type="spellEnd"/>
      <w:r>
        <w:t>=1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proofErr w:type="spellStart"/>
      <w:r w:rsidRPr="00FA7328">
        <w:rPr>
          <w:i/>
        </w:rPr>
        <w:t>n</w:t>
      </w:r>
      <w:r>
        <w:rPr>
          <w:i/>
        </w:rPr>
        <w:t>vccc_maize_dj</w:t>
      </w:r>
      <w:proofErr w:type="spellEnd"/>
      <w:r>
        <w:t xml:space="preserve">) by summing the maize </w:t>
      </w:r>
      <w:r w:rsidR="00600AF8">
        <w:t>producer</w:t>
      </w:r>
      <w:r>
        <w:t xml:space="preserve"> variable (</w:t>
      </w:r>
      <w:proofErr w:type="spellStart"/>
      <w:r>
        <w:rPr>
          <w:i/>
        </w:rPr>
        <w:t>vcc_maize</w:t>
      </w:r>
      <w:proofErr w:type="spellEnd"/>
      <w:r>
        <w:rPr>
          <w:i/>
        </w:rPr>
        <w:t xml:space="preserv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 xml:space="preserve">By cluster and household: set </w:t>
      </w:r>
      <w:proofErr w:type="spellStart"/>
      <w:r>
        <w:t>nvccc_maize_dj</w:t>
      </w:r>
      <w:proofErr w:type="spellEnd"/>
      <w:r>
        <w:t>=sum(</w:t>
      </w:r>
      <w:proofErr w:type="spellStart"/>
      <w:r>
        <w:t>vcc_maize</w:t>
      </w:r>
      <w:proofErr w:type="spellEnd"/>
      <w:r>
        <w:t xml:space="preserve">) if </w:t>
      </w:r>
      <w:proofErr w:type="spellStart"/>
      <w:r>
        <w:t>hhmem_dj</w:t>
      </w:r>
      <w:proofErr w:type="spellEnd"/>
      <w:r>
        <w:t>=1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proofErr w:type="spellStart"/>
      <w:r w:rsidRPr="00FA7328">
        <w:rPr>
          <w:i/>
        </w:rPr>
        <w:t>n</w:t>
      </w:r>
      <w:r>
        <w:rPr>
          <w:i/>
        </w:rPr>
        <w:t>vccc_millet_dj</w:t>
      </w:r>
      <w:proofErr w:type="spellEnd"/>
      <w:r>
        <w:t xml:space="preserve">) by summing the millet </w:t>
      </w:r>
      <w:r w:rsidR="00600AF8">
        <w:t>producer</w:t>
      </w:r>
      <w:r>
        <w:t xml:space="preserve"> variable (</w:t>
      </w:r>
      <w:proofErr w:type="spellStart"/>
      <w:r>
        <w:rPr>
          <w:i/>
        </w:rPr>
        <w:t>vcc_millet</w:t>
      </w:r>
      <w:proofErr w:type="spellEnd"/>
      <w:r>
        <w:rPr>
          <w:i/>
        </w:rPr>
        <w:t xml:space="preserve">)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 xml:space="preserve">By cluster and household: set </w:t>
      </w:r>
      <w:proofErr w:type="spellStart"/>
      <w:r>
        <w:t>nvccc_millet_dj</w:t>
      </w:r>
      <w:proofErr w:type="spellEnd"/>
      <w:r>
        <w:t>=sum(</w:t>
      </w:r>
      <w:proofErr w:type="spellStart"/>
      <w:r>
        <w:t>vcc_millet</w:t>
      </w:r>
      <w:proofErr w:type="spellEnd"/>
      <w:r>
        <w:t xml:space="preserve">) if </w:t>
      </w:r>
      <w:proofErr w:type="spellStart"/>
      <w:r>
        <w:t>hhmem_dj</w:t>
      </w:r>
      <w:proofErr w:type="spellEnd"/>
      <w:r>
        <w:t>=1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lastRenderedPageBreak/>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proofErr w:type="spellStart"/>
      <w:r w:rsidRPr="00FA7328">
        <w:rPr>
          <w:i/>
        </w:rPr>
        <w:t>n</w:t>
      </w:r>
      <w:r>
        <w:rPr>
          <w:i/>
        </w:rPr>
        <w:t>vccc_okra_dj</w:t>
      </w:r>
      <w:proofErr w:type="spellEnd"/>
      <w:r>
        <w:t xml:space="preserve">) by summing the okra </w:t>
      </w:r>
      <w:r w:rsidR="00600AF8">
        <w:t>producer</w:t>
      </w:r>
      <w:r>
        <w:t xml:space="preserve"> variable (</w:t>
      </w:r>
      <w:proofErr w:type="spellStart"/>
      <w:r>
        <w:rPr>
          <w:i/>
        </w:rPr>
        <w:t>vcc_okra</w:t>
      </w:r>
      <w:proofErr w:type="spellEnd"/>
      <w:r>
        <w:rPr>
          <w:i/>
        </w:rPr>
        <w:t xml:space="preserve">)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 xml:space="preserve">By cluster and household: set </w:t>
      </w:r>
      <w:proofErr w:type="spellStart"/>
      <w:r>
        <w:t>nvccc_okra_dj</w:t>
      </w:r>
      <w:proofErr w:type="spellEnd"/>
      <w:r>
        <w:t>=sum(</w:t>
      </w:r>
      <w:proofErr w:type="spellStart"/>
      <w:r>
        <w:t>vcc_okra</w:t>
      </w:r>
      <w:proofErr w:type="spellEnd"/>
      <w:r>
        <w:t xml:space="preserve">) if </w:t>
      </w:r>
      <w:proofErr w:type="spellStart"/>
      <w:r>
        <w:t>hhmem_dj</w:t>
      </w:r>
      <w:proofErr w:type="spellEnd"/>
      <w:r>
        <w:t>=1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proofErr w:type="spellStart"/>
      <w:r w:rsidRPr="00FA7328">
        <w:rPr>
          <w:i/>
        </w:rPr>
        <w:t>n</w:t>
      </w:r>
      <w:r>
        <w:rPr>
          <w:i/>
        </w:rPr>
        <w:t>vccc_sheep_dj</w:t>
      </w:r>
      <w:proofErr w:type="spellEnd"/>
      <w:r>
        <w:t xml:space="preserve">) by summing the sheep </w:t>
      </w:r>
      <w:r w:rsidR="00600AF8">
        <w:t>producer</w:t>
      </w:r>
      <w:r>
        <w:t xml:space="preserve"> variable (</w:t>
      </w:r>
      <w:proofErr w:type="spellStart"/>
      <w:r>
        <w:rPr>
          <w:i/>
        </w:rPr>
        <w:t>vcc_sheep</w:t>
      </w:r>
      <w:proofErr w:type="spellEnd"/>
      <w:r>
        <w:rPr>
          <w:i/>
        </w:rPr>
        <w:t xml:space="preserv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 xml:space="preserve">By cluster and household: set </w:t>
      </w:r>
      <w:proofErr w:type="spellStart"/>
      <w:r>
        <w:t>nvccc_sheep_dj</w:t>
      </w:r>
      <w:proofErr w:type="spellEnd"/>
      <w:r>
        <w:t>=sum(</w:t>
      </w:r>
      <w:proofErr w:type="spellStart"/>
      <w:r>
        <w:t>vcc_sheep</w:t>
      </w:r>
      <w:proofErr w:type="spellEnd"/>
      <w:r>
        <w:t xml:space="preserve">) if </w:t>
      </w:r>
      <w:proofErr w:type="spellStart"/>
      <w:r>
        <w:t>hhmem_dj</w:t>
      </w:r>
      <w:proofErr w:type="spellEnd"/>
      <w:r>
        <w:t>=1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3" w:name="_Toc23753429"/>
      <w:r>
        <w:t>4.2.9</w:t>
      </w:r>
      <w:r>
        <w:tab/>
      </w:r>
      <w:r w:rsidR="00C970C9" w:rsidRPr="004F4431">
        <w:t>Household size</w:t>
      </w:r>
      <w:r w:rsidR="004B4291" w:rsidRPr="004F4431">
        <w:t>—</w:t>
      </w:r>
      <w:r w:rsidR="00C970C9" w:rsidRPr="004F4431">
        <w:t>de jure</w:t>
      </w:r>
      <w:bookmarkEnd w:id="243"/>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proofErr w:type="spellStart"/>
            <w:r w:rsidRPr="00F221B3">
              <w:rPr>
                <w:i/>
                <w:sz w:val="20"/>
                <w:szCs w:val="20"/>
              </w:rPr>
              <w:t>hhmem_dj</w:t>
            </w:r>
            <w:proofErr w:type="spellEnd"/>
            <w:r w:rsidRPr="00F221B3">
              <w:rPr>
                <w:i/>
                <w:sz w:val="20"/>
                <w:szCs w:val="20"/>
              </w:rPr>
              <w:t xml:space="preserve">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proofErr w:type="spellStart"/>
            <w:r w:rsidRPr="00F221B3">
              <w:rPr>
                <w:i/>
                <w:sz w:val="20"/>
                <w:szCs w:val="20"/>
              </w:rPr>
              <w:t>hhmem_dj</w:t>
            </w:r>
            <w:proofErr w:type="spellEnd"/>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proofErr w:type="spellStart"/>
            <w:r w:rsidRPr="00F221B3">
              <w:rPr>
                <w:i/>
                <w:sz w:val="20"/>
                <w:szCs w:val="20"/>
              </w:rPr>
              <w:t>hhsize_dj</w:t>
            </w:r>
            <w:proofErr w:type="spellEnd"/>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proofErr w:type="spellStart"/>
      <w:r w:rsidR="00C2343F" w:rsidRPr="00C2343F">
        <w:rPr>
          <w:i/>
        </w:rPr>
        <w:t>hhsize_dj</w:t>
      </w:r>
      <w:proofErr w:type="spellEnd"/>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 xml:space="preserve">et </w:t>
      </w:r>
      <w:proofErr w:type="spellStart"/>
      <w:r w:rsidR="002275FA">
        <w:t>hhsize_dj</w:t>
      </w:r>
      <w:proofErr w:type="spellEnd"/>
      <w:r w:rsidR="002275FA">
        <w:t>=</w:t>
      </w:r>
      <w:r w:rsidR="00C970C9" w:rsidRPr="00C2343F">
        <w:t>sum (</w:t>
      </w:r>
      <w:proofErr w:type="spellStart"/>
      <w:r w:rsidR="00C970C9" w:rsidRPr="00C2343F">
        <w:t>hhmem_dj</w:t>
      </w:r>
      <w:proofErr w:type="spellEnd"/>
      <w:r w:rsidR="00C970C9" w:rsidRPr="00C2343F">
        <w:t xml:space="preserve">)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4" w:name="_Toc23753430"/>
      <w:r w:rsidRPr="00E66A47">
        <w:rPr>
          <w:color w:val="auto"/>
          <w:sz w:val="22"/>
        </w:rPr>
        <w:t>Household size</w:t>
      </w:r>
      <w:r w:rsidR="00241147">
        <w:rPr>
          <w:color w:val="auto"/>
          <w:sz w:val="22"/>
        </w:rPr>
        <w:t>—</w:t>
      </w:r>
      <w:r w:rsidRPr="00E66A47">
        <w:rPr>
          <w:color w:val="auto"/>
          <w:sz w:val="22"/>
        </w:rPr>
        <w:t>de facto</w:t>
      </w:r>
      <w:bookmarkEnd w:id="244"/>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proofErr w:type="spellStart"/>
            <w:r w:rsidRPr="00F221B3">
              <w:rPr>
                <w:i/>
                <w:sz w:val="20"/>
                <w:szCs w:val="20"/>
              </w:rPr>
              <w:t>hhmem_df</w:t>
            </w:r>
            <w:proofErr w:type="spellEnd"/>
            <w:r w:rsidRPr="00F221B3">
              <w:rPr>
                <w:i/>
                <w:sz w:val="20"/>
                <w:szCs w:val="20"/>
              </w:rPr>
              <w:t xml:space="preserve">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proofErr w:type="spellStart"/>
            <w:r w:rsidRPr="00F221B3">
              <w:rPr>
                <w:i/>
                <w:sz w:val="20"/>
                <w:szCs w:val="20"/>
              </w:rPr>
              <w:t>hhmem_df</w:t>
            </w:r>
            <w:proofErr w:type="spellEnd"/>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proofErr w:type="spellStart"/>
            <w:r w:rsidRPr="00F221B3">
              <w:rPr>
                <w:i/>
                <w:sz w:val="20"/>
                <w:szCs w:val="20"/>
              </w:rPr>
              <w:t>hhsize_df</w:t>
            </w:r>
            <w:proofErr w:type="spellEnd"/>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proofErr w:type="spellStart"/>
      <w:r w:rsidR="0046037D" w:rsidRPr="00C2343F">
        <w:rPr>
          <w:i/>
        </w:rPr>
        <w:t>hhsize_d</w:t>
      </w:r>
      <w:r w:rsidR="0046037D">
        <w:rPr>
          <w:i/>
        </w:rPr>
        <w:t>f</w:t>
      </w:r>
      <w:proofErr w:type="spellEnd"/>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 xml:space="preserve">et </w:t>
      </w:r>
      <w:proofErr w:type="spellStart"/>
      <w:r w:rsidR="002275FA">
        <w:t>hhsize_df</w:t>
      </w:r>
      <w:proofErr w:type="spellEnd"/>
      <w:r w:rsidR="002275FA">
        <w:t>=</w:t>
      </w:r>
      <w:r w:rsidR="00C970C9">
        <w:t>sum (</w:t>
      </w:r>
      <w:proofErr w:type="spellStart"/>
      <w:r w:rsidR="00C970C9">
        <w:t>hhmem_df</w:t>
      </w:r>
      <w:proofErr w:type="spellEnd"/>
      <w:r w:rsidR="00C970C9">
        <w:t>)</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5" w:name="_Toc23753431"/>
      <w:r>
        <w:t>4.2.11</w:t>
      </w:r>
      <w:r>
        <w:tab/>
      </w:r>
      <w:r w:rsidR="00C970C9" w:rsidRPr="004F4431">
        <w:t>Household size category</w:t>
      </w:r>
      <w:r w:rsidR="00241147" w:rsidRPr="004F4431">
        <w:t>—</w:t>
      </w:r>
      <w:r w:rsidR="00C970C9" w:rsidRPr="004F4431">
        <w:t>de jure</w:t>
      </w:r>
      <w:bookmarkEnd w:id="245"/>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proofErr w:type="spellStart"/>
            <w:r w:rsidRPr="00F221B3">
              <w:rPr>
                <w:i/>
                <w:sz w:val="20"/>
                <w:szCs w:val="20"/>
              </w:rPr>
              <w:t>hhmem_dj</w:t>
            </w:r>
            <w:proofErr w:type="spellEnd"/>
            <w:r w:rsidRPr="00F221B3">
              <w:rPr>
                <w:i/>
                <w:sz w:val="20"/>
                <w:szCs w:val="20"/>
              </w:rPr>
              <w:t xml:space="preserve">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proofErr w:type="spellStart"/>
            <w:r w:rsidRPr="00F221B3">
              <w:rPr>
                <w:i/>
                <w:sz w:val="20"/>
                <w:szCs w:val="20"/>
              </w:rPr>
              <w:t>hhsize_dj</w:t>
            </w:r>
            <w:proofErr w:type="spellEnd"/>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proofErr w:type="spellStart"/>
            <w:r w:rsidRPr="00F221B3">
              <w:rPr>
                <w:i/>
                <w:sz w:val="20"/>
                <w:szCs w:val="20"/>
              </w:rPr>
              <w:t>hhsizegrp_dj</w:t>
            </w:r>
            <w:proofErr w:type="spellEnd"/>
          </w:p>
        </w:tc>
      </w:tr>
    </w:tbl>
    <w:p w14:paraId="6CA8D7E4" w14:textId="77777777" w:rsidR="00C970C9" w:rsidRPr="005D715A" w:rsidRDefault="00C970C9" w:rsidP="004836C1">
      <w:pPr>
        <w:pStyle w:val="Heading4"/>
        <w:spacing w:before="160"/>
        <w:ind w:right="288"/>
      </w:pPr>
      <w:r w:rsidRPr="005D715A">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proofErr w:type="spellStart"/>
      <w:r w:rsidRPr="005D715A">
        <w:rPr>
          <w:i/>
        </w:rPr>
        <w:t>hhsizegrp</w:t>
      </w:r>
      <w:r w:rsidRPr="00D727C2">
        <w:rPr>
          <w:i/>
        </w:rPr>
        <w:t>_dj</w:t>
      </w:r>
      <w:proofErr w:type="spellEnd"/>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 xml:space="preserve">Set </w:t>
      </w:r>
      <w:proofErr w:type="spellStart"/>
      <w:r w:rsidRPr="005D715A">
        <w:t>hhsizegrp</w:t>
      </w:r>
      <w:r>
        <w:t>_dj</w:t>
      </w:r>
      <w:proofErr w:type="spellEnd"/>
      <w:r w:rsidRPr="005D715A">
        <w:t>=</w:t>
      </w:r>
      <w:r w:rsidR="002D3AFE">
        <w:t>missing</w:t>
      </w:r>
    </w:p>
    <w:p w14:paraId="3817A5A4" w14:textId="1B54C61E" w:rsidR="00C970C9" w:rsidRPr="005D715A" w:rsidRDefault="00C970C9" w:rsidP="004836C1">
      <w:pPr>
        <w:pStyle w:val="BodyTextIndent1"/>
      </w:pPr>
      <w:r w:rsidRPr="005D715A">
        <w:t xml:space="preserve">Replace </w:t>
      </w:r>
      <w:proofErr w:type="spellStart"/>
      <w:r w:rsidRPr="005D715A">
        <w:t>hhsizegrp</w:t>
      </w:r>
      <w:r>
        <w:t>_dj</w:t>
      </w:r>
      <w:proofErr w:type="spellEnd"/>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 xml:space="preserve">Replace </w:t>
      </w:r>
      <w:proofErr w:type="spellStart"/>
      <w:r w:rsidRPr="005D715A">
        <w:t>hhsizegrp</w:t>
      </w:r>
      <w:r>
        <w:t>_dj</w:t>
      </w:r>
      <w:proofErr w:type="spellEnd"/>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 xml:space="preserve">Replace </w:t>
      </w:r>
      <w:proofErr w:type="spellStart"/>
      <w:r w:rsidRPr="005D715A">
        <w:t>hhsizegrp</w:t>
      </w:r>
      <w:r>
        <w:t>_dj</w:t>
      </w:r>
      <w:proofErr w:type="spellEnd"/>
      <w:r>
        <w:t>=</w:t>
      </w:r>
      <w:r w:rsidRPr="005D715A">
        <w:t>3 if hhsize</w:t>
      </w:r>
      <w:r>
        <w:t>_dj</w:t>
      </w:r>
      <w:r w:rsidRPr="005D715A">
        <w:t>≥11</w:t>
      </w:r>
      <w:r w:rsidR="00C85027">
        <w:t xml:space="preserve"> and </w:t>
      </w:r>
      <w:proofErr w:type="spellStart"/>
      <w:r w:rsidR="00C85027">
        <w:t>hhsize_dj≠</w:t>
      </w:r>
      <w:r w:rsidR="00D727C2">
        <w:t>missing</w:t>
      </w:r>
      <w:proofErr w:type="spellEnd"/>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6" w:name="_Toc23753432"/>
      <w:r w:rsidRPr="00E66A47">
        <w:rPr>
          <w:color w:val="auto"/>
          <w:sz w:val="22"/>
        </w:rPr>
        <w:t>Household size category</w:t>
      </w:r>
      <w:r w:rsidR="00241147">
        <w:rPr>
          <w:color w:val="auto"/>
          <w:sz w:val="22"/>
        </w:rPr>
        <w:t>—</w:t>
      </w:r>
      <w:r w:rsidRPr="00E66A47">
        <w:rPr>
          <w:color w:val="auto"/>
          <w:sz w:val="22"/>
        </w:rPr>
        <w:t>de facto</w:t>
      </w:r>
      <w:bookmarkEnd w:id="246"/>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proofErr w:type="spellStart"/>
            <w:r w:rsidRPr="00F221B3">
              <w:rPr>
                <w:i/>
                <w:sz w:val="20"/>
                <w:szCs w:val="20"/>
              </w:rPr>
              <w:t>hhmem_df</w:t>
            </w:r>
            <w:proofErr w:type="spellEnd"/>
            <w:r w:rsidRPr="00F221B3">
              <w:rPr>
                <w:i/>
                <w:sz w:val="20"/>
                <w:szCs w:val="20"/>
              </w:rPr>
              <w:t xml:space="preserve">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proofErr w:type="spellStart"/>
            <w:r w:rsidRPr="00F221B3">
              <w:rPr>
                <w:i/>
                <w:sz w:val="20"/>
                <w:szCs w:val="20"/>
              </w:rPr>
              <w:t>hhsize_df</w:t>
            </w:r>
            <w:proofErr w:type="spellEnd"/>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proofErr w:type="spellStart"/>
            <w:r w:rsidRPr="00F221B3">
              <w:rPr>
                <w:i/>
                <w:sz w:val="20"/>
                <w:szCs w:val="20"/>
              </w:rPr>
              <w:t>hhsizegrp_df</w:t>
            </w:r>
            <w:proofErr w:type="spellEnd"/>
          </w:p>
        </w:tc>
      </w:tr>
    </w:tbl>
    <w:p w14:paraId="3B0E7756" w14:textId="77777777" w:rsidR="00C970C9" w:rsidRPr="005D715A" w:rsidRDefault="00C970C9" w:rsidP="004836C1">
      <w:pPr>
        <w:pStyle w:val="Heading4"/>
        <w:spacing w:before="200"/>
      </w:pPr>
      <w:r w:rsidRPr="00D82822">
        <w:lastRenderedPageBreak/>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proofErr w:type="spellStart"/>
      <w:r w:rsidRPr="005D715A">
        <w:rPr>
          <w:i/>
        </w:rPr>
        <w:t>hhsizegrp</w:t>
      </w:r>
      <w:r>
        <w:rPr>
          <w:i/>
        </w:rPr>
        <w:t>_df</w:t>
      </w:r>
      <w:proofErr w:type="spellEnd"/>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 xml:space="preserve">Set </w:t>
      </w:r>
      <w:proofErr w:type="spellStart"/>
      <w:r w:rsidRPr="005D715A">
        <w:t>hhsizegrp</w:t>
      </w:r>
      <w:proofErr w:type="spellEnd"/>
      <w:r w:rsidRPr="005D715A">
        <w:t>=</w:t>
      </w:r>
      <w:r w:rsidR="002D3AFE">
        <w:t>missing</w:t>
      </w:r>
    </w:p>
    <w:p w14:paraId="640ECB30" w14:textId="3A26E01A" w:rsidR="00C970C9" w:rsidRPr="005D715A" w:rsidRDefault="00C970C9" w:rsidP="004836C1">
      <w:pPr>
        <w:pStyle w:val="BodyTextIndent1"/>
      </w:pPr>
      <w:r w:rsidRPr="005D715A">
        <w:t xml:space="preserve">Replace </w:t>
      </w:r>
      <w:proofErr w:type="spellStart"/>
      <w:r w:rsidRPr="005D715A">
        <w:t>hhsizegrp</w:t>
      </w:r>
      <w:r>
        <w:t>_df</w:t>
      </w:r>
      <w:proofErr w:type="spellEnd"/>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 xml:space="preserve">Replace </w:t>
      </w:r>
      <w:proofErr w:type="spellStart"/>
      <w:r w:rsidRPr="005D715A">
        <w:t>hhsizegrp</w:t>
      </w:r>
      <w:r>
        <w:t>_df</w:t>
      </w:r>
      <w:proofErr w:type="spellEnd"/>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 xml:space="preserve">Replace </w:t>
      </w:r>
      <w:proofErr w:type="spellStart"/>
      <w:r w:rsidRPr="005D715A">
        <w:t>hhsizegrp</w:t>
      </w:r>
      <w:r>
        <w:t>_df</w:t>
      </w:r>
      <w:proofErr w:type="spellEnd"/>
      <w:r w:rsidRPr="005D715A">
        <w:t>=3 if hhsize</w:t>
      </w:r>
      <w:r>
        <w:t>_df</w:t>
      </w:r>
      <w:r w:rsidRPr="005D715A">
        <w:t>≥11</w:t>
      </w:r>
      <w:r w:rsidR="00797117">
        <w:t xml:space="preserve"> and </w:t>
      </w:r>
      <w:proofErr w:type="spellStart"/>
      <w:r w:rsidR="00797117">
        <w:t>hhsize_df≠</w:t>
      </w:r>
      <w:r w:rsidR="00D727C2">
        <w:t>missing</w:t>
      </w:r>
      <w:proofErr w:type="spellEnd"/>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7" w:name="_Toc17731511"/>
      <w:bookmarkStart w:id="248" w:name="_Toc17980277"/>
      <w:bookmarkStart w:id="249" w:name="_Toc17989720"/>
      <w:bookmarkStart w:id="250" w:name="_Toc18064749"/>
      <w:bookmarkStart w:id="251" w:name="_Toc17731513"/>
      <w:bookmarkStart w:id="252" w:name="_Toc17980279"/>
      <w:bookmarkStart w:id="253" w:name="_Toc17989722"/>
      <w:bookmarkStart w:id="254" w:name="_Toc18064751"/>
      <w:bookmarkStart w:id="255" w:name="_Toc17731514"/>
      <w:bookmarkStart w:id="256" w:name="_Toc17980280"/>
      <w:bookmarkStart w:id="257" w:name="_Toc17989723"/>
      <w:bookmarkStart w:id="258" w:name="_Toc18064752"/>
      <w:bookmarkStart w:id="259" w:name="_Toc17731521"/>
      <w:bookmarkStart w:id="260" w:name="_Toc17980287"/>
      <w:bookmarkStart w:id="261" w:name="_Toc17989730"/>
      <w:bookmarkStart w:id="262" w:name="_Toc18064759"/>
      <w:bookmarkStart w:id="263" w:name="_Toc17731522"/>
      <w:bookmarkStart w:id="264" w:name="_Toc17980288"/>
      <w:bookmarkStart w:id="265" w:name="_Toc17989731"/>
      <w:bookmarkStart w:id="266" w:name="_Toc18064760"/>
      <w:bookmarkStart w:id="267" w:name="_Toc17731524"/>
      <w:bookmarkStart w:id="268" w:name="_Toc17980290"/>
      <w:bookmarkStart w:id="269" w:name="_Toc17989733"/>
      <w:bookmarkStart w:id="270" w:name="_Toc18064762"/>
      <w:bookmarkStart w:id="271" w:name="_Toc17731526"/>
      <w:bookmarkStart w:id="272" w:name="_Toc17980292"/>
      <w:bookmarkStart w:id="273" w:name="_Toc17989735"/>
      <w:bookmarkStart w:id="274" w:name="_Toc18064764"/>
      <w:bookmarkStart w:id="275" w:name="_Toc17731527"/>
      <w:bookmarkStart w:id="276" w:name="_Toc17980293"/>
      <w:bookmarkStart w:id="277" w:name="_Toc17989736"/>
      <w:bookmarkStart w:id="278" w:name="_Toc18064765"/>
      <w:bookmarkStart w:id="279" w:name="_Toc17731528"/>
      <w:bookmarkStart w:id="280" w:name="_Toc17980294"/>
      <w:bookmarkStart w:id="281" w:name="_Toc17989737"/>
      <w:bookmarkStart w:id="282" w:name="_Toc18064766"/>
      <w:bookmarkStart w:id="283" w:name="_Toc17731530"/>
      <w:bookmarkStart w:id="284" w:name="_Toc17980296"/>
      <w:bookmarkStart w:id="285" w:name="_Toc17989739"/>
      <w:bookmarkStart w:id="286" w:name="_Toc18064768"/>
      <w:bookmarkStart w:id="287" w:name="_Toc17731539"/>
      <w:bookmarkStart w:id="288" w:name="_Toc17980305"/>
      <w:bookmarkStart w:id="289" w:name="_Toc17989748"/>
      <w:bookmarkStart w:id="290" w:name="_Toc18064777"/>
      <w:bookmarkStart w:id="291" w:name="_Toc17731541"/>
      <w:bookmarkStart w:id="292" w:name="_Toc17980307"/>
      <w:bookmarkStart w:id="293" w:name="_Toc17989750"/>
      <w:bookmarkStart w:id="294" w:name="_Toc18064779"/>
      <w:bookmarkStart w:id="295" w:name="_Toc17731542"/>
      <w:bookmarkStart w:id="296" w:name="_Toc17980308"/>
      <w:bookmarkStart w:id="297" w:name="_Toc17989751"/>
      <w:bookmarkStart w:id="298" w:name="_Toc18064780"/>
      <w:bookmarkStart w:id="299" w:name="_Toc17731543"/>
      <w:bookmarkStart w:id="300" w:name="_Toc17980309"/>
      <w:bookmarkStart w:id="301" w:name="_Toc17989752"/>
      <w:bookmarkStart w:id="302" w:name="_Toc18064781"/>
      <w:bookmarkStart w:id="303" w:name="_Toc17731545"/>
      <w:bookmarkStart w:id="304" w:name="_Toc17980311"/>
      <w:bookmarkStart w:id="305" w:name="_Toc17989754"/>
      <w:bookmarkStart w:id="306" w:name="_Toc18064783"/>
      <w:bookmarkStart w:id="307" w:name="_Toc23753433"/>
      <w:bookmarkEnd w:id="0"/>
      <w:bookmarkEnd w:id="13"/>
      <w:bookmarkEnd w:id="1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D</w:t>
      </w:r>
      <w:r w:rsidR="00885189">
        <w:t>isaggregate variables</w:t>
      </w:r>
      <w:bookmarkEnd w:id="307"/>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w:t>
      </w:r>
      <w:proofErr w:type="spellStart"/>
      <w:r w:rsidR="009D0CF7">
        <w:t>endline</w:t>
      </w:r>
      <w:proofErr w:type="spellEnd"/>
      <w:r w:rsidR="009D0CF7">
        <w:t>/baseline report tables.</w:t>
      </w:r>
    </w:p>
    <w:p w14:paraId="652006A5" w14:textId="13660E3C" w:rsidR="005D2FF1" w:rsidRDefault="000E62D9" w:rsidP="00927542">
      <w:pPr>
        <w:pStyle w:val="Heading2"/>
        <w:numPr>
          <w:ilvl w:val="1"/>
          <w:numId w:val="237"/>
        </w:numPr>
      </w:pPr>
      <w:bookmarkStart w:id="308" w:name="_Toc23753434"/>
      <w:r w:rsidRPr="00E66A47">
        <w:t>Household</w:t>
      </w:r>
      <w:bookmarkEnd w:id="308"/>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9" w:name="_Toc23753435"/>
      <w:r w:rsidRPr="00E66A47">
        <w:rPr>
          <w:sz w:val="22"/>
        </w:rPr>
        <w:t>Gendered household type</w:t>
      </w:r>
      <w:r w:rsidR="00241147">
        <w:rPr>
          <w:sz w:val="22"/>
        </w:rPr>
        <w:t>—</w:t>
      </w:r>
      <w:r w:rsidR="008041EA">
        <w:rPr>
          <w:sz w:val="22"/>
        </w:rPr>
        <w:t>de jure household members</w:t>
      </w:r>
      <w:bookmarkEnd w:id="309"/>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proofErr w:type="spellStart"/>
            <w:r w:rsidRPr="00E02646">
              <w:rPr>
                <w:i/>
                <w:sz w:val="20"/>
                <w:szCs w:val="20"/>
              </w:rPr>
              <w:t>nadult_mdj</w:t>
            </w:r>
            <w:proofErr w:type="spellEnd"/>
            <w:r w:rsidRPr="00E02646">
              <w:rPr>
                <w:i/>
                <w:sz w:val="20"/>
                <w:szCs w:val="20"/>
              </w:rPr>
              <w:t xml:space="preserve"> </w:t>
            </w:r>
            <w:r w:rsidRPr="00E02646">
              <w:rPr>
                <w:sz w:val="20"/>
                <w:szCs w:val="20"/>
              </w:rPr>
              <w:t>and</w:t>
            </w:r>
            <w:r w:rsidRPr="00E02646">
              <w:rPr>
                <w:i/>
                <w:sz w:val="20"/>
                <w:szCs w:val="20"/>
              </w:rPr>
              <w:t xml:space="preserve"> </w:t>
            </w:r>
            <w:proofErr w:type="spellStart"/>
            <w:r w:rsidRPr="00E02646">
              <w:rPr>
                <w:i/>
                <w:sz w:val="20"/>
                <w:szCs w:val="20"/>
              </w:rPr>
              <w:t>nadult_fdj</w:t>
            </w:r>
            <w:proofErr w:type="spellEnd"/>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proofErr w:type="spellStart"/>
            <w:r w:rsidRPr="00E02646">
              <w:rPr>
                <w:i/>
                <w:sz w:val="20"/>
                <w:szCs w:val="20"/>
              </w:rPr>
              <w:t>nadult_mdj</w:t>
            </w:r>
            <w:proofErr w:type="spellEnd"/>
            <w:r w:rsidRPr="00E02646">
              <w:rPr>
                <w:i/>
                <w:sz w:val="20"/>
                <w:szCs w:val="20"/>
              </w:rPr>
              <w:t xml:space="preserve">, </w:t>
            </w:r>
            <w:proofErr w:type="spellStart"/>
            <w:r w:rsidRPr="00E02646">
              <w:rPr>
                <w:i/>
                <w:sz w:val="20"/>
                <w:szCs w:val="20"/>
              </w:rPr>
              <w:t>nadult_fdj</w:t>
            </w:r>
            <w:proofErr w:type="spellEnd"/>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proofErr w:type="spellStart"/>
            <w:r w:rsidRPr="00E02646">
              <w:rPr>
                <w:i/>
                <w:sz w:val="20"/>
                <w:szCs w:val="20"/>
              </w:rPr>
              <w:t>genhhtype_dj</w:t>
            </w:r>
            <w:proofErr w:type="spellEnd"/>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proofErr w:type="spellStart"/>
      <w:r w:rsidRPr="005D715A">
        <w:rPr>
          <w:i/>
        </w:rPr>
        <w:t>genhhtype</w:t>
      </w:r>
      <w:proofErr w:type="spellEnd"/>
      <w:r w:rsidRPr="005D715A">
        <w:t>).</w:t>
      </w:r>
    </w:p>
    <w:p w14:paraId="564A0161" w14:textId="09852195" w:rsidR="00626E4E" w:rsidRPr="005D715A" w:rsidRDefault="00626E4E" w:rsidP="004836C1">
      <w:pPr>
        <w:pStyle w:val="BodyTextIndent1"/>
      </w:pPr>
      <w:r w:rsidRPr="005D715A">
        <w:t xml:space="preserve">Set </w:t>
      </w:r>
      <w:proofErr w:type="spellStart"/>
      <w:r w:rsidRPr="005D715A">
        <w:t>genhhtype</w:t>
      </w:r>
      <w:r w:rsidR="009D0CF7">
        <w:t>_dj</w:t>
      </w:r>
      <w:proofErr w:type="spellEnd"/>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 xml:space="preserve">Replace </w:t>
      </w:r>
      <w:proofErr w:type="spellStart"/>
      <w:r w:rsidRPr="005D715A">
        <w:t>genhhtype</w:t>
      </w:r>
      <w:r w:rsidR="009D0CF7">
        <w:t>_dj</w:t>
      </w:r>
      <w:proofErr w:type="spellEnd"/>
      <w:r w:rsidRPr="005D715A">
        <w:t>=2 if</w:t>
      </w:r>
      <w:r w:rsidR="00277636" w:rsidRPr="00277636">
        <w:t xml:space="preserve"> </w:t>
      </w:r>
      <w:r w:rsidR="00277636" w:rsidRPr="005D715A">
        <w:t>n</w:t>
      </w:r>
      <w:r w:rsidR="00277636">
        <w:t>adult_fdj</w:t>
      </w:r>
      <w:r w:rsidR="00277636" w:rsidRPr="005D715A">
        <w:t xml:space="preserve">≥1 and </w:t>
      </w:r>
      <w:proofErr w:type="spellStart"/>
      <w:r w:rsidR="00277636" w:rsidRPr="005D715A">
        <w:t>n</w:t>
      </w:r>
      <w:r w:rsidR="00277636">
        <w:t>adult_mdj</w:t>
      </w:r>
      <w:proofErr w:type="spellEnd"/>
      <w:r w:rsidR="00277636" w:rsidRPr="005D715A">
        <w:t>=0</w:t>
      </w:r>
      <w:r w:rsidR="00277636">
        <w:t xml:space="preserve"> </w:t>
      </w:r>
      <w:r w:rsidR="00277636">
        <w:tab/>
      </w:r>
    </w:p>
    <w:p w14:paraId="25CA89A2" w14:textId="4369B097" w:rsidR="00626E4E" w:rsidRPr="005D715A" w:rsidRDefault="00626E4E" w:rsidP="004836C1">
      <w:pPr>
        <w:pStyle w:val="BodyTextIndent1"/>
      </w:pPr>
      <w:r w:rsidRPr="005D715A">
        <w:t xml:space="preserve">Replace </w:t>
      </w:r>
      <w:proofErr w:type="spellStart"/>
      <w:r w:rsidRPr="005D715A">
        <w:t>genhhtype</w:t>
      </w:r>
      <w:r w:rsidR="009D0CF7">
        <w:t>_dj</w:t>
      </w:r>
      <w:proofErr w:type="spellEnd"/>
      <w:r w:rsidRPr="005D715A">
        <w:t xml:space="preserve">=3 if </w:t>
      </w:r>
      <w:r w:rsidR="00277636" w:rsidRPr="005D715A">
        <w:t>n</w:t>
      </w:r>
      <w:r w:rsidR="00277636">
        <w:t>adult_mdj</w:t>
      </w:r>
      <w:r w:rsidR="00277636" w:rsidRPr="005D715A">
        <w:t xml:space="preserve">≥1 and </w:t>
      </w:r>
      <w:proofErr w:type="spellStart"/>
      <w:r w:rsidR="00277636" w:rsidRPr="005D715A">
        <w:t>n</w:t>
      </w:r>
      <w:r w:rsidR="00277636">
        <w:t>_adult_</w:t>
      </w:r>
      <w:r w:rsidR="008266FA">
        <w:t>f</w:t>
      </w:r>
      <w:r w:rsidR="00277636">
        <w:t>dj</w:t>
      </w:r>
      <w:proofErr w:type="spellEnd"/>
      <w:r w:rsidR="00277636" w:rsidRPr="005D715A">
        <w:t>=0</w:t>
      </w:r>
      <w:r w:rsidR="00277636">
        <w:t xml:space="preserve"> </w:t>
      </w:r>
    </w:p>
    <w:p w14:paraId="4D453D9A" w14:textId="102F63F4" w:rsidR="00E250B7" w:rsidRDefault="00626E4E" w:rsidP="004836C1">
      <w:pPr>
        <w:pStyle w:val="BodyTextIndent1"/>
      </w:pPr>
      <w:r w:rsidRPr="005D715A">
        <w:t xml:space="preserve">Replace </w:t>
      </w:r>
      <w:proofErr w:type="spellStart"/>
      <w:r w:rsidRPr="005D715A">
        <w:t>genhhtype</w:t>
      </w:r>
      <w:r w:rsidR="009D0CF7">
        <w:t>_dj</w:t>
      </w:r>
      <w:proofErr w:type="spellEnd"/>
      <w:r w:rsidRPr="005D715A">
        <w:t xml:space="preserve">=4 if </w:t>
      </w:r>
      <w:proofErr w:type="spellStart"/>
      <w:r w:rsidRPr="005D715A">
        <w:t>n</w:t>
      </w:r>
      <w:r>
        <w:t>adult_</w:t>
      </w:r>
      <w:r w:rsidRPr="005D715A">
        <w:t>f</w:t>
      </w:r>
      <w:r w:rsidR="0074385E">
        <w:t>dj</w:t>
      </w:r>
      <w:proofErr w:type="spellEnd"/>
      <w:r w:rsidRPr="005D715A">
        <w:t xml:space="preserve">=0 and </w:t>
      </w:r>
      <w:proofErr w:type="spellStart"/>
      <w:r w:rsidRPr="005D715A">
        <w:t>n</w:t>
      </w:r>
      <w:r>
        <w:t>adult_</w:t>
      </w:r>
      <w:r w:rsidRPr="005D715A">
        <w:t>m</w:t>
      </w:r>
      <w:r w:rsidR="0074385E">
        <w:t>dj</w:t>
      </w:r>
      <w:proofErr w:type="spellEnd"/>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10" w:name="_Toc23753436"/>
      <w:r w:rsidRPr="005862F9">
        <w:rPr>
          <w:sz w:val="22"/>
        </w:rPr>
        <w:t>Gendered household type</w:t>
      </w:r>
      <w:r w:rsidR="000E5217">
        <w:rPr>
          <w:sz w:val="22"/>
        </w:rPr>
        <w:t>—</w:t>
      </w:r>
      <w:r>
        <w:rPr>
          <w:sz w:val="22"/>
        </w:rPr>
        <w:t>de facto household members</w:t>
      </w:r>
      <w:bookmarkEnd w:id="310"/>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proofErr w:type="spellStart"/>
            <w:r w:rsidRPr="00E01016">
              <w:rPr>
                <w:i/>
                <w:sz w:val="20"/>
                <w:szCs w:val="20"/>
              </w:rPr>
              <w:t>nadult_mdf</w:t>
            </w:r>
            <w:proofErr w:type="spellEnd"/>
            <w:r w:rsidRPr="00E01016">
              <w:rPr>
                <w:i/>
                <w:sz w:val="20"/>
                <w:szCs w:val="20"/>
              </w:rPr>
              <w:t xml:space="preserve"> </w:t>
            </w:r>
            <w:r w:rsidRPr="00E01016">
              <w:rPr>
                <w:sz w:val="20"/>
                <w:szCs w:val="20"/>
              </w:rPr>
              <w:t>and</w:t>
            </w:r>
            <w:r w:rsidRPr="00E01016">
              <w:rPr>
                <w:i/>
                <w:sz w:val="20"/>
                <w:szCs w:val="20"/>
              </w:rPr>
              <w:t xml:space="preserve"> </w:t>
            </w:r>
            <w:proofErr w:type="spellStart"/>
            <w:r w:rsidRPr="00E01016">
              <w:rPr>
                <w:i/>
                <w:sz w:val="20"/>
                <w:szCs w:val="20"/>
              </w:rPr>
              <w:t>nadult_fdf</w:t>
            </w:r>
            <w:proofErr w:type="spellEnd"/>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proofErr w:type="spellStart"/>
            <w:r w:rsidRPr="00E01016">
              <w:rPr>
                <w:i/>
                <w:sz w:val="20"/>
                <w:szCs w:val="20"/>
              </w:rPr>
              <w:t>nadult_mdf</w:t>
            </w:r>
            <w:proofErr w:type="spellEnd"/>
            <w:r w:rsidRPr="00E01016">
              <w:rPr>
                <w:i/>
                <w:sz w:val="20"/>
                <w:szCs w:val="20"/>
              </w:rPr>
              <w:t xml:space="preserve">, </w:t>
            </w:r>
            <w:proofErr w:type="spellStart"/>
            <w:r w:rsidRPr="00E01016">
              <w:rPr>
                <w:i/>
                <w:sz w:val="20"/>
                <w:szCs w:val="20"/>
              </w:rPr>
              <w:t>nadult_fdf</w:t>
            </w:r>
            <w:proofErr w:type="spellEnd"/>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proofErr w:type="spellStart"/>
            <w:r w:rsidRPr="00E01016">
              <w:rPr>
                <w:i/>
                <w:sz w:val="20"/>
                <w:szCs w:val="20"/>
              </w:rPr>
              <w:t>genhhtype_df</w:t>
            </w:r>
            <w:proofErr w:type="spellEnd"/>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proofErr w:type="spellStart"/>
      <w:r w:rsidRPr="005D715A">
        <w:rPr>
          <w:i/>
        </w:rPr>
        <w:t>genhhtype</w:t>
      </w:r>
      <w:r w:rsidR="009D0CF7">
        <w:rPr>
          <w:i/>
        </w:rPr>
        <w:t>_df</w:t>
      </w:r>
      <w:proofErr w:type="spellEnd"/>
      <w:r w:rsidRPr="005D715A">
        <w:t>).</w:t>
      </w:r>
    </w:p>
    <w:p w14:paraId="1546EEDD" w14:textId="13BE5342" w:rsidR="006B08F4" w:rsidRPr="005D715A" w:rsidRDefault="006B08F4" w:rsidP="004836C1">
      <w:pPr>
        <w:pStyle w:val="BodyTextIndent1"/>
      </w:pPr>
      <w:r w:rsidRPr="005D715A">
        <w:t xml:space="preserve">Set </w:t>
      </w:r>
      <w:proofErr w:type="spellStart"/>
      <w:r w:rsidRPr="005D715A">
        <w:t>genhhtype</w:t>
      </w:r>
      <w:r w:rsidR="009D0CF7">
        <w:t>_df</w:t>
      </w:r>
      <w:proofErr w:type="spellEnd"/>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 xml:space="preserve">Replace </w:t>
      </w:r>
      <w:proofErr w:type="spellStart"/>
      <w:r w:rsidRPr="005D715A">
        <w:t>genhhtype</w:t>
      </w:r>
      <w:r w:rsidR="009D0CF7">
        <w:t>_df</w:t>
      </w:r>
      <w:proofErr w:type="spellEnd"/>
      <w:r w:rsidRPr="005D715A">
        <w:t>=2 if</w:t>
      </w:r>
      <w:r w:rsidR="00277636">
        <w:t xml:space="preserve"> </w:t>
      </w:r>
      <w:r w:rsidR="00277636" w:rsidRPr="005D715A">
        <w:t>n</w:t>
      </w:r>
      <w:r w:rsidR="00277636">
        <w:t>adult_fdf</w:t>
      </w:r>
      <w:r w:rsidR="00277636" w:rsidRPr="005D715A">
        <w:t xml:space="preserve">≥1 and </w:t>
      </w:r>
      <w:proofErr w:type="spellStart"/>
      <w:r w:rsidR="00277636" w:rsidRPr="005D715A">
        <w:t>n</w:t>
      </w:r>
      <w:r w:rsidR="00277636">
        <w:t>adult_mdf</w:t>
      </w:r>
      <w:proofErr w:type="spellEnd"/>
      <w:r w:rsidR="00277636" w:rsidRPr="005D715A">
        <w:t>=0</w:t>
      </w:r>
    </w:p>
    <w:p w14:paraId="6D6C87CD" w14:textId="44DC531F" w:rsidR="006B08F4" w:rsidRPr="005D715A" w:rsidRDefault="006B08F4" w:rsidP="004836C1">
      <w:pPr>
        <w:pStyle w:val="BodyTextIndent1"/>
      </w:pPr>
      <w:r w:rsidRPr="005D715A">
        <w:t xml:space="preserve">Replace </w:t>
      </w:r>
      <w:proofErr w:type="spellStart"/>
      <w:r w:rsidRPr="005D715A">
        <w:t>genhhtype</w:t>
      </w:r>
      <w:r w:rsidR="009D0CF7">
        <w:t>_df</w:t>
      </w:r>
      <w:proofErr w:type="spellEnd"/>
      <w:r w:rsidRPr="005D715A">
        <w:t xml:space="preserve">=3 if </w:t>
      </w:r>
      <w:r w:rsidR="00277636" w:rsidRPr="005D715A">
        <w:t>n</w:t>
      </w:r>
      <w:r w:rsidR="00277636">
        <w:t>adult_mdf</w:t>
      </w:r>
      <w:r w:rsidR="00277636" w:rsidRPr="005D715A">
        <w:t xml:space="preserve">≥1 and </w:t>
      </w:r>
      <w:proofErr w:type="spellStart"/>
      <w:r w:rsidR="00277636" w:rsidRPr="005D715A">
        <w:t>n</w:t>
      </w:r>
      <w:r w:rsidR="00277636">
        <w:t>_adult_</w:t>
      </w:r>
      <w:r w:rsidR="00277636" w:rsidRPr="005D715A">
        <w:t>m</w:t>
      </w:r>
      <w:r w:rsidR="00277636">
        <w:t>df</w:t>
      </w:r>
      <w:proofErr w:type="spellEnd"/>
      <w:r w:rsidR="00277636" w:rsidRPr="005D715A">
        <w:t>=0</w:t>
      </w:r>
      <w:r>
        <w:tab/>
      </w:r>
    </w:p>
    <w:p w14:paraId="77A2B463" w14:textId="18627B1B" w:rsidR="006B08F4" w:rsidRDefault="006B08F4" w:rsidP="004836C1">
      <w:pPr>
        <w:pStyle w:val="BodyTextIndent1"/>
      </w:pPr>
      <w:r w:rsidRPr="005D715A">
        <w:t xml:space="preserve">Replace </w:t>
      </w:r>
      <w:proofErr w:type="spellStart"/>
      <w:r w:rsidRPr="005D715A">
        <w:t>genhhtype</w:t>
      </w:r>
      <w:r w:rsidR="009D0CF7">
        <w:t>_df</w:t>
      </w:r>
      <w:proofErr w:type="spellEnd"/>
      <w:r w:rsidRPr="005D715A">
        <w:t xml:space="preserve">=4 if </w:t>
      </w:r>
      <w:proofErr w:type="spellStart"/>
      <w:r w:rsidRPr="005D715A">
        <w:t>n</w:t>
      </w:r>
      <w:r>
        <w:t>adult_</w:t>
      </w:r>
      <w:r w:rsidRPr="005D715A">
        <w:t>f</w:t>
      </w:r>
      <w:r>
        <w:t>df</w:t>
      </w:r>
      <w:proofErr w:type="spellEnd"/>
      <w:r w:rsidRPr="005D715A">
        <w:t xml:space="preserve">=0 and </w:t>
      </w:r>
      <w:proofErr w:type="spellStart"/>
      <w:r w:rsidRPr="005D715A">
        <w:t>n</w:t>
      </w:r>
      <w:r>
        <w:t>adult_</w:t>
      </w:r>
      <w:r w:rsidRPr="005D715A">
        <w:t>m</w:t>
      </w:r>
      <w:r>
        <w:t>df</w:t>
      </w:r>
      <w:proofErr w:type="spellEnd"/>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11" w:name="_Toc23753437"/>
      <w:r w:rsidRPr="005862F9">
        <w:rPr>
          <w:sz w:val="22"/>
        </w:rPr>
        <w:t>Household education</w:t>
      </w:r>
      <w:r w:rsidR="000E5217">
        <w:rPr>
          <w:sz w:val="22"/>
        </w:rPr>
        <w:t>—</w:t>
      </w:r>
      <w:r>
        <w:rPr>
          <w:sz w:val="22"/>
        </w:rPr>
        <w:t>de jure household members</w:t>
      </w:r>
      <w:bookmarkEnd w:id="311"/>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proofErr w:type="spellStart"/>
      <w:r>
        <w:rPr>
          <w:i/>
        </w:rPr>
        <w:t>edulevel</w:t>
      </w:r>
      <w:proofErr w:type="spellEnd"/>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proofErr w:type="spellStart"/>
            <w:r w:rsidRPr="00927542">
              <w:rPr>
                <w:i/>
                <w:sz w:val="20"/>
                <w:szCs w:val="20"/>
              </w:rPr>
              <w:t>hhmem_df</w:t>
            </w:r>
            <w:proofErr w:type="spellEnd"/>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proofErr w:type="spellStart"/>
            <w:r w:rsidRPr="00137003">
              <w:rPr>
                <w:i/>
                <w:sz w:val="20"/>
                <w:szCs w:val="20"/>
              </w:rPr>
              <w:t>edulevel</w:t>
            </w:r>
            <w:proofErr w:type="spellEnd"/>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proofErr w:type="spellStart"/>
            <w:r w:rsidRPr="00E01016">
              <w:rPr>
                <w:i/>
                <w:sz w:val="20"/>
                <w:szCs w:val="20"/>
              </w:rPr>
              <w:t>edulevel</w:t>
            </w:r>
            <w:proofErr w:type="spellEnd"/>
            <w:r w:rsidRPr="00E01016">
              <w:rPr>
                <w:i/>
                <w:sz w:val="20"/>
                <w:szCs w:val="20"/>
              </w:rPr>
              <w:t xml:space="preserve">, </w:t>
            </w:r>
            <w:proofErr w:type="spellStart"/>
            <w:r w:rsidRPr="00E01016">
              <w:rPr>
                <w:i/>
                <w:sz w:val="20"/>
                <w:szCs w:val="20"/>
              </w:rPr>
              <w:t>hhmem_dj</w:t>
            </w:r>
            <w:proofErr w:type="spellEnd"/>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proofErr w:type="spellStart"/>
            <w:r w:rsidRPr="00E01016">
              <w:rPr>
                <w:i/>
                <w:sz w:val="20"/>
                <w:szCs w:val="20"/>
              </w:rPr>
              <w:t>edulevel_dj</w:t>
            </w:r>
            <w:proofErr w:type="spellEnd"/>
            <w:r w:rsidRPr="00E01016">
              <w:rPr>
                <w:i/>
                <w:sz w:val="20"/>
                <w:szCs w:val="20"/>
              </w:rPr>
              <w:t xml:space="preserve">, </w:t>
            </w:r>
            <w:proofErr w:type="spellStart"/>
            <w:r w:rsidRPr="00E01016">
              <w:rPr>
                <w:i/>
                <w:sz w:val="20"/>
                <w:szCs w:val="20"/>
              </w:rPr>
              <w:t>edulevel_hh_dj</w:t>
            </w:r>
            <w:proofErr w:type="spellEnd"/>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proofErr w:type="spellStart"/>
      <w:r w:rsidRPr="005D715A">
        <w:rPr>
          <w:i/>
        </w:rPr>
        <w:t>edulevel</w:t>
      </w:r>
      <w:r>
        <w:rPr>
          <w:i/>
        </w:rPr>
        <w:t>_dj</w:t>
      </w:r>
      <w:proofErr w:type="spellEnd"/>
      <w:r w:rsidRPr="005D715A">
        <w:t>).</w:t>
      </w:r>
    </w:p>
    <w:p w14:paraId="099BA7C8" w14:textId="3767297E" w:rsidR="00C54014" w:rsidRPr="00D82822" w:rsidRDefault="00C54014" w:rsidP="00572CA7">
      <w:pPr>
        <w:pStyle w:val="BodyTextIndent1"/>
      </w:pPr>
      <w:r w:rsidRPr="00D82822">
        <w:t xml:space="preserve">Set </w:t>
      </w:r>
      <w:proofErr w:type="spellStart"/>
      <w:r w:rsidRPr="00D82822">
        <w:t>edulevel_</w:t>
      </w:r>
      <w:r>
        <w:t>dj</w:t>
      </w:r>
      <w:proofErr w:type="spellEnd"/>
      <w:r w:rsidRPr="00D82822">
        <w:t>=missing</w:t>
      </w:r>
    </w:p>
    <w:p w14:paraId="3380696A" w14:textId="0BAFA231" w:rsidR="00C54014" w:rsidRPr="00D82822" w:rsidRDefault="00C54014" w:rsidP="00572CA7">
      <w:pPr>
        <w:pStyle w:val="BodyTextIndent1"/>
      </w:pPr>
      <w:r w:rsidRPr="00D82822">
        <w:t xml:space="preserve">Replace </w:t>
      </w:r>
      <w:proofErr w:type="spellStart"/>
      <w:r w:rsidRPr="00D82822">
        <w:t>edulevel_</w:t>
      </w:r>
      <w:r>
        <w:t>dj</w:t>
      </w:r>
      <w:proofErr w:type="spellEnd"/>
      <w:r w:rsidRPr="00D82822">
        <w:t>=</w:t>
      </w:r>
      <w:proofErr w:type="spellStart"/>
      <w:r w:rsidRPr="00D82822">
        <w:t>edulevel</w:t>
      </w:r>
      <w:proofErr w:type="spellEnd"/>
      <w:r w:rsidRPr="00D82822">
        <w:t xml:space="preserve"> if </w:t>
      </w:r>
      <w:proofErr w:type="spellStart"/>
      <w:r w:rsidRPr="00D82822">
        <w:t>hhmem_</w:t>
      </w:r>
      <w:r>
        <w:t>dj</w:t>
      </w:r>
      <w:proofErr w:type="spellEnd"/>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w:t>
      </w:r>
      <w:proofErr w:type="spellStart"/>
      <w:r>
        <w:rPr>
          <w:i/>
        </w:rPr>
        <w:t>edulevel_hh_dj</w:t>
      </w:r>
      <w:proofErr w:type="spellEnd"/>
      <w:r>
        <w:rPr>
          <w:i/>
        </w:rPr>
        <w:t xml:space="preserve">)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 xml:space="preserve">By cluster and household: set </w:t>
      </w:r>
      <w:proofErr w:type="spellStart"/>
      <w:r>
        <w:t>edulevel_hh_dj</w:t>
      </w:r>
      <w:proofErr w:type="spellEnd"/>
      <w:r>
        <w:t>=maximum(</w:t>
      </w:r>
      <w:proofErr w:type="spellStart"/>
      <w:r>
        <w:t>edulevel_dj</w:t>
      </w:r>
      <w:proofErr w:type="spellEnd"/>
      <w:r>
        <w:t xml:space="preserve">) if </w:t>
      </w:r>
      <w:proofErr w:type="spellStart"/>
      <w:r>
        <w:t>edulevel</w:t>
      </w:r>
      <w:proofErr w:type="spellEnd"/>
      <w:r>
        <w:t>&lt;6</w:t>
      </w:r>
    </w:p>
    <w:p w14:paraId="2983F0BE" w14:textId="411F9C26" w:rsidR="00C54014" w:rsidRDefault="00C54014" w:rsidP="00572CA7">
      <w:pPr>
        <w:pStyle w:val="BodyTextIndent1"/>
      </w:pPr>
      <w:r>
        <w:t xml:space="preserve">Merge </w:t>
      </w:r>
      <w:proofErr w:type="spellStart"/>
      <w:r>
        <w:t>edulevel_hh_dj</w:t>
      </w:r>
      <w:proofErr w:type="spellEnd"/>
      <w:r>
        <w:t xml:space="preserve">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2" w:name="_Toc23753438"/>
      <w:r w:rsidRPr="00E66A47">
        <w:rPr>
          <w:sz w:val="22"/>
        </w:rPr>
        <w:t>Household education</w:t>
      </w:r>
      <w:r w:rsidR="000E5217">
        <w:rPr>
          <w:sz w:val="22"/>
        </w:rPr>
        <w:t>—</w:t>
      </w:r>
      <w:r w:rsidR="00D92BA5">
        <w:rPr>
          <w:sz w:val="22"/>
        </w:rPr>
        <w:t>de facto household members</w:t>
      </w:r>
      <w:bookmarkEnd w:id="312"/>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proofErr w:type="spellStart"/>
      <w:r w:rsidR="005F4A80">
        <w:rPr>
          <w:i/>
        </w:rPr>
        <w:t>edulevel</w:t>
      </w:r>
      <w:proofErr w:type="spellEnd"/>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w:t>
            </w:r>
            <w:proofErr w:type="spellStart"/>
            <w:r>
              <w:rPr>
                <w:sz w:val="20"/>
                <w:szCs w:val="20"/>
              </w:rPr>
              <w:t>hhmem_df</w:t>
            </w:r>
            <w:proofErr w:type="spellEnd"/>
            <w:r>
              <w:rPr>
                <w:sz w:val="20"/>
                <w:szCs w:val="20"/>
              </w:rPr>
              <w:t xml:space="preserve">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proofErr w:type="spellStart"/>
            <w:r w:rsidR="00C53774" w:rsidRPr="00137003">
              <w:rPr>
                <w:i/>
                <w:sz w:val="20"/>
                <w:szCs w:val="20"/>
              </w:rPr>
              <w:t>edulevel</w:t>
            </w:r>
            <w:proofErr w:type="spellEnd"/>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proofErr w:type="spellStart"/>
            <w:r w:rsidRPr="00E01016">
              <w:rPr>
                <w:i/>
                <w:sz w:val="20"/>
                <w:szCs w:val="20"/>
              </w:rPr>
              <w:t>edulevel</w:t>
            </w:r>
            <w:proofErr w:type="spellEnd"/>
            <w:r w:rsidRPr="00E01016">
              <w:rPr>
                <w:i/>
                <w:sz w:val="20"/>
                <w:szCs w:val="20"/>
              </w:rPr>
              <w:t xml:space="preserve">, </w:t>
            </w:r>
            <w:proofErr w:type="spellStart"/>
            <w:r w:rsidRPr="00E01016">
              <w:rPr>
                <w:i/>
                <w:sz w:val="20"/>
                <w:szCs w:val="20"/>
              </w:rPr>
              <w:t>hhmem_df</w:t>
            </w:r>
            <w:proofErr w:type="spellEnd"/>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proofErr w:type="spellStart"/>
            <w:r w:rsidRPr="00E01016">
              <w:rPr>
                <w:i/>
                <w:sz w:val="20"/>
                <w:szCs w:val="20"/>
              </w:rPr>
              <w:t>edulevel_df</w:t>
            </w:r>
            <w:proofErr w:type="spellEnd"/>
            <w:r w:rsidRPr="00E01016">
              <w:rPr>
                <w:i/>
                <w:sz w:val="20"/>
                <w:szCs w:val="20"/>
              </w:rPr>
              <w:t xml:space="preserve">, </w:t>
            </w:r>
            <w:proofErr w:type="spellStart"/>
            <w:r w:rsidRPr="00E01016">
              <w:rPr>
                <w:i/>
                <w:sz w:val="20"/>
                <w:szCs w:val="20"/>
              </w:rPr>
              <w:t>edulevel_hh_df</w:t>
            </w:r>
            <w:proofErr w:type="spellEnd"/>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proofErr w:type="spellStart"/>
      <w:r w:rsidRPr="005D715A">
        <w:rPr>
          <w:i/>
        </w:rPr>
        <w:t>edulevel</w:t>
      </w:r>
      <w:r>
        <w:rPr>
          <w:i/>
        </w:rPr>
        <w:t>_df</w:t>
      </w:r>
      <w:proofErr w:type="spellEnd"/>
      <w:r w:rsidRPr="005D715A">
        <w:t>).</w:t>
      </w:r>
    </w:p>
    <w:p w14:paraId="74541451" w14:textId="2F56AB4E" w:rsidR="00626E4E" w:rsidRPr="00D82822" w:rsidRDefault="00626E4E" w:rsidP="004A7C1A">
      <w:pPr>
        <w:pStyle w:val="BodyTextIndent1"/>
        <w:keepNext/>
        <w:widowControl/>
      </w:pPr>
      <w:r w:rsidRPr="00D82822">
        <w:lastRenderedPageBreak/>
        <w:t xml:space="preserve">Set </w:t>
      </w:r>
      <w:proofErr w:type="spellStart"/>
      <w:r w:rsidRPr="00D82822">
        <w:t>edulevel_df</w:t>
      </w:r>
      <w:proofErr w:type="spellEnd"/>
      <w:r w:rsidRPr="00D82822">
        <w:t>=missing</w:t>
      </w:r>
    </w:p>
    <w:p w14:paraId="589C4A41" w14:textId="2AF68B5B" w:rsidR="00626E4E" w:rsidRPr="00D82822" w:rsidRDefault="00626E4E" w:rsidP="00572CA7">
      <w:pPr>
        <w:pStyle w:val="BodyTextIndent1"/>
      </w:pPr>
      <w:r w:rsidRPr="00D82822">
        <w:t xml:space="preserve">Replace </w:t>
      </w:r>
      <w:proofErr w:type="spellStart"/>
      <w:r w:rsidRPr="00D82822">
        <w:t>edulevel_df</w:t>
      </w:r>
      <w:proofErr w:type="spellEnd"/>
      <w:r w:rsidRPr="00D82822">
        <w:t>=</w:t>
      </w:r>
      <w:proofErr w:type="spellStart"/>
      <w:r w:rsidRPr="00D82822">
        <w:t>edulevel</w:t>
      </w:r>
      <w:proofErr w:type="spellEnd"/>
      <w:r w:rsidRPr="00D82822">
        <w:t xml:space="preserve"> if </w:t>
      </w:r>
      <w:proofErr w:type="spellStart"/>
      <w:r w:rsidRPr="00D82822">
        <w:t>hhmem_df</w:t>
      </w:r>
      <w:proofErr w:type="spellEnd"/>
      <w:r w:rsidRPr="00D82822">
        <w:t>=1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w:t>
      </w:r>
      <w:proofErr w:type="spellStart"/>
      <w:r w:rsidR="00626E4E">
        <w:rPr>
          <w:i/>
        </w:rPr>
        <w:t>edulevel_hh_df</w:t>
      </w:r>
      <w:proofErr w:type="spellEnd"/>
      <w:r w:rsidR="00626E4E">
        <w:rPr>
          <w:i/>
        </w:rPr>
        <w:t xml:space="preserve">)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w:t>
      </w:r>
      <w:proofErr w:type="spellStart"/>
      <w:r w:rsidR="00626E4E">
        <w:t>edulevel_hh_df</w:t>
      </w:r>
      <w:proofErr w:type="spellEnd"/>
      <w:r w:rsidR="00626E4E">
        <w:t>=maximum(</w:t>
      </w:r>
      <w:proofErr w:type="spellStart"/>
      <w:r w:rsidR="00626E4E">
        <w:t>edulevel_df</w:t>
      </w:r>
      <w:proofErr w:type="spellEnd"/>
      <w:r w:rsidR="00626E4E">
        <w:t xml:space="preserve">) </w:t>
      </w:r>
      <w:r>
        <w:t xml:space="preserve">if </w:t>
      </w:r>
      <w:proofErr w:type="spellStart"/>
      <w:r>
        <w:t>edulevel</w:t>
      </w:r>
      <w:proofErr w:type="spellEnd"/>
      <w:r>
        <w:t>&lt;6</w:t>
      </w:r>
    </w:p>
    <w:p w14:paraId="78E76692" w14:textId="09A9F2DD" w:rsidR="0069040C" w:rsidRDefault="002E19D6" w:rsidP="00572CA7">
      <w:pPr>
        <w:pStyle w:val="BodyTextIndent1"/>
      </w:pPr>
      <w:r>
        <w:t xml:space="preserve">Merge </w:t>
      </w:r>
      <w:proofErr w:type="spellStart"/>
      <w:r>
        <w:t>edulevel_hh_df</w:t>
      </w:r>
      <w:proofErr w:type="spellEnd"/>
      <w:r>
        <w:t xml:space="preserve">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3" w:name="_Toc23753439"/>
      <w:r w:rsidRPr="00E66A47">
        <w:rPr>
          <w:sz w:val="22"/>
        </w:rPr>
        <w:t>Wealth quintile</w:t>
      </w:r>
      <w:bookmarkEnd w:id="313"/>
    </w:p>
    <w:p w14:paraId="07413CDB" w14:textId="12D003FF" w:rsidR="002E19D6" w:rsidRPr="002E19D6" w:rsidRDefault="002E19D6" w:rsidP="00572CA7">
      <w:pPr>
        <w:pStyle w:val="BodyText"/>
      </w:pPr>
      <w:r w:rsidRPr="00E66A47">
        <w:t>The wealth quintile variable (</w:t>
      </w:r>
      <w:proofErr w:type="spellStart"/>
      <w:r w:rsidR="00FA38AB">
        <w:t>a</w:t>
      </w:r>
      <w:r w:rsidRPr="00E66A47">
        <w:rPr>
          <w:i/>
        </w:rPr>
        <w:t>w</w:t>
      </w:r>
      <w:r w:rsidR="00FA38AB">
        <w:rPr>
          <w:i/>
        </w:rPr>
        <w:t>i</w:t>
      </w:r>
      <w:r w:rsidRPr="00E66A47">
        <w:rPr>
          <w:i/>
        </w:rPr>
        <w:t>quint</w:t>
      </w:r>
      <w:proofErr w:type="spellEnd"/>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4" w:name="_Toc23753440"/>
      <w:r w:rsidRPr="00E66A47">
        <w:rPr>
          <w:sz w:val="22"/>
        </w:rPr>
        <w:t>Poverty status</w:t>
      </w:r>
      <w:bookmarkEnd w:id="314"/>
    </w:p>
    <w:p w14:paraId="73060426" w14:textId="462DA0A2" w:rsidR="002E19D6" w:rsidRPr="00E66A47" w:rsidRDefault="002E19D6" w:rsidP="00572CA7">
      <w:pPr>
        <w:pStyle w:val="BodyText"/>
      </w:pPr>
      <w:r w:rsidRPr="00E66A47">
        <w:t>The poverty status variable</w:t>
      </w:r>
      <w:r w:rsidR="00720EAE">
        <w:t>s</w:t>
      </w:r>
      <w:r w:rsidRPr="00E66A47">
        <w:t xml:space="preserve"> (</w:t>
      </w:r>
      <w:r w:rsidRPr="00E66A47">
        <w:rPr>
          <w:i/>
        </w:rPr>
        <w:t>po</w:t>
      </w:r>
      <w:r w:rsidR="00720EAE">
        <w:rPr>
          <w:i/>
        </w:rPr>
        <w:t>or</w:t>
      </w:r>
      <w:r w:rsidR="00267E6F">
        <w:rPr>
          <w:i/>
        </w:rPr>
        <w:t xml:space="preserve">125 </w:t>
      </w:r>
      <w:r w:rsidR="00267E6F">
        <w:rPr>
          <w:iCs/>
        </w:rPr>
        <w:t xml:space="preserve">and </w:t>
      </w:r>
      <w:r w:rsidR="00267E6F">
        <w:rPr>
          <w:i/>
        </w:rPr>
        <w:t>poor190</w:t>
      </w:r>
      <w:r w:rsidRPr="00E66A47">
        <w:t xml:space="preserve">) </w:t>
      </w:r>
      <w:r w:rsidR="00267E6F">
        <w:t>are</w:t>
      </w:r>
      <w:r w:rsidRPr="00E66A47">
        <w:t xml:space="preserve"> created </w:t>
      </w:r>
      <w:r w:rsidR="007D10A0">
        <w:t xml:space="preserve">to calculate the </w:t>
      </w:r>
      <w:r w:rsidRPr="00E66A47">
        <w:t>prevalence of poverty indicator</w:t>
      </w:r>
      <w:r w:rsidR="007D10A0">
        <w:t>s</w:t>
      </w:r>
      <w:r w:rsidRPr="00E66A47">
        <w:t xml:space="preserve">. </w:t>
      </w:r>
      <w:r w:rsidR="007D10A0">
        <w:t xml:space="preserve">The variable </w:t>
      </w:r>
      <w:r w:rsidR="007D10A0">
        <w:rPr>
          <w:i/>
          <w:iCs/>
        </w:rPr>
        <w:t>poor125</w:t>
      </w:r>
      <w:r w:rsidR="007D10A0">
        <w:t xml:space="preserve"> is the </w:t>
      </w:r>
      <w:r w:rsidR="003F5341">
        <w:t xml:space="preserve">poverty status </w:t>
      </w:r>
      <w:r w:rsidR="007D10A0">
        <w:t xml:space="preserve">variable used to calculate the prevalence of poverty using the USD $1.25 </w:t>
      </w:r>
      <w:r w:rsidR="00265957">
        <w:t xml:space="preserve">(2005 PPP) </w:t>
      </w:r>
      <w:r w:rsidR="007D10A0">
        <w:t>poverty threshold</w:t>
      </w:r>
      <w:r w:rsidR="00265957">
        <w:t xml:space="preserve"> </w:t>
      </w:r>
      <w:r w:rsidR="004271C5">
        <w:t xml:space="preserve">and should be </w:t>
      </w:r>
      <w:r w:rsidR="00265957">
        <w:t xml:space="preserve">used </w:t>
      </w:r>
      <w:r w:rsidR="004271C5">
        <w:t xml:space="preserve">as the disaggregate </w:t>
      </w:r>
      <w:r w:rsidR="00265957">
        <w:t>for Feed the Future phase one analyses</w:t>
      </w:r>
      <w:r w:rsidR="007D10A0">
        <w:t>.</w:t>
      </w:r>
      <w:r w:rsidR="004271C5">
        <w:t xml:space="preserve"> The variable </w:t>
      </w:r>
      <w:r w:rsidR="007D10A0">
        <w:softHyphen/>
      </w:r>
      <w:r w:rsidR="007D10A0">
        <w:rPr>
          <w:i/>
          <w:iCs/>
        </w:rPr>
        <w:t>poor190</w:t>
      </w:r>
      <w:r w:rsidR="007D10A0">
        <w:t xml:space="preserve"> is the variable used to calculate the prevalence of poverty using the USD $1.90 </w:t>
      </w:r>
      <w:r w:rsidR="002811EE">
        <w:t xml:space="preserve">(2011 PPP) </w:t>
      </w:r>
      <w:r w:rsidR="007D10A0">
        <w:t>poverty threshold</w:t>
      </w:r>
      <w:r w:rsidR="002811EE" w:rsidRPr="002811EE">
        <w:t xml:space="preserve"> </w:t>
      </w:r>
      <w:r w:rsidR="002811EE">
        <w:t xml:space="preserve">and should be used as the disaggregate for Feed the Future phase two analyses. </w:t>
      </w:r>
      <w:r w:rsidRPr="00E66A47">
        <w:t xml:space="preserve">Please see </w:t>
      </w:r>
      <w:r w:rsidR="000E5217">
        <w:t>C</w:t>
      </w:r>
      <w:r w:rsidRPr="00E66A47">
        <w:t xml:space="preserve">hapter </w:t>
      </w:r>
      <w:r w:rsidR="009E0341">
        <w:t>9</w:t>
      </w:r>
      <w:r w:rsidRPr="00E66A47">
        <w:t xml:space="preserve"> for step-by-step instructions on how to create the variable</w:t>
      </w:r>
      <w:r w:rsidR="007D10A0">
        <w:t>s</w:t>
      </w:r>
      <w:r w:rsidRPr="00E66A47">
        <w:t>.</w:t>
      </w:r>
      <w:r w:rsidR="00783BCA">
        <w:rPr>
          <w:rStyle w:val="FootnoteReference"/>
        </w:rPr>
        <w:footnoteReference w:id="18"/>
      </w:r>
      <w:r w:rsidR="007D10A0">
        <w:t xml:space="preserve"> </w:t>
      </w:r>
    </w:p>
    <w:p w14:paraId="7FCEF27F" w14:textId="7B902891" w:rsidR="005D2FF1" w:rsidRDefault="005D2FF1" w:rsidP="00927542">
      <w:pPr>
        <w:pStyle w:val="Heading3"/>
        <w:numPr>
          <w:ilvl w:val="2"/>
          <w:numId w:val="237"/>
        </w:numPr>
        <w:rPr>
          <w:sz w:val="22"/>
        </w:rPr>
      </w:pPr>
      <w:bookmarkStart w:id="315" w:name="_Toc23753441"/>
      <w:r w:rsidRPr="00E66A47">
        <w:rPr>
          <w:sz w:val="22"/>
        </w:rPr>
        <w:t>Food insecurity</w:t>
      </w:r>
      <w:bookmarkEnd w:id="315"/>
    </w:p>
    <w:p w14:paraId="0AF81B62" w14:textId="4F027DC5" w:rsidR="002E19D6" w:rsidRPr="00E66A47" w:rsidRDefault="002E19D6" w:rsidP="00572CA7">
      <w:pPr>
        <w:pStyle w:val="BodyText"/>
      </w:pPr>
      <w:r w:rsidRPr="00E66A47">
        <w:t>The food insecurity variable (</w:t>
      </w:r>
      <w:proofErr w:type="spellStart"/>
      <w:r w:rsidRPr="00E66A47">
        <w:rPr>
          <w:i/>
        </w:rPr>
        <w:t>fies</w:t>
      </w:r>
      <w:proofErr w:type="spellEnd"/>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6" w:name="_Toc23753442"/>
      <w:r w:rsidRPr="00E66A47">
        <w:rPr>
          <w:sz w:val="22"/>
        </w:rPr>
        <w:t xml:space="preserve">Shock </w:t>
      </w:r>
      <w:r w:rsidR="00B97EB8">
        <w:rPr>
          <w:sz w:val="22"/>
        </w:rPr>
        <w:t>exposure index</w:t>
      </w:r>
      <w:bookmarkEnd w:id="316"/>
    </w:p>
    <w:p w14:paraId="550699EA" w14:textId="21E75AF5" w:rsidR="005772BB" w:rsidRDefault="005772BB" w:rsidP="00572CA7">
      <w:pPr>
        <w:pStyle w:val="BodyText"/>
      </w:pPr>
      <w:r w:rsidRPr="00E66A47">
        <w:t xml:space="preserve">The </w:t>
      </w:r>
      <w:r>
        <w:t xml:space="preserve">shock severity </w:t>
      </w:r>
      <w:r w:rsidRPr="00E66A47">
        <w:t>variable (</w:t>
      </w:r>
      <w:proofErr w:type="spellStart"/>
      <w:r w:rsidRPr="00E66A47">
        <w:rPr>
          <w:i/>
        </w:rPr>
        <w:t>shock_sev</w:t>
      </w:r>
      <w:proofErr w:type="spellEnd"/>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proofErr w:type="spellStart"/>
            <w:r w:rsidRPr="00640EDB">
              <w:rPr>
                <w:i/>
                <w:sz w:val="20"/>
                <w:szCs w:val="20"/>
              </w:rPr>
              <w:t>shock</w:t>
            </w:r>
            <w:r w:rsidR="00640EDB" w:rsidRPr="00640EDB">
              <w:rPr>
                <w:i/>
                <w:sz w:val="20"/>
                <w:szCs w:val="20"/>
              </w:rPr>
              <w:t>_sev</w:t>
            </w:r>
            <w:proofErr w:type="spellEnd"/>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proofErr w:type="spellStart"/>
            <w:r w:rsidRPr="00E01016">
              <w:rPr>
                <w:i/>
                <w:sz w:val="20"/>
                <w:szCs w:val="20"/>
              </w:rPr>
              <w:t>shock_sev</w:t>
            </w:r>
            <w:proofErr w:type="spellEnd"/>
          </w:p>
        </w:tc>
      </w:tr>
    </w:tbl>
    <w:p w14:paraId="04EA0DC2" w14:textId="1EFC3776" w:rsidR="001D2D24" w:rsidRPr="005D715A" w:rsidRDefault="001D2D24" w:rsidP="00572CA7">
      <w:pPr>
        <w:pStyle w:val="Heading4"/>
        <w:spacing w:before="200"/>
        <w:ind w:right="288"/>
      </w:pPr>
      <w:r>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 xml:space="preserve">Tabulate sei if sei&gt;0 and </w:t>
      </w:r>
      <w:proofErr w:type="spellStart"/>
      <w:r>
        <w:t>sei≠missing</w:t>
      </w:r>
      <w:proofErr w:type="spellEnd"/>
    </w:p>
    <w:p w14:paraId="43847EBA" w14:textId="178219B4" w:rsidR="0082208F" w:rsidRDefault="00DB6BC0" w:rsidP="00572CA7">
      <w:pPr>
        <w:pStyle w:val="BodyTextIndent1"/>
      </w:pPr>
      <w:r>
        <w:t xml:space="preserve">Set </w:t>
      </w:r>
      <w:proofErr w:type="spellStart"/>
      <w:r>
        <w:t>shock_sev</w:t>
      </w:r>
      <w:proofErr w:type="spellEnd"/>
      <w:r>
        <w:t>=missing</w:t>
      </w:r>
    </w:p>
    <w:p w14:paraId="1BCDAE71" w14:textId="3250E86C" w:rsidR="00DB6BC0" w:rsidRDefault="00DB6BC0" w:rsidP="00572CA7">
      <w:pPr>
        <w:pStyle w:val="BodyTextIndent1"/>
      </w:pPr>
      <w:r>
        <w:t xml:space="preserve">Set </w:t>
      </w:r>
      <w:proofErr w:type="spellStart"/>
      <w:r>
        <w:t>shock_sev</w:t>
      </w:r>
      <w:proofErr w:type="spellEnd"/>
      <w:r>
        <w:t xml:space="preserve">=1 if </w:t>
      </w:r>
      <w:proofErr w:type="spellStart"/>
      <w:r>
        <w:t>sei≤X</w:t>
      </w:r>
      <w:proofErr w:type="spellEnd"/>
      <w:r>
        <w:t xml:space="preserve"> [where X= the SEI value at which the cumulative percentage of households is greater than or equal to 33.3%]</w:t>
      </w:r>
    </w:p>
    <w:p w14:paraId="538DFDAA" w14:textId="64F14229" w:rsidR="00DB6BC0" w:rsidRDefault="00DB6BC0" w:rsidP="00572CA7">
      <w:pPr>
        <w:pStyle w:val="BodyTextIndent1"/>
      </w:pPr>
      <w:r>
        <w:t xml:space="preserve">Set </w:t>
      </w:r>
      <w:proofErr w:type="spellStart"/>
      <w:r>
        <w:t>shock_sev</w:t>
      </w:r>
      <w:proofErr w:type="spellEnd"/>
      <w:r>
        <w:t xml:space="preserve">=2 if sei&gt;X and </w:t>
      </w:r>
      <w:proofErr w:type="spellStart"/>
      <w:r>
        <w:t>sei≤Y</w:t>
      </w:r>
      <w:proofErr w:type="spellEnd"/>
      <w:r>
        <w:t xml:space="preserve">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 xml:space="preserve">Set </w:t>
      </w:r>
      <w:proofErr w:type="spellStart"/>
      <w:r>
        <w:t>shock_sev</w:t>
      </w:r>
      <w:proofErr w:type="spellEnd"/>
      <w:r>
        <w:t xml:space="preserve">=3 if sei&gt;Y and </w:t>
      </w:r>
      <w:proofErr w:type="spellStart"/>
      <w:r>
        <w:t>sei≠missing</w:t>
      </w:r>
      <w:proofErr w:type="spellEnd"/>
    </w:p>
    <w:p w14:paraId="21AD0538" w14:textId="08F8C270" w:rsidR="00DB6BC0" w:rsidRDefault="00DB6BC0" w:rsidP="00572CA7">
      <w:pPr>
        <w:pStyle w:val="BodyTextIndent1"/>
      </w:pPr>
      <w:r>
        <w:t xml:space="preserve">Set </w:t>
      </w:r>
      <w:proofErr w:type="spellStart"/>
      <w:r>
        <w:t>shock_sev</w:t>
      </w:r>
      <w:proofErr w:type="spellEnd"/>
      <w:r>
        <w:t>=0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7" w:name="_Toc23753443"/>
      <w:r>
        <w:rPr>
          <w:sz w:val="22"/>
        </w:rPr>
        <w:t>Farm size</w:t>
      </w:r>
      <w:bookmarkEnd w:id="317"/>
    </w:p>
    <w:p w14:paraId="39FBB497" w14:textId="44795E42" w:rsidR="000034FF" w:rsidRDefault="000034FF" w:rsidP="00572CA7">
      <w:pPr>
        <w:pStyle w:val="BodyText"/>
      </w:pPr>
      <w:r w:rsidRPr="002B4BBD">
        <w:t xml:space="preserve">The </w:t>
      </w:r>
      <w:proofErr w:type="spellStart"/>
      <w:r>
        <w:t>farmsize</w:t>
      </w:r>
      <w:proofErr w:type="spellEnd"/>
      <w:r>
        <w:t xml:space="preserve"> disaggregate </w:t>
      </w:r>
      <w:r w:rsidRPr="002B4BBD">
        <w:t>(</w:t>
      </w:r>
      <w:proofErr w:type="spellStart"/>
      <w:r>
        <w:rPr>
          <w:i/>
        </w:rPr>
        <w:t>farmsize</w:t>
      </w:r>
      <w:proofErr w:type="spellEnd"/>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proofErr w:type="spellStart"/>
            <w:r w:rsidRPr="00640EDB">
              <w:rPr>
                <w:i/>
                <w:sz w:val="20"/>
                <w:szCs w:val="20"/>
              </w:rPr>
              <w:t>agland_own</w:t>
            </w:r>
            <w:proofErr w:type="spellEnd"/>
            <w:r w:rsidRPr="00640EDB">
              <w:rPr>
                <w:i/>
                <w:sz w:val="20"/>
                <w:szCs w:val="20"/>
              </w:rPr>
              <w:t xml:space="preserve">, </w:t>
            </w:r>
            <w:proofErr w:type="spellStart"/>
            <w:r w:rsidRPr="00640EDB">
              <w:rPr>
                <w:i/>
                <w:sz w:val="20"/>
                <w:szCs w:val="20"/>
              </w:rPr>
              <w:t>agland_use</w:t>
            </w:r>
            <w:proofErr w:type="spellEnd"/>
            <w:r w:rsidRPr="00640EDB">
              <w:rPr>
                <w:i/>
                <w:sz w:val="20"/>
                <w:szCs w:val="20"/>
              </w:rPr>
              <w:t xml:space="preserve">, </w:t>
            </w:r>
            <w:proofErr w:type="spellStart"/>
            <w:r w:rsidRPr="00640EDB">
              <w:rPr>
                <w:i/>
                <w:sz w:val="20"/>
                <w:szCs w:val="20"/>
              </w:rPr>
              <w:t>farmsize</w:t>
            </w:r>
            <w:proofErr w:type="spellEnd"/>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proofErr w:type="spellStart"/>
      <w:r w:rsidR="005F2B3E" w:rsidRPr="005A5B23">
        <w:rPr>
          <w:i/>
          <w:szCs w:val="22"/>
        </w:rPr>
        <w:t>ag</w:t>
      </w:r>
      <w:r w:rsidRPr="005A5B23">
        <w:rPr>
          <w:i/>
          <w:szCs w:val="22"/>
        </w:rPr>
        <w:t>land_own</w:t>
      </w:r>
      <w:proofErr w:type="spellEnd"/>
      <w:r w:rsidRPr="005A5B23">
        <w:rPr>
          <w:i/>
          <w:szCs w:val="22"/>
        </w:rPr>
        <w:t>)</w:t>
      </w:r>
      <w:r w:rsidRPr="005A5B23">
        <w:rPr>
          <w:szCs w:val="22"/>
        </w:rPr>
        <w:t xml:space="preserve">. </w:t>
      </w:r>
    </w:p>
    <w:p w14:paraId="22056E55" w14:textId="44EC1541" w:rsidR="000034FF" w:rsidRPr="005A5B23" w:rsidRDefault="000034FF" w:rsidP="004F4569">
      <w:pPr>
        <w:pStyle w:val="BodyTextIndent1"/>
      </w:pPr>
      <w:r w:rsidRPr="005A5B23">
        <w:t xml:space="preserve">Set </w:t>
      </w:r>
      <w:proofErr w:type="spellStart"/>
      <w:r w:rsidR="005F2B3E" w:rsidRPr="005A5B23">
        <w:t>ag</w:t>
      </w:r>
      <w:r w:rsidRPr="005A5B23">
        <w:t>land_own</w:t>
      </w:r>
      <w:proofErr w:type="spellEnd"/>
      <w:r w:rsidRPr="005A5B23">
        <w:t>=missing</w:t>
      </w:r>
    </w:p>
    <w:p w14:paraId="45667E55" w14:textId="5AA57EFE" w:rsidR="000034FF" w:rsidRPr="005A5B23" w:rsidRDefault="000034FF" w:rsidP="004F4569">
      <w:pPr>
        <w:pStyle w:val="BodyTextIndent1"/>
      </w:pPr>
      <w:r w:rsidRPr="005A5B23">
        <w:lastRenderedPageBreak/>
        <w:t xml:space="preserve">Replace </w:t>
      </w:r>
      <w:proofErr w:type="spellStart"/>
      <w:r w:rsidR="005F2B3E" w:rsidRPr="005A5B23">
        <w:t>ag</w:t>
      </w:r>
      <w:r w:rsidRPr="005A5B23">
        <w:t>land_own</w:t>
      </w:r>
      <w:proofErr w:type="spellEnd"/>
      <w:r w:rsidRPr="005A5B23">
        <w:t>=0 if v240a=2</w:t>
      </w:r>
    </w:p>
    <w:p w14:paraId="0809595A" w14:textId="4F9E3815" w:rsidR="000034FF" w:rsidRPr="005A5B23" w:rsidRDefault="000034FF" w:rsidP="004F4569">
      <w:pPr>
        <w:pStyle w:val="BodyTextIndent1"/>
      </w:pPr>
      <w:r w:rsidRPr="005A5B23">
        <w:t xml:space="preserve">Replace </w:t>
      </w:r>
      <w:proofErr w:type="spellStart"/>
      <w:r w:rsidR="005F2B3E" w:rsidRPr="005A5B23">
        <w:t>ag</w:t>
      </w:r>
      <w:r w:rsidRPr="005A5B23">
        <w:t>land_own</w:t>
      </w:r>
      <w:proofErr w:type="spellEnd"/>
      <w:r w:rsidRPr="005A5B23">
        <w:t>=v240b if v240b</w:t>
      </w:r>
      <w:r w:rsidR="0019585D" w:rsidRPr="005A5B23">
        <w:t>≤</w:t>
      </w:r>
      <w:r w:rsidRPr="005A5B23">
        <w:t xml:space="preserve">95.0 and </w:t>
      </w:r>
      <w:proofErr w:type="spellStart"/>
      <w:r w:rsidR="00B247E4" w:rsidRPr="005A5B23">
        <w:t>land_own</w:t>
      </w:r>
      <w:proofErr w:type="spellEnd"/>
      <w:r w:rsidR="00B247E4" w:rsidRPr="005A5B23">
        <w:t>=</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t>Step 2.</w:t>
      </w:r>
      <w:r w:rsidRPr="004F4569">
        <w:t xml:space="preserve"> Create a continuous variable that indicates the amount of agricultural land each household has the right to use but does not own</w:t>
      </w:r>
      <w:r w:rsidR="0019585D" w:rsidRPr="004F4569">
        <w:t xml:space="preserve"> (</w:t>
      </w:r>
      <w:proofErr w:type="spellStart"/>
      <w:r w:rsidR="0019585D" w:rsidRPr="004F4569">
        <w:rPr>
          <w:i/>
        </w:rPr>
        <w:t>agland_use</w:t>
      </w:r>
      <w:proofErr w:type="spellEnd"/>
      <w:r w:rsidR="0019585D" w:rsidRPr="004F4569">
        <w:t>)</w:t>
      </w:r>
      <w:r w:rsidRPr="004F4569">
        <w:t>.</w:t>
      </w:r>
    </w:p>
    <w:p w14:paraId="4609B212" w14:textId="12862448" w:rsidR="000034FF" w:rsidRPr="005A5B23" w:rsidRDefault="000034FF" w:rsidP="004F4569">
      <w:pPr>
        <w:pStyle w:val="BodyTextIndent1"/>
      </w:pPr>
      <w:r w:rsidRPr="005A5B23">
        <w:t xml:space="preserve">Set </w:t>
      </w:r>
      <w:proofErr w:type="spellStart"/>
      <w:r w:rsidR="005F2B3E" w:rsidRPr="005A5B23">
        <w:t>ag</w:t>
      </w:r>
      <w:r w:rsidRPr="005A5B23">
        <w:t>land_use</w:t>
      </w:r>
      <w:proofErr w:type="spellEnd"/>
      <w:r w:rsidRPr="005A5B23">
        <w:t>=missing</w:t>
      </w:r>
    </w:p>
    <w:p w14:paraId="7D012D62" w14:textId="019B4984" w:rsidR="000034FF" w:rsidRPr="005A5B23" w:rsidRDefault="000034FF" w:rsidP="004F4569">
      <w:pPr>
        <w:pStyle w:val="BodyTextIndent1"/>
      </w:pPr>
      <w:r w:rsidRPr="005A5B23">
        <w:t xml:space="preserve">Replace </w:t>
      </w:r>
      <w:proofErr w:type="spellStart"/>
      <w:r w:rsidR="005F2B3E" w:rsidRPr="005A5B23">
        <w:t>ag</w:t>
      </w:r>
      <w:r w:rsidRPr="005A5B23">
        <w:t>land_use</w:t>
      </w:r>
      <w:proofErr w:type="spellEnd"/>
      <w:r w:rsidRPr="005A5B23">
        <w:t>=0 if v241a=2</w:t>
      </w:r>
    </w:p>
    <w:p w14:paraId="186B964A" w14:textId="6D234831" w:rsidR="000034FF" w:rsidRPr="005A5B23" w:rsidRDefault="000034FF" w:rsidP="004F4569">
      <w:pPr>
        <w:pStyle w:val="BodyTextIndent1"/>
      </w:pPr>
      <w:r w:rsidRPr="005A5B23">
        <w:t xml:space="preserve">Replace </w:t>
      </w:r>
      <w:proofErr w:type="spellStart"/>
      <w:r w:rsidR="005F2B3E" w:rsidRPr="005A5B23">
        <w:t>ag</w:t>
      </w:r>
      <w:r w:rsidRPr="005A5B23">
        <w:t>land_use</w:t>
      </w:r>
      <w:proofErr w:type="spellEnd"/>
      <w:r w:rsidRPr="005A5B23">
        <w:t>=v241b if v241b</w:t>
      </w:r>
      <w:r w:rsidR="0019585D" w:rsidRPr="005A5B23">
        <w:t>≤</w:t>
      </w:r>
      <w:r w:rsidRPr="005A5B23">
        <w:t xml:space="preserve">95.0 and </w:t>
      </w:r>
      <w:proofErr w:type="spellStart"/>
      <w:r w:rsidR="0019585D" w:rsidRPr="005A5B23">
        <w:t>land_use</w:t>
      </w:r>
      <w:proofErr w:type="spellEnd"/>
      <w:r w:rsidR="0019585D" w:rsidRPr="005A5B23">
        <w:t>=</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proofErr w:type="spellStart"/>
      <w:r w:rsidR="0019585D" w:rsidRPr="005A5B23">
        <w:rPr>
          <w:i/>
          <w:szCs w:val="22"/>
        </w:rPr>
        <w:t>agland_tot</w:t>
      </w:r>
      <w:proofErr w:type="spellEnd"/>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proofErr w:type="spellStart"/>
      <w:r w:rsidR="0019585D" w:rsidRPr="005A5B23">
        <w:t>ag</w:t>
      </w:r>
      <w:r w:rsidRPr="005A5B23">
        <w:t>land_tot</w:t>
      </w:r>
      <w:proofErr w:type="spellEnd"/>
      <w:r w:rsidRPr="005A5B23">
        <w:t>=missing</w:t>
      </w:r>
    </w:p>
    <w:p w14:paraId="51D7A6D2" w14:textId="384DEE24" w:rsidR="0019585D" w:rsidRPr="005A5B23" w:rsidRDefault="000034FF" w:rsidP="004F4569">
      <w:pPr>
        <w:pStyle w:val="BodyTextIndent1"/>
      </w:pPr>
      <w:r w:rsidRPr="005A5B23">
        <w:t xml:space="preserve">Replace </w:t>
      </w:r>
      <w:proofErr w:type="spellStart"/>
      <w:r w:rsidR="0019585D" w:rsidRPr="005A5B23">
        <w:t>ag</w:t>
      </w:r>
      <w:r w:rsidRPr="005A5B23">
        <w:t>land_tot</w:t>
      </w:r>
      <w:proofErr w:type="spellEnd"/>
      <w:r w:rsidRPr="005A5B23">
        <w:t>=</w:t>
      </w:r>
      <w:proofErr w:type="spellStart"/>
      <w:r w:rsidRPr="005A5B23">
        <w:t>land_own+land_use</w:t>
      </w:r>
      <w:proofErr w:type="spellEnd"/>
      <w:r w:rsidRPr="005A5B23">
        <w:t xml:space="preserve"> </w:t>
      </w:r>
    </w:p>
    <w:p w14:paraId="5EB6A9E9" w14:textId="4884E306" w:rsidR="0019585D" w:rsidRPr="005A5B23" w:rsidRDefault="0019585D" w:rsidP="004F4569">
      <w:pPr>
        <w:pStyle w:val="BodyTextIndent1"/>
      </w:pPr>
      <w:r w:rsidRPr="005A5B23">
        <w:t xml:space="preserve">Replace </w:t>
      </w:r>
      <w:proofErr w:type="spellStart"/>
      <w:r w:rsidRPr="005A5B23">
        <w:t>agland_tot</w:t>
      </w:r>
      <w:proofErr w:type="spellEnd"/>
      <w:r w:rsidRPr="005A5B23">
        <w:t xml:space="preserve">=missing if </w:t>
      </w:r>
      <w:proofErr w:type="spellStart"/>
      <w:r w:rsidRPr="005A5B23">
        <w:t>land_own</w:t>
      </w:r>
      <w:proofErr w:type="spellEnd"/>
      <w:r w:rsidRPr="005A5B23">
        <w:t xml:space="preserve">=missing and </w:t>
      </w:r>
      <w:proofErr w:type="spellStart"/>
      <w:r w:rsidRPr="005A5B23">
        <w:t>land_use</w:t>
      </w:r>
      <w:proofErr w:type="spellEnd"/>
      <w:r w:rsidRPr="005A5B23">
        <w:t>=missing</w:t>
      </w:r>
    </w:p>
    <w:p w14:paraId="450CC3EC" w14:textId="6C24C9B5" w:rsidR="000034FF" w:rsidRPr="005A5B23" w:rsidRDefault="0019585D" w:rsidP="004F4569">
      <w:pPr>
        <w:pStyle w:val="BodyTextIndent1"/>
      </w:pPr>
      <w:r w:rsidRPr="005A5B23">
        <w:t xml:space="preserve">Replace </w:t>
      </w:r>
      <w:proofErr w:type="spellStart"/>
      <w:r w:rsidRPr="005A5B23">
        <w:t>agland_tot</w:t>
      </w:r>
      <w:proofErr w:type="spellEnd"/>
      <w:r w:rsidRPr="005A5B23">
        <w:t xml:space="preserve">=missing if </w:t>
      </w:r>
      <w:proofErr w:type="spellStart"/>
      <w:r w:rsidRPr="005A5B23">
        <w:t>land_own</w:t>
      </w:r>
      <w:proofErr w:type="spellEnd"/>
      <w:r w:rsidRPr="005A5B23">
        <w:t xml:space="preserve">=missing and </w:t>
      </w:r>
      <w:proofErr w:type="spellStart"/>
      <w:r w:rsidRPr="005A5B23">
        <w:t>land_use</w:t>
      </w:r>
      <w:proofErr w:type="spellEnd"/>
      <w:r w:rsidRPr="005A5B23">
        <w:t>=0</w:t>
      </w:r>
    </w:p>
    <w:p w14:paraId="5A5B185E" w14:textId="2DE4D0A3" w:rsidR="0019585D" w:rsidRPr="005A5B23" w:rsidRDefault="0019585D" w:rsidP="004F4569">
      <w:pPr>
        <w:pStyle w:val="BodyTextIndent1"/>
      </w:pPr>
      <w:r w:rsidRPr="005A5B23">
        <w:t xml:space="preserve">Replace </w:t>
      </w:r>
      <w:proofErr w:type="spellStart"/>
      <w:r w:rsidRPr="005A5B23">
        <w:t>agland_tot</w:t>
      </w:r>
      <w:proofErr w:type="spellEnd"/>
      <w:r w:rsidRPr="005A5B23">
        <w:t xml:space="preserve">=missing if </w:t>
      </w:r>
      <w:proofErr w:type="spellStart"/>
      <w:r w:rsidRPr="005A5B23">
        <w:t>land_own</w:t>
      </w:r>
      <w:proofErr w:type="spellEnd"/>
      <w:r w:rsidRPr="005A5B23">
        <w:t xml:space="preserve">=0 and </w:t>
      </w:r>
      <w:proofErr w:type="spellStart"/>
      <w:r w:rsidRPr="005A5B23">
        <w:t>land_use</w:t>
      </w:r>
      <w:proofErr w:type="spellEnd"/>
      <w:r w:rsidRPr="005A5B23">
        <w:t>=missing</w:t>
      </w:r>
    </w:p>
    <w:p w14:paraId="15C514E8" w14:textId="5C53601C" w:rsidR="000034FF" w:rsidRPr="005A5B23" w:rsidRDefault="000034FF" w:rsidP="004F4569">
      <w:pPr>
        <w:pStyle w:val="BodyTextIndent1"/>
      </w:pPr>
      <w:r w:rsidRPr="005A5B23">
        <w:t>Label variable “Ag land available to HH (</w:t>
      </w:r>
      <w:proofErr w:type="spellStart"/>
      <w:r w:rsidRPr="005A5B23">
        <w:t>own+use</w:t>
      </w:r>
      <w:proofErr w:type="spellEnd"/>
      <w:r w:rsidRPr="005A5B23">
        <w:t>)</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 xml:space="preserve">Set </w:t>
      </w:r>
      <w:proofErr w:type="spellStart"/>
      <w:r w:rsidRPr="005A5B23">
        <w:t>farmsize</w:t>
      </w:r>
      <w:proofErr w:type="spellEnd"/>
      <w:r w:rsidRPr="005A5B23">
        <w:t xml:space="preserve">=0 if land_tot≤5 and </w:t>
      </w:r>
      <w:proofErr w:type="spellStart"/>
      <w:r w:rsidRPr="005A5B23">
        <w:t>land_tot≠missing</w:t>
      </w:r>
      <w:proofErr w:type="spellEnd"/>
    </w:p>
    <w:p w14:paraId="0163484B" w14:textId="77777777" w:rsidR="000034FF" w:rsidRPr="005A5B23" w:rsidRDefault="000034FF" w:rsidP="004F4569">
      <w:pPr>
        <w:pStyle w:val="BodyTextIndent1"/>
      </w:pPr>
      <w:r w:rsidRPr="005A5B23">
        <w:t xml:space="preserve">Replace </w:t>
      </w:r>
      <w:proofErr w:type="spellStart"/>
      <w:r w:rsidRPr="005A5B23">
        <w:t>farmsize</w:t>
      </w:r>
      <w:proofErr w:type="spellEnd"/>
      <w:r w:rsidRPr="005A5B23">
        <w:t xml:space="preserve">=1 if </w:t>
      </w:r>
      <w:proofErr w:type="spellStart"/>
      <w:r w:rsidRPr="005A5B23">
        <w:t>land_tot</w:t>
      </w:r>
      <w:proofErr w:type="spellEnd"/>
      <w:r w:rsidRPr="005A5B23">
        <w:t xml:space="preserve">&gt;5 and </w:t>
      </w:r>
      <w:proofErr w:type="spellStart"/>
      <w:r w:rsidRPr="005A5B23">
        <w:t>land_tot≠missing</w:t>
      </w:r>
      <w:proofErr w:type="spellEnd"/>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8" w:name="_Toc23753444"/>
      <w:r w:rsidRPr="00E66A47">
        <w:rPr>
          <w:sz w:val="22"/>
        </w:rPr>
        <w:t>Agricultural land ownership</w:t>
      </w:r>
      <w:r w:rsidR="007C20EB">
        <w:rPr>
          <w:sz w:val="22"/>
        </w:rPr>
        <w:t>, by category</w:t>
      </w:r>
      <w:bookmarkEnd w:id="318"/>
    </w:p>
    <w:p w14:paraId="14B71CCB" w14:textId="4344DA02" w:rsidR="00C83B79" w:rsidRDefault="00C83B79" w:rsidP="004F4569">
      <w:pPr>
        <w:pStyle w:val="BodyText"/>
      </w:pPr>
      <w:r w:rsidRPr="00E66A47">
        <w:t xml:space="preserve">The </w:t>
      </w:r>
      <w:r>
        <w:t xml:space="preserve">agricultural land ownership variable </w:t>
      </w:r>
      <w:r w:rsidRPr="00E66A47">
        <w:t>(</w:t>
      </w:r>
      <w:proofErr w:type="spellStart"/>
      <w:r>
        <w:rPr>
          <w:i/>
        </w:rPr>
        <w:t>agland_own</w:t>
      </w:r>
      <w:r w:rsidR="007C20EB">
        <w:rPr>
          <w:i/>
        </w:rPr>
        <w:t>c</w:t>
      </w:r>
      <w:proofErr w:type="spellEnd"/>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proofErr w:type="spellStart"/>
            <w:r w:rsidRPr="00640EDB">
              <w:rPr>
                <w:i/>
                <w:sz w:val="20"/>
                <w:szCs w:val="20"/>
              </w:rPr>
              <w:t>agland_ownc</w:t>
            </w:r>
            <w:proofErr w:type="spellEnd"/>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lastRenderedPageBreak/>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proofErr w:type="spellStart"/>
      <w:r w:rsidR="0004240F">
        <w:rPr>
          <w:i/>
        </w:rPr>
        <w:t>agland_own</w:t>
      </w:r>
      <w:r w:rsidR="007C20EB">
        <w:rPr>
          <w:i/>
        </w:rPr>
        <w:t>c</w:t>
      </w:r>
      <w:proofErr w:type="spellEnd"/>
      <w:r w:rsidR="0004240F">
        <w:t>)</w:t>
      </w:r>
      <w:r>
        <w:t>.</w:t>
      </w:r>
    </w:p>
    <w:p w14:paraId="51B7783C" w14:textId="6ED1FF6A" w:rsidR="00C83B79" w:rsidRPr="00E66A47" w:rsidRDefault="00C83B79" w:rsidP="004566E0">
      <w:pPr>
        <w:pStyle w:val="BodyTextIndent1"/>
        <w:keepNext/>
        <w:widowControl/>
      </w:pPr>
      <w:r>
        <w:t xml:space="preserve">Set </w:t>
      </w:r>
      <w:proofErr w:type="spellStart"/>
      <w:r w:rsidRPr="00E66A47">
        <w:t>agland_own</w:t>
      </w:r>
      <w:r w:rsidR="007C20EB">
        <w:t>c</w:t>
      </w:r>
      <w:proofErr w:type="spellEnd"/>
      <w:r w:rsidRPr="00E66A47">
        <w:t>=</w:t>
      </w:r>
      <w:r>
        <w:t>missing</w:t>
      </w:r>
    </w:p>
    <w:p w14:paraId="068C8392" w14:textId="3C9BBB6C" w:rsidR="00C83B79" w:rsidRPr="00E66A47" w:rsidRDefault="00C83B79" w:rsidP="00567ADB">
      <w:pPr>
        <w:pStyle w:val="BodyTextIndent1"/>
      </w:pPr>
      <w:r>
        <w:t>R</w:t>
      </w:r>
      <w:r w:rsidRPr="00C83B79">
        <w:t xml:space="preserve">eplace </w:t>
      </w:r>
      <w:proofErr w:type="spellStart"/>
      <w:r w:rsidRPr="00C83B79">
        <w:t>agland_own</w:t>
      </w:r>
      <w:r w:rsidR="007C20EB">
        <w:t>c</w:t>
      </w:r>
      <w:proofErr w:type="spellEnd"/>
      <w:r w:rsidRPr="00C83B79">
        <w:t>=1 if v240a</w:t>
      </w:r>
      <w:r w:rsidRPr="00E66A47">
        <w:t>=2</w:t>
      </w:r>
    </w:p>
    <w:p w14:paraId="57A02F7C" w14:textId="518E6DE6" w:rsidR="00C83B79" w:rsidRPr="00E66A47" w:rsidRDefault="00C83B79" w:rsidP="00567ADB">
      <w:pPr>
        <w:pStyle w:val="BodyTextIndent1"/>
      </w:pPr>
      <w:r>
        <w:t>R</w:t>
      </w:r>
      <w:r w:rsidRPr="00E66A47">
        <w:t xml:space="preserve">eplace </w:t>
      </w:r>
      <w:proofErr w:type="spellStart"/>
      <w:r w:rsidRPr="00E66A47">
        <w:t>agland_own</w:t>
      </w:r>
      <w:r w:rsidR="007C20EB">
        <w:t>c</w:t>
      </w:r>
      <w:proofErr w:type="spellEnd"/>
      <w:r w:rsidRPr="00E66A47">
        <w:t>=2 if v240b&lt;5</w:t>
      </w:r>
    </w:p>
    <w:p w14:paraId="374A91C6" w14:textId="6DCA35C3" w:rsidR="00C83B79" w:rsidRPr="00E66A47" w:rsidRDefault="00C83B79" w:rsidP="00567ADB">
      <w:pPr>
        <w:pStyle w:val="BodyTextIndent1"/>
      </w:pPr>
      <w:r>
        <w:t>R</w:t>
      </w:r>
      <w:r w:rsidRPr="00E66A47">
        <w:t xml:space="preserve">eplace </w:t>
      </w:r>
      <w:proofErr w:type="spellStart"/>
      <w:r w:rsidRPr="00E66A47">
        <w:t>agland_own</w:t>
      </w:r>
      <w:r w:rsidR="007C20EB">
        <w:t>c</w:t>
      </w:r>
      <w:proofErr w:type="spellEnd"/>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 xml:space="preserve">lace </w:t>
      </w:r>
      <w:proofErr w:type="spellStart"/>
      <w:r>
        <w:t>agland_own</w:t>
      </w:r>
      <w:r w:rsidR="007C20EB">
        <w:t>c</w:t>
      </w:r>
      <w:proofErr w:type="spellEnd"/>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9" w:name="_Toc23753445"/>
      <w:r w:rsidRPr="00E66A47">
        <w:rPr>
          <w:sz w:val="22"/>
        </w:rPr>
        <w:t>Livestock ownership</w:t>
      </w:r>
      <w:bookmarkEnd w:id="319"/>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F7179B" w:rsidRPr="00640EDB" w14:paraId="10124926" w14:textId="77777777" w:rsidTr="000B0FCE">
        <w:tc>
          <w:tcPr>
            <w:tcW w:w="2515" w:type="dxa"/>
          </w:tcPr>
          <w:p w14:paraId="63B14E3C" w14:textId="77777777" w:rsidR="00F7179B" w:rsidRPr="00640EDB" w:rsidRDefault="00F7179B" w:rsidP="00F7179B">
            <w:pPr>
              <w:rPr>
                <w:sz w:val="20"/>
                <w:szCs w:val="20"/>
              </w:rPr>
            </w:pPr>
            <w:r w:rsidRPr="00640EDB">
              <w:rPr>
                <w:sz w:val="20"/>
                <w:szCs w:val="20"/>
              </w:rPr>
              <w:t>Analytic variables created</w:t>
            </w:r>
          </w:p>
        </w:tc>
        <w:tc>
          <w:tcPr>
            <w:tcW w:w="6835" w:type="dxa"/>
          </w:tcPr>
          <w:p w14:paraId="2413362E" w14:textId="48A87436" w:rsidR="00F7179B" w:rsidRPr="00640EDB" w:rsidRDefault="00F7179B" w:rsidP="00F7179B">
            <w:pPr>
              <w:rPr>
                <w:sz w:val="20"/>
                <w:szCs w:val="20"/>
              </w:rPr>
            </w:pPr>
            <w:proofErr w:type="spellStart"/>
            <w:r>
              <w:rPr>
                <w:i/>
                <w:sz w:val="20"/>
                <w:szCs w:val="20"/>
              </w:rPr>
              <w:t>own_</w:t>
            </w:r>
            <w:r w:rsidRPr="00640EDB">
              <w:rPr>
                <w:i/>
                <w:sz w:val="20"/>
                <w:szCs w:val="20"/>
              </w:rPr>
              <w:t>cow</w:t>
            </w:r>
            <w:proofErr w:type="spellEnd"/>
            <w:r>
              <w:rPr>
                <w:i/>
                <w:sz w:val="20"/>
                <w:szCs w:val="20"/>
              </w:rPr>
              <w:t xml:space="preserve">, </w:t>
            </w:r>
            <w:proofErr w:type="spellStart"/>
            <w:r>
              <w:rPr>
                <w:i/>
                <w:sz w:val="20"/>
                <w:szCs w:val="20"/>
              </w:rPr>
              <w:t>own_cattle</w:t>
            </w:r>
            <w:proofErr w:type="spellEnd"/>
            <w:r>
              <w:rPr>
                <w:i/>
                <w:sz w:val="20"/>
                <w:szCs w:val="20"/>
              </w:rPr>
              <w:t xml:space="preserve">, </w:t>
            </w:r>
            <w:proofErr w:type="spellStart"/>
            <w:r>
              <w:rPr>
                <w:i/>
                <w:sz w:val="20"/>
                <w:szCs w:val="20"/>
              </w:rPr>
              <w:t>own_horse</w:t>
            </w:r>
            <w:proofErr w:type="spellEnd"/>
            <w:r>
              <w:rPr>
                <w:i/>
                <w:sz w:val="20"/>
                <w:szCs w:val="20"/>
              </w:rPr>
              <w:t xml:space="preserve">, </w:t>
            </w:r>
            <w:proofErr w:type="spellStart"/>
            <w:r>
              <w:rPr>
                <w:i/>
                <w:sz w:val="20"/>
                <w:szCs w:val="20"/>
              </w:rPr>
              <w:t>own_goat</w:t>
            </w:r>
            <w:proofErr w:type="spellEnd"/>
            <w:r>
              <w:rPr>
                <w:i/>
                <w:sz w:val="20"/>
                <w:szCs w:val="20"/>
              </w:rPr>
              <w:t xml:space="preserve">, </w:t>
            </w:r>
            <w:proofErr w:type="spellStart"/>
            <w:r>
              <w:rPr>
                <w:i/>
                <w:sz w:val="20"/>
                <w:szCs w:val="20"/>
              </w:rPr>
              <w:t>own_sheep</w:t>
            </w:r>
            <w:proofErr w:type="spellEnd"/>
            <w:r>
              <w:rPr>
                <w:i/>
                <w:sz w:val="20"/>
                <w:szCs w:val="20"/>
              </w:rPr>
              <w:t xml:space="preserve">, </w:t>
            </w:r>
            <w:proofErr w:type="spellStart"/>
            <w:r>
              <w:rPr>
                <w:i/>
                <w:sz w:val="20"/>
                <w:szCs w:val="20"/>
              </w:rPr>
              <w:t>own_poultry</w:t>
            </w:r>
            <w:proofErr w:type="spellEnd"/>
            <w:r>
              <w:rPr>
                <w:i/>
                <w:sz w:val="20"/>
                <w:szCs w:val="20"/>
              </w:rPr>
              <w:t xml:space="preserve">, </w:t>
            </w:r>
            <w:proofErr w:type="spellStart"/>
            <w:r>
              <w:rPr>
                <w:i/>
                <w:sz w:val="20"/>
                <w:szCs w:val="20"/>
              </w:rPr>
              <w:t>own_none</w:t>
            </w:r>
            <w:proofErr w:type="spellEnd"/>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proofErr w:type="spellStart"/>
      <w:r w:rsidR="00BA14F3">
        <w:rPr>
          <w:i/>
        </w:rPr>
        <w:t>own_c</w:t>
      </w:r>
      <w:r w:rsidR="00C92CC5">
        <w:rPr>
          <w:i/>
        </w:rPr>
        <w:t>ow</w:t>
      </w:r>
      <w:proofErr w:type="spellEnd"/>
      <w:r w:rsidR="00C92CC5">
        <w:t>).</w:t>
      </w:r>
    </w:p>
    <w:p w14:paraId="735C90F1" w14:textId="34B8B2BC" w:rsidR="00C83B79" w:rsidRPr="00E66A47" w:rsidRDefault="00C92CC5" w:rsidP="00567ADB">
      <w:pPr>
        <w:pStyle w:val="BodyTextIndent1"/>
      </w:pPr>
      <w:r>
        <w:t xml:space="preserve">Set </w:t>
      </w:r>
      <w:proofErr w:type="spellStart"/>
      <w:r w:rsidR="00BA14F3">
        <w:t>own_cow</w:t>
      </w:r>
      <w:proofErr w:type="spellEnd"/>
      <w:r w:rsidRPr="00C92CC5">
        <w:t>=</w:t>
      </w:r>
      <w:r>
        <w:t>missing</w:t>
      </w:r>
    </w:p>
    <w:p w14:paraId="41317373" w14:textId="1CC411FA" w:rsidR="00C83B79" w:rsidRPr="00E66A47" w:rsidRDefault="00C92CC5" w:rsidP="00567ADB">
      <w:pPr>
        <w:pStyle w:val="BodyTextIndent1"/>
      </w:pPr>
      <w:r>
        <w:t>R</w:t>
      </w:r>
      <w:r w:rsidR="00C83B79" w:rsidRPr="00E66A47">
        <w:t xml:space="preserve">eplace </w:t>
      </w:r>
      <w:proofErr w:type="spellStart"/>
      <w:r w:rsidR="00BA14F3">
        <w:t>own_cow</w:t>
      </w:r>
      <w:proofErr w:type="spellEnd"/>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proofErr w:type="spellStart"/>
      <w:r w:rsidR="00BA14F3">
        <w:t>own_cow</w:t>
      </w:r>
      <w:proofErr w:type="spellEnd"/>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proofErr w:type="spellStart"/>
      <w:r>
        <w:rPr>
          <w:i/>
        </w:rPr>
        <w:t>o</w:t>
      </w:r>
      <w:r w:rsidR="00BA14F3">
        <w:rPr>
          <w:i/>
        </w:rPr>
        <w:t>wn</w:t>
      </w:r>
      <w:r>
        <w:rPr>
          <w:i/>
        </w:rPr>
        <w:t>_cattle</w:t>
      </w:r>
      <w:proofErr w:type="spellEnd"/>
      <w:r>
        <w:t>).</w:t>
      </w:r>
    </w:p>
    <w:p w14:paraId="6883D082" w14:textId="207463E1" w:rsidR="00C83B79" w:rsidRPr="00E66A47" w:rsidRDefault="00C92CC5" w:rsidP="00567ADB">
      <w:pPr>
        <w:pStyle w:val="BodyTextIndent1"/>
      </w:pPr>
      <w:r>
        <w:t>Set</w:t>
      </w:r>
      <w:r w:rsidR="00C83B79" w:rsidRPr="00E66A47">
        <w:t xml:space="preserve"> </w:t>
      </w:r>
      <w:proofErr w:type="spellStart"/>
      <w:r w:rsidR="00C83B79" w:rsidRPr="00E66A47">
        <w:t>o</w:t>
      </w:r>
      <w:r w:rsidR="00BA14F3">
        <w:t>wn</w:t>
      </w:r>
      <w:r w:rsidR="00C83B79" w:rsidRPr="00E66A47">
        <w:t>_cattle</w:t>
      </w:r>
      <w:proofErr w:type="spellEnd"/>
      <w:r w:rsidRPr="00C92CC5">
        <w:t>=</w:t>
      </w:r>
      <w:r>
        <w:t>missing</w:t>
      </w:r>
    </w:p>
    <w:p w14:paraId="23E300F1" w14:textId="276EA87A" w:rsidR="00C83B79" w:rsidRPr="00E66A47" w:rsidRDefault="00C92CC5" w:rsidP="00567ADB">
      <w:pPr>
        <w:pStyle w:val="BodyTextIndent1"/>
      </w:pPr>
      <w:r>
        <w:t>R</w:t>
      </w:r>
      <w:r w:rsidR="00C83B79" w:rsidRPr="00E66A47">
        <w:t xml:space="preserve">eplace </w:t>
      </w:r>
      <w:proofErr w:type="spellStart"/>
      <w:r w:rsidR="00C83B79" w:rsidRPr="00E66A47">
        <w:t>o</w:t>
      </w:r>
      <w:r w:rsidR="00BA14F3">
        <w:t>wn</w:t>
      </w:r>
      <w:r w:rsidR="00C83B79" w:rsidRPr="00E66A47">
        <w:t>_cattle</w:t>
      </w:r>
      <w:proofErr w:type="spellEnd"/>
      <w:r w:rsidR="00C83B79" w:rsidRPr="00E66A47">
        <w:t xml:space="preserve">=0 if v225=2 </w:t>
      </w:r>
      <w:r>
        <w:t>or</w:t>
      </w:r>
      <w:r w:rsidR="00C83B79" w:rsidRPr="00E66A47">
        <w:t xml:space="preserve"> v226b=0</w:t>
      </w:r>
      <w:r w:rsidR="004B0A65">
        <w:t xml:space="preserve"> or v226b=missing</w:t>
      </w:r>
    </w:p>
    <w:p w14:paraId="56A7DEBD" w14:textId="650F13D9" w:rsidR="00C83B79" w:rsidRPr="00E66A47" w:rsidRDefault="00C92CC5" w:rsidP="00567ADB">
      <w:pPr>
        <w:pStyle w:val="BodyTextIndent1"/>
      </w:pPr>
      <w:r>
        <w:t>R</w:t>
      </w:r>
      <w:r w:rsidR="00C83B79" w:rsidRPr="00E66A47">
        <w:t xml:space="preserve">eplace </w:t>
      </w:r>
      <w:proofErr w:type="spellStart"/>
      <w:r w:rsidR="00C83B79" w:rsidRPr="00E66A47">
        <w:t>o</w:t>
      </w:r>
      <w:r w:rsidR="00BA14F3">
        <w:t>wn</w:t>
      </w:r>
      <w:r w:rsidRPr="00C92CC5">
        <w:t>_cattle</w:t>
      </w:r>
      <w:proofErr w:type="spellEnd"/>
      <w:r w:rsidRPr="00C92CC5">
        <w:t>=1 if v226b&gt;0 &amp;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lastRenderedPageBreak/>
        <w:t xml:space="preserve">Step </w:t>
      </w:r>
      <w:r>
        <w:rPr>
          <w:b/>
        </w:rPr>
        <w:t>3.</w:t>
      </w:r>
      <w:r w:rsidRPr="00FB54D9">
        <w:rPr>
          <w:b/>
        </w:rPr>
        <w:t xml:space="preserve"> </w:t>
      </w:r>
      <w:r w:rsidRPr="00FB54D9">
        <w:t xml:space="preserve">Create a </w:t>
      </w:r>
      <w:r>
        <w:t>variable that indicates whether the household owns any horses, donkeys, or mules (</w:t>
      </w:r>
      <w:proofErr w:type="spellStart"/>
      <w:r w:rsidR="00BA14F3">
        <w:rPr>
          <w:i/>
        </w:rPr>
        <w:t>own_</w:t>
      </w:r>
      <w:r w:rsidR="0082654D">
        <w:rPr>
          <w:i/>
        </w:rPr>
        <w:t>hors</w:t>
      </w:r>
      <w:r w:rsidR="00BA14F3">
        <w:rPr>
          <w:i/>
        </w:rPr>
        <w:t>e</w:t>
      </w:r>
      <w:proofErr w:type="spellEnd"/>
      <w:r>
        <w:t>).</w:t>
      </w:r>
    </w:p>
    <w:p w14:paraId="1B141DD9" w14:textId="64392ABB" w:rsidR="00C83B79" w:rsidRPr="00E66A47" w:rsidRDefault="00C92CC5" w:rsidP="004566E0">
      <w:pPr>
        <w:pStyle w:val="BodyTextIndent1"/>
        <w:keepNext/>
        <w:widowControl/>
      </w:pPr>
      <w:r>
        <w:t>Set</w:t>
      </w:r>
      <w:r w:rsidR="00C83B79" w:rsidRPr="00E66A47">
        <w:t xml:space="preserve"> </w:t>
      </w:r>
      <w:proofErr w:type="spellStart"/>
      <w:r w:rsidR="00BA14F3">
        <w:t>own_</w:t>
      </w:r>
      <w:r w:rsidR="00C83B79" w:rsidRPr="00E66A47">
        <w:t>horse</w:t>
      </w:r>
      <w:proofErr w:type="spellEnd"/>
      <w:r w:rsidRPr="00C92CC5">
        <w:t>=</w:t>
      </w:r>
      <w:r>
        <w:t>missing</w:t>
      </w:r>
    </w:p>
    <w:p w14:paraId="6DC9C670" w14:textId="7F899385" w:rsidR="00C83B79" w:rsidRPr="00E66A47" w:rsidRDefault="00C92CC5" w:rsidP="00567ADB">
      <w:pPr>
        <w:pStyle w:val="BodyTextIndent1"/>
      </w:pPr>
      <w:r>
        <w:t>R</w:t>
      </w:r>
      <w:r w:rsidRPr="00C92CC5">
        <w:t xml:space="preserve">eplace </w:t>
      </w:r>
      <w:proofErr w:type="spellStart"/>
      <w:r w:rsidR="00BA14F3">
        <w:t>own_</w:t>
      </w:r>
      <w:r w:rsidR="0082654D" w:rsidRPr="005862F9">
        <w:t>horse</w:t>
      </w:r>
      <w:proofErr w:type="spellEnd"/>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2D85482" w:rsidR="00C83B79" w:rsidRPr="00E66A47" w:rsidRDefault="00C92CC5" w:rsidP="00567ADB">
      <w:pPr>
        <w:pStyle w:val="BodyTextIndent1"/>
      </w:pPr>
      <w:r>
        <w:t>R</w:t>
      </w:r>
      <w:r w:rsidR="00C83B79" w:rsidRPr="00E66A47">
        <w:t xml:space="preserve">eplace </w:t>
      </w:r>
      <w:proofErr w:type="spellStart"/>
      <w:r w:rsidR="00BA14F3">
        <w:t>own_</w:t>
      </w:r>
      <w:r w:rsidR="0082654D" w:rsidRPr="005862F9">
        <w:t>horse</w:t>
      </w:r>
      <w:proofErr w:type="spellEnd"/>
      <w:r w:rsidRPr="00C92CC5">
        <w:t>=1 if v226</w:t>
      </w:r>
      <w:r w:rsidR="0082654D">
        <w:t>c</w:t>
      </w:r>
      <w:r w:rsidRPr="00C92CC5">
        <w:t>&gt;0 &amp;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proofErr w:type="spellStart"/>
      <w:r w:rsidR="00BA14F3">
        <w:rPr>
          <w:i/>
        </w:rPr>
        <w:t>own_g</w:t>
      </w:r>
      <w:r>
        <w:rPr>
          <w:i/>
        </w:rPr>
        <w:t>oat</w:t>
      </w:r>
      <w:proofErr w:type="spellEnd"/>
      <w:r>
        <w:t>).</w:t>
      </w:r>
    </w:p>
    <w:p w14:paraId="13A808AE" w14:textId="75661797" w:rsidR="00C83B79" w:rsidRPr="00E66A47" w:rsidRDefault="00C92CC5" w:rsidP="00567ADB">
      <w:pPr>
        <w:pStyle w:val="BodyTextIndent1"/>
      </w:pPr>
      <w:r>
        <w:t xml:space="preserve">Set </w:t>
      </w:r>
      <w:proofErr w:type="spellStart"/>
      <w:r w:rsidR="00BA14F3">
        <w:t>own_</w:t>
      </w:r>
      <w:r w:rsidR="00C83B79" w:rsidRPr="00E66A47">
        <w:t>goat</w:t>
      </w:r>
      <w:proofErr w:type="spellEnd"/>
      <w:r w:rsidRPr="00C92CC5">
        <w:t>=</w:t>
      </w:r>
      <w:r>
        <w:t>missing</w:t>
      </w:r>
    </w:p>
    <w:p w14:paraId="3061B86E" w14:textId="734C3210" w:rsidR="00C83B79" w:rsidRPr="00E66A47" w:rsidRDefault="00C92CC5" w:rsidP="00567ADB">
      <w:pPr>
        <w:pStyle w:val="BodyTextIndent1"/>
      </w:pPr>
      <w:r w:rsidRPr="00C92CC5">
        <w:t xml:space="preserve">replace </w:t>
      </w:r>
      <w:proofErr w:type="spellStart"/>
      <w:r w:rsidR="00BA14F3">
        <w:t>own_</w:t>
      </w:r>
      <w:r w:rsidRPr="00C92CC5">
        <w:t>goat</w:t>
      </w:r>
      <w:proofErr w:type="spellEnd"/>
      <w:r w:rsidRPr="00C92CC5">
        <w:t xml:space="preserve">=0 if v225=2 </w:t>
      </w:r>
      <w:r>
        <w:t xml:space="preserve">or </w:t>
      </w:r>
      <w:r w:rsidRPr="00C92CC5">
        <w:t>v226</w:t>
      </w:r>
      <w:r w:rsidR="0082654D">
        <w:t>d</w:t>
      </w:r>
      <w:r w:rsidRPr="00C92CC5">
        <w:t>=</w:t>
      </w:r>
      <w:r w:rsidR="00C83B79" w:rsidRPr="00E66A47">
        <w:t>0</w:t>
      </w:r>
      <w:r w:rsidR="004B0A65">
        <w:t xml:space="preserve"> or v226d=missing</w:t>
      </w:r>
    </w:p>
    <w:p w14:paraId="2FED16CC" w14:textId="60C6F74E" w:rsidR="00C83B79" w:rsidRPr="00E66A47" w:rsidRDefault="00C83B79" w:rsidP="00567ADB">
      <w:pPr>
        <w:pStyle w:val="BodyTextIndent1"/>
      </w:pPr>
      <w:r w:rsidRPr="00E66A47">
        <w:t>repl</w:t>
      </w:r>
      <w:r w:rsidR="00C92CC5" w:rsidRPr="00C92CC5">
        <w:t xml:space="preserve">ace </w:t>
      </w:r>
      <w:proofErr w:type="spellStart"/>
      <w:r w:rsidR="00BA14F3">
        <w:t>own_</w:t>
      </w:r>
      <w:r w:rsidR="00C92CC5" w:rsidRPr="00C92CC5">
        <w:t>goat</w:t>
      </w:r>
      <w:proofErr w:type="spellEnd"/>
      <w:r w:rsidR="00C92CC5" w:rsidRPr="00C92CC5">
        <w:t>=1 if v226</w:t>
      </w:r>
      <w:r w:rsidR="0082654D">
        <w:t>d</w:t>
      </w:r>
      <w:r w:rsidR="00C92CC5" w:rsidRPr="00C92CC5">
        <w:t>&gt;0 &amp;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proofErr w:type="spellStart"/>
      <w:r w:rsidR="00BA14F3">
        <w:rPr>
          <w:i/>
        </w:rPr>
        <w:t>own_s</w:t>
      </w:r>
      <w:r>
        <w:rPr>
          <w:i/>
        </w:rPr>
        <w:t>heep</w:t>
      </w:r>
      <w:proofErr w:type="spellEnd"/>
      <w:r>
        <w:t>).</w:t>
      </w:r>
    </w:p>
    <w:p w14:paraId="790A1A5A" w14:textId="315EB07B" w:rsidR="00C83B79" w:rsidRPr="00E66A47" w:rsidRDefault="00C92CC5" w:rsidP="00567ADB">
      <w:pPr>
        <w:pStyle w:val="BodyTextIndent1"/>
      </w:pPr>
      <w:r>
        <w:t xml:space="preserve">Set </w:t>
      </w:r>
      <w:proofErr w:type="spellStart"/>
      <w:r w:rsidR="00BA14F3">
        <w:t>own_</w:t>
      </w:r>
      <w:r w:rsidR="00C83B79" w:rsidRPr="00E66A47">
        <w:t>sheep</w:t>
      </w:r>
      <w:proofErr w:type="spellEnd"/>
      <w:r w:rsidRPr="00C92CC5">
        <w:t>=</w:t>
      </w:r>
      <w:r>
        <w:t>missing</w:t>
      </w:r>
    </w:p>
    <w:p w14:paraId="13A1E7C9" w14:textId="681EF16B" w:rsidR="00C83B79" w:rsidRPr="00E66A47" w:rsidRDefault="00C83B79" w:rsidP="00567ADB">
      <w:pPr>
        <w:pStyle w:val="BodyTextIndent1"/>
      </w:pPr>
      <w:r w:rsidRPr="00E66A47">
        <w:t xml:space="preserve">replace </w:t>
      </w:r>
      <w:proofErr w:type="spellStart"/>
      <w:r w:rsidR="00BA14F3">
        <w:t>own_</w:t>
      </w:r>
      <w:r w:rsidRPr="00E66A47">
        <w:t>s</w:t>
      </w:r>
      <w:r w:rsidR="00C92CC5">
        <w:t>heep</w:t>
      </w:r>
      <w:proofErr w:type="spellEnd"/>
      <w:r w:rsidR="00C92CC5">
        <w:t>=0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17890DD7" w:rsidR="00C83B79" w:rsidRPr="00E66A47" w:rsidRDefault="00C83B79" w:rsidP="00567ADB">
      <w:pPr>
        <w:pStyle w:val="BodyTextIndent1"/>
      </w:pPr>
      <w:r w:rsidRPr="00E66A47">
        <w:t>repla</w:t>
      </w:r>
      <w:r w:rsidR="00C92CC5" w:rsidRPr="00C92CC5">
        <w:t xml:space="preserve">ce </w:t>
      </w:r>
      <w:proofErr w:type="spellStart"/>
      <w:r w:rsidR="00BA14F3">
        <w:t>own_</w:t>
      </w:r>
      <w:r w:rsidR="00C92CC5" w:rsidRPr="00C92CC5">
        <w:t>sheep</w:t>
      </w:r>
      <w:proofErr w:type="spellEnd"/>
      <w:r w:rsidR="00C92CC5" w:rsidRPr="00C92CC5">
        <w:t>=1 if v226</w:t>
      </w:r>
      <w:r w:rsidR="0082654D">
        <w:t>e</w:t>
      </w:r>
      <w:r w:rsidR="00C92CC5" w:rsidRPr="00C92CC5">
        <w:t>&gt;0 &amp;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proofErr w:type="spellStart"/>
      <w:r w:rsidR="00BA14F3">
        <w:rPr>
          <w:i/>
        </w:rPr>
        <w:t>own_p</w:t>
      </w:r>
      <w:r>
        <w:rPr>
          <w:i/>
        </w:rPr>
        <w:t>oultry</w:t>
      </w:r>
      <w:proofErr w:type="spellEnd"/>
      <w:r>
        <w:t>).</w:t>
      </w:r>
    </w:p>
    <w:p w14:paraId="31F31D59" w14:textId="6E155D29" w:rsidR="00C83B79" w:rsidRPr="00E66A47" w:rsidRDefault="00C92CC5" w:rsidP="00567ADB">
      <w:pPr>
        <w:pStyle w:val="BodyTextIndent1"/>
      </w:pPr>
      <w:r>
        <w:t xml:space="preserve">Set </w:t>
      </w:r>
      <w:proofErr w:type="spellStart"/>
      <w:r w:rsidR="00BA14F3">
        <w:t>own_</w:t>
      </w:r>
      <w:r w:rsidR="00C83B79" w:rsidRPr="00E66A47">
        <w:t>poultry</w:t>
      </w:r>
      <w:proofErr w:type="spellEnd"/>
      <w:r w:rsidRPr="00C92CC5">
        <w:t>=</w:t>
      </w:r>
      <w:r>
        <w:t>missing</w:t>
      </w:r>
    </w:p>
    <w:p w14:paraId="56B9BAAB" w14:textId="7AE977B3" w:rsidR="00C83B79" w:rsidRPr="00E66A47" w:rsidRDefault="00C92CC5" w:rsidP="00567ADB">
      <w:pPr>
        <w:pStyle w:val="BodyTextIndent1"/>
      </w:pPr>
      <w:r>
        <w:t>R</w:t>
      </w:r>
      <w:r w:rsidRPr="00C92CC5">
        <w:t xml:space="preserve">eplace </w:t>
      </w:r>
      <w:proofErr w:type="spellStart"/>
      <w:r w:rsidR="00BA14F3">
        <w:t>own_</w:t>
      </w:r>
      <w:r w:rsidRPr="00C92CC5">
        <w:t>poultry</w:t>
      </w:r>
      <w:proofErr w:type="spellEnd"/>
      <w:r w:rsidRPr="00C92CC5">
        <w:t xml:space="preserve">=0 if v225=2 </w:t>
      </w:r>
      <w:r>
        <w:t>or</w:t>
      </w:r>
      <w:r w:rsidR="0082654D">
        <w:t xml:space="preserve"> v226f</w:t>
      </w:r>
      <w:r w:rsidRPr="00C92CC5">
        <w:t>=</w:t>
      </w:r>
      <w:r w:rsidR="00C83B79" w:rsidRPr="00E66A47">
        <w:t>0</w:t>
      </w:r>
      <w:r w:rsidR="004B0A65">
        <w:t xml:space="preserve"> or v226f=missing</w:t>
      </w:r>
    </w:p>
    <w:p w14:paraId="2E3B1C12" w14:textId="62DEDEC2" w:rsidR="00C83B79" w:rsidRPr="00E66A47" w:rsidRDefault="00C92CC5" w:rsidP="00567ADB">
      <w:pPr>
        <w:pStyle w:val="BodyTextIndent1"/>
      </w:pPr>
      <w:r>
        <w:t>Re</w:t>
      </w:r>
      <w:r w:rsidR="00C83B79" w:rsidRPr="00E66A47">
        <w:t>place</w:t>
      </w:r>
      <w:r w:rsidR="0082654D">
        <w:t xml:space="preserve"> </w:t>
      </w:r>
      <w:proofErr w:type="spellStart"/>
      <w:r w:rsidR="00BA14F3">
        <w:t>own_</w:t>
      </w:r>
      <w:r w:rsidR="0082654D">
        <w:t>poultry</w:t>
      </w:r>
      <w:proofErr w:type="spellEnd"/>
      <w:r w:rsidR="0082654D">
        <w:t>=1 if v226f</w:t>
      </w:r>
      <w:r w:rsidRPr="00C92CC5">
        <w:t>&gt;0 &amp;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2F3AA257"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05598CEE" w14:textId="77777777" w:rsidR="00920445" w:rsidRDefault="00920445" w:rsidP="00920445">
      <w:pPr>
        <w:pStyle w:val="BodyText"/>
      </w:pPr>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proofErr w:type="spellStart"/>
      <w:r>
        <w:rPr>
          <w:i/>
        </w:rPr>
        <w:t>own_none</w:t>
      </w:r>
      <w:proofErr w:type="spellEnd"/>
      <w:r>
        <w:t>). Note that fish and “other” animals are not included, but the syntax can be customized to include or exclude animals.</w:t>
      </w:r>
    </w:p>
    <w:p w14:paraId="578037D6" w14:textId="77777777" w:rsidR="00920445" w:rsidRPr="00E66A47" w:rsidRDefault="00920445" w:rsidP="00920445">
      <w:pPr>
        <w:pStyle w:val="BodyTextIndent1"/>
      </w:pPr>
      <w:r>
        <w:t xml:space="preserve">Set </w:t>
      </w:r>
      <w:proofErr w:type="spellStart"/>
      <w:r>
        <w:t>own_none</w:t>
      </w:r>
      <w:proofErr w:type="spellEnd"/>
      <w:r w:rsidRPr="00C92CC5">
        <w:t>=</w:t>
      </w:r>
      <w:r>
        <w:t>missing</w:t>
      </w:r>
    </w:p>
    <w:p w14:paraId="6CEB017A" w14:textId="77777777" w:rsidR="00920445" w:rsidRPr="00E66A47" w:rsidRDefault="00920445" w:rsidP="00920445">
      <w:pPr>
        <w:pStyle w:val="BodyTextIndent1"/>
      </w:pPr>
      <w:r>
        <w:t>R</w:t>
      </w:r>
      <w:r w:rsidRPr="00C92CC5">
        <w:t xml:space="preserve">eplace </w:t>
      </w:r>
      <w:proofErr w:type="spellStart"/>
      <w:r>
        <w:t>own_none</w:t>
      </w:r>
      <w:proofErr w:type="spellEnd"/>
      <w:r w:rsidRPr="00C92CC5">
        <w:t>=0 if v225</w:t>
      </w:r>
      <w:r>
        <w:t>≠missing</w:t>
      </w:r>
    </w:p>
    <w:p w14:paraId="0EA4A560" w14:textId="77777777" w:rsidR="00920445" w:rsidRDefault="00920445" w:rsidP="00920445">
      <w:pPr>
        <w:pStyle w:val="BodyTextIndent1"/>
      </w:pPr>
      <w:r>
        <w:t>Re</w:t>
      </w:r>
      <w:r w:rsidRPr="00E66A47">
        <w:t>place</w:t>
      </w:r>
      <w:r>
        <w:t xml:space="preserve"> </w:t>
      </w:r>
      <w:proofErr w:type="spellStart"/>
      <w:r>
        <w:t>own_none</w:t>
      </w:r>
      <w:proofErr w:type="spellEnd"/>
      <w:r>
        <w:t>=1 if v225=2</w:t>
      </w:r>
    </w:p>
    <w:p w14:paraId="5D6917AF" w14:textId="77777777" w:rsidR="00920445" w:rsidRPr="00E66A47" w:rsidRDefault="00920445" w:rsidP="00920445">
      <w:pPr>
        <w:pStyle w:val="BodyTextIndent1"/>
      </w:pPr>
      <w:r>
        <w:t xml:space="preserve">Replace </w:t>
      </w:r>
      <w:proofErr w:type="spellStart"/>
      <w:r>
        <w:t>own_none</w:t>
      </w:r>
      <w:proofErr w:type="spellEnd"/>
      <w:r>
        <w:t xml:space="preserve">=1 if </w:t>
      </w:r>
      <w:proofErr w:type="spellStart"/>
      <w:r>
        <w:t>own_cow</w:t>
      </w:r>
      <w:proofErr w:type="spellEnd"/>
      <w:r>
        <w:t xml:space="preserve">=0 and </w:t>
      </w:r>
      <w:proofErr w:type="spellStart"/>
      <w:r>
        <w:t>own_cattle</w:t>
      </w:r>
      <w:proofErr w:type="spellEnd"/>
      <w:r>
        <w:t xml:space="preserve">=0 and </w:t>
      </w:r>
      <w:proofErr w:type="spellStart"/>
      <w:r>
        <w:t>own_horse</w:t>
      </w:r>
      <w:proofErr w:type="spellEnd"/>
      <w:r>
        <w:t xml:space="preserve">=0 and </w:t>
      </w:r>
      <w:proofErr w:type="spellStart"/>
      <w:r>
        <w:t>own_goat</w:t>
      </w:r>
      <w:proofErr w:type="spellEnd"/>
      <w:r>
        <w:t xml:space="preserve">=0 and  </w:t>
      </w:r>
      <w:proofErr w:type="spellStart"/>
      <w:r>
        <w:t>own_sheep</w:t>
      </w:r>
      <w:proofErr w:type="spellEnd"/>
      <w:r>
        <w:t xml:space="preserve">=0 and </w:t>
      </w:r>
      <w:proofErr w:type="spellStart"/>
      <w:r>
        <w:t>own_poultry</w:t>
      </w:r>
      <w:proofErr w:type="spellEnd"/>
      <w:r>
        <w:t xml:space="preserve">=0 and </w:t>
      </w:r>
      <w:proofErr w:type="spellStart"/>
      <w:r>
        <w:t>own_none</w:t>
      </w:r>
      <w:proofErr w:type="spellEnd"/>
      <w:r>
        <w:t>=0</w:t>
      </w:r>
    </w:p>
    <w:p w14:paraId="23BE7D2D" w14:textId="77777777" w:rsidR="00920445" w:rsidRPr="00E66A47" w:rsidRDefault="00920445" w:rsidP="00920445">
      <w:pPr>
        <w:pStyle w:val="BodyTextIndent1"/>
      </w:pPr>
      <w:r>
        <w:t>Label values 0 “No” 1 “Yes”</w:t>
      </w:r>
    </w:p>
    <w:p w14:paraId="7772ACBC" w14:textId="5DD4F0B3" w:rsidR="00920445" w:rsidRDefault="00920445" w:rsidP="00942FD5">
      <w:pPr>
        <w:pStyle w:val="BodyTextIndent1"/>
        <w:ind w:left="0" w:firstLine="720"/>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20" w:name="_Toc23753446"/>
      <w:r>
        <w:rPr>
          <w:sz w:val="22"/>
        </w:rPr>
        <w:lastRenderedPageBreak/>
        <w:t>VCC</w:t>
      </w:r>
      <w:r w:rsidR="00596FA5">
        <w:rPr>
          <w:sz w:val="22"/>
        </w:rPr>
        <w:t xml:space="preserve"> production</w:t>
      </w:r>
      <w:bookmarkEnd w:id="320"/>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F221B3" w:rsidRDefault="00640EDB" w:rsidP="000B0FCE">
            <w:pPr>
              <w:pStyle w:val="Definitions"/>
              <w:rPr>
                <w:sz w:val="20"/>
                <w:szCs w:val="20"/>
              </w:rPr>
            </w:pPr>
            <w:r>
              <w:rPr>
                <w:i/>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F221B3" w:rsidRDefault="00640EDB" w:rsidP="000B0FCE">
            <w:pPr>
              <w:rPr>
                <w:i/>
                <w:sz w:val="20"/>
                <w:szCs w:val="20"/>
              </w:rPr>
            </w:pPr>
            <w:proofErr w:type="spellStart"/>
            <w:r w:rsidRPr="00942FD5">
              <w:rPr>
                <w:i/>
                <w:sz w:val="22"/>
                <w:szCs w:val="22"/>
              </w:rPr>
              <w:t>hhmem_dj</w:t>
            </w:r>
            <w:proofErr w:type="spellEnd"/>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59A3F0F6" w:rsidR="00E01016" w:rsidRPr="00F221B3" w:rsidRDefault="00640EDB" w:rsidP="000B0FCE">
            <w:pPr>
              <w:rPr>
                <w:sz w:val="20"/>
                <w:szCs w:val="20"/>
              </w:rPr>
            </w:pPr>
            <w:r w:rsidRPr="00942FD5">
              <w:rPr>
                <w:i/>
                <w:sz w:val="22"/>
                <w:szCs w:val="22"/>
              </w:rPr>
              <w:t xml:space="preserve">vcc_maize2, </w:t>
            </w:r>
            <w:proofErr w:type="spellStart"/>
            <w:r w:rsidRPr="00942FD5">
              <w:rPr>
                <w:i/>
                <w:sz w:val="22"/>
                <w:szCs w:val="22"/>
              </w:rPr>
              <w:t>ncvcc_maize_dj</w:t>
            </w:r>
            <w:proofErr w:type="spellEnd"/>
            <w:r w:rsidRPr="00942FD5">
              <w:rPr>
                <w:i/>
                <w:sz w:val="22"/>
                <w:szCs w:val="22"/>
              </w:rPr>
              <w:t xml:space="preserve">, </w:t>
            </w:r>
            <w:proofErr w:type="spellStart"/>
            <w:r w:rsidRPr="00942FD5">
              <w:rPr>
                <w:i/>
                <w:sz w:val="22"/>
                <w:szCs w:val="22"/>
              </w:rPr>
              <w:t>vcchh_maize</w:t>
            </w:r>
            <w:proofErr w:type="spellEnd"/>
            <w:r w:rsidR="00FF3A38">
              <w:rPr>
                <w:i/>
                <w:sz w:val="22"/>
                <w:szCs w:val="22"/>
              </w:rPr>
              <w:t xml:space="preserve">, </w:t>
            </w:r>
            <w:proofErr w:type="spellStart"/>
            <w:r w:rsidR="00FF3A38">
              <w:rPr>
                <w:i/>
                <w:sz w:val="22"/>
                <w:szCs w:val="22"/>
              </w:rPr>
              <w:t>vcchh_none</w:t>
            </w:r>
            <w:proofErr w:type="spellEnd"/>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w:t>
      </w:r>
      <w:proofErr w:type="spellStart"/>
      <w:r>
        <w:t>Yes”</w:t>
      </w:r>
      <w:r w:rsidR="00086D3F">
        <w:t>Label</w:t>
      </w:r>
      <w:proofErr w:type="spellEnd"/>
      <w:r w:rsidR="00086D3F">
        <w:t xml:space="preserve">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proofErr w:type="spellStart"/>
      <w:r w:rsidR="00637BAF" w:rsidRPr="00FA7328">
        <w:rPr>
          <w:i/>
        </w:rPr>
        <w:t>n</w:t>
      </w:r>
      <w:r w:rsidR="00086D3F">
        <w:rPr>
          <w:i/>
        </w:rPr>
        <w:t>vcc_maize</w:t>
      </w:r>
      <w:proofErr w:type="spellEnd"/>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 xml:space="preserve">By cluster and household: set </w:t>
      </w:r>
      <w:proofErr w:type="spellStart"/>
      <w:r>
        <w:t>n</w:t>
      </w:r>
      <w:r w:rsidR="00086D3F">
        <w:t>vcc_maize</w:t>
      </w:r>
      <w:r w:rsidR="0095726E">
        <w:t>_dj</w:t>
      </w:r>
      <w:proofErr w:type="spellEnd"/>
      <w:r>
        <w:t>=sum(</w:t>
      </w:r>
      <w:r w:rsidR="00086D3F">
        <w:t>vcc_maize</w:t>
      </w:r>
      <w:r w:rsidR="00A57CD4">
        <w:t>2</w:t>
      </w:r>
      <w:r>
        <w:t xml:space="preserve">) if </w:t>
      </w:r>
      <w:proofErr w:type="spellStart"/>
      <w:r>
        <w:t>hhmem_dj</w:t>
      </w:r>
      <w:proofErr w:type="spellEnd"/>
      <w:r>
        <w:t>=1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proofErr w:type="spellStart"/>
      <w:r w:rsidR="00B26CDB">
        <w:rPr>
          <w:i/>
        </w:rPr>
        <w:t>vcchh_maize</w:t>
      </w:r>
      <w:proofErr w:type="spellEnd"/>
      <w:r w:rsidR="00B26CDB">
        <w:t xml:space="preserve">). </w:t>
      </w:r>
    </w:p>
    <w:p w14:paraId="289967E7" w14:textId="100F8FCD" w:rsidR="00B26CDB" w:rsidRDefault="00B26CDB" w:rsidP="007B5EF1">
      <w:pPr>
        <w:pStyle w:val="BodyTextIndent1"/>
      </w:pPr>
      <w:r>
        <w:t xml:space="preserve">Set </w:t>
      </w:r>
      <w:proofErr w:type="spellStart"/>
      <w:r>
        <w:t>vcchh_maize</w:t>
      </w:r>
      <w:proofErr w:type="spellEnd"/>
      <w:r>
        <w:t>=0</w:t>
      </w:r>
    </w:p>
    <w:p w14:paraId="2033D340" w14:textId="637834AF" w:rsidR="00B26CDB" w:rsidRDefault="00B26CDB" w:rsidP="007B5EF1">
      <w:pPr>
        <w:pStyle w:val="BodyTextIndent1"/>
      </w:pPr>
      <w:r>
        <w:t xml:space="preserve">Replace </w:t>
      </w:r>
      <w:proofErr w:type="spellStart"/>
      <w:r>
        <w:t>vcchh_maize</w:t>
      </w:r>
      <w:proofErr w:type="spellEnd"/>
      <w:r>
        <w:t xml:space="preserve">=1 if </w:t>
      </w:r>
      <w:proofErr w:type="spellStart"/>
      <w:r w:rsidR="00165C84">
        <w:t>n</w:t>
      </w:r>
      <w:r w:rsidR="00086D3F">
        <w:t>vcc_maize</w:t>
      </w:r>
      <w:r w:rsidR="0095726E">
        <w:t>_dj</w:t>
      </w:r>
      <w:proofErr w:type="spellEnd"/>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577C4013" w:rsidR="00B26CDB" w:rsidRDefault="00B26CDB" w:rsidP="007B5EF1">
      <w:pPr>
        <w:pStyle w:val="BodyTextIndent1"/>
      </w:pPr>
      <w:r>
        <w:t>Label variable “</w:t>
      </w:r>
      <w:r w:rsidR="00514656">
        <w:t xml:space="preserve">HH </w:t>
      </w:r>
      <w:r>
        <w:t>cultivated maize</w:t>
      </w:r>
      <w:r w:rsidR="00514656">
        <w:t xml:space="preserve"> (de jure HH members)</w:t>
      </w:r>
      <w:r>
        <w:t>”</w:t>
      </w:r>
    </w:p>
    <w:p w14:paraId="71A6C2B7" w14:textId="77777777" w:rsidR="00330F56" w:rsidRPr="005D715A" w:rsidRDefault="00330F56" w:rsidP="00330F56">
      <w:pPr>
        <w:pStyle w:val="BodyText"/>
        <w:keepNext/>
      </w:pPr>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proofErr w:type="spellStart"/>
      <w:r>
        <w:rPr>
          <w:i/>
        </w:rPr>
        <w:t>vcchh_maize</w:t>
      </w:r>
      <w:proofErr w:type="spellEnd"/>
      <w:r>
        <w:t xml:space="preserve">). </w:t>
      </w:r>
    </w:p>
    <w:p w14:paraId="2588E8DC" w14:textId="77777777" w:rsidR="00330F56" w:rsidRDefault="00330F56" w:rsidP="00330F56">
      <w:pPr>
        <w:pStyle w:val="BodyTextIndent1"/>
      </w:pPr>
      <w:r>
        <w:t xml:space="preserve">Set </w:t>
      </w:r>
      <w:proofErr w:type="spellStart"/>
      <w:r>
        <w:t>vcchh_none</w:t>
      </w:r>
      <w:proofErr w:type="spellEnd"/>
      <w:r>
        <w:t>=0</w:t>
      </w:r>
    </w:p>
    <w:p w14:paraId="1059F580" w14:textId="77777777" w:rsidR="00330F56" w:rsidRDefault="00330F56" w:rsidP="00330F56">
      <w:pPr>
        <w:pStyle w:val="BodyTextIndent1"/>
      </w:pPr>
      <w:r>
        <w:t xml:space="preserve">Replace </w:t>
      </w:r>
      <w:proofErr w:type="spellStart"/>
      <w:r>
        <w:t>vcchh_crop_none</w:t>
      </w:r>
      <w:proofErr w:type="spellEnd"/>
      <w:r>
        <w:t xml:space="preserve">=1 if </w:t>
      </w:r>
      <w:proofErr w:type="spellStart"/>
      <w:r>
        <w:t>vcchh_maize</w:t>
      </w:r>
      <w:proofErr w:type="spellEnd"/>
      <w:r>
        <w:t xml:space="preserve">=0 </w:t>
      </w:r>
    </w:p>
    <w:p w14:paraId="662BDE1A" w14:textId="77777777" w:rsidR="00330F56" w:rsidRDefault="00330F56" w:rsidP="00330F56">
      <w:pPr>
        <w:pStyle w:val="BodyTextIndent1"/>
      </w:pPr>
      <w:r>
        <w:t>Label values 0 “No” 1 “Yes”</w:t>
      </w:r>
    </w:p>
    <w:p w14:paraId="3BF48AE6" w14:textId="77777777" w:rsidR="00330F56" w:rsidRDefault="00330F56" w:rsidP="00330F56">
      <w:pPr>
        <w:pStyle w:val="BodyTextIndent1"/>
      </w:pPr>
      <w:r>
        <w:lastRenderedPageBreak/>
        <w:t>Label variable “De jure HH member(s) did not cultivate any crop VCCs”</w:t>
      </w:r>
    </w:p>
    <w:p w14:paraId="4386402B" w14:textId="7C761F5E" w:rsidR="000E62D9" w:rsidRDefault="000E62D9" w:rsidP="00927542">
      <w:pPr>
        <w:pStyle w:val="Heading2"/>
        <w:numPr>
          <w:ilvl w:val="1"/>
          <w:numId w:val="237"/>
        </w:numPr>
        <w:ind w:left="1440" w:hanging="720"/>
      </w:pPr>
      <w:bookmarkStart w:id="321" w:name="_Toc23753447"/>
      <w:r w:rsidRPr="00E66A47">
        <w:t>Primary adult decisionmakers</w:t>
      </w:r>
      <w:bookmarkEnd w:id="321"/>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2" w:name="_Toc23753448"/>
      <w:r>
        <w:rPr>
          <w:sz w:val="22"/>
        </w:rPr>
        <w:t>De jure primary adult decision makers, by sex</w:t>
      </w:r>
      <w:bookmarkEnd w:id="322"/>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proofErr w:type="spellStart"/>
            <w:r w:rsidRPr="000B0FCE">
              <w:rPr>
                <w:i/>
                <w:sz w:val="20"/>
                <w:szCs w:val="20"/>
              </w:rPr>
              <w:t>pdm</w:t>
            </w:r>
            <w:proofErr w:type="spellEnd"/>
            <w:r w:rsidRPr="000B0FCE">
              <w:rPr>
                <w:i/>
                <w:sz w:val="20"/>
                <w:szCs w:val="20"/>
              </w:rPr>
              <w:t xml:space="preserve">, </w:t>
            </w:r>
            <w:proofErr w:type="spellStart"/>
            <w:r w:rsidRPr="000B0FCE">
              <w:rPr>
                <w:i/>
                <w:sz w:val="20"/>
                <w:szCs w:val="20"/>
              </w:rPr>
              <w:t>mdm</w:t>
            </w:r>
            <w:proofErr w:type="spellEnd"/>
            <w:r w:rsidRPr="000B0FCE">
              <w:rPr>
                <w:i/>
                <w:sz w:val="20"/>
                <w:szCs w:val="20"/>
              </w:rPr>
              <w:t xml:space="preserve">, </w:t>
            </w:r>
            <w:proofErr w:type="spellStart"/>
            <w:r w:rsidRPr="000B0FCE">
              <w:rPr>
                <w:i/>
                <w:sz w:val="20"/>
                <w:szCs w:val="20"/>
              </w:rPr>
              <w:t>fdm</w:t>
            </w:r>
            <w:proofErr w:type="spellEnd"/>
            <w:r w:rsidRPr="000B0FCE">
              <w:rPr>
                <w:i/>
                <w:sz w:val="20"/>
                <w:szCs w:val="20"/>
              </w:rPr>
              <w:t xml:space="preserve">, </w:t>
            </w:r>
            <w:proofErr w:type="spellStart"/>
            <w:r w:rsidRPr="000B0FCE">
              <w:rPr>
                <w:i/>
                <w:sz w:val="20"/>
                <w:szCs w:val="20"/>
              </w:rPr>
              <w:t>hhmem_dj</w:t>
            </w:r>
            <w:proofErr w:type="spellEnd"/>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proofErr w:type="spellStart"/>
      <w:r w:rsidR="004A6338" w:rsidRPr="007B5EF1">
        <w:rPr>
          <w:i/>
        </w:rPr>
        <w:t>f</w:t>
      </w:r>
      <w:r w:rsidRPr="007B5EF1">
        <w:rPr>
          <w:i/>
        </w:rPr>
        <w:t>dm</w:t>
      </w:r>
      <w:r w:rsidR="004A6338" w:rsidRPr="007B5EF1">
        <w:rPr>
          <w:i/>
        </w:rPr>
        <w:t>_dj</w:t>
      </w:r>
      <w:proofErr w:type="spellEnd"/>
      <w:r w:rsidRPr="007B5EF1">
        <w:t>).</w:t>
      </w:r>
    </w:p>
    <w:p w14:paraId="6F9D27F7" w14:textId="77777777" w:rsidR="00AB3457" w:rsidRDefault="00514656" w:rsidP="007B5EF1">
      <w:pPr>
        <w:pStyle w:val="BodyTextIndent1"/>
      </w:pPr>
      <w:r>
        <w:t xml:space="preserve">Set </w:t>
      </w:r>
      <w:proofErr w:type="spellStart"/>
      <w:r w:rsidR="004A6338">
        <w:t>f</w:t>
      </w:r>
      <w:r>
        <w:t>dm</w:t>
      </w:r>
      <w:r w:rsidR="004A6338">
        <w:t>_dj</w:t>
      </w:r>
      <w:proofErr w:type="spellEnd"/>
      <w:r>
        <w:t>=</w:t>
      </w:r>
      <w:r w:rsidR="00AB3457">
        <w:t>missing</w:t>
      </w:r>
    </w:p>
    <w:p w14:paraId="2A79B8A2" w14:textId="37EABF04" w:rsidR="004A6338" w:rsidRDefault="00AB3457" w:rsidP="007B5EF1">
      <w:pPr>
        <w:pStyle w:val="BodyTextIndent1"/>
      </w:pPr>
      <w:r>
        <w:t xml:space="preserve">Replace </w:t>
      </w:r>
      <w:proofErr w:type="spellStart"/>
      <w:r>
        <w:t>fdm_dj</w:t>
      </w:r>
      <w:proofErr w:type="spellEnd"/>
      <w:r>
        <w:t>=</w:t>
      </w:r>
      <w:r w:rsidR="004A6338">
        <w:t xml:space="preserve">0 if </w:t>
      </w:r>
      <w:proofErr w:type="spellStart"/>
      <w:r w:rsidR="004A6338">
        <w:t>fdm</w:t>
      </w:r>
      <w:proofErr w:type="spellEnd"/>
      <w:r w:rsidR="004A6338">
        <w:t>=1</w:t>
      </w:r>
    </w:p>
    <w:p w14:paraId="6DA0B3FD" w14:textId="56B9CA7C" w:rsidR="00514656" w:rsidRDefault="004A6338" w:rsidP="007B5EF1">
      <w:pPr>
        <w:pStyle w:val="BodyTextIndent1"/>
      </w:pPr>
      <w:r>
        <w:t xml:space="preserve">Replace </w:t>
      </w:r>
      <w:proofErr w:type="spellStart"/>
      <w:r>
        <w:t>fdm_dj</w:t>
      </w:r>
      <w:proofErr w:type="spellEnd"/>
      <w:r>
        <w:t xml:space="preserve">=1 if </w:t>
      </w:r>
      <w:proofErr w:type="spellStart"/>
      <w:r>
        <w:t>fdm</w:t>
      </w:r>
      <w:proofErr w:type="spellEnd"/>
      <w:r>
        <w:t xml:space="preserve">=1 and </w:t>
      </w:r>
      <w:proofErr w:type="spellStart"/>
      <w:r>
        <w:t>hhmem_dj</w:t>
      </w:r>
      <w:proofErr w:type="spellEnd"/>
      <w:r>
        <w:t xml:space="preserve">=1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proofErr w:type="spellStart"/>
      <w:r w:rsidRPr="007B5EF1">
        <w:rPr>
          <w:i/>
        </w:rPr>
        <w:t>mdm_dj</w:t>
      </w:r>
      <w:proofErr w:type="spellEnd"/>
      <w:r w:rsidRPr="007B5EF1">
        <w:t>).</w:t>
      </w:r>
    </w:p>
    <w:p w14:paraId="69C7A754" w14:textId="77777777" w:rsidR="00AB3457" w:rsidRDefault="004A6338" w:rsidP="007B5EF1">
      <w:pPr>
        <w:pStyle w:val="BodyTextIndent1"/>
      </w:pPr>
      <w:r>
        <w:t xml:space="preserve">Set </w:t>
      </w:r>
      <w:proofErr w:type="spellStart"/>
      <w:r>
        <w:t>mdm_dj</w:t>
      </w:r>
      <w:proofErr w:type="spellEnd"/>
      <w:r>
        <w:t>=</w:t>
      </w:r>
      <w:r w:rsidR="00AB3457">
        <w:t>missing</w:t>
      </w:r>
    </w:p>
    <w:p w14:paraId="0F2F2BE2" w14:textId="795E6A87" w:rsidR="004A6338" w:rsidRDefault="00AB3457" w:rsidP="007B5EF1">
      <w:pPr>
        <w:pStyle w:val="BodyTextIndent1"/>
      </w:pPr>
      <w:r>
        <w:t xml:space="preserve">Replace </w:t>
      </w:r>
      <w:proofErr w:type="spellStart"/>
      <w:r>
        <w:t>mdm_dj</w:t>
      </w:r>
      <w:proofErr w:type="spellEnd"/>
      <w:r>
        <w:t>=</w:t>
      </w:r>
      <w:r w:rsidR="004A6338">
        <w:t xml:space="preserve">0 if </w:t>
      </w:r>
      <w:proofErr w:type="spellStart"/>
      <w:r w:rsidR="004A6338">
        <w:t>mdm</w:t>
      </w:r>
      <w:proofErr w:type="spellEnd"/>
      <w:r w:rsidR="004A6338">
        <w:t>=1</w:t>
      </w:r>
    </w:p>
    <w:p w14:paraId="1FB33321" w14:textId="17C64310" w:rsidR="004A6338" w:rsidRDefault="004A6338" w:rsidP="007B5EF1">
      <w:pPr>
        <w:pStyle w:val="BodyTextIndent1"/>
      </w:pPr>
      <w:r>
        <w:t xml:space="preserve">Replace </w:t>
      </w:r>
      <w:proofErr w:type="spellStart"/>
      <w:r>
        <w:t>mdm_dj</w:t>
      </w:r>
      <w:proofErr w:type="spellEnd"/>
      <w:r>
        <w:t xml:space="preserve">=1 if </w:t>
      </w:r>
      <w:proofErr w:type="spellStart"/>
      <w:r>
        <w:t>mdm</w:t>
      </w:r>
      <w:proofErr w:type="spellEnd"/>
      <w:r>
        <w:t xml:space="preserve">=1 and </w:t>
      </w:r>
      <w:proofErr w:type="spellStart"/>
      <w:r>
        <w:t>hhmem_dj</w:t>
      </w:r>
      <w:proofErr w:type="spellEnd"/>
      <w:r>
        <w:t xml:space="preserve">=1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3" w:name="_Toc23753449"/>
      <w:r w:rsidRPr="00E66A47">
        <w:rPr>
          <w:sz w:val="22"/>
        </w:rPr>
        <w:t>Age category</w:t>
      </w:r>
      <w:r w:rsidR="00FB1ED7">
        <w:rPr>
          <w:sz w:val="22"/>
        </w:rPr>
        <w:t>, by sex</w:t>
      </w:r>
      <w:r w:rsidR="004A6338">
        <w:rPr>
          <w:sz w:val="22"/>
        </w:rPr>
        <w:t xml:space="preserve"> (de jure only)</w:t>
      </w:r>
      <w:bookmarkEnd w:id="323"/>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 xml:space="preserve">are assigned </w:t>
      </w:r>
      <w:r>
        <w:lastRenderedPageBreak/>
        <w:t>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r w:rsidRPr="000B0FCE">
              <w:rPr>
                <w:i/>
                <w:sz w:val="20"/>
                <w:szCs w:val="20"/>
              </w:rPr>
              <w:t xml:space="preserve">, </w:t>
            </w:r>
            <w:proofErr w:type="spellStart"/>
            <w:r w:rsidRPr="000B0FCE">
              <w:rPr>
                <w:i/>
                <w:sz w:val="20"/>
                <w:szCs w:val="20"/>
              </w:rPr>
              <w:t>hhmem_dj</w:t>
            </w:r>
            <w:proofErr w:type="spellEnd"/>
            <w:r w:rsidRPr="000B0FCE">
              <w:rPr>
                <w:i/>
                <w:sz w:val="20"/>
                <w:szCs w:val="20"/>
              </w:rPr>
              <w:t xml:space="preserve">, </w:t>
            </w:r>
            <w:proofErr w:type="spellStart"/>
            <w:r w:rsidRPr="000B0FCE">
              <w:rPr>
                <w:i/>
                <w:sz w:val="20"/>
                <w:szCs w:val="20"/>
              </w:rPr>
              <w:t>pdm</w:t>
            </w:r>
            <w:proofErr w:type="spellEnd"/>
            <w:r w:rsidRPr="000B0FCE">
              <w:rPr>
                <w:i/>
                <w:sz w:val="20"/>
                <w:szCs w:val="20"/>
              </w:rPr>
              <w:t>,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proofErr w:type="spellStart"/>
            <w:r w:rsidRPr="000B0FCE">
              <w:rPr>
                <w:i/>
                <w:sz w:val="20"/>
                <w:szCs w:val="20"/>
              </w:rPr>
              <w:t>agegrp_pdm_dj</w:t>
            </w:r>
            <w:proofErr w:type="spellEnd"/>
            <w:r w:rsidRPr="000B0FCE">
              <w:rPr>
                <w:i/>
                <w:sz w:val="20"/>
                <w:szCs w:val="20"/>
              </w:rPr>
              <w:t xml:space="preserve">, </w:t>
            </w:r>
            <w:proofErr w:type="spellStart"/>
            <w:r w:rsidRPr="000B0FCE">
              <w:rPr>
                <w:i/>
                <w:sz w:val="20"/>
                <w:szCs w:val="20"/>
              </w:rPr>
              <w:t>agegrp_mdm_dj</w:t>
            </w:r>
            <w:proofErr w:type="spellEnd"/>
            <w:r w:rsidRPr="000B0FCE">
              <w:rPr>
                <w:i/>
                <w:sz w:val="20"/>
                <w:szCs w:val="20"/>
              </w:rPr>
              <w:t xml:space="preserve">, </w:t>
            </w:r>
            <w:proofErr w:type="spellStart"/>
            <w:r w:rsidRPr="000B0FCE">
              <w:rPr>
                <w:i/>
                <w:sz w:val="20"/>
                <w:szCs w:val="20"/>
              </w:rPr>
              <w:t>agegrp_fdm_dj</w:t>
            </w:r>
            <w:proofErr w:type="spellEnd"/>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proofErr w:type="spellStart"/>
      <w:r w:rsidRPr="007B5EF1">
        <w:rPr>
          <w:i/>
        </w:rPr>
        <w:t>agegrp_pdm</w:t>
      </w:r>
      <w:r w:rsidR="004A6338" w:rsidRPr="007B5EF1">
        <w:rPr>
          <w:i/>
        </w:rPr>
        <w:t>_dj</w:t>
      </w:r>
      <w:proofErr w:type="spellEnd"/>
      <w:r w:rsidRPr="007B5EF1">
        <w:t>).</w:t>
      </w:r>
    </w:p>
    <w:p w14:paraId="4B519ED9" w14:textId="2FA30628" w:rsidR="00786AC9" w:rsidRDefault="00786AC9" w:rsidP="007B5EF1">
      <w:pPr>
        <w:pStyle w:val="BodyTextIndent1"/>
      </w:pPr>
      <w:r>
        <w:t xml:space="preserve">Set </w:t>
      </w:r>
      <w:proofErr w:type="spellStart"/>
      <w:r w:rsidRPr="005862F9">
        <w:t>age</w:t>
      </w:r>
      <w:r>
        <w:t>grp</w:t>
      </w:r>
      <w:r w:rsidRPr="005862F9">
        <w:t>_pdm</w:t>
      </w:r>
      <w:r w:rsidR="004A6338">
        <w:t>_dj</w:t>
      </w:r>
      <w:proofErr w:type="spellEnd"/>
      <w:r>
        <w:t xml:space="preserve">=1 if </w:t>
      </w:r>
      <w:r w:rsidR="00637C9B">
        <w:t>age</w:t>
      </w:r>
      <w:r>
        <w:t xml:space="preserve">≥18 and </w:t>
      </w:r>
      <w:r w:rsidR="00637C9B">
        <w:t>age</w:t>
      </w:r>
      <w:r>
        <w:t>≤24</w:t>
      </w:r>
      <w:r w:rsidRPr="005862F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Pr="005862F9">
        <w:t xml:space="preserve">              </w:t>
      </w:r>
    </w:p>
    <w:p w14:paraId="1547C0C7" w14:textId="1C2FE661"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proofErr w:type="spellStart"/>
      <w:r w:rsidR="004A6338">
        <w:t>agegrp_pdm_dj</w:t>
      </w:r>
      <w:proofErr w:type="spellEnd"/>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43EBDC0B" w14:textId="3C7444C6" w:rsidR="00E50883" w:rsidRDefault="009204F5" w:rsidP="007B5EF1">
      <w:pPr>
        <w:pStyle w:val="BodyTextIndent1"/>
      </w:pPr>
      <w:r>
        <w:t>Replace</w:t>
      </w:r>
      <w:r w:rsidR="00786AC9">
        <w:t xml:space="preserve"> </w:t>
      </w:r>
      <w:proofErr w:type="spellStart"/>
      <w:r w:rsidR="004A6338">
        <w:t>agegrp_pdm_dj</w:t>
      </w:r>
      <w:proofErr w:type="spellEnd"/>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 xml:space="preserve">and </w:t>
      </w:r>
      <w:proofErr w:type="spellStart"/>
      <w:r w:rsidR="00637C9B">
        <w:t>pdm</w:t>
      </w:r>
      <w:proofErr w:type="spellEnd"/>
      <w:r w:rsidR="00637C9B">
        <w:t xml:space="preserve">=1 and </w:t>
      </w:r>
      <w:proofErr w:type="spellStart"/>
      <w:r w:rsidR="00637C9B">
        <w:t>hhmem_dj</w:t>
      </w:r>
      <w:proofErr w:type="spellEnd"/>
      <w:r w:rsidR="00637C9B">
        <w:t>=1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proofErr w:type="spellStart"/>
      <w:r w:rsidRPr="007B5EF1">
        <w:rPr>
          <w:i/>
        </w:rPr>
        <w:t>agegrp_mdm</w:t>
      </w:r>
      <w:r w:rsidR="00651582" w:rsidRPr="007B5EF1">
        <w:rPr>
          <w:i/>
        </w:rPr>
        <w:t>_dj</w:t>
      </w:r>
      <w:proofErr w:type="spellEnd"/>
      <w:r>
        <w:t>).</w:t>
      </w:r>
    </w:p>
    <w:p w14:paraId="31BE18BA" w14:textId="77777777" w:rsidR="00CE4BFC" w:rsidRDefault="00786AC9" w:rsidP="007B5EF1">
      <w:pPr>
        <w:pStyle w:val="BodyTextIndent1"/>
      </w:pPr>
      <w:r>
        <w:t xml:space="preserve">Set </w:t>
      </w:r>
      <w:proofErr w:type="spellStart"/>
      <w:r w:rsidRPr="00D1287C">
        <w:t>agegrp_mdm</w:t>
      </w:r>
      <w:r w:rsidR="004A6338">
        <w:t>_dj</w:t>
      </w:r>
      <w:proofErr w:type="spellEnd"/>
      <w:r w:rsidRPr="00D1287C">
        <w:t>=</w:t>
      </w:r>
      <w:r w:rsidR="00CE4BFC">
        <w:t>missing</w:t>
      </w:r>
    </w:p>
    <w:p w14:paraId="58A95AD2" w14:textId="67EB65E7" w:rsidR="00786AC9" w:rsidRDefault="00CE4BFC" w:rsidP="007B5EF1">
      <w:pPr>
        <w:pStyle w:val="BodyTextIndent1"/>
      </w:pPr>
      <w:r>
        <w:t xml:space="preserve">Replace </w:t>
      </w:r>
      <w:proofErr w:type="spellStart"/>
      <w:r>
        <w:t>agegrp_mdm_dj</w:t>
      </w:r>
      <w:proofErr w:type="spellEnd"/>
      <w:r>
        <w:t>=</w:t>
      </w:r>
      <w:proofErr w:type="spellStart"/>
      <w:r w:rsidR="00786AC9" w:rsidRPr="00D1287C">
        <w:t>agegrp_pdm</w:t>
      </w:r>
      <w:r w:rsidR="004A6338">
        <w:t>_dj</w:t>
      </w:r>
      <w:proofErr w:type="spellEnd"/>
      <w:r w:rsidR="00786AC9" w:rsidRPr="00D1287C">
        <w:t xml:space="preserve"> if </w:t>
      </w:r>
      <w:proofErr w:type="spellStart"/>
      <w:r w:rsidR="00786AC9" w:rsidRPr="00D1287C">
        <w:t>mdm</w:t>
      </w:r>
      <w:proofErr w:type="spellEnd"/>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proofErr w:type="spellStart"/>
      <w:r w:rsidRPr="007B5EF1">
        <w:rPr>
          <w:i/>
        </w:rPr>
        <w:t>agegrp_fdm</w:t>
      </w:r>
      <w:r w:rsidR="00651582" w:rsidRPr="007B5EF1">
        <w:rPr>
          <w:i/>
        </w:rPr>
        <w:t>_dj</w:t>
      </w:r>
      <w:proofErr w:type="spellEnd"/>
      <w:r>
        <w:t>).</w:t>
      </w:r>
    </w:p>
    <w:p w14:paraId="5851D557" w14:textId="77777777" w:rsidR="00CE4BFC" w:rsidRDefault="00786AC9" w:rsidP="007B5EF1">
      <w:pPr>
        <w:pStyle w:val="BodyTextIndent1"/>
      </w:pPr>
      <w:r>
        <w:t xml:space="preserve">Set </w:t>
      </w:r>
      <w:proofErr w:type="spellStart"/>
      <w:r w:rsidRPr="00FB54D9">
        <w:t>agegrp_fdm</w:t>
      </w:r>
      <w:r w:rsidR="004A6338">
        <w:t>_dj</w:t>
      </w:r>
      <w:proofErr w:type="spellEnd"/>
      <w:r w:rsidRPr="00FB54D9">
        <w:t>=</w:t>
      </w:r>
      <w:r w:rsidR="00CE4BFC">
        <w:t>missing</w:t>
      </w:r>
    </w:p>
    <w:p w14:paraId="654787C2" w14:textId="30157B2A" w:rsidR="00786AC9" w:rsidRPr="00FB54D9" w:rsidRDefault="00CE4BFC" w:rsidP="007B5EF1">
      <w:pPr>
        <w:pStyle w:val="BodyTextIndent1"/>
      </w:pPr>
      <w:r>
        <w:t xml:space="preserve">Replace </w:t>
      </w:r>
      <w:proofErr w:type="spellStart"/>
      <w:r>
        <w:t>agegrp_mdm_dj</w:t>
      </w:r>
      <w:proofErr w:type="spellEnd"/>
      <w:r>
        <w:t>=</w:t>
      </w:r>
      <w:proofErr w:type="spellStart"/>
      <w:r w:rsidR="00786AC9" w:rsidRPr="00FB54D9">
        <w:t>agegrp_pdm</w:t>
      </w:r>
      <w:r w:rsidR="004A6338">
        <w:t>_dj</w:t>
      </w:r>
      <w:proofErr w:type="spellEnd"/>
      <w:r w:rsidR="00786AC9" w:rsidRPr="00FB54D9">
        <w:t xml:space="preserve"> </w:t>
      </w:r>
      <w:r w:rsidR="00786AC9">
        <w:t xml:space="preserve">if </w:t>
      </w:r>
      <w:proofErr w:type="spellStart"/>
      <w:r w:rsidR="00786AC9">
        <w:t>fdm</w:t>
      </w:r>
      <w:proofErr w:type="spellEnd"/>
      <w:r w:rsidR="00786AC9">
        <w:t xml:space="preserve">=1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4" w:name="_Toc23753450"/>
      <w:r w:rsidRPr="00E66A47">
        <w:rPr>
          <w:sz w:val="22"/>
        </w:rPr>
        <w:t>Youth</w:t>
      </w:r>
      <w:r w:rsidR="00FB1ED7">
        <w:rPr>
          <w:sz w:val="22"/>
        </w:rPr>
        <w:t>, by sex</w:t>
      </w:r>
      <w:r w:rsidR="00182404">
        <w:rPr>
          <w:sz w:val="22"/>
        </w:rPr>
        <w:t xml:space="preserve"> </w:t>
      </w:r>
      <w:r w:rsidR="00E93872">
        <w:rPr>
          <w:sz w:val="22"/>
        </w:rPr>
        <w:t>(de jure only)</w:t>
      </w:r>
      <w:bookmarkEnd w:id="324"/>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r w:rsidRPr="000B0FCE">
              <w:rPr>
                <w:i/>
                <w:sz w:val="20"/>
                <w:szCs w:val="20"/>
              </w:rPr>
              <w:t xml:space="preserve">, </w:t>
            </w:r>
            <w:proofErr w:type="spellStart"/>
            <w:r w:rsidRPr="000B0FCE">
              <w:rPr>
                <w:i/>
                <w:sz w:val="20"/>
                <w:szCs w:val="20"/>
              </w:rPr>
              <w:t>age_pdm_dj</w:t>
            </w:r>
            <w:proofErr w:type="spellEnd"/>
            <w:r w:rsidRPr="000B0FCE">
              <w:rPr>
                <w:i/>
                <w:sz w:val="20"/>
                <w:szCs w:val="20"/>
              </w:rPr>
              <w:t xml:space="preserve">, </w:t>
            </w:r>
            <w:proofErr w:type="spellStart"/>
            <w:r w:rsidRPr="000B0FCE">
              <w:rPr>
                <w:i/>
                <w:sz w:val="20"/>
                <w:szCs w:val="20"/>
              </w:rPr>
              <w:t>hhmem_dj</w:t>
            </w:r>
            <w:proofErr w:type="spellEnd"/>
            <w:r w:rsidRPr="000B0FCE">
              <w:rPr>
                <w:i/>
                <w:sz w:val="20"/>
                <w:szCs w:val="20"/>
              </w:rPr>
              <w:t xml:space="preserve">, </w:t>
            </w:r>
            <w:proofErr w:type="spellStart"/>
            <w:r w:rsidRPr="000B0FCE">
              <w:rPr>
                <w:i/>
                <w:sz w:val="20"/>
                <w:szCs w:val="20"/>
              </w:rPr>
              <w:t>pdm</w:t>
            </w:r>
            <w:proofErr w:type="spellEnd"/>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proofErr w:type="spellStart"/>
            <w:r w:rsidRPr="000B0FCE">
              <w:rPr>
                <w:i/>
                <w:sz w:val="20"/>
                <w:szCs w:val="20"/>
              </w:rPr>
              <w:t>youth_pdm_dj</w:t>
            </w:r>
            <w:proofErr w:type="spellEnd"/>
            <w:r w:rsidRPr="000B0FCE">
              <w:rPr>
                <w:i/>
                <w:sz w:val="20"/>
                <w:szCs w:val="20"/>
              </w:rPr>
              <w:t xml:space="preserve">, </w:t>
            </w:r>
            <w:proofErr w:type="spellStart"/>
            <w:r w:rsidRPr="000B0FCE">
              <w:rPr>
                <w:i/>
                <w:sz w:val="20"/>
                <w:szCs w:val="20"/>
              </w:rPr>
              <w:t>youth_mdm_dj</w:t>
            </w:r>
            <w:proofErr w:type="spellEnd"/>
            <w:r w:rsidRPr="000B0FCE">
              <w:rPr>
                <w:i/>
                <w:sz w:val="20"/>
                <w:szCs w:val="20"/>
              </w:rPr>
              <w:t xml:space="preserve">, </w:t>
            </w:r>
            <w:proofErr w:type="spellStart"/>
            <w:r w:rsidRPr="000B0FCE">
              <w:rPr>
                <w:i/>
                <w:sz w:val="20"/>
                <w:szCs w:val="20"/>
              </w:rPr>
              <w:t>youth_fdm_dj</w:t>
            </w:r>
            <w:proofErr w:type="spellEnd"/>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proofErr w:type="spellStart"/>
      <w:r w:rsidR="00182404">
        <w:rPr>
          <w:i/>
        </w:rPr>
        <w:t>youth</w:t>
      </w:r>
      <w:r w:rsidR="00182404" w:rsidRPr="00E66A47">
        <w:rPr>
          <w:i/>
        </w:rPr>
        <w:t>_pdm</w:t>
      </w:r>
      <w:r w:rsidR="00E93872">
        <w:rPr>
          <w:i/>
        </w:rPr>
        <w:t>_dj</w:t>
      </w:r>
      <w:proofErr w:type="spellEnd"/>
      <w:r w:rsidR="00182404" w:rsidRPr="00E66A47">
        <w:t>).</w:t>
      </w:r>
    </w:p>
    <w:p w14:paraId="6CB7F24A" w14:textId="1873FDC3" w:rsidR="00182404" w:rsidRPr="00E66A47" w:rsidRDefault="00182404" w:rsidP="007B5EF1">
      <w:pPr>
        <w:pStyle w:val="BodyTextIndent1"/>
      </w:pPr>
      <w:r>
        <w:t xml:space="preserve">Set </w:t>
      </w:r>
      <w:proofErr w:type="spellStart"/>
      <w:r w:rsidRPr="005D5768">
        <w:t>youth_pdm</w:t>
      </w:r>
      <w:r w:rsidR="006B0313">
        <w:t>_dj</w:t>
      </w:r>
      <w:proofErr w:type="spellEnd"/>
      <w:r w:rsidRPr="005D5768">
        <w:t>=missing</w:t>
      </w:r>
    </w:p>
    <w:p w14:paraId="67D6F23F" w14:textId="03B7FC30" w:rsidR="00182404" w:rsidRPr="00E66A47" w:rsidRDefault="00182404" w:rsidP="007B5EF1">
      <w:pPr>
        <w:pStyle w:val="BodyTextIndent1"/>
      </w:pPr>
      <w:r>
        <w:t>R</w:t>
      </w:r>
      <w:r w:rsidRPr="00E66A47">
        <w:t xml:space="preserve">eplace </w:t>
      </w:r>
      <w:proofErr w:type="spellStart"/>
      <w:r w:rsidRPr="00E66A47">
        <w:t>youth_pdm</w:t>
      </w:r>
      <w:r w:rsidR="006B0313">
        <w:t>_dj</w:t>
      </w:r>
      <w:proofErr w:type="spellEnd"/>
      <w:r w:rsidRPr="00E66A47">
        <w:t xml:space="preserve">=0 if </w:t>
      </w:r>
      <w:proofErr w:type="spellStart"/>
      <w:r w:rsidRPr="00E66A47">
        <w:t>pdm</w:t>
      </w:r>
      <w:proofErr w:type="spellEnd"/>
      <w:r w:rsidRPr="00E66A47">
        <w:t>=1</w:t>
      </w:r>
      <w:r w:rsidR="00F77857">
        <w:t xml:space="preserve"> and </w:t>
      </w:r>
      <w:proofErr w:type="spellStart"/>
      <w:r w:rsidR="00F77857">
        <w:t>hhmem_dj</w:t>
      </w:r>
      <w:proofErr w:type="spellEnd"/>
      <w:r w:rsidR="00F77857">
        <w:t>=1</w:t>
      </w:r>
    </w:p>
    <w:p w14:paraId="3C185459" w14:textId="166D64BD" w:rsidR="00182404" w:rsidRDefault="00182404" w:rsidP="007B5EF1">
      <w:pPr>
        <w:pStyle w:val="BodyTextIndent1"/>
      </w:pPr>
      <w:r>
        <w:t>R</w:t>
      </w:r>
      <w:r w:rsidRPr="00E66A47">
        <w:t xml:space="preserve">eplace </w:t>
      </w:r>
      <w:proofErr w:type="spellStart"/>
      <w:r w:rsidRPr="00E66A47">
        <w:t>youth_pdm</w:t>
      </w:r>
      <w:r w:rsidR="006B0313">
        <w:t>_dj</w:t>
      </w:r>
      <w:proofErr w:type="spellEnd"/>
      <w:r w:rsidRPr="00E66A47">
        <w:t xml:space="preserve">=1 if </w:t>
      </w:r>
      <w:proofErr w:type="spellStart"/>
      <w:r w:rsidRPr="00E66A47">
        <w:t>pdm</w:t>
      </w:r>
      <w:proofErr w:type="spellEnd"/>
      <w:r w:rsidRPr="00E66A47">
        <w:t xml:space="preserve">=1 </w:t>
      </w:r>
      <w:r w:rsidR="00F77857">
        <w:t xml:space="preserve">and </w:t>
      </w:r>
      <w:proofErr w:type="spellStart"/>
      <w:r w:rsidR="00F77857">
        <w:t>hhmem_dj</w:t>
      </w:r>
      <w:proofErr w:type="spellEnd"/>
      <w:r w:rsidR="00F77857">
        <w:t xml:space="preserve">=1 </w:t>
      </w:r>
      <w:r>
        <w:t>and</w:t>
      </w:r>
      <w:r w:rsidRPr="00E66A47">
        <w:t xml:space="preserve"> </w:t>
      </w:r>
      <w:proofErr w:type="spellStart"/>
      <w:r w:rsidRPr="00E66A47">
        <w:t>age_pdm</w:t>
      </w:r>
      <w:proofErr w:type="spellEnd"/>
      <w:r w:rsidRPr="00E66A47">
        <w:t>&lt;30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proofErr w:type="spellStart"/>
      <w:r>
        <w:rPr>
          <w:i/>
        </w:rPr>
        <w:t>youth_mdm</w:t>
      </w:r>
      <w:r w:rsidR="00651582">
        <w:rPr>
          <w:i/>
        </w:rPr>
        <w:t>_dj</w:t>
      </w:r>
      <w:proofErr w:type="spellEnd"/>
      <w:r>
        <w:t>).</w:t>
      </w:r>
    </w:p>
    <w:p w14:paraId="60B8D8B6" w14:textId="77777777" w:rsidR="00AB3457" w:rsidRDefault="00182404" w:rsidP="007B5EF1">
      <w:pPr>
        <w:pStyle w:val="BodyTextIndent1"/>
      </w:pPr>
      <w:r>
        <w:t>Set</w:t>
      </w:r>
      <w:r w:rsidRPr="00E66A47">
        <w:t xml:space="preserve"> </w:t>
      </w:r>
      <w:proofErr w:type="spellStart"/>
      <w:r w:rsidRPr="00E66A47">
        <w:t>youth_mdm</w:t>
      </w:r>
      <w:r w:rsidR="00F77857">
        <w:t>_dj</w:t>
      </w:r>
      <w:proofErr w:type="spellEnd"/>
      <w:r w:rsidRPr="00E66A47">
        <w:t>=</w:t>
      </w:r>
      <w:r w:rsidR="00AB3457">
        <w:t>missing</w:t>
      </w:r>
    </w:p>
    <w:p w14:paraId="08F1C8CE" w14:textId="51BF0CFB" w:rsidR="00182404" w:rsidRPr="00E66A47" w:rsidRDefault="00AB3457" w:rsidP="007B5EF1">
      <w:pPr>
        <w:pStyle w:val="BodyTextIndent1"/>
      </w:pPr>
      <w:r>
        <w:t xml:space="preserve">Replace </w:t>
      </w:r>
      <w:proofErr w:type="spellStart"/>
      <w:r w:rsidR="00182404" w:rsidRPr="00E66A47">
        <w:t>youth_pdm</w:t>
      </w:r>
      <w:r w:rsidR="00F77857">
        <w:t>_dj</w:t>
      </w:r>
      <w:proofErr w:type="spellEnd"/>
      <w:r>
        <w:t>=1</w:t>
      </w:r>
      <w:r w:rsidR="00182404" w:rsidRPr="00E66A47">
        <w:t xml:space="preserve">if </w:t>
      </w:r>
      <w:proofErr w:type="spellStart"/>
      <w:r w:rsidR="00182404" w:rsidRPr="00E66A47">
        <w:t>mdm</w:t>
      </w:r>
      <w:r w:rsidR="00F77857">
        <w:t>_dj</w:t>
      </w:r>
      <w:proofErr w:type="spellEnd"/>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proofErr w:type="spellStart"/>
      <w:r>
        <w:rPr>
          <w:i/>
        </w:rPr>
        <w:t>youth_fdm</w:t>
      </w:r>
      <w:r w:rsidR="00651582">
        <w:rPr>
          <w:i/>
        </w:rPr>
        <w:t>_dj</w:t>
      </w:r>
      <w:proofErr w:type="spellEnd"/>
      <w:r>
        <w:t>).</w:t>
      </w:r>
    </w:p>
    <w:p w14:paraId="40FA0307" w14:textId="77777777" w:rsidR="00AB3457" w:rsidRDefault="00182404" w:rsidP="007B5EF1">
      <w:pPr>
        <w:pStyle w:val="BodyTextIndent1"/>
      </w:pPr>
      <w:r>
        <w:t xml:space="preserve">Set </w:t>
      </w:r>
      <w:proofErr w:type="spellStart"/>
      <w:r w:rsidRPr="005862F9">
        <w:t>youth_fdm</w:t>
      </w:r>
      <w:r w:rsidR="00F77857">
        <w:t>_dj</w:t>
      </w:r>
      <w:proofErr w:type="spellEnd"/>
      <w:r w:rsidRPr="005862F9">
        <w:t>=</w:t>
      </w:r>
      <w:r w:rsidR="00AB3457">
        <w:t>missing</w:t>
      </w:r>
    </w:p>
    <w:p w14:paraId="0CF014BF" w14:textId="7D465DD2" w:rsidR="00182404" w:rsidRPr="005862F9" w:rsidRDefault="00AB3457" w:rsidP="007B5EF1">
      <w:pPr>
        <w:pStyle w:val="BodyTextIndent1"/>
      </w:pPr>
      <w:r>
        <w:t xml:space="preserve">Replace </w:t>
      </w:r>
      <w:proofErr w:type="spellStart"/>
      <w:r w:rsidR="00182404" w:rsidRPr="005862F9">
        <w:t>youth_pdm</w:t>
      </w:r>
      <w:r w:rsidR="00F77857">
        <w:t>_dj</w:t>
      </w:r>
      <w:proofErr w:type="spellEnd"/>
      <w:r>
        <w:t>=1</w:t>
      </w:r>
      <w:r w:rsidR="00182404" w:rsidRPr="005862F9">
        <w:t xml:space="preserve">if </w:t>
      </w:r>
      <w:proofErr w:type="spellStart"/>
      <w:r w:rsidR="00182404" w:rsidRPr="005862F9">
        <w:t>fdm</w:t>
      </w:r>
      <w:r w:rsidR="00F77857">
        <w:t>_dj</w:t>
      </w:r>
      <w:proofErr w:type="spellEnd"/>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5" w:name="_Toc23753451"/>
      <w:r w:rsidRPr="00E66A47">
        <w:rPr>
          <w:sz w:val="22"/>
        </w:rPr>
        <w:t>Education</w:t>
      </w:r>
      <w:r w:rsidR="00FB1ED7">
        <w:rPr>
          <w:sz w:val="22"/>
        </w:rPr>
        <w:t>, by sex</w:t>
      </w:r>
      <w:r w:rsidR="002846FB">
        <w:rPr>
          <w:sz w:val="22"/>
        </w:rPr>
        <w:t xml:space="preserve"> (de jure only)</w:t>
      </w:r>
      <w:bookmarkEnd w:id="325"/>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proofErr w:type="spellStart"/>
            <w:r w:rsidRPr="000B0FCE">
              <w:rPr>
                <w:i/>
                <w:sz w:val="20"/>
                <w:szCs w:val="20"/>
              </w:rPr>
              <w:t>edulevel</w:t>
            </w:r>
            <w:proofErr w:type="spellEnd"/>
            <w:r w:rsidRPr="000B0FCE">
              <w:rPr>
                <w:i/>
                <w:sz w:val="20"/>
                <w:szCs w:val="20"/>
              </w:rPr>
              <w:t xml:space="preserve">, </w:t>
            </w:r>
            <w:proofErr w:type="spellStart"/>
            <w:r w:rsidRPr="000B0FCE">
              <w:rPr>
                <w:i/>
                <w:sz w:val="20"/>
                <w:szCs w:val="20"/>
              </w:rPr>
              <w:t>pdm</w:t>
            </w:r>
            <w:proofErr w:type="spellEnd"/>
            <w:r w:rsidRPr="000B0FCE">
              <w:rPr>
                <w:i/>
                <w:sz w:val="20"/>
                <w:szCs w:val="20"/>
              </w:rPr>
              <w:t xml:space="preserve">, </w:t>
            </w:r>
            <w:proofErr w:type="spellStart"/>
            <w:r w:rsidRPr="000B0FCE">
              <w:rPr>
                <w:i/>
                <w:sz w:val="20"/>
                <w:szCs w:val="20"/>
              </w:rPr>
              <w:t>hhmem_dj</w:t>
            </w:r>
            <w:proofErr w:type="spellEnd"/>
            <w:r w:rsidRPr="000B0FCE">
              <w:rPr>
                <w:i/>
                <w:sz w:val="20"/>
                <w:szCs w:val="20"/>
              </w:rPr>
              <w:t xml:space="preserve"> </w:t>
            </w:r>
            <w:proofErr w:type="spellStart"/>
            <w:r w:rsidRPr="000B0FCE">
              <w:rPr>
                <w:i/>
                <w:sz w:val="20"/>
                <w:szCs w:val="20"/>
              </w:rPr>
              <w:t>mdm_dj</w:t>
            </w:r>
            <w:proofErr w:type="spellEnd"/>
            <w:r w:rsidRPr="000B0FCE">
              <w:rPr>
                <w:i/>
                <w:sz w:val="20"/>
                <w:szCs w:val="20"/>
              </w:rPr>
              <w:t xml:space="preserve">, </w:t>
            </w:r>
            <w:proofErr w:type="spellStart"/>
            <w:r w:rsidRPr="000B0FCE">
              <w:rPr>
                <w:i/>
                <w:sz w:val="20"/>
                <w:szCs w:val="20"/>
              </w:rPr>
              <w:t>fdm_dj</w:t>
            </w:r>
            <w:proofErr w:type="spellEnd"/>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proofErr w:type="spellStart"/>
            <w:r w:rsidRPr="000B0FCE">
              <w:rPr>
                <w:i/>
                <w:sz w:val="20"/>
                <w:szCs w:val="20"/>
              </w:rPr>
              <w:t>edu_pdm_dj</w:t>
            </w:r>
            <w:proofErr w:type="spellEnd"/>
            <w:r w:rsidRPr="000B0FCE">
              <w:rPr>
                <w:i/>
                <w:sz w:val="20"/>
                <w:szCs w:val="20"/>
              </w:rPr>
              <w:t xml:space="preserve">, </w:t>
            </w:r>
            <w:proofErr w:type="spellStart"/>
            <w:r w:rsidRPr="000B0FCE">
              <w:rPr>
                <w:i/>
                <w:sz w:val="20"/>
                <w:szCs w:val="20"/>
              </w:rPr>
              <w:t>edu_mdm_dj</w:t>
            </w:r>
            <w:proofErr w:type="spellEnd"/>
            <w:r w:rsidRPr="000B0FCE">
              <w:rPr>
                <w:i/>
                <w:sz w:val="20"/>
                <w:szCs w:val="20"/>
              </w:rPr>
              <w:t xml:space="preserve">, </w:t>
            </w:r>
            <w:proofErr w:type="spellStart"/>
            <w:r w:rsidRPr="000B0FCE">
              <w:rPr>
                <w:i/>
                <w:sz w:val="20"/>
                <w:szCs w:val="20"/>
              </w:rPr>
              <w:t>edu_fdm_dj</w:t>
            </w:r>
            <w:proofErr w:type="spellEnd"/>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proofErr w:type="spellStart"/>
      <w:r>
        <w:rPr>
          <w:i/>
        </w:rPr>
        <w:t>edu_pdm</w:t>
      </w:r>
      <w:r w:rsidR="002846FB">
        <w:rPr>
          <w:i/>
        </w:rPr>
        <w:t>_dj</w:t>
      </w:r>
      <w:proofErr w:type="spellEnd"/>
      <w:r>
        <w:t>).</w:t>
      </w:r>
    </w:p>
    <w:p w14:paraId="0919F260" w14:textId="77777777" w:rsidR="002A57ED" w:rsidRDefault="00786AC9" w:rsidP="00D22679">
      <w:pPr>
        <w:pStyle w:val="BodyTextIndent1"/>
      </w:pPr>
      <w:r>
        <w:t>Set</w:t>
      </w:r>
      <w:r w:rsidRPr="005862F9">
        <w:t xml:space="preserve"> </w:t>
      </w:r>
      <w:proofErr w:type="spellStart"/>
      <w:r w:rsidRPr="005862F9">
        <w:t>edu_pdm</w:t>
      </w:r>
      <w:r w:rsidR="002846FB">
        <w:t>_dj</w:t>
      </w:r>
      <w:proofErr w:type="spellEnd"/>
      <w:r w:rsidRPr="005862F9">
        <w:t>=</w:t>
      </w:r>
      <w:r w:rsidR="002A57ED">
        <w:t>missing</w:t>
      </w:r>
    </w:p>
    <w:p w14:paraId="4C88C6CF" w14:textId="469439AA" w:rsidR="00786AC9" w:rsidRDefault="002A57ED" w:rsidP="00D22679">
      <w:pPr>
        <w:pStyle w:val="BodyTextIndent1"/>
      </w:pPr>
      <w:r>
        <w:t xml:space="preserve">Replace </w:t>
      </w:r>
      <w:proofErr w:type="spellStart"/>
      <w:r w:rsidRPr="005862F9">
        <w:t>edu_pdm</w:t>
      </w:r>
      <w:r>
        <w:t>_dj</w:t>
      </w:r>
      <w:proofErr w:type="spellEnd"/>
      <w:r w:rsidRPr="005862F9">
        <w:t>=</w:t>
      </w:r>
      <w:proofErr w:type="spellStart"/>
      <w:r w:rsidR="00786AC9" w:rsidRPr="005862F9">
        <w:t>edulevel</w:t>
      </w:r>
      <w:proofErr w:type="spellEnd"/>
      <w:r w:rsidR="00786AC9" w:rsidRPr="005862F9">
        <w:t xml:space="preserve"> if </w:t>
      </w:r>
      <w:proofErr w:type="spellStart"/>
      <w:r w:rsidR="00786AC9" w:rsidRPr="005862F9">
        <w:t>pdm</w:t>
      </w:r>
      <w:proofErr w:type="spellEnd"/>
      <w:r w:rsidR="00786AC9" w:rsidRPr="005862F9">
        <w:t>=1</w:t>
      </w:r>
      <w:r w:rsidR="002846FB">
        <w:t xml:space="preserve"> and </w:t>
      </w:r>
      <w:proofErr w:type="spellStart"/>
      <w:r w:rsidR="002846FB">
        <w:t>hhmem_dj</w:t>
      </w:r>
      <w:proofErr w:type="spellEnd"/>
      <w:r w:rsidR="002846FB">
        <w:t>=1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proofErr w:type="spellStart"/>
      <w:r>
        <w:rPr>
          <w:i/>
        </w:rPr>
        <w:t>edu_mdm</w:t>
      </w:r>
      <w:r w:rsidR="002A57ED">
        <w:rPr>
          <w:i/>
        </w:rPr>
        <w:t>_dj</w:t>
      </w:r>
      <w:proofErr w:type="spellEnd"/>
      <w:r>
        <w:t>).</w:t>
      </w:r>
    </w:p>
    <w:p w14:paraId="5AF60518" w14:textId="77777777" w:rsidR="002A57ED" w:rsidRDefault="00786AC9" w:rsidP="00D22679">
      <w:pPr>
        <w:pStyle w:val="BodyTextIndent1"/>
      </w:pPr>
      <w:r>
        <w:t>Set</w:t>
      </w:r>
      <w:r w:rsidRPr="005862F9">
        <w:t xml:space="preserve"> </w:t>
      </w:r>
      <w:proofErr w:type="spellStart"/>
      <w:r w:rsidRPr="005862F9">
        <w:t>edu_mdm</w:t>
      </w:r>
      <w:r w:rsidR="002A57ED">
        <w:t>_dj</w:t>
      </w:r>
      <w:proofErr w:type="spellEnd"/>
      <w:r w:rsidRPr="005862F9">
        <w:t>=</w:t>
      </w:r>
      <w:r w:rsidR="002A57ED">
        <w:t>missing</w:t>
      </w:r>
    </w:p>
    <w:p w14:paraId="3C3F5EE0" w14:textId="0EB69295" w:rsidR="00786AC9" w:rsidRPr="005862F9" w:rsidRDefault="002A57ED" w:rsidP="00D22679">
      <w:pPr>
        <w:pStyle w:val="BodyTextIndent1"/>
      </w:pPr>
      <w:r>
        <w:t xml:space="preserve">Replace </w:t>
      </w:r>
      <w:proofErr w:type="spellStart"/>
      <w:r>
        <w:t>edu_mdm_dj</w:t>
      </w:r>
      <w:proofErr w:type="spellEnd"/>
      <w:r>
        <w:t>=</w:t>
      </w:r>
      <w:proofErr w:type="spellStart"/>
      <w:r w:rsidR="00786AC9" w:rsidRPr="005862F9">
        <w:t>edulevel</w:t>
      </w:r>
      <w:proofErr w:type="spellEnd"/>
      <w:r w:rsidR="00786AC9" w:rsidRPr="005862F9">
        <w:t xml:space="preserve"> if </w:t>
      </w:r>
      <w:proofErr w:type="spellStart"/>
      <w:r w:rsidR="00786AC9" w:rsidRPr="005862F9">
        <w:t>mdm</w:t>
      </w:r>
      <w:r>
        <w:t>_dj</w:t>
      </w:r>
      <w:proofErr w:type="spellEnd"/>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proofErr w:type="spellStart"/>
      <w:r>
        <w:rPr>
          <w:i/>
        </w:rPr>
        <w:t>edu_fdm</w:t>
      </w:r>
      <w:r w:rsidR="002A57ED">
        <w:rPr>
          <w:i/>
        </w:rPr>
        <w:t>_dj</w:t>
      </w:r>
      <w:proofErr w:type="spellEnd"/>
      <w:r>
        <w:t>).</w:t>
      </w:r>
    </w:p>
    <w:p w14:paraId="186F1BC3" w14:textId="77777777" w:rsidR="002A57ED" w:rsidRDefault="00786AC9" w:rsidP="00D22679">
      <w:pPr>
        <w:pStyle w:val="BodyTextIndent1"/>
      </w:pPr>
      <w:r>
        <w:t>Set</w:t>
      </w:r>
      <w:r w:rsidRPr="005862F9">
        <w:t xml:space="preserve"> </w:t>
      </w:r>
      <w:proofErr w:type="spellStart"/>
      <w:r w:rsidRPr="005862F9">
        <w:t>edu_fdm</w:t>
      </w:r>
      <w:r w:rsidR="002A57ED">
        <w:t>_dj</w:t>
      </w:r>
      <w:proofErr w:type="spellEnd"/>
      <w:r w:rsidRPr="005862F9">
        <w:t>=</w:t>
      </w:r>
      <w:r w:rsidR="002A57ED">
        <w:t>missing</w:t>
      </w:r>
    </w:p>
    <w:p w14:paraId="7348BEB5" w14:textId="740FA2C5" w:rsidR="00786AC9" w:rsidRPr="005862F9" w:rsidRDefault="002A57ED" w:rsidP="00D22679">
      <w:pPr>
        <w:pStyle w:val="BodyTextIndent1"/>
      </w:pPr>
      <w:r>
        <w:t xml:space="preserve">Replace </w:t>
      </w:r>
      <w:proofErr w:type="spellStart"/>
      <w:r>
        <w:t>edu_fdm_dj</w:t>
      </w:r>
      <w:proofErr w:type="spellEnd"/>
      <w:r>
        <w:t>=</w:t>
      </w:r>
      <w:proofErr w:type="spellStart"/>
      <w:r w:rsidR="00786AC9" w:rsidRPr="005862F9">
        <w:t>edulevel</w:t>
      </w:r>
      <w:proofErr w:type="spellEnd"/>
      <w:r w:rsidR="00786AC9" w:rsidRPr="005862F9">
        <w:t xml:space="preserve"> if </w:t>
      </w:r>
      <w:proofErr w:type="spellStart"/>
      <w:r w:rsidR="00786AC9" w:rsidRPr="005862F9">
        <w:t>fdm</w:t>
      </w:r>
      <w:r>
        <w:t>_dj</w:t>
      </w:r>
      <w:proofErr w:type="spellEnd"/>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6" w:name="_Toc23753452"/>
      <w:r w:rsidRPr="00E66A47">
        <w:t>Women of reproductive age</w:t>
      </w:r>
      <w:bookmarkEnd w:id="326"/>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proofErr w:type="spellStart"/>
      <w:r w:rsidR="00351B1B" w:rsidRPr="00351B1B">
        <w:rPr>
          <w:i/>
        </w:rPr>
        <w:t>hhmem_df</w:t>
      </w:r>
      <w:proofErr w:type="spellEnd"/>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7" w:name="_Toc23753453"/>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7"/>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 xml:space="preserve">age, </w:t>
            </w:r>
            <w:proofErr w:type="spellStart"/>
            <w:r w:rsidRPr="000B0FCE">
              <w:rPr>
                <w:i/>
                <w:sz w:val="20"/>
                <w:szCs w:val="20"/>
              </w:rPr>
              <w:t>wra</w:t>
            </w:r>
            <w:proofErr w:type="spellEnd"/>
            <w:r w:rsidRPr="000B0FCE">
              <w:rPr>
                <w:i/>
                <w:sz w:val="20"/>
                <w:szCs w:val="20"/>
              </w:rPr>
              <w:t xml:space="preserve">, </w:t>
            </w:r>
            <w:proofErr w:type="spellStart"/>
            <w:r w:rsidRPr="000B0FCE">
              <w:rPr>
                <w:i/>
                <w:sz w:val="20"/>
                <w:szCs w:val="20"/>
              </w:rPr>
              <w:t>hhmem</w:t>
            </w:r>
            <w:proofErr w:type="spellEnd"/>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proofErr w:type="spellStart"/>
            <w:r w:rsidRPr="000B0FCE">
              <w:rPr>
                <w:i/>
                <w:sz w:val="20"/>
                <w:szCs w:val="20"/>
              </w:rPr>
              <w:t>agegrp_wra</w:t>
            </w:r>
            <w:proofErr w:type="spellEnd"/>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proofErr w:type="spellStart"/>
      <w:r w:rsidR="0065078F" w:rsidRPr="0065078F">
        <w:rPr>
          <w:i/>
        </w:rPr>
        <w:t>age_wra</w:t>
      </w:r>
      <w:proofErr w:type="spellEnd"/>
      <w:r w:rsidR="0065078F">
        <w:t>). If their self-reported age in the women’s nutrition module is missing, use the woman’s age in the household roster.</w:t>
      </w:r>
    </w:p>
    <w:p w14:paraId="2ECE8BB9" w14:textId="687CFF4E" w:rsidR="0065078F" w:rsidRDefault="0065078F" w:rsidP="00D22679">
      <w:pPr>
        <w:pStyle w:val="BodyTextIndent1"/>
      </w:pPr>
      <w:r>
        <w:t xml:space="preserve">Set </w:t>
      </w:r>
      <w:proofErr w:type="spellStart"/>
      <w:r>
        <w:t>age_wra</w:t>
      </w:r>
      <w:proofErr w:type="spellEnd"/>
      <w:r>
        <w:t>=missing</w:t>
      </w:r>
    </w:p>
    <w:p w14:paraId="2ABD7776" w14:textId="1E5B3AF7" w:rsidR="0065078F" w:rsidRDefault="0065078F" w:rsidP="00D22679">
      <w:pPr>
        <w:pStyle w:val="BodyTextIndent1"/>
      </w:pPr>
      <w:r>
        <w:t xml:space="preserve">Replace </w:t>
      </w:r>
      <w:proofErr w:type="spellStart"/>
      <w:r>
        <w:t>age_wra</w:t>
      </w:r>
      <w:proofErr w:type="spellEnd"/>
      <w:r>
        <w:t xml:space="preserve">=v402 if </w:t>
      </w:r>
      <w:proofErr w:type="spellStart"/>
      <w:r>
        <w:t>wra</w:t>
      </w:r>
      <w:proofErr w:type="spellEnd"/>
      <w:r>
        <w:t>=1 and v402&lt;98</w:t>
      </w:r>
    </w:p>
    <w:p w14:paraId="0C241FE0" w14:textId="2CF1D13A" w:rsidR="0065078F" w:rsidRDefault="0065078F" w:rsidP="00D22679">
      <w:pPr>
        <w:pStyle w:val="BodyTextIndent1"/>
      </w:pPr>
      <w:r>
        <w:t xml:space="preserve">Replace </w:t>
      </w:r>
      <w:proofErr w:type="spellStart"/>
      <w:r>
        <w:t>age_wra</w:t>
      </w:r>
      <w:proofErr w:type="spellEnd"/>
      <w:r>
        <w:t xml:space="preserve">=age if </w:t>
      </w:r>
      <w:proofErr w:type="spellStart"/>
      <w:r>
        <w:t>wra</w:t>
      </w:r>
      <w:proofErr w:type="spellEnd"/>
      <w:r>
        <w:t>=1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proofErr w:type="spellStart"/>
      <w:r w:rsidR="007D5A14" w:rsidRPr="00E66A47">
        <w:rPr>
          <w:i/>
        </w:rPr>
        <w:t>agegrp_wra</w:t>
      </w:r>
      <w:proofErr w:type="spellEnd"/>
      <w:r w:rsidR="007D5A14" w:rsidRPr="00E66A47">
        <w:t>).</w:t>
      </w:r>
    </w:p>
    <w:p w14:paraId="21D79D20" w14:textId="502E2E58" w:rsidR="007D5A14" w:rsidRDefault="007D5A14" w:rsidP="00D22679">
      <w:pPr>
        <w:pStyle w:val="BodyTextIndent1"/>
      </w:pPr>
      <w:r>
        <w:t xml:space="preserve">Set </w:t>
      </w:r>
      <w:proofErr w:type="spellStart"/>
      <w:r w:rsidRPr="005862F9">
        <w:t>age</w:t>
      </w:r>
      <w:r>
        <w:t>grp</w:t>
      </w:r>
      <w:r w:rsidRPr="005862F9">
        <w:t>_</w:t>
      </w:r>
      <w:r>
        <w:t>wra</w:t>
      </w:r>
      <w:proofErr w:type="spellEnd"/>
      <w:r>
        <w:t xml:space="preserve">=1 if </w:t>
      </w:r>
      <w:r w:rsidR="00637C9B">
        <w:t>age</w:t>
      </w:r>
      <w:r>
        <w:t xml:space="preserve">≥15 and </w:t>
      </w:r>
      <w:r w:rsidR="0065078F">
        <w:t>age_wra≤</w:t>
      </w:r>
      <w:r>
        <w:t>19</w:t>
      </w:r>
      <w:r w:rsidRPr="00FB54D9">
        <w:t xml:space="preserve"> </w:t>
      </w:r>
      <w:r w:rsidR="00637C9B">
        <w:t xml:space="preserve">and </w:t>
      </w:r>
      <w:proofErr w:type="spellStart"/>
      <w:r w:rsidR="00637C9B">
        <w:t>wra</w:t>
      </w:r>
      <w:proofErr w:type="spellEnd"/>
      <w:r w:rsidR="00637C9B">
        <w:t>=1</w:t>
      </w:r>
    </w:p>
    <w:p w14:paraId="67B3A03A" w14:textId="3157210B" w:rsidR="007D5A14" w:rsidRDefault="007D5A14" w:rsidP="00D22679">
      <w:pPr>
        <w:pStyle w:val="BodyTextIndent1"/>
      </w:pPr>
      <w:r>
        <w:t>Replac</w:t>
      </w:r>
      <w:r w:rsidR="009204F5">
        <w:t>e</w:t>
      </w:r>
      <w:r>
        <w:t xml:space="preserve"> </w:t>
      </w:r>
      <w:proofErr w:type="spellStart"/>
      <w:r w:rsidR="0043004B">
        <w:t>agegrp_wra</w:t>
      </w:r>
      <w:proofErr w:type="spellEnd"/>
      <w:r>
        <w:t xml:space="preserve">=2 if </w:t>
      </w:r>
      <w:r w:rsidR="00637C9B">
        <w:t>age</w:t>
      </w:r>
      <w:r>
        <w:t xml:space="preserve">≥20 and </w:t>
      </w:r>
      <w:r w:rsidR="0065078F">
        <w:t>age_wra≤</w:t>
      </w:r>
      <w:r>
        <w:t>24</w:t>
      </w:r>
      <w:r w:rsidR="00637C9B">
        <w:t xml:space="preserve"> and </w:t>
      </w:r>
      <w:proofErr w:type="spellStart"/>
      <w:r w:rsidR="00637C9B">
        <w:t>wra</w:t>
      </w:r>
      <w:proofErr w:type="spellEnd"/>
      <w:r w:rsidR="00637C9B">
        <w:t>=1</w:t>
      </w:r>
      <w:r w:rsidRPr="005862F9">
        <w:t xml:space="preserve">               </w:t>
      </w:r>
    </w:p>
    <w:p w14:paraId="7116B579" w14:textId="4267D993" w:rsidR="007D5A14" w:rsidRPr="00FB54D9" w:rsidRDefault="007D5A14" w:rsidP="00D22679">
      <w:pPr>
        <w:pStyle w:val="BodyTextIndent1"/>
      </w:pPr>
      <w:r>
        <w:t>Replac</w:t>
      </w:r>
      <w:r w:rsidR="009204F5">
        <w:t>e</w:t>
      </w:r>
      <w:r>
        <w:t xml:space="preserve"> </w:t>
      </w:r>
      <w:proofErr w:type="spellStart"/>
      <w:r w:rsidR="0043004B">
        <w:t>agegrp_wra</w:t>
      </w:r>
      <w:proofErr w:type="spellEnd"/>
      <w:r>
        <w:t xml:space="preserve">=3 if </w:t>
      </w:r>
      <w:r w:rsidR="00637C9B">
        <w:t>age</w:t>
      </w:r>
      <w:r>
        <w:t xml:space="preserve">≥25 and </w:t>
      </w:r>
      <w:r w:rsidR="0065078F">
        <w:t>age_wra≤</w:t>
      </w:r>
      <w:r>
        <w:t>29</w:t>
      </w:r>
      <w:r w:rsidRPr="00FB54D9">
        <w:t xml:space="preserve"> </w:t>
      </w:r>
      <w:r w:rsidR="00637C9B">
        <w:t xml:space="preserve">and </w:t>
      </w:r>
      <w:proofErr w:type="spellStart"/>
      <w:r w:rsidR="00637C9B">
        <w:t>wra</w:t>
      </w:r>
      <w:proofErr w:type="spellEnd"/>
      <w:r w:rsidR="00637C9B">
        <w:t>=1</w:t>
      </w:r>
      <w:r w:rsidRPr="00FB54D9">
        <w:t xml:space="preserve">              </w:t>
      </w:r>
    </w:p>
    <w:p w14:paraId="0F3CCC16" w14:textId="59F1B9AD" w:rsidR="007D5A14" w:rsidRPr="00FB54D9" w:rsidRDefault="007D5A14" w:rsidP="00D22679">
      <w:pPr>
        <w:pStyle w:val="BodyTextIndent1"/>
      </w:pPr>
      <w:r>
        <w:t>Replac</w:t>
      </w:r>
      <w:r w:rsidR="009204F5">
        <w:t>e</w:t>
      </w:r>
      <w:r>
        <w:t xml:space="preserve"> </w:t>
      </w:r>
      <w:proofErr w:type="spellStart"/>
      <w:r w:rsidR="0043004B">
        <w:t>agegrp_wra</w:t>
      </w:r>
      <w:proofErr w:type="spellEnd"/>
      <w:r>
        <w:t xml:space="preserve">=4 if </w:t>
      </w:r>
      <w:r w:rsidR="00637C9B">
        <w:t>age</w:t>
      </w:r>
      <w:r>
        <w:t xml:space="preserve">≥30 and </w:t>
      </w:r>
      <w:r w:rsidR="0065078F">
        <w:t>age_wra≤</w:t>
      </w:r>
      <w:r>
        <w:t>34</w:t>
      </w:r>
      <w:r w:rsidRPr="00FB54D9">
        <w:t xml:space="preserve"> </w:t>
      </w:r>
      <w:r w:rsidR="00637C9B">
        <w:t xml:space="preserve">and </w:t>
      </w:r>
      <w:proofErr w:type="spellStart"/>
      <w:r w:rsidR="00637C9B">
        <w:t>wra</w:t>
      </w:r>
      <w:proofErr w:type="spellEnd"/>
      <w:r w:rsidR="00637C9B">
        <w:t>=1</w:t>
      </w:r>
      <w:r w:rsidRPr="00FB54D9">
        <w:t xml:space="preserve">              </w:t>
      </w:r>
    </w:p>
    <w:p w14:paraId="2A6E157A" w14:textId="58367B9F" w:rsidR="007D5A14" w:rsidRPr="00FB54D9" w:rsidRDefault="007D5A14" w:rsidP="00D22679">
      <w:pPr>
        <w:pStyle w:val="BodyTextIndent1"/>
      </w:pPr>
      <w:r>
        <w:t>Replac</w:t>
      </w:r>
      <w:r w:rsidR="009204F5">
        <w:t>e</w:t>
      </w:r>
      <w:r>
        <w:t xml:space="preserve"> </w:t>
      </w:r>
      <w:proofErr w:type="spellStart"/>
      <w:r w:rsidR="0043004B">
        <w:t>agegrp_wra</w:t>
      </w:r>
      <w:proofErr w:type="spellEnd"/>
      <w:r>
        <w:t xml:space="preserve">=5 if </w:t>
      </w:r>
      <w:r w:rsidR="00637C9B">
        <w:t>age</w:t>
      </w:r>
      <w:r>
        <w:t xml:space="preserve">≥35 and </w:t>
      </w:r>
      <w:r w:rsidR="0065078F">
        <w:t>age_wra≤</w:t>
      </w:r>
      <w:r>
        <w:t>39</w:t>
      </w:r>
      <w:r w:rsidR="00637C9B" w:rsidRPr="00637C9B">
        <w:t xml:space="preserve"> </w:t>
      </w:r>
      <w:r w:rsidR="00637C9B">
        <w:t xml:space="preserve">and </w:t>
      </w:r>
      <w:proofErr w:type="spellStart"/>
      <w:r w:rsidR="00637C9B">
        <w:t>wra</w:t>
      </w:r>
      <w:proofErr w:type="spellEnd"/>
      <w:r w:rsidR="00637C9B">
        <w:t>=1</w:t>
      </w:r>
      <w:r w:rsidRPr="00FB54D9">
        <w:t xml:space="preserve">              </w:t>
      </w:r>
    </w:p>
    <w:p w14:paraId="5C3AA69C" w14:textId="2B414008" w:rsidR="007D5A14" w:rsidRPr="00FB54D9" w:rsidRDefault="009204F5" w:rsidP="00D22679">
      <w:pPr>
        <w:pStyle w:val="BodyTextIndent1"/>
      </w:pPr>
      <w:r>
        <w:t>Replace</w:t>
      </w:r>
      <w:r w:rsidR="007D5A14">
        <w:t xml:space="preserve"> </w:t>
      </w:r>
      <w:proofErr w:type="spellStart"/>
      <w:r w:rsidR="0043004B">
        <w:t>agegrp_wra</w:t>
      </w:r>
      <w:proofErr w:type="spellEnd"/>
      <w:r w:rsidR="007D5A14">
        <w:t xml:space="preserve">=6 if </w:t>
      </w:r>
      <w:r w:rsidR="00637C9B">
        <w:t>age</w:t>
      </w:r>
      <w:r w:rsidR="007D5A14">
        <w:t xml:space="preserve">≥40 and </w:t>
      </w:r>
      <w:r w:rsidR="0065078F">
        <w:t>age_wra≤</w:t>
      </w:r>
      <w:r w:rsidR="007D5A14">
        <w:t>44</w:t>
      </w:r>
      <w:r w:rsidR="00637C9B">
        <w:t xml:space="preserve"> and </w:t>
      </w:r>
      <w:proofErr w:type="spellStart"/>
      <w:r w:rsidR="00637C9B">
        <w:t>wra</w:t>
      </w:r>
      <w:proofErr w:type="spellEnd"/>
      <w:r w:rsidR="00637C9B">
        <w:t>=1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proofErr w:type="spellStart"/>
      <w:r w:rsidR="0043004B">
        <w:t>agegrp_wra</w:t>
      </w:r>
      <w:proofErr w:type="spellEnd"/>
      <w:r w:rsidR="007D5A14">
        <w:t xml:space="preserve">=7 if </w:t>
      </w:r>
      <w:r w:rsidR="00637C9B">
        <w:t>age</w:t>
      </w:r>
      <w:r w:rsidR="007D5A14">
        <w:t xml:space="preserve">≥45 and </w:t>
      </w:r>
      <w:r w:rsidR="0065078F">
        <w:t>age_wra≤</w:t>
      </w:r>
      <w:r w:rsidR="007D5A14">
        <w:t>49</w:t>
      </w:r>
      <w:r w:rsidR="007D5A14" w:rsidRPr="00FB54D9">
        <w:t xml:space="preserve"> </w:t>
      </w:r>
      <w:r w:rsidR="00637C9B">
        <w:t xml:space="preserve">and </w:t>
      </w:r>
      <w:proofErr w:type="spellStart"/>
      <w:r w:rsidR="00637C9B">
        <w:t>wra</w:t>
      </w:r>
      <w:proofErr w:type="spellEnd"/>
      <w:r w:rsidR="00637C9B">
        <w:t>=1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8" w:name="_Toc23753454"/>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8"/>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 xml:space="preserve">age, </w:t>
            </w:r>
            <w:proofErr w:type="spellStart"/>
            <w:r>
              <w:rPr>
                <w:i/>
                <w:sz w:val="20"/>
                <w:szCs w:val="20"/>
              </w:rPr>
              <w:t>wra</w:t>
            </w:r>
            <w:proofErr w:type="spellEnd"/>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proofErr w:type="spellStart"/>
            <w:r>
              <w:rPr>
                <w:i/>
                <w:sz w:val="20"/>
                <w:szCs w:val="20"/>
              </w:rPr>
              <w:t>w</w:t>
            </w:r>
            <w:r w:rsidR="0086753C" w:rsidRPr="000B0FCE">
              <w:rPr>
                <w:i/>
                <w:sz w:val="20"/>
                <w:szCs w:val="20"/>
              </w:rPr>
              <w:t>ra</w:t>
            </w:r>
            <w:r>
              <w:rPr>
                <w:i/>
                <w:sz w:val="20"/>
                <w:szCs w:val="20"/>
              </w:rPr>
              <w:t>_cage</w:t>
            </w:r>
            <w:proofErr w:type="spellEnd"/>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proofErr w:type="spellStart"/>
      <w:r w:rsidR="001F451A">
        <w:t>wra_cage</w:t>
      </w:r>
      <w:proofErr w:type="spellEnd"/>
      <w:r w:rsidR="001F451A">
        <w:t xml:space="preserve"> </w:t>
      </w:r>
      <w:r>
        <w:t>=1 if age≥15 and age_wra≤1</w:t>
      </w:r>
      <w:r w:rsidR="001F451A">
        <w:t>8</w:t>
      </w:r>
      <w:r w:rsidRPr="00FB54D9">
        <w:t xml:space="preserve"> </w:t>
      </w:r>
      <w:r>
        <w:t xml:space="preserve">and </w:t>
      </w:r>
      <w:proofErr w:type="spellStart"/>
      <w:r>
        <w:t>wra</w:t>
      </w:r>
      <w:proofErr w:type="spellEnd"/>
      <w:r>
        <w:t>=1</w:t>
      </w:r>
    </w:p>
    <w:p w14:paraId="4FC8E163" w14:textId="120F7E82" w:rsidR="0086753C" w:rsidRDefault="0086753C" w:rsidP="00D22679">
      <w:pPr>
        <w:pStyle w:val="BodyTextIndent1"/>
      </w:pPr>
      <w:r>
        <w:t xml:space="preserve">Replace </w:t>
      </w:r>
      <w:proofErr w:type="spellStart"/>
      <w:r w:rsidR="001F451A">
        <w:t>wra_cage</w:t>
      </w:r>
      <w:proofErr w:type="spellEnd"/>
      <w:r>
        <w:t>=2 if age</w:t>
      </w:r>
      <w:r w:rsidR="001F451A">
        <w:t>≥19</w:t>
      </w:r>
      <w:r>
        <w:t xml:space="preserve"> and age_wra≤4</w:t>
      </w:r>
      <w:r w:rsidR="001F451A">
        <w:t>9</w:t>
      </w:r>
      <w:r>
        <w:t xml:space="preserve"> and </w:t>
      </w:r>
      <w:proofErr w:type="spellStart"/>
      <w:r>
        <w:t>wra</w:t>
      </w:r>
      <w:proofErr w:type="spellEnd"/>
      <w:r>
        <w:t>=1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9" w:name="_Toc23753455"/>
      <w:r w:rsidRPr="00E66A47">
        <w:rPr>
          <w:sz w:val="22"/>
        </w:rPr>
        <w:t>Education</w:t>
      </w:r>
      <w:bookmarkEnd w:id="329"/>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proofErr w:type="spellStart"/>
            <w:r>
              <w:rPr>
                <w:i/>
                <w:sz w:val="20"/>
                <w:szCs w:val="20"/>
              </w:rPr>
              <w:t>wra</w:t>
            </w:r>
            <w:proofErr w:type="spellEnd"/>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proofErr w:type="spellStart"/>
            <w:r w:rsidRPr="00137003">
              <w:rPr>
                <w:i/>
                <w:sz w:val="20"/>
                <w:szCs w:val="20"/>
              </w:rPr>
              <w:t>edulevel</w:t>
            </w:r>
            <w:proofErr w:type="spellEnd"/>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proofErr w:type="spellStart"/>
            <w:r w:rsidRPr="000B0FCE">
              <w:rPr>
                <w:i/>
                <w:sz w:val="20"/>
                <w:szCs w:val="20"/>
              </w:rPr>
              <w:t>edulevel</w:t>
            </w:r>
            <w:proofErr w:type="spellEnd"/>
            <w:r w:rsidRPr="000B0FCE">
              <w:rPr>
                <w:i/>
                <w:sz w:val="20"/>
                <w:szCs w:val="20"/>
              </w:rPr>
              <w:t xml:space="preserve">, </w:t>
            </w:r>
            <w:proofErr w:type="spellStart"/>
            <w:r w:rsidRPr="000B0FCE">
              <w:rPr>
                <w:i/>
                <w:sz w:val="20"/>
                <w:szCs w:val="20"/>
              </w:rPr>
              <w:t>wra</w:t>
            </w:r>
            <w:proofErr w:type="spellEnd"/>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proofErr w:type="spellStart"/>
            <w:r w:rsidRPr="000B0FCE">
              <w:rPr>
                <w:i/>
                <w:sz w:val="20"/>
                <w:szCs w:val="20"/>
              </w:rPr>
              <w:t>edu_wra</w:t>
            </w:r>
            <w:proofErr w:type="spellEnd"/>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proofErr w:type="spellStart"/>
      <w:r>
        <w:rPr>
          <w:i/>
        </w:rPr>
        <w:t>edu_wra</w:t>
      </w:r>
      <w:proofErr w:type="spellEnd"/>
      <w:r>
        <w:t>).</w:t>
      </w:r>
    </w:p>
    <w:p w14:paraId="3FBBABFC" w14:textId="565DCE23" w:rsidR="009204F5" w:rsidRDefault="009204F5" w:rsidP="00D22679">
      <w:pPr>
        <w:pStyle w:val="BodyTextIndent1"/>
      </w:pPr>
      <w:r>
        <w:t>Set</w:t>
      </w:r>
      <w:r w:rsidRPr="005862F9">
        <w:t xml:space="preserve"> </w:t>
      </w:r>
      <w:proofErr w:type="spellStart"/>
      <w:r w:rsidRPr="005862F9">
        <w:t>edu_</w:t>
      </w:r>
      <w:r>
        <w:t>wra</w:t>
      </w:r>
      <w:proofErr w:type="spellEnd"/>
      <w:r w:rsidRPr="005862F9">
        <w:t>=</w:t>
      </w:r>
      <w:proofErr w:type="spellStart"/>
      <w:r w:rsidRPr="005862F9">
        <w:t>edulevel</w:t>
      </w:r>
      <w:proofErr w:type="spellEnd"/>
      <w:r w:rsidRPr="005862F9">
        <w:t xml:space="preserve"> if </w:t>
      </w:r>
      <w:proofErr w:type="spellStart"/>
      <w:r>
        <w:t>wra</w:t>
      </w:r>
      <w:proofErr w:type="spellEnd"/>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30" w:name="_Toc23753456"/>
      <w:r w:rsidRPr="00E66A47">
        <w:rPr>
          <w:sz w:val="22"/>
        </w:rPr>
        <w:t>Pregnancy status</w:t>
      </w:r>
      <w:bookmarkEnd w:id="330"/>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proofErr w:type="spellStart"/>
            <w:r>
              <w:rPr>
                <w:i/>
                <w:sz w:val="20"/>
                <w:szCs w:val="20"/>
              </w:rPr>
              <w:t>wra</w:t>
            </w:r>
            <w:proofErr w:type="spellEnd"/>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proofErr w:type="spellStart"/>
            <w:r w:rsidR="000B0FCE" w:rsidRPr="000B0FCE">
              <w:rPr>
                <w:i/>
                <w:sz w:val="20"/>
                <w:szCs w:val="20"/>
              </w:rPr>
              <w:t>preg_stat</w:t>
            </w:r>
            <w:proofErr w:type="spellEnd"/>
            <w:r w:rsidR="000B0FCE" w:rsidRPr="000B0FCE">
              <w:rPr>
                <w:i/>
                <w:sz w:val="20"/>
                <w:szCs w:val="20"/>
              </w:rPr>
              <w:t xml:space="preserve">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proofErr w:type="spellStart"/>
            <w:r w:rsidRPr="000B0FCE">
              <w:rPr>
                <w:i/>
                <w:sz w:val="20"/>
                <w:szCs w:val="20"/>
              </w:rPr>
              <w:t>wra</w:t>
            </w:r>
            <w:proofErr w:type="spellEnd"/>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proofErr w:type="spellStart"/>
            <w:r w:rsidRPr="000B0FCE">
              <w:rPr>
                <w:i/>
                <w:sz w:val="20"/>
                <w:szCs w:val="20"/>
              </w:rPr>
              <w:t>preg_stat</w:t>
            </w:r>
            <w:proofErr w:type="spellEnd"/>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proofErr w:type="spellStart"/>
      <w:r w:rsidR="009204F5">
        <w:rPr>
          <w:i/>
        </w:rPr>
        <w:t>preg_stat</w:t>
      </w:r>
      <w:proofErr w:type="spellEnd"/>
      <w:r w:rsidR="009204F5">
        <w:t>).</w:t>
      </w:r>
    </w:p>
    <w:p w14:paraId="4D38B65D" w14:textId="6D9B8B67" w:rsidR="00B17160" w:rsidRPr="00E66A47" w:rsidRDefault="009204F5" w:rsidP="00D22679">
      <w:pPr>
        <w:pStyle w:val="BodyTextIndent1"/>
      </w:pPr>
      <w:r>
        <w:t xml:space="preserve">Set </w:t>
      </w:r>
      <w:proofErr w:type="spellStart"/>
      <w:r w:rsidRPr="005D5768">
        <w:t>preg_stat</w:t>
      </w:r>
      <w:proofErr w:type="spellEnd"/>
      <w:r w:rsidRPr="005D5768">
        <w:t>=missing</w:t>
      </w:r>
    </w:p>
    <w:p w14:paraId="13B8E96D" w14:textId="51E20F8D" w:rsidR="00B17160" w:rsidRPr="00E66A47" w:rsidRDefault="009204F5" w:rsidP="00D22679">
      <w:pPr>
        <w:pStyle w:val="BodyTextIndent1"/>
      </w:pPr>
      <w:r>
        <w:t>R</w:t>
      </w:r>
      <w:r w:rsidR="00B17160" w:rsidRPr="00E66A47">
        <w:t xml:space="preserve">eplace </w:t>
      </w:r>
      <w:proofErr w:type="spellStart"/>
      <w:r w:rsidR="00B17160" w:rsidRPr="00E66A47">
        <w:t>preg_stat</w:t>
      </w:r>
      <w:proofErr w:type="spellEnd"/>
      <w:r w:rsidR="00B17160" w:rsidRPr="00E66A47">
        <w:t xml:space="preserve">=0 if </w:t>
      </w:r>
      <w:proofErr w:type="spellStart"/>
      <w:r w:rsidR="00B17160" w:rsidRPr="00E66A47">
        <w:t>wra</w:t>
      </w:r>
      <w:proofErr w:type="spellEnd"/>
      <w:r w:rsidR="00B17160" w:rsidRPr="00E66A47">
        <w:t xml:space="preserve">=1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w:t>
      </w:r>
      <w:proofErr w:type="spellStart"/>
      <w:r w:rsidR="00B17160" w:rsidRPr="00E66A47">
        <w:t>preg_stat</w:t>
      </w:r>
      <w:proofErr w:type="spellEnd"/>
      <w:r w:rsidR="00B17160" w:rsidRPr="00E66A47">
        <w:t xml:space="preserve">=1 if </w:t>
      </w:r>
      <w:proofErr w:type="spellStart"/>
      <w:r w:rsidR="00B17160" w:rsidRPr="00E66A47">
        <w:t>wra</w:t>
      </w:r>
      <w:proofErr w:type="spellEnd"/>
      <w:r w:rsidR="00B17160" w:rsidRPr="00E66A47">
        <w:t xml:space="preserve">=1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31" w:name="_Toc23753457"/>
      <w:r w:rsidRPr="00E66A47">
        <w:t xml:space="preserve">Children under </w:t>
      </w:r>
      <w:r w:rsidR="00A56534">
        <w:t>5</w:t>
      </w:r>
      <w:bookmarkEnd w:id="331"/>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proofErr w:type="spellStart"/>
      <w:r w:rsidRPr="00717D62">
        <w:rPr>
          <w:i/>
        </w:rPr>
        <w:t>hhmem_df</w:t>
      </w:r>
      <w:proofErr w:type="spellEnd"/>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2" w:name="_Toc23753458"/>
      <w:r w:rsidRPr="00E66A47">
        <w:rPr>
          <w:sz w:val="22"/>
        </w:rPr>
        <w:t>Sex</w:t>
      </w:r>
      <w:bookmarkEnd w:id="332"/>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3" w:name="_Toc23753459"/>
      <w:r w:rsidRPr="00E66A47">
        <w:rPr>
          <w:sz w:val="22"/>
        </w:rPr>
        <w:t>Age category—12 months</w:t>
      </w:r>
      <w:bookmarkEnd w:id="333"/>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proofErr w:type="spellStart"/>
            <w:r w:rsidRPr="000B0FCE">
              <w:rPr>
                <w:i/>
                <w:sz w:val="20"/>
                <w:szCs w:val="20"/>
              </w:rPr>
              <w:t>cage_months_int</w:t>
            </w:r>
            <w:proofErr w:type="spellEnd"/>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proofErr w:type="spellStart"/>
            <w:r w:rsidRPr="000B0FCE">
              <w:rPr>
                <w:i/>
                <w:sz w:val="20"/>
                <w:szCs w:val="20"/>
              </w:rPr>
              <w:t>cage_months_int</w:t>
            </w:r>
            <w:proofErr w:type="spellEnd"/>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proofErr w:type="spellStart"/>
            <w:r>
              <w:rPr>
                <w:i/>
                <w:sz w:val="20"/>
                <w:szCs w:val="20"/>
              </w:rPr>
              <w:t>cage_months_int</w:t>
            </w:r>
            <w:proofErr w:type="spellEnd"/>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proofErr w:type="spellStart"/>
      <w:r w:rsidR="00B17160" w:rsidRPr="00E66A47">
        <w:t>cage_months_int</w:t>
      </w:r>
      <w:proofErr w:type="spellEnd"/>
      <w:r w:rsidRPr="00E66A47">
        <w:t>&lt;12</w:t>
      </w:r>
    </w:p>
    <w:p w14:paraId="25BF0FF0" w14:textId="5B20E00C" w:rsidR="00097DA5" w:rsidRPr="00E66A47" w:rsidRDefault="00097DA5" w:rsidP="00D22679">
      <w:pPr>
        <w:pStyle w:val="BodyTextIndent1"/>
      </w:pPr>
      <w:r w:rsidRPr="00E66A47">
        <w:t xml:space="preserve">Replace cage_12m=2 if cage_months_int≥12 and </w:t>
      </w:r>
      <w:proofErr w:type="spellStart"/>
      <w:r w:rsidRPr="00E66A47">
        <w:t>cage_months_int</w:t>
      </w:r>
      <w:proofErr w:type="spellEnd"/>
      <w:r w:rsidRPr="00E66A47">
        <w:t>&lt;24</w:t>
      </w:r>
    </w:p>
    <w:p w14:paraId="3FCB86ED" w14:textId="07CB99CA" w:rsidR="00097DA5" w:rsidRPr="00E66A47" w:rsidRDefault="00097DA5" w:rsidP="00D22679">
      <w:pPr>
        <w:pStyle w:val="BodyTextIndent1"/>
      </w:pPr>
      <w:r w:rsidRPr="00E66A47">
        <w:t xml:space="preserve">Replace cage_12m=3 if cage_months_int≥24 and </w:t>
      </w:r>
      <w:proofErr w:type="spellStart"/>
      <w:r w:rsidRPr="00E66A47">
        <w:t>cage_months_int</w:t>
      </w:r>
      <w:proofErr w:type="spellEnd"/>
      <w:r w:rsidRPr="00E66A47">
        <w:t>&lt;36</w:t>
      </w:r>
    </w:p>
    <w:p w14:paraId="23F0FEA4" w14:textId="541D28DB" w:rsidR="00097DA5" w:rsidRPr="00E66A47" w:rsidRDefault="00097DA5" w:rsidP="00D22679">
      <w:pPr>
        <w:pStyle w:val="BodyTextIndent1"/>
      </w:pPr>
      <w:r w:rsidRPr="00E66A47">
        <w:t xml:space="preserve">Replace cage_12m=4 if cage_months_int≥36 and </w:t>
      </w:r>
      <w:proofErr w:type="spellStart"/>
      <w:r w:rsidRPr="00E66A47">
        <w:t>cage_months_int</w:t>
      </w:r>
      <w:proofErr w:type="spellEnd"/>
      <w:r w:rsidRPr="00E66A47">
        <w:t>&lt;48</w:t>
      </w:r>
    </w:p>
    <w:p w14:paraId="31627E18" w14:textId="6C83DAC3" w:rsidR="00097DA5" w:rsidRPr="00E66A47" w:rsidRDefault="00097DA5" w:rsidP="00D22679">
      <w:pPr>
        <w:pStyle w:val="BodyTextIndent1"/>
      </w:pPr>
      <w:r w:rsidRPr="00E66A47">
        <w:t xml:space="preserve">Replace cage_12m=5 if cage_months_int≥48 and </w:t>
      </w:r>
      <w:proofErr w:type="spellStart"/>
      <w:r w:rsidRPr="00E66A47">
        <w:t>cage_months_int</w:t>
      </w:r>
      <w:proofErr w:type="spellEnd"/>
      <w:r w:rsidRPr="00E66A47">
        <w: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4" w:name="_Toc23753460"/>
      <w:r w:rsidRPr="00E66A47">
        <w:rPr>
          <w:sz w:val="22"/>
        </w:rPr>
        <w:t>Age category—</w:t>
      </w:r>
      <w:r w:rsidR="00A56534">
        <w:rPr>
          <w:sz w:val="22"/>
        </w:rPr>
        <w:t>6</w:t>
      </w:r>
      <w:r w:rsidRPr="00E66A47">
        <w:rPr>
          <w:sz w:val="22"/>
        </w:rPr>
        <w:t xml:space="preserve"> months</w:t>
      </w:r>
      <w:bookmarkEnd w:id="334"/>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proofErr w:type="spellStart"/>
            <w:r w:rsidRPr="000B0FCE">
              <w:rPr>
                <w:i/>
                <w:sz w:val="20"/>
                <w:szCs w:val="20"/>
              </w:rPr>
              <w:t>cage_months_int</w:t>
            </w:r>
            <w:proofErr w:type="spellEnd"/>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proofErr w:type="spellStart"/>
            <w:r w:rsidRPr="000B0FCE">
              <w:rPr>
                <w:i/>
                <w:sz w:val="20"/>
                <w:szCs w:val="20"/>
              </w:rPr>
              <w:t>cage_months_int</w:t>
            </w:r>
            <w:proofErr w:type="spellEnd"/>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proofErr w:type="spellStart"/>
            <w:r w:rsidRPr="000B0FCE">
              <w:rPr>
                <w:i/>
                <w:sz w:val="20"/>
                <w:szCs w:val="20"/>
              </w:rPr>
              <w:t>cage_months_int</w:t>
            </w:r>
            <w:proofErr w:type="spellEnd"/>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w:t>
      </w:r>
      <w:proofErr w:type="spellStart"/>
      <w:r w:rsidRPr="005862F9">
        <w:t>cage_months_int</w:t>
      </w:r>
      <w:proofErr w:type="spellEnd"/>
      <w:r w:rsidRPr="005862F9">
        <w: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w:t>
      </w:r>
      <w:proofErr w:type="spellStart"/>
      <w:r w:rsidRPr="005862F9">
        <w:t>cage_months_int</w:t>
      </w:r>
      <w:proofErr w:type="spellEnd"/>
      <w:r w:rsidRPr="005862F9">
        <w: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w:t>
      </w:r>
      <w:proofErr w:type="spellStart"/>
      <w:r w:rsidRPr="005862F9">
        <w:t>cage_months_int</w:t>
      </w:r>
      <w:proofErr w:type="spellEnd"/>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5" w:name="_Toc23753461"/>
      <w:r>
        <w:rPr>
          <w:sz w:val="22"/>
        </w:rPr>
        <w:t xml:space="preserve">Age category—0-23 </w:t>
      </w:r>
      <w:r w:rsidR="00406C64">
        <w:rPr>
          <w:sz w:val="22"/>
        </w:rPr>
        <w:t xml:space="preserve">months </w:t>
      </w:r>
      <w:r>
        <w:rPr>
          <w:sz w:val="22"/>
        </w:rPr>
        <w:t>and 24-59 months</w:t>
      </w:r>
      <w:bookmarkEnd w:id="335"/>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proofErr w:type="spellStart"/>
            <w:r w:rsidRPr="000B0FCE">
              <w:rPr>
                <w:i/>
                <w:sz w:val="20"/>
                <w:szCs w:val="20"/>
              </w:rPr>
              <w:t>cage_months_int</w:t>
            </w:r>
            <w:proofErr w:type="spellEnd"/>
            <w:r w:rsidRPr="000B0FCE">
              <w:rPr>
                <w:sz w:val="20"/>
                <w:szCs w:val="20"/>
              </w:rPr>
              <w:t xml:space="preserve"> variable, the </w:t>
            </w:r>
            <w:proofErr w:type="spellStart"/>
            <w:r>
              <w:rPr>
                <w:i/>
                <w:sz w:val="20"/>
                <w:szCs w:val="20"/>
              </w:rPr>
              <w:t>cnut_age</w:t>
            </w:r>
            <w:proofErr w:type="spellEnd"/>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proofErr w:type="spellStart"/>
            <w:r w:rsidRPr="000B0FCE">
              <w:rPr>
                <w:i/>
                <w:sz w:val="20"/>
                <w:szCs w:val="20"/>
              </w:rPr>
              <w:t>cage_months_int</w:t>
            </w:r>
            <w:proofErr w:type="spellEnd"/>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proofErr w:type="spellStart"/>
            <w:r w:rsidRPr="000B0FCE">
              <w:rPr>
                <w:i/>
                <w:sz w:val="20"/>
                <w:szCs w:val="20"/>
              </w:rPr>
              <w:t>cage_months_int</w:t>
            </w:r>
            <w:proofErr w:type="spellEnd"/>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proofErr w:type="spellStart"/>
            <w:r w:rsidRPr="000B0FCE">
              <w:rPr>
                <w:i/>
                <w:sz w:val="20"/>
                <w:szCs w:val="20"/>
              </w:rPr>
              <w:t>c</w:t>
            </w:r>
            <w:r>
              <w:rPr>
                <w:i/>
                <w:sz w:val="20"/>
                <w:szCs w:val="20"/>
              </w:rPr>
              <w:t>nut_</w:t>
            </w:r>
            <w:r w:rsidRPr="000B0FCE">
              <w:rPr>
                <w:i/>
                <w:sz w:val="20"/>
                <w:szCs w:val="20"/>
              </w:rPr>
              <w:t>age</w:t>
            </w:r>
            <w:proofErr w:type="spellEnd"/>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proofErr w:type="spellStart"/>
      <w:r w:rsidRPr="0044006B">
        <w:rPr>
          <w:i/>
        </w:rPr>
        <w:t>c</w:t>
      </w:r>
      <w:r>
        <w:rPr>
          <w:i/>
        </w:rPr>
        <w:t>nut_</w:t>
      </w:r>
      <w:r w:rsidRPr="0044006B">
        <w:rPr>
          <w:i/>
        </w:rPr>
        <w:t>age</w:t>
      </w:r>
      <w:proofErr w:type="spellEnd"/>
      <w:r w:rsidRPr="0044006B">
        <w:t>).</w:t>
      </w:r>
    </w:p>
    <w:p w14:paraId="65EDB9AF" w14:textId="6335AE65" w:rsidR="0044006B" w:rsidRPr="0044006B" w:rsidRDefault="0044006B" w:rsidP="00927542">
      <w:pPr>
        <w:pStyle w:val="BodyTextIndent1"/>
      </w:pPr>
      <w:r w:rsidRPr="0044006B">
        <w:t xml:space="preserve">Set </w:t>
      </w:r>
      <w:proofErr w:type="spellStart"/>
      <w:r w:rsidRPr="0044006B">
        <w:t>c</w:t>
      </w:r>
      <w:r>
        <w:t>nut_</w:t>
      </w:r>
      <w:r w:rsidRPr="0044006B">
        <w:t>age</w:t>
      </w:r>
      <w:proofErr w:type="spellEnd"/>
      <w:r w:rsidRPr="0044006B">
        <w:t>=missing</w:t>
      </w:r>
    </w:p>
    <w:p w14:paraId="6BF96782" w14:textId="176F3361" w:rsidR="0044006B" w:rsidRPr="0044006B" w:rsidRDefault="0044006B" w:rsidP="00927542">
      <w:pPr>
        <w:pStyle w:val="BodyTextIndent1"/>
      </w:pPr>
      <w:r w:rsidRPr="0044006B">
        <w:t xml:space="preserve">Replace </w:t>
      </w:r>
      <w:proofErr w:type="spellStart"/>
      <w:r w:rsidRPr="0044006B">
        <w:t>c</w:t>
      </w:r>
      <w:r>
        <w:t>nut_</w:t>
      </w:r>
      <w:r w:rsidRPr="0044006B">
        <w:t>age</w:t>
      </w:r>
      <w:proofErr w:type="spellEnd"/>
      <w:r w:rsidRPr="0044006B">
        <w:t xml:space="preserve">=1 cage_months_int≥6 and </w:t>
      </w:r>
      <w:proofErr w:type="spellStart"/>
      <w:r w:rsidRPr="0044006B">
        <w:t>cage_months_int</w:t>
      </w:r>
      <w:proofErr w:type="spellEnd"/>
      <w:r w:rsidRPr="0044006B">
        <w:t>&lt;12</w:t>
      </w:r>
    </w:p>
    <w:p w14:paraId="5A04C682" w14:textId="32562191" w:rsidR="0044006B" w:rsidRPr="0044006B" w:rsidRDefault="0044006B" w:rsidP="00927542">
      <w:pPr>
        <w:pStyle w:val="BodyTextIndent1"/>
      </w:pPr>
      <w:r w:rsidRPr="0044006B">
        <w:t xml:space="preserve">Replace </w:t>
      </w:r>
      <w:proofErr w:type="spellStart"/>
      <w:r w:rsidRPr="0044006B">
        <w:t>c</w:t>
      </w:r>
      <w:r>
        <w:t>but_</w:t>
      </w:r>
      <w:r w:rsidRPr="0044006B">
        <w:t>age</w:t>
      </w:r>
      <w:proofErr w:type="spellEnd"/>
      <w:r w:rsidRPr="0044006B">
        <w:t>=</w:t>
      </w:r>
      <w:r>
        <w:t>2</w:t>
      </w:r>
      <w:r w:rsidRPr="0044006B">
        <w:t xml:space="preserve"> if cage_months_int≥12 and </w:t>
      </w:r>
      <w:proofErr w:type="spellStart"/>
      <w:r w:rsidRPr="0044006B">
        <w:t>cage_months_int</w:t>
      </w:r>
      <w:proofErr w:type="spellEnd"/>
      <w:r w:rsidRPr="0044006B">
        <w: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6" w:name="_Toc23753462"/>
      <w:r w:rsidRPr="00E66A47">
        <w:rPr>
          <w:sz w:val="22"/>
        </w:rPr>
        <w:t>Caregiver’s education</w:t>
      </w:r>
      <w:bookmarkEnd w:id="336"/>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proofErr w:type="spellStart"/>
            <w:r w:rsidRPr="00D44586">
              <w:rPr>
                <w:i/>
                <w:sz w:val="20"/>
                <w:szCs w:val="20"/>
              </w:rPr>
              <w:t>edulevel</w:t>
            </w:r>
            <w:proofErr w:type="spellEnd"/>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proofErr w:type="spellStart"/>
            <w:r>
              <w:rPr>
                <w:i/>
                <w:sz w:val="20"/>
                <w:szCs w:val="20"/>
              </w:rPr>
              <w:t>edulevel</w:t>
            </w:r>
            <w:proofErr w:type="spellEnd"/>
            <w:r>
              <w:rPr>
                <w:i/>
                <w:sz w:val="20"/>
                <w:szCs w:val="20"/>
              </w:rPr>
              <w:t>,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proofErr w:type="spellStart"/>
            <w:r w:rsidRPr="000B0FCE">
              <w:rPr>
                <w:i/>
                <w:sz w:val="20"/>
                <w:szCs w:val="20"/>
              </w:rPr>
              <w:t>edu_cg</w:t>
            </w:r>
            <w:proofErr w:type="spellEnd"/>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proofErr w:type="spellStart"/>
      <w:r>
        <w:rPr>
          <w:i/>
        </w:rPr>
        <w:t>edu_cg</w:t>
      </w:r>
      <w:proofErr w:type="spellEnd"/>
      <w:r>
        <w:t>).</w:t>
      </w:r>
    </w:p>
    <w:p w14:paraId="66F6175F" w14:textId="77777777" w:rsidR="004701A9" w:rsidRDefault="00C512EB" w:rsidP="00D22679">
      <w:pPr>
        <w:pStyle w:val="BodyTextIndent1"/>
      </w:pPr>
      <w:r>
        <w:t>Set</w:t>
      </w:r>
      <w:r w:rsidRPr="005862F9">
        <w:t xml:space="preserve"> </w:t>
      </w:r>
      <w:proofErr w:type="spellStart"/>
      <w:r w:rsidRPr="005862F9">
        <w:t>edu_</w:t>
      </w:r>
      <w:r>
        <w:t>cg</w:t>
      </w:r>
      <w:proofErr w:type="spellEnd"/>
      <w:r w:rsidRPr="005862F9">
        <w:t>=</w:t>
      </w:r>
      <w:r w:rsidR="004701A9">
        <w:t>missing</w:t>
      </w:r>
    </w:p>
    <w:p w14:paraId="665FE411" w14:textId="1F2666D4" w:rsidR="00C512EB" w:rsidRPr="005862F9" w:rsidRDefault="004701A9" w:rsidP="00D22679">
      <w:pPr>
        <w:pStyle w:val="BodyTextIndent1"/>
      </w:pPr>
      <w:r>
        <w:t xml:space="preserve">Replace </w:t>
      </w:r>
      <w:proofErr w:type="spellStart"/>
      <w:r>
        <w:t>edu_cg</w:t>
      </w:r>
      <w:proofErr w:type="spellEnd"/>
      <w:r>
        <w:t>=</w:t>
      </w:r>
      <w:proofErr w:type="spellStart"/>
      <w:r w:rsidR="00C512EB" w:rsidRPr="005862F9">
        <w:t>edulevel</w:t>
      </w:r>
      <w:proofErr w:type="spellEnd"/>
      <w:r w:rsidR="00C512EB" w:rsidRPr="005862F9">
        <w:t xml:space="preserve">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7" w:name="_Toc23753463"/>
      <w:r>
        <w:lastRenderedPageBreak/>
        <w:t>Targete</w:t>
      </w:r>
      <w:r w:rsidR="00AE543E">
        <w:t>d</w:t>
      </w:r>
      <w:r>
        <w:t xml:space="preserve"> VCC producer</w:t>
      </w:r>
      <w:r w:rsidR="000E62D9" w:rsidRPr="00E66A47">
        <w:t>s</w:t>
      </w:r>
      <w:bookmarkEnd w:id="337"/>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proofErr w:type="spellStart"/>
      <w:r w:rsidRPr="006439EE">
        <w:rPr>
          <w:i/>
        </w:rPr>
        <w:t>hhmem_d</w:t>
      </w:r>
      <w:r>
        <w:rPr>
          <w:i/>
        </w:rPr>
        <w:t>j</w:t>
      </w:r>
      <w:proofErr w:type="spellEnd"/>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8" w:name="_Toc23753464"/>
      <w:r w:rsidRPr="00E66A47">
        <w:rPr>
          <w:sz w:val="22"/>
        </w:rPr>
        <w:t>Sex</w:t>
      </w:r>
      <w:bookmarkEnd w:id="338"/>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9" w:name="_Toc23753465"/>
      <w:r w:rsidRPr="00E66A47">
        <w:rPr>
          <w:sz w:val="22"/>
        </w:rPr>
        <w:t>Age category</w:t>
      </w:r>
      <w:bookmarkEnd w:id="339"/>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proofErr w:type="spellStart"/>
            <w:r w:rsidR="00137003">
              <w:rPr>
                <w:i/>
                <w:sz w:val="20"/>
                <w:szCs w:val="20"/>
              </w:rPr>
              <w:t>vcc</w:t>
            </w:r>
            <w:proofErr w:type="spellEnd"/>
            <w:r w:rsidR="00137003">
              <w:rPr>
                <w:i/>
                <w:sz w:val="20"/>
                <w:szCs w:val="20"/>
              </w:rPr>
              <w:t xml:space="preserve">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 xml:space="preserve">age, </w:t>
            </w:r>
            <w:proofErr w:type="spellStart"/>
            <w:r w:rsidRPr="007476D1">
              <w:rPr>
                <w:i/>
                <w:sz w:val="20"/>
                <w:szCs w:val="20"/>
              </w:rPr>
              <w:t>vcc</w:t>
            </w:r>
            <w:proofErr w:type="spellEnd"/>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proofErr w:type="spellStart"/>
            <w:r w:rsidRPr="007476D1">
              <w:rPr>
                <w:i/>
                <w:sz w:val="20"/>
                <w:szCs w:val="20"/>
              </w:rPr>
              <w:t>agegrp_vcc</w:t>
            </w:r>
            <w:proofErr w:type="spellEnd"/>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proofErr w:type="spellStart"/>
      <w:r w:rsidRPr="005D5768">
        <w:rPr>
          <w:i/>
        </w:rPr>
        <w:t>agegrp_</w:t>
      </w:r>
      <w:r w:rsidR="00D16F63" w:rsidRPr="000A2579">
        <w:rPr>
          <w:i/>
        </w:rPr>
        <w:t>vcc</w:t>
      </w:r>
      <w:proofErr w:type="spellEnd"/>
      <w:r w:rsidRPr="00E66A47">
        <w:t>).</w:t>
      </w:r>
    </w:p>
    <w:p w14:paraId="0278124A" w14:textId="3041382E" w:rsidR="00C675DC" w:rsidRPr="005D5768" w:rsidRDefault="00C675DC" w:rsidP="00D22679">
      <w:pPr>
        <w:pStyle w:val="BodyTextIndent1"/>
      </w:pPr>
      <w:r w:rsidRPr="005D5768">
        <w:t xml:space="preserve">Set </w:t>
      </w:r>
      <w:proofErr w:type="spellStart"/>
      <w:r w:rsidRPr="005D5768">
        <w:t>agegrp_</w:t>
      </w:r>
      <w:r w:rsidR="00D16F63">
        <w:t>vcc</w:t>
      </w:r>
      <w:proofErr w:type="spellEnd"/>
      <w:r w:rsidRPr="005D5768">
        <w:t xml:space="preserve">=1 if </w:t>
      </w:r>
      <w:r w:rsidR="00492B87">
        <w:t>age</w:t>
      </w:r>
      <w:r w:rsidRPr="005D5768">
        <w:t xml:space="preserve">≥15 and </w:t>
      </w:r>
      <w:r w:rsidR="00492B87">
        <w:t>age</w:t>
      </w:r>
      <w:r w:rsidRPr="005D5768">
        <w:t>≤19</w:t>
      </w:r>
      <w:r w:rsidR="00492B87">
        <w:t xml:space="preserve"> and </w:t>
      </w:r>
      <w:proofErr w:type="spellStart"/>
      <w:r w:rsidR="00492B87">
        <w:t>vcc</w:t>
      </w:r>
      <w:proofErr w:type="spellEnd"/>
      <w:r w:rsidR="00492B87">
        <w:t>=1</w:t>
      </w:r>
      <w:r w:rsidRPr="005D5768">
        <w:t xml:space="preserve">               </w:t>
      </w:r>
    </w:p>
    <w:p w14:paraId="5362613F" w14:textId="02350D3A"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=2 if </w:t>
      </w:r>
      <w:r w:rsidR="00492B87">
        <w:t>age</w:t>
      </w:r>
      <w:r w:rsidRPr="005D5768">
        <w:t xml:space="preserve">≥20 and </w:t>
      </w:r>
      <w:r w:rsidR="00492B87">
        <w:t>age</w:t>
      </w:r>
      <w:r w:rsidRPr="005D5768">
        <w:t xml:space="preserve">≤24 </w:t>
      </w:r>
      <w:r w:rsidR="00492B87">
        <w:t xml:space="preserve">and </w:t>
      </w:r>
      <w:proofErr w:type="spellStart"/>
      <w:r w:rsidR="00492B87">
        <w:t>vcc</w:t>
      </w:r>
      <w:proofErr w:type="spellEnd"/>
      <w:r w:rsidR="00492B87">
        <w:t>=1</w:t>
      </w:r>
      <w:r w:rsidRPr="005D5768">
        <w:t xml:space="preserve">              </w:t>
      </w:r>
    </w:p>
    <w:p w14:paraId="003988DB" w14:textId="176EAA09"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=3 if </w:t>
      </w:r>
      <w:r w:rsidR="00492B87">
        <w:t>age</w:t>
      </w:r>
      <w:r w:rsidRPr="005D5768">
        <w:t xml:space="preserve">≥25 and </w:t>
      </w:r>
      <w:r w:rsidR="00492B87">
        <w:t>age</w:t>
      </w:r>
      <w:r w:rsidRPr="005D5768">
        <w:t xml:space="preserve">≤29 </w:t>
      </w:r>
      <w:r w:rsidR="00492B87">
        <w:t xml:space="preserve">and </w:t>
      </w:r>
      <w:proofErr w:type="spellStart"/>
      <w:r w:rsidR="00492B87">
        <w:t>vcc</w:t>
      </w:r>
      <w:proofErr w:type="spellEnd"/>
      <w:r w:rsidR="00492B87">
        <w:t xml:space="preserve">=1 </w:t>
      </w:r>
      <w:r w:rsidRPr="005D5768">
        <w:t xml:space="preserve">              </w:t>
      </w:r>
    </w:p>
    <w:p w14:paraId="3A43F14E" w14:textId="42E6282D"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=4 if </w:t>
      </w:r>
      <w:r w:rsidR="00492B87">
        <w:t>age</w:t>
      </w:r>
      <w:r w:rsidRPr="005D5768">
        <w:t xml:space="preserve">≥30 and </w:t>
      </w:r>
      <w:r w:rsidR="00492B87">
        <w:t>age</w:t>
      </w:r>
      <w:r w:rsidRPr="005D5768">
        <w:t xml:space="preserve">≤34 </w:t>
      </w:r>
      <w:r w:rsidR="00492B87">
        <w:t xml:space="preserve">and </w:t>
      </w:r>
      <w:proofErr w:type="spellStart"/>
      <w:r w:rsidR="00492B87">
        <w:t>vcc</w:t>
      </w:r>
      <w:proofErr w:type="spellEnd"/>
      <w:r w:rsidR="00492B87">
        <w:t>=1</w:t>
      </w:r>
      <w:r w:rsidRPr="005D5768">
        <w:t xml:space="preserve">              </w:t>
      </w:r>
    </w:p>
    <w:p w14:paraId="5B8D1C92" w14:textId="2E2E82DF"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=5 if </w:t>
      </w:r>
      <w:r w:rsidR="00492B87">
        <w:t>age</w:t>
      </w:r>
      <w:r w:rsidRPr="005D5768">
        <w:t xml:space="preserve">≥35 and </w:t>
      </w:r>
      <w:r w:rsidR="00492B87">
        <w:t>age</w:t>
      </w:r>
      <w:r w:rsidRPr="005D5768">
        <w:t xml:space="preserve">≤39 </w:t>
      </w:r>
      <w:r w:rsidR="00492B87">
        <w:t xml:space="preserve">and </w:t>
      </w:r>
      <w:proofErr w:type="spellStart"/>
      <w:r w:rsidR="00492B87">
        <w:t>vcc</w:t>
      </w:r>
      <w:proofErr w:type="spellEnd"/>
      <w:r w:rsidR="00492B87">
        <w:t>=1</w:t>
      </w:r>
      <w:r w:rsidRPr="005D5768">
        <w:t xml:space="preserve">             </w:t>
      </w:r>
    </w:p>
    <w:p w14:paraId="4F8DF018" w14:textId="17FD91A8" w:rsidR="00C675DC" w:rsidRPr="005D5768"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=6 if </w:t>
      </w:r>
      <w:r w:rsidR="00492B87">
        <w:t>age</w:t>
      </w:r>
      <w:r w:rsidRPr="005D5768">
        <w:t xml:space="preserve">≥40 and </w:t>
      </w:r>
      <w:r w:rsidR="00492B87">
        <w:t>age</w:t>
      </w:r>
      <w:r w:rsidRPr="005D5768">
        <w:t xml:space="preserve">≤44 </w:t>
      </w:r>
      <w:r w:rsidR="00492B87">
        <w:t xml:space="preserve">and </w:t>
      </w:r>
      <w:proofErr w:type="spellStart"/>
      <w:r w:rsidR="00492B87">
        <w:t>vcc</w:t>
      </w:r>
      <w:proofErr w:type="spellEnd"/>
      <w:r w:rsidR="00492B87">
        <w:t>=1</w:t>
      </w:r>
      <w:r w:rsidRPr="005D5768">
        <w:t xml:space="preserve">              </w:t>
      </w:r>
    </w:p>
    <w:p w14:paraId="35CE594B" w14:textId="2A70257A" w:rsidR="00D16F63" w:rsidRDefault="00C675DC" w:rsidP="00D22679">
      <w:pPr>
        <w:pStyle w:val="BodyTextIndent1"/>
      </w:pPr>
      <w:r w:rsidRPr="000A2579">
        <w:t xml:space="preserve">Replace </w:t>
      </w:r>
      <w:proofErr w:type="spellStart"/>
      <w:r w:rsidRPr="000A2579">
        <w:t>agegrp_</w:t>
      </w:r>
      <w:r w:rsidR="00D16F63">
        <w:t>vcc</w:t>
      </w:r>
      <w:proofErr w:type="spellEnd"/>
      <w:r w:rsidRPr="005D5768">
        <w:t xml:space="preserve">=7 if </w:t>
      </w:r>
      <w:r w:rsidR="00492B87">
        <w:t>age</w:t>
      </w:r>
      <w:r w:rsidRPr="005D5768">
        <w:t xml:space="preserve">≥45 and </w:t>
      </w:r>
      <w:r w:rsidR="00492B87">
        <w:t>age</w:t>
      </w:r>
      <w:r w:rsidRPr="005D5768">
        <w:t xml:space="preserve">≤49 </w:t>
      </w:r>
      <w:r w:rsidR="00492B87">
        <w:t xml:space="preserve">and </w:t>
      </w:r>
      <w:proofErr w:type="spellStart"/>
      <w:r w:rsidR="00492B87">
        <w:t>vcc</w:t>
      </w:r>
      <w:proofErr w:type="spellEnd"/>
      <w:r w:rsidR="00492B87">
        <w:t>=1</w:t>
      </w:r>
      <w:r w:rsidRPr="005D5768">
        <w:t xml:space="preserve">             </w:t>
      </w:r>
    </w:p>
    <w:p w14:paraId="52287DA4" w14:textId="107AD70A" w:rsidR="00D16F63" w:rsidRPr="005862F9" w:rsidRDefault="00D16F63" w:rsidP="00D22679">
      <w:pPr>
        <w:pStyle w:val="BodyTextIndent1"/>
      </w:pPr>
      <w:r w:rsidRPr="005862F9">
        <w:t xml:space="preserve">Replace </w:t>
      </w:r>
      <w:proofErr w:type="spellStart"/>
      <w:r w:rsidRPr="005862F9">
        <w:t>agegrp_</w:t>
      </w:r>
      <w:r>
        <w:t>vcc</w:t>
      </w:r>
      <w:proofErr w:type="spellEnd"/>
      <w:r w:rsidRPr="005862F9">
        <w:t xml:space="preserve">=7 if </w:t>
      </w:r>
      <w:r w:rsidR="00492B87">
        <w:t>age</w:t>
      </w:r>
      <w:r w:rsidRPr="005862F9">
        <w:t>≥5</w:t>
      </w:r>
      <w:r>
        <w:t>0</w:t>
      </w:r>
      <w:r w:rsidRPr="005862F9">
        <w:t xml:space="preserve"> and </w:t>
      </w:r>
      <w:r w:rsidR="00492B87">
        <w:t>age</w:t>
      </w:r>
      <w:r>
        <w:t>≤54</w:t>
      </w:r>
      <w:r w:rsidRPr="005862F9">
        <w:t xml:space="preserve"> </w:t>
      </w:r>
      <w:r w:rsidR="00492B87">
        <w:t xml:space="preserve">and </w:t>
      </w:r>
      <w:proofErr w:type="spellStart"/>
      <w:r w:rsidR="00492B87">
        <w:t>vcc</w:t>
      </w:r>
      <w:proofErr w:type="spellEnd"/>
      <w:r w:rsidR="00492B87">
        <w:t>=1</w:t>
      </w:r>
      <w:r w:rsidRPr="005862F9">
        <w:t xml:space="preserve">             </w:t>
      </w:r>
    </w:p>
    <w:p w14:paraId="376363AF" w14:textId="6E37E3FA" w:rsidR="00D16F63" w:rsidRPr="005862F9" w:rsidRDefault="00D16F63" w:rsidP="00D22679">
      <w:pPr>
        <w:pStyle w:val="BodyTextIndent1"/>
      </w:pPr>
      <w:r w:rsidRPr="005862F9">
        <w:t xml:space="preserve">Replace </w:t>
      </w:r>
      <w:proofErr w:type="spellStart"/>
      <w:r w:rsidRPr="005862F9">
        <w:t>agegrp_</w:t>
      </w:r>
      <w:r>
        <w:t>vcc</w:t>
      </w:r>
      <w:proofErr w:type="spellEnd"/>
      <w:r w:rsidRPr="005862F9">
        <w:t xml:space="preserve">=7 if </w:t>
      </w:r>
      <w:r w:rsidR="00492B87">
        <w:t>age</w:t>
      </w:r>
      <w:r>
        <w:t>≥55</w:t>
      </w:r>
      <w:r w:rsidRPr="005862F9">
        <w:t xml:space="preserve"> and </w:t>
      </w:r>
      <w:r w:rsidR="00492B87">
        <w:t>age</w:t>
      </w:r>
      <w:r>
        <w:t>≤59</w:t>
      </w:r>
      <w:r w:rsidRPr="005862F9">
        <w:t xml:space="preserve"> </w:t>
      </w:r>
      <w:r w:rsidR="00492B87">
        <w:t xml:space="preserve">and </w:t>
      </w:r>
      <w:proofErr w:type="spellStart"/>
      <w:r w:rsidR="00492B87">
        <w:t>vcc</w:t>
      </w:r>
      <w:proofErr w:type="spellEnd"/>
      <w:r w:rsidR="00492B87">
        <w:t>=1</w:t>
      </w:r>
      <w:r w:rsidRPr="005862F9">
        <w:t xml:space="preserve">              </w:t>
      </w:r>
    </w:p>
    <w:p w14:paraId="1A0694E6" w14:textId="3C69BBB2" w:rsidR="00D16F63" w:rsidRPr="005862F9" w:rsidRDefault="00D16F63" w:rsidP="00D22679">
      <w:pPr>
        <w:pStyle w:val="BodyTextIndent1"/>
      </w:pPr>
      <w:r w:rsidRPr="005862F9">
        <w:t xml:space="preserve">Replace </w:t>
      </w:r>
      <w:proofErr w:type="spellStart"/>
      <w:r w:rsidRPr="005862F9">
        <w:t>agegrp_</w:t>
      </w:r>
      <w:r>
        <w:t>vcc</w:t>
      </w:r>
      <w:proofErr w:type="spellEnd"/>
      <w:r w:rsidRPr="005862F9">
        <w:t xml:space="preserve">=7 if </w:t>
      </w:r>
      <w:r w:rsidR="00492B87">
        <w:t>age</w:t>
      </w:r>
      <w:r>
        <w:t>≥60</w:t>
      </w:r>
      <w:r w:rsidRPr="005862F9">
        <w:t xml:space="preserve"> and </w:t>
      </w:r>
      <w:r w:rsidR="00492B87">
        <w:t>age</w:t>
      </w:r>
      <w:r>
        <w:t>≤95</w:t>
      </w:r>
      <w:r w:rsidR="00492B87" w:rsidRPr="00492B87">
        <w:t xml:space="preserve"> </w:t>
      </w:r>
      <w:r w:rsidR="00492B87">
        <w:t xml:space="preserve">and </w:t>
      </w:r>
      <w:proofErr w:type="spellStart"/>
      <w:r w:rsidR="00492B87">
        <w:t>vcc</w:t>
      </w:r>
      <w:proofErr w:type="spellEnd"/>
      <w:r w:rsidR="00492B87">
        <w:t>=1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40" w:name="_Toc23753466"/>
      <w:r w:rsidRPr="00E66A47">
        <w:rPr>
          <w:sz w:val="22"/>
        </w:rPr>
        <w:t>Youth</w:t>
      </w:r>
      <w:bookmarkEnd w:id="340"/>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proofErr w:type="spellStart"/>
            <w:r w:rsidR="00137003">
              <w:rPr>
                <w:i/>
                <w:sz w:val="20"/>
                <w:szCs w:val="20"/>
              </w:rPr>
              <w:t>vcc</w:t>
            </w:r>
            <w:proofErr w:type="spellEnd"/>
            <w:r w:rsidR="00137003">
              <w:rPr>
                <w:i/>
                <w:sz w:val="20"/>
                <w:szCs w:val="20"/>
              </w:rPr>
              <w:t xml:space="preserve">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proofErr w:type="spellStart"/>
            <w:r w:rsidRPr="00137003">
              <w:rPr>
                <w:i/>
                <w:sz w:val="20"/>
                <w:szCs w:val="20"/>
              </w:rPr>
              <w:t>vcc</w:t>
            </w:r>
            <w:proofErr w:type="spellEnd"/>
            <w:r w:rsidRPr="00137003">
              <w:rPr>
                <w:i/>
                <w:sz w:val="20"/>
                <w:szCs w:val="20"/>
              </w:rPr>
              <w:t>,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proofErr w:type="spellStart"/>
            <w:r w:rsidRPr="00137003">
              <w:rPr>
                <w:i/>
                <w:sz w:val="20"/>
                <w:szCs w:val="20"/>
              </w:rPr>
              <w:t>youth_vcc</w:t>
            </w:r>
            <w:proofErr w:type="spellEnd"/>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proofErr w:type="spellStart"/>
      <w:r>
        <w:rPr>
          <w:i/>
        </w:rPr>
        <w:t>youth</w:t>
      </w:r>
      <w:r w:rsidRPr="005862F9">
        <w:rPr>
          <w:i/>
        </w:rPr>
        <w:t>_</w:t>
      </w:r>
      <w:r>
        <w:rPr>
          <w:i/>
        </w:rPr>
        <w:t>vcc</w:t>
      </w:r>
      <w:proofErr w:type="spellEnd"/>
      <w:r w:rsidRPr="005862F9">
        <w:t>).</w:t>
      </w:r>
    </w:p>
    <w:p w14:paraId="55B2DF1F" w14:textId="63B5CDD2" w:rsidR="0002379B" w:rsidRPr="005862F9" w:rsidRDefault="0002379B" w:rsidP="00D22679">
      <w:pPr>
        <w:pStyle w:val="BodyTextIndent1"/>
      </w:pPr>
      <w:r>
        <w:t xml:space="preserve">Set </w:t>
      </w:r>
      <w:proofErr w:type="spellStart"/>
      <w:r w:rsidRPr="005862F9">
        <w:t>youth_</w:t>
      </w:r>
      <w:r>
        <w:t>vcc</w:t>
      </w:r>
      <w:proofErr w:type="spellEnd"/>
      <w:r w:rsidRPr="005862F9">
        <w:t>=missing</w:t>
      </w:r>
    </w:p>
    <w:p w14:paraId="4A2687F2" w14:textId="4BB56092" w:rsidR="0002379B" w:rsidRPr="005862F9" w:rsidRDefault="0002379B" w:rsidP="00D22679">
      <w:pPr>
        <w:pStyle w:val="BodyTextIndent1"/>
      </w:pPr>
      <w:r>
        <w:t>R</w:t>
      </w:r>
      <w:r w:rsidRPr="005862F9">
        <w:t xml:space="preserve">eplace </w:t>
      </w:r>
      <w:proofErr w:type="spellStart"/>
      <w:r w:rsidRPr="005862F9">
        <w:t>youth_</w:t>
      </w:r>
      <w:r>
        <w:t>vcc</w:t>
      </w:r>
      <w:proofErr w:type="spellEnd"/>
      <w:r w:rsidRPr="005862F9">
        <w:t xml:space="preserve">=0 if </w:t>
      </w:r>
      <w:proofErr w:type="spellStart"/>
      <w:r>
        <w:t>vcc</w:t>
      </w:r>
      <w:proofErr w:type="spellEnd"/>
      <w:r w:rsidRPr="005862F9">
        <w:t>=1</w:t>
      </w:r>
    </w:p>
    <w:p w14:paraId="433A2708" w14:textId="46E4E127" w:rsidR="0002379B" w:rsidRDefault="0002379B" w:rsidP="00D22679">
      <w:pPr>
        <w:pStyle w:val="BodyTextIndent1"/>
      </w:pPr>
      <w:r>
        <w:t>R</w:t>
      </w:r>
      <w:r w:rsidRPr="005862F9">
        <w:t xml:space="preserve">eplace </w:t>
      </w:r>
      <w:proofErr w:type="spellStart"/>
      <w:r w:rsidRPr="005862F9">
        <w:t>youth_</w:t>
      </w:r>
      <w:r>
        <w:t>vcc</w:t>
      </w:r>
      <w:proofErr w:type="spellEnd"/>
      <w:r w:rsidRPr="005862F9">
        <w:t xml:space="preserve">=1 if </w:t>
      </w:r>
      <w:proofErr w:type="spellStart"/>
      <w:r>
        <w:t>vcc</w:t>
      </w:r>
      <w:proofErr w:type="spellEnd"/>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41" w:name="_Toc23753467"/>
      <w:r w:rsidRPr="00E66A47">
        <w:rPr>
          <w:sz w:val="22"/>
        </w:rPr>
        <w:t>Education</w:t>
      </w:r>
      <w:bookmarkEnd w:id="341"/>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proofErr w:type="spellStart"/>
            <w:r w:rsidRPr="00137003">
              <w:rPr>
                <w:i/>
                <w:sz w:val="20"/>
                <w:szCs w:val="20"/>
              </w:rPr>
              <w:t>vcc</w:t>
            </w:r>
            <w:proofErr w:type="spellEnd"/>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proofErr w:type="spellStart"/>
            <w:r w:rsidRPr="00137003">
              <w:rPr>
                <w:i/>
                <w:sz w:val="20"/>
                <w:szCs w:val="20"/>
              </w:rPr>
              <w:t>edulevel</w:t>
            </w:r>
            <w:proofErr w:type="spellEnd"/>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proofErr w:type="spellStart"/>
            <w:r w:rsidRPr="00137003">
              <w:rPr>
                <w:i/>
                <w:sz w:val="20"/>
                <w:szCs w:val="20"/>
              </w:rPr>
              <w:t>edulevel</w:t>
            </w:r>
            <w:proofErr w:type="spellEnd"/>
            <w:r w:rsidRPr="00137003">
              <w:rPr>
                <w:i/>
                <w:sz w:val="20"/>
                <w:szCs w:val="20"/>
              </w:rPr>
              <w:t xml:space="preserve">, </w:t>
            </w:r>
            <w:proofErr w:type="spellStart"/>
            <w:r w:rsidRPr="00137003">
              <w:rPr>
                <w:i/>
                <w:sz w:val="20"/>
                <w:szCs w:val="20"/>
              </w:rPr>
              <w:t>vcc</w:t>
            </w:r>
            <w:proofErr w:type="spellEnd"/>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proofErr w:type="spellStart"/>
            <w:r w:rsidRPr="00137003">
              <w:rPr>
                <w:i/>
                <w:sz w:val="20"/>
                <w:szCs w:val="20"/>
              </w:rPr>
              <w:t>edu_vcc</w:t>
            </w:r>
            <w:proofErr w:type="spellEnd"/>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proofErr w:type="spellStart"/>
      <w:r>
        <w:rPr>
          <w:i/>
        </w:rPr>
        <w:t>edu_vcc</w:t>
      </w:r>
      <w:proofErr w:type="spellEnd"/>
      <w:r>
        <w:t>).</w:t>
      </w:r>
    </w:p>
    <w:p w14:paraId="08F8443F" w14:textId="29698486" w:rsidR="0002379B" w:rsidRDefault="0002379B" w:rsidP="00D22679">
      <w:pPr>
        <w:pStyle w:val="BodyTextIndent1"/>
      </w:pPr>
      <w:r>
        <w:t>Set</w:t>
      </w:r>
      <w:r w:rsidRPr="005862F9">
        <w:t xml:space="preserve"> </w:t>
      </w:r>
      <w:proofErr w:type="spellStart"/>
      <w:r w:rsidRPr="005862F9">
        <w:t>edu_</w:t>
      </w:r>
      <w:r>
        <w:t>vcc</w:t>
      </w:r>
      <w:proofErr w:type="spellEnd"/>
      <w:r>
        <w:t>=</w:t>
      </w:r>
      <w:proofErr w:type="spellStart"/>
      <w:r>
        <w:t>edulevel</w:t>
      </w:r>
      <w:proofErr w:type="spellEnd"/>
      <w:r>
        <w:t xml:space="preserve"> if </w:t>
      </w:r>
      <w:proofErr w:type="spellStart"/>
      <w:r>
        <w:t>vcc</w:t>
      </w:r>
      <w:proofErr w:type="spellEnd"/>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2" w:name="_Toc23753468"/>
      <w:r w:rsidRPr="00E66A47">
        <w:rPr>
          <w:sz w:val="22"/>
        </w:rPr>
        <w:t>Commodity</w:t>
      </w:r>
      <w:bookmarkEnd w:id="342"/>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proofErr w:type="spellStart"/>
            <w:r>
              <w:rPr>
                <w:i/>
                <w:sz w:val="20"/>
                <w:szCs w:val="20"/>
              </w:rPr>
              <w:t>vcc</w:t>
            </w:r>
            <w:proofErr w:type="spellEnd"/>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proofErr w:type="spellStart"/>
            <w:r w:rsidRPr="007476D1">
              <w:rPr>
                <w:sz w:val="20"/>
                <w:szCs w:val="20"/>
              </w:rPr>
              <w:t>vcc</w:t>
            </w:r>
            <w:proofErr w:type="spellEnd"/>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proofErr w:type="spellStart"/>
            <w:r w:rsidRPr="007476D1">
              <w:rPr>
                <w:i/>
                <w:sz w:val="20"/>
                <w:szCs w:val="20"/>
              </w:rPr>
              <w:t>vcc_maize</w:t>
            </w:r>
            <w:proofErr w:type="spellEnd"/>
            <w:r w:rsidRPr="007476D1">
              <w:rPr>
                <w:i/>
                <w:sz w:val="20"/>
                <w:szCs w:val="20"/>
              </w:rPr>
              <w:t xml:space="preserve">, </w:t>
            </w:r>
            <w:proofErr w:type="spellStart"/>
            <w:r w:rsidRPr="007476D1">
              <w:rPr>
                <w:i/>
                <w:sz w:val="20"/>
                <w:szCs w:val="20"/>
              </w:rPr>
              <w:t>vcc_millet</w:t>
            </w:r>
            <w:proofErr w:type="spellEnd"/>
            <w:r w:rsidRPr="007476D1">
              <w:rPr>
                <w:i/>
                <w:sz w:val="20"/>
                <w:szCs w:val="20"/>
              </w:rPr>
              <w:t xml:space="preserve">, </w:t>
            </w:r>
            <w:proofErr w:type="spellStart"/>
            <w:r w:rsidRPr="007476D1">
              <w:rPr>
                <w:i/>
                <w:sz w:val="20"/>
                <w:szCs w:val="20"/>
              </w:rPr>
              <w:t>vcc_okra</w:t>
            </w:r>
            <w:proofErr w:type="spellEnd"/>
            <w:r w:rsidRPr="007476D1">
              <w:rPr>
                <w:i/>
                <w:sz w:val="20"/>
                <w:szCs w:val="20"/>
              </w:rPr>
              <w:t xml:space="preserve">, </w:t>
            </w:r>
            <w:proofErr w:type="spellStart"/>
            <w:r w:rsidRPr="007476D1">
              <w:rPr>
                <w:i/>
                <w:sz w:val="20"/>
                <w:szCs w:val="20"/>
              </w:rPr>
              <w:t>vcc_sheep</w:t>
            </w:r>
            <w:proofErr w:type="spellEnd"/>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proofErr w:type="spellStart"/>
      <w:r>
        <w:rPr>
          <w:i/>
        </w:rPr>
        <w:t>vcc_maize</w:t>
      </w:r>
      <w:proofErr w:type="spellEnd"/>
      <w:r>
        <w:t xml:space="preserve">). </w:t>
      </w:r>
    </w:p>
    <w:p w14:paraId="7E8CF8C7" w14:textId="77777777" w:rsidR="00F55084" w:rsidRDefault="00F55084" w:rsidP="00D22679">
      <w:pPr>
        <w:pStyle w:val="BodyTextIndent1"/>
      </w:pPr>
      <w:r>
        <w:t xml:space="preserve">Set </w:t>
      </w:r>
      <w:proofErr w:type="spellStart"/>
      <w:r>
        <w:t>vcc</w:t>
      </w:r>
      <w:r w:rsidRPr="00903F24">
        <w:t>_</w:t>
      </w:r>
      <w:r>
        <w:t>maize</w:t>
      </w:r>
      <w:proofErr w:type="spellEnd"/>
      <w:r w:rsidRPr="00903F24">
        <w:t>=</w:t>
      </w:r>
      <w:r>
        <w:t>0</w:t>
      </w:r>
    </w:p>
    <w:p w14:paraId="0130EE3F" w14:textId="77777777" w:rsidR="00F55084" w:rsidRDefault="00F55084" w:rsidP="00D22679">
      <w:pPr>
        <w:pStyle w:val="BodyTextIndent1"/>
      </w:pPr>
      <w:r>
        <w:t xml:space="preserve">Replace </w:t>
      </w:r>
      <w:proofErr w:type="spellStart"/>
      <w:r>
        <w:t>vcc</w:t>
      </w:r>
      <w:r w:rsidRPr="00903F24">
        <w:t>_</w:t>
      </w:r>
      <w:r>
        <w:t>maize</w:t>
      </w:r>
      <w:proofErr w:type="spellEnd"/>
      <w:r>
        <w:t>=1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proofErr w:type="spellStart"/>
      <w:r w:rsidRPr="00D22679">
        <w:rPr>
          <w:i/>
        </w:rPr>
        <w:t>vcc_millet</w:t>
      </w:r>
      <w:proofErr w:type="spellEnd"/>
      <w:r w:rsidRPr="00D22679">
        <w:t xml:space="preserve">). </w:t>
      </w:r>
    </w:p>
    <w:p w14:paraId="08A72D2F" w14:textId="77777777" w:rsidR="00F55084" w:rsidRDefault="00F55084" w:rsidP="00D22679">
      <w:pPr>
        <w:pStyle w:val="BodyTextIndent1"/>
      </w:pPr>
      <w:r>
        <w:t xml:space="preserve">Set </w:t>
      </w:r>
      <w:proofErr w:type="spellStart"/>
      <w:r>
        <w:t>vcc</w:t>
      </w:r>
      <w:r w:rsidRPr="00903F24">
        <w:t>_</w:t>
      </w:r>
      <w:r>
        <w:t>millet</w:t>
      </w:r>
      <w:proofErr w:type="spellEnd"/>
      <w:r w:rsidRPr="00903F24">
        <w:t>=</w:t>
      </w:r>
      <w:r>
        <w:t>0</w:t>
      </w:r>
    </w:p>
    <w:p w14:paraId="107D0964" w14:textId="77777777" w:rsidR="00F55084" w:rsidRDefault="00F55084" w:rsidP="00D22679">
      <w:pPr>
        <w:pStyle w:val="BodyTextIndent1"/>
      </w:pPr>
      <w:r>
        <w:t xml:space="preserve">Replace </w:t>
      </w:r>
      <w:proofErr w:type="spellStart"/>
      <w:r>
        <w:t>vcc</w:t>
      </w:r>
      <w:r w:rsidRPr="00903F24">
        <w:t>_</w:t>
      </w:r>
      <w:r>
        <w:t>millet</w:t>
      </w:r>
      <w:proofErr w:type="spellEnd"/>
      <w:r>
        <w: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proofErr w:type="spellStart"/>
      <w:r>
        <w:rPr>
          <w:i/>
        </w:rPr>
        <w:t>vcc_okra</w:t>
      </w:r>
      <w:proofErr w:type="spellEnd"/>
      <w:r>
        <w:t xml:space="preserve">). </w:t>
      </w:r>
    </w:p>
    <w:p w14:paraId="764F4311" w14:textId="77777777" w:rsidR="00F55084" w:rsidRDefault="00F55084" w:rsidP="00D22679">
      <w:pPr>
        <w:pStyle w:val="BodyTextIndent1"/>
      </w:pPr>
      <w:r>
        <w:t xml:space="preserve">Set </w:t>
      </w:r>
      <w:proofErr w:type="spellStart"/>
      <w:r>
        <w:t>vcc</w:t>
      </w:r>
      <w:r w:rsidRPr="00903F24">
        <w:t>_</w:t>
      </w:r>
      <w:r>
        <w:t>okra</w:t>
      </w:r>
      <w:proofErr w:type="spellEnd"/>
      <w:r w:rsidRPr="00903F24">
        <w:t>=</w:t>
      </w:r>
      <w:r>
        <w:t>0</w:t>
      </w:r>
    </w:p>
    <w:p w14:paraId="59CCE95F" w14:textId="77777777" w:rsidR="00F55084" w:rsidRDefault="00F55084" w:rsidP="00D22679">
      <w:pPr>
        <w:pStyle w:val="BodyTextIndent1"/>
      </w:pPr>
      <w:r>
        <w:t xml:space="preserve">Replace </w:t>
      </w:r>
      <w:proofErr w:type="spellStart"/>
      <w:r>
        <w:t>vcc</w:t>
      </w:r>
      <w:r w:rsidRPr="00903F24">
        <w:t>_</w:t>
      </w:r>
      <w:r>
        <w:t>okra</w:t>
      </w:r>
      <w:proofErr w:type="spellEnd"/>
      <w:r>
        <w:t>=1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proofErr w:type="spellStart"/>
      <w:r>
        <w:rPr>
          <w:i/>
        </w:rPr>
        <w:t>vcc_sheep</w:t>
      </w:r>
      <w:proofErr w:type="spellEnd"/>
      <w:r>
        <w:t xml:space="preserve">). </w:t>
      </w:r>
    </w:p>
    <w:p w14:paraId="2A45959D" w14:textId="77777777" w:rsidR="00F55084" w:rsidRDefault="00F55084" w:rsidP="00D22679">
      <w:pPr>
        <w:pStyle w:val="BodyTextIndent1"/>
      </w:pPr>
      <w:r>
        <w:t xml:space="preserve">Set </w:t>
      </w:r>
      <w:proofErr w:type="spellStart"/>
      <w:r>
        <w:t>vcc</w:t>
      </w:r>
      <w:r w:rsidRPr="00903F24">
        <w:t>_</w:t>
      </w:r>
      <w:r>
        <w:t>sheep</w:t>
      </w:r>
      <w:proofErr w:type="spellEnd"/>
      <w:r w:rsidRPr="00903F24">
        <w:t>=</w:t>
      </w:r>
      <w:r>
        <w:t>0</w:t>
      </w:r>
    </w:p>
    <w:p w14:paraId="4A8971B0" w14:textId="77777777" w:rsidR="00F55084" w:rsidRDefault="00F55084" w:rsidP="00D22679">
      <w:pPr>
        <w:pStyle w:val="BodyTextIndent1"/>
      </w:pPr>
      <w:r>
        <w:t xml:space="preserve">Replace </w:t>
      </w:r>
      <w:proofErr w:type="spellStart"/>
      <w:r>
        <w:t>vcc</w:t>
      </w:r>
      <w:r w:rsidRPr="00903F24">
        <w:t>_</w:t>
      </w:r>
      <w:r>
        <w:t>sheep</w:t>
      </w:r>
      <w:proofErr w:type="spellEnd"/>
      <w:r>
        <w:t>=1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5"/>
          <w:pgSz w:w="12240" w:h="15840" w:code="1"/>
          <w:pgMar w:top="1440" w:right="1440" w:bottom="1440" w:left="1440" w:header="720" w:footer="720" w:gutter="0"/>
          <w:cols w:space="720"/>
          <w:docGrid w:linePitch="360"/>
        </w:sectPr>
      </w:pPr>
    </w:p>
    <w:p w14:paraId="79550F5A" w14:textId="77777777" w:rsidR="00181A00" w:rsidRDefault="00FB3DB9" w:rsidP="00FB3DB9">
      <w:pPr>
        <w:pStyle w:val="Sectiontitle"/>
        <w:jc w:val="center"/>
      </w:pPr>
      <w:bookmarkStart w:id="343" w:name="_Toc23753469"/>
      <w:r>
        <w:lastRenderedPageBreak/>
        <w:t>Part</w:t>
      </w:r>
      <w:r w:rsidRPr="00FE42A9">
        <w:t xml:space="preserve"> </w:t>
      </w:r>
      <w:r>
        <w:t>I</w:t>
      </w:r>
      <w:r w:rsidRPr="00FE42A9">
        <w:t>I</w:t>
      </w:r>
      <w:r>
        <w:t>.</w:t>
      </w:r>
      <w:bookmarkEnd w:id="343"/>
      <w:r>
        <w:t xml:space="preserve"> </w:t>
      </w:r>
    </w:p>
    <w:p w14:paraId="5789FBA6" w14:textId="4F3AF1B2" w:rsidR="00FB3DB9" w:rsidRPr="00FE42A9" w:rsidRDefault="00FB3DB9" w:rsidP="00FB3DB9">
      <w:pPr>
        <w:pStyle w:val="Sectiontitle"/>
        <w:jc w:val="center"/>
      </w:pPr>
      <w:bookmarkStart w:id="344" w:name="_Toc23753470"/>
      <w:r>
        <w:t>INDICATORS</w:t>
      </w:r>
      <w:bookmarkEnd w:id="344"/>
    </w:p>
    <w:p w14:paraId="5FDDB588" w14:textId="77777777" w:rsidR="00FB3DB9" w:rsidRDefault="00FB3DB9" w:rsidP="00AA17CF">
      <w:pPr>
        <w:pStyle w:val="BodyText"/>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5" w:name="_Toc23753471"/>
      <w:r>
        <w:lastRenderedPageBreak/>
        <w:t>D</w:t>
      </w:r>
      <w:r w:rsidR="00003496">
        <w:t xml:space="preserve">emographic </w:t>
      </w:r>
      <w:r>
        <w:t>indicators</w:t>
      </w:r>
      <w:bookmarkEnd w:id="345"/>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6" w:name="_Toc513726468"/>
      <w:bookmarkStart w:id="347" w:name="_Toc526973549"/>
      <w:bookmarkStart w:id="348" w:name="_Toc527234074"/>
      <w:bookmarkStart w:id="349" w:name="DMO_VAR"/>
      <w:bookmarkStart w:id="350" w:name="_Hlk3808259"/>
    </w:p>
    <w:p w14:paraId="12312EBA" w14:textId="462E22CE" w:rsidR="00C970C9" w:rsidRPr="005D715A" w:rsidRDefault="00C970C9" w:rsidP="00927542">
      <w:pPr>
        <w:pStyle w:val="Heading2"/>
        <w:numPr>
          <w:ilvl w:val="1"/>
          <w:numId w:val="238"/>
        </w:numPr>
        <w:ind w:hanging="720"/>
      </w:pPr>
      <w:bookmarkStart w:id="351" w:name="_Toc23753472"/>
      <w:r w:rsidRPr="005D715A">
        <w:t>H</w:t>
      </w:r>
      <w:bookmarkEnd w:id="346"/>
      <w:r w:rsidRPr="005D715A">
        <w:t>ousehold</w:t>
      </w:r>
      <w:r>
        <w:t xml:space="preserve"> </w:t>
      </w:r>
      <w:r w:rsidRPr="005D715A">
        <w:t>demographic</w:t>
      </w:r>
      <w:r>
        <w:t xml:space="preserve"> characteristics</w:t>
      </w:r>
      <w:bookmarkEnd w:id="347"/>
      <w:bookmarkEnd w:id="348"/>
      <w:bookmarkEnd w:id="349"/>
      <w:bookmarkEnd w:id="350"/>
      <w:bookmarkEnd w:id="351"/>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52" w:name="_Toc23753473"/>
      <w:bookmarkStart w:id="353" w:name="_Toc513726469"/>
      <w:bookmarkStart w:id="354" w:name="_Toc526973550"/>
      <w:bookmarkStart w:id="355" w:name="_Toc527234075"/>
      <w:r>
        <w:t>Mean household size</w:t>
      </w:r>
      <w:bookmarkEnd w:id="352"/>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proofErr w:type="spellStart"/>
            <w:r w:rsidRPr="00A1719D">
              <w:rPr>
                <w:rFonts w:asciiTheme="majorHAnsi" w:hAnsiTheme="majorHAnsi"/>
                <w:i/>
                <w:sz w:val="20"/>
                <w:szCs w:val="20"/>
              </w:rPr>
              <w:t>hhsize_dj</w:t>
            </w:r>
            <w:proofErr w:type="spellEnd"/>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hhsize_dj</w:t>
            </w:r>
            <w:proofErr w:type="spellEnd"/>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proofErr w:type="spellStart"/>
      <w:r w:rsidR="00BA2704">
        <w:rPr>
          <w:i/>
        </w:rPr>
        <w:t>hhsize_</w:t>
      </w:r>
      <w:r w:rsidR="00BA2704" w:rsidRPr="006928C4">
        <w:t>dj</w:t>
      </w:r>
      <w:proofErr w:type="spellEnd"/>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proofErr w:type="spellStart"/>
      <w:r>
        <w:lastRenderedPageBreak/>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056B973" w14:textId="1C540DBA" w:rsidR="00BA2704" w:rsidRDefault="00BA2704" w:rsidP="00C80E9A">
      <w:pPr>
        <w:pStyle w:val="BodyTextIndent1"/>
      </w:pPr>
      <w:proofErr w:type="spellStart"/>
      <w:r>
        <w:t>Svy</w:t>
      </w:r>
      <w:proofErr w:type="spellEnd"/>
      <w:r>
        <w:t xml:space="preserve">: mean </w:t>
      </w:r>
      <w:proofErr w:type="spellStart"/>
      <w:r>
        <w:t>hhsize_dj</w:t>
      </w:r>
      <w:proofErr w:type="spellEnd"/>
    </w:p>
    <w:p w14:paraId="7B2833A1" w14:textId="7D75E683" w:rsidR="00BA2704" w:rsidRDefault="00BA2704" w:rsidP="00C80E9A">
      <w:pPr>
        <w:pStyle w:val="BodyTextIndent1"/>
      </w:pPr>
      <w:proofErr w:type="spellStart"/>
      <w:r>
        <w:t>Svy</w:t>
      </w:r>
      <w:proofErr w:type="spellEnd"/>
      <w:r>
        <w:t xml:space="preserve">: mean </w:t>
      </w:r>
      <w:proofErr w:type="spellStart"/>
      <w:r>
        <w:t>hhsize_dj</w:t>
      </w:r>
      <w:proofErr w:type="spellEnd"/>
      <w:r>
        <w:t>, over(</w:t>
      </w:r>
      <w:proofErr w:type="spellStart"/>
      <w:r>
        <w:t>genhhtype</w:t>
      </w:r>
      <w:r w:rsidR="00B75711">
        <w:t>_dj</w:t>
      </w:r>
      <w:proofErr w:type="spellEnd"/>
      <w:r>
        <w:t>)</w:t>
      </w:r>
    </w:p>
    <w:p w14:paraId="32AA5283" w14:textId="5F129E08" w:rsidR="00C970C9" w:rsidRPr="005D715A" w:rsidRDefault="00C970C9" w:rsidP="00927542">
      <w:pPr>
        <w:pStyle w:val="Heading3"/>
        <w:numPr>
          <w:ilvl w:val="2"/>
          <w:numId w:val="238"/>
        </w:numPr>
        <w:ind w:left="2160" w:right="288"/>
      </w:pPr>
      <w:bookmarkStart w:id="356" w:name="_Toc17731586"/>
      <w:bookmarkStart w:id="357" w:name="_Toc17980352"/>
      <w:bookmarkStart w:id="358" w:name="_Toc17989795"/>
      <w:bookmarkStart w:id="359" w:name="_Toc18064824"/>
      <w:bookmarkStart w:id="360" w:name="_Toc23753474"/>
      <w:bookmarkStart w:id="361" w:name="_Toc513726470"/>
      <w:bookmarkStart w:id="362" w:name="_Toc526973551"/>
      <w:bookmarkStart w:id="363" w:name="_Toc527234076"/>
      <w:bookmarkEnd w:id="353"/>
      <w:bookmarkEnd w:id="354"/>
      <w:bookmarkEnd w:id="355"/>
      <w:bookmarkEnd w:id="356"/>
      <w:bookmarkEnd w:id="357"/>
      <w:bookmarkEnd w:id="358"/>
      <w:bookmarkEnd w:id="359"/>
      <w:r>
        <w:t xml:space="preserve">Mean </w:t>
      </w:r>
      <w:r w:rsidRPr="005D715A">
        <w:t xml:space="preserve">number of </w:t>
      </w:r>
      <w:r>
        <w:t>adult male household members</w:t>
      </w:r>
      <w:bookmarkEnd w:id="360"/>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proofErr w:type="spellStart"/>
            <w:r w:rsidR="00A1719D" w:rsidRPr="00A1719D">
              <w:rPr>
                <w:rFonts w:asciiTheme="majorHAnsi" w:hAnsiTheme="majorHAnsi"/>
                <w:i/>
                <w:sz w:val="20"/>
                <w:szCs w:val="20"/>
              </w:rPr>
              <w:t>adult_mdj</w:t>
            </w:r>
            <w:proofErr w:type="spellEnd"/>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nadult_mdj</w:t>
            </w:r>
            <w:proofErr w:type="spellEnd"/>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proofErr w:type="spellStart"/>
      <w:r w:rsidR="00BD5F11" w:rsidRPr="004F2330">
        <w:rPr>
          <w:i/>
        </w:rPr>
        <w:t>nadult_mdj</w:t>
      </w:r>
      <w:proofErr w:type="spellEnd"/>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B5B294F" w14:textId="72C5BBD3" w:rsidR="00BD5F11" w:rsidRDefault="00BD5F11" w:rsidP="00C80E9A">
      <w:pPr>
        <w:pStyle w:val="BodyTextIndent1"/>
      </w:pPr>
      <w:proofErr w:type="spellStart"/>
      <w:r>
        <w:t>Svy</w:t>
      </w:r>
      <w:proofErr w:type="spellEnd"/>
      <w:r>
        <w:t xml:space="preserve">: mean </w:t>
      </w:r>
      <w:proofErr w:type="spellStart"/>
      <w:r>
        <w:t>nadult_mdj</w:t>
      </w:r>
      <w:proofErr w:type="spellEnd"/>
    </w:p>
    <w:p w14:paraId="134C6A15" w14:textId="7E6C2DA9" w:rsidR="00BD5F11" w:rsidRDefault="00BD5F11" w:rsidP="00C80E9A">
      <w:pPr>
        <w:pStyle w:val="BodyTextIndent1"/>
      </w:pPr>
      <w:proofErr w:type="spellStart"/>
      <w:r>
        <w:t>Svy</w:t>
      </w:r>
      <w:proofErr w:type="spellEnd"/>
      <w:r>
        <w:t xml:space="preserve">: mean </w:t>
      </w:r>
      <w:proofErr w:type="spellStart"/>
      <w:r>
        <w:t>nadult_mdj</w:t>
      </w:r>
      <w:proofErr w:type="spellEnd"/>
      <w:r>
        <w:t>, over(</w:t>
      </w:r>
      <w:proofErr w:type="spellStart"/>
      <w:r>
        <w:t>genhhtype</w:t>
      </w:r>
      <w:r w:rsidR="00B75711">
        <w:t>_dj</w:t>
      </w:r>
      <w:proofErr w:type="spellEnd"/>
      <w:r>
        <w:t>)</w:t>
      </w:r>
    </w:p>
    <w:p w14:paraId="1BAB5884" w14:textId="25FFBBAC" w:rsidR="00C970C9" w:rsidRPr="005D715A" w:rsidRDefault="00C970C9" w:rsidP="00927542">
      <w:pPr>
        <w:pStyle w:val="Heading3"/>
        <w:numPr>
          <w:ilvl w:val="2"/>
          <w:numId w:val="238"/>
        </w:numPr>
        <w:ind w:left="2160" w:right="288"/>
      </w:pPr>
      <w:bookmarkStart w:id="364" w:name="_Toc23753475"/>
      <w:r>
        <w:t xml:space="preserve">Mean </w:t>
      </w:r>
      <w:r w:rsidRPr="005D715A">
        <w:t xml:space="preserve">number of </w:t>
      </w:r>
      <w:r>
        <w:t>adult female household members</w:t>
      </w:r>
      <w:bookmarkEnd w:id="364"/>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proofErr w:type="spellStart"/>
            <w:r w:rsidR="00A1719D" w:rsidRPr="00A56534">
              <w:rPr>
                <w:i/>
                <w:sz w:val="20"/>
                <w:szCs w:val="20"/>
              </w:rPr>
              <w:t>nadult_fdj</w:t>
            </w:r>
            <w:proofErr w:type="spellEnd"/>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proofErr w:type="spellStart"/>
            <w:r w:rsidRPr="00A56534">
              <w:rPr>
                <w:i/>
                <w:sz w:val="20"/>
                <w:szCs w:val="20"/>
              </w:rPr>
              <w:t>hhea</w:t>
            </w:r>
            <w:proofErr w:type="spellEnd"/>
            <w:r w:rsidRPr="00A56534">
              <w:rPr>
                <w:i/>
                <w:sz w:val="20"/>
                <w:szCs w:val="20"/>
              </w:rPr>
              <w:t xml:space="preserve">, </w:t>
            </w:r>
            <w:proofErr w:type="spellStart"/>
            <w:r w:rsidRPr="00A56534">
              <w:rPr>
                <w:i/>
                <w:sz w:val="20"/>
                <w:szCs w:val="20"/>
              </w:rPr>
              <w:t>hh_wgt</w:t>
            </w:r>
            <w:proofErr w:type="spellEnd"/>
            <w:r w:rsidRPr="00A56534">
              <w:rPr>
                <w:i/>
                <w:sz w:val="20"/>
                <w:szCs w:val="20"/>
              </w:rPr>
              <w:t xml:space="preserve">, </w:t>
            </w:r>
            <w:proofErr w:type="spellStart"/>
            <w:r w:rsidRPr="00A56534">
              <w:rPr>
                <w:i/>
                <w:sz w:val="20"/>
                <w:szCs w:val="20"/>
              </w:rPr>
              <w:t>samp_stratum</w:t>
            </w:r>
            <w:proofErr w:type="spellEnd"/>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proofErr w:type="spellStart"/>
            <w:r w:rsidRPr="00A56534">
              <w:rPr>
                <w:i/>
                <w:sz w:val="20"/>
                <w:szCs w:val="20"/>
              </w:rPr>
              <w:t>genhhtype_dj</w:t>
            </w:r>
            <w:proofErr w:type="spellEnd"/>
            <w:r w:rsidR="00A1719D" w:rsidRPr="00A56534">
              <w:rPr>
                <w:i/>
                <w:sz w:val="20"/>
                <w:szCs w:val="20"/>
              </w:rPr>
              <w:t xml:space="preserve">, </w:t>
            </w:r>
            <w:proofErr w:type="spellStart"/>
            <w:r w:rsidR="00A1719D" w:rsidRPr="00A56534">
              <w:rPr>
                <w:i/>
                <w:sz w:val="20"/>
                <w:szCs w:val="20"/>
              </w:rPr>
              <w:t>nadult_fdj</w:t>
            </w:r>
            <w:proofErr w:type="spellEnd"/>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proofErr w:type="spellStart"/>
      <w:r w:rsidRPr="004F2330">
        <w:rPr>
          <w:i/>
        </w:rPr>
        <w:t>nadult_fdj</w:t>
      </w:r>
      <w:proofErr w:type="spellEnd"/>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F1D441A" w14:textId="462F8553" w:rsidR="00BD5F11" w:rsidRDefault="00BD5F11" w:rsidP="00C80E9A">
      <w:pPr>
        <w:pStyle w:val="BodyTextIndent1"/>
      </w:pPr>
      <w:proofErr w:type="spellStart"/>
      <w:r>
        <w:t>Svy</w:t>
      </w:r>
      <w:proofErr w:type="spellEnd"/>
      <w:r>
        <w:t xml:space="preserve">: mean </w:t>
      </w:r>
      <w:proofErr w:type="spellStart"/>
      <w:r>
        <w:t>nadult_fdj</w:t>
      </w:r>
      <w:proofErr w:type="spellEnd"/>
    </w:p>
    <w:p w14:paraId="60CA753B" w14:textId="6BD0F9C6" w:rsidR="00BD5F11" w:rsidRDefault="00BD5F11" w:rsidP="00C80E9A">
      <w:pPr>
        <w:pStyle w:val="BodyTextIndent1"/>
      </w:pPr>
      <w:proofErr w:type="spellStart"/>
      <w:r>
        <w:t>Svy</w:t>
      </w:r>
      <w:proofErr w:type="spellEnd"/>
      <w:r>
        <w:t xml:space="preserve">: mean </w:t>
      </w:r>
      <w:proofErr w:type="spellStart"/>
      <w:r>
        <w:t>nadult_fdj</w:t>
      </w:r>
      <w:proofErr w:type="spellEnd"/>
      <w:r>
        <w:t>, over(</w:t>
      </w:r>
      <w:proofErr w:type="spellStart"/>
      <w:r>
        <w:t>genhhtype</w:t>
      </w:r>
      <w:r w:rsidR="00B75711">
        <w:t>_dj</w:t>
      </w:r>
      <w:proofErr w:type="spellEnd"/>
      <w:r>
        <w:t>)</w:t>
      </w:r>
    </w:p>
    <w:p w14:paraId="0C9BF3E2" w14:textId="5F02049F" w:rsidR="00C970C9" w:rsidRPr="005D715A" w:rsidRDefault="00C970C9" w:rsidP="00927542">
      <w:pPr>
        <w:pStyle w:val="Heading3"/>
        <w:numPr>
          <w:ilvl w:val="2"/>
          <w:numId w:val="238"/>
        </w:numPr>
        <w:ind w:left="2160" w:right="288"/>
      </w:pPr>
      <w:bookmarkStart w:id="365" w:name="_Toc17731590"/>
      <w:bookmarkStart w:id="366" w:name="_Toc17980356"/>
      <w:bookmarkStart w:id="367" w:name="_Toc17989799"/>
      <w:bookmarkStart w:id="368" w:name="_Toc18064828"/>
      <w:bookmarkStart w:id="369" w:name="_Toc17731592"/>
      <w:bookmarkStart w:id="370" w:name="_Toc17980358"/>
      <w:bookmarkStart w:id="371" w:name="_Toc17989801"/>
      <w:bookmarkStart w:id="372" w:name="_Toc18064830"/>
      <w:bookmarkStart w:id="373" w:name="_Toc17731594"/>
      <w:bookmarkStart w:id="374" w:name="_Toc17980360"/>
      <w:bookmarkStart w:id="375" w:name="_Toc17989803"/>
      <w:bookmarkStart w:id="376" w:name="_Toc18064832"/>
      <w:bookmarkStart w:id="377" w:name="_Toc23753476"/>
      <w:bookmarkEnd w:id="365"/>
      <w:bookmarkEnd w:id="366"/>
      <w:bookmarkEnd w:id="367"/>
      <w:bookmarkEnd w:id="368"/>
      <w:bookmarkEnd w:id="369"/>
      <w:bookmarkEnd w:id="370"/>
      <w:bookmarkEnd w:id="371"/>
      <w:bookmarkEnd w:id="372"/>
      <w:bookmarkEnd w:id="373"/>
      <w:bookmarkEnd w:id="374"/>
      <w:bookmarkEnd w:id="375"/>
      <w:bookmarkEnd w:id="376"/>
      <w:r>
        <w:t xml:space="preserve">Mean </w:t>
      </w:r>
      <w:r w:rsidRPr="005D715A">
        <w:t xml:space="preserve">number of </w:t>
      </w:r>
      <w:r>
        <w:t>women of reproductive age</w:t>
      </w:r>
      <w:bookmarkEnd w:id="377"/>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proofErr w:type="spellStart"/>
            <w:r w:rsidR="00A1719D" w:rsidRPr="00A1719D">
              <w:rPr>
                <w:i/>
                <w:sz w:val="20"/>
                <w:szCs w:val="20"/>
              </w:rPr>
              <w:t>nwra_dj</w:t>
            </w:r>
            <w:proofErr w:type="spellEnd"/>
            <w:r w:rsidR="00A1719D" w:rsidRPr="00A1719D">
              <w:rPr>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nwra_dj</w:t>
            </w:r>
            <w:proofErr w:type="spellEnd"/>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proofErr w:type="spellStart"/>
      <w:r w:rsidRPr="004F2330">
        <w:rPr>
          <w:i/>
        </w:rPr>
        <w:t>nwra_dj</w:t>
      </w:r>
      <w:proofErr w:type="spellEnd"/>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62B0A54" w14:textId="5E4DD7BD" w:rsidR="00F61D35" w:rsidRDefault="00F61D35" w:rsidP="00C80E9A">
      <w:pPr>
        <w:pStyle w:val="BodyTextIndent1"/>
      </w:pPr>
      <w:proofErr w:type="spellStart"/>
      <w:r>
        <w:t>Svy</w:t>
      </w:r>
      <w:proofErr w:type="spellEnd"/>
      <w:r>
        <w:t xml:space="preserve">: mean </w:t>
      </w:r>
      <w:proofErr w:type="spellStart"/>
      <w:r>
        <w:t>nwra_dj</w:t>
      </w:r>
      <w:proofErr w:type="spellEnd"/>
    </w:p>
    <w:p w14:paraId="2C380BC3" w14:textId="299BB636" w:rsidR="00F61D35" w:rsidRDefault="00F61D35" w:rsidP="00C80E9A">
      <w:pPr>
        <w:pStyle w:val="BodyTextIndent1"/>
      </w:pPr>
      <w:proofErr w:type="spellStart"/>
      <w:r>
        <w:t>Svy</w:t>
      </w:r>
      <w:proofErr w:type="spellEnd"/>
      <w:r>
        <w:t xml:space="preserve">: mean </w:t>
      </w:r>
      <w:proofErr w:type="spellStart"/>
      <w:r>
        <w:t>nwra_dj</w:t>
      </w:r>
      <w:proofErr w:type="spellEnd"/>
      <w:r>
        <w:t>, over(</w:t>
      </w:r>
      <w:proofErr w:type="spellStart"/>
      <w:r>
        <w:t>genhhtype</w:t>
      </w:r>
      <w:r w:rsidR="00B75711">
        <w:t>_dj</w:t>
      </w:r>
      <w:proofErr w:type="spellEnd"/>
      <w:r>
        <w:t>)</w:t>
      </w:r>
    </w:p>
    <w:p w14:paraId="2A348418" w14:textId="69E9C1A5" w:rsidR="00C970C9" w:rsidRPr="005D715A" w:rsidRDefault="00C970C9" w:rsidP="000066D1">
      <w:pPr>
        <w:pStyle w:val="Heading3"/>
        <w:numPr>
          <w:ilvl w:val="2"/>
          <w:numId w:val="238"/>
        </w:numPr>
        <w:ind w:left="2160" w:right="288"/>
      </w:pPr>
      <w:bookmarkStart w:id="378" w:name="_Toc17731596"/>
      <w:bookmarkStart w:id="379" w:name="_Toc17980362"/>
      <w:bookmarkStart w:id="380" w:name="_Toc17989805"/>
      <w:bookmarkStart w:id="381" w:name="_Toc18064834"/>
      <w:bookmarkStart w:id="382" w:name="_Toc526973554"/>
      <w:bookmarkStart w:id="383" w:name="_Toc527234079"/>
      <w:bookmarkStart w:id="384" w:name="_Toc23753477"/>
      <w:bookmarkStart w:id="385" w:name="_Toc513726471"/>
      <w:bookmarkEnd w:id="361"/>
      <w:bookmarkEnd w:id="362"/>
      <w:bookmarkEnd w:id="363"/>
      <w:bookmarkEnd w:id="378"/>
      <w:bookmarkEnd w:id="379"/>
      <w:bookmarkEnd w:id="380"/>
      <w:bookmarkEnd w:id="381"/>
      <w:r>
        <w:t xml:space="preserve">Mean </w:t>
      </w:r>
      <w:r w:rsidRPr="005D715A">
        <w:t>number of children under 2 years</w:t>
      </w:r>
      <w:bookmarkEnd w:id="382"/>
      <w:bookmarkEnd w:id="383"/>
      <w:bookmarkEnd w:id="384"/>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5F6E83B4" w14:textId="77777777" w:rsidR="00181A00" w:rsidRDefault="00181A00">
      <w:pPr>
        <w:widowControl/>
        <w:spacing w:line="240" w:lineRule="auto"/>
        <w:rPr>
          <w:b/>
          <w:sz w:val="22"/>
        </w:rPr>
      </w:pPr>
      <w:r>
        <w:br w:type="page"/>
      </w:r>
    </w:p>
    <w:p w14:paraId="4078EA04" w14:textId="23571933"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proofErr w:type="spellStart"/>
            <w:r w:rsidRPr="00A56534">
              <w:rPr>
                <w:i/>
                <w:sz w:val="20"/>
                <w:szCs w:val="20"/>
              </w:rPr>
              <w:t>hhea</w:t>
            </w:r>
            <w:proofErr w:type="spellEnd"/>
            <w:r w:rsidRPr="00A56534">
              <w:rPr>
                <w:i/>
                <w:sz w:val="20"/>
                <w:szCs w:val="20"/>
              </w:rPr>
              <w:t xml:space="preserve">, </w:t>
            </w:r>
            <w:proofErr w:type="spellStart"/>
            <w:r w:rsidRPr="00A56534">
              <w:rPr>
                <w:i/>
                <w:sz w:val="20"/>
                <w:szCs w:val="20"/>
              </w:rPr>
              <w:t>hh_wgt</w:t>
            </w:r>
            <w:proofErr w:type="spellEnd"/>
            <w:r w:rsidRPr="00A56534">
              <w:rPr>
                <w:i/>
                <w:sz w:val="20"/>
                <w:szCs w:val="20"/>
              </w:rPr>
              <w:t xml:space="preserve">, </w:t>
            </w:r>
            <w:proofErr w:type="spellStart"/>
            <w:r w:rsidRPr="00A56534">
              <w:rPr>
                <w:i/>
                <w:sz w:val="20"/>
                <w:szCs w:val="20"/>
              </w:rPr>
              <w:t>samp_stratum</w:t>
            </w:r>
            <w:proofErr w:type="spellEnd"/>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proofErr w:type="spellStart"/>
            <w:r w:rsidRPr="00A56534">
              <w:rPr>
                <w:i/>
                <w:sz w:val="20"/>
                <w:szCs w:val="20"/>
              </w:rPr>
              <w:t>genhhtype_dj</w:t>
            </w:r>
            <w:proofErr w:type="spellEnd"/>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4685E72D" w14:textId="0D74BC70" w:rsidR="00F61D35" w:rsidRDefault="00F61D35" w:rsidP="004F2330">
      <w:pPr>
        <w:pStyle w:val="BodyTextIndent1"/>
      </w:pPr>
      <w:proofErr w:type="spellStart"/>
      <w:r>
        <w:t>Svy</w:t>
      </w:r>
      <w:proofErr w:type="spellEnd"/>
      <w:r>
        <w:t>: mean ncu2_dj</w:t>
      </w:r>
    </w:p>
    <w:p w14:paraId="1A029266" w14:textId="6C24171D" w:rsidR="00F61D35" w:rsidRDefault="00F61D35" w:rsidP="00D640EC">
      <w:pPr>
        <w:pStyle w:val="BodyTextIndent1"/>
        <w:spacing w:after="120"/>
      </w:pPr>
      <w:proofErr w:type="spellStart"/>
      <w:r>
        <w:t>Svy</w:t>
      </w:r>
      <w:proofErr w:type="spellEnd"/>
      <w:r>
        <w:t>: mean ncu2_dj, over(</w:t>
      </w:r>
      <w:proofErr w:type="spellStart"/>
      <w:r>
        <w:t>genhhtype</w:t>
      </w:r>
      <w:r w:rsidR="00B75711">
        <w:t>_dj</w:t>
      </w:r>
      <w:proofErr w:type="spellEnd"/>
      <w:r>
        <w:t>)</w:t>
      </w:r>
    </w:p>
    <w:p w14:paraId="35E64420" w14:textId="7A5FBDD0" w:rsidR="00C970C9" w:rsidRPr="005D715A" w:rsidRDefault="00C970C9" w:rsidP="00D640EC">
      <w:pPr>
        <w:pStyle w:val="Heading3"/>
        <w:numPr>
          <w:ilvl w:val="2"/>
          <w:numId w:val="238"/>
        </w:numPr>
        <w:spacing w:before="120"/>
        <w:ind w:left="2160" w:right="288"/>
      </w:pPr>
      <w:bookmarkStart w:id="386" w:name="_Toc17731603"/>
      <w:bookmarkStart w:id="387" w:name="_Toc17980369"/>
      <w:bookmarkStart w:id="388" w:name="_Toc17989812"/>
      <w:bookmarkStart w:id="389" w:name="_Toc18064841"/>
      <w:bookmarkStart w:id="390" w:name="_Toc17731604"/>
      <w:bookmarkStart w:id="391" w:name="_Toc17980370"/>
      <w:bookmarkStart w:id="392" w:name="_Toc17989813"/>
      <w:bookmarkStart w:id="393" w:name="_Toc18064842"/>
      <w:bookmarkStart w:id="394" w:name="_Toc17731606"/>
      <w:bookmarkStart w:id="395" w:name="_Toc17980372"/>
      <w:bookmarkStart w:id="396" w:name="_Toc17989815"/>
      <w:bookmarkStart w:id="397" w:name="_Toc18064844"/>
      <w:bookmarkStart w:id="398" w:name="_Toc17731608"/>
      <w:bookmarkStart w:id="399" w:name="_Toc17980374"/>
      <w:bookmarkStart w:id="400" w:name="_Toc17989817"/>
      <w:bookmarkStart w:id="401" w:name="_Toc18064846"/>
      <w:bookmarkStart w:id="402" w:name="_Toc17731609"/>
      <w:bookmarkStart w:id="403" w:name="_Toc17980375"/>
      <w:bookmarkStart w:id="404" w:name="_Toc17989818"/>
      <w:bookmarkStart w:id="405" w:name="_Toc18064847"/>
      <w:bookmarkStart w:id="406" w:name="_Toc23753478"/>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t xml:space="preserve">Mean </w:t>
      </w:r>
      <w:r w:rsidRPr="005D715A">
        <w:t xml:space="preserve">number of children under </w:t>
      </w:r>
      <w:r>
        <w:t>5</w:t>
      </w:r>
      <w:r w:rsidRPr="005D715A">
        <w:t xml:space="preserve"> years</w:t>
      </w:r>
      <w:bookmarkEnd w:id="406"/>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proofErr w:type="spellStart"/>
            <w:r w:rsidRPr="00A1719D">
              <w:rPr>
                <w:i/>
                <w:sz w:val="20"/>
                <w:szCs w:val="20"/>
              </w:rPr>
              <w:t>genhhtype_dj</w:t>
            </w:r>
            <w:proofErr w:type="spellEnd"/>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proofErr w:type="spellStart"/>
      <w:r>
        <w:rPr>
          <w:i/>
        </w:rPr>
        <w:t>Svyset</w:t>
      </w:r>
      <w:proofErr w:type="spellEnd"/>
      <w:r>
        <w:rPr>
          <w:i/>
        </w:rPr>
        <w:t xml:space="preserve"> </w:t>
      </w:r>
      <w:proofErr w:type="spellStart"/>
      <w:r>
        <w:rPr>
          <w:i/>
        </w:rPr>
        <w:t>hhea</w:t>
      </w:r>
      <w:proofErr w:type="spellEnd"/>
      <w:r>
        <w:rPr>
          <w:i/>
        </w:rPr>
        <w:t xml:space="preserve"> [</w:t>
      </w:r>
      <w:proofErr w:type="spellStart"/>
      <w:r>
        <w:rPr>
          <w:i/>
        </w:rPr>
        <w:t>pweight</w:t>
      </w:r>
      <w:proofErr w:type="spellEnd"/>
      <w:r>
        <w:rPr>
          <w:i/>
        </w:rPr>
        <w:t>=</w:t>
      </w:r>
      <w:proofErr w:type="spellStart"/>
      <w:r>
        <w:rPr>
          <w:i/>
        </w:rPr>
        <w:t>hh_wgt</w:t>
      </w:r>
      <w:proofErr w:type="spellEnd"/>
      <w:r>
        <w:rPr>
          <w:i/>
        </w:rPr>
        <w:t>], strata(</w:t>
      </w:r>
      <w:proofErr w:type="spellStart"/>
      <w:r>
        <w:rPr>
          <w:i/>
        </w:rPr>
        <w:t>samp_stratum</w:t>
      </w:r>
      <w:proofErr w:type="spellEnd"/>
      <w:r>
        <w:rPr>
          <w:i/>
        </w:rPr>
        <w:t>)</w:t>
      </w:r>
    </w:p>
    <w:p w14:paraId="244C625A" w14:textId="06608E2F" w:rsidR="00933958" w:rsidRDefault="00933958" w:rsidP="00933958">
      <w:pPr>
        <w:pStyle w:val="BodyText"/>
        <w:spacing w:before="0" w:after="0"/>
        <w:ind w:left="780"/>
        <w:rPr>
          <w:i/>
        </w:rPr>
      </w:pPr>
      <w:proofErr w:type="spellStart"/>
      <w:r>
        <w:rPr>
          <w:i/>
        </w:rPr>
        <w:t>Svy</w:t>
      </w:r>
      <w:proofErr w:type="spellEnd"/>
      <w:r>
        <w:rPr>
          <w:i/>
        </w:rPr>
        <w:t>: mean ncu5_dj</w:t>
      </w:r>
    </w:p>
    <w:p w14:paraId="2165E2AD" w14:textId="5AFDD69D" w:rsidR="00933958" w:rsidRDefault="00933958" w:rsidP="00933958">
      <w:pPr>
        <w:pStyle w:val="BodyText"/>
        <w:spacing w:before="0" w:after="0"/>
        <w:ind w:left="780"/>
        <w:rPr>
          <w:i/>
        </w:rPr>
      </w:pPr>
      <w:proofErr w:type="spellStart"/>
      <w:r>
        <w:rPr>
          <w:i/>
        </w:rPr>
        <w:t>Svy</w:t>
      </w:r>
      <w:proofErr w:type="spellEnd"/>
      <w:r>
        <w:rPr>
          <w:i/>
        </w:rPr>
        <w:t>: mean ncu5_dj, over(</w:t>
      </w:r>
      <w:proofErr w:type="spellStart"/>
      <w:r>
        <w:rPr>
          <w:i/>
        </w:rPr>
        <w:t>genhhtype</w:t>
      </w:r>
      <w:r w:rsidR="00B75711">
        <w:rPr>
          <w:i/>
        </w:rPr>
        <w:t>_dj</w:t>
      </w:r>
      <w:proofErr w:type="spellEnd"/>
      <w:r>
        <w:rPr>
          <w:i/>
        </w:rPr>
        <w:t>)</w:t>
      </w:r>
    </w:p>
    <w:p w14:paraId="251720C3" w14:textId="026E4CBC" w:rsidR="00C970C9" w:rsidRPr="005D715A" w:rsidRDefault="00C970C9" w:rsidP="000066D1">
      <w:pPr>
        <w:pStyle w:val="Heading3"/>
        <w:numPr>
          <w:ilvl w:val="2"/>
          <w:numId w:val="238"/>
        </w:numPr>
        <w:ind w:left="2160" w:right="288"/>
      </w:pPr>
      <w:bookmarkStart w:id="407" w:name="_Toc17731611"/>
      <w:bookmarkStart w:id="408" w:name="_Toc17980377"/>
      <w:bookmarkStart w:id="409" w:name="_Toc17989820"/>
      <w:bookmarkStart w:id="410" w:name="_Toc18064849"/>
      <w:bookmarkStart w:id="411" w:name="_Toc23753479"/>
      <w:bookmarkEnd w:id="407"/>
      <w:bookmarkEnd w:id="408"/>
      <w:bookmarkEnd w:id="409"/>
      <w:bookmarkEnd w:id="410"/>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11"/>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6EF19D2E" w14:textId="727708B6" w:rsidR="00905208" w:rsidRDefault="00905208" w:rsidP="004F2330">
      <w:pPr>
        <w:pStyle w:val="BodyTextIndent1"/>
      </w:pPr>
      <w:proofErr w:type="spellStart"/>
      <w:r>
        <w:t>Svy</w:t>
      </w:r>
      <w:proofErr w:type="spellEnd"/>
      <w:r>
        <w:t>: mean nc5_17y_dj</w:t>
      </w:r>
    </w:p>
    <w:p w14:paraId="4627EBD1" w14:textId="2F879062" w:rsidR="00905208" w:rsidRDefault="00905208" w:rsidP="004F2330">
      <w:pPr>
        <w:pStyle w:val="BodyTextIndent1"/>
      </w:pPr>
      <w:proofErr w:type="spellStart"/>
      <w:r>
        <w:t>Svy</w:t>
      </w:r>
      <w:proofErr w:type="spellEnd"/>
      <w:r>
        <w:t>: mean nc5_17y_dj, over(</w:t>
      </w:r>
      <w:proofErr w:type="spellStart"/>
      <w:r>
        <w:t>genhhtype</w:t>
      </w:r>
      <w:r w:rsidR="00B75711">
        <w:t>_dj</w:t>
      </w:r>
      <w:proofErr w:type="spellEnd"/>
      <w:r>
        <w:t>)</w:t>
      </w:r>
    </w:p>
    <w:p w14:paraId="7032D8EF" w14:textId="08756990" w:rsidR="00C970C9" w:rsidRPr="005D715A" w:rsidRDefault="00C970C9" w:rsidP="000066D1">
      <w:pPr>
        <w:pStyle w:val="Heading3"/>
        <w:numPr>
          <w:ilvl w:val="2"/>
          <w:numId w:val="238"/>
        </w:numPr>
        <w:ind w:left="2160" w:right="288"/>
      </w:pPr>
      <w:bookmarkStart w:id="412" w:name="_Toc17731616"/>
      <w:bookmarkStart w:id="413" w:name="_Toc17980382"/>
      <w:bookmarkStart w:id="414" w:name="_Toc17989825"/>
      <w:bookmarkStart w:id="415" w:name="_Toc18064854"/>
      <w:bookmarkStart w:id="416" w:name="_Toc17731618"/>
      <w:bookmarkStart w:id="417" w:name="_Toc17980384"/>
      <w:bookmarkStart w:id="418" w:name="_Toc17989827"/>
      <w:bookmarkStart w:id="419" w:name="_Toc18064856"/>
      <w:bookmarkStart w:id="420" w:name="_Toc17731619"/>
      <w:bookmarkStart w:id="421" w:name="_Toc17980385"/>
      <w:bookmarkStart w:id="422" w:name="_Toc17989828"/>
      <w:bookmarkStart w:id="423" w:name="_Toc18064857"/>
      <w:bookmarkStart w:id="424" w:name="_Toc17731620"/>
      <w:bookmarkStart w:id="425" w:name="_Toc17980386"/>
      <w:bookmarkStart w:id="426" w:name="_Toc17989829"/>
      <w:bookmarkStart w:id="427" w:name="_Toc18064858"/>
      <w:bookmarkStart w:id="428" w:name="_Toc17731621"/>
      <w:bookmarkStart w:id="429" w:name="_Toc17980387"/>
      <w:bookmarkStart w:id="430" w:name="_Toc17989830"/>
      <w:bookmarkStart w:id="431" w:name="_Toc18064859"/>
      <w:bookmarkStart w:id="432" w:name="_Toc17731623"/>
      <w:bookmarkStart w:id="433" w:name="_Toc17980389"/>
      <w:bookmarkStart w:id="434" w:name="_Toc17989832"/>
      <w:bookmarkStart w:id="435" w:name="_Toc18064861"/>
      <w:bookmarkStart w:id="436" w:name="_Toc17731624"/>
      <w:bookmarkStart w:id="437" w:name="_Toc17980390"/>
      <w:bookmarkStart w:id="438" w:name="_Toc17989833"/>
      <w:bookmarkStart w:id="439" w:name="_Toc18064862"/>
      <w:bookmarkStart w:id="440" w:name="_Toc17731625"/>
      <w:bookmarkStart w:id="441" w:name="_Toc17980391"/>
      <w:bookmarkStart w:id="442" w:name="_Toc17989834"/>
      <w:bookmarkStart w:id="443" w:name="_Toc18064863"/>
      <w:bookmarkStart w:id="444" w:name="_Toc23753480"/>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r>
        <w:t xml:space="preserve">Mean </w:t>
      </w:r>
      <w:r w:rsidRPr="005D715A">
        <w:t>number</w:t>
      </w:r>
      <w:r>
        <w:t xml:space="preserve"> of youth 15-29 </w:t>
      </w:r>
      <w:r w:rsidRPr="005D715A">
        <w:t>years</w:t>
      </w:r>
      <w:r>
        <w:t xml:space="preserve"> of age</w:t>
      </w:r>
      <w:bookmarkEnd w:id="444"/>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B075BCA" w14:textId="47D32EF2" w:rsidR="00905208" w:rsidRDefault="00905208" w:rsidP="004F2330">
      <w:pPr>
        <w:pStyle w:val="BodyTextIndent1"/>
      </w:pPr>
      <w:proofErr w:type="spellStart"/>
      <w:r>
        <w:t>Svy</w:t>
      </w:r>
      <w:proofErr w:type="spellEnd"/>
      <w:r>
        <w:t>: mean nc15_29y_dj</w:t>
      </w:r>
    </w:p>
    <w:p w14:paraId="04592070" w14:textId="5C4A0FBE" w:rsidR="00905208" w:rsidRDefault="00905208" w:rsidP="004F2330">
      <w:pPr>
        <w:pStyle w:val="BodyTextIndent1"/>
      </w:pPr>
      <w:proofErr w:type="spellStart"/>
      <w:r>
        <w:t>Svy</w:t>
      </w:r>
      <w:proofErr w:type="spellEnd"/>
      <w:r>
        <w:t>: mean nc15_29y_dj, over(</w:t>
      </w:r>
      <w:proofErr w:type="spellStart"/>
      <w:r>
        <w:t>genhhtype</w:t>
      </w:r>
      <w:r w:rsidR="00B75711">
        <w:t>_dj</w:t>
      </w:r>
      <w:proofErr w:type="spellEnd"/>
      <w:r>
        <w:t>)</w:t>
      </w:r>
    </w:p>
    <w:p w14:paraId="38CB2B14" w14:textId="67D969FD" w:rsidR="0061466B" w:rsidRPr="005D715A" w:rsidRDefault="0061466B" w:rsidP="000066D1">
      <w:pPr>
        <w:pStyle w:val="Heading3"/>
        <w:numPr>
          <w:ilvl w:val="2"/>
          <w:numId w:val="238"/>
        </w:numPr>
        <w:ind w:left="2160" w:right="288"/>
      </w:pPr>
      <w:bookmarkStart w:id="445" w:name="_Toc17731630"/>
      <w:bookmarkStart w:id="446" w:name="_Toc17980396"/>
      <w:bookmarkStart w:id="447" w:name="_Toc17989839"/>
      <w:bookmarkStart w:id="448" w:name="_Toc18064868"/>
      <w:bookmarkStart w:id="449" w:name="_Toc17731632"/>
      <w:bookmarkStart w:id="450" w:name="_Toc17980398"/>
      <w:bookmarkStart w:id="451" w:name="_Toc17989841"/>
      <w:bookmarkStart w:id="452" w:name="_Toc18064870"/>
      <w:bookmarkStart w:id="453" w:name="_Toc17731633"/>
      <w:bookmarkStart w:id="454" w:name="_Toc17980399"/>
      <w:bookmarkStart w:id="455" w:name="_Toc17989842"/>
      <w:bookmarkStart w:id="456" w:name="_Toc18064871"/>
      <w:bookmarkStart w:id="457" w:name="_Toc17731635"/>
      <w:bookmarkStart w:id="458" w:name="_Toc17980401"/>
      <w:bookmarkStart w:id="459" w:name="_Toc17989844"/>
      <w:bookmarkStart w:id="460" w:name="_Toc18064873"/>
      <w:bookmarkStart w:id="461" w:name="_Toc17731637"/>
      <w:bookmarkStart w:id="462" w:name="_Toc17980403"/>
      <w:bookmarkStart w:id="463" w:name="_Toc17989846"/>
      <w:bookmarkStart w:id="464" w:name="_Toc18064875"/>
      <w:bookmarkStart w:id="465" w:name="_Toc17731638"/>
      <w:bookmarkStart w:id="466" w:name="_Toc17980404"/>
      <w:bookmarkStart w:id="467" w:name="_Toc17989847"/>
      <w:bookmarkStart w:id="468" w:name="_Toc18064876"/>
      <w:bookmarkStart w:id="469" w:name="_Toc17731639"/>
      <w:bookmarkStart w:id="470" w:name="_Toc17980405"/>
      <w:bookmarkStart w:id="471" w:name="_Toc17989848"/>
      <w:bookmarkStart w:id="472" w:name="_Toc18064877"/>
      <w:bookmarkStart w:id="473" w:name="_Toc23753481"/>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t xml:space="preserve">Mean </w:t>
      </w:r>
      <w:r w:rsidRPr="005D715A">
        <w:t>number</w:t>
      </w:r>
      <w:r>
        <w:t xml:space="preserve"> of producers of any targeted commodity</w:t>
      </w:r>
      <w:bookmarkEnd w:id="473"/>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proofErr w:type="spellStart"/>
            <w:r w:rsidR="00A1719D" w:rsidRPr="00A1719D">
              <w:rPr>
                <w:rFonts w:asciiTheme="majorHAnsi" w:hAnsiTheme="majorHAnsi"/>
                <w:i/>
                <w:sz w:val="20"/>
                <w:szCs w:val="20"/>
              </w:rPr>
              <w:t>nvcc</w:t>
            </w:r>
            <w:proofErr w:type="spellEnd"/>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nvccc_maize_dj</w:t>
            </w:r>
            <w:proofErr w:type="spellEnd"/>
            <w:r w:rsidR="00A1719D" w:rsidRPr="00A1719D">
              <w:rPr>
                <w:i/>
                <w:sz w:val="20"/>
                <w:szCs w:val="20"/>
              </w:rPr>
              <w:t xml:space="preserve">, </w:t>
            </w:r>
            <w:proofErr w:type="spellStart"/>
            <w:r w:rsidR="00A1719D" w:rsidRPr="00A1719D">
              <w:rPr>
                <w:i/>
                <w:sz w:val="20"/>
                <w:szCs w:val="20"/>
              </w:rPr>
              <w:t>nvccc_millet_dj</w:t>
            </w:r>
            <w:proofErr w:type="spellEnd"/>
            <w:r w:rsidR="00A1719D" w:rsidRPr="00A1719D">
              <w:rPr>
                <w:i/>
                <w:sz w:val="20"/>
                <w:szCs w:val="20"/>
              </w:rPr>
              <w:t xml:space="preserve">, </w:t>
            </w:r>
            <w:proofErr w:type="spellStart"/>
            <w:r w:rsidR="00A1719D" w:rsidRPr="00A1719D">
              <w:rPr>
                <w:i/>
                <w:sz w:val="20"/>
                <w:szCs w:val="20"/>
              </w:rPr>
              <w:t>nvccc_okra_dj</w:t>
            </w:r>
            <w:proofErr w:type="spellEnd"/>
            <w:r w:rsidR="00A1719D" w:rsidRPr="00A1719D">
              <w:rPr>
                <w:i/>
                <w:sz w:val="20"/>
                <w:szCs w:val="20"/>
              </w:rPr>
              <w:t xml:space="preserve">, </w:t>
            </w:r>
            <w:proofErr w:type="spellStart"/>
            <w:r w:rsidR="00A1719D" w:rsidRPr="00A1719D">
              <w:rPr>
                <w:i/>
                <w:sz w:val="20"/>
                <w:szCs w:val="20"/>
              </w:rPr>
              <w:t>nvccc_sheep_dj</w:t>
            </w:r>
            <w:proofErr w:type="spellEnd"/>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proofErr w:type="spellStart"/>
      <w:r w:rsidRPr="004F2330">
        <w:rPr>
          <w:i/>
        </w:rPr>
        <w:t>nvccc</w:t>
      </w:r>
      <w:proofErr w:type="spellEnd"/>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2DA12C03" w14:textId="2407B61E" w:rsidR="00B4665F" w:rsidRDefault="00B4665F" w:rsidP="004F2330">
      <w:pPr>
        <w:pStyle w:val="BodyTextIndent1"/>
      </w:pPr>
      <w:proofErr w:type="spellStart"/>
      <w:r>
        <w:t>Svy</w:t>
      </w:r>
      <w:proofErr w:type="spellEnd"/>
      <w:r>
        <w:t xml:space="preserve">: mean </w:t>
      </w:r>
      <w:proofErr w:type="spellStart"/>
      <w:r>
        <w:t>nvccc_dj</w:t>
      </w:r>
      <w:proofErr w:type="spellEnd"/>
    </w:p>
    <w:p w14:paraId="1B224CE7" w14:textId="644FF1DD" w:rsidR="00B4665F" w:rsidRDefault="00B4665F" w:rsidP="004F2330">
      <w:pPr>
        <w:pStyle w:val="BodyTextIndent1"/>
      </w:pPr>
      <w:proofErr w:type="spellStart"/>
      <w:r>
        <w:t>Svy</w:t>
      </w:r>
      <w:proofErr w:type="spellEnd"/>
      <w:r>
        <w:t xml:space="preserve">: mean </w:t>
      </w:r>
      <w:proofErr w:type="spellStart"/>
      <w:r>
        <w:t>nvccc</w:t>
      </w:r>
      <w:proofErr w:type="spellEnd"/>
      <w:r>
        <w:t>, over(</w:t>
      </w:r>
      <w:proofErr w:type="spellStart"/>
      <w:r>
        <w:t>genhhtype</w:t>
      </w:r>
      <w:r w:rsidR="00B75711">
        <w:t>_dj</w:t>
      </w:r>
      <w:proofErr w:type="spellEnd"/>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4" w:name="_Toc23753482"/>
      <w:r>
        <w:lastRenderedPageBreak/>
        <w:t>Percent of adults who are male</w:t>
      </w:r>
      <w:bookmarkEnd w:id="474"/>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proofErr w:type="spellStart"/>
            <w:r w:rsidR="00A1719D" w:rsidRPr="00A1719D">
              <w:rPr>
                <w:i/>
                <w:sz w:val="20"/>
                <w:szCs w:val="20"/>
              </w:rPr>
              <w:t>nadult_mdj</w:t>
            </w:r>
            <w:proofErr w:type="spellEnd"/>
            <w:r w:rsidR="00A1719D" w:rsidRPr="00A1719D">
              <w:rPr>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nadult_mdj</w:t>
            </w:r>
            <w:proofErr w:type="spellEnd"/>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665F49C3" w14:textId="77777777" w:rsidR="006A2E88" w:rsidRPr="00394CEE" w:rsidRDefault="00FF06C7" w:rsidP="006A2E88">
      <w:pPr>
        <w:pStyle w:val="BodyText"/>
      </w:pPr>
      <w:r w:rsidRPr="004F2330">
        <w:rPr>
          <w:b/>
        </w:rPr>
        <w:t>Step 1</w:t>
      </w:r>
      <w:r w:rsidRPr="000066D1">
        <w:rPr>
          <w:b/>
        </w:rPr>
        <w:t>.</w:t>
      </w:r>
      <w:r w:rsidRPr="004F2330">
        <w:t xml:space="preserve"> </w:t>
      </w:r>
      <w:r w:rsidR="006A2E88">
        <w:t xml:space="preserve">Ensure that the </w:t>
      </w:r>
      <w:proofErr w:type="spellStart"/>
      <w:r w:rsidR="006A2E88">
        <w:rPr>
          <w:i/>
        </w:rPr>
        <w:t>nadult_mdj</w:t>
      </w:r>
      <w:proofErr w:type="spellEnd"/>
      <w:r w:rsidR="006A2E88">
        <w:t xml:space="preserve"> variable is set to missing for all household members under 18 years of age.</w:t>
      </w:r>
    </w:p>
    <w:p w14:paraId="709DA1DE" w14:textId="77777777" w:rsidR="006A2E88" w:rsidRDefault="006A2E88" w:rsidP="006A2E88">
      <w:pPr>
        <w:pStyle w:val="BodyTextIndent1"/>
      </w:pPr>
      <w:r>
        <w:t xml:space="preserve">Replace </w:t>
      </w:r>
      <w:proofErr w:type="spellStart"/>
      <w:r>
        <w:t>nadult_mdj</w:t>
      </w:r>
      <w:proofErr w:type="spellEnd"/>
      <w:r>
        <w:t>=missing if age&lt;18</w:t>
      </w:r>
    </w:p>
    <w:p w14:paraId="15BD7250" w14:textId="6A57AE4B" w:rsidR="00FF06C7" w:rsidRPr="004F2330" w:rsidRDefault="006A2E88" w:rsidP="006A2E88">
      <w:pPr>
        <w:pStyle w:val="BodyText"/>
      </w:pPr>
      <w:r>
        <w:rPr>
          <w:b/>
        </w:rPr>
        <w:t>Step 2</w:t>
      </w:r>
      <w:r w:rsidRPr="000066D1">
        <w:rPr>
          <w:b/>
        </w:rPr>
        <w:t>.</w:t>
      </w:r>
      <w:r w:rsidRPr="004F2330">
        <w:t xml:space="preserve"> </w:t>
      </w:r>
      <w:r w:rsidR="00FF06C7" w:rsidRPr="004F2330">
        <w:t xml:space="preserve">After applying the household sampling weight, calculate the percentage of de jure adults who are male using the </w:t>
      </w:r>
      <w:proofErr w:type="spellStart"/>
      <w:r w:rsidR="00FF06C7" w:rsidRPr="004F2330">
        <w:rPr>
          <w:i/>
        </w:rPr>
        <w:t>nadult_mdj</w:t>
      </w:r>
      <w:proofErr w:type="spellEnd"/>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1FD72C86" w14:textId="77777777" w:rsidR="00FF06C7" w:rsidRDefault="00FF06C7"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CD3D2C5" w14:textId="66870DF1" w:rsidR="00FF06C7" w:rsidRDefault="00FF06C7" w:rsidP="004F2330">
      <w:pPr>
        <w:pStyle w:val="BodyTextIndent1"/>
      </w:pPr>
      <w:proofErr w:type="spellStart"/>
      <w:r>
        <w:t>Svy</w:t>
      </w:r>
      <w:proofErr w:type="spellEnd"/>
      <w:r>
        <w:t xml:space="preserve">: tab </w:t>
      </w:r>
      <w:proofErr w:type="spellStart"/>
      <w:r>
        <w:t>nadult_mdj</w:t>
      </w:r>
      <w:proofErr w:type="spellEnd"/>
    </w:p>
    <w:p w14:paraId="05498AFD" w14:textId="706FE2F3" w:rsidR="00FF06C7" w:rsidRDefault="00FF06C7" w:rsidP="004F2330">
      <w:pPr>
        <w:pStyle w:val="BodyTextIndent1"/>
      </w:pPr>
      <w:proofErr w:type="spellStart"/>
      <w:r>
        <w:t>Svy</w:t>
      </w:r>
      <w:proofErr w:type="spellEnd"/>
      <w:r>
        <w:t xml:space="preserve">: tab </w:t>
      </w:r>
      <w:proofErr w:type="spellStart"/>
      <w:r>
        <w:t>nadult_mdj</w:t>
      </w:r>
      <w:proofErr w:type="spellEnd"/>
      <w:r>
        <w:t xml:space="preserve"> </w:t>
      </w:r>
      <w:proofErr w:type="spellStart"/>
      <w:r>
        <w:t>genhhtype</w:t>
      </w:r>
      <w:r w:rsidR="00B75711">
        <w:t>_dj</w:t>
      </w:r>
      <w:proofErr w:type="spellEnd"/>
      <w:r>
        <w:t>, col</w:t>
      </w:r>
    </w:p>
    <w:p w14:paraId="6C97BECB" w14:textId="736AD331" w:rsidR="00C970C9" w:rsidRPr="005D715A" w:rsidRDefault="00C970C9" w:rsidP="000066D1">
      <w:pPr>
        <w:pStyle w:val="Heading3"/>
        <w:numPr>
          <w:ilvl w:val="2"/>
          <w:numId w:val="238"/>
        </w:numPr>
        <w:ind w:left="2160" w:right="288"/>
      </w:pPr>
      <w:bookmarkStart w:id="475" w:name="_Toc17731643"/>
      <w:bookmarkStart w:id="476" w:name="_Toc17980409"/>
      <w:bookmarkStart w:id="477" w:name="_Toc17989852"/>
      <w:bookmarkStart w:id="478" w:name="_Toc18064881"/>
      <w:bookmarkStart w:id="479" w:name="_Toc17731645"/>
      <w:bookmarkStart w:id="480" w:name="_Toc17980411"/>
      <w:bookmarkStart w:id="481" w:name="_Toc17989854"/>
      <w:bookmarkStart w:id="482" w:name="_Toc18064883"/>
      <w:bookmarkStart w:id="483" w:name="_Toc17731646"/>
      <w:bookmarkStart w:id="484" w:name="_Toc17980412"/>
      <w:bookmarkStart w:id="485" w:name="_Toc17989855"/>
      <w:bookmarkStart w:id="486" w:name="_Toc18064884"/>
      <w:bookmarkStart w:id="487" w:name="_Toc17731647"/>
      <w:bookmarkStart w:id="488" w:name="_Toc17980413"/>
      <w:bookmarkStart w:id="489" w:name="_Toc17989856"/>
      <w:bookmarkStart w:id="490" w:name="_Toc18064885"/>
      <w:bookmarkStart w:id="491" w:name="_Toc2375348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r>
        <w:t>Percent of adults who are female</w:t>
      </w:r>
      <w:bookmarkEnd w:id="491"/>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proofErr w:type="spellStart"/>
            <w:r w:rsidRPr="00A1719D">
              <w:rPr>
                <w:i/>
                <w:sz w:val="20"/>
                <w:szCs w:val="20"/>
              </w:rPr>
              <w:t>nadult_</w:t>
            </w:r>
            <w:r>
              <w:rPr>
                <w:i/>
                <w:sz w:val="20"/>
                <w:szCs w:val="20"/>
              </w:rPr>
              <w:t>f</w:t>
            </w:r>
            <w:r w:rsidRPr="00A1719D">
              <w:rPr>
                <w:i/>
                <w:sz w:val="20"/>
                <w:szCs w:val="20"/>
              </w:rPr>
              <w:t>dj</w:t>
            </w:r>
            <w:proofErr w:type="spellEnd"/>
            <w:r w:rsidRPr="00A1719D">
              <w:rPr>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t>Analytic variables used</w:t>
            </w:r>
          </w:p>
        </w:tc>
        <w:tc>
          <w:tcPr>
            <w:tcW w:w="6835" w:type="dxa"/>
          </w:tcPr>
          <w:p w14:paraId="28BF00D5" w14:textId="43CA3209" w:rsidR="00A1719D" w:rsidRPr="00A1719D" w:rsidRDefault="00A1719D" w:rsidP="00A1719D">
            <w:pPr>
              <w:pStyle w:val="Definitions"/>
              <w:rPr>
                <w:sz w:val="20"/>
                <w:szCs w:val="20"/>
              </w:rPr>
            </w:pPr>
            <w:proofErr w:type="spellStart"/>
            <w:r w:rsidRPr="00A1719D">
              <w:rPr>
                <w:i/>
                <w:sz w:val="20"/>
                <w:szCs w:val="20"/>
              </w:rPr>
              <w:t>genhhtype_dj</w:t>
            </w:r>
            <w:proofErr w:type="spellEnd"/>
            <w:r w:rsidRPr="00A1719D">
              <w:rPr>
                <w:i/>
                <w:sz w:val="20"/>
                <w:szCs w:val="20"/>
              </w:rPr>
              <w:t xml:space="preserve">, </w:t>
            </w:r>
            <w:proofErr w:type="spellStart"/>
            <w:r w:rsidRPr="00A1719D">
              <w:rPr>
                <w:i/>
                <w:sz w:val="20"/>
                <w:szCs w:val="20"/>
              </w:rPr>
              <w:t>nadult_</w:t>
            </w:r>
            <w:r>
              <w:rPr>
                <w:i/>
                <w:sz w:val="20"/>
                <w:szCs w:val="20"/>
              </w:rPr>
              <w:t>f</w:t>
            </w:r>
            <w:r w:rsidRPr="00A1719D">
              <w:rPr>
                <w:i/>
                <w:sz w:val="20"/>
                <w:szCs w:val="20"/>
              </w:rPr>
              <w:t>dj</w:t>
            </w:r>
            <w:proofErr w:type="spellEnd"/>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lastRenderedPageBreak/>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47BAF970" w14:textId="77777777" w:rsidR="00554B70" w:rsidRPr="00394CEE" w:rsidRDefault="00CB5E17" w:rsidP="00554B70">
      <w:pPr>
        <w:pStyle w:val="BodyText"/>
      </w:pPr>
      <w:r w:rsidRPr="004F2330">
        <w:rPr>
          <w:b/>
        </w:rPr>
        <w:t>Step 1</w:t>
      </w:r>
      <w:r w:rsidRPr="000066D1">
        <w:rPr>
          <w:b/>
        </w:rPr>
        <w:t>.</w:t>
      </w:r>
      <w:r w:rsidRPr="004F2330">
        <w:t xml:space="preserve"> </w:t>
      </w:r>
      <w:r w:rsidR="00554B70">
        <w:t xml:space="preserve">Ensure that the </w:t>
      </w:r>
      <w:proofErr w:type="spellStart"/>
      <w:r w:rsidR="00554B70">
        <w:rPr>
          <w:i/>
        </w:rPr>
        <w:t>nadult_fdj</w:t>
      </w:r>
      <w:proofErr w:type="spellEnd"/>
      <w:r w:rsidR="00554B70">
        <w:t xml:space="preserve"> variable is set to missing for all household members under 18 years of age.</w:t>
      </w:r>
    </w:p>
    <w:p w14:paraId="6B001B45" w14:textId="77777777" w:rsidR="00554B70" w:rsidRDefault="00554B70" w:rsidP="00554B70">
      <w:pPr>
        <w:pStyle w:val="BodyTextIndent1"/>
      </w:pPr>
      <w:r>
        <w:t xml:space="preserve">Replace </w:t>
      </w:r>
      <w:proofErr w:type="spellStart"/>
      <w:r>
        <w:t>nadult_fdj</w:t>
      </w:r>
      <w:proofErr w:type="spellEnd"/>
      <w:r>
        <w:t>=missing if age&lt;18</w:t>
      </w:r>
    </w:p>
    <w:p w14:paraId="6AB9BFCB" w14:textId="7E23213F" w:rsidR="00CB5E17" w:rsidRPr="004F2330" w:rsidRDefault="00554B70" w:rsidP="00554B70">
      <w:pPr>
        <w:pStyle w:val="BodyText"/>
      </w:pPr>
      <w:r w:rsidRPr="004F2330">
        <w:rPr>
          <w:b/>
        </w:rPr>
        <w:t xml:space="preserve">Step </w:t>
      </w:r>
      <w:r>
        <w:rPr>
          <w:b/>
        </w:rPr>
        <w:t>2</w:t>
      </w:r>
      <w:r w:rsidRPr="000066D1">
        <w:rPr>
          <w:b/>
        </w:rPr>
        <w:t>.</w:t>
      </w:r>
      <w:r>
        <w:t xml:space="preserve"> </w:t>
      </w:r>
      <w:r w:rsidR="00CB5E17" w:rsidRPr="004F2330">
        <w:t xml:space="preserve">After applying the household sampling weight, calculate the percentage of de jure adults who are female using the </w:t>
      </w:r>
      <w:proofErr w:type="spellStart"/>
      <w:r w:rsidR="00CB5E17" w:rsidRPr="004F2330">
        <w:rPr>
          <w:i/>
        </w:rPr>
        <w:t>nadult_fdj</w:t>
      </w:r>
      <w:proofErr w:type="spellEnd"/>
      <w:r w:rsidR="00CB5E17" w:rsidRPr="004F2330">
        <w:t xml:space="preserve"> variable. </w:t>
      </w:r>
      <w:r w:rsidR="00206D56" w:rsidRPr="004C6B63">
        <w:t>Repeat using the gendered household type disaggregate constructed using de jure household members</w:t>
      </w:r>
      <w:r w:rsidR="00206D56" w:rsidRPr="004F2330">
        <w:t xml:space="preserve">. </w:t>
      </w:r>
      <w:r w:rsidR="00CB5E17" w:rsidRPr="004F2330">
        <w:t>(Sample code uses Stata syntax.)</w:t>
      </w:r>
    </w:p>
    <w:p w14:paraId="72FFACDA" w14:textId="77777777" w:rsidR="00CB5E17" w:rsidRDefault="00CB5E17" w:rsidP="004F233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55972CCB" w14:textId="650322D7" w:rsidR="00CB5E17" w:rsidRDefault="00CB5E17" w:rsidP="004F2330">
      <w:pPr>
        <w:pStyle w:val="BodyTextIndent1"/>
      </w:pPr>
      <w:proofErr w:type="spellStart"/>
      <w:r>
        <w:t>Svy</w:t>
      </w:r>
      <w:proofErr w:type="spellEnd"/>
      <w:r>
        <w:t xml:space="preserve">: tab </w:t>
      </w:r>
      <w:proofErr w:type="spellStart"/>
      <w:r>
        <w:t>nadult_fdj</w:t>
      </w:r>
      <w:proofErr w:type="spellEnd"/>
    </w:p>
    <w:p w14:paraId="239E3C7E" w14:textId="38B04C29" w:rsidR="00CB5E17" w:rsidRDefault="00CB5E17" w:rsidP="004F2330">
      <w:pPr>
        <w:pStyle w:val="BodyTextIndent1"/>
      </w:pPr>
      <w:proofErr w:type="spellStart"/>
      <w:r>
        <w:t>Svy</w:t>
      </w:r>
      <w:proofErr w:type="spellEnd"/>
      <w:r>
        <w:t xml:space="preserve">: tab </w:t>
      </w:r>
      <w:proofErr w:type="spellStart"/>
      <w:r>
        <w:t>nadult_fdj</w:t>
      </w:r>
      <w:proofErr w:type="spellEnd"/>
      <w:r>
        <w:t xml:space="preserve"> </w:t>
      </w:r>
      <w:proofErr w:type="spellStart"/>
      <w:r>
        <w:t>genhhtype</w:t>
      </w:r>
      <w:r w:rsidR="00B75711">
        <w:t>_dj</w:t>
      </w:r>
      <w:proofErr w:type="spellEnd"/>
      <w:r>
        <w:t>, col</w:t>
      </w:r>
    </w:p>
    <w:p w14:paraId="6027490F" w14:textId="11C75092" w:rsidR="00C970C9" w:rsidRPr="005D715A" w:rsidRDefault="00C970C9" w:rsidP="000066D1">
      <w:pPr>
        <w:pStyle w:val="Heading3"/>
        <w:numPr>
          <w:ilvl w:val="2"/>
          <w:numId w:val="238"/>
        </w:numPr>
        <w:ind w:left="2160" w:right="288"/>
      </w:pPr>
      <w:bookmarkStart w:id="492" w:name="_Toc17731650"/>
      <w:bookmarkStart w:id="493" w:name="_Toc17980416"/>
      <w:bookmarkStart w:id="494" w:name="_Toc17989859"/>
      <w:bookmarkStart w:id="495" w:name="_Toc18064888"/>
      <w:bookmarkStart w:id="496" w:name="_Toc17731652"/>
      <w:bookmarkStart w:id="497" w:name="_Toc17980418"/>
      <w:bookmarkStart w:id="498" w:name="_Toc17989861"/>
      <w:bookmarkStart w:id="499" w:name="_Toc18064890"/>
      <w:bookmarkStart w:id="500" w:name="_Toc17731653"/>
      <w:bookmarkStart w:id="501" w:name="_Toc17980419"/>
      <w:bookmarkStart w:id="502" w:name="_Toc17989862"/>
      <w:bookmarkStart w:id="503" w:name="_Toc18064891"/>
      <w:bookmarkStart w:id="504" w:name="_Toc17731654"/>
      <w:bookmarkStart w:id="505" w:name="_Toc17980420"/>
      <w:bookmarkStart w:id="506" w:name="_Toc17989863"/>
      <w:bookmarkStart w:id="507" w:name="_Toc18064892"/>
      <w:bookmarkStart w:id="508" w:name="_Toc17731656"/>
      <w:bookmarkStart w:id="509" w:name="_Toc17980422"/>
      <w:bookmarkStart w:id="510" w:name="_Toc17989865"/>
      <w:bookmarkStart w:id="511" w:name="_Toc18064894"/>
      <w:bookmarkStart w:id="512" w:name="_Toc17731658"/>
      <w:bookmarkStart w:id="513" w:name="_Toc17980424"/>
      <w:bookmarkStart w:id="514" w:name="_Toc17989867"/>
      <w:bookmarkStart w:id="515" w:name="_Toc18064896"/>
      <w:bookmarkStart w:id="516" w:name="_Toc17731668"/>
      <w:bookmarkStart w:id="517" w:name="_Toc17980434"/>
      <w:bookmarkStart w:id="518" w:name="_Toc17989877"/>
      <w:bookmarkStart w:id="519" w:name="_Toc18064906"/>
      <w:bookmarkStart w:id="520" w:name="_Toc17731669"/>
      <w:bookmarkStart w:id="521" w:name="_Toc17980435"/>
      <w:bookmarkStart w:id="522" w:name="_Toc17989878"/>
      <w:bookmarkStart w:id="523" w:name="_Toc18064907"/>
      <w:bookmarkStart w:id="524" w:name="_Toc17731671"/>
      <w:bookmarkStart w:id="525" w:name="_Toc17980437"/>
      <w:bookmarkStart w:id="526" w:name="_Toc17989880"/>
      <w:bookmarkStart w:id="527" w:name="_Toc18064909"/>
      <w:bookmarkStart w:id="528" w:name="_Toc17731673"/>
      <w:bookmarkStart w:id="529" w:name="_Toc17980439"/>
      <w:bookmarkStart w:id="530" w:name="_Toc17989882"/>
      <w:bookmarkStart w:id="531" w:name="_Toc18064911"/>
      <w:bookmarkStart w:id="532" w:name="_Toc17731675"/>
      <w:bookmarkStart w:id="533" w:name="_Toc17980441"/>
      <w:bookmarkStart w:id="534" w:name="_Toc17989884"/>
      <w:bookmarkStart w:id="535" w:name="_Toc18064913"/>
      <w:bookmarkStart w:id="536" w:name="_Toc17731685"/>
      <w:bookmarkStart w:id="537" w:name="_Toc17980451"/>
      <w:bookmarkStart w:id="538" w:name="_Toc17989894"/>
      <w:bookmarkStart w:id="539" w:name="_Toc18064923"/>
      <w:bookmarkStart w:id="540" w:name="_Toc17731686"/>
      <w:bookmarkStart w:id="541" w:name="_Toc17980452"/>
      <w:bookmarkStart w:id="542" w:name="_Toc17989895"/>
      <w:bookmarkStart w:id="543" w:name="_Toc18064924"/>
      <w:bookmarkStart w:id="544" w:name="_Toc17731687"/>
      <w:bookmarkStart w:id="545" w:name="_Toc17980453"/>
      <w:bookmarkStart w:id="546" w:name="_Toc17989896"/>
      <w:bookmarkStart w:id="547" w:name="_Toc18064925"/>
      <w:bookmarkStart w:id="548" w:name="_Toc17731688"/>
      <w:bookmarkStart w:id="549" w:name="_Toc17980454"/>
      <w:bookmarkStart w:id="550" w:name="_Toc17989897"/>
      <w:bookmarkStart w:id="551" w:name="_Toc18064926"/>
      <w:bookmarkStart w:id="552" w:name="_Toc23753484"/>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t>Percent distribution of households by h</w:t>
      </w:r>
      <w:r w:rsidRPr="005D715A">
        <w:t xml:space="preserve">ousehold size </w:t>
      </w:r>
      <w:r>
        <w:t>category</w:t>
      </w:r>
      <w:r w:rsidR="00715857">
        <w:t>—</w:t>
      </w:r>
      <w:r>
        <w:t>de jure</w:t>
      </w:r>
      <w:bookmarkEnd w:id="552"/>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proofErr w:type="spellStart"/>
            <w:r w:rsidR="00A1719D" w:rsidRPr="00A1719D">
              <w:rPr>
                <w:rFonts w:asciiTheme="majorHAnsi" w:hAnsiTheme="majorHAnsi"/>
                <w:i/>
                <w:sz w:val="20"/>
                <w:szCs w:val="20"/>
              </w:rPr>
              <w:t>hhsizegrp_dj</w:t>
            </w:r>
            <w:proofErr w:type="spellEnd"/>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proofErr w:type="spellStart"/>
            <w:r w:rsidRPr="00A1719D">
              <w:rPr>
                <w:i/>
                <w:sz w:val="20"/>
                <w:szCs w:val="20"/>
              </w:rPr>
              <w:t>hhea</w:t>
            </w:r>
            <w:proofErr w:type="spellEnd"/>
            <w:r w:rsidRPr="00A1719D">
              <w:rPr>
                <w:i/>
                <w:sz w:val="20"/>
                <w:szCs w:val="20"/>
              </w:rPr>
              <w:t xml:space="preserve">, </w:t>
            </w:r>
            <w:proofErr w:type="spellStart"/>
            <w:r w:rsidRPr="00A1719D">
              <w:rPr>
                <w:i/>
                <w:sz w:val="20"/>
                <w:szCs w:val="20"/>
              </w:rPr>
              <w:t>hh_wgt</w:t>
            </w:r>
            <w:proofErr w:type="spellEnd"/>
            <w:r w:rsidRPr="00A1719D">
              <w:rPr>
                <w:i/>
                <w:sz w:val="20"/>
                <w:szCs w:val="20"/>
              </w:rPr>
              <w:t xml:space="preserve">, </w:t>
            </w:r>
            <w:proofErr w:type="spellStart"/>
            <w:r w:rsidRPr="00A1719D">
              <w:rPr>
                <w:i/>
                <w:sz w:val="20"/>
                <w:szCs w:val="20"/>
              </w:rPr>
              <w:t>samp_stratum</w:t>
            </w:r>
            <w:proofErr w:type="spellEnd"/>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proofErr w:type="spellStart"/>
            <w:r w:rsidRPr="00A1719D">
              <w:rPr>
                <w:i/>
                <w:sz w:val="20"/>
                <w:szCs w:val="20"/>
              </w:rPr>
              <w:t>genhhtype_dj</w:t>
            </w:r>
            <w:proofErr w:type="spellEnd"/>
            <w:r w:rsidR="00A1719D" w:rsidRPr="00A1719D">
              <w:rPr>
                <w:i/>
                <w:sz w:val="20"/>
                <w:szCs w:val="20"/>
              </w:rPr>
              <w:t xml:space="preserve">, </w:t>
            </w:r>
            <w:proofErr w:type="spellStart"/>
            <w:r w:rsidR="00A1719D" w:rsidRPr="00A1719D">
              <w:rPr>
                <w:i/>
                <w:sz w:val="20"/>
                <w:szCs w:val="20"/>
              </w:rPr>
              <w:t>hhsizegrp_dj</w:t>
            </w:r>
            <w:proofErr w:type="spellEnd"/>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proofErr w:type="spellStart"/>
      <w:r w:rsidRPr="00A442C1">
        <w:rPr>
          <w:i/>
        </w:rPr>
        <w:t>nhhsize_dj</w:t>
      </w:r>
      <w:proofErr w:type="spellEnd"/>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6053A304" w14:textId="7A1783A3" w:rsidR="00DC6C59" w:rsidRDefault="00DC6C59" w:rsidP="00A442C1">
      <w:pPr>
        <w:pStyle w:val="BodyTextIndent1"/>
      </w:pPr>
      <w:proofErr w:type="spellStart"/>
      <w:r>
        <w:t>Svy</w:t>
      </w:r>
      <w:proofErr w:type="spellEnd"/>
      <w:r>
        <w:t xml:space="preserve">: tab </w:t>
      </w:r>
      <w:proofErr w:type="spellStart"/>
      <w:r>
        <w:t>hhsize_dj</w:t>
      </w:r>
      <w:proofErr w:type="spellEnd"/>
    </w:p>
    <w:p w14:paraId="7E0B2250" w14:textId="6A70670B" w:rsidR="00C970C9" w:rsidRPr="00E12ACA" w:rsidRDefault="00DC6C59" w:rsidP="00A442C1">
      <w:pPr>
        <w:pStyle w:val="BodyTextIndent1"/>
      </w:pPr>
      <w:proofErr w:type="spellStart"/>
      <w:r>
        <w:t>Svy</w:t>
      </w:r>
      <w:proofErr w:type="spellEnd"/>
      <w:r>
        <w:t xml:space="preserve">: tab </w:t>
      </w:r>
      <w:proofErr w:type="spellStart"/>
      <w:r>
        <w:t>hhsize_dj</w:t>
      </w:r>
      <w:proofErr w:type="spellEnd"/>
      <w:r>
        <w:t xml:space="preserve"> </w:t>
      </w:r>
      <w:proofErr w:type="spellStart"/>
      <w:r>
        <w:t>genhhtype</w:t>
      </w:r>
      <w:r w:rsidR="00B75711">
        <w:t>_dj</w:t>
      </w:r>
      <w:proofErr w:type="spellEnd"/>
      <w:r>
        <w:t>, col</w:t>
      </w:r>
    </w:p>
    <w:p w14:paraId="0C305C10" w14:textId="285A87C9" w:rsidR="00C970C9" w:rsidRPr="005D715A" w:rsidRDefault="00C970C9" w:rsidP="000066D1">
      <w:pPr>
        <w:pStyle w:val="Heading3"/>
        <w:numPr>
          <w:ilvl w:val="2"/>
          <w:numId w:val="238"/>
        </w:numPr>
        <w:ind w:left="2160" w:right="288"/>
      </w:pPr>
      <w:bookmarkStart w:id="553" w:name="_Toc23753485"/>
      <w:r>
        <w:lastRenderedPageBreak/>
        <w:t xml:space="preserve">Percent distribution of households by highest </w:t>
      </w:r>
      <w:r w:rsidRPr="005D715A">
        <w:t>level of educational attainment</w:t>
      </w:r>
      <w:r>
        <w:t xml:space="preserve"> category</w:t>
      </w:r>
      <w:bookmarkEnd w:id="553"/>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proofErr w:type="spellStart"/>
            <w:r w:rsidRPr="00137003">
              <w:rPr>
                <w:i/>
                <w:sz w:val="20"/>
                <w:szCs w:val="20"/>
              </w:rPr>
              <w:t>edu</w:t>
            </w:r>
            <w:r>
              <w:rPr>
                <w:i/>
                <w:sz w:val="20"/>
                <w:szCs w:val="20"/>
              </w:rPr>
              <w:t>level_hh_df</w:t>
            </w:r>
            <w:proofErr w:type="spellEnd"/>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proofErr w:type="spellStart"/>
            <w:r w:rsidRPr="00C53774">
              <w:rPr>
                <w:i/>
                <w:sz w:val="20"/>
                <w:szCs w:val="20"/>
              </w:rPr>
              <w:t>hhea</w:t>
            </w:r>
            <w:proofErr w:type="spellEnd"/>
            <w:r w:rsidRPr="00C53774">
              <w:rPr>
                <w:i/>
                <w:sz w:val="20"/>
                <w:szCs w:val="20"/>
              </w:rPr>
              <w:t xml:space="preserve">, </w:t>
            </w:r>
            <w:proofErr w:type="spellStart"/>
            <w:r w:rsidRPr="00C53774">
              <w:rPr>
                <w:i/>
                <w:sz w:val="20"/>
                <w:szCs w:val="20"/>
              </w:rPr>
              <w:t>hh_wgt</w:t>
            </w:r>
            <w:proofErr w:type="spellEnd"/>
            <w:r w:rsidRPr="00C53774">
              <w:rPr>
                <w:i/>
                <w:sz w:val="20"/>
                <w:szCs w:val="20"/>
              </w:rPr>
              <w:t xml:space="preserve">, </w:t>
            </w:r>
            <w:proofErr w:type="spellStart"/>
            <w:r w:rsidRPr="00C53774">
              <w:rPr>
                <w:i/>
                <w:sz w:val="20"/>
                <w:szCs w:val="20"/>
              </w:rPr>
              <w:t>samp_stratum</w:t>
            </w:r>
            <w:proofErr w:type="spellEnd"/>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proofErr w:type="spellStart"/>
            <w:r w:rsidRPr="00C53774">
              <w:rPr>
                <w:i/>
                <w:sz w:val="20"/>
                <w:szCs w:val="20"/>
              </w:rPr>
              <w:t>genhhtype_df</w:t>
            </w:r>
            <w:proofErr w:type="spellEnd"/>
            <w:r w:rsidRPr="00C53774">
              <w:rPr>
                <w:i/>
                <w:sz w:val="20"/>
                <w:szCs w:val="20"/>
              </w:rPr>
              <w:t xml:space="preserve">, </w:t>
            </w:r>
            <w:proofErr w:type="spellStart"/>
            <w:r w:rsidRPr="00C53774">
              <w:rPr>
                <w:i/>
                <w:sz w:val="20"/>
                <w:szCs w:val="20"/>
              </w:rPr>
              <w:t>edulevel_hh_df</w:t>
            </w:r>
            <w:proofErr w:type="spellEnd"/>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proofErr w:type="spellStart"/>
      <w:r w:rsidRPr="00A442C1">
        <w:rPr>
          <w:i/>
        </w:rPr>
        <w:t>edulevel_hh_df</w:t>
      </w:r>
      <w:proofErr w:type="spellEnd"/>
      <w:r w:rsidRPr="00A442C1">
        <w:rPr>
          <w:i/>
        </w:rPr>
        <w:t xml:space="preserve">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14D102C7" w14:textId="2167B615" w:rsidR="00F2399E" w:rsidRDefault="00F2399E" w:rsidP="00A442C1">
      <w:pPr>
        <w:pStyle w:val="BodyTextIndent1"/>
      </w:pPr>
      <w:proofErr w:type="spellStart"/>
      <w:r>
        <w:t>Svy</w:t>
      </w:r>
      <w:proofErr w:type="spellEnd"/>
      <w:r>
        <w:t xml:space="preserve">: tab </w:t>
      </w:r>
      <w:proofErr w:type="spellStart"/>
      <w:r w:rsidR="0048015F" w:rsidRPr="0048015F">
        <w:t>edulevel_hh_df</w:t>
      </w:r>
      <w:proofErr w:type="spellEnd"/>
    </w:p>
    <w:p w14:paraId="31643D72" w14:textId="5F8DFAF5" w:rsidR="00F2399E" w:rsidRPr="00E12ACA" w:rsidRDefault="00F2399E" w:rsidP="00A442C1">
      <w:pPr>
        <w:pStyle w:val="BodyTextIndent1"/>
      </w:pPr>
      <w:proofErr w:type="spellStart"/>
      <w:r>
        <w:t>Svy</w:t>
      </w:r>
      <w:proofErr w:type="spellEnd"/>
      <w:r>
        <w:t xml:space="preserve">: tab </w:t>
      </w:r>
      <w:proofErr w:type="spellStart"/>
      <w:r w:rsidR="0048015F" w:rsidRPr="0048015F">
        <w:t>edulevel_hh_df</w:t>
      </w:r>
      <w:proofErr w:type="spellEnd"/>
      <w:r>
        <w:t xml:space="preserve"> </w:t>
      </w:r>
      <w:proofErr w:type="spellStart"/>
      <w:r>
        <w:t>genhhtype</w:t>
      </w:r>
      <w:r w:rsidR="00B75711">
        <w:t>_d</w:t>
      </w:r>
      <w:r w:rsidR="00206D56">
        <w:t>f</w:t>
      </w:r>
      <w:proofErr w:type="spellEnd"/>
      <w:r>
        <w:t>, col</w:t>
      </w:r>
    </w:p>
    <w:p w14:paraId="47542863" w14:textId="7AF25DCE" w:rsidR="00C970C9" w:rsidRPr="005D715A" w:rsidRDefault="00AA68E8" w:rsidP="000066D1">
      <w:pPr>
        <w:pStyle w:val="Heading2"/>
        <w:numPr>
          <w:ilvl w:val="1"/>
          <w:numId w:val="238"/>
        </w:numPr>
        <w:ind w:hanging="720"/>
      </w:pPr>
      <w:bookmarkStart w:id="554" w:name="_Toc23753486"/>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4"/>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lastRenderedPageBreak/>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5" w:name="_Toc23753487"/>
      <w:bookmarkStart w:id="556" w:name="_Toc513726485"/>
      <w:bookmarkStart w:id="557" w:name="_Toc526973558"/>
      <w:bookmarkStart w:id="558" w:name="_Toc527234083"/>
      <w:r>
        <w:t>Percent</w:t>
      </w:r>
      <w:r w:rsidRPr="005D715A">
        <w:t xml:space="preserve"> distribution of primary </w:t>
      </w:r>
      <w:r w:rsidR="00602ACD">
        <w:t xml:space="preserve">adult </w:t>
      </w:r>
      <w:r w:rsidRPr="005D715A">
        <w:t xml:space="preserve">male decisionmakers by </w:t>
      </w:r>
      <w:r>
        <w:t>age group</w:t>
      </w:r>
      <w:bookmarkEnd w:id="555"/>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proofErr w:type="spellStart"/>
            <w:r>
              <w:rPr>
                <w:i/>
                <w:sz w:val="20"/>
                <w:szCs w:val="20"/>
              </w:rPr>
              <w:t>agegrp_mdm_dj</w:t>
            </w:r>
            <w:proofErr w:type="spellEnd"/>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wgt_m</w:t>
            </w:r>
            <w:r w:rsidRPr="005E3A05">
              <w:rPr>
                <w:i/>
                <w:sz w:val="20"/>
                <w:szCs w:val="20"/>
              </w:rPr>
              <w:t>pdm</w:t>
            </w:r>
            <w:proofErr w:type="spellEnd"/>
            <w:r w:rsidRPr="005E3A05">
              <w:rPr>
                <w:i/>
                <w:sz w:val="20"/>
                <w:szCs w:val="20"/>
              </w:rPr>
              <w:t xml:space="preserve">, </w:t>
            </w:r>
            <w:proofErr w:type="spellStart"/>
            <w:r w:rsidRPr="005E3A05">
              <w:rPr>
                <w:i/>
                <w:sz w:val="20"/>
                <w:szCs w:val="20"/>
              </w:rPr>
              <w:t>samp_stratum</w:t>
            </w:r>
            <w:proofErr w:type="spellEnd"/>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proofErr w:type="spellStart"/>
            <w:r w:rsidRPr="005E3A05">
              <w:rPr>
                <w:i/>
                <w:sz w:val="20"/>
                <w:szCs w:val="20"/>
              </w:rPr>
              <w:t>agegrp_</w:t>
            </w:r>
            <w:r>
              <w:rPr>
                <w:i/>
                <w:sz w:val="20"/>
                <w:szCs w:val="20"/>
              </w:rPr>
              <w:t>mdm</w:t>
            </w:r>
            <w:r w:rsidRPr="005E3A05">
              <w:rPr>
                <w:i/>
                <w:sz w:val="20"/>
                <w:szCs w:val="20"/>
              </w:rPr>
              <w:t>_dj</w:t>
            </w:r>
            <w:proofErr w:type="spellEnd"/>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proofErr w:type="spellStart"/>
      <w:r w:rsidRPr="00A442C1">
        <w:rPr>
          <w:i/>
        </w:rPr>
        <w:t>agegrp_mdm_dj</w:t>
      </w:r>
      <w:proofErr w:type="spellEnd"/>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m</w:t>
      </w:r>
      <w:r w:rsidR="001732BC">
        <w:t>p</w:t>
      </w:r>
      <w:r>
        <w:t>dm_wgt</w:t>
      </w:r>
      <w:proofErr w:type="spellEnd"/>
      <w:r>
        <w:t>], strata(</w:t>
      </w:r>
      <w:proofErr w:type="spellStart"/>
      <w:r>
        <w:t>samp_stratum</w:t>
      </w:r>
      <w:proofErr w:type="spellEnd"/>
      <w:r>
        <w:t>)</w:t>
      </w:r>
    </w:p>
    <w:p w14:paraId="47808969" w14:textId="4CD073CF" w:rsidR="00FB1ED7" w:rsidRDefault="00FB1ED7" w:rsidP="00A442C1">
      <w:pPr>
        <w:pStyle w:val="BodyTextIndent1"/>
      </w:pPr>
      <w:proofErr w:type="spellStart"/>
      <w:r>
        <w:t>Svy</w:t>
      </w:r>
      <w:proofErr w:type="spellEnd"/>
      <w:r>
        <w:t xml:space="preserve">: tab </w:t>
      </w:r>
      <w:proofErr w:type="spellStart"/>
      <w:r>
        <w:t>agegrp_mdm_dj</w:t>
      </w:r>
      <w:proofErr w:type="spellEnd"/>
    </w:p>
    <w:p w14:paraId="02CF0B90" w14:textId="479E138D" w:rsidR="00C970C9" w:rsidRPr="005D715A" w:rsidRDefault="00C970C9" w:rsidP="000066D1">
      <w:pPr>
        <w:pStyle w:val="Heading3"/>
        <w:numPr>
          <w:ilvl w:val="2"/>
          <w:numId w:val="238"/>
        </w:numPr>
        <w:ind w:left="2160" w:right="288"/>
      </w:pPr>
      <w:bookmarkStart w:id="559" w:name="_Toc17731693"/>
      <w:bookmarkStart w:id="560" w:name="_Toc17980459"/>
      <w:bookmarkStart w:id="561" w:name="_Toc17989902"/>
      <w:bookmarkStart w:id="562" w:name="_Toc18064931"/>
      <w:bookmarkStart w:id="563" w:name="_Toc17731695"/>
      <w:bookmarkStart w:id="564" w:name="_Toc17980461"/>
      <w:bookmarkStart w:id="565" w:name="_Toc17989904"/>
      <w:bookmarkStart w:id="566" w:name="_Toc18064933"/>
      <w:bookmarkStart w:id="567" w:name="_Toc17731699"/>
      <w:bookmarkStart w:id="568" w:name="_Toc17980465"/>
      <w:bookmarkStart w:id="569" w:name="_Toc17989908"/>
      <w:bookmarkStart w:id="570" w:name="_Toc18064937"/>
      <w:bookmarkStart w:id="571" w:name="_Toc17731700"/>
      <w:bookmarkStart w:id="572" w:name="_Toc17980466"/>
      <w:bookmarkStart w:id="573" w:name="_Toc17989909"/>
      <w:bookmarkStart w:id="574" w:name="_Toc18064938"/>
      <w:bookmarkStart w:id="575" w:name="_Toc17731701"/>
      <w:bookmarkStart w:id="576" w:name="_Toc17980467"/>
      <w:bookmarkStart w:id="577" w:name="_Toc17989910"/>
      <w:bookmarkStart w:id="578" w:name="_Toc18064939"/>
      <w:bookmarkStart w:id="579" w:name="_Toc17731703"/>
      <w:bookmarkStart w:id="580" w:name="_Toc17980469"/>
      <w:bookmarkStart w:id="581" w:name="_Toc17989912"/>
      <w:bookmarkStart w:id="582" w:name="_Toc18064941"/>
      <w:bookmarkStart w:id="583" w:name="_Toc17731704"/>
      <w:bookmarkStart w:id="584" w:name="_Toc17980470"/>
      <w:bookmarkStart w:id="585" w:name="_Toc17989913"/>
      <w:bookmarkStart w:id="586" w:name="_Toc18064942"/>
      <w:bookmarkStart w:id="587" w:name="_Toc17731706"/>
      <w:bookmarkStart w:id="588" w:name="_Toc17980472"/>
      <w:bookmarkStart w:id="589" w:name="_Toc17989915"/>
      <w:bookmarkStart w:id="590" w:name="_Toc18064944"/>
      <w:bookmarkStart w:id="591" w:name="_Toc23753488"/>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91"/>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 xml:space="preserve">Number of de jure primary adult female decisionmakers in each specified age </w:t>
            </w:r>
            <w:r w:rsidRPr="005E3A05">
              <w:rPr>
                <w:sz w:val="20"/>
                <w:szCs w:val="20"/>
              </w:rPr>
              <w:lastRenderedPageBreak/>
              <w:t>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lastRenderedPageBreak/>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proofErr w:type="spellStart"/>
            <w:r w:rsidR="005830F9">
              <w:rPr>
                <w:i/>
                <w:sz w:val="20"/>
                <w:szCs w:val="20"/>
              </w:rPr>
              <w:t>agegrp_fdm_dj</w:t>
            </w:r>
            <w:proofErr w:type="spellEnd"/>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proofErr w:type="spellStart"/>
            <w:r w:rsidRPr="005E3A05">
              <w:rPr>
                <w:i/>
                <w:sz w:val="20"/>
                <w:szCs w:val="20"/>
              </w:rPr>
              <w:t>hhea</w:t>
            </w:r>
            <w:proofErr w:type="spellEnd"/>
            <w:r w:rsidRPr="005E3A05">
              <w:rPr>
                <w:i/>
                <w:sz w:val="20"/>
                <w:szCs w:val="20"/>
              </w:rPr>
              <w:t xml:space="preserve">, </w:t>
            </w:r>
            <w:proofErr w:type="spellStart"/>
            <w:r w:rsidRPr="005E3A05">
              <w:rPr>
                <w:i/>
                <w:sz w:val="20"/>
                <w:szCs w:val="20"/>
              </w:rPr>
              <w:t>wgt_fpdm</w:t>
            </w:r>
            <w:proofErr w:type="spellEnd"/>
            <w:r w:rsidRPr="005E3A05">
              <w:rPr>
                <w:i/>
                <w:sz w:val="20"/>
                <w:szCs w:val="20"/>
              </w:rPr>
              <w:t xml:space="preserve">, </w:t>
            </w:r>
            <w:proofErr w:type="spellStart"/>
            <w:r w:rsidRPr="005E3A05">
              <w:rPr>
                <w:i/>
                <w:sz w:val="20"/>
                <w:szCs w:val="20"/>
              </w:rPr>
              <w:t>samp_stratum</w:t>
            </w:r>
            <w:proofErr w:type="spellEnd"/>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proofErr w:type="spellStart"/>
            <w:r w:rsidRPr="005E3A05">
              <w:rPr>
                <w:i/>
                <w:sz w:val="20"/>
                <w:szCs w:val="20"/>
              </w:rPr>
              <w:t>agegrp_fdm_dj</w:t>
            </w:r>
            <w:proofErr w:type="spellEnd"/>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proofErr w:type="spellStart"/>
      <w:r w:rsidRPr="00A442C1">
        <w:rPr>
          <w:i/>
        </w:rPr>
        <w:t>agegrp_fdm_dj</w:t>
      </w:r>
      <w:proofErr w:type="spellEnd"/>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1732BC">
        <w:t>_fpdm</w:t>
      </w:r>
      <w:proofErr w:type="spellEnd"/>
      <w:r>
        <w:t>], strata(</w:t>
      </w:r>
      <w:proofErr w:type="spellStart"/>
      <w:r>
        <w:t>samp_stratum</w:t>
      </w:r>
      <w:proofErr w:type="spellEnd"/>
      <w:r>
        <w:t>)</w:t>
      </w:r>
    </w:p>
    <w:p w14:paraId="2F15EAEE" w14:textId="4FD51117" w:rsidR="00027645" w:rsidRDefault="00027645" w:rsidP="00A442C1">
      <w:pPr>
        <w:pStyle w:val="BodyTextIndent1"/>
      </w:pPr>
      <w:proofErr w:type="spellStart"/>
      <w:r>
        <w:t>Svy</w:t>
      </w:r>
      <w:proofErr w:type="spellEnd"/>
      <w:r>
        <w:t xml:space="preserve">: tab </w:t>
      </w:r>
      <w:proofErr w:type="spellStart"/>
      <w:r>
        <w:t>agegrp_fdm_dj</w:t>
      </w:r>
      <w:proofErr w:type="spellEnd"/>
    </w:p>
    <w:p w14:paraId="2FEDC887" w14:textId="3ADD0155" w:rsidR="00C970C9" w:rsidRPr="005D715A" w:rsidRDefault="00C970C9" w:rsidP="000066D1">
      <w:pPr>
        <w:pStyle w:val="Heading3"/>
        <w:numPr>
          <w:ilvl w:val="2"/>
          <w:numId w:val="238"/>
        </w:numPr>
        <w:ind w:left="2160" w:right="288"/>
      </w:pPr>
      <w:bookmarkStart w:id="592" w:name="_Toc17731708"/>
      <w:bookmarkStart w:id="593" w:name="_Toc17980474"/>
      <w:bookmarkStart w:id="594" w:name="_Toc17989917"/>
      <w:bookmarkStart w:id="595" w:name="_Toc18064946"/>
      <w:bookmarkStart w:id="596" w:name="_Toc17731710"/>
      <w:bookmarkStart w:id="597" w:name="_Toc17980476"/>
      <w:bookmarkStart w:id="598" w:name="_Toc17989919"/>
      <w:bookmarkStart w:id="599" w:name="_Toc18064948"/>
      <w:bookmarkStart w:id="600" w:name="_Toc17731714"/>
      <w:bookmarkStart w:id="601" w:name="_Toc17980480"/>
      <w:bookmarkStart w:id="602" w:name="_Toc17989923"/>
      <w:bookmarkStart w:id="603" w:name="_Toc18064952"/>
      <w:bookmarkStart w:id="604" w:name="_Toc17731715"/>
      <w:bookmarkStart w:id="605" w:name="_Toc17980481"/>
      <w:bookmarkStart w:id="606" w:name="_Toc17989924"/>
      <w:bookmarkStart w:id="607" w:name="_Toc18064953"/>
      <w:bookmarkStart w:id="608" w:name="_Toc17731716"/>
      <w:bookmarkStart w:id="609" w:name="_Toc17980482"/>
      <w:bookmarkStart w:id="610" w:name="_Toc17989925"/>
      <w:bookmarkStart w:id="611" w:name="_Toc18064954"/>
      <w:bookmarkStart w:id="612" w:name="_Toc17731718"/>
      <w:bookmarkStart w:id="613" w:name="_Toc17980484"/>
      <w:bookmarkStart w:id="614" w:name="_Toc17989927"/>
      <w:bookmarkStart w:id="615" w:name="_Toc18064956"/>
      <w:bookmarkStart w:id="616" w:name="_Toc23753489"/>
      <w:bookmarkStart w:id="617" w:name="_Toc513726481"/>
      <w:bookmarkStart w:id="618" w:name="_Toc526973562"/>
      <w:bookmarkStart w:id="619" w:name="_Toc527234087"/>
      <w:bookmarkEnd w:id="385"/>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sidRPr="005D715A">
        <w:t xml:space="preserve">Percent distribution of primary </w:t>
      </w:r>
      <w:r w:rsidR="00602ACD">
        <w:t xml:space="preserve">adult </w:t>
      </w:r>
      <w:r w:rsidRPr="005D715A">
        <w:t>male decisionmakers by their current marital status</w:t>
      </w:r>
      <w:bookmarkEnd w:id="616"/>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proofErr w:type="spellStart"/>
            <w:r w:rsidRPr="009E161A">
              <w:rPr>
                <w:i/>
                <w:sz w:val="20"/>
                <w:szCs w:val="20"/>
              </w:rPr>
              <w:t>marstat_</w:t>
            </w:r>
            <w:r>
              <w:rPr>
                <w:i/>
                <w:sz w:val="20"/>
                <w:szCs w:val="20"/>
              </w:rPr>
              <w:t>mdm</w:t>
            </w:r>
            <w:r w:rsidRPr="009E161A">
              <w:rPr>
                <w:i/>
                <w:sz w:val="20"/>
                <w:szCs w:val="20"/>
              </w:rPr>
              <w:t>_dj</w:t>
            </w:r>
            <w:proofErr w:type="spellEnd"/>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 xml:space="preserve">v6105, v6106, v6107, </w:t>
            </w: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wgt_</w:t>
            </w:r>
            <w:r w:rsidR="005830F9">
              <w:rPr>
                <w:i/>
                <w:sz w:val="20"/>
                <w:szCs w:val="20"/>
              </w:rPr>
              <w:t>m</w:t>
            </w:r>
            <w:r w:rsidRPr="009E161A">
              <w:rPr>
                <w:i/>
                <w:sz w:val="20"/>
                <w:szCs w:val="20"/>
              </w:rPr>
              <w:t>pdm</w:t>
            </w:r>
            <w:proofErr w:type="spellEnd"/>
            <w:r w:rsidRPr="009E161A">
              <w:rPr>
                <w:i/>
                <w:sz w:val="20"/>
                <w:szCs w:val="20"/>
              </w:rPr>
              <w:t xml:space="preserve">, </w:t>
            </w:r>
            <w:proofErr w:type="spellStart"/>
            <w:r w:rsidRPr="009E161A">
              <w:rPr>
                <w:i/>
                <w:sz w:val="20"/>
                <w:szCs w:val="20"/>
              </w:rPr>
              <w:t>samp_stratum</w:t>
            </w:r>
            <w:proofErr w:type="spellEnd"/>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proofErr w:type="spellStart"/>
            <w:r>
              <w:rPr>
                <w:i/>
                <w:sz w:val="20"/>
                <w:szCs w:val="20"/>
              </w:rPr>
              <w:t>mdm</w:t>
            </w:r>
            <w:r w:rsidRPr="009E161A">
              <w:rPr>
                <w:i/>
                <w:sz w:val="20"/>
                <w:szCs w:val="20"/>
              </w:rPr>
              <w:t>_dj</w:t>
            </w:r>
            <w:proofErr w:type="spellEnd"/>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proofErr w:type="spellStart"/>
            <w:r w:rsidRPr="009E161A">
              <w:rPr>
                <w:i/>
                <w:sz w:val="20"/>
                <w:szCs w:val="20"/>
              </w:rPr>
              <w:t>marstat_</w:t>
            </w:r>
            <w:r>
              <w:rPr>
                <w:i/>
                <w:sz w:val="20"/>
                <w:szCs w:val="20"/>
              </w:rPr>
              <w:t>mdm</w:t>
            </w:r>
            <w:r w:rsidRPr="009E161A">
              <w:rPr>
                <w:i/>
                <w:sz w:val="20"/>
                <w:szCs w:val="20"/>
              </w:rPr>
              <w:t>_dj</w:t>
            </w:r>
            <w:proofErr w:type="spellEnd"/>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proofErr w:type="spellStart"/>
      <w:r w:rsidRPr="005D715A">
        <w:rPr>
          <w:i/>
        </w:rPr>
        <w:t>marstat_</w:t>
      </w:r>
      <w:r>
        <w:rPr>
          <w:i/>
        </w:rPr>
        <w:t>m</w:t>
      </w:r>
      <w:r w:rsidRPr="005D715A">
        <w:rPr>
          <w:i/>
        </w:rPr>
        <w:t>dm</w:t>
      </w:r>
      <w:proofErr w:type="spellEnd"/>
      <w:r w:rsidRPr="005D715A">
        <w:t>).</w:t>
      </w:r>
    </w:p>
    <w:p w14:paraId="750156C7" w14:textId="7E32239B" w:rsidR="00C970C9" w:rsidRPr="005D715A" w:rsidRDefault="00C970C9" w:rsidP="00FE7218">
      <w:pPr>
        <w:pStyle w:val="BodyTextIndent1"/>
      </w:pPr>
      <w:r w:rsidRPr="005D715A">
        <w:t xml:space="preserve">Set </w:t>
      </w:r>
      <w:proofErr w:type="spellStart"/>
      <w:r w:rsidRPr="005D715A">
        <w:t>marstat_</w:t>
      </w:r>
      <w:r w:rsidR="00F60D01">
        <w:t>mdm_dj_dj</w:t>
      </w:r>
      <w:proofErr w:type="spellEnd"/>
      <w:r w:rsidRPr="005D715A">
        <w:t>=</w:t>
      </w:r>
      <w:r>
        <w:t>missing</w:t>
      </w:r>
    </w:p>
    <w:p w14:paraId="4F6B1045" w14:textId="0E97B35E"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t>=1 if (</w:t>
      </w:r>
      <w:r>
        <w:t>m</w:t>
      </w:r>
      <w:r w:rsidRPr="005D715A">
        <w:t xml:space="preserve">6105=1 and </w:t>
      </w:r>
      <w:proofErr w:type="spellStart"/>
      <w:r w:rsidR="00F60D01">
        <w:t>mdm_dj</w:t>
      </w:r>
      <w:proofErr w:type="spellEnd"/>
      <w:r>
        <w:t>=1</w:t>
      </w:r>
      <w:r w:rsidRPr="005D715A">
        <w:t>)</w:t>
      </w:r>
    </w:p>
    <w:p w14:paraId="595C0A32" w14:textId="3F1A27AD"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t>=2 if (</w:t>
      </w:r>
      <w:r>
        <w:t>m</w:t>
      </w:r>
      <w:r w:rsidRPr="005D715A">
        <w:t xml:space="preserve">6105=2 and </w:t>
      </w:r>
      <w:proofErr w:type="spellStart"/>
      <w:r w:rsidR="00F60D01">
        <w:t>mdm_dj</w:t>
      </w:r>
      <w:proofErr w:type="spellEnd"/>
      <w:r>
        <w:t>=1</w:t>
      </w:r>
      <w:r w:rsidRPr="005D715A">
        <w:t xml:space="preserve">) </w:t>
      </w:r>
    </w:p>
    <w:p w14:paraId="3B0005EB" w14:textId="36079202"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rsidDel="00934865">
        <w:t xml:space="preserve"> </w:t>
      </w:r>
      <w:r w:rsidRPr="005D715A">
        <w:t>=3 if (</w:t>
      </w:r>
      <w:r>
        <w:t>m</w:t>
      </w:r>
      <w:r w:rsidRPr="005D715A">
        <w:t xml:space="preserve">6105=3 and </w:t>
      </w:r>
      <w:r w:rsidR="00C125EE">
        <w:t>m</w:t>
      </w:r>
      <w:r w:rsidRPr="005D715A">
        <w:t xml:space="preserve">6107=1 and </w:t>
      </w:r>
      <w:proofErr w:type="spellStart"/>
      <w:r w:rsidR="00F60D01">
        <w:t>mdm_dj</w:t>
      </w:r>
      <w:proofErr w:type="spellEnd"/>
      <w:r>
        <w:t xml:space="preserve">=1) </w:t>
      </w:r>
    </w:p>
    <w:p w14:paraId="0AEFD57A" w14:textId="13D85C55"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proofErr w:type="spellStart"/>
      <w:r w:rsidR="00F60D01">
        <w:t>mdm_dj</w:t>
      </w:r>
      <w:proofErr w:type="spellEnd"/>
      <w:r>
        <w:t>=1)</w:t>
      </w:r>
    </w:p>
    <w:p w14:paraId="2DDD5947" w14:textId="56307DE0" w:rsidR="00C970C9" w:rsidRPr="005D715A" w:rsidRDefault="00C970C9" w:rsidP="00FE7218">
      <w:pPr>
        <w:pStyle w:val="BodyTextIndent1"/>
      </w:pPr>
      <w:r w:rsidRPr="005D715A">
        <w:t xml:space="preserve">Replace </w:t>
      </w:r>
      <w:proofErr w:type="spellStart"/>
      <w:r w:rsidRPr="005D715A">
        <w:t>marstat_</w:t>
      </w:r>
      <w:r w:rsidR="00F60D01">
        <w:t>mdm_dj</w:t>
      </w:r>
      <w:proofErr w:type="spellEnd"/>
      <w:r w:rsidRPr="005D715A" w:rsidDel="00934865">
        <w:t xml:space="preserve"> </w:t>
      </w:r>
      <w:r w:rsidRPr="005D715A">
        <w:t>=5 if (</w:t>
      </w:r>
      <w:r>
        <w:t>m</w:t>
      </w:r>
      <w:r w:rsidRPr="005D715A">
        <w:t xml:space="preserve">6105=3 and </w:t>
      </w:r>
      <w:r w:rsidR="00C125EE">
        <w:t>m</w:t>
      </w:r>
      <w:r w:rsidRPr="005D715A">
        <w:t xml:space="preserve">6106=3 and </w:t>
      </w:r>
      <w:proofErr w:type="spellStart"/>
      <w:r w:rsidR="00F60D01">
        <w:t>mdm_dj</w:t>
      </w:r>
      <w:proofErr w:type="spellEnd"/>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proofErr w:type="spellStart"/>
      <w:r w:rsidRPr="00FE7218">
        <w:rPr>
          <w:i/>
        </w:rPr>
        <w:t>marstat_mdm_dj</w:t>
      </w:r>
      <w:proofErr w:type="spellEnd"/>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1732BC">
        <w:t>w</w:t>
      </w:r>
      <w:r>
        <w:t>gt</w:t>
      </w:r>
      <w:r w:rsidR="001732BC">
        <w:t>_mpfm</w:t>
      </w:r>
      <w:proofErr w:type="spellEnd"/>
      <w:r>
        <w:t>], strata(</w:t>
      </w:r>
      <w:proofErr w:type="spellStart"/>
      <w:r>
        <w:t>samp_stratum</w:t>
      </w:r>
      <w:proofErr w:type="spellEnd"/>
      <w:r>
        <w:t>)</w:t>
      </w:r>
    </w:p>
    <w:p w14:paraId="42C53FC4" w14:textId="1D513FE7" w:rsidR="0011328A" w:rsidRDefault="0011328A" w:rsidP="00FE7218">
      <w:pPr>
        <w:pStyle w:val="BodyTextIndent1"/>
      </w:pPr>
      <w:proofErr w:type="spellStart"/>
      <w:r>
        <w:t>Svy</w:t>
      </w:r>
      <w:proofErr w:type="spellEnd"/>
      <w:r>
        <w:t xml:space="preserve">: tab </w:t>
      </w:r>
      <w:proofErr w:type="spellStart"/>
      <w:r>
        <w:t>marstat_mdm_dj</w:t>
      </w:r>
      <w:proofErr w:type="spellEnd"/>
    </w:p>
    <w:p w14:paraId="0A5B9AE8" w14:textId="63A2C3BA" w:rsidR="00C970C9" w:rsidRPr="005D715A" w:rsidRDefault="00C970C9" w:rsidP="000066D1">
      <w:pPr>
        <w:pStyle w:val="Heading3"/>
        <w:numPr>
          <w:ilvl w:val="2"/>
          <w:numId w:val="238"/>
        </w:numPr>
        <w:ind w:left="2160" w:right="288"/>
      </w:pPr>
      <w:bookmarkStart w:id="620" w:name="_Toc17731721"/>
      <w:bookmarkStart w:id="621" w:name="_Toc17980487"/>
      <w:bookmarkStart w:id="622" w:name="_Toc17989930"/>
      <w:bookmarkStart w:id="623" w:name="_Toc18064959"/>
      <w:bookmarkStart w:id="624" w:name="_Toc23753490"/>
      <w:bookmarkStart w:id="625" w:name="_Toc513726492"/>
      <w:bookmarkStart w:id="626" w:name="_Toc526973571"/>
      <w:bookmarkStart w:id="627" w:name="_Toc527234096"/>
      <w:bookmarkEnd w:id="620"/>
      <w:bookmarkEnd w:id="621"/>
      <w:bookmarkEnd w:id="622"/>
      <w:bookmarkEnd w:id="623"/>
      <w:r w:rsidRPr="005D715A">
        <w:t xml:space="preserve">Percent distribution of primary </w:t>
      </w:r>
      <w:r w:rsidR="00602ACD">
        <w:t xml:space="preserve">adult </w:t>
      </w:r>
      <w:r w:rsidRPr="005D715A">
        <w:t>female decisionmakers by their current marital status</w:t>
      </w:r>
      <w:bookmarkEnd w:id="624"/>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proofErr w:type="spellStart"/>
            <w:r w:rsidRPr="009E161A">
              <w:rPr>
                <w:i/>
                <w:sz w:val="20"/>
                <w:szCs w:val="20"/>
              </w:rPr>
              <w:t>marstat_fdm_dj</w:t>
            </w:r>
            <w:proofErr w:type="spellEnd"/>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 xml:space="preserve">v6105, v6106, v6107, </w:t>
            </w: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wgt_fpdm</w:t>
            </w:r>
            <w:proofErr w:type="spellEnd"/>
            <w:r w:rsidRPr="009E161A">
              <w:rPr>
                <w:i/>
                <w:sz w:val="20"/>
                <w:szCs w:val="20"/>
              </w:rPr>
              <w:t xml:space="preserve">, </w:t>
            </w:r>
            <w:proofErr w:type="spellStart"/>
            <w:r w:rsidRPr="009E161A">
              <w:rPr>
                <w:i/>
                <w:sz w:val="20"/>
                <w:szCs w:val="20"/>
              </w:rPr>
              <w:t>samp_stratum</w:t>
            </w:r>
            <w:proofErr w:type="spellEnd"/>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proofErr w:type="spellStart"/>
            <w:r w:rsidRPr="009E161A">
              <w:rPr>
                <w:i/>
                <w:sz w:val="20"/>
                <w:szCs w:val="20"/>
              </w:rPr>
              <w:t>fdm_dj</w:t>
            </w:r>
            <w:proofErr w:type="spellEnd"/>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proofErr w:type="spellStart"/>
            <w:r w:rsidRPr="009E161A">
              <w:rPr>
                <w:i/>
                <w:sz w:val="20"/>
                <w:szCs w:val="20"/>
              </w:rPr>
              <w:t>marstat_fdm_dj</w:t>
            </w:r>
            <w:proofErr w:type="spellEnd"/>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proofErr w:type="spellStart"/>
      <w:r w:rsidRPr="00640C79">
        <w:rPr>
          <w:i/>
        </w:rPr>
        <w:t>marstat_</w:t>
      </w:r>
      <w:r w:rsidR="007F1C6B">
        <w:rPr>
          <w:i/>
        </w:rPr>
        <w:t>f</w:t>
      </w:r>
      <w:r>
        <w:rPr>
          <w:i/>
        </w:rPr>
        <w:t>dm</w:t>
      </w:r>
      <w:r w:rsidR="007F1C6B">
        <w:rPr>
          <w:i/>
        </w:rPr>
        <w:t>_dj</w:t>
      </w:r>
      <w:proofErr w:type="spellEnd"/>
      <w:r w:rsidRPr="00640C79">
        <w:t>).</w:t>
      </w:r>
    </w:p>
    <w:p w14:paraId="31F7B059" w14:textId="06172BA7" w:rsidR="00C970C9" w:rsidRPr="005D715A" w:rsidRDefault="00C970C9" w:rsidP="00FE7218">
      <w:pPr>
        <w:pStyle w:val="BodyTextIndent1"/>
      </w:pPr>
      <w:r w:rsidRPr="005D715A">
        <w:t xml:space="preserve">Set </w:t>
      </w:r>
      <w:proofErr w:type="spellStart"/>
      <w:r w:rsidRPr="005D715A">
        <w:t>marstat_</w:t>
      </w:r>
      <w:r>
        <w:t>fdm</w:t>
      </w:r>
      <w:r w:rsidR="0011328A">
        <w:t>_dj</w:t>
      </w:r>
      <w:proofErr w:type="spellEnd"/>
      <w:r w:rsidRPr="005D715A">
        <w:t>=</w:t>
      </w:r>
      <w:r>
        <w:t>missing</w:t>
      </w:r>
    </w:p>
    <w:p w14:paraId="06351190" w14:textId="58248353" w:rsidR="00C970C9" w:rsidRPr="005D715A" w:rsidRDefault="00C970C9" w:rsidP="00FE7218">
      <w:pPr>
        <w:pStyle w:val="BodyTextIndent1"/>
      </w:pPr>
      <w:r w:rsidRPr="005D715A">
        <w:t xml:space="preserve">Replace </w:t>
      </w:r>
      <w:proofErr w:type="spellStart"/>
      <w:r w:rsidRPr="005D715A">
        <w:t>marstat_</w:t>
      </w:r>
      <w:r>
        <w:t>fdm</w:t>
      </w:r>
      <w:proofErr w:type="spellEnd"/>
      <w:r w:rsidRPr="005D715A">
        <w:t xml:space="preserve">=1 if (v6105=1 and </w:t>
      </w:r>
      <w:proofErr w:type="spellStart"/>
      <w:r w:rsidR="00D03E66">
        <w:t>fdm</w:t>
      </w:r>
      <w:r w:rsidR="0011328A">
        <w:t>_dj</w:t>
      </w:r>
      <w:proofErr w:type="spellEnd"/>
      <w:r w:rsidR="00D03E66">
        <w:t>=1</w:t>
      </w:r>
      <w:r w:rsidRPr="005D715A">
        <w:t xml:space="preserve">) </w:t>
      </w:r>
    </w:p>
    <w:p w14:paraId="3CEF82E0" w14:textId="08EC6816"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t xml:space="preserve">=2 if (v6105=2 and </w:t>
      </w:r>
      <w:proofErr w:type="spellStart"/>
      <w:r w:rsidR="00D03E66">
        <w:t>fdm</w:t>
      </w:r>
      <w:r w:rsidR="0011328A">
        <w:t>_dj</w:t>
      </w:r>
      <w:proofErr w:type="spellEnd"/>
      <w:r w:rsidR="00D03E66">
        <w:t>=1</w:t>
      </w:r>
      <w:r w:rsidRPr="005D715A">
        <w:t xml:space="preserve">) </w:t>
      </w:r>
    </w:p>
    <w:p w14:paraId="4B7CA2BE" w14:textId="59771F23"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rsidDel="00934865">
        <w:t xml:space="preserve"> </w:t>
      </w:r>
      <w:r w:rsidRPr="005D715A">
        <w:t xml:space="preserve">=3 if (v6105=3 and v6107=1 and </w:t>
      </w:r>
      <w:proofErr w:type="spellStart"/>
      <w:r w:rsidR="00D03E66">
        <w:t>fdm</w:t>
      </w:r>
      <w:r w:rsidR="0011328A">
        <w:t>_dj</w:t>
      </w:r>
      <w:proofErr w:type="spellEnd"/>
      <w:r w:rsidR="00D03E66">
        <w:t>=1</w:t>
      </w:r>
      <w:r>
        <w:t>)</w:t>
      </w:r>
    </w:p>
    <w:p w14:paraId="077C24ED" w14:textId="7EDAC309"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rsidDel="00934865">
        <w:t xml:space="preserve"> </w:t>
      </w:r>
      <w:r w:rsidRPr="005D715A">
        <w:t xml:space="preserve">=4 if v6105=3 and (v6107=2 or v6107=3) and </w:t>
      </w:r>
      <w:proofErr w:type="spellStart"/>
      <w:r w:rsidR="00D03E66">
        <w:t>fdm</w:t>
      </w:r>
      <w:r w:rsidR="0011328A">
        <w:t>_dj</w:t>
      </w:r>
      <w:proofErr w:type="spellEnd"/>
      <w:r w:rsidR="00D03E66">
        <w:t>=1</w:t>
      </w:r>
      <w:r>
        <w:t>)</w:t>
      </w:r>
    </w:p>
    <w:p w14:paraId="40A139AA" w14:textId="4C80E56A" w:rsidR="00C970C9" w:rsidRPr="005D715A" w:rsidRDefault="00C970C9" w:rsidP="00FE7218">
      <w:pPr>
        <w:pStyle w:val="BodyTextIndent1"/>
      </w:pPr>
      <w:r w:rsidRPr="005D715A">
        <w:t xml:space="preserve">Replace </w:t>
      </w:r>
      <w:proofErr w:type="spellStart"/>
      <w:r w:rsidRPr="005D715A">
        <w:t>marstat_</w:t>
      </w:r>
      <w:r>
        <w:t>fmd</w:t>
      </w:r>
      <w:proofErr w:type="spellEnd"/>
      <w:r w:rsidRPr="005D715A" w:rsidDel="00934865">
        <w:t xml:space="preserve"> </w:t>
      </w:r>
      <w:r w:rsidRPr="005D715A">
        <w:t xml:space="preserve">=5 if (v6105=3 and v6106=3 and </w:t>
      </w:r>
      <w:proofErr w:type="spellStart"/>
      <w:r w:rsidR="00D03E66">
        <w:t>fdm</w:t>
      </w:r>
      <w:r w:rsidR="0011328A">
        <w:t>_dj</w:t>
      </w:r>
      <w:proofErr w:type="spellEnd"/>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proofErr w:type="spellStart"/>
      <w:r w:rsidRPr="00FE7218">
        <w:rPr>
          <w:i/>
        </w:rPr>
        <w:t>marstat_fdm_dj</w:t>
      </w:r>
      <w:proofErr w:type="spellEnd"/>
      <w:r w:rsidRPr="00FE7218">
        <w:t xml:space="preserve"> variable. (Sample code uses Stata syntax.)</w:t>
      </w:r>
    </w:p>
    <w:p w14:paraId="7AC7A46B" w14:textId="7E2BD46A" w:rsidR="0011328A"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11328A">
        <w:t>wgt</w:t>
      </w:r>
      <w:r>
        <w:t>_fpdm</w:t>
      </w:r>
      <w:proofErr w:type="spellEnd"/>
      <w:r w:rsidR="0011328A">
        <w:t>], strata(</w:t>
      </w:r>
      <w:proofErr w:type="spellStart"/>
      <w:r w:rsidR="0011328A">
        <w:t>samp_stratum</w:t>
      </w:r>
      <w:proofErr w:type="spellEnd"/>
      <w:r w:rsidR="0011328A">
        <w:t>)</w:t>
      </w:r>
    </w:p>
    <w:p w14:paraId="57FB8C37" w14:textId="53E52AF1" w:rsidR="0011328A" w:rsidRDefault="0011328A" w:rsidP="00FE7218">
      <w:pPr>
        <w:pStyle w:val="BodyTextIndent1"/>
      </w:pPr>
      <w:proofErr w:type="spellStart"/>
      <w:r>
        <w:t>Svy</w:t>
      </w:r>
      <w:proofErr w:type="spellEnd"/>
      <w:r>
        <w:t xml:space="preserve">: tab </w:t>
      </w:r>
      <w:proofErr w:type="spellStart"/>
      <w:r>
        <w:t>marstat_fdm_dj</w:t>
      </w:r>
      <w:proofErr w:type="spellEnd"/>
    </w:p>
    <w:p w14:paraId="1D221599" w14:textId="1285ED9E" w:rsidR="00C970C9" w:rsidRPr="005D715A" w:rsidRDefault="00C970C9" w:rsidP="000066D1">
      <w:pPr>
        <w:pStyle w:val="Heading3"/>
        <w:numPr>
          <w:ilvl w:val="2"/>
          <w:numId w:val="238"/>
        </w:numPr>
        <w:ind w:left="2160" w:right="288"/>
      </w:pPr>
      <w:bookmarkStart w:id="628" w:name="_Toc17731724"/>
      <w:bookmarkStart w:id="629" w:name="_Toc17980490"/>
      <w:bookmarkStart w:id="630" w:name="_Toc17989933"/>
      <w:bookmarkStart w:id="631" w:name="_Toc18064962"/>
      <w:bookmarkStart w:id="632" w:name="_Toc513726493"/>
      <w:bookmarkStart w:id="633" w:name="_Toc526973572"/>
      <w:bookmarkStart w:id="634" w:name="_Toc527234097"/>
      <w:bookmarkStart w:id="635" w:name="_Toc23753491"/>
      <w:bookmarkEnd w:id="625"/>
      <w:bookmarkEnd w:id="626"/>
      <w:bookmarkEnd w:id="627"/>
      <w:bookmarkEnd w:id="628"/>
      <w:bookmarkEnd w:id="629"/>
      <w:bookmarkEnd w:id="630"/>
      <w:bookmarkEnd w:id="631"/>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32"/>
      <w:bookmarkEnd w:id="633"/>
      <w:bookmarkEnd w:id="634"/>
      <w:bookmarkEnd w:id="635"/>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proofErr w:type="spellStart"/>
            <w:r>
              <w:rPr>
                <w:i/>
                <w:sz w:val="20"/>
                <w:szCs w:val="20"/>
              </w:rPr>
              <w:t>edu_mdm_dj</w:t>
            </w:r>
            <w:proofErr w:type="spellEnd"/>
            <w:r>
              <w:rPr>
                <w:i/>
                <w:sz w:val="20"/>
                <w:szCs w:val="20"/>
              </w:rPr>
              <w:t xml:space="preserve">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proofErr w:type="spellStart"/>
            <w:r w:rsidRPr="00137003">
              <w:rPr>
                <w:i/>
                <w:sz w:val="20"/>
                <w:szCs w:val="20"/>
              </w:rPr>
              <w:t>edu</w:t>
            </w:r>
            <w:r>
              <w:rPr>
                <w:i/>
                <w:sz w:val="20"/>
                <w:szCs w:val="20"/>
              </w:rPr>
              <w:t>_mdm_dj</w:t>
            </w:r>
            <w:proofErr w:type="spellEnd"/>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w:t>
            </w:r>
            <w:r>
              <w:rPr>
                <w:i/>
                <w:sz w:val="20"/>
                <w:szCs w:val="20"/>
              </w:rPr>
              <w:t>_m</w:t>
            </w:r>
            <w:r w:rsidRPr="009E161A">
              <w:rPr>
                <w:i/>
                <w:sz w:val="20"/>
                <w:szCs w:val="20"/>
              </w:rPr>
              <w:t>pdm</w:t>
            </w:r>
            <w:proofErr w:type="spellEnd"/>
            <w:r w:rsidRPr="009E161A">
              <w:rPr>
                <w:i/>
                <w:sz w:val="20"/>
                <w:szCs w:val="20"/>
              </w:rPr>
              <w:t xml:space="preserve">, </w:t>
            </w:r>
            <w:proofErr w:type="spellStart"/>
            <w:r w:rsidRPr="009E161A">
              <w:rPr>
                <w:i/>
                <w:sz w:val="20"/>
                <w:szCs w:val="20"/>
              </w:rPr>
              <w:t>samp_stratum</w:t>
            </w:r>
            <w:proofErr w:type="spellEnd"/>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proofErr w:type="spellStart"/>
            <w:r w:rsidRPr="009E161A">
              <w:rPr>
                <w:i/>
                <w:sz w:val="20"/>
                <w:szCs w:val="20"/>
              </w:rPr>
              <w:t>edu_</w:t>
            </w:r>
            <w:r>
              <w:rPr>
                <w:i/>
                <w:sz w:val="20"/>
                <w:szCs w:val="20"/>
              </w:rPr>
              <w:t>mdm</w:t>
            </w:r>
            <w:r w:rsidRPr="009E161A">
              <w:rPr>
                <w:i/>
                <w:sz w:val="20"/>
                <w:szCs w:val="20"/>
              </w:rPr>
              <w:t>_dj</w:t>
            </w:r>
            <w:proofErr w:type="spellEnd"/>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proofErr w:type="spellStart"/>
      <w:r w:rsidRPr="00FE7218">
        <w:rPr>
          <w:i/>
        </w:rPr>
        <w:t>edu_mdm_dj</w:t>
      </w:r>
      <w:proofErr w:type="spellEnd"/>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1732BC">
        <w:t>_mpdm</w:t>
      </w:r>
      <w:proofErr w:type="spellEnd"/>
      <w:r>
        <w:t>], strata(</w:t>
      </w:r>
      <w:proofErr w:type="spellStart"/>
      <w:r>
        <w:t>samp_stratum</w:t>
      </w:r>
      <w:proofErr w:type="spellEnd"/>
      <w:r>
        <w:t>)</w:t>
      </w:r>
    </w:p>
    <w:p w14:paraId="5347D328" w14:textId="4318B71F" w:rsidR="0011328A" w:rsidRDefault="0011328A" w:rsidP="00FE7218">
      <w:pPr>
        <w:pStyle w:val="BodyTextIndent1"/>
      </w:pPr>
      <w:proofErr w:type="spellStart"/>
      <w:r>
        <w:t>Svy</w:t>
      </w:r>
      <w:proofErr w:type="spellEnd"/>
      <w:r>
        <w:t xml:space="preserve">: tab </w:t>
      </w:r>
      <w:proofErr w:type="spellStart"/>
      <w:r>
        <w:t>edu_mdm_dj</w:t>
      </w:r>
      <w:proofErr w:type="spellEnd"/>
    </w:p>
    <w:p w14:paraId="6C01EBE0" w14:textId="7F754CC0" w:rsidR="00C970C9" w:rsidRPr="005D715A" w:rsidRDefault="00C970C9" w:rsidP="000066D1">
      <w:pPr>
        <w:pStyle w:val="Heading3"/>
        <w:numPr>
          <w:ilvl w:val="2"/>
          <w:numId w:val="238"/>
        </w:numPr>
        <w:ind w:left="2160" w:right="288"/>
      </w:pPr>
      <w:bookmarkStart w:id="636" w:name="_Toc17731727"/>
      <w:bookmarkStart w:id="637" w:name="_Toc17980493"/>
      <w:bookmarkStart w:id="638" w:name="_Toc17989936"/>
      <w:bookmarkStart w:id="639" w:name="_Toc18064965"/>
      <w:bookmarkStart w:id="640" w:name="_Toc23753492"/>
      <w:bookmarkEnd w:id="636"/>
      <w:bookmarkEnd w:id="637"/>
      <w:bookmarkEnd w:id="638"/>
      <w:bookmarkEnd w:id="639"/>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40"/>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proofErr w:type="spellStart"/>
            <w:r>
              <w:rPr>
                <w:i/>
                <w:sz w:val="20"/>
                <w:szCs w:val="20"/>
              </w:rPr>
              <w:t>edu_fdm_dj</w:t>
            </w:r>
            <w:proofErr w:type="spellEnd"/>
            <w:r>
              <w:rPr>
                <w:i/>
                <w:sz w:val="20"/>
                <w:szCs w:val="20"/>
              </w:rPr>
              <w:t xml:space="preserve">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proofErr w:type="spellStart"/>
            <w:r w:rsidRPr="00137003">
              <w:rPr>
                <w:i/>
                <w:sz w:val="20"/>
                <w:szCs w:val="20"/>
              </w:rPr>
              <w:t>edu</w:t>
            </w:r>
            <w:r>
              <w:rPr>
                <w:i/>
                <w:sz w:val="20"/>
                <w:szCs w:val="20"/>
              </w:rPr>
              <w:t>_fdm_dj</w:t>
            </w:r>
            <w:proofErr w:type="spellEnd"/>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proofErr w:type="spellStart"/>
            <w:r w:rsidRPr="009E161A">
              <w:rPr>
                <w:i/>
                <w:sz w:val="20"/>
                <w:szCs w:val="20"/>
              </w:rPr>
              <w:t>hhea</w:t>
            </w:r>
            <w:proofErr w:type="spellEnd"/>
            <w:r w:rsidRPr="009E161A">
              <w:rPr>
                <w:i/>
                <w:sz w:val="20"/>
                <w:szCs w:val="20"/>
              </w:rPr>
              <w:t xml:space="preserve">, </w:t>
            </w:r>
            <w:proofErr w:type="spellStart"/>
            <w:r w:rsidRPr="009E161A">
              <w:rPr>
                <w:i/>
                <w:sz w:val="20"/>
                <w:szCs w:val="20"/>
              </w:rPr>
              <w:t>wgt_fpdm</w:t>
            </w:r>
            <w:proofErr w:type="spellEnd"/>
            <w:r w:rsidRPr="009E161A">
              <w:rPr>
                <w:i/>
                <w:sz w:val="20"/>
                <w:szCs w:val="20"/>
              </w:rPr>
              <w:t xml:space="preserve">, </w:t>
            </w:r>
            <w:proofErr w:type="spellStart"/>
            <w:r w:rsidRPr="009E161A">
              <w:rPr>
                <w:i/>
                <w:sz w:val="20"/>
                <w:szCs w:val="20"/>
              </w:rPr>
              <w:t>samp_stratum</w:t>
            </w:r>
            <w:proofErr w:type="spellEnd"/>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proofErr w:type="spellStart"/>
            <w:r w:rsidRPr="009E161A">
              <w:rPr>
                <w:i/>
                <w:sz w:val="20"/>
                <w:szCs w:val="20"/>
              </w:rPr>
              <w:t>edu_fdm_dj</w:t>
            </w:r>
            <w:proofErr w:type="spellEnd"/>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proofErr w:type="spellStart"/>
      <w:r w:rsidRPr="00FE7218">
        <w:rPr>
          <w:i/>
        </w:rPr>
        <w:t>edu_fdm_dj</w:t>
      </w:r>
      <w:proofErr w:type="spellEnd"/>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A90D03">
        <w:t>wgt</w:t>
      </w:r>
      <w:r>
        <w:t>_fpdm</w:t>
      </w:r>
      <w:proofErr w:type="spellEnd"/>
      <w:r w:rsidR="00A90D03">
        <w:t>], strata(</w:t>
      </w:r>
      <w:proofErr w:type="spellStart"/>
      <w:r w:rsidR="00A90D03">
        <w:t>samp_stratum</w:t>
      </w:r>
      <w:proofErr w:type="spellEnd"/>
      <w:r w:rsidR="00A90D03">
        <w:t>)</w:t>
      </w:r>
    </w:p>
    <w:p w14:paraId="0354FFFC" w14:textId="5C0B417D" w:rsidR="00A90D03" w:rsidRDefault="00A90D03" w:rsidP="00FE7218">
      <w:pPr>
        <w:pStyle w:val="BodyTextIndent1"/>
      </w:pPr>
      <w:proofErr w:type="spellStart"/>
      <w:r>
        <w:t>Svy</w:t>
      </w:r>
      <w:proofErr w:type="spellEnd"/>
      <w:r>
        <w:t xml:space="preserve">: tab </w:t>
      </w:r>
      <w:proofErr w:type="spellStart"/>
      <w:r>
        <w:t>edu_fdm_dj</w:t>
      </w:r>
      <w:proofErr w:type="spellEnd"/>
    </w:p>
    <w:p w14:paraId="6C430D6D" w14:textId="6D4E6F21" w:rsidR="00C970C9" w:rsidRPr="005D715A" w:rsidRDefault="0036613A" w:rsidP="000066D1">
      <w:pPr>
        <w:pStyle w:val="Heading3"/>
        <w:numPr>
          <w:ilvl w:val="2"/>
          <w:numId w:val="238"/>
        </w:numPr>
        <w:ind w:left="2160" w:right="288"/>
      </w:pPr>
      <w:bookmarkStart w:id="641" w:name="_Toc17731735"/>
      <w:bookmarkStart w:id="642" w:name="_Toc17980501"/>
      <w:bookmarkStart w:id="643" w:name="_Toc17989944"/>
      <w:bookmarkStart w:id="644" w:name="_Toc18064973"/>
      <w:bookmarkStart w:id="645" w:name="_Toc17731737"/>
      <w:bookmarkStart w:id="646" w:name="_Toc17980503"/>
      <w:bookmarkStart w:id="647" w:name="_Toc17989946"/>
      <w:bookmarkStart w:id="648" w:name="_Toc18064975"/>
      <w:bookmarkStart w:id="649" w:name="_Toc17731740"/>
      <w:bookmarkStart w:id="650" w:name="_Toc17980506"/>
      <w:bookmarkStart w:id="651" w:name="_Toc17989949"/>
      <w:bookmarkStart w:id="652" w:name="_Toc18064978"/>
      <w:bookmarkStart w:id="653" w:name="_Toc17731741"/>
      <w:bookmarkStart w:id="654" w:name="_Toc17980507"/>
      <w:bookmarkStart w:id="655" w:name="_Toc17989950"/>
      <w:bookmarkStart w:id="656" w:name="_Toc18064979"/>
      <w:bookmarkStart w:id="657" w:name="_Toc17731742"/>
      <w:bookmarkStart w:id="658" w:name="_Toc17980508"/>
      <w:bookmarkStart w:id="659" w:name="_Toc17989951"/>
      <w:bookmarkStart w:id="660" w:name="_Toc18064980"/>
      <w:bookmarkStart w:id="661" w:name="_Toc17731743"/>
      <w:bookmarkStart w:id="662" w:name="_Toc17980509"/>
      <w:bookmarkStart w:id="663" w:name="_Toc17989952"/>
      <w:bookmarkStart w:id="664" w:name="_Toc18064981"/>
      <w:bookmarkStart w:id="665" w:name="_Toc17731744"/>
      <w:bookmarkStart w:id="666" w:name="_Toc17980510"/>
      <w:bookmarkStart w:id="667" w:name="_Toc17989953"/>
      <w:bookmarkStart w:id="668" w:name="_Toc18064982"/>
      <w:bookmarkStart w:id="669" w:name="_Toc23753493"/>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9"/>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proofErr w:type="spellStart"/>
            <w:r>
              <w:rPr>
                <w:i/>
                <w:sz w:val="20"/>
                <w:szCs w:val="20"/>
              </w:rPr>
              <w:t>mdm_dj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 xml:space="preserve">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w:t>
            </w:r>
            <w:r>
              <w:rPr>
                <w:i/>
                <w:sz w:val="20"/>
                <w:szCs w:val="20"/>
              </w:rPr>
              <w:t>m</w:t>
            </w:r>
            <w:r w:rsidRPr="00EA31CC">
              <w:rPr>
                <w:i/>
                <w:sz w:val="20"/>
                <w:szCs w:val="20"/>
              </w:rPr>
              <w:t>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proofErr w:type="spellStart"/>
            <w:r>
              <w:rPr>
                <w:i/>
                <w:sz w:val="20"/>
                <w:szCs w:val="20"/>
              </w:rPr>
              <w:t>m</w:t>
            </w:r>
            <w:r w:rsidRPr="00EA31CC">
              <w:rPr>
                <w:i/>
                <w:sz w:val="20"/>
                <w:szCs w:val="20"/>
              </w:rPr>
              <w:t>dm_dj</w:t>
            </w:r>
            <w:proofErr w:type="spellEnd"/>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proofErr w:type="spellStart"/>
            <w:r>
              <w:rPr>
                <w:i/>
                <w:sz w:val="20"/>
                <w:szCs w:val="20"/>
              </w:rPr>
              <w:t>m</w:t>
            </w:r>
            <w:r w:rsidRPr="00EA31CC">
              <w:rPr>
                <w:i/>
                <w:sz w:val="20"/>
                <w:szCs w:val="20"/>
              </w:rPr>
              <w:t>dm_anymiss</w:t>
            </w:r>
            <w:proofErr w:type="spellEnd"/>
            <w:r w:rsidRPr="00EA31CC">
              <w:rPr>
                <w:i/>
                <w:sz w:val="20"/>
                <w:szCs w:val="20"/>
              </w:rPr>
              <w:t xml:space="preserve">, </w:t>
            </w:r>
            <w:proofErr w:type="spellStart"/>
            <w:r>
              <w:rPr>
                <w:i/>
                <w:sz w:val="20"/>
                <w:szCs w:val="20"/>
              </w:rPr>
              <w:t>m</w:t>
            </w:r>
            <w:r w:rsidRPr="00EA31CC">
              <w:rPr>
                <w:i/>
                <w:sz w:val="20"/>
                <w:szCs w:val="20"/>
              </w:rPr>
              <w:t>dm_acttot</w:t>
            </w:r>
            <w:proofErr w:type="spellEnd"/>
            <w:r w:rsidRPr="00EA31CC">
              <w:rPr>
                <w:i/>
                <w:sz w:val="20"/>
                <w:szCs w:val="20"/>
              </w:rPr>
              <w:t xml:space="preserve">, </w:t>
            </w:r>
            <w:proofErr w:type="spellStart"/>
            <w:r>
              <w:rPr>
                <w:i/>
                <w:sz w:val="20"/>
                <w:szCs w:val="20"/>
              </w:rPr>
              <w:t>m</w:t>
            </w:r>
            <w:r w:rsidRPr="00EA31CC">
              <w:rPr>
                <w:i/>
                <w:sz w:val="20"/>
                <w:szCs w:val="20"/>
              </w:rPr>
              <w:t>dm_anyact</w:t>
            </w:r>
            <w:proofErr w:type="spellEnd"/>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proofErr w:type="spellStart"/>
      <w:r w:rsidR="00AC3685">
        <w:rPr>
          <w:i/>
        </w:rPr>
        <w:t>mdm_</w:t>
      </w:r>
      <w:r w:rsidR="008A4D03">
        <w:rPr>
          <w:i/>
        </w:rPr>
        <w:t>actmiss</w:t>
      </w:r>
      <w:proofErr w:type="spellEnd"/>
      <w:r w:rsidR="008A4D03">
        <w:rPr>
          <w:i/>
        </w:rPr>
        <w:t xml:space="preserve">, </w:t>
      </w:r>
      <w:r w:rsidR="008A4D03">
        <w:t>value range: 0-6).</w:t>
      </w:r>
    </w:p>
    <w:p w14:paraId="68F8E432" w14:textId="431DC692" w:rsidR="008A4D03" w:rsidRDefault="008A4D03" w:rsidP="00FE7218">
      <w:pPr>
        <w:pStyle w:val="BodyTextIndent1"/>
      </w:pPr>
      <w:r>
        <w:t xml:space="preserve">Set </w:t>
      </w:r>
      <w:proofErr w:type="spellStart"/>
      <w:r>
        <w:t>mdm_actmiss</w:t>
      </w:r>
      <w:proofErr w:type="spellEnd"/>
      <w:r>
        <w:t xml:space="preserve">=0 if </w:t>
      </w:r>
      <w:proofErr w:type="spellStart"/>
      <w:r>
        <w:t>mdm</w:t>
      </w:r>
      <w:r w:rsidR="002147E6">
        <w:t>_dj</w:t>
      </w:r>
      <w:proofErr w:type="spellEnd"/>
      <w:r>
        <w:t>=1</w:t>
      </w:r>
    </w:p>
    <w:p w14:paraId="10E224FB" w14:textId="1DCC633D" w:rsidR="008A4D03" w:rsidRPr="00AC3685" w:rsidRDefault="008A4D03" w:rsidP="00FE7218">
      <w:pPr>
        <w:pStyle w:val="BodyTextIndent1"/>
      </w:pPr>
      <w:r>
        <w:t xml:space="preserve">Replace </w:t>
      </w:r>
      <w:proofErr w:type="spellStart"/>
      <w:r>
        <w:t>mdm_actmiss</w:t>
      </w:r>
      <w:proofErr w:type="spellEnd"/>
      <w:r>
        <w:t xml:space="preserve">=count if </w:t>
      </w:r>
      <w:proofErr w:type="spellStart"/>
      <w:r>
        <w:t>mdm</w:t>
      </w:r>
      <w:r w:rsidR="002147E6">
        <w:t>_dj</w:t>
      </w:r>
      <w:proofErr w:type="spellEnd"/>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proofErr w:type="spellStart"/>
      <w:r w:rsidR="008A4D03">
        <w:rPr>
          <w:i/>
        </w:rPr>
        <w:t>mdm_acttot</w:t>
      </w:r>
      <w:proofErr w:type="spellEnd"/>
      <w:r w:rsidR="008A4D03" w:rsidRPr="00AC3685">
        <w:t>)</w:t>
      </w:r>
      <w:r w:rsidR="008A4D03">
        <w:t>.</w:t>
      </w:r>
    </w:p>
    <w:p w14:paraId="4148A63F" w14:textId="7499BCCB" w:rsidR="008A4D03" w:rsidRDefault="008A4D03" w:rsidP="00FE7218">
      <w:pPr>
        <w:pStyle w:val="BodyTextIndent1"/>
      </w:pPr>
      <w:r>
        <w:t xml:space="preserve">Set </w:t>
      </w:r>
      <w:proofErr w:type="spellStart"/>
      <w:r>
        <w:t>mdm_acttot</w:t>
      </w:r>
      <w:proofErr w:type="spellEnd"/>
      <w:r>
        <w:t xml:space="preserve">=0 if </w:t>
      </w:r>
      <w:proofErr w:type="spellStart"/>
      <w:r>
        <w:t>mdm</w:t>
      </w:r>
      <w:proofErr w:type="spellEnd"/>
      <w:r>
        <w:t>=1</w:t>
      </w:r>
      <w:r w:rsidR="00AC3685" w:rsidRPr="00AC3685">
        <w:t xml:space="preserve"> </w:t>
      </w:r>
      <w:r w:rsidR="00AC3685">
        <w:t>and</w:t>
      </w:r>
      <w:r w:rsidR="00AC3685" w:rsidRPr="00AC3685">
        <w:t xml:space="preserve"> </w:t>
      </w:r>
      <w:proofErr w:type="spellStart"/>
      <w:r w:rsidR="00AC3685">
        <w:t>m</w:t>
      </w:r>
      <w:r w:rsidR="00AC3685" w:rsidRPr="00AC3685">
        <w:t>dm_actmiss</w:t>
      </w:r>
      <w:proofErr w:type="spellEnd"/>
      <w:r w:rsidR="00AC3685" w:rsidRPr="00AC3685">
        <w:t>&lt;6</w:t>
      </w:r>
    </w:p>
    <w:p w14:paraId="58BC515D" w14:textId="316C174A" w:rsidR="008A4D03" w:rsidRPr="00AC3685" w:rsidRDefault="008A4D03" w:rsidP="00FE7218">
      <w:pPr>
        <w:pStyle w:val="BodyTextIndent1"/>
      </w:pPr>
      <w:r>
        <w:t xml:space="preserve">Replace </w:t>
      </w:r>
      <w:proofErr w:type="spellStart"/>
      <w:r>
        <w:t>mdm_acttot</w:t>
      </w:r>
      <w:proofErr w:type="spellEnd"/>
      <w:r>
        <w:t xml:space="preserve">=count if </w:t>
      </w:r>
      <w:proofErr w:type="spellStart"/>
      <w:r>
        <w:t>mdm</w:t>
      </w:r>
      <w:r w:rsidR="005B6227">
        <w:t>_dj</w:t>
      </w:r>
      <w:proofErr w:type="spellEnd"/>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proofErr w:type="spellStart"/>
      <w:r w:rsidR="00AC3685">
        <w:t>m</w:t>
      </w:r>
      <w:r w:rsidR="00AC3685" w:rsidRPr="00AC3685">
        <w:t>dm_actmiss</w:t>
      </w:r>
      <w:proofErr w:type="spellEnd"/>
      <w:r w:rsidR="00AC3685" w:rsidRPr="00AC3685">
        <w:t>&lt;6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proofErr w:type="spellStart"/>
      <w:r>
        <w:rPr>
          <w:i/>
        </w:rPr>
        <w:t>mdm_anyact</w:t>
      </w:r>
      <w:proofErr w:type="spellEnd"/>
      <w:r w:rsidR="00C970C9" w:rsidRPr="005D715A">
        <w:t>).</w:t>
      </w:r>
    </w:p>
    <w:p w14:paraId="719A3558" w14:textId="57E2A6A1" w:rsidR="00C970C9" w:rsidRPr="005D715A" w:rsidRDefault="00C970C9" w:rsidP="00FE7218">
      <w:pPr>
        <w:pStyle w:val="BodyTextIndent1"/>
      </w:pPr>
      <w:r w:rsidRPr="005D715A">
        <w:t xml:space="preserve">Set </w:t>
      </w:r>
      <w:proofErr w:type="spellStart"/>
      <w:r w:rsidR="00AC3685" w:rsidRPr="00AC3685">
        <w:t>mdm_act</w:t>
      </w:r>
      <w:r w:rsidR="005629DD">
        <w:t>any</w:t>
      </w:r>
      <w:proofErr w:type="spellEnd"/>
      <w:r w:rsidRPr="005D715A">
        <w:t>=</w:t>
      </w:r>
      <w:r w:rsidR="005629DD">
        <w:t xml:space="preserve">0 if </w:t>
      </w:r>
      <w:proofErr w:type="spellStart"/>
      <w:r w:rsidR="005629DD">
        <w:t>mdm_acttot≠</w:t>
      </w:r>
      <w:r w:rsidR="00AC3685">
        <w:t>missing</w:t>
      </w:r>
      <w:proofErr w:type="spellEnd"/>
    </w:p>
    <w:p w14:paraId="39C4958C" w14:textId="6302EF2E" w:rsidR="005629DD" w:rsidRDefault="00C970C9" w:rsidP="00FE7218">
      <w:pPr>
        <w:pStyle w:val="BodyTextIndent1"/>
      </w:pPr>
      <w:r w:rsidRPr="005D715A">
        <w:t xml:space="preserve">Replace </w:t>
      </w:r>
      <w:proofErr w:type="spellStart"/>
      <w:r w:rsidR="00AC3685" w:rsidRPr="00AC3685">
        <w:t>mdm_act</w:t>
      </w:r>
      <w:r w:rsidR="005629DD">
        <w:t>any</w:t>
      </w:r>
      <w:proofErr w:type="spellEnd"/>
      <w:r w:rsidRPr="005D715A">
        <w:t xml:space="preserve">=1 if </w:t>
      </w:r>
      <w:proofErr w:type="spellStart"/>
      <w:r w:rsidR="00BD2537">
        <w:t>mdm</w:t>
      </w:r>
      <w:r w:rsidR="005B6227">
        <w:t>_dj</w:t>
      </w:r>
      <w:proofErr w:type="spellEnd"/>
      <w:r>
        <w:t xml:space="preserve">=1 and </w:t>
      </w:r>
      <w:proofErr w:type="spellStart"/>
      <w:r w:rsidR="00AC3685" w:rsidRPr="00AC3685">
        <w:t>mdm_acttot</w:t>
      </w:r>
      <w:proofErr w:type="spellEnd"/>
      <w:r w:rsidR="005629DD">
        <w:t xml:space="preserve">&gt;1 and </w:t>
      </w:r>
      <w:proofErr w:type="spellStart"/>
      <w:r w:rsidR="005629DD">
        <w:t>mdm_acttot≠</w:t>
      </w:r>
      <w:r w:rsidR="00AC3685">
        <w:t>missing</w:t>
      </w:r>
      <w:proofErr w:type="spellEnd"/>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proofErr w:type="spellStart"/>
      <w:r w:rsidR="005629DD" w:rsidRPr="00FE7218">
        <w:rPr>
          <w:i/>
        </w:rPr>
        <w:t>mdm_actany</w:t>
      </w:r>
      <w:proofErr w:type="spellEnd"/>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5629DD">
        <w:t>wgt</w:t>
      </w:r>
      <w:r>
        <w:t>_mpdm</w:t>
      </w:r>
      <w:proofErr w:type="spellEnd"/>
      <w:r w:rsidR="005629DD">
        <w:t>], strata(</w:t>
      </w:r>
      <w:proofErr w:type="spellStart"/>
      <w:r w:rsidR="005629DD">
        <w:t>samp_stratum</w:t>
      </w:r>
      <w:proofErr w:type="spellEnd"/>
      <w:r w:rsidR="005629DD">
        <w:t>)</w:t>
      </w:r>
    </w:p>
    <w:p w14:paraId="6F057314" w14:textId="3B86DDC5" w:rsidR="005629DD" w:rsidRDefault="005629DD" w:rsidP="00FE7218">
      <w:pPr>
        <w:pStyle w:val="BodyTextIndent1"/>
      </w:pPr>
      <w:proofErr w:type="spellStart"/>
      <w:r>
        <w:t>Svy</w:t>
      </w:r>
      <w:proofErr w:type="spellEnd"/>
      <w:r>
        <w:t xml:space="preserve">: tab </w:t>
      </w:r>
      <w:proofErr w:type="spellStart"/>
      <w:r w:rsidR="005B6227">
        <w:t>m</w:t>
      </w:r>
      <w:r>
        <w:t>dm</w:t>
      </w:r>
      <w:r w:rsidR="005B6227">
        <w:t>_actany</w:t>
      </w:r>
      <w:r>
        <w:t>_dj</w:t>
      </w:r>
      <w:proofErr w:type="spellEnd"/>
    </w:p>
    <w:p w14:paraId="42D69EDF" w14:textId="5AA2E82D" w:rsidR="00C970C9" w:rsidRPr="005D715A" w:rsidRDefault="00C970C9" w:rsidP="00E6580D">
      <w:pPr>
        <w:pStyle w:val="Heading3"/>
        <w:numPr>
          <w:ilvl w:val="2"/>
          <w:numId w:val="238"/>
        </w:numPr>
        <w:ind w:left="2160" w:right="288"/>
      </w:pPr>
      <w:bookmarkStart w:id="670" w:name="_Toc17731747"/>
      <w:bookmarkStart w:id="671" w:name="_Toc17980513"/>
      <w:bookmarkStart w:id="672" w:name="_Toc17989956"/>
      <w:bookmarkStart w:id="673" w:name="_Toc18064985"/>
      <w:bookmarkStart w:id="674" w:name="_Toc17731748"/>
      <w:bookmarkStart w:id="675" w:name="_Toc17980514"/>
      <w:bookmarkStart w:id="676" w:name="_Toc17989957"/>
      <w:bookmarkStart w:id="677" w:name="_Toc18064986"/>
      <w:bookmarkStart w:id="678" w:name="_Toc23753494"/>
      <w:bookmarkEnd w:id="670"/>
      <w:bookmarkEnd w:id="671"/>
      <w:bookmarkEnd w:id="672"/>
      <w:bookmarkEnd w:id="673"/>
      <w:bookmarkEnd w:id="674"/>
      <w:bookmarkEnd w:id="675"/>
      <w:bookmarkEnd w:id="676"/>
      <w:bookmarkEnd w:id="677"/>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8"/>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proofErr w:type="spellStart"/>
            <w:r>
              <w:rPr>
                <w:i/>
                <w:sz w:val="20"/>
                <w:szCs w:val="20"/>
              </w:rPr>
              <w:t>fdm_dj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 xml:space="preserve">v6201_01-v6201_06,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wgt_fpdm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proofErr w:type="spellStart"/>
            <w:r w:rsidRPr="00EA31CC">
              <w:rPr>
                <w:i/>
                <w:sz w:val="20"/>
                <w:szCs w:val="20"/>
              </w:rPr>
              <w:t>fdm_dj</w:t>
            </w:r>
            <w:proofErr w:type="spellEnd"/>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proofErr w:type="spellStart"/>
            <w:r w:rsidRPr="00EA31CC">
              <w:rPr>
                <w:i/>
                <w:sz w:val="20"/>
                <w:szCs w:val="20"/>
              </w:rPr>
              <w:t>fdm_anymiss</w:t>
            </w:r>
            <w:proofErr w:type="spellEnd"/>
            <w:r w:rsidRPr="00EA31CC">
              <w:rPr>
                <w:i/>
                <w:sz w:val="20"/>
                <w:szCs w:val="20"/>
              </w:rPr>
              <w:t xml:space="preserve">, </w:t>
            </w:r>
            <w:proofErr w:type="spellStart"/>
            <w:r w:rsidRPr="00EA31CC">
              <w:rPr>
                <w:i/>
                <w:sz w:val="20"/>
                <w:szCs w:val="20"/>
              </w:rPr>
              <w:t>fdm_acttot</w:t>
            </w:r>
            <w:proofErr w:type="spellEnd"/>
            <w:r w:rsidRPr="00EA31CC">
              <w:rPr>
                <w:i/>
                <w:sz w:val="20"/>
                <w:szCs w:val="20"/>
              </w:rPr>
              <w:t xml:space="preserve">, </w:t>
            </w:r>
            <w:proofErr w:type="spellStart"/>
            <w:r w:rsidRPr="00EA31CC">
              <w:rPr>
                <w:i/>
                <w:sz w:val="20"/>
                <w:szCs w:val="20"/>
              </w:rPr>
              <w:t>fdm_anyact</w:t>
            </w:r>
            <w:proofErr w:type="spellEnd"/>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proofErr w:type="spellStart"/>
      <w:r>
        <w:rPr>
          <w:i/>
        </w:rPr>
        <w:t>fdm_actmiss</w:t>
      </w:r>
      <w:proofErr w:type="spellEnd"/>
      <w:r>
        <w:rPr>
          <w:i/>
        </w:rPr>
        <w:t xml:space="preserve">, </w:t>
      </w:r>
      <w:r>
        <w:t>value range: 0-6).</w:t>
      </w:r>
    </w:p>
    <w:p w14:paraId="382D1CF3" w14:textId="35632AAA" w:rsidR="00AC3685" w:rsidRDefault="00AC3685" w:rsidP="00FE7218">
      <w:pPr>
        <w:pStyle w:val="BodyTextIndent1"/>
      </w:pPr>
      <w:r>
        <w:t xml:space="preserve">Set </w:t>
      </w:r>
      <w:proofErr w:type="spellStart"/>
      <w:r>
        <w:t>fdm_actmiss</w:t>
      </w:r>
      <w:proofErr w:type="spellEnd"/>
      <w:r>
        <w:t xml:space="preserve">=0 if </w:t>
      </w:r>
      <w:proofErr w:type="spellStart"/>
      <w:r>
        <w:t>fdm</w:t>
      </w:r>
      <w:r w:rsidR="005B6227">
        <w:t>_dj</w:t>
      </w:r>
      <w:proofErr w:type="spellEnd"/>
      <w:r>
        <w:t>=1</w:t>
      </w:r>
    </w:p>
    <w:p w14:paraId="35BC5F09" w14:textId="67A1C5C5" w:rsidR="00AC3685" w:rsidRPr="00AC3685" w:rsidRDefault="00AC3685" w:rsidP="00FE7218">
      <w:pPr>
        <w:pStyle w:val="BodyTextIndent1"/>
      </w:pPr>
      <w:r>
        <w:t xml:space="preserve">Replace </w:t>
      </w:r>
      <w:proofErr w:type="spellStart"/>
      <w:r>
        <w:t>fdm_actmiss</w:t>
      </w:r>
      <w:proofErr w:type="spellEnd"/>
      <w:r>
        <w:t xml:space="preserve">=count if </w:t>
      </w:r>
      <w:proofErr w:type="spellStart"/>
      <w:r>
        <w:t>fdm</w:t>
      </w:r>
      <w:r w:rsidR="005B6227">
        <w:t>_dj</w:t>
      </w:r>
      <w:proofErr w:type="spellEnd"/>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proofErr w:type="spellStart"/>
      <w:r>
        <w:rPr>
          <w:i/>
        </w:rPr>
        <w:t>fdm_acttot</w:t>
      </w:r>
      <w:proofErr w:type="spellEnd"/>
      <w:r w:rsidRPr="00AC3685">
        <w:t>)</w:t>
      </w:r>
      <w:r>
        <w:t>.</w:t>
      </w:r>
    </w:p>
    <w:p w14:paraId="2B3A6B5C" w14:textId="3EA6726A" w:rsidR="00AC3685" w:rsidRDefault="00AC3685" w:rsidP="00FE7218">
      <w:pPr>
        <w:pStyle w:val="BodyTextIndent1"/>
      </w:pPr>
      <w:r>
        <w:lastRenderedPageBreak/>
        <w:t xml:space="preserve">Set </w:t>
      </w:r>
      <w:proofErr w:type="spellStart"/>
      <w:r>
        <w:t>fdm_acttot</w:t>
      </w:r>
      <w:proofErr w:type="spellEnd"/>
      <w:r>
        <w:t xml:space="preserve">=0 if </w:t>
      </w:r>
      <w:proofErr w:type="spellStart"/>
      <w:r>
        <w:t>fdm</w:t>
      </w:r>
      <w:r w:rsidR="005B6227">
        <w:t>_dj</w:t>
      </w:r>
      <w:proofErr w:type="spellEnd"/>
      <w:r>
        <w:t>=1</w:t>
      </w:r>
      <w:r w:rsidRPr="00AC3685">
        <w:t xml:space="preserve"> </w:t>
      </w:r>
      <w:r>
        <w:t>and</w:t>
      </w:r>
      <w:r w:rsidRPr="00AC3685">
        <w:t xml:space="preserve"> </w:t>
      </w:r>
      <w:proofErr w:type="spellStart"/>
      <w:r>
        <w:t>fdm</w:t>
      </w:r>
      <w:r w:rsidRPr="00AC3685">
        <w:t>_actmiss</w:t>
      </w:r>
      <w:proofErr w:type="spellEnd"/>
      <w:r w:rsidRPr="00AC3685">
        <w:t>&lt;6</w:t>
      </w:r>
    </w:p>
    <w:p w14:paraId="7B356DF4" w14:textId="617DD70B" w:rsidR="00AC3685" w:rsidRPr="00AC3685" w:rsidRDefault="00AC3685" w:rsidP="00FE7218">
      <w:pPr>
        <w:pStyle w:val="BodyTextIndent1"/>
      </w:pPr>
      <w:r>
        <w:t xml:space="preserve">Replace </w:t>
      </w:r>
      <w:proofErr w:type="spellStart"/>
      <w:r>
        <w:t>fdm_acttot</w:t>
      </w:r>
      <w:proofErr w:type="spellEnd"/>
      <w:r>
        <w:t xml:space="preserve">=count if </w:t>
      </w:r>
      <w:proofErr w:type="spellStart"/>
      <w:r>
        <w:t>fdm</w:t>
      </w:r>
      <w:r w:rsidR="005B6227">
        <w:t>_dj</w:t>
      </w:r>
      <w:proofErr w:type="spellEnd"/>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proofErr w:type="spellStart"/>
      <w:r>
        <w:t>fdm</w:t>
      </w:r>
      <w:r w:rsidRPr="00AC3685">
        <w:t>_actmiss</w:t>
      </w:r>
      <w:proofErr w:type="spellEnd"/>
      <w:r w:rsidRPr="00AC3685">
        <w:t>&lt;6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proofErr w:type="spellStart"/>
      <w:r>
        <w:rPr>
          <w:i/>
        </w:rPr>
        <w:t>fdm_anyact</w:t>
      </w:r>
      <w:proofErr w:type="spellEnd"/>
      <w:r w:rsidRPr="005D715A">
        <w:t>).</w:t>
      </w:r>
    </w:p>
    <w:p w14:paraId="5676322F" w14:textId="2A42D51D" w:rsidR="00AC3685" w:rsidRPr="005D715A" w:rsidRDefault="00AC3685" w:rsidP="00FE7218">
      <w:pPr>
        <w:pStyle w:val="BodyTextIndent1"/>
      </w:pPr>
      <w:r w:rsidRPr="005D715A">
        <w:t xml:space="preserve">Set </w:t>
      </w:r>
      <w:proofErr w:type="spellStart"/>
      <w:r>
        <w:t>fdm</w:t>
      </w:r>
      <w:r w:rsidRPr="00AC3685">
        <w:t>_act</w:t>
      </w:r>
      <w:r w:rsidR="005B6227">
        <w:t>any</w:t>
      </w:r>
      <w:proofErr w:type="spellEnd"/>
      <w:r w:rsidRPr="005D715A">
        <w:t>=</w:t>
      </w:r>
      <w:r>
        <w:t xml:space="preserve">0 if </w:t>
      </w:r>
      <w:proofErr w:type="spellStart"/>
      <w:r>
        <w:t>fdm_acttot</w:t>
      </w:r>
      <w:r w:rsidR="005B6227">
        <w:t>≠</w:t>
      </w:r>
      <w:r>
        <w:t>missing</w:t>
      </w:r>
      <w:proofErr w:type="spellEnd"/>
    </w:p>
    <w:p w14:paraId="0F7017D5" w14:textId="56D0B5DC" w:rsidR="00AC3685" w:rsidRDefault="00AC3685" w:rsidP="00FE7218">
      <w:pPr>
        <w:pStyle w:val="BodyTextIndent1"/>
      </w:pPr>
      <w:r w:rsidRPr="005D715A">
        <w:t xml:space="preserve">Replace </w:t>
      </w:r>
      <w:proofErr w:type="spellStart"/>
      <w:r>
        <w:t>fdm</w:t>
      </w:r>
      <w:r w:rsidRPr="00AC3685">
        <w:t>_act</w:t>
      </w:r>
      <w:r w:rsidR="005B6227">
        <w:t>any</w:t>
      </w:r>
      <w:proofErr w:type="spellEnd"/>
      <w:r w:rsidRPr="005D715A">
        <w:t xml:space="preserve">=1 if </w:t>
      </w:r>
      <w:proofErr w:type="spellStart"/>
      <w:r>
        <w:t>fdm</w:t>
      </w:r>
      <w:r w:rsidR="005B6227">
        <w:t>_dj</w:t>
      </w:r>
      <w:proofErr w:type="spellEnd"/>
      <w:r>
        <w:t xml:space="preserve">=1 and </w:t>
      </w:r>
      <w:proofErr w:type="spellStart"/>
      <w:r>
        <w:t>fdm</w:t>
      </w:r>
      <w:r w:rsidRPr="00AC3685">
        <w:t>_acttot</w:t>
      </w:r>
      <w:proofErr w:type="spellEnd"/>
      <w:r>
        <w:t xml:space="preserve">&gt;1 and </w:t>
      </w:r>
      <w:proofErr w:type="spellStart"/>
      <w:r>
        <w:t>fdm_acttot</w:t>
      </w:r>
      <w:r w:rsidR="005B6227">
        <w:t>≠</w:t>
      </w:r>
      <w:r>
        <w:t>missing</w:t>
      </w:r>
      <w:proofErr w:type="spellEnd"/>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proofErr w:type="spellStart"/>
      <w:r w:rsidRPr="00FE7218">
        <w:rPr>
          <w:i/>
        </w:rPr>
        <w:t>fdm_actany</w:t>
      </w:r>
      <w:proofErr w:type="spellEnd"/>
      <w:r w:rsidRPr="00FE7218">
        <w:rPr>
          <w:i/>
        </w:rPr>
        <w:t xml:space="preserve"> variable</w:t>
      </w:r>
      <w:r>
        <w:t xml:space="preserve">. </w:t>
      </w:r>
      <w:r w:rsidRPr="00BD5F11">
        <w:t>(Sample code uses Stata syntax.)</w:t>
      </w:r>
    </w:p>
    <w:p w14:paraId="3915473F" w14:textId="5087B92E" w:rsidR="005B6227" w:rsidRDefault="001732BC"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rsidR="005B6227">
        <w:t>wgt</w:t>
      </w:r>
      <w:r>
        <w:t>_fpdm</w:t>
      </w:r>
      <w:proofErr w:type="spellEnd"/>
      <w:r w:rsidR="005B6227">
        <w:t>], strata(</w:t>
      </w:r>
      <w:proofErr w:type="spellStart"/>
      <w:r w:rsidR="005B6227">
        <w:t>samp_stratum</w:t>
      </w:r>
      <w:proofErr w:type="spellEnd"/>
      <w:r w:rsidR="005B6227">
        <w:t>)</w:t>
      </w:r>
    </w:p>
    <w:p w14:paraId="005B0A44" w14:textId="0A5F3546" w:rsidR="005B6227" w:rsidRDefault="005B6227" w:rsidP="00FE7218">
      <w:pPr>
        <w:pStyle w:val="BodyTextIndent1"/>
      </w:pPr>
      <w:proofErr w:type="spellStart"/>
      <w:r>
        <w:t>Svy</w:t>
      </w:r>
      <w:proofErr w:type="spellEnd"/>
      <w:r>
        <w:t xml:space="preserve">: tab </w:t>
      </w:r>
      <w:proofErr w:type="spellStart"/>
      <w:r>
        <w:t>fdm_actany_dj</w:t>
      </w:r>
      <w:proofErr w:type="spellEnd"/>
    </w:p>
    <w:p w14:paraId="78120363" w14:textId="4A00CD4D" w:rsidR="00C970C9" w:rsidRPr="005D715A" w:rsidRDefault="00C970C9" w:rsidP="00E6580D">
      <w:pPr>
        <w:pStyle w:val="Heading3"/>
        <w:numPr>
          <w:ilvl w:val="2"/>
          <w:numId w:val="238"/>
        </w:numPr>
        <w:ind w:left="2160" w:right="288"/>
      </w:pPr>
      <w:bookmarkStart w:id="679" w:name="_Toc23753495"/>
      <w:r w:rsidRPr="005D715A">
        <w:t xml:space="preserve">Percent distribution of </w:t>
      </w:r>
      <w:r w:rsidR="005629DD">
        <w:t>primary adult male decision</w:t>
      </w:r>
      <w:r w:rsidRPr="005D715A">
        <w:t xml:space="preserve">makers by </w:t>
      </w:r>
      <w:r>
        <w:t>type of economic activity</w:t>
      </w:r>
      <w:bookmarkEnd w:id="679"/>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proofErr w:type="spellStart"/>
            <w:r>
              <w:rPr>
                <w:i/>
                <w:sz w:val="20"/>
                <w:szCs w:val="20"/>
              </w:rPr>
              <w:t>fdm_dj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proofErr w:type="spellStart"/>
            <w:r>
              <w:rPr>
                <w:i/>
                <w:sz w:val="20"/>
                <w:szCs w:val="20"/>
              </w:rPr>
              <w:t>m</w:t>
            </w:r>
            <w:r w:rsidRPr="00EA31CC">
              <w:rPr>
                <w:i/>
                <w:sz w:val="20"/>
                <w:szCs w:val="20"/>
              </w:rPr>
              <w:t>dm_dj</w:t>
            </w:r>
            <w:proofErr w:type="spellEnd"/>
            <w:r w:rsidRPr="00EA31CC">
              <w:rPr>
                <w:i/>
                <w:sz w:val="20"/>
                <w:szCs w:val="20"/>
              </w:rPr>
              <w:t xml:space="preserve">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 xml:space="preserve">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w:t>
            </w:r>
            <w:r>
              <w:rPr>
                <w:i/>
                <w:sz w:val="20"/>
                <w:szCs w:val="20"/>
              </w:rPr>
              <w:t>m</w:t>
            </w:r>
            <w:r w:rsidRPr="00EA31CC">
              <w:rPr>
                <w:i/>
                <w:sz w:val="20"/>
                <w:szCs w:val="20"/>
              </w:rPr>
              <w:t>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proofErr w:type="spellStart"/>
            <w:r>
              <w:rPr>
                <w:i/>
                <w:sz w:val="20"/>
                <w:szCs w:val="20"/>
              </w:rPr>
              <w:t>m</w:t>
            </w:r>
            <w:r w:rsidRPr="00EA31CC">
              <w:rPr>
                <w:i/>
                <w:sz w:val="20"/>
                <w:szCs w:val="20"/>
              </w:rPr>
              <w:t>dm_dj</w:t>
            </w:r>
            <w:proofErr w:type="spellEnd"/>
            <w:r w:rsidRPr="00EA31CC">
              <w:rPr>
                <w:i/>
                <w:sz w:val="20"/>
                <w:szCs w:val="20"/>
              </w:rPr>
              <w:t xml:space="preserve">, </w:t>
            </w:r>
            <w:proofErr w:type="spellStart"/>
            <w:r>
              <w:rPr>
                <w:i/>
                <w:sz w:val="20"/>
                <w:szCs w:val="20"/>
              </w:rPr>
              <w:t>m</w:t>
            </w:r>
            <w:r w:rsidRPr="00EA31CC">
              <w:rPr>
                <w:i/>
                <w:sz w:val="20"/>
                <w:szCs w:val="20"/>
              </w:rPr>
              <w:t>dm_miss</w:t>
            </w:r>
            <w:proofErr w:type="spellEnd"/>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proofErr w:type="spellStart"/>
            <w:r>
              <w:rPr>
                <w:i/>
                <w:sz w:val="20"/>
                <w:szCs w:val="20"/>
              </w:rPr>
              <w:t>m</w:t>
            </w:r>
            <w:r w:rsidRPr="00EA31CC">
              <w:rPr>
                <w:i/>
                <w:sz w:val="20"/>
                <w:szCs w:val="20"/>
              </w:rPr>
              <w:t>dm_farm</w:t>
            </w:r>
            <w:proofErr w:type="spellEnd"/>
            <w:r w:rsidRPr="00EA31CC">
              <w:rPr>
                <w:i/>
                <w:sz w:val="20"/>
                <w:szCs w:val="20"/>
              </w:rPr>
              <w:t xml:space="preserve">, </w:t>
            </w:r>
            <w:proofErr w:type="spellStart"/>
            <w:r>
              <w:rPr>
                <w:i/>
                <w:sz w:val="20"/>
                <w:szCs w:val="20"/>
              </w:rPr>
              <w:t>m</w:t>
            </w:r>
            <w:r w:rsidRPr="00EA31CC">
              <w:rPr>
                <w:i/>
                <w:sz w:val="20"/>
                <w:szCs w:val="20"/>
              </w:rPr>
              <w:t>dm_nonfarm</w:t>
            </w:r>
            <w:proofErr w:type="spellEnd"/>
            <w:r w:rsidRPr="00EA31CC">
              <w:rPr>
                <w:i/>
                <w:sz w:val="20"/>
                <w:szCs w:val="20"/>
              </w:rPr>
              <w:t>,</w:t>
            </w:r>
            <w:r>
              <w:rPr>
                <w:i/>
                <w:sz w:val="20"/>
                <w:szCs w:val="20"/>
              </w:rPr>
              <w:t xml:space="preserve"> </w:t>
            </w:r>
            <w:proofErr w:type="spellStart"/>
            <w:r>
              <w:rPr>
                <w:i/>
                <w:sz w:val="20"/>
                <w:szCs w:val="20"/>
              </w:rPr>
              <w:t>m</w:t>
            </w:r>
            <w:r w:rsidRPr="00EA31CC">
              <w:rPr>
                <w:i/>
                <w:sz w:val="20"/>
                <w:szCs w:val="20"/>
              </w:rPr>
              <w:t>dm_wage</w:t>
            </w:r>
            <w:proofErr w:type="spellEnd"/>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proofErr w:type="spellStart"/>
      <w:r w:rsidR="0039773C" w:rsidRPr="00E66A47">
        <w:rPr>
          <w:i/>
        </w:rPr>
        <w:t>mdm_farm</w:t>
      </w:r>
      <w:proofErr w:type="spellEnd"/>
      <w:r w:rsidR="0039773C" w:rsidRPr="00F8609D">
        <w:t>)</w:t>
      </w:r>
      <w:r w:rsidR="00375A61">
        <w:t>.</w:t>
      </w:r>
    </w:p>
    <w:p w14:paraId="2FF2A4F1" w14:textId="13D94BC2" w:rsidR="00375A61" w:rsidRDefault="00375A61" w:rsidP="003E4B6A">
      <w:pPr>
        <w:pStyle w:val="BodyTextIndent1"/>
        <w:keepNext/>
        <w:widowControl/>
      </w:pPr>
      <w:r>
        <w:t xml:space="preserve">Set </w:t>
      </w:r>
      <w:proofErr w:type="spellStart"/>
      <w:r>
        <w:t>mdm_farm</w:t>
      </w:r>
      <w:proofErr w:type="spellEnd"/>
      <w:r>
        <w:t xml:space="preserve">=0 if </w:t>
      </w:r>
      <w:proofErr w:type="spellStart"/>
      <w:r>
        <w:t>mdm</w:t>
      </w:r>
      <w:r w:rsidR="008C22BA">
        <w:t>_dj</w:t>
      </w:r>
      <w:proofErr w:type="spellEnd"/>
      <w:r>
        <w:t xml:space="preserve">=1 and </w:t>
      </w:r>
      <w:proofErr w:type="spellStart"/>
      <w:r>
        <w:t>mdm_anymiss</w:t>
      </w:r>
      <w:proofErr w:type="spellEnd"/>
      <w:r>
        <w:t>&lt;6</w:t>
      </w:r>
    </w:p>
    <w:p w14:paraId="16DBD4BD" w14:textId="19866D55" w:rsidR="00375A61" w:rsidRDefault="00375A61" w:rsidP="00FE7218">
      <w:pPr>
        <w:pStyle w:val="BodyTextIndent1"/>
      </w:pPr>
      <w:r>
        <w:t xml:space="preserve">Replace </w:t>
      </w:r>
      <w:proofErr w:type="spellStart"/>
      <w:r>
        <w:t>mdm_farm</w:t>
      </w:r>
      <w:proofErr w:type="spellEnd"/>
      <w:r>
        <w:t xml:space="preserve">=1 if </w:t>
      </w:r>
      <w:proofErr w:type="spellStart"/>
      <w:r w:rsidR="0039773C">
        <w:t>mdm</w:t>
      </w:r>
      <w:r w:rsidR="008C22BA">
        <w:t>_dj</w:t>
      </w:r>
      <w:proofErr w:type="spellEnd"/>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proofErr w:type="spellStart"/>
      <w:r w:rsidRPr="00FE7218">
        <w:rPr>
          <w:i/>
        </w:rPr>
        <w:t>mdm_nonfarm</w:t>
      </w:r>
      <w:proofErr w:type="spellEnd"/>
      <w:r w:rsidRPr="00E66A47">
        <w:t>)</w:t>
      </w:r>
      <w:r>
        <w:t>.</w:t>
      </w:r>
    </w:p>
    <w:p w14:paraId="1F3DD067" w14:textId="71406CE7" w:rsidR="0039773C" w:rsidRDefault="0039773C" w:rsidP="00FE7218">
      <w:pPr>
        <w:pStyle w:val="BodyTextIndent1"/>
      </w:pPr>
      <w:r>
        <w:t xml:space="preserve">Set </w:t>
      </w:r>
      <w:proofErr w:type="spellStart"/>
      <w:r>
        <w:t>mdm_nonfarm</w:t>
      </w:r>
      <w:proofErr w:type="spellEnd"/>
      <w:r>
        <w:t xml:space="preserve">=0 if </w:t>
      </w:r>
      <w:proofErr w:type="spellStart"/>
      <w:r>
        <w:t>mdm</w:t>
      </w:r>
      <w:r w:rsidR="008C22BA">
        <w:t>_dj</w:t>
      </w:r>
      <w:proofErr w:type="spellEnd"/>
      <w:r>
        <w:t xml:space="preserve">=1 and </w:t>
      </w:r>
      <w:proofErr w:type="spellStart"/>
      <w:r>
        <w:t>mdm_anymiss</w:t>
      </w:r>
      <w:proofErr w:type="spellEnd"/>
      <w:r>
        <w:t>&lt;6</w:t>
      </w:r>
    </w:p>
    <w:p w14:paraId="7BEDE7BF" w14:textId="66992A75" w:rsidR="0039773C" w:rsidRDefault="0039773C" w:rsidP="00FE7218">
      <w:pPr>
        <w:pStyle w:val="BodyTextIndent1"/>
      </w:pPr>
      <w:r>
        <w:t xml:space="preserve">Replace </w:t>
      </w:r>
      <w:proofErr w:type="spellStart"/>
      <w:r>
        <w:t>mdm_farm</w:t>
      </w:r>
      <w:proofErr w:type="spellEnd"/>
      <w:r>
        <w:t xml:space="preserve">=1 if </w:t>
      </w:r>
      <w:proofErr w:type="spellStart"/>
      <w:r>
        <w:t>mdm</w:t>
      </w:r>
      <w:r w:rsidR="008C22BA">
        <w:t>_dj</w:t>
      </w:r>
      <w:proofErr w:type="spellEnd"/>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proofErr w:type="spellStart"/>
      <w:r w:rsidR="0039773C" w:rsidRPr="00FE7218">
        <w:rPr>
          <w:i/>
        </w:rPr>
        <w:t>mdm_wage</w:t>
      </w:r>
      <w:proofErr w:type="spellEnd"/>
      <w:r w:rsidR="0039773C">
        <w:t>).</w:t>
      </w:r>
    </w:p>
    <w:p w14:paraId="42907A8D" w14:textId="6B4ED728" w:rsidR="0039773C" w:rsidRDefault="0039773C" w:rsidP="00FE7218">
      <w:pPr>
        <w:pStyle w:val="BodyTextIndent1"/>
      </w:pPr>
      <w:r>
        <w:t xml:space="preserve">Set </w:t>
      </w:r>
      <w:proofErr w:type="spellStart"/>
      <w:r>
        <w:t>mdm_wage</w:t>
      </w:r>
      <w:proofErr w:type="spellEnd"/>
      <w:r>
        <w:t xml:space="preserve">=0 if </w:t>
      </w:r>
      <w:proofErr w:type="spellStart"/>
      <w:r>
        <w:t>mdm</w:t>
      </w:r>
      <w:r w:rsidR="008C22BA">
        <w:t>_dj</w:t>
      </w:r>
      <w:proofErr w:type="spellEnd"/>
      <w:r>
        <w:t xml:space="preserve">=1 and </w:t>
      </w:r>
      <w:proofErr w:type="spellStart"/>
      <w:r>
        <w:t>mdm_anymiss</w:t>
      </w:r>
      <w:proofErr w:type="spellEnd"/>
      <w:r>
        <w:t>&lt;6</w:t>
      </w:r>
    </w:p>
    <w:p w14:paraId="35399BC4" w14:textId="370B10D5" w:rsidR="0039773C" w:rsidRPr="00022FF0" w:rsidRDefault="0039773C" w:rsidP="00FE7218">
      <w:pPr>
        <w:pStyle w:val="BodyTextIndent1"/>
      </w:pPr>
      <w:r>
        <w:t xml:space="preserve">Replace </w:t>
      </w:r>
      <w:proofErr w:type="spellStart"/>
      <w:r>
        <w:t>mdm_wage</w:t>
      </w:r>
      <w:proofErr w:type="spellEnd"/>
      <w:r>
        <w:t xml:space="preserve">=1 if </w:t>
      </w:r>
      <w:proofErr w:type="spellStart"/>
      <w:r>
        <w:t>mdm</w:t>
      </w:r>
      <w:r w:rsidR="008C22BA">
        <w:t>_dj</w:t>
      </w:r>
      <w:proofErr w:type="spellEnd"/>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proofErr w:type="spellStart"/>
      <w:r w:rsidR="008C22BA" w:rsidRPr="00FE7218">
        <w:rPr>
          <w:i/>
        </w:rPr>
        <w:t>mdm_farm</w:t>
      </w:r>
      <w:proofErr w:type="spellEnd"/>
      <w:r w:rsidR="008C22BA" w:rsidRPr="00FE7218">
        <w:t xml:space="preserve"> variable.</w:t>
      </w:r>
      <w:r w:rsidR="00CE5314">
        <w:t xml:space="preserve"> </w:t>
      </w:r>
      <w:r w:rsidR="008C22BA" w:rsidRPr="00FE7218">
        <w:t xml:space="preserve">Repeat for non-farm work using the </w:t>
      </w:r>
      <w:proofErr w:type="spellStart"/>
      <w:r w:rsidR="008C22BA" w:rsidRPr="00FE7218">
        <w:rPr>
          <w:i/>
        </w:rPr>
        <w:t>mdm_nonfarm</w:t>
      </w:r>
      <w:proofErr w:type="spellEnd"/>
      <w:r w:rsidR="008C22BA" w:rsidRPr="00FE7218">
        <w:t xml:space="preserve"> variable and for wage or salaried work using the </w:t>
      </w:r>
      <w:proofErr w:type="spellStart"/>
      <w:r w:rsidR="008C22BA" w:rsidRPr="00FE7218">
        <w:rPr>
          <w:i/>
        </w:rPr>
        <w:t>mdm_wage</w:t>
      </w:r>
      <w:proofErr w:type="spellEnd"/>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1732BC">
        <w:t>_mpdm</w:t>
      </w:r>
      <w:proofErr w:type="spellEnd"/>
      <w:r>
        <w:t>], strata(</w:t>
      </w:r>
      <w:proofErr w:type="spellStart"/>
      <w:r>
        <w:t>samp_stratum</w:t>
      </w:r>
      <w:proofErr w:type="spellEnd"/>
      <w:r>
        <w:t>)</w:t>
      </w:r>
    </w:p>
    <w:p w14:paraId="687B3A61" w14:textId="310DAC16" w:rsidR="008C22BA" w:rsidRDefault="008C22BA" w:rsidP="00FE7218">
      <w:pPr>
        <w:pStyle w:val="BodyTextIndent1"/>
      </w:pPr>
      <w:proofErr w:type="spellStart"/>
      <w:r>
        <w:t>Svy</w:t>
      </w:r>
      <w:proofErr w:type="spellEnd"/>
      <w:r>
        <w:t xml:space="preserve">: tab </w:t>
      </w:r>
      <w:proofErr w:type="spellStart"/>
      <w:r>
        <w:t>mdm_farm</w:t>
      </w:r>
      <w:proofErr w:type="spellEnd"/>
    </w:p>
    <w:p w14:paraId="2565B984" w14:textId="6F0DB209" w:rsidR="008C22BA" w:rsidRDefault="008C22BA" w:rsidP="00FE7218">
      <w:pPr>
        <w:pStyle w:val="BodyTextIndent1"/>
      </w:pPr>
      <w:proofErr w:type="spellStart"/>
      <w:r>
        <w:t>Svy</w:t>
      </w:r>
      <w:proofErr w:type="spellEnd"/>
      <w:r>
        <w:t xml:space="preserve">: tab </w:t>
      </w:r>
      <w:proofErr w:type="spellStart"/>
      <w:r>
        <w:t>mdm_nonfarm</w:t>
      </w:r>
      <w:proofErr w:type="spellEnd"/>
    </w:p>
    <w:p w14:paraId="7B73F382" w14:textId="201472ED" w:rsidR="008C22BA" w:rsidRDefault="008C22BA" w:rsidP="00FE7218">
      <w:pPr>
        <w:pStyle w:val="BodyTextIndent1"/>
      </w:pPr>
      <w:proofErr w:type="spellStart"/>
      <w:r>
        <w:t>Svy</w:t>
      </w:r>
      <w:proofErr w:type="spellEnd"/>
      <w:r>
        <w:t xml:space="preserve">: tab </w:t>
      </w:r>
      <w:proofErr w:type="spellStart"/>
      <w:r>
        <w:t>mdm_wage</w:t>
      </w:r>
      <w:proofErr w:type="spellEnd"/>
    </w:p>
    <w:p w14:paraId="17607A8F" w14:textId="5FCA19F5" w:rsidR="00C970C9" w:rsidRPr="005D715A" w:rsidRDefault="00C970C9" w:rsidP="00E6580D">
      <w:pPr>
        <w:pStyle w:val="Heading3"/>
        <w:numPr>
          <w:ilvl w:val="2"/>
          <w:numId w:val="238"/>
        </w:numPr>
        <w:ind w:left="2160" w:right="288"/>
      </w:pPr>
      <w:bookmarkStart w:id="680" w:name="_Toc17731753"/>
      <w:bookmarkStart w:id="681" w:name="_Toc17980519"/>
      <w:bookmarkStart w:id="682" w:name="_Toc17989962"/>
      <w:bookmarkStart w:id="683" w:name="_Toc18064991"/>
      <w:bookmarkStart w:id="684" w:name="_Toc23753496"/>
      <w:bookmarkEnd w:id="680"/>
      <w:bookmarkEnd w:id="681"/>
      <w:bookmarkEnd w:id="682"/>
      <w:bookmarkEnd w:id="683"/>
      <w:r w:rsidRPr="005D715A">
        <w:t xml:space="preserve">Percent distribution of </w:t>
      </w:r>
      <w:r w:rsidR="005629DD">
        <w:t>primary adult female decision</w:t>
      </w:r>
      <w:r w:rsidRPr="005D715A">
        <w:t xml:space="preserve">makers by </w:t>
      </w:r>
      <w:r>
        <w:t>type of economic activity</w:t>
      </w:r>
      <w:bookmarkEnd w:id="684"/>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proofErr w:type="spellStart"/>
            <w:r>
              <w:rPr>
                <w:i/>
                <w:sz w:val="20"/>
                <w:szCs w:val="20"/>
              </w:rPr>
              <w:t>fdm_dj</w:t>
            </w:r>
            <w:proofErr w:type="spellEnd"/>
            <w:r>
              <w:rPr>
                <w:i/>
                <w:sz w:val="20"/>
                <w:szCs w:val="20"/>
              </w:rPr>
              <w:t xml:space="preserve">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proofErr w:type="spellStart"/>
            <w:r w:rsidRPr="00EA31CC">
              <w:rPr>
                <w:i/>
                <w:sz w:val="20"/>
                <w:szCs w:val="20"/>
              </w:rPr>
              <w:t>fdm_dj</w:t>
            </w:r>
            <w:proofErr w:type="spellEnd"/>
            <w:r w:rsidRPr="00EA31CC">
              <w:rPr>
                <w:i/>
                <w:sz w:val="20"/>
                <w:szCs w:val="20"/>
              </w:rPr>
              <w:t xml:space="preserve">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 xml:space="preserve">v6201_01-v6201_06, </w:t>
            </w:r>
            <w:proofErr w:type="spellStart"/>
            <w:r w:rsidRPr="00EA31CC">
              <w:rPr>
                <w:i/>
                <w:sz w:val="20"/>
                <w:szCs w:val="20"/>
              </w:rPr>
              <w:t>hhea</w:t>
            </w:r>
            <w:proofErr w:type="spellEnd"/>
            <w:r w:rsidRPr="00EA31CC">
              <w:rPr>
                <w:i/>
                <w:sz w:val="20"/>
                <w:szCs w:val="20"/>
              </w:rPr>
              <w:t xml:space="preserve">, </w:t>
            </w:r>
            <w:proofErr w:type="spellStart"/>
            <w:r w:rsidRPr="00EA31CC">
              <w:rPr>
                <w:i/>
                <w:sz w:val="20"/>
                <w:szCs w:val="20"/>
              </w:rPr>
              <w:t>wgt_fpdm</w:t>
            </w:r>
            <w:proofErr w:type="spellEnd"/>
            <w:r w:rsidRPr="00EA31CC">
              <w:rPr>
                <w:i/>
                <w:sz w:val="20"/>
                <w:szCs w:val="20"/>
              </w:rPr>
              <w:t xml:space="preserve">, </w:t>
            </w:r>
            <w:proofErr w:type="spellStart"/>
            <w:r w:rsidRPr="00EA31CC">
              <w:rPr>
                <w:i/>
                <w:sz w:val="20"/>
                <w:szCs w:val="20"/>
              </w:rPr>
              <w:t>samp_stratum</w:t>
            </w:r>
            <w:proofErr w:type="spellEnd"/>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proofErr w:type="spellStart"/>
            <w:r w:rsidRPr="00EA31CC">
              <w:rPr>
                <w:i/>
                <w:sz w:val="20"/>
                <w:szCs w:val="20"/>
              </w:rPr>
              <w:t>fdm_dj</w:t>
            </w:r>
            <w:proofErr w:type="spellEnd"/>
            <w:r w:rsidRPr="00EA31CC">
              <w:rPr>
                <w:i/>
                <w:sz w:val="20"/>
                <w:szCs w:val="20"/>
              </w:rPr>
              <w:t xml:space="preserve">, </w:t>
            </w:r>
            <w:proofErr w:type="spellStart"/>
            <w:r w:rsidRPr="00EA31CC">
              <w:rPr>
                <w:i/>
                <w:sz w:val="20"/>
                <w:szCs w:val="20"/>
              </w:rPr>
              <w:t>fdm_miss</w:t>
            </w:r>
            <w:proofErr w:type="spellEnd"/>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proofErr w:type="spellStart"/>
            <w:r w:rsidRPr="00EA31CC">
              <w:rPr>
                <w:i/>
                <w:sz w:val="20"/>
                <w:szCs w:val="20"/>
              </w:rPr>
              <w:t>fdm_farm</w:t>
            </w:r>
            <w:proofErr w:type="spellEnd"/>
            <w:r w:rsidRPr="00EA31CC">
              <w:rPr>
                <w:i/>
                <w:sz w:val="20"/>
                <w:szCs w:val="20"/>
              </w:rPr>
              <w:t xml:space="preserve">, </w:t>
            </w:r>
            <w:proofErr w:type="spellStart"/>
            <w:r w:rsidRPr="00EA31CC">
              <w:rPr>
                <w:i/>
                <w:sz w:val="20"/>
                <w:szCs w:val="20"/>
              </w:rPr>
              <w:t>fdm_nonfarm</w:t>
            </w:r>
            <w:proofErr w:type="spellEnd"/>
            <w:r w:rsidRPr="00EA31CC">
              <w:rPr>
                <w:i/>
                <w:sz w:val="20"/>
                <w:szCs w:val="20"/>
              </w:rPr>
              <w:t xml:space="preserve">, </w:t>
            </w:r>
            <w:proofErr w:type="spellStart"/>
            <w:r w:rsidRPr="00EA31CC">
              <w:rPr>
                <w:i/>
                <w:sz w:val="20"/>
                <w:szCs w:val="20"/>
              </w:rPr>
              <w:t>fdm_wage</w:t>
            </w:r>
            <w:proofErr w:type="spellEnd"/>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proofErr w:type="spellStart"/>
      <w:r>
        <w:rPr>
          <w:i/>
        </w:rPr>
        <w:t>fdm</w:t>
      </w:r>
      <w:r w:rsidRPr="00F8609D">
        <w:rPr>
          <w:i/>
        </w:rPr>
        <w:t>_farm</w:t>
      </w:r>
      <w:proofErr w:type="spellEnd"/>
      <w:r w:rsidRPr="00F8609D">
        <w:t>)</w:t>
      </w:r>
      <w:r>
        <w:t>.</w:t>
      </w:r>
    </w:p>
    <w:p w14:paraId="7FE04127" w14:textId="1D3CC4CC" w:rsidR="00C810B7" w:rsidRDefault="00C810B7" w:rsidP="00FE7218">
      <w:pPr>
        <w:pStyle w:val="BodyTextIndent1"/>
      </w:pPr>
      <w:r>
        <w:t xml:space="preserve">Set </w:t>
      </w:r>
      <w:proofErr w:type="spellStart"/>
      <w:r>
        <w:t>fdm_farm</w:t>
      </w:r>
      <w:proofErr w:type="spellEnd"/>
      <w:r>
        <w:t xml:space="preserve">=0 if </w:t>
      </w:r>
      <w:proofErr w:type="spellStart"/>
      <w:r>
        <w:t>fdm</w:t>
      </w:r>
      <w:r w:rsidR="006E7946">
        <w:t>_dj</w:t>
      </w:r>
      <w:proofErr w:type="spellEnd"/>
      <w:r>
        <w:t xml:space="preserve">=1 and </w:t>
      </w:r>
      <w:proofErr w:type="spellStart"/>
      <w:r>
        <w:t>fdm_anymiss</w:t>
      </w:r>
      <w:proofErr w:type="spellEnd"/>
      <w:r>
        <w:t>&lt;6</w:t>
      </w:r>
    </w:p>
    <w:p w14:paraId="59307751" w14:textId="06767037" w:rsidR="00C810B7" w:rsidRDefault="00C810B7" w:rsidP="00FE7218">
      <w:pPr>
        <w:pStyle w:val="BodyTextIndent1"/>
      </w:pPr>
      <w:r>
        <w:t xml:space="preserve">Replace </w:t>
      </w:r>
      <w:proofErr w:type="spellStart"/>
      <w:r>
        <w:t>fdm_farm</w:t>
      </w:r>
      <w:proofErr w:type="spellEnd"/>
      <w:r>
        <w:t xml:space="preserve">=1 if </w:t>
      </w:r>
      <w:proofErr w:type="spellStart"/>
      <w:r>
        <w:t>fdm</w:t>
      </w:r>
      <w:r w:rsidR="006E7946">
        <w:t>_dj</w:t>
      </w:r>
      <w:proofErr w:type="spellEnd"/>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proofErr w:type="spellStart"/>
      <w:r w:rsidRPr="00FE7218">
        <w:rPr>
          <w:i/>
        </w:rPr>
        <w:t>fdm_nonfarm</w:t>
      </w:r>
      <w:proofErr w:type="spellEnd"/>
      <w:r w:rsidRPr="00F8609D">
        <w:t>)</w:t>
      </w:r>
      <w:r>
        <w:t>.</w:t>
      </w:r>
    </w:p>
    <w:p w14:paraId="631F8A0D" w14:textId="272F6C6A" w:rsidR="00C810B7" w:rsidRDefault="00C810B7" w:rsidP="00FE7218">
      <w:pPr>
        <w:pStyle w:val="BodyTextIndent1"/>
      </w:pPr>
      <w:r>
        <w:t xml:space="preserve">Set </w:t>
      </w:r>
      <w:proofErr w:type="spellStart"/>
      <w:r>
        <w:t>fdm_nonfarm</w:t>
      </w:r>
      <w:proofErr w:type="spellEnd"/>
      <w:r>
        <w:t xml:space="preserve">=0 if </w:t>
      </w:r>
      <w:proofErr w:type="spellStart"/>
      <w:r>
        <w:t>fdm</w:t>
      </w:r>
      <w:r w:rsidR="006E7946">
        <w:t>_dj</w:t>
      </w:r>
      <w:proofErr w:type="spellEnd"/>
      <w:r>
        <w:t xml:space="preserve">=1 and </w:t>
      </w:r>
      <w:proofErr w:type="spellStart"/>
      <w:r>
        <w:t>fdm_anymiss</w:t>
      </w:r>
      <w:proofErr w:type="spellEnd"/>
      <w:r>
        <w:t>&lt;6</w:t>
      </w:r>
    </w:p>
    <w:p w14:paraId="4C0004E4" w14:textId="731DEB92" w:rsidR="00C810B7" w:rsidRDefault="00C810B7" w:rsidP="00FE7218">
      <w:pPr>
        <w:pStyle w:val="BodyTextIndent1"/>
      </w:pPr>
      <w:r>
        <w:t xml:space="preserve">Replace </w:t>
      </w:r>
      <w:proofErr w:type="spellStart"/>
      <w:r>
        <w:t>fdm_farm</w:t>
      </w:r>
      <w:proofErr w:type="spellEnd"/>
      <w:r>
        <w:t xml:space="preserve">=1 if </w:t>
      </w:r>
      <w:proofErr w:type="spellStart"/>
      <w:r>
        <w:t>fdm</w:t>
      </w:r>
      <w:r w:rsidR="006E7946">
        <w:t>_dj</w:t>
      </w:r>
      <w:proofErr w:type="spellEnd"/>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proofErr w:type="spellStart"/>
      <w:r w:rsidRPr="00FE7218">
        <w:rPr>
          <w:i/>
        </w:rPr>
        <w:t>fdm_wage</w:t>
      </w:r>
      <w:proofErr w:type="spellEnd"/>
      <w:r>
        <w:t>).</w:t>
      </w:r>
    </w:p>
    <w:p w14:paraId="767CB638" w14:textId="28061790" w:rsidR="00C810B7" w:rsidRDefault="00C810B7" w:rsidP="00FE7218">
      <w:pPr>
        <w:pStyle w:val="BodyTextIndent1"/>
      </w:pPr>
      <w:r>
        <w:t xml:space="preserve">Set </w:t>
      </w:r>
      <w:proofErr w:type="spellStart"/>
      <w:r>
        <w:t>fdm_wage</w:t>
      </w:r>
      <w:proofErr w:type="spellEnd"/>
      <w:r>
        <w:t xml:space="preserve">=0 if </w:t>
      </w:r>
      <w:proofErr w:type="spellStart"/>
      <w:r>
        <w:t>fdm</w:t>
      </w:r>
      <w:r w:rsidR="006E7946">
        <w:t>_dj</w:t>
      </w:r>
      <w:proofErr w:type="spellEnd"/>
      <w:r>
        <w:t xml:space="preserve">=1 and </w:t>
      </w:r>
      <w:proofErr w:type="spellStart"/>
      <w:r>
        <w:t>fdm_anymiss</w:t>
      </w:r>
      <w:proofErr w:type="spellEnd"/>
      <w:r>
        <w:t>&lt;6</w:t>
      </w:r>
    </w:p>
    <w:p w14:paraId="29677283" w14:textId="1A938F73" w:rsidR="00C810B7" w:rsidRDefault="00C810B7" w:rsidP="003E4B6A">
      <w:pPr>
        <w:pStyle w:val="BodyTextIndent1"/>
        <w:spacing w:after="160"/>
      </w:pPr>
      <w:r>
        <w:t xml:space="preserve">Replace </w:t>
      </w:r>
      <w:proofErr w:type="spellStart"/>
      <w:r>
        <w:t>fdm_wage</w:t>
      </w:r>
      <w:proofErr w:type="spellEnd"/>
      <w:r>
        <w:t xml:space="preserve">=1 if </w:t>
      </w:r>
      <w:proofErr w:type="spellStart"/>
      <w:r>
        <w:t>fdm</w:t>
      </w:r>
      <w:r w:rsidR="006E7946">
        <w:t>_dj</w:t>
      </w:r>
      <w:proofErr w:type="spellEnd"/>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proofErr w:type="spellStart"/>
      <w:r w:rsidR="006E7946" w:rsidRPr="00FE7218">
        <w:rPr>
          <w:i/>
        </w:rPr>
        <w:t>f</w:t>
      </w:r>
      <w:r w:rsidRPr="00FE7218">
        <w:rPr>
          <w:i/>
        </w:rPr>
        <w:t>dm_farm</w:t>
      </w:r>
      <w:proofErr w:type="spellEnd"/>
      <w:r>
        <w:t xml:space="preserve"> </w:t>
      </w:r>
      <w:r w:rsidRPr="00B97B7B">
        <w:t>variable</w:t>
      </w:r>
      <w:r>
        <w:t>.</w:t>
      </w:r>
      <w:r w:rsidR="00780E5A">
        <w:t xml:space="preserve"> </w:t>
      </w:r>
      <w:r>
        <w:t xml:space="preserve">Repeat for non-farm work using the </w:t>
      </w:r>
      <w:proofErr w:type="spellStart"/>
      <w:r w:rsidR="006E7946" w:rsidRPr="00FE7218">
        <w:rPr>
          <w:i/>
        </w:rPr>
        <w:t>f</w:t>
      </w:r>
      <w:r w:rsidRPr="00FE7218">
        <w:rPr>
          <w:i/>
        </w:rPr>
        <w:t>dm_nonfarm</w:t>
      </w:r>
      <w:proofErr w:type="spellEnd"/>
      <w:r>
        <w:t xml:space="preserve"> variable and for wage or salaried work using the </w:t>
      </w:r>
      <w:proofErr w:type="spellStart"/>
      <w:r w:rsidR="006E7946" w:rsidRPr="00FE7218">
        <w:rPr>
          <w:i/>
        </w:rPr>
        <w:t>f</w:t>
      </w:r>
      <w:r w:rsidRPr="00FE7218">
        <w:rPr>
          <w:i/>
        </w:rPr>
        <w:t>dm_wage</w:t>
      </w:r>
      <w:proofErr w:type="spellEnd"/>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wgt</w:t>
      </w:r>
      <w:r w:rsidR="003774A6">
        <w:t>_fpdm</w:t>
      </w:r>
      <w:proofErr w:type="spellEnd"/>
      <w:r>
        <w:t>], strata(</w:t>
      </w:r>
      <w:proofErr w:type="spellStart"/>
      <w:r>
        <w:t>samp_stratum</w:t>
      </w:r>
      <w:proofErr w:type="spellEnd"/>
      <w:r>
        <w:t>)</w:t>
      </w:r>
    </w:p>
    <w:p w14:paraId="6B2EADA8" w14:textId="147011C9" w:rsidR="008C22BA" w:rsidRDefault="006E7946" w:rsidP="00FE7218">
      <w:pPr>
        <w:pStyle w:val="BodyTextIndent1"/>
      </w:pPr>
      <w:proofErr w:type="spellStart"/>
      <w:r>
        <w:t>Svy</w:t>
      </w:r>
      <w:proofErr w:type="spellEnd"/>
      <w:r>
        <w:t xml:space="preserve">: tab </w:t>
      </w:r>
      <w:proofErr w:type="spellStart"/>
      <w:r>
        <w:t>f</w:t>
      </w:r>
      <w:r w:rsidR="008C22BA">
        <w:t>dm_farm</w:t>
      </w:r>
      <w:proofErr w:type="spellEnd"/>
    </w:p>
    <w:p w14:paraId="78C8EF9A" w14:textId="55980711" w:rsidR="008C22BA" w:rsidRDefault="008C22BA" w:rsidP="00FE7218">
      <w:pPr>
        <w:pStyle w:val="BodyTextIndent1"/>
      </w:pPr>
      <w:proofErr w:type="spellStart"/>
      <w:r>
        <w:t>Svy</w:t>
      </w:r>
      <w:proofErr w:type="spellEnd"/>
      <w:r>
        <w:t xml:space="preserve">: tab </w:t>
      </w:r>
      <w:proofErr w:type="spellStart"/>
      <w:r w:rsidR="006E7946">
        <w:t>f</w:t>
      </w:r>
      <w:r>
        <w:t>dm_nonfarm</w:t>
      </w:r>
      <w:proofErr w:type="spellEnd"/>
    </w:p>
    <w:p w14:paraId="4F9CE499" w14:textId="0267AE11" w:rsidR="008C22BA" w:rsidRDefault="008C22BA" w:rsidP="003E4B6A">
      <w:pPr>
        <w:pStyle w:val="BodyTextIndent1"/>
        <w:spacing w:after="160"/>
        <w:contextualSpacing w:val="0"/>
      </w:pPr>
      <w:proofErr w:type="spellStart"/>
      <w:r>
        <w:t>Svy</w:t>
      </w:r>
      <w:proofErr w:type="spellEnd"/>
      <w:r>
        <w:t xml:space="preserve">: tab </w:t>
      </w:r>
      <w:proofErr w:type="spellStart"/>
      <w:r w:rsidR="006E7946">
        <w:t>f</w:t>
      </w:r>
      <w:r>
        <w:t>dm_wage</w:t>
      </w:r>
      <w:proofErr w:type="spellEnd"/>
    </w:p>
    <w:p w14:paraId="31155287" w14:textId="445E3F33" w:rsidR="00003496" w:rsidRPr="00617342" w:rsidRDefault="00AA5E97" w:rsidP="00E6580D">
      <w:pPr>
        <w:pStyle w:val="Heading2"/>
        <w:ind w:left="1440" w:hanging="720"/>
      </w:pPr>
      <w:bookmarkStart w:id="685" w:name="_Toc513726488"/>
      <w:bookmarkStart w:id="686" w:name="_Toc526973567"/>
      <w:bookmarkStart w:id="687" w:name="_Toc527234092"/>
      <w:bookmarkStart w:id="688" w:name="_Toc23753497"/>
      <w:bookmarkEnd w:id="617"/>
      <w:bookmarkEnd w:id="618"/>
      <w:bookmarkEnd w:id="619"/>
      <w:r>
        <w:lastRenderedPageBreak/>
        <w:t>6.3</w:t>
      </w:r>
      <w:r>
        <w:tab/>
      </w:r>
      <w:bookmarkStart w:id="689" w:name="_Toc527234099"/>
      <w:bookmarkEnd w:id="685"/>
      <w:bookmarkEnd w:id="686"/>
      <w:bookmarkEnd w:id="687"/>
      <w:r w:rsidR="00003496" w:rsidRPr="00617342">
        <w:t>Education of household members</w:t>
      </w:r>
      <w:bookmarkEnd w:id="688"/>
    </w:p>
    <w:p w14:paraId="1A0BDFDC" w14:textId="0D0EF735" w:rsidR="00003496" w:rsidRPr="005D715A" w:rsidRDefault="00003496" w:rsidP="003E4B6A">
      <w:pPr>
        <w:pStyle w:val="BodyText"/>
        <w:spacing w:before="160"/>
      </w:pPr>
      <w:bookmarkStart w:id="690" w:name="_Toc513726489"/>
      <w:bookmarkStart w:id="691" w:name="_Toc526973568"/>
      <w:bookmarkStart w:id="692"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3" w:name="_Toc23753498"/>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90"/>
      <w:bookmarkEnd w:id="691"/>
      <w:bookmarkEnd w:id="692"/>
      <w:r w:rsidR="00003496">
        <w:t>, by age category</w:t>
      </w:r>
      <w:bookmarkEnd w:id="693"/>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proofErr w:type="spellStart"/>
            <w:r>
              <w:rPr>
                <w:i/>
                <w:sz w:val="20"/>
                <w:szCs w:val="20"/>
              </w:rPr>
              <w:t>agegrp</w:t>
            </w:r>
            <w:proofErr w:type="spellEnd"/>
            <w:r>
              <w:rPr>
                <w:i/>
                <w:sz w:val="20"/>
                <w:szCs w:val="20"/>
              </w:rPr>
              <w:t xml:space="preserve">, </w:t>
            </w:r>
            <w:proofErr w:type="spellStart"/>
            <w:r>
              <w:rPr>
                <w:i/>
                <w:sz w:val="20"/>
                <w:szCs w:val="20"/>
              </w:rPr>
              <w:t>hhmem_df</w:t>
            </w:r>
            <w:proofErr w:type="spellEnd"/>
            <w:r>
              <w:rPr>
                <w:i/>
                <w:sz w:val="20"/>
                <w:szCs w:val="20"/>
              </w:rPr>
              <w:t xml:space="preserve">,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proofErr w:type="spellStart"/>
            <w:r w:rsidRPr="00E02646">
              <w:rPr>
                <w:i/>
                <w:sz w:val="20"/>
                <w:szCs w:val="20"/>
              </w:rPr>
              <w:t>edu_</w:t>
            </w:r>
            <w:r>
              <w:rPr>
                <w:i/>
                <w:sz w:val="20"/>
                <w:szCs w:val="20"/>
              </w:rPr>
              <w:t>attend</w:t>
            </w:r>
            <w:proofErr w:type="spellEnd"/>
            <w:r>
              <w:rPr>
                <w:sz w:val="20"/>
                <w:szCs w:val="20"/>
              </w:rPr>
              <w:t xml:space="preserve"> variable, set the corresponding </w:t>
            </w:r>
            <w:proofErr w:type="spellStart"/>
            <w:r>
              <w:rPr>
                <w:i/>
                <w:sz w:val="20"/>
                <w:szCs w:val="20"/>
              </w:rPr>
              <w:t>edu_attend</w:t>
            </w:r>
            <w:proofErr w:type="spellEnd"/>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proofErr w:type="spellStart"/>
            <w:r w:rsidRPr="00137003">
              <w:rPr>
                <w:i/>
                <w:sz w:val="20"/>
                <w:szCs w:val="20"/>
              </w:rPr>
              <w:t>edu</w:t>
            </w:r>
            <w:r>
              <w:rPr>
                <w:i/>
                <w:sz w:val="20"/>
                <w:szCs w:val="20"/>
              </w:rPr>
              <w:t>_attend</w:t>
            </w:r>
            <w:proofErr w:type="spellEnd"/>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proofErr w:type="spellStart"/>
            <w:r w:rsidRPr="00E02646">
              <w:rPr>
                <w:i/>
                <w:sz w:val="20"/>
                <w:szCs w:val="20"/>
              </w:rPr>
              <w:t>hhea</w:t>
            </w:r>
            <w:proofErr w:type="spellEnd"/>
            <w:r w:rsidRPr="00E02646">
              <w:rPr>
                <w:i/>
                <w:sz w:val="20"/>
                <w:szCs w:val="20"/>
              </w:rPr>
              <w:t xml:space="preserve">, </w:t>
            </w:r>
            <w:proofErr w:type="spellStart"/>
            <w:r w:rsidRPr="00E02646">
              <w:rPr>
                <w:i/>
                <w:sz w:val="20"/>
                <w:szCs w:val="20"/>
              </w:rPr>
              <w:t>hh_wgt</w:t>
            </w:r>
            <w:proofErr w:type="spellEnd"/>
            <w:r w:rsidRPr="00E02646">
              <w:rPr>
                <w:i/>
                <w:sz w:val="20"/>
                <w:szCs w:val="20"/>
              </w:rPr>
              <w:t xml:space="preserve">, </w:t>
            </w:r>
            <w:proofErr w:type="spellStart"/>
            <w:r w:rsidRPr="00E02646">
              <w:rPr>
                <w:i/>
                <w:sz w:val="20"/>
                <w:szCs w:val="20"/>
              </w:rPr>
              <w:t>samp_stratum</w:t>
            </w:r>
            <w:proofErr w:type="spellEnd"/>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proofErr w:type="spellStart"/>
            <w:r w:rsidRPr="00E02646">
              <w:rPr>
                <w:i/>
                <w:sz w:val="20"/>
                <w:szCs w:val="20"/>
              </w:rPr>
              <w:t>agegrp</w:t>
            </w:r>
            <w:proofErr w:type="spellEnd"/>
            <w:r w:rsidRPr="00E02646">
              <w:rPr>
                <w:i/>
                <w:sz w:val="20"/>
                <w:szCs w:val="20"/>
              </w:rPr>
              <w:t xml:space="preserve">, </w:t>
            </w:r>
            <w:proofErr w:type="spellStart"/>
            <w:r w:rsidRPr="00E02646">
              <w:rPr>
                <w:i/>
                <w:sz w:val="20"/>
                <w:szCs w:val="20"/>
              </w:rPr>
              <w:t>hhmem_df</w:t>
            </w:r>
            <w:proofErr w:type="spellEnd"/>
            <w:r w:rsidRPr="00E02646">
              <w:rPr>
                <w:i/>
                <w:sz w:val="20"/>
                <w:szCs w:val="20"/>
              </w:rPr>
              <w:t>, sex</w:t>
            </w:r>
            <w:r>
              <w:rPr>
                <w:i/>
                <w:sz w:val="20"/>
                <w:szCs w:val="20"/>
              </w:rPr>
              <w:t xml:space="preserve">, </w:t>
            </w:r>
            <w:proofErr w:type="spellStart"/>
            <w:r>
              <w:rPr>
                <w:i/>
                <w:sz w:val="20"/>
                <w:szCs w:val="20"/>
              </w:rPr>
              <w:t>edu_attend</w:t>
            </w:r>
            <w:proofErr w:type="spellEnd"/>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proofErr w:type="spellStart"/>
            <w:r w:rsidRPr="00E02646">
              <w:rPr>
                <w:i/>
                <w:sz w:val="20"/>
                <w:szCs w:val="20"/>
              </w:rPr>
              <w:t>edu_attend_df</w:t>
            </w:r>
            <w:proofErr w:type="spellEnd"/>
            <w:r w:rsidRPr="00E02646">
              <w:rPr>
                <w:i/>
                <w:sz w:val="20"/>
                <w:szCs w:val="20"/>
              </w:rPr>
              <w:t xml:space="preserve">, </w:t>
            </w:r>
            <w:proofErr w:type="spellStart"/>
            <w:r w:rsidRPr="00E02646">
              <w:rPr>
                <w:i/>
                <w:sz w:val="20"/>
                <w:szCs w:val="20"/>
              </w:rPr>
              <w:t>edu_attend_mdf</w:t>
            </w:r>
            <w:proofErr w:type="spellEnd"/>
            <w:r w:rsidRPr="00E02646">
              <w:rPr>
                <w:i/>
                <w:sz w:val="20"/>
                <w:szCs w:val="20"/>
              </w:rPr>
              <w:t xml:space="preserve">, </w:t>
            </w:r>
            <w:proofErr w:type="spellStart"/>
            <w:r w:rsidRPr="00E02646">
              <w:rPr>
                <w:i/>
                <w:sz w:val="20"/>
                <w:szCs w:val="20"/>
              </w:rPr>
              <w:t>edu_attend_fdf</w:t>
            </w:r>
            <w:proofErr w:type="spellEnd"/>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proofErr w:type="spellStart"/>
      <w:r w:rsidR="00DA36D2" w:rsidRPr="005D715A">
        <w:rPr>
          <w:i/>
        </w:rPr>
        <w:t>edu_attend</w:t>
      </w:r>
      <w:r w:rsidR="00DA36D2">
        <w:rPr>
          <w:i/>
        </w:rPr>
        <w:t>_df</w:t>
      </w:r>
      <w:proofErr w:type="spellEnd"/>
      <w:r w:rsidR="00DA36D2" w:rsidRPr="005D715A">
        <w:t>)</w:t>
      </w:r>
      <w:r w:rsidRPr="005D715A">
        <w:t>.</w:t>
      </w:r>
    </w:p>
    <w:p w14:paraId="09241843" w14:textId="77777777" w:rsidR="00FF0BEC" w:rsidRDefault="00003496" w:rsidP="007832C6">
      <w:pPr>
        <w:pStyle w:val="BodyTextIndent1"/>
      </w:pPr>
      <w:r w:rsidRPr="005D715A">
        <w:t xml:space="preserve">Set </w:t>
      </w:r>
      <w:proofErr w:type="spellStart"/>
      <w:r w:rsidRPr="005D715A">
        <w:t>edu_attend</w:t>
      </w:r>
      <w:r>
        <w:t>_df</w:t>
      </w:r>
      <w:proofErr w:type="spellEnd"/>
      <w:r w:rsidRPr="005D715A">
        <w:t>=</w:t>
      </w:r>
      <w:r w:rsidR="00FF0BEC">
        <w:t>missing</w:t>
      </w:r>
    </w:p>
    <w:p w14:paraId="2076502E" w14:textId="3D018B67" w:rsidR="00003496" w:rsidRPr="005D715A" w:rsidRDefault="00FF0BEC" w:rsidP="007832C6">
      <w:pPr>
        <w:pStyle w:val="BodyTextIndent1"/>
      </w:pPr>
      <w:r>
        <w:t xml:space="preserve">Replace </w:t>
      </w:r>
      <w:proofErr w:type="spellStart"/>
      <w:r w:rsidRPr="005D715A">
        <w:t>edu_attend</w:t>
      </w:r>
      <w:r>
        <w:t>_df</w:t>
      </w:r>
      <w:proofErr w:type="spellEnd"/>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w:t>
      </w:r>
      <w:proofErr w:type="spellStart"/>
      <w:r w:rsidR="00003496">
        <w:t>hhmem_df</w:t>
      </w:r>
      <w:proofErr w:type="spellEnd"/>
      <w:r w:rsidR="00003496">
        <w:t>=1</w:t>
      </w:r>
    </w:p>
    <w:p w14:paraId="75EEC448" w14:textId="31F15539" w:rsidR="00003496" w:rsidRPr="005D715A" w:rsidRDefault="00003496" w:rsidP="007832C6">
      <w:pPr>
        <w:pStyle w:val="BodyTextIndent1"/>
      </w:pPr>
      <w:r w:rsidRPr="005D715A">
        <w:t xml:space="preserve">Replace </w:t>
      </w:r>
      <w:proofErr w:type="spellStart"/>
      <w:r w:rsidRPr="005D715A">
        <w:t>edu_attend</w:t>
      </w:r>
      <w:r>
        <w:t>_df</w:t>
      </w:r>
      <w:proofErr w:type="spellEnd"/>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proofErr w:type="spellStart"/>
      <w:r>
        <w:t>hhmem_df</w:t>
      </w:r>
      <w:proofErr w:type="spellEnd"/>
      <w:r>
        <w:t xml:space="preserve">=1 and </w:t>
      </w:r>
      <w:proofErr w:type="spellStart"/>
      <w:r w:rsidR="0003753F">
        <w:t>edu_attend</w:t>
      </w:r>
      <w:proofErr w:type="spellEnd"/>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proofErr w:type="spellStart"/>
      <w:r w:rsidRPr="005D715A">
        <w:rPr>
          <w:i/>
        </w:rPr>
        <w:t>edu_attend</w:t>
      </w:r>
      <w:r>
        <w:rPr>
          <w:i/>
        </w:rPr>
        <w:t>_mdf</w:t>
      </w:r>
      <w:proofErr w:type="spellEnd"/>
      <w:r w:rsidRPr="005D715A">
        <w:t>).</w:t>
      </w:r>
    </w:p>
    <w:p w14:paraId="254714A2" w14:textId="77777777" w:rsidR="00FF0BEC" w:rsidRDefault="00DA36D2" w:rsidP="007832C6">
      <w:pPr>
        <w:pStyle w:val="BodyTextIndent1"/>
      </w:pPr>
      <w:r w:rsidRPr="005D715A">
        <w:lastRenderedPageBreak/>
        <w:t xml:space="preserve">Set </w:t>
      </w:r>
      <w:proofErr w:type="spellStart"/>
      <w:r w:rsidRPr="005D715A">
        <w:t>edu_attend</w:t>
      </w:r>
      <w:r>
        <w:t>_mdf</w:t>
      </w:r>
      <w:proofErr w:type="spellEnd"/>
      <w:r w:rsidRPr="005D715A">
        <w:t>=</w:t>
      </w:r>
      <w:r w:rsidR="00FF0BEC">
        <w:t>missing</w:t>
      </w:r>
    </w:p>
    <w:p w14:paraId="3F5DFA34" w14:textId="3B4DEC95" w:rsidR="00DA36D2" w:rsidRPr="005D715A" w:rsidRDefault="00FF0BEC" w:rsidP="007832C6">
      <w:pPr>
        <w:pStyle w:val="BodyTextIndent1"/>
      </w:pPr>
      <w:r>
        <w:t xml:space="preserve">Replace </w:t>
      </w:r>
      <w:proofErr w:type="spellStart"/>
      <w:r>
        <w:t>edu_attend_mdf</w:t>
      </w:r>
      <w:proofErr w:type="spellEnd"/>
      <w:r>
        <w:t>=</w:t>
      </w:r>
      <w:r w:rsidR="00DA36D2" w:rsidRPr="005D715A">
        <w:t xml:space="preserve">0 </w:t>
      </w:r>
      <w:r w:rsidR="00FA55B4">
        <w:t xml:space="preserve">if </w:t>
      </w:r>
      <w:proofErr w:type="spellStart"/>
      <w:r w:rsidR="0003753F">
        <w:t>edu_attend_df≠missing</w:t>
      </w:r>
      <w:proofErr w:type="spellEnd"/>
      <w:r w:rsidR="0003753F">
        <w:t xml:space="preserve"> and</w:t>
      </w:r>
      <w:r w:rsidR="00DA36D2">
        <w:t xml:space="preserve"> sex=1</w:t>
      </w:r>
    </w:p>
    <w:p w14:paraId="1354699F" w14:textId="1CC5BEA7" w:rsidR="00DA36D2" w:rsidRPr="005D715A" w:rsidRDefault="00DA36D2" w:rsidP="007832C6">
      <w:pPr>
        <w:pStyle w:val="BodyTextIndent1"/>
      </w:pPr>
      <w:r w:rsidRPr="005D715A">
        <w:t xml:space="preserve">Replace </w:t>
      </w:r>
      <w:proofErr w:type="spellStart"/>
      <w:r w:rsidRPr="005D715A">
        <w:t>edu_attend</w:t>
      </w:r>
      <w:r>
        <w:t>_mdf</w:t>
      </w:r>
      <w:proofErr w:type="spellEnd"/>
      <w:r w:rsidRPr="005D715A">
        <w:t xml:space="preserve">=1 if </w:t>
      </w:r>
      <w:proofErr w:type="spellStart"/>
      <w:r w:rsidR="0003753F">
        <w:t>edu_attend_df</w:t>
      </w:r>
      <w:proofErr w:type="spellEnd"/>
      <w:r w:rsidR="0003753F">
        <w:t>=1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proofErr w:type="spellStart"/>
      <w:r w:rsidRPr="005D715A">
        <w:rPr>
          <w:i/>
        </w:rPr>
        <w:t>edu_attend</w:t>
      </w:r>
      <w:r>
        <w:rPr>
          <w:i/>
        </w:rPr>
        <w:t>_df</w:t>
      </w:r>
      <w:proofErr w:type="spellEnd"/>
      <w:r w:rsidRPr="005D715A">
        <w:t>).</w:t>
      </w:r>
    </w:p>
    <w:p w14:paraId="1A4A3535" w14:textId="77777777" w:rsidR="00FF0BEC" w:rsidRDefault="00DA36D2" w:rsidP="007832C6">
      <w:pPr>
        <w:pStyle w:val="BodyTextIndent1"/>
      </w:pPr>
      <w:r w:rsidRPr="005D715A">
        <w:t xml:space="preserve">Set </w:t>
      </w:r>
      <w:proofErr w:type="spellStart"/>
      <w:r w:rsidRPr="005D715A">
        <w:t>edu_attend</w:t>
      </w:r>
      <w:r>
        <w:t>_fdf</w:t>
      </w:r>
      <w:proofErr w:type="spellEnd"/>
      <w:r w:rsidR="00FF0BEC" w:rsidRPr="005D715A">
        <w:t>=</w:t>
      </w:r>
      <w:r w:rsidR="00FF0BEC">
        <w:t>missing</w:t>
      </w:r>
    </w:p>
    <w:p w14:paraId="6101B490" w14:textId="53A9641F" w:rsidR="0003753F" w:rsidRPr="005D715A" w:rsidRDefault="0003753F" w:rsidP="007832C6">
      <w:pPr>
        <w:pStyle w:val="BodyTextIndent1"/>
      </w:pPr>
      <w:r>
        <w:t xml:space="preserve">Replace </w:t>
      </w:r>
      <w:proofErr w:type="spellStart"/>
      <w:r>
        <w:t>edu_attend_mdf</w:t>
      </w:r>
      <w:proofErr w:type="spellEnd"/>
      <w:r>
        <w:t>=</w:t>
      </w:r>
      <w:r w:rsidRPr="005D715A">
        <w:t xml:space="preserve">0 </w:t>
      </w:r>
      <w:r w:rsidR="00FA55B4">
        <w:t xml:space="preserve">if </w:t>
      </w:r>
      <w:proofErr w:type="spellStart"/>
      <w:r>
        <w:t>edu_attend_df≠missing</w:t>
      </w:r>
      <w:proofErr w:type="spellEnd"/>
      <w:r>
        <w:t xml:space="preserve"> and sex=2</w:t>
      </w:r>
    </w:p>
    <w:p w14:paraId="1978EC3B" w14:textId="01BABC5A" w:rsidR="0003753F" w:rsidRPr="005D715A" w:rsidRDefault="0003753F" w:rsidP="007832C6">
      <w:pPr>
        <w:pStyle w:val="BodyTextIndent1"/>
      </w:pPr>
      <w:r w:rsidRPr="005D715A">
        <w:t xml:space="preserve">Replace </w:t>
      </w:r>
      <w:proofErr w:type="spellStart"/>
      <w:r w:rsidRPr="005D715A">
        <w:t>edu_attend</w:t>
      </w:r>
      <w:r>
        <w:t>_mdf</w:t>
      </w:r>
      <w:proofErr w:type="spellEnd"/>
      <w:r w:rsidRPr="005D715A">
        <w:t xml:space="preserve">=1 if </w:t>
      </w:r>
      <w:proofErr w:type="spellStart"/>
      <w:r>
        <w:t>edu_attend_df</w:t>
      </w:r>
      <w:proofErr w:type="spellEnd"/>
      <w:r>
        <w:t>=1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proofErr w:type="spellStart"/>
      <w:r w:rsidR="00DA36D2" w:rsidRPr="007832C6">
        <w:rPr>
          <w:i/>
        </w:rPr>
        <w:t>edu_attend_df</w:t>
      </w:r>
      <w:proofErr w:type="spellEnd"/>
      <w:r w:rsidR="00DA36D2" w:rsidRPr="007832C6">
        <w:rPr>
          <w:i/>
        </w:rPr>
        <w:t xml:space="preserve">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0514D436" w14:textId="2C10FBCF" w:rsidR="00DA36D2" w:rsidRDefault="00DA36D2" w:rsidP="007832C6">
      <w:pPr>
        <w:pStyle w:val="BodyTextIndent1"/>
      </w:pPr>
      <w:proofErr w:type="spellStart"/>
      <w:r>
        <w:t>Svy</w:t>
      </w:r>
      <w:proofErr w:type="spellEnd"/>
      <w:r>
        <w:t xml:space="preserve">: tab </w:t>
      </w:r>
      <w:proofErr w:type="spellStart"/>
      <w:r>
        <w:t>edu_attend_df</w:t>
      </w:r>
      <w:proofErr w:type="spellEnd"/>
    </w:p>
    <w:p w14:paraId="0B1DCA60" w14:textId="19782F86" w:rsidR="00DA36D2" w:rsidRDefault="00DA36D2" w:rsidP="007832C6">
      <w:pPr>
        <w:pStyle w:val="BodyTextIndent1"/>
      </w:pPr>
      <w:proofErr w:type="spellStart"/>
      <w:r>
        <w:t>Svy</w:t>
      </w:r>
      <w:proofErr w:type="spellEnd"/>
      <w:r>
        <w:t xml:space="preserve">: tab </w:t>
      </w:r>
      <w:proofErr w:type="spellStart"/>
      <w:r>
        <w:t>edu_attend_</w:t>
      </w:r>
      <w:r w:rsidR="00335A72">
        <w:t>m</w:t>
      </w:r>
      <w:r>
        <w:t>df</w:t>
      </w:r>
      <w:proofErr w:type="spellEnd"/>
    </w:p>
    <w:p w14:paraId="10E9858B" w14:textId="2CDEBC77" w:rsidR="00DA36D2" w:rsidRDefault="00DA36D2" w:rsidP="007832C6">
      <w:pPr>
        <w:pStyle w:val="BodyTextIndent1"/>
      </w:pPr>
      <w:proofErr w:type="spellStart"/>
      <w:r>
        <w:t>Svy</w:t>
      </w:r>
      <w:proofErr w:type="spellEnd"/>
      <w:r>
        <w:t xml:space="preserve">: tab </w:t>
      </w:r>
      <w:proofErr w:type="spellStart"/>
      <w:r>
        <w:t>edu_attend_</w:t>
      </w:r>
      <w:r w:rsidR="00335A72">
        <w:t>f</w:t>
      </w:r>
      <w:r>
        <w:t>df</w:t>
      </w:r>
      <w:proofErr w:type="spellEnd"/>
    </w:p>
    <w:p w14:paraId="2FB8D327" w14:textId="5BBC4DA3" w:rsidR="00003496" w:rsidRPr="005D715A" w:rsidRDefault="00AA5E97" w:rsidP="00E6580D">
      <w:pPr>
        <w:pStyle w:val="Heading3"/>
        <w:ind w:left="2160" w:right="288" w:hanging="720"/>
      </w:pPr>
      <w:bookmarkStart w:id="694" w:name="_Toc23753499"/>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4"/>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proofErr w:type="spellStart"/>
            <w:r>
              <w:rPr>
                <w:i/>
                <w:sz w:val="20"/>
                <w:szCs w:val="20"/>
              </w:rPr>
              <w:t>agegrp</w:t>
            </w:r>
            <w:proofErr w:type="spellEnd"/>
            <w:r>
              <w:rPr>
                <w:i/>
                <w:sz w:val="20"/>
                <w:szCs w:val="20"/>
              </w:rPr>
              <w:t xml:space="preserve">, </w:t>
            </w:r>
            <w:proofErr w:type="spellStart"/>
            <w:r>
              <w:rPr>
                <w:i/>
                <w:sz w:val="20"/>
                <w:szCs w:val="20"/>
              </w:rPr>
              <w:t>hhmem_df</w:t>
            </w:r>
            <w:proofErr w:type="spellEnd"/>
            <w:r>
              <w:rPr>
                <w:i/>
                <w:sz w:val="20"/>
                <w:szCs w:val="20"/>
              </w:rPr>
              <w:t xml:space="preserve">,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proofErr w:type="spellStart"/>
            <w:r w:rsidRPr="00E02646">
              <w:rPr>
                <w:i/>
                <w:sz w:val="20"/>
                <w:szCs w:val="20"/>
              </w:rPr>
              <w:t>edu_</w:t>
            </w:r>
            <w:r>
              <w:rPr>
                <w:i/>
                <w:sz w:val="20"/>
                <w:szCs w:val="20"/>
              </w:rPr>
              <w:t>attend</w:t>
            </w:r>
            <w:proofErr w:type="spellEnd"/>
            <w:r>
              <w:rPr>
                <w:sz w:val="20"/>
                <w:szCs w:val="20"/>
              </w:rPr>
              <w:t xml:space="preserve"> variable, set </w:t>
            </w:r>
            <w:r>
              <w:rPr>
                <w:sz w:val="20"/>
                <w:szCs w:val="20"/>
              </w:rPr>
              <w:lastRenderedPageBreak/>
              <w:t xml:space="preserve">the corresponding </w:t>
            </w:r>
            <w:proofErr w:type="spellStart"/>
            <w:r>
              <w:rPr>
                <w:i/>
                <w:sz w:val="20"/>
                <w:szCs w:val="20"/>
              </w:rPr>
              <w:t>edu_attend</w:t>
            </w:r>
            <w:proofErr w:type="spellEnd"/>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proofErr w:type="spellStart"/>
            <w:r w:rsidRPr="00137003">
              <w:rPr>
                <w:i/>
                <w:sz w:val="20"/>
                <w:szCs w:val="20"/>
              </w:rPr>
              <w:t>edu</w:t>
            </w:r>
            <w:r>
              <w:rPr>
                <w:i/>
                <w:sz w:val="20"/>
                <w:szCs w:val="20"/>
              </w:rPr>
              <w:t>_attend</w:t>
            </w:r>
            <w:proofErr w:type="spellEnd"/>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proofErr w:type="spellStart"/>
            <w:r w:rsidRPr="00E02646">
              <w:rPr>
                <w:i/>
                <w:sz w:val="20"/>
                <w:szCs w:val="20"/>
              </w:rPr>
              <w:t>hhea</w:t>
            </w:r>
            <w:proofErr w:type="spellEnd"/>
            <w:r w:rsidRPr="00E02646">
              <w:rPr>
                <w:i/>
                <w:sz w:val="20"/>
                <w:szCs w:val="20"/>
              </w:rPr>
              <w:t xml:space="preserve">, </w:t>
            </w:r>
            <w:proofErr w:type="spellStart"/>
            <w:r w:rsidRPr="00E02646">
              <w:rPr>
                <w:i/>
                <w:sz w:val="20"/>
                <w:szCs w:val="20"/>
              </w:rPr>
              <w:t>hh_wgt</w:t>
            </w:r>
            <w:proofErr w:type="spellEnd"/>
            <w:r w:rsidRPr="00E02646">
              <w:rPr>
                <w:i/>
                <w:sz w:val="20"/>
                <w:szCs w:val="20"/>
              </w:rPr>
              <w:t xml:space="preserve">, </w:t>
            </w:r>
            <w:proofErr w:type="spellStart"/>
            <w:r w:rsidRPr="00E02646">
              <w:rPr>
                <w:i/>
                <w:sz w:val="20"/>
                <w:szCs w:val="20"/>
              </w:rPr>
              <w:t>samp_stratum</w:t>
            </w:r>
            <w:proofErr w:type="spellEnd"/>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proofErr w:type="spellStart"/>
            <w:r w:rsidRPr="00E02646">
              <w:rPr>
                <w:i/>
                <w:sz w:val="20"/>
                <w:szCs w:val="20"/>
              </w:rPr>
              <w:t>agegrp</w:t>
            </w:r>
            <w:proofErr w:type="spellEnd"/>
            <w:r w:rsidRPr="00E02646">
              <w:rPr>
                <w:i/>
                <w:sz w:val="20"/>
                <w:szCs w:val="20"/>
              </w:rPr>
              <w:t xml:space="preserve">, </w:t>
            </w:r>
            <w:proofErr w:type="spellStart"/>
            <w:r w:rsidRPr="00E02646">
              <w:rPr>
                <w:i/>
                <w:sz w:val="20"/>
                <w:szCs w:val="20"/>
              </w:rPr>
              <w:t>hhmem_df</w:t>
            </w:r>
            <w:proofErr w:type="spellEnd"/>
            <w:r w:rsidRPr="00E02646">
              <w:rPr>
                <w:i/>
                <w:sz w:val="20"/>
                <w:szCs w:val="20"/>
              </w:rPr>
              <w:t>, sex</w:t>
            </w:r>
            <w:r>
              <w:rPr>
                <w:i/>
                <w:sz w:val="20"/>
                <w:szCs w:val="20"/>
              </w:rPr>
              <w:t xml:space="preserve">, </w:t>
            </w:r>
            <w:proofErr w:type="spellStart"/>
            <w:r>
              <w:rPr>
                <w:i/>
                <w:sz w:val="20"/>
                <w:szCs w:val="20"/>
              </w:rPr>
              <w:t>edu_prim</w:t>
            </w:r>
            <w:proofErr w:type="spellEnd"/>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proofErr w:type="spellStart"/>
            <w:r w:rsidRPr="00E02646">
              <w:rPr>
                <w:i/>
                <w:sz w:val="20"/>
                <w:szCs w:val="20"/>
              </w:rPr>
              <w:t>edu_</w:t>
            </w:r>
            <w:r>
              <w:rPr>
                <w:i/>
                <w:sz w:val="20"/>
                <w:szCs w:val="20"/>
              </w:rPr>
              <w:t>prim</w:t>
            </w:r>
            <w:r w:rsidRPr="00E02646">
              <w:rPr>
                <w:i/>
                <w:sz w:val="20"/>
                <w:szCs w:val="20"/>
              </w:rPr>
              <w:t>_df</w:t>
            </w:r>
            <w:proofErr w:type="spellEnd"/>
            <w:r w:rsidRPr="00E02646">
              <w:rPr>
                <w:i/>
                <w:sz w:val="20"/>
                <w:szCs w:val="20"/>
              </w:rPr>
              <w:t xml:space="preserve">, </w:t>
            </w:r>
            <w:proofErr w:type="spellStart"/>
            <w:r w:rsidRPr="00E02646">
              <w:rPr>
                <w:i/>
                <w:sz w:val="20"/>
                <w:szCs w:val="20"/>
              </w:rPr>
              <w:t>edu_</w:t>
            </w:r>
            <w:r>
              <w:rPr>
                <w:i/>
                <w:sz w:val="20"/>
                <w:szCs w:val="20"/>
              </w:rPr>
              <w:t>prim</w:t>
            </w:r>
            <w:r w:rsidRPr="00E02646">
              <w:rPr>
                <w:i/>
                <w:sz w:val="20"/>
                <w:szCs w:val="20"/>
              </w:rPr>
              <w:t>_mdf</w:t>
            </w:r>
            <w:proofErr w:type="spellEnd"/>
            <w:r w:rsidRPr="00E02646">
              <w:rPr>
                <w:i/>
                <w:sz w:val="20"/>
                <w:szCs w:val="20"/>
              </w:rPr>
              <w:t xml:space="preserve">, </w:t>
            </w:r>
            <w:proofErr w:type="spellStart"/>
            <w:r w:rsidRPr="00E02646">
              <w:rPr>
                <w:i/>
                <w:sz w:val="20"/>
                <w:szCs w:val="20"/>
              </w:rPr>
              <w:t>edu_</w:t>
            </w:r>
            <w:r>
              <w:rPr>
                <w:i/>
                <w:sz w:val="20"/>
                <w:szCs w:val="20"/>
              </w:rPr>
              <w:t>prim</w:t>
            </w:r>
            <w:r w:rsidRPr="00E02646">
              <w:rPr>
                <w:i/>
                <w:sz w:val="20"/>
                <w:szCs w:val="20"/>
              </w:rPr>
              <w:t>_fdf</w:t>
            </w:r>
            <w:proofErr w:type="spellEnd"/>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proofErr w:type="spellStart"/>
      <w:r>
        <w:rPr>
          <w:i/>
        </w:rPr>
        <w:t>edu_prim</w:t>
      </w:r>
      <w:r w:rsidR="000D367C">
        <w:rPr>
          <w:i/>
        </w:rPr>
        <w:t>_df</w:t>
      </w:r>
      <w:proofErr w:type="spellEnd"/>
      <w:r>
        <w:t>)</w:t>
      </w:r>
      <w:r w:rsidRPr="005D715A">
        <w:t>.</w:t>
      </w:r>
    </w:p>
    <w:p w14:paraId="4D5D4BCD" w14:textId="438A1A4A" w:rsidR="00003496" w:rsidRDefault="00003496" w:rsidP="003E4B6A">
      <w:pPr>
        <w:pStyle w:val="BodyTextIndent1"/>
        <w:keepNext/>
        <w:widowControl/>
      </w:pPr>
      <w:r w:rsidRPr="005D715A">
        <w:t xml:space="preserve">Set </w:t>
      </w:r>
      <w:proofErr w:type="spellStart"/>
      <w:r w:rsidRPr="005D715A">
        <w:t>edu_prim</w:t>
      </w:r>
      <w:r>
        <w:t>_df</w:t>
      </w:r>
      <w:proofErr w:type="spellEnd"/>
      <w:r w:rsidRPr="005D715A">
        <w:t>=</w:t>
      </w:r>
      <w:r>
        <w:t>missing</w:t>
      </w:r>
      <w:r w:rsidRPr="005D715A">
        <w:t xml:space="preserve"> </w:t>
      </w:r>
    </w:p>
    <w:p w14:paraId="0F31E52C" w14:textId="241F5071" w:rsidR="00003496" w:rsidRPr="005D715A" w:rsidRDefault="00003496" w:rsidP="007832C6">
      <w:pPr>
        <w:pStyle w:val="BodyTextIndent1"/>
      </w:pPr>
      <w:r>
        <w:t xml:space="preserve">Replace </w:t>
      </w:r>
      <w:proofErr w:type="spellStart"/>
      <w:r>
        <w:t>edu_prim_df</w:t>
      </w:r>
      <w:proofErr w:type="spellEnd"/>
      <w:r>
        <w:t xml:space="preserve">=0 if </w:t>
      </w:r>
      <w:r w:rsidR="000D367C">
        <w:t>age</w:t>
      </w:r>
      <w:r w:rsidRPr="005D715A">
        <w:t xml:space="preserve">≥10 </w:t>
      </w:r>
      <w:r>
        <w:t xml:space="preserve">and </w:t>
      </w:r>
      <w:proofErr w:type="spellStart"/>
      <w:r>
        <w:t>hhmem_df</w:t>
      </w:r>
      <w:proofErr w:type="spellEnd"/>
      <w:r>
        <w:t xml:space="preserve">=1 and </w:t>
      </w:r>
      <w:proofErr w:type="spellStart"/>
      <w:r w:rsidR="000D367C">
        <w:t>edu_prim≠missing</w:t>
      </w:r>
      <w:proofErr w:type="spellEnd"/>
    </w:p>
    <w:p w14:paraId="08317977" w14:textId="4A72F8B2" w:rsidR="00003496" w:rsidRDefault="00003496" w:rsidP="007832C6">
      <w:pPr>
        <w:pStyle w:val="BodyTextIndent1"/>
      </w:pPr>
      <w:r w:rsidRPr="005D715A">
        <w:t xml:space="preserve">Replace </w:t>
      </w:r>
      <w:proofErr w:type="spellStart"/>
      <w:r w:rsidRPr="005D715A">
        <w:t>edu_prim</w:t>
      </w:r>
      <w:r>
        <w:t>_df</w:t>
      </w:r>
      <w:proofErr w:type="spellEnd"/>
      <w:r w:rsidRPr="005D715A">
        <w:t xml:space="preserve">=1 if </w:t>
      </w:r>
      <w:r w:rsidR="000D367C">
        <w:t>age</w:t>
      </w:r>
      <w:r w:rsidRPr="005D715A">
        <w:t xml:space="preserve">≥10 and </w:t>
      </w:r>
      <w:proofErr w:type="spellStart"/>
      <w:r>
        <w:t>hhmem_df</w:t>
      </w:r>
      <w:proofErr w:type="spellEnd"/>
      <w:r>
        <w:t xml:space="preserve">=1 and </w:t>
      </w:r>
      <w:proofErr w:type="spellStart"/>
      <w:r w:rsidR="000D367C">
        <w:t>edu_prim</w:t>
      </w:r>
      <w:proofErr w:type="spellEnd"/>
      <w:r w:rsidR="000D367C">
        <w:t>=1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proofErr w:type="spellStart"/>
      <w:r>
        <w:rPr>
          <w:i/>
        </w:rPr>
        <w:t>edu_prim_mdf</w:t>
      </w:r>
      <w:proofErr w:type="spellEnd"/>
      <w:r>
        <w:t>)</w:t>
      </w:r>
      <w:r w:rsidRPr="005D715A">
        <w:t>.</w:t>
      </w:r>
    </w:p>
    <w:p w14:paraId="1902ECCE" w14:textId="6F3D5AC8" w:rsidR="000D367C" w:rsidRDefault="000D367C" w:rsidP="007832C6">
      <w:pPr>
        <w:pStyle w:val="BodyTextIndent1"/>
      </w:pPr>
      <w:r w:rsidRPr="005D715A">
        <w:t xml:space="preserve">Set </w:t>
      </w:r>
      <w:proofErr w:type="spellStart"/>
      <w:r w:rsidRPr="005D715A">
        <w:t>edu_prim</w:t>
      </w:r>
      <w:r>
        <w:t>_mdf</w:t>
      </w:r>
      <w:proofErr w:type="spellEnd"/>
      <w:r w:rsidRPr="005D715A">
        <w:t>=</w:t>
      </w:r>
      <w:r>
        <w:t>missing</w:t>
      </w:r>
      <w:r w:rsidRPr="005D715A">
        <w:t xml:space="preserve"> </w:t>
      </w:r>
    </w:p>
    <w:p w14:paraId="2043580E" w14:textId="3464D41A" w:rsidR="000D367C" w:rsidRPr="005D715A" w:rsidRDefault="000D367C" w:rsidP="007832C6">
      <w:pPr>
        <w:pStyle w:val="BodyTextIndent1"/>
      </w:pPr>
      <w:r>
        <w:t xml:space="preserve">Replace </w:t>
      </w:r>
      <w:proofErr w:type="spellStart"/>
      <w:r>
        <w:t>edu_prim_mdf</w:t>
      </w:r>
      <w:proofErr w:type="spellEnd"/>
      <w:r>
        <w:t>=0 if age</w:t>
      </w:r>
      <w:r w:rsidRPr="005D715A">
        <w:t xml:space="preserve">≥10 </w:t>
      </w:r>
      <w:r>
        <w:t xml:space="preserve">and </w:t>
      </w:r>
      <w:proofErr w:type="spellStart"/>
      <w:r>
        <w:t>hhmem_df</w:t>
      </w:r>
      <w:proofErr w:type="spellEnd"/>
      <w:r>
        <w:t xml:space="preserve">=1 and </w:t>
      </w:r>
      <w:proofErr w:type="spellStart"/>
      <w:r>
        <w:t>edu_prim≠missing</w:t>
      </w:r>
      <w:proofErr w:type="spellEnd"/>
      <w:r>
        <w:t xml:space="preserve"> and sex=1</w:t>
      </w:r>
    </w:p>
    <w:p w14:paraId="59818FA1" w14:textId="32DE2BC5" w:rsidR="000D367C" w:rsidRDefault="000D367C" w:rsidP="007832C6">
      <w:pPr>
        <w:pStyle w:val="BodyTextIndent1"/>
      </w:pPr>
      <w:r w:rsidRPr="005D715A">
        <w:t xml:space="preserve">Replace </w:t>
      </w:r>
      <w:proofErr w:type="spellStart"/>
      <w:r w:rsidRPr="005D715A">
        <w:t>edu_prim</w:t>
      </w:r>
      <w:r>
        <w:t>_mdf</w:t>
      </w:r>
      <w:proofErr w:type="spellEnd"/>
      <w:r w:rsidRPr="005D715A">
        <w:t xml:space="preserve">=1 if </w:t>
      </w:r>
      <w:r>
        <w:t>age</w:t>
      </w:r>
      <w:r w:rsidRPr="005D715A">
        <w:t xml:space="preserve">≥10 and </w:t>
      </w:r>
      <w:proofErr w:type="spellStart"/>
      <w:r>
        <w:t>hhmem_df</w:t>
      </w:r>
      <w:proofErr w:type="spellEnd"/>
      <w:r>
        <w:t xml:space="preserve">=1 and </w:t>
      </w:r>
      <w:proofErr w:type="spellStart"/>
      <w:r>
        <w:t>edu_prim</w:t>
      </w:r>
      <w:proofErr w:type="spellEnd"/>
      <w:r>
        <w:t>=1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proofErr w:type="spellStart"/>
      <w:r>
        <w:rPr>
          <w:i/>
        </w:rPr>
        <w:t>edu_prim_fdf</w:t>
      </w:r>
      <w:proofErr w:type="spellEnd"/>
      <w:r>
        <w:t>)</w:t>
      </w:r>
      <w:r w:rsidRPr="005D715A">
        <w:t>.</w:t>
      </w:r>
    </w:p>
    <w:p w14:paraId="5A1B819C" w14:textId="6E9D8E6C" w:rsidR="000D367C" w:rsidRDefault="000D367C" w:rsidP="007832C6">
      <w:pPr>
        <w:pStyle w:val="BodyTextIndent1"/>
      </w:pPr>
      <w:r w:rsidRPr="005D715A">
        <w:t xml:space="preserve">Set </w:t>
      </w:r>
      <w:proofErr w:type="spellStart"/>
      <w:r w:rsidRPr="005D715A">
        <w:t>edu_prim</w:t>
      </w:r>
      <w:r>
        <w:t>_fdf</w:t>
      </w:r>
      <w:proofErr w:type="spellEnd"/>
      <w:r w:rsidRPr="005D715A">
        <w:t>=</w:t>
      </w:r>
      <w:r>
        <w:t>missing</w:t>
      </w:r>
      <w:r w:rsidRPr="005D715A">
        <w:t xml:space="preserve"> </w:t>
      </w:r>
    </w:p>
    <w:p w14:paraId="6C481E2D" w14:textId="3639BC1C" w:rsidR="000D367C" w:rsidRPr="005D715A" w:rsidRDefault="000D367C" w:rsidP="007832C6">
      <w:pPr>
        <w:pStyle w:val="BodyTextIndent1"/>
      </w:pPr>
      <w:r>
        <w:t xml:space="preserve">Replace </w:t>
      </w:r>
      <w:proofErr w:type="spellStart"/>
      <w:r>
        <w:t>edu_prim_fdf</w:t>
      </w:r>
      <w:proofErr w:type="spellEnd"/>
      <w:r>
        <w:t>=0 if age</w:t>
      </w:r>
      <w:r w:rsidRPr="005D715A">
        <w:t xml:space="preserve">≥10 </w:t>
      </w:r>
      <w:r>
        <w:t xml:space="preserve">and </w:t>
      </w:r>
      <w:proofErr w:type="spellStart"/>
      <w:r>
        <w:t>hhmem_df</w:t>
      </w:r>
      <w:proofErr w:type="spellEnd"/>
      <w:r>
        <w:t xml:space="preserve">=1 and </w:t>
      </w:r>
      <w:proofErr w:type="spellStart"/>
      <w:r>
        <w:t>edu_prim≠missing</w:t>
      </w:r>
      <w:proofErr w:type="spellEnd"/>
      <w:r>
        <w:t xml:space="preserve"> and sex=2</w:t>
      </w:r>
    </w:p>
    <w:p w14:paraId="0C281276" w14:textId="336090AD" w:rsidR="000D367C" w:rsidRPr="005D715A" w:rsidRDefault="000D367C" w:rsidP="007832C6">
      <w:pPr>
        <w:pStyle w:val="BodyTextIndent1"/>
      </w:pPr>
      <w:r w:rsidRPr="005D715A">
        <w:t xml:space="preserve">Replace </w:t>
      </w:r>
      <w:proofErr w:type="spellStart"/>
      <w:r w:rsidRPr="005D715A">
        <w:t>edu_prim</w:t>
      </w:r>
      <w:r>
        <w:t>_fdf</w:t>
      </w:r>
      <w:proofErr w:type="spellEnd"/>
      <w:r w:rsidRPr="005D715A">
        <w:t xml:space="preserve">=1 if </w:t>
      </w:r>
      <w:r>
        <w:t>age</w:t>
      </w:r>
      <w:r w:rsidRPr="005D715A">
        <w:t xml:space="preserve">≥10 and </w:t>
      </w:r>
      <w:proofErr w:type="spellStart"/>
      <w:r>
        <w:t>hhmem_df</w:t>
      </w:r>
      <w:proofErr w:type="spellEnd"/>
      <w:r>
        <w:t xml:space="preserve">=1 and </w:t>
      </w:r>
      <w:proofErr w:type="spellStart"/>
      <w:r>
        <w:t>edu_prim</w:t>
      </w:r>
      <w:proofErr w:type="spellEnd"/>
      <w:r>
        <w:t>=1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proofErr w:type="spellStart"/>
      <w:r w:rsidRPr="007832C6">
        <w:rPr>
          <w:i/>
        </w:rPr>
        <w:t>edu_prim_df</w:t>
      </w:r>
      <w:proofErr w:type="spellEnd"/>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6204075F" w14:textId="36A2F292" w:rsidR="000D367C" w:rsidRDefault="000D367C" w:rsidP="007832C6">
      <w:pPr>
        <w:pStyle w:val="BodyTextIndent1"/>
      </w:pPr>
      <w:proofErr w:type="spellStart"/>
      <w:r>
        <w:t>Svy</w:t>
      </w:r>
      <w:proofErr w:type="spellEnd"/>
      <w:r>
        <w:t xml:space="preserve">: tab </w:t>
      </w:r>
      <w:proofErr w:type="spellStart"/>
      <w:r>
        <w:t>edu_</w:t>
      </w:r>
      <w:r w:rsidR="000B33AF">
        <w:t>prim</w:t>
      </w:r>
      <w:r>
        <w:t>_df</w:t>
      </w:r>
      <w:proofErr w:type="spellEnd"/>
    </w:p>
    <w:p w14:paraId="4F9BC025" w14:textId="58515539" w:rsidR="000D367C" w:rsidRDefault="000D367C" w:rsidP="007832C6">
      <w:pPr>
        <w:pStyle w:val="BodyTextIndent1"/>
      </w:pPr>
      <w:proofErr w:type="spellStart"/>
      <w:r>
        <w:t>Svy</w:t>
      </w:r>
      <w:proofErr w:type="spellEnd"/>
      <w:r>
        <w:t xml:space="preserve">: tab </w:t>
      </w:r>
      <w:proofErr w:type="spellStart"/>
      <w:r>
        <w:t>edu_</w:t>
      </w:r>
      <w:r w:rsidR="000B33AF">
        <w:t>prim</w:t>
      </w:r>
      <w:r>
        <w:t>_mdf</w:t>
      </w:r>
      <w:proofErr w:type="spellEnd"/>
    </w:p>
    <w:p w14:paraId="05A993ED" w14:textId="60940F21" w:rsidR="000D367C" w:rsidRDefault="000D367C" w:rsidP="007832C6">
      <w:pPr>
        <w:pStyle w:val="BodyTextIndent1"/>
      </w:pPr>
      <w:proofErr w:type="spellStart"/>
      <w:r>
        <w:t>Svy</w:t>
      </w:r>
      <w:proofErr w:type="spellEnd"/>
      <w:r>
        <w:t xml:space="preserve">: tab </w:t>
      </w:r>
      <w:proofErr w:type="spellStart"/>
      <w:r>
        <w:t>edu_</w:t>
      </w:r>
      <w:r w:rsidR="000B33AF">
        <w:t>prim_</w:t>
      </w:r>
      <w:r>
        <w:t>fdf</w:t>
      </w:r>
      <w:proofErr w:type="spellEnd"/>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5" w:name="_Toc23753500"/>
      <w:bookmarkEnd w:id="689"/>
      <w:r>
        <w:lastRenderedPageBreak/>
        <w:t>W</w:t>
      </w:r>
      <w:r w:rsidR="00C970C9" w:rsidRPr="00E62605">
        <w:t>ater, sanitation</w:t>
      </w:r>
      <w:r w:rsidR="007619C4">
        <w:t>,</w:t>
      </w:r>
      <w:r w:rsidR="00C970C9" w:rsidRPr="00E62605">
        <w:t xml:space="preserve"> and hygiene</w:t>
      </w:r>
      <w:r w:rsidR="00885189">
        <w:t xml:space="preserve"> indicators</w:t>
      </w:r>
      <w:bookmarkEnd w:id="695"/>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6" w:name="_Toc526973580"/>
      <w:bookmarkStart w:id="697" w:name="_Toc527234105"/>
      <w:bookmarkStart w:id="698" w:name="_Toc23753501"/>
      <w:r w:rsidRPr="005D715A">
        <w:t>Percent of households using an improved water source</w:t>
      </w:r>
      <w:bookmarkEnd w:id="696"/>
      <w:bookmarkEnd w:id="697"/>
      <w:bookmarkEnd w:id="698"/>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 xml:space="preserve">v211, v214, v215, </w:t>
            </w:r>
            <w:proofErr w:type="spellStart"/>
            <w:r w:rsidRPr="008C1F1A">
              <w:rPr>
                <w:i/>
                <w:sz w:val="20"/>
                <w:szCs w:val="20"/>
              </w:rPr>
              <w:t>hhea</w:t>
            </w:r>
            <w:proofErr w:type="spellEnd"/>
            <w:r w:rsidRPr="008C1F1A">
              <w:rPr>
                <w:i/>
                <w:sz w:val="20"/>
                <w:szCs w:val="20"/>
              </w:rPr>
              <w:t xml:space="preserve">, </w:t>
            </w:r>
            <w:proofErr w:type="spellStart"/>
            <w:r w:rsidRPr="008C1F1A">
              <w:rPr>
                <w:i/>
                <w:sz w:val="20"/>
                <w:szCs w:val="20"/>
              </w:rPr>
              <w:t>hh_wgt</w:t>
            </w:r>
            <w:proofErr w:type="spellEnd"/>
            <w:r w:rsidRPr="008C1F1A">
              <w:rPr>
                <w:i/>
                <w:sz w:val="20"/>
                <w:szCs w:val="20"/>
              </w:rPr>
              <w:t xml:space="preserve">, </w:t>
            </w:r>
            <w:proofErr w:type="spellStart"/>
            <w:r w:rsidRPr="008C1F1A">
              <w:rPr>
                <w:i/>
                <w:sz w:val="20"/>
                <w:szCs w:val="20"/>
              </w:rPr>
              <w:t>samp_stratum</w:t>
            </w:r>
            <w:proofErr w:type="spellEnd"/>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proofErr w:type="spellStart"/>
            <w:r w:rsidRPr="008C1F1A">
              <w:rPr>
                <w:i/>
                <w:sz w:val="20"/>
                <w:szCs w:val="20"/>
              </w:rPr>
              <w:t>genhhtype_dj</w:t>
            </w:r>
            <w:proofErr w:type="spellEnd"/>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2E0CFFBC" w14:textId="2C0C7962" w:rsidR="00B95770" w:rsidRPr="00B95770" w:rsidRDefault="00B95770" w:rsidP="007832C6">
      <w:pPr>
        <w:pStyle w:val="BodyTextIndent1"/>
      </w:pPr>
      <w:proofErr w:type="spellStart"/>
      <w:r w:rsidRPr="00B95770">
        <w:t>Svy</w:t>
      </w:r>
      <w:proofErr w:type="spellEnd"/>
      <w:r w:rsidRPr="00B95770">
        <w:t>: tab h2_imp_reg</w:t>
      </w:r>
    </w:p>
    <w:p w14:paraId="681A1FAC" w14:textId="1600BBBF" w:rsidR="00B95770" w:rsidRDefault="00B95770" w:rsidP="007832C6">
      <w:pPr>
        <w:pStyle w:val="BodyTextIndent1"/>
      </w:pPr>
      <w:proofErr w:type="spellStart"/>
      <w:r w:rsidRPr="00B95770">
        <w:t>Svy</w:t>
      </w:r>
      <w:proofErr w:type="spellEnd"/>
      <w:r w:rsidRPr="00B95770">
        <w:t xml:space="preserve">: tab h2_imp_reg </w:t>
      </w:r>
      <w:proofErr w:type="spellStart"/>
      <w:r w:rsidRPr="00B95770">
        <w:t>genhhtype</w:t>
      </w:r>
      <w:r w:rsidR="008775CD">
        <w:t>_dj</w:t>
      </w:r>
      <w:proofErr w:type="spellEnd"/>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7"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8"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9" w:name="_Toc513726501"/>
      <w:bookmarkStart w:id="700" w:name="_Toc526973581"/>
      <w:bookmarkStart w:id="701" w:name="_Toc527234106"/>
      <w:bookmarkStart w:id="702" w:name="_Toc23753502"/>
      <w:r>
        <w:lastRenderedPageBreak/>
        <w:t>7.2</w:t>
      </w:r>
      <w:r>
        <w:tab/>
      </w:r>
      <w:r w:rsidR="00C970C9" w:rsidRPr="005D715A">
        <w:t>Percent of households using a correct water treatment practice or technology</w:t>
      </w:r>
      <w:bookmarkEnd w:id="699"/>
      <w:bookmarkEnd w:id="700"/>
      <w:bookmarkEnd w:id="701"/>
      <w:bookmarkEnd w:id="702"/>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 xml:space="preserve">v217a-v217e </w:t>
            </w:r>
            <w:proofErr w:type="spellStart"/>
            <w:r w:rsidRPr="009340C9">
              <w:rPr>
                <w:i/>
                <w:sz w:val="20"/>
                <w:szCs w:val="20"/>
              </w:rPr>
              <w:t>hhea</w:t>
            </w:r>
            <w:proofErr w:type="spellEnd"/>
            <w:r w:rsidRPr="009340C9">
              <w:rPr>
                <w:i/>
                <w:sz w:val="20"/>
                <w:szCs w:val="20"/>
              </w:rPr>
              <w:t xml:space="preserve">, </w:t>
            </w:r>
            <w:proofErr w:type="spellStart"/>
            <w:r w:rsidRPr="009340C9">
              <w:rPr>
                <w:i/>
                <w:sz w:val="20"/>
                <w:szCs w:val="20"/>
              </w:rPr>
              <w:t>hh_wgt</w:t>
            </w:r>
            <w:proofErr w:type="spellEnd"/>
            <w:r w:rsidRPr="009340C9">
              <w:rPr>
                <w:i/>
                <w:sz w:val="20"/>
                <w:szCs w:val="20"/>
              </w:rPr>
              <w:t xml:space="preserve">, </w:t>
            </w:r>
            <w:proofErr w:type="spellStart"/>
            <w:r w:rsidRPr="009340C9">
              <w:rPr>
                <w:i/>
                <w:sz w:val="20"/>
                <w:szCs w:val="20"/>
              </w:rPr>
              <w:t>samp_stratum</w:t>
            </w:r>
            <w:proofErr w:type="spellEnd"/>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proofErr w:type="spellStart"/>
            <w:r w:rsidRPr="009340C9">
              <w:rPr>
                <w:i/>
                <w:sz w:val="20"/>
                <w:szCs w:val="20"/>
              </w:rPr>
              <w:t>genhhtype_dj</w:t>
            </w:r>
            <w:proofErr w:type="spellEnd"/>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06372610" w14:textId="6AD4A8EA" w:rsidR="00AA4C2C" w:rsidRPr="00B95770" w:rsidRDefault="00AA4C2C" w:rsidP="007832C6">
      <w:pPr>
        <w:pStyle w:val="BodyTextIndent1"/>
      </w:pPr>
      <w:proofErr w:type="spellStart"/>
      <w:r w:rsidRPr="00B95770">
        <w:t>Svy</w:t>
      </w:r>
      <w:proofErr w:type="spellEnd"/>
      <w:r w:rsidRPr="00B95770">
        <w:t xml:space="preserve">: tab </w:t>
      </w:r>
      <w:r w:rsidR="000B6911" w:rsidRPr="005D715A">
        <w:t>h2</w:t>
      </w:r>
      <w:r w:rsidR="000B6911">
        <w:t>o</w:t>
      </w:r>
      <w:r w:rsidR="000B6911" w:rsidRPr="005D715A">
        <w:t>_corrtreat</w:t>
      </w:r>
    </w:p>
    <w:p w14:paraId="0CBBDD40" w14:textId="7C63ECAC" w:rsidR="00AA4C2C" w:rsidRDefault="00AA4C2C" w:rsidP="007832C6">
      <w:pPr>
        <w:pStyle w:val="BodyTextIndent1"/>
      </w:pPr>
      <w:proofErr w:type="spellStart"/>
      <w:r w:rsidRPr="00B95770">
        <w:t>Svy</w:t>
      </w:r>
      <w:proofErr w:type="spellEnd"/>
      <w:r w:rsidRPr="00B95770">
        <w:t xml:space="preserve">: tab </w:t>
      </w:r>
      <w:r w:rsidR="000B6911" w:rsidRPr="005D715A">
        <w:t>h2</w:t>
      </w:r>
      <w:r w:rsidR="000B6911">
        <w:t>o</w:t>
      </w:r>
      <w:r w:rsidR="000B6911" w:rsidRPr="005D715A">
        <w:t>_corrtreat</w:t>
      </w:r>
      <w:r w:rsidR="000B6911" w:rsidRPr="00B95770">
        <w:t xml:space="preserve"> </w:t>
      </w:r>
      <w:proofErr w:type="spellStart"/>
      <w:r w:rsidRPr="00B95770">
        <w:t>genhhtype</w:t>
      </w:r>
      <w:r w:rsidR="008775CD">
        <w:t>_dj</w:t>
      </w:r>
      <w:proofErr w:type="spellEnd"/>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30"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31"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3" w:name="_Toc526973587"/>
      <w:bookmarkStart w:id="704" w:name="_Toc527234112"/>
      <w:bookmarkStart w:id="705" w:name="_Toc23753503"/>
      <w:bookmarkStart w:id="706" w:name="_Toc513726502"/>
      <w:bookmarkStart w:id="707" w:name="_Toc526973582"/>
      <w:bookmarkStart w:id="708"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3"/>
      <w:bookmarkEnd w:id="704"/>
      <w:bookmarkEnd w:id="705"/>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 xml:space="preserve">v205, v206, v207, </w:t>
            </w:r>
            <w:proofErr w:type="spellStart"/>
            <w:r w:rsidRPr="008D18F5">
              <w:rPr>
                <w:i/>
                <w:sz w:val="20"/>
                <w:szCs w:val="20"/>
              </w:rPr>
              <w:t>hhea</w:t>
            </w:r>
            <w:proofErr w:type="spellEnd"/>
            <w:r w:rsidRPr="008D18F5">
              <w:rPr>
                <w:i/>
                <w:sz w:val="20"/>
                <w:szCs w:val="20"/>
              </w:rPr>
              <w:t xml:space="preserve">, </w:t>
            </w:r>
            <w:proofErr w:type="spellStart"/>
            <w:r w:rsidRPr="008D18F5">
              <w:rPr>
                <w:i/>
                <w:sz w:val="20"/>
                <w:szCs w:val="20"/>
              </w:rPr>
              <w:t>hh_wgt</w:t>
            </w:r>
            <w:proofErr w:type="spellEnd"/>
            <w:r w:rsidRPr="008D18F5">
              <w:rPr>
                <w:i/>
                <w:sz w:val="20"/>
                <w:szCs w:val="20"/>
              </w:rPr>
              <w:t xml:space="preserve">, </w:t>
            </w:r>
            <w:proofErr w:type="spellStart"/>
            <w:r w:rsidRPr="008D18F5">
              <w:rPr>
                <w:i/>
                <w:sz w:val="20"/>
                <w:szCs w:val="20"/>
              </w:rPr>
              <w:t>samp_stratum</w:t>
            </w:r>
            <w:proofErr w:type="spellEnd"/>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proofErr w:type="spellStart"/>
            <w:r w:rsidRPr="008D18F5">
              <w:rPr>
                <w:i/>
                <w:sz w:val="20"/>
                <w:szCs w:val="20"/>
              </w:rPr>
              <w:t>genhhtype_dj</w:t>
            </w:r>
            <w:proofErr w:type="spellEnd"/>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595A3193" w14:textId="009B0E91" w:rsidR="000A3677" w:rsidRPr="00B95770" w:rsidRDefault="000A3677" w:rsidP="007832C6">
      <w:pPr>
        <w:pStyle w:val="BodyTextIndent1"/>
      </w:pPr>
      <w:proofErr w:type="spellStart"/>
      <w:r w:rsidRPr="00B95770">
        <w:t>Svy</w:t>
      </w:r>
      <w:proofErr w:type="spellEnd"/>
      <w:r w:rsidRPr="00B95770">
        <w:t xml:space="preserve">: tab </w:t>
      </w:r>
      <w:r>
        <w:t>handwash</w:t>
      </w:r>
    </w:p>
    <w:p w14:paraId="742CB56E" w14:textId="566C19AF" w:rsidR="000A3677" w:rsidRDefault="000A3677" w:rsidP="007832C6">
      <w:pPr>
        <w:pStyle w:val="BodyTextIndent1"/>
      </w:pPr>
      <w:proofErr w:type="spellStart"/>
      <w:r w:rsidRPr="00B95770">
        <w:t>Svy</w:t>
      </w:r>
      <w:proofErr w:type="spellEnd"/>
      <w:r w:rsidRPr="00B95770">
        <w:t xml:space="preserve">: tab </w:t>
      </w:r>
      <w:r>
        <w:t>handwash</w:t>
      </w:r>
      <w:r w:rsidRPr="00B95770">
        <w:t xml:space="preserve"> </w:t>
      </w:r>
      <w:proofErr w:type="spellStart"/>
      <w:r w:rsidRPr="00B95770">
        <w:t>genhhtype</w:t>
      </w:r>
      <w:r w:rsidR="008775CD">
        <w:t>_dj</w:t>
      </w:r>
      <w:proofErr w:type="spellEnd"/>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2"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3"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4"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5"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9" w:name="_Toc526973586"/>
      <w:bookmarkStart w:id="710" w:name="_Toc527234111"/>
      <w:bookmarkStart w:id="711" w:name="_Toc23753504"/>
      <w:bookmarkEnd w:id="706"/>
      <w:bookmarkEnd w:id="707"/>
      <w:bookmarkEnd w:id="708"/>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9"/>
      <w:bookmarkEnd w:id="710"/>
      <w:bookmarkEnd w:id="711"/>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 xml:space="preserve">v208, v209, </w:t>
            </w:r>
            <w:proofErr w:type="spellStart"/>
            <w:r w:rsidRPr="001D09C9">
              <w:rPr>
                <w:i/>
                <w:sz w:val="20"/>
                <w:szCs w:val="20"/>
              </w:rPr>
              <w:t>hhea</w:t>
            </w:r>
            <w:proofErr w:type="spellEnd"/>
            <w:r w:rsidRPr="001D09C9">
              <w:rPr>
                <w:i/>
                <w:sz w:val="20"/>
                <w:szCs w:val="20"/>
              </w:rPr>
              <w:t xml:space="preserve">, </w:t>
            </w:r>
            <w:proofErr w:type="spellStart"/>
            <w:r w:rsidRPr="001D09C9">
              <w:rPr>
                <w:i/>
                <w:sz w:val="20"/>
                <w:szCs w:val="20"/>
              </w:rPr>
              <w:t>hh_wgt</w:t>
            </w:r>
            <w:proofErr w:type="spellEnd"/>
            <w:r w:rsidRPr="001D09C9">
              <w:rPr>
                <w:i/>
                <w:sz w:val="20"/>
                <w:szCs w:val="20"/>
              </w:rPr>
              <w:t xml:space="preserve">, </w:t>
            </w:r>
            <w:proofErr w:type="spellStart"/>
            <w:r w:rsidRPr="001D09C9">
              <w:rPr>
                <w:i/>
                <w:sz w:val="20"/>
                <w:szCs w:val="20"/>
              </w:rPr>
              <w:t>samp_stratum</w:t>
            </w:r>
            <w:proofErr w:type="spellEnd"/>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proofErr w:type="spellStart"/>
            <w:r w:rsidRPr="001D09C9">
              <w:rPr>
                <w:i/>
                <w:sz w:val="20"/>
                <w:szCs w:val="20"/>
              </w:rPr>
              <w:t>genhhtype_dj</w:t>
            </w:r>
            <w:proofErr w:type="spellEnd"/>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proofErr w:type="spellStart"/>
            <w:r w:rsidRPr="001D09C9">
              <w:rPr>
                <w:i/>
                <w:sz w:val="20"/>
                <w:szCs w:val="20"/>
              </w:rPr>
              <w:t>san_improved</w:t>
            </w:r>
            <w:proofErr w:type="spellEnd"/>
            <w:r w:rsidRPr="001D09C9">
              <w:rPr>
                <w:i/>
                <w:sz w:val="20"/>
                <w:szCs w:val="20"/>
              </w:rPr>
              <w:t xml:space="preserve">, </w:t>
            </w:r>
            <w:proofErr w:type="spellStart"/>
            <w:r w:rsidRPr="001D09C9">
              <w:rPr>
                <w:i/>
                <w:sz w:val="20"/>
                <w:szCs w:val="20"/>
              </w:rPr>
              <w:t>san_shared</w:t>
            </w:r>
            <w:proofErr w:type="spellEnd"/>
            <w:r w:rsidRPr="001D09C9">
              <w:rPr>
                <w:i/>
                <w:sz w:val="20"/>
                <w:szCs w:val="20"/>
              </w:rPr>
              <w:t xml:space="preserve">, </w:t>
            </w:r>
            <w:proofErr w:type="spellStart"/>
            <w:r w:rsidRPr="001D09C9">
              <w:rPr>
                <w:i/>
                <w:sz w:val="20"/>
                <w:szCs w:val="20"/>
              </w:rPr>
              <w:t>san_impnotshared</w:t>
            </w:r>
            <w:proofErr w:type="spellEnd"/>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proofErr w:type="spellStart"/>
      <w:r w:rsidRPr="005D715A">
        <w:rPr>
          <w:i/>
        </w:rPr>
        <w:t>san_imp</w:t>
      </w:r>
      <w:r w:rsidR="009703E3">
        <w:rPr>
          <w:i/>
        </w:rPr>
        <w:t>roved</w:t>
      </w:r>
      <w:proofErr w:type="spellEnd"/>
      <w:r w:rsidRPr="005D715A">
        <w:t>).</w:t>
      </w:r>
      <w:r w:rsidR="009703E3" w:rsidRPr="009703E3">
        <w:t xml:space="preserve"> </w:t>
      </w:r>
    </w:p>
    <w:p w14:paraId="6B72DADC" w14:textId="1B3287E9" w:rsidR="009703E3" w:rsidRPr="005D715A" w:rsidRDefault="009703E3" w:rsidP="007832C6">
      <w:pPr>
        <w:pStyle w:val="BodyTextIndent1"/>
      </w:pPr>
      <w:r w:rsidRPr="005D715A">
        <w:t xml:space="preserve">Set </w:t>
      </w:r>
      <w:proofErr w:type="spellStart"/>
      <w:r w:rsidRPr="005D715A">
        <w:t>san_imp</w:t>
      </w:r>
      <w:r>
        <w:t>roved</w:t>
      </w:r>
      <w:proofErr w:type="spellEnd"/>
      <w:r w:rsidRPr="005D715A">
        <w:t>=</w:t>
      </w:r>
      <w:r w:rsidR="00B0451A">
        <w:t>0</w:t>
      </w:r>
    </w:p>
    <w:p w14:paraId="30432601" w14:textId="3F22D8FC" w:rsidR="009703E3" w:rsidRDefault="009703E3" w:rsidP="007832C6">
      <w:pPr>
        <w:pStyle w:val="BodyTextIndent1"/>
      </w:pPr>
      <w:r w:rsidRPr="005D715A">
        <w:t xml:space="preserve">Replace </w:t>
      </w:r>
      <w:proofErr w:type="spellStart"/>
      <w:r w:rsidRPr="005D715A">
        <w:t>san_imp</w:t>
      </w:r>
      <w:r>
        <w:t>roved</w:t>
      </w:r>
      <w:proofErr w:type="spellEnd"/>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proofErr w:type="spellStart"/>
      <w:r>
        <w:rPr>
          <w:i/>
        </w:rPr>
        <w:t>san_shared</w:t>
      </w:r>
      <w:proofErr w:type="spellEnd"/>
      <w:r w:rsidRPr="00A6009E">
        <w:t>)</w:t>
      </w:r>
      <w:r w:rsidRPr="005D715A">
        <w:t>.</w:t>
      </w:r>
    </w:p>
    <w:p w14:paraId="44012F84" w14:textId="5894009F" w:rsidR="009703E3" w:rsidRDefault="009703E3" w:rsidP="007832C6">
      <w:pPr>
        <w:pStyle w:val="BodyTextIndent1"/>
      </w:pPr>
      <w:r>
        <w:t xml:space="preserve">Set </w:t>
      </w:r>
      <w:proofErr w:type="spellStart"/>
      <w:r>
        <w:t>san_shared</w:t>
      </w:r>
      <w:proofErr w:type="spellEnd"/>
      <w:r>
        <w:t>=</w:t>
      </w:r>
      <w:r w:rsidR="00B0451A">
        <w:t>0</w:t>
      </w:r>
    </w:p>
    <w:p w14:paraId="7C88A1FC" w14:textId="02D5953D" w:rsidR="009703E3" w:rsidRDefault="009703E3" w:rsidP="007832C6">
      <w:pPr>
        <w:pStyle w:val="BodyTextIndent1"/>
      </w:pPr>
      <w:r>
        <w:t xml:space="preserve">Replace </w:t>
      </w:r>
      <w:proofErr w:type="spellStart"/>
      <w:r>
        <w:t>san_shared</w:t>
      </w:r>
      <w:proofErr w:type="spellEnd"/>
      <w:r>
        <w:t>=1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proofErr w:type="spellStart"/>
      <w:r>
        <w:rPr>
          <w:i/>
        </w:rPr>
        <w:t>san_impshared</w:t>
      </w:r>
      <w:proofErr w:type="spellEnd"/>
      <w:r w:rsidRPr="002654B6">
        <w:t>)</w:t>
      </w:r>
      <w:r>
        <w:t>.</w:t>
      </w:r>
    </w:p>
    <w:p w14:paraId="1C0C74D9" w14:textId="1A236E8A" w:rsidR="009703E3" w:rsidRDefault="009703E3" w:rsidP="007832C6">
      <w:pPr>
        <w:pStyle w:val="BodyTextIndent1"/>
      </w:pPr>
      <w:r>
        <w:t xml:space="preserve">Set </w:t>
      </w:r>
      <w:proofErr w:type="spellStart"/>
      <w:r>
        <w:t>san_impnotshared</w:t>
      </w:r>
      <w:proofErr w:type="spellEnd"/>
      <w:r>
        <w:t>=</w:t>
      </w:r>
      <w:r w:rsidR="00B0451A">
        <w:t>0</w:t>
      </w:r>
    </w:p>
    <w:p w14:paraId="24EB6DD8" w14:textId="5C54617F" w:rsidR="009703E3" w:rsidRDefault="009703E3" w:rsidP="007832C6">
      <w:pPr>
        <w:pStyle w:val="BodyTextIndent1"/>
      </w:pPr>
      <w:r>
        <w:t xml:space="preserve">Replace </w:t>
      </w:r>
      <w:proofErr w:type="spellStart"/>
      <w:r>
        <w:t>san_impnotshared</w:t>
      </w:r>
      <w:proofErr w:type="spellEnd"/>
      <w:r>
        <w:t xml:space="preserve">=1 if </w:t>
      </w:r>
      <w:proofErr w:type="spellStart"/>
      <w:r>
        <w:t>san_improved</w:t>
      </w:r>
      <w:proofErr w:type="spellEnd"/>
      <w:r>
        <w:t xml:space="preserve">=1 and </w:t>
      </w:r>
      <w:proofErr w:type="spellStart"/>
      <w:r>
        <w:t>san_shared</w:t>
      </w:r>
      <w:proofErr w:type="spellEnd"/>
      <w:r>
        <w:t>=0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proofErr w:type="spellStart"/>
      <w:r w:rsidR="002A6F9D" w:rsidRPr="007832C6">
        <w:rPr>
          <w:i/>
        </w:rPr>
        <w:t>san_impnotshared</w:t>
      </w:r>
      <w:proofErr w:type="spellEnd"/>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451D1445" w14:textId="535BCB45" w:rsidR="00B0364F" w:rsidRPr="00B95770" w:rsidRDefault="00B0364F" w:rsidP="007832C6">
      <w:pPr>
        <w:pStyle w:val="BodyTextIndent1"/>
      </w:pPr>
      <w:proofErr w:type="spellStart"/>
      <w:r w:rsidRPr="00B95770">
        <w:t>Svy</w:t>
      </w:r>
      <w:proofErr w:type="spellEnd"/>
      <w:r w:rsidRPr="00B95770">
        <w:t xml:space="preserve">: tab </w:t>
      </w:r>
      <w:proofErr w:type="spellStart"/>
      <w:r w:rsidRPr="00022FF0">
        <w:t>san_impnotshared</w:t>
      </w:r>
      <w:proofErr w:type="spellEnd"/>
    </w:p>
    <w:p w14:paraId="079F853E" w14:textId="4A427DF1" w:rsidR="00B0364F" w:rsidRDefault="00B0364F" w:rsidP="007832C6">
      <w:pPr>
        <w:pStyle w:val="BodyTextIndent1"/>
      </w:pPr>
      <w:proofErr w:type="spellStart"/>
      <w:r w:rsidRPr="00B95770">
        <w:t>Svy</w:t>
      </w:r>
      <w:proofErr w:type="spellEnd"/>
      <w:r w:rsidRPr="00B95770">
        <w:t xml:space="preserve">: tab </w:t>
      </w:r>
      <w:proofErr w:type="spellStart"/>
      <w:r w:rsidRPr="00B0364F">
        <w:t>san_impnotshared</w:t>
      </w:r>
      <w:proofErr w:type="spellEnd"/>
      <w:r w:rsidRPr="00B95770">
        <w:t xml:space="preserve"> </w:t>
      </w:r>
      <w:proofErr w:type="spellStart"/>
      <w:r w:rsidRPr="00B95770">
        <w:t>genhhtype</w:t>
      </w:r>
      <w:r w:rsidR="008775CD">
        <w:t>_dj</w:t>
      </w:r>
      <w:proofErr w:type="spellEnd"/>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8"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12" w:name="_Toc23753505"/>
      <w:bookmarkStart w:id="713" w:name="_Toc513726503"/>
      <w:bookmarkStart w:id="714" w:name="_Toc526973583"/>
      <w:bookmarkStart w:id="715" w:name="_Toc527234108"/>
      <w:r>
        <w:t>7.5</w:t>
      </w:r>
      <w:r>
        <w:tab/>
      </w:r>
      <w:r w:rsidR="00C970C9" w:rsidRPr="005D715A">
        <w:t xml:space="preserve">Percent of households using an improved </w:t>
      </w:r>
      <w:r w:rsidR="00403688">
        <w:t xml:space="preserve">but shared </w:t>
      </w:r>
      <w:r w:rsidR="00C970C9" w:rsidRPr="005D715A">
        <w:t>sanitation facility</w:t>
      </w:r>
      <w:bookmarkEnd w:id="712"/>
      <w:r w:rsidR="00C970C9" w:rsidRPr="005D715A">
        <w:t xml:space="preserve"> </w:t>
      </w:r>
      <w:bookmarkEnd w:id="713"/>
      <w:bookmarkEnd w:id="714"/>
      <w:bookmarkEnd w:id="715"/>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proofErr w:type="spellStart"/>
            <w:r w:rsidRPr="001D09C9">
              <w:rPr>
                <w:i/>
                <w:sz w:val="20"/>
                <w:szCs w:val="20"/>
              </w:rPr>
              <w:t>hhea</w:t>
            </w:r>
            <w:proofErr w:type="spellEnd"/>
            <w:r w:rsidRPr="001D09C9">
              <w:rPr>
                <w:i/>
                <w:sz w:val="20"/>
                <w:szCs w:val="20"/>
              </w:rPr>
              <w:t xml:space="preserve">, </w:t>
            </w:r>
            <w:proofErr w:type="spellStart"/>
            <w:r w:rsidRPr="001D09C9">
              <w:rPr>
                <w:i/>
                <w:sz w:val="20"/>
                <w:szCs w:val="20"/>
              </w:rPr>
              <w:t>hh_wgt</w:t>
            </w:r>
            <w:proofErr w:type="spellEnd"/>
            <w:r w:rsidRPr="001D09C9">
              <w:rPr>
                <w:i/>
                <w:sz w:val="20"/>
                <w:szCs w:val="20"/>
              </w:rPr>
              <w:t xml:space="preserve">, </w:t>
            </w:r>
            <w:proofErr w:type="spellStart"/>
            <w:r w:rsidRPr="001D09C9">
              <w:rPr>
                <w:i/>
                <w:sz w:val="20"/>
                <w:szCs w:val="20"/>
              </w:rPr>
              <w:t>samp_stratum</w:t>
            </w:r>
            <w:proofErr w:type="spellEnd"/>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proofErr w:type="spellStart"/>
            <w:r w:rsidRPr="001D09C9">
              <w:rPr>
                <w:i/>
                <w:sz w:val="20"/>
                <w:szCs w:val="20"/>
              </w:rPr>
              <w:t>san_improved</w:t>
            </w:r>
            <w:proofErr w:type="spellEnd"/>
            <w:r w:rsidRPr="001D09C9">
              <w:rPr>
                <w:i/>
                <w:sz w:val="20"/>
                <w:szCs w:val="20"/>
              </w:rPr>
              <w:t xml:space="preserve">, </w:t>
            </w:r>
            <w:proofErr w:type="spellStart"/>
            <w:r w:rsidRPr="001D09C9">
              <w:rPr>
                <w:i/>
                <w:sz w:val="20"/>
                <w:szCs w:val="20"/>
              </w:rPr>
              <w:t>san_shared</w:t>
            </w:r>
            <w:proofErr w:type="spellEnd"/>
            <w:r w:rsidRPr="001D09C9">
              <w:rPr>
                <w:i/>
                <w:sz w:val="20"/>
                <w:szCs w:val="20"/>
              </w:rPr>
              <w:t xml:space="preserve">, </w:t>
            </w:r>
            <w:proofErr w:type="spellStart"/>
            <w:r w:rsidRPr="001D09C9">
              <w:rPr>
                <w:i/>
                <w:sz w:val="20"/>
                <w:szCs w:val="20"/>
              </w:rPr>
              <w:t>genhhtype_dj</w:t>
            </w:r>
            <w:proofErr w:type="spellEnd"/>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proofErr w:type="spellStart"/>
            <w:r w:rsidRPr="001D09C9">
              <w:rPr>
                <w:i/>
                <w:sz w:val="20"/>
                <w:szCs w:val="20"/>
              </w:rPr>
              <w:t>san_impshared</w:t>
            </w:r>
            <w:proofErr w:type="spellEnd"/>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proofErr w:type="spellStart"/>
      <w:r w:rsidR="002654B6">
        <w:rPr>
          <w:i/>
        </w:rPr>
        <w:t>san_impshared</w:t>
      </w:r>
      <w:proofErr w:type="spellEnd"/>
      <w:r w:rsidR="002654B6" w:rsidRPr="002654B6">
        <w:t>)</w:t>
      </w:r>
      <w:r w:rsidR="002654B6">
        <w:t>.</w:t>
      </w:r>
    </w:p>
    <w:p w14:paraId="7DA5530E" w14:textId="29B56519" w:rsidR="002654B6" w:rsidRDefault="002654B6" w:rsidP="007832C6">
      <w:pPr>
        <w:pStyle w:val="BodyTextIndent1"/>
      </w:pPr>
      <w:r>
        <w:t xml:space="preserve">Set </w:t>
      </w:r>
      <w:proofErr w:type="spellStart"/>
      <w:r>
        <w:t>san_impshared</w:t>
      </w:r>
      <w:proofErr w:type="spellEnd"/>
      <w:r>
        <w:t>=</w:t>
      </w:r>
      <w:r w:rsidR="00B0451A">
        <w:t>0</w:t>
      </w:r>
    </w:p>
    <w:p w14:paraId="0E5BA7A3" w14:textId="2EF42BF3" w:rsidR="002654B6" w:rsidRDefault="002654B6" w:rsidP="007832C6">
      <w:pPr>
        <w:pStyle w:val="BodyTextIndent1"/>
      </w:pPr>
      <w:r>
        <w:t xml:space="preserve">Replace </w:t>
      </w:r>
      <w:proofErr w:type="spellStart"/>
      <w:r>
        <w:t>san_impshared</w:t>
      </w:r>
      <w:proofErr w:type="spellEnd"/>
      <w:r>
        <w:t>=1 if</w:t>
      </w:r>
      <w:r w:rsidR="009703E3">
        <w:t xml:space="preserve"> </w:t>
      </w:r>
      <w:proofErr w:type="spellStart"/>
      <w:r w:rsidR="009703E3">
        <w:t>san_improved</w:t>
      </w:r>
      <w:proofErr w:type="spellEnd"/>
      <w:r w:rsidR="009703E3">
        <w:t xml:space="preserve">=1 and </w:t>
      </w:r>
      <w:proofErr w:type="spellStart"/>
      <w:r w:rsidR="009703E3">
        <w:t>san_shared</w:t>
      </w:r>
      <w:proofErr w:type="spellEnd"/>
      <w:r w:rsidR="009703E3">
        <w:t>=1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proofErr w:type="spellStart"/>
      <w:r w:rsidRPr="007832C6">
        <w:rPr>
          <w:i/>
        </w:rPr>
        <w:t>san_impshared</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109921A1" w14:textId="6F42E951" w:rsidR="002A6F9D" w:rsidRPr="00B95770" w:rsidRDefault="002A6F9D" w:rsidP="002A6F9D">
      <w:pPr>
        <w:pStyle w:val="Indentvariable"/>
      </w:pPr>
      <w:proofErr w:type="spellStart"/>
      <w:r w:rsidRPr="00B95770">
        <w:t>Svy</w:t>
      </w:r>
      <w:proofErr w:type="spellEnd"/>
      <w:r w:rsidRPr="00B95770">
        <w:t xml:space="preserve">: tab </w:t>
      </w:r>
      <w:proofErr w:type="spellStart"/>
      <w:r w:rsidRPr="0055702D">
        <w:t>san_impshared</w:t>
      </w:r>
      <w:proofErr w:type="spellEnd"/>
    </w:p>
    <w:p w14:paraId="5DABE019" w14:textId="7A1345A8" w:rsidR="002A6F9D" w:rsidRDefault="002A6F9D" w:rsidP="002A6F9D">
      <w:pPr>
        <w:pStyle w:val="Indentvariable"/>
      </w:pPr>
      <w:proofErr w:type="spellStart"/>
      <w:r w:rsidRPr="00B95770">
        <w:t>Svy</w:t>
      </w:r>
      <w:proofErr w:type="spellEnd"/>
      <w:r w:rsidRPr="00B95770">
        <w:t xml:space="preserve">: tab </w:t>
      </w:r>
      <w:proofErr w:type="spellStart"/>
      <w:r w:rsidRPr="00B0364F">
        <w:t>san_impshared</w:t>
      </w:r>
      <w:proofErr w:type="spellEnd"/>
      <w:r w:rsidRPr="00B95770">
        <w:t xml:space="preserve"> </w:t>
      </w:r>
      <w:proofErr w:type="spellStart"/>
      <w:r w:rsidRPr="00B95770">
        <w:t>genhhtype</w:t>
      </w:r>
      <w:proofErr w:type="spellEnd"/>
      <w:r w:rsidRPr="00B95770">
        <w:t>,</w:t>
      </w:r>
      <w:r w:rsidR="008775CD">
        <w:t>_</w:t>
      </w:r>
      <w:proofErr w:type="spellStart"/>
      <w:r w:rsidR="008775CD">
        <w:t>dj</w:t>
      </w:r>
      <w:proofErr w:type="spellEnd"/>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9"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0"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1"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42"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6" w:name="_Toc513726504"/>
      <w:bookmarkStart w:id="717" w:name="_Toc526973584"/>
      <w:bookmarkStart w:id="718" w:name="_Toc527234109"/>
      <w:bookmarkStart w:id="719" w:name="_Toc23753506"/>
      <w:r>
        <w:t>7.6</w:t>
      </w:r>
      <w:r>
        <w:tab/>
      </w:r>
      <w:r w:rsidR="00C970C9" w:rsidRPr="005D715A">
        <w:t>Percent of households using an unimproved sanitation facility</w:t>
      </w:r>
      <w:bookmarkEnd w:id="716"/>
      <w:bookmarkEnd w:id="717"/>
      <w:bookmarkEnd w:id="718"/>
      <w:bookmarkEnd w:id="719"/>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 xml:space="preserve">v208, </w:t>
            </w:r>
            <w:proofErr w:type="spellStart"/>
            <w:r w:rsidRPr="00E411DE">
              <w:rPr>
                <w:i/>
                <w:sz w:val="20"/>
                <w:szCs w:val="20"/>
              </w:rPr>
              <w:t>hhea</w:t>
            </w:r>
            <w:proofErr w:type="spellEnd"/>
            <w:r w:rsidRPr="00E411DE">
              <w:rPr>
                <w:i/>
                <w:sz w:val="20"/>
                <w:szCs w:val="20"/>
              </w:rPr>
              <w:t xml:space="preserve">, </w:t>
            </w:r>
            <w:proofErr w:type="spellStart"/>
            <w:r w:rsidRPr="00E411DE">
              <w:rPr>
                <w:i/>
                <w:sz w:val="20"/>
                <w:szCs w:val="20"/>
              </w:rPr>
              <w:t>hh_wgt</w:t>
            </w:r>
            <w:proofErr w:type="spellEnd"/>
            <w:r w:rsidRPr="00E411DE">
              <w:rPr>
                <w:i/>
                <w:sz w:val="20"/>
                <w:szCs w:val="20"/>
              </w:rPr>
              <w:t xml:space="preserve">, </w:t>
            </w:r>
            <w:proofErr w:type="spellStart"/>
            <w:r w:rsidRPr="00E411DE">
              <w:rPr>
                <w:i/>
                <w:sz w:val="20"/>
                <w:szCs w:val="20"/>
              </w:rPr>
              <w:t>samp_stratum</w:t>
            </w:r>
            <w:proofErr w:type="spellEnd"/>
            <w:r w:rsidRPr="00E411DE">
              <w:rPr>
                <w:i/>
                <w:sz w:val="20"/>
                <w:szCs w:val="20"/>
              </w:rPr>
              <w:t xml:space="preserve">, </w:t>
            </w:r>
            <w:proofErr w:type="spellStart"/>
            <w:r w:rsidRPr="00E411DE">
              <w:rPr>
                <w:i/>
                <w:sz w:val="20"/>
                <w:szCs w:val="20"/>
              </w:rPr>
              <w:t>ahtype</w:t>
            </w:r>
            <w:proofErr w:type="spellEnd"/>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proofErr w:type="spellStart"/>
            <w:r w:rsidRPr="00E411DE">
              <w:rPr>
                <w:i/>
                <w:sz w:val="20"/>
                <w:szCs w:val="20"/>
              </w:rPr>
              <w:t>genhhtype_dj</w:t>
            </w:r>
            <w:proofErr w:type="spellEnd"/>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proofErr w:type="spellStart"/>
            <w:r w:rsidRPr="00E411DE">
              <w:rPr>
                <w:i/>
                <w:sz w:val="20"/>
                <w:szCs w:val="20"/>
              </w:rPr>
              <w:t>san_notimp</w:t>
            </w:r>
            <w:proofErr w:type="spellEnd"/>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proofErr w:type="spellStart"/>
      <w:r w:rsidRPr="005D715A">
        <w:rPr>
          <w:i/>
        </w:rPr>
        <w:t>san_notimp</w:t>
      </w:r>
      <w:proofErr w:type="spellEnd"/>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 xml:space="preserve">Set </w:t>
      </w:r>
      <w:proofErr w:type="spellStart"/>
      <w:r w:rsidRPr="005D715A">
        <w:t>san_notimp</w:t>
      </w:r>
      <w:proofErr w:type="spellEnd"/>
      <w:r w:rsidRPr="005D715A">
        <w:t xml:space="preserve"> =0</w:t>
      </w:r>
    </w:p>
    <w:p w14:paraId="650CECB7" w14:textId="77777777" w:rsidR="004B21F4" w:rsidRDefault="00C970C9" w:rsidP="007832C6">
      <w:pPr>
        <w:pStyle w:val="BodyTextIndent1"/>
      </w:pPr>
      <w:r w:rsidRPr="005D715A">
        <w:t xml:space="preserve">Replace </w:t>
      </w:r>
      <w:proofErr w:type="spellStart"/>
      <w:r w:rsidRPr="005D715A">
        <w:t>san_notimp</w:t>
      </w:r>
      <w:proofErr w:type="spellEnd"/>
      <w:r w:rsidRPr="005D715A">
        <w:t>=1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proofErr w:type="spellStart"/>
      <w:r w:rsidRPr="007832C6">
        <w:rPr>
          <w:i/>
        </w:rPr>
        <w:t>san_unimp</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5E6EACC2" w14:textId="38234E60" w:rsidR="004B21F4" w:rsidRPr="00B95770" w:rsidRDefault="004B21F4" w:rsidP="007832C6">
      <w:pPr>
        <w:pStyle w:val="BodyTextIndent1"/>
      </w:pPr>
      <w:proofErr w:type="spellStart"/>
      <w:r w:rsidRPr="00B95770">
        <w:t>Svy</w:t>
      </w:r>
      <w:proofErr w:type="spellEnd"/>
      <w:r w:rsidRPr="00B95770">
        <w:t xml:space="preserve">: tab </w:t>
      </w:r>
      <w:proofErr w:type="spellStart"/>
      <w:r w:rsidRPr="0055702D">
        <w:t>san_</w:t>
      </w:r>
      <w:r>
        <w:t>un</w:t>
      </w:r>
      <w:r w:rsidRPr="0055702D">
        <w:t>imp</w:t>
      </w:r>
      <w:proofErr w:type="spellEnd"/>
    </w:p>
    <w:p w14:paraId="56E6694A" w14:textId="0E6E93DF" w:rsidR="004B21F4" w:rsidRDefault="004B21F4" w:rsidP="007832C6">
      <w:pPr>
        <w:pStyle w:val="BodyTextIndent1"/>
      </w:pPr>
      <w:proofErr w:type="spellStart"/>
      <w:r w:rsidRPr="00B95770">
        <w:t>Svy</w:t>
      </w:r>
      <w:proofErr w:type="spellEnd"/>
      <w:r w:rsidRPr="00B95770">
        <w:t xml:space="preserve">: tab </w:t>
      </w:r>
      <w:proofErr w:type="spellStart"/>
      <w:r w:rsidRPr="00B0364F">
        <w:t>san_</w:t>
      </w:r>
      <w:r>
        <w:t>un</w:t>
      </w:r>
      <w:r w:rsidRPr="00B0364F">
        <w:t>imp</w:t>
      </w:r>
      <w:proofErr w:type="spellEnd"/>
      <w:r>
        <w:t xml:space="preserve"> </w:t>
      </w:r>
      <w:proofErr w:type="spellStart"/>
      <w:r w:rsidRPr="00B95770">
        <w:t>genhhtype</w:t>
      </w:r>
      <w:r w:rsidR="008775CD">
        <w:t>_dj</w:t>
      </w:r>
      <w:proofErr w:type="spellEnd"/>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3"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4"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5"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20" w:name="_Toc513726505"/>
      <w:bookmarkStart w:id="721" w:name="_Toc526973585"/>
      <w:bookmarkStart w:id="722" w:name="_Toc527234110"/>
      <w:bookmarkStart w:id="723" w:name="_Toc23753507"/>
      <w:r>
        <w:t>7.7</w:t>
      </w:r>
      <w:r>
        <w:tab/>
      </w:r>
      <w:r w:rsidR="00C970C9" w:rsidRPr="005D715A">
        <w:t>Percent of households practicing open defecation</w:t>
      </w:r>
      <w:bookmarkEnd w:id="720"/>
      <w:bookmarkEnd w:id="721"/>
      <w:bookmarkEnd w:id="722"/>
      <w:bookmarkEnd w:id="723"/>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 xml:space="preserve">v208, </w:t>
            </w:r>
            <w:proofErr w:type="spellStart"/>
            <w:r w:rsidRPr="00E411DE">
              <w:rPr>
                <w:i/>
                <w:sz w:val="20"/>
                <w:szCs w:val="20"/>
              </w:rPr>
              <w:t>hhea</w:t>
            </w:r>
            <w:proofErr w:type="spellEnd"/>
            <w:r w:rsidRPr="00E411DE">
              <w:rPr>
                <w:i/>
                <w:sz w:val="20"/>
                <w:szCs w:val="20"/>
              </w:rPr>
              <w:t xml:space="preserve">, </w:t>
            </w:r>
            <w:proofErr w:type="spellStart"/>
            <w:r w:rsidRPr="00E411DE">
              <w:rPr>
                <w:i/>
                <w:sz w:val="20"/>
                <w:szCs w:val="20"/>
              </w:rPr>
              <w:t>hh_wgt</w:t>
            </w:r>
            <w:proofErr w:type="spellEnd"/>
            <w:r w:rsidRPr="00E411DE">
              <w:rPr>
                <w:i/>
                <w:sz w:val="20"/>
                <w:szCs w:val="20"/>
              </w:rPr>
              <w:t xml:space="preserve">, </w:t>
            </w:r>
            <w:proofErr w:type="spellStart"/>
            <w:r w:rsidRPr="00E411DE">
              <w:rPr>
                <w:i/>
                <w:sz w:val="20"/>
                <w:szCs w:val="20"/>
              </w:rPr>
              <w:t>samp_stratum</w:t>
            </w:r>
            <w:proofErr w:type="spellEnd"/>
            <w:r w:rsidRPr="00E411DE">
              <w:rPr>
                <w:i/>
                <w:sz w:val="20"/>
                <w:szCs w:val="20"/>
              </w:rPr>
              <w:t xml:space="preserve">, </w:t>
            </w:r>
            <w:proofErr w:type="spellStart"/>
            <w:r w:rsidRPr="00E411DE">
              <w:rPr>
                <w:i/>
                <w:sz w:val="20"/>
                <w:szCs w:val="20"/>
              </w:rPr>
              <w:t>ahtype</w:t>
            </w:r>
            <w:proofErr w:type="spellEnd"/>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proofErr w:type="spellStart"/>
            <w:r w:rsidRPr="00E411DE">
              <w:rPr>
                <w:i/>
                <w:sz w:val="20"/>
                <w:szCs w:val="20"/>
              </w:rPr>
              <w:t>genhhtype_dj</w:t>
            </w:r>
            <w:proofErr w:type="spellEnd"/>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proofErr w:type="spellStart"/>
            <w:r w:rsidRPr="00E411DE">
              <w:rPr>
                <w:i/>
                <w:sz w:val="20"/>
                <w:szCs w:val="20"/>
              </w:rPr>
              <w:t>san_opendef</w:t>
            </w:r>
            <w:proofErr w:type="spellEnd"/>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proofErr w:type="spellStart"/>
      <w:r w:rsidRPr="005D715A">
        <w:rPr>
          <w:i/>
        </w:rPr>
        <w:t>san_opendef</w:t>
      </w:r>
      <w:proofErr w:type="spellEnd"/>
      <w:r w:rsidRPr="005D715A">
        <w:t>).</w:t>
      </w:r>
    </w:p>
    <w:p w14:paraId="2DCB15E4" w14:textId="1D36668F" w:rsidR="00C970C9" w:rsidRPr="005D715A" w:rsidRDefault="00C970C9" w:rsidP="007832C6">
      <w:pPr>
        <w:pStyle w:val="BodyTextIndent1"/>
      </w:pPr>
      <w:r w:rsidRPr="005D715A">
        <w:t xml:space="preserve">Set </w:t>
      </w:r>
      <w:proofErr w:type="spellStart"/>
      <w:r w:rsidRPr="005D715A">
        <w:t>san_opendef</w:t>
      </w:r>
      <w:proofErr w:type="spellEnd"/>
      <w:r w:rsidRPr="005D715A">
        <w:t>=</w:t>
      </w:r>
      <w:r w:rsidR="005A7680">
        <w:t>missing</w:t>
      </w:r>
    </w:p>
    <w:p w14:paraId="6313A4B1" w14:textId="5F1630B1" w:rsidR="00C970C9" w:rsidRDefault="00C970C9" w:rsidP="007832C6">
      <w:pPr>
        <w:pStyle w:val="BodyTextIndent1"/>
      </w:pPr>
      <w:r w:rsidRPr="005D715A">
        <w:t xml:space="preserve">Replace </w:t>
      </w:r>
      <w:proofErr w:type="spellStart"/>
      <w:r w:rsidRPr="005D715A">
        <w:t>san_opendef</w:t>
      </w:r>
      <w:proofErr w:type="spellEnd"/>
      <w:r w:rsidRPr="005D715A">
        <w:t xml:space="preserve">=1 if (v208=61) </w:t>
      </w:r>
    </w:p>
    <w:p w14:paraId="7156D90E" w14:textId="3BC0B090" w:rsidR="005A7680" w:rsidRPr="005D715A" w:rsidRDefault="005A7680" w:rsidP="007832C6">
      <w:pPr>
        <w:pStyle w:val="BodyTextIndent1"/>
      </w:pPr>
      <w:r>
        <w:t xml:space="preserve">Replace </w:t>
      </w:r>
      <w:proofErr w:type="spellStart"/>
      <w:r>
        <w:t>san_opendef</w:t>
      </w:r>
      <w:proofErr w:type="spellEnd"/>
      <w:r>
        <w:t>=0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proofErr w:type="spellStart"/>
      <w:r w:rsidRPr="007832C6">
        <w:rPr>
          <w:i/>
        </w:rPr>
        <w:t>san_opendef</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48E38A71" w14:textId="5E814E07" w:rsidR="004A318A" w:rsidRPr="00B95770" w:rsidRDefault="004A318A" w:rsidP="007832C6">
      <w:pPr>
        <w:pStyle w:val="BodyTextIndent1"/>
      </w:pPr>
      <w:proofErr w:type="spellStart"/>
      <w:r w:rsidRPr="00B95770">
        <w:t>Svy</w:t>
      </w:r>
      <w:proofErr w:type="spellEnd"/>
      <w:r w:rsidRPr="00B95770">
        <w:t xml:space="preserve">: tab </w:t>
      </w:r>
      <w:proofErr w:type="spellStart"/>
      <w:r w:rsidRPr="0055702D">
        <w:t>san_</w:t>
      </w:r>
      <w:r>
        <w:t>opendef</w:t>
      </w:r>
      <w:proofErr w:type="spellEnd"/>
    </w:p>
    <w:p w14:paraId="5C42F3A8" w14:textId="299FE91F" w:rsidR="004A318A" w:rsidRDefault="004A318A" w:rsidP="007832C6">
      <w:pPr>
        <w:pStyle w:val="BodyTextIndent1"/>
      </w:pPr>
      <w:proofErr w:type="spellStart"/>
      <w:r w:rsidRPr="00B95770">
        <w:t>Svy</w:t>
      </w:r>
      <w:proofErr w:type="spellEnd"/>
      <w:r w:rsidRPr="00B95770">
        <w:t xml:space="preserve">: tab </w:t>
      </w:r>
      <w:proofErr w:type="spellStart"/>
      <w:r w:rsidRPr="00B0364F">
        <w:t>san_</w:t>
      </w:r>
      <w:r>
        <w:t>opendef</w:t>
      </w:r>
      <w:proofErr w:type="spellEnd"/>
      <w:r>
        <w:t xml:space="preserve"> </w:t>
      </w:r>
      <w:proofErr w:type="spellStart"/>
      <w:r w:rsidRPr="00B95770">
        <w:t>genhhtype</w:t>
      </w:r>
      <w:r w:rsidR="008775CD">
        <w:t>_dj</w:t>
      </w:r>
      <w:proofErr w:type="spellEnd"/>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6"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7"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4" w:name="_Toc23753508"/>
      <w:r>
        <w:lastRenderedPageBreak/>
        <w:t>D</w:t>
      </w:r>
      <w:r w:rsidR="00885189" w:rsidRPr="00E62605">
        <w:t xml:space="preserve">welling </w:t>
      </w:r>
      <w:r w:rsidR="00885189">
        <w:t xml:space="preserve">and household </w:t>
      </w:r>
      <w:r w:rsidR="000E62D9">
        <w:t>characteristic indicators</w:t>
      </w:r>
      <w:bookmarkEnd w:id="724"/>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5" w:name="_Toc513726499"/>
      <w:bookmarkStart w:id="726" w:name="_Toc526973578"/>
      <w:bookmarkStart w:id="727" w:name="_Toc527234103"/>
      <w:bookmarkStart w:id="728" w:name="_Toc23753509"/>
      <w:r w:rsidRPr="00677541">
        <w:t>8.1</w:t>
      </w:r>
      <w:r w:rsidRPr="00677541">
        <w:tab/>
      </w:r>
      <w:r w:rsidR="00C970C9" w:rsidRPr="009A33E2">
        <w:t>Percent of households using solid fuels</w:t>
      </w:r>
      <w:bookmarkEnd w:id="725"/>
      <w:bookmarkEnd w:id="726"/>
      <w:bookmarkEnd w:id="727"/>
      <w:r w:rsidR="00C970C9" w:rsidRPr="009A33E2">
        <w:t xml:space="preserve"> for cooking</w:t>
      </w:r>
      <w:bookmarkEnd w:id="728"/>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 xml:space="preserve">v219, </w:t>
            </w:r>
            <w:proofErr w:type="spellStart"/>
            <w:r w:rsidRPr="003802AC">
              <w:rPr>
                <w:i/>
                <w:sz w:val="20"/>
                <w:szCs w:val="20"/>
              </w:rPr>
              <w:t>hhea</w:t>
            </w:r>
            <w:proofErr w:type="spellEnd"/>
            <w:r w:rsidRPr="003802AC">
              <w:rPr>
                <w:i/>
                <w:sz w:val="20"/>
                <w:szCs w:val="20"/>
              </w:rPr>
              <w:t xml:space="preserve">, </w:t>
            </w:r>
            <w:proofErr w:type="spellStart"/>
            <w:r w:rsidRPr="003802AC">
              <w:rPr>
                <w:i/>
                <w:sz w:val="20"/>
                <w:szCs w:val="20"/>
              </w:rPr>
              <w:t>hh_wgt</w:t>
            </w:r>
            <w:proofErr w:type="spellEnd"/>
            <w:r w:rsidRPr="003802AC">
              <w:rPr>
                <w:i/>
                <w:sz w:val="20"/>
                <w:szCs w:val="20"/>
              </w:rPr>
              <w:t xml:space="preserve">, </w:t>
            </w:r>
            <w:proofErr w:type="spellStart"/>
            <w:r w:rsidRPr="003802AC">
              <w:rPr>
                <w:i/>
                <w:sz w:val="20"/>
                <w:szCs w:val="20"/>
              </w:rPr>
              <w:t>samp_stratum</w:t>
            </w:r>
            <w:proofErr w:type="spellEnd"/>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proofErr w:type="spellStart"/>
            <w:r w:rsidRPr="003802AC">
              <w:rPr>
                <w:i/>
                <w:sz w:val="20"/>
                <w:szCs w:val="20"/>
              </w:rPr>
              <w:t>genhhtype_dj</w:t>
            </w:r>
            <w:proofErr w:type="spellEnd"/>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proofErr w:type="spellStart"/>
            <w:r w:rsidRPr="003802AC">
              <w:rPr>
                <w:i/>
                <w:sz w:val="20"/>
                <w:szCs w:val="20"/>
              </w:rPr>
              <w:t>dw_solidfuel</w:t>
            </w:r>
            <w:proofErr w:type="spellEnd"/>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proofErr w:type="spellStart"/>
      <w:r w:rsidRPr="005D715A">
        <w:rPr>
          <w:i/>
        </w:rPr>
        <w:t>dw_solidfuel</w:t>
      </w:r>
      <w:proofErr w:type="spellEnd"/>
      <w:r w:rsidRPr="005D715A">
        <w:t>)</w:t>
      </w:r>
      <w:r w:rsidR="00C06F8F">
        <w:t xml:space="preserve">. </w:t>
      </w:r>
    </w:p>
    <w:p w14:paraId="3F4823E4" w14:textId="019E2B2D" w:rsidR="00C970C9" w:rsidRPr="005D715A" w:rsidRDefault="00C970C9" w:rsidP="00BD6C7B">
      <w:pPr>
        <w:pStyle w:val="BodyTextIndent1"/>
      </w:pPr>
      <w:r w:rsidRPr="005D715A">
        <w:t xml:space="preserve">Set </w:t>
      </w:r>
      <w:proofErr w:type="spellStart"/>
      <w:r w:rsidRPr="005D715A">
        <w:t>dw_solidfuel</w:t>
      </w:r>
      <w:proofErr w:type="spellEnd"/>
      <w:r w:rsidRPr="005D715A">
        <w:t>=</w:t>
      </w:r>
      <w:r w:rsidR="00C06F8F">
        <w:t>missing</w:t>
      </w:r>
    </w:p>
    <w:p w14:paraId="4D95B29A" w14:textId="0BC8251E" w:rsidR="00C970C9" w:rsidRDefault="00C970C9" w:rsidP="00BD6C7B">
      <w:pPr>
        <w:pStyle w:val="BodyTextIndent1"/>
      </w:pPr>
      <w:r w:rsidRPr="005D715A">
        <w:t xml:space="preserve">Set </w:t>
      </w:r>
      <w:proofErr w:type="spellStart"/>
      <w:r w:rsidRPr="005D715A">
        <w:t>dw_solidfue</w:t>
      </w:r>
      <w:r>
        <w:t>l</w:t>
      </w:r>
      <w:proofErr w:type="spellEnd"/>
      <w:r w:rsidRPr="005D715A">
        <w:t>=1 if (v219=6 or 7 or 8 or 9 or 10 or 11)</w:t>
      </w:r>
    </w:p>
    <w:p w14:paraId="1844B6EF" w14:textId="2DA50CF9" w:rsidR="00C06F8F" w:rsidRDefault="00C06F8F" w:rsidP="00BD6C7B">
      <w:pPr>
        <w:pStyle w:val="BodyTextIndent1"/>
      </w:pPr>
      <w:r>
        <w:t xml:space="preserve">Set </w:t>
      </w:r>
      <w:proofErr w:type="spellStart"/>
      <w:r>
        <w:t>dw_solidfuel</w:t>
      </w:r>
      <w:proofErr w:type="spellEnd"/>
      <w:r>
        <w:t>=0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proofErr w:type="spellStart"/>
      <w:r w:rsidRPr="00BD6C7B">
        <w:rPr>
          <w:i/>
        </w:rPr>
        <w:t>dw_solidfuel</w:t>
      </w:r>
      <w:proofErr w:type="spellEnd"/>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proofErr w:type="spellStart"/>
      <w:r w:rsidRPr="00B95770">
        <w:lastRenderedPageBreak/>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34B4F5C6" w14:textId="2C628A94" w:rsidR="002D1815" w:rsidRPr="00B95770" w:rsidRDefault="002D1815" w:rsidP="00BD6C7B">
      <w:pPr>
        <w:pStyle w:val="BodyTextIndent1"/>
      </w:pPr>
      <w:proofErr w:type="spellStart"/>
      <w:r w:rsidRPr="00B95770">
        <w:t>Svy</w:t>
      </w:r>
      <w:proofErr w:type="spellEnd"/>
      <w:r w:rsidRPr="00B95770">
        <w:t xml:space="preserve">: tab </w:t>
      </w:r>
      <w:proofErr w:type="spellStart"/>
      <w:r>
        <w:t>dw_solidfuel</w:t>
      </w:r>
      <w:proofErr w:type="spellEnd"/>
    </w:p>
    <w:p w14:paraId="1D45820D" w14:textId="47A61063" w:rsidR="002D1815" w:rsidRDefault="002D1815" w:rsidP="00BD6C7B">
      <w:pPr>
        <w:pStyle w:val="BodyTextIndent1"/>
      </w:pPr>
      <w:proofErr w:type="spellStart"/>
      <w:r w:rsidRPr="00B95770">
        <w:t>Svy</w:t>
      </w:r>
      <w:proofErr w:type="spellEnd"/>
      <w:r w:rsidRPr="00B95770">
        <w:t xml:space="preserve">: tab </w:t>
      </w:r>
      <w:proofErr w:type="spellStart"/>
      <w:r>
        <w:t>dw_solidfuel</w:t>
      </w:r>
      <w:proofErr w:type="spellEnd"/>
      <w:r>
        <w:t xml:space="preserve"> </w:t>
      </w:r>
      <w:proofErr w:type="spellStart"/>
      <w:r w:rsidRPr="00B95770">
        <w:t>genhhtype</w:t>
      </w:r>
      <w:r w:rsidR="00280F64">
        <w:t>_dj</w:t>
      </w:r>
      <w:proofErr w:type="spellEnd"/>
      <w:r w:rsidRPr="00B95770">
        <w:t>, col</w:t>
      </w:r>
    </w:p>
    <w:p w14:paraId="5B72CBE5" w14:textId="00524D13" w:rsidR="00C970C9" w:rsidRPr="00363C0F" w:rsidRDefault="00677541" w:rsidP="001D09C9">
      <w:pPr>
        <w:pStyle w:val="Heading2"/>
      </w:pPr>
      <w:bookmarkStart w:id="729" w:name="_Toc23753510"/>
      <w:r>
        <w:t>8.2</w:t>
      </w:r>
      <w:r>
        <w:tab/>
      </w:r>
      <w:r w:rsidR="00755CA6" w:rsidRPr="005D2FF1">
        <w:t>Mean number of de jure household members per sleeping ro</w:t>
      </w:r>
      <w:r w:rsidR="00755CA6" w:rsidRPr="00654A12">
        <w:t>om</w:t>
      </w:r>
      <w:bookmarkEnd w:id="729"/>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 xml:space="preserve">v204, </w:t>
            </w:r>
            <w:proofErr w:type="spellStart"/>
            <w:r w:rsidRPr="003802AC">
              <w:rPr>
                <w:i/>
                <w:sz w:val="20"/>
                <w:szCs w:val="20"/>
              </w:rPr>
              <w:t>hhea</w:t>
            </w:r>
            <w:proofErr w:type="spellEnd"/>
            <w:r w:rsidRPr="003802AC">
              <w:rPr>
                <w:i/>
                <w:sz w:val="20"/>
                <w:szCs w:val="20"/>
              </w:rPr>
              <w:t xml:space="preserve">, </w:t>
            </w:r>
            <w:proofErr w:type="spellStart"/>
            <w:r w:rsidRPr="003802AC">
              <w:rPr>
                <w:i/>
                <w:sz w:val="20"/>
                <w:szCs w:val="20"/>
              </w:rPr>
              <w:t>hh_wgt</w:t>
            </w:r>
            <w:proofErr w:type="spellEnd"/>
            <w:r w:rsidRPr="003802AC">
              <w:rPr>
                <w:i/>
                <w:sz w:val="20"/>
                <w:szCs w:val="20"/>
              </w:rPr>
              <w:t xml:space="preserve">, </w:t>
            </w:r>
            <w:proofErr w:type="spellStart"/>
            <w:r w:rsidRPr="003802AC">
              <w:rPr>
                <w:i/>
                <w:sz w:val="20"/>
                <w:szCs w:val="20"/>
              </w:rPr>
              <w:t>samp_stratum</w:t>
            </w:r>
            <w:proofErr w:type="spellEnd"/>
            <w:r w:rsidRPr="003802AC">
              <w:rPr>
                <w:i/>
                <w:sz w:val="20"/>
                <w:szCs w:val="20"/>
              </w:rPr>
              <w:t xml:space="preserve">, </w:t>
            </w:r>
            <w:proofErr w:type="spellStart"/>
            <w:r w:rsidRPr="003802AC">
              <w:rPr>
                <w:i/>
                <w:sz w:val="20"/>
                <w:szCs w:val="20"/>
              </w:rPr>
              <w:t>ahtype</w:t>
            </w:r>
            <w:proofErr w:type="spellEnd"/>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proofErr w:type="spellStart"/>
            <w:r w:rsidRPr="003802AC">
              <w:rPr>
                <w:i/>
                <w:sz w:val="20"/>
                <w:szCs w:val="20"/>
              </w:rPr>
              <w:t>hhsize_dj</w:t>
            </w:r>
            <w:proofErr w:type="spellEnd"/>
            <w:r w:rsidRPr="003802AC">
              <w:rPr>
                <w:i/>
                <w:sz w:val="20"/>
                <w:szCs w:val="20"/>
              </w:rPr>
              <w:t xml:space="preserve">, </w:t>
            </w:r>
            <w:proofErr w:type="spellStart"/>
            <w:r w:rsidRPr="003802AC">
              <w:rPr>
                <w:i/>
                <w:sz w:val="20"/>
                <w:szCs w:val="20"/>
              </w:rPr>
              <w:t>genhhtype_dj</w:t>
            </w:r>
            <w:proofErr w:type="spellEnd"/>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proofErr w:type="spellStart"/>
            <w:r w:rsidRPr="003802AC">
              <w:rPr>
                <w:i/>
                <w:sz w:val="20"/>
                <w:szCs w:val="20"/>
              </w:rPr>
              <w:t>nroom</w:t>
            </w:r>
            <w:proofErr w:type="spellEnd"/>
            <w:r w:rsidRPr="003802AC">
              <w:rPr>
                <w:i/>
                <w:sz w:val="20"/>
                <w:szCs w:val="20"/>
              </w:rPr>
              <w:t xml:space="preserve">, </w:t>
            </w:r>
            <w:proofErr w:type="spellStart"/>
            <w:r w:rsidRPr="003802AC">
              <w:rPr>
                <w:i/>
                <w:sz w:val="20"/>
                <w:szCs w:val="20"/>
              </w:rPr>
              <w:t>memsleep_dj</w:t>
            </w:r>
            <w:proofErr w:type="spellEnd"/>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proofErr w:type="spellStart"/>
      <w:r w:rsidR="00AC0A6F" w:rsidRPr="00AC0A6F">
        <w:rPr>
          <w:i/>
        </w:rPr>
        <w:t>nroom</w:t>
      </w:r>
      <w:proofErr w:type="spellEnd"/>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 xml:space="preserve">Set </w:t>
      </w:r>
      <w:proofErr w:type="spellStart"/>
      <w:r w:rsidRPr="005D715A">
        <w:t>nroom</w:t>
      </w:r>
      <w:proofErr w:type="spellEnd"/>
      <w:r w:rsidRPr="005D715A">
        <w:t>=v204</w:t>
      </w:r>
    </w:p>
    <w:p w14:paraId="7A5741E1" w14:textId="7AC4A086" w:rsidR="00C970C9" w:rsidRDefault="00C970C9" w:rsidP="00BD6C7B">
      <w:pPr>
        <w:pStyle w:val="BodyTextIndent1"/>
      </w:pPr>
      <w:r w:rsidRPr="005D715A">
        <w:t xml:space="preserve">Replace </w:t>
      </w:r>
      <w:proofErr w:type="spellStart"/>
      <w:r w:rsidRPr="005D715A">
        <w:t>nroom</w:t>
      </w:r>
      <w:proofErr w:type="spellEnd"/>
      <w:r w:rsidRPr="005D715A">
        <w:t xml:space="preserve">=1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proofErr w:type="spellStart"/>
      <w:r w:rsidRPr="00BD6C7B">
        <w:rPr>
          <w:i/>
        </w:rPr>
        <w:t>memsleep</w:t>
      </w:r>
      <w:proofErr w:type="spellEnd"/>
      <w:r w:rsidRPr="00AC0A6F">
        <w:t>).</w:t>
      </w:r>
    </w:p>
    <w:p w14:paraId="008759AA" w14:textId="4DA3FFB3" w:rsidR="00C970C9" w:rsidRPr="005D715A" w:rsidRDefault="00C970C9" w:rsidP="00BD6C7B">
      <w:pPr>
        <w:pStyle w:val="BodyTextIndent1"/>
      </w:pPr>
      <w:r w:rsidRPr="005D715A">
        <w:t xml:space="preserve">Set </w:t>
      </w:r>
      <w:proofErr w:type="spellStart"/>
      <w:r w:rsidRPr="005D715A">
        <w:t>memsleep</w:t>
      </w:r>
      <w:r w:rsidR="00910F3D">
        <w:t>_dj</w:t>
      </w:r>
      <w:proofErr w:type="spellEnd"/>
      <w:r w:rsidRPr="005D715A">
        <w:t>=0</w:t>
      </w:r>
    </w:p>
    <w:p w14:paraId="6F08945E" w14:textId="088B2254" w:rsidR="00E638E5" w:rsidRDefault="00C970C9" w:rsidP="00BD6C7B">
      <w:pPr>
        <w:pStyle w:val="BodyTextIndent1"/>
      </w:pPr>
      <w:r w:rsidRPr="005D715A">
        <w:t xml:space="preserve">Replace </w:t>
      </w:r>
      <w:proofErr w:type="spellStart"/>
      <w:r w:rsidRPr="005D715A">
        <w:t>memsleep</w:t>
      </w:r>
      <w:r w:rsidR="00910F3D">
        <w:t>_dj</w:t>
      </w:r>
      <w:proofErr w:type="spellEnd"/>
      <w:r w:rsidRPr="005D715A">
        <w:t>=(</w:t>
      </w:r>
      <w:proofErr w:type="spellStart"/>
      <w:r w:rsidRPr="005D715A">
        <w:t>hhsize</w:t>
      </w:r>
      <w:r w:rsidR="00910F3D">
        <w:t>_dj</w:t>
      </w:r>
      <w:r w:rsidRPr="005D715A">
        <w:t>÷nroom</w:t>
      </w:r>
      <w:proofErr w:type="spellEnd"/>
      <w:r w:rsidRPr="005D715A">
        <w:t>)</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proofErr w:type="spellStart"/>
      <w:r w:rsidRPr="00BD6C7B">
        <w:rPr>
          <w:i/>
        </w:rPr>
        <w:t>memsleep_dj</w:t>
      </w:r>
      <w:proofErr w:type="spellEnd"/>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proofErr w:type="spellStart"/>
      <w:r>
        <w:lastRenderedPageBreak/>
        <w:t>Svyset</w:t>
      </w:r>
      <w:proofErr w:type="spellEnd"/>
      <w:r>
        <w:t xml:space="preserve"> </w:t>
      </w:r>
      <w:proofErr w:type="spellStart"/>
      <w:r>
        <w:t>hhea</w:t>
      </w:r>
      <w:proofErr w:type="spellEnd"/>
      <w:r>
        <w:t xml:space="preserve"> [</w:t>
      </w:r>
      <w:proofErr w:type="spellStart"/>
      <w:r>
        <w:t>pweight</w:t>
      </w:r>
      <w:proofErr w:type="spellEnd"/>
      <w:r>
        <w:t>=</w:t>
      </w:r>
      <w:proofErr w:type="spellStart"/>
      <w:r>
        <w:t>hh_wgt</w:t>
      </w:r>
      <w:proofErr w:type="spellEnd"/>
      <w:r>
        <w:t>], strata(</w:t>
      </w:r>
      <w:proofErr w:type="spellStart"/>
      <w:r>
        <w:t>samp_stratum</w:t>
      </w:r>
      <w:proofErr w:type="spellEnd"/>
      <w:r>
        <w:t>)</w:t>
      </w:r>
    </w:p>
    <w:p w14:paraId="3915418F" w14:textId="0B45058E" w:rsidR="002D1815" w:rsidRDefault="002D1815" w:rsidP="005A2BE1">
      <w:pPr>
        <w:pStyle w:val="BodyTextIndent1"/>
        <w:keepNext/>
        <w:widowControl/>
      </w:pPr>
      <w:proofErr w:type="spellStart"/>
      <w:r>
        <w:t>Svy</w:t>
      </w:r>
      <w:proofErr w:type="spellEnd"/>
      <w:r>
        <w:t xml:space="preserve">: mean </w:t>
      </w:r>
      <w:proofErr w:type="spellStart"/>
      <w:r>
        <w:t>memsleep_dj</w:t>
      </w:r>
      <w:proofErr w:type="spellEnd"/>
    </w:p>
    <w:p w14:paraId="7F80CA69" w14:textId="45F9A940" w:rsidR="002D1815" w:rsidRDefault="002D1815" w:rsidP="00BD6C7B">
      <w:pPr>
        <w:pStyle w:val="BodyTextIndent1"/>
      </w:pPr>
      <w:proofErr w:type="spellStart"/>
      <w:r>
        <w:t>Svy</w:t>
      </w:r>
      <w:proofErr w:type="spellEnd"/>
      <w:r>
        <w:t xml:space="preserve">: mean </w:t>
      </w:r>
      <w:proofErr w:type="spellStart"/>
      <w:r>
        <w:t>memsleep_dj</w:t>
      </w:r>
      <w:proofErr w:type="spellEnd"/>
      <w:r>
        <w:t>, over(</w:t>
      </w:r>
      <w:proofErr w:type="spellStart"/>
      <w:r>
        <w:t>genhhtype</w:t>
      </w:r>
      <w:r w:rsidR="00280F64">
        <w:t>_dj</w:t>
      </w:r>
      <w:proofErr w:type="spellEnd"/>
      <w:r>
        <w:t>)</w:t>
      </w:r>
    </w:p>
    <w:p w14:paraId="03B84BA9" w14:textId="656F9CD3" w:rsidR="00C970C9" w:rsidRPr="009A33E2" w:rsidRDefault="00410D15" w:rsidP="001D09C9">
      <w:pPr>
        <w:pStyle w:val="Heading2"/>
      </w:pPr>
      <w:bookmarkStart w:id="730" w:name="_Toc513726496"/>
      <w:bookmarkStart w:id="731" w:name="_Toc526973575"/>
      <w:bookmarkStart w:id="732" w:name="_Toc527234100"/>
      <w:bookmarkStart w:id="733" w:name="_Toc23753511"/>
      <w:r w:rsidRPr="002F40F1">
        <w:t>8.3</w:t>
      </w:r>
      <w:r w:rsidRPr="002F40F1">
        <w:tab/>
      </w:r>
      <w:r w:rsidR="00C970C9" w:rsidRPr="009A33E2">
        <w:t>Percent distribution of households by dwelling roof material</w:t>
      </w:r>
      <w:bookmarkEnd w:id="730"/>
      <w:r w:rsidR="00C970C9" w:rsidRPr="009A33E2">
        <w:t>s</w:t>
      </w:r>
      <w:bookmarkEnd w:id="731"/>
      <w:bookmarkEnd w:id="732"/>
      <w:bookmarkEnd w:id="733"/>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 xml:space="preserve">v201, </w:t>
            </w:r>
            <w:proofErr w:type="spellStart"/>
            <w:r w:rsidRPr="00A01040">
              <w:rPr>
                <w:i/>
                <w:sz w:val="20"/>
                <w:szCs w:val="20"/>
              </w:rPr>
              <w:t>hhea</w:t>
            </w:r>
            <w:proofErr w:type="spellEnd"/>
            <w:r w:rsidRPr="00A01040">
              <w:rPr>
                <w:i/>
                <w:sz w:val="20"/>
                <w:szCs w:val="20"/>
              </w:rPr>
              <w:t xml:space="preserve">, </w:t>
            </w:r>
            <w:proofErr w:type="spellStart"/>
            <w:r w:rsidRPr="00A01040">
              <w:rPr>
                <w:i/>
                <w:sz w:val="20"/>
                <w:szCs w:val="20"/>
              </w:rPr>
              <w:t>hh_wgt</w:t>
            </w:r>
            <w:proofErr w:type="spellEnd"/>
            <w:r w:rsidRPr="00A01040">
              <w:rPr>
                <w:i/>
                <w:sz w:val="20"/>
                <w:szCs w:val="20"/>
              </w:rPr>
              <w:t xml:space="preserve">, </w:t>
            </w:r>
            <w:proofErr w:type="spellStart"/>
            <w:r w:rsidRPr="00A01040">
              <w:rPr>
                <w:i/>
                <w:sz w:val="20"/>
                <w:szCs w:val="20"/>
              </w:rPr>
              <w:t>samp_stratum</w:t>
            </w:r>
            <w:proofErr w:type="spellEnd"/>
            <w:r w:rsidRPr="00A01040">
              <w:rPr>
                <w:i/>
                <w:sz w:val="20"/>
                <w:szCs w:val="20"/>
              </w:rPr>
              <w:t xml:space="preserve">, </w:t>
            </w:r>
            <w:proofErr w:type="spellStart"/>
            <w:r w:rsidRPr="00A01040">
              <w:rPr>
                <w:i/>
                <w:sz w:val="20"/>
                <w:szCs w:val="20"/>
              </w:rPr>
              <w:t>ahtype</w:t>
            </w:r>
            <w:proofErr w:type="spellEnd"/>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proofErr w:type="spellStart"/>
            <w:r w:rsidRPr="00A01040">
              <w:rPr>
                <w:i/>
                <w:sz w:val="20"/>
                <w:szCs w:val="20"/>
              </w:rPr>
              <w:t>genhhtype_dj</w:t>
            </w:r>
            <w:proofErr w:type="spellEnd"/>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proofErr w:type="spellStart"/>
            <w:r w:rsidRPr="00A01040">
              <w:rPr>
                <w:i/>
                <w:sz w:val="20"/>
                <w:szCs w:val="20"/>
              </w:rPr>
              <w:t>dw_roof</w:t>
            </w:r>
            <w:proofErr w:type="spellEnd"/>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proofErr w:type="spellStart"/>
      <w:r w:rsidRPr="005D715A">
        <w:rPr>
          <w:i/>
        </w:rPr>
        <w:t>dw_roof</w:t>
      </w:r>
      <w:proofErr w:type="spellEnd"/>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w:t>
      </w:r>
      <w:proofErr w:type="spellStart"/>
      <w:r w:rsidRPr="005D715A">
        <w:t>dw_roof</w:t>
      </w:r>
      <w:proofErr w:type="spellEnd"/>
      <w:r w:rsidRPr="005D715A">
        <w:t xml:space="preserve">=1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w:t>
      </w:r>
      <w:proofErr w:type="spellStart"/>
      <w:r w:rsidRPr="005D715A">
        <w:t>dw_roof</w:t>
      </w:r>
      <w:proofErr w:type="spellEnd"/>
      <w:r w:rsidRPr="005D715A">
        <w:t xml:space="preserve">=2 if v201=21 or 22 </w:t>
      </w:r>
    </w:p>
    <w:p w14:paraId="2F64A084" w14:textId="173D6FBF" w:rsidR="00C970C9" w:rsidRPr="005D715A" w:rsidRDefault="00C970C9" w:rsidP="00BD6C7B">
      <w:pPr>
        <w:pStyle w:val="BodyTextIndent1"/>
      </w:pPr>
      <w:r w:rsidRPr="005D715A">
        <w:t xml:space="preserve">Replace </w:t>
      </w:r>
      <w:proofErr w:type="spellStart"/>
      <w:r w:rsidRPr="005D715A">
        <w:t>dw_roof</w:t>
      </w:r>
      <w:proofErr w:type="spellEnd"/>
      <w:r w:rsidRPr="005D715A">
        <w:t xml:space="preserve">=3 if v201=31 or 32 or 33 or 34 or 35 or 36 </w:t>
      </w:r>
    </w:p>
    <w:p w14:paraId="426EC3D1" w14:textId="4B27BD34" w:rsidR="00C970C9" w:rsidRDefault="00C970C9" w:rsidP="00BD6C7B">
      <w:pPr>
        <w:pStyle w:val="BodyTextIndent1"/>
      </w:pPr>
      <w:r w:rsidRPr="005D715A">
        <w:t xml:space="preserve">Replace </w:t>
      </w:r>
      <w:proofErr w:type="spellStart"/>
      <w:r w:rsidRPr="005D715A">
        <w:t>dw_roof</w:t>
      </w:r>
      <w:proofErr w:type="spellEnd"/>
      <w:r w:rsidRPr="005D715A">
        <w:t xml:space="preserve">=4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proofErr w:type="spellStart"/>
      <w:r w:rsidRPr="00BD6C7B">
        <w:rPr>
          <w:i/>
        </w:rPr>
        <w:t>dw_roof</w:t>
      </w:r>
      <w:proofErr w:type="spellEnd"/>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proofErr w:type="spellStart"/>
      <w:r w:rsidRPr="00B95770">
        <w:lastRenderedPageBreak/>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0BCD423E" w14:textId="3783D1BC" w:rsidR="008930B4" w:rsidRPr="00B95770" w:rsidRDefault="008930B4" w:rsidP="00BD6C7B">
      <w:pPr>
        <w:pStyle w:val="BodyTextIndent1"/>
      </w:pPr>
      <w:proofErr w:type="spellStart"/>
      <w:r w:rsidRPr="00B95770">
        <w:t>Svy</w:t>
      </w:r>
      <w:proofErr w:type="spellEnd"/>
      <w:r w:rsidRPr="00B95770">
        <w:t xml:space="preserve">: tab </w:t>
      </w:r>
      <w:proofErr w:type="spellStart"/>
      <w:r>
        <w:t>dw_</w:t>
      </w:r>
      <w:r w:rsidR="00606654">
        <w:t>roof</w:t>
      </w:r>
      <w:proofErr w:type="spellEnd"/>
    </w:p>
    <w:p w14:paraId="5C72FC45" w14:textId="63924353" w:rsidR="008930B4" w:rsidRDefault="008930B4" w:rsidP="00BD6C7B">
      <w:pPr>
        <w:pStyle w:val="BodyTextIndent1"/>
      </w:pPr>
      <w:proofErr w:type="spellStart"/>
      <w:r w:rsidRPr="00B95770">
        <w:t>Svy</w:t>
      </w:r>
      <w:proofErr w:type="spellEnd"/>
      <w:r w:rsidRPr="00B95770">
        <w:t xml:space="preserve">: tab </w:t>
      </w:r>
      <w:proofErr w:type="spellStart"/>
      <w:r>
        <w:t>dw_</w:t>
      </w:r>
      <w:r w:rsidR="00606654">
        <w:t>roof</w:t>
      </w:r>
      <w:proofErr w:type="spellEnd"/>
      <w:r>
        <w:t xml:space="preserve"> </w:t>
      </w:r>
      <w:proofErr w:type="spellStart"/>
      <w:r w:rsidRPr="00B95770">
        <w:t>genhhtype</w:t>
      </w:r>
      <w:r w:rsidR="00280F64">
        <w:t>_dj</w:t>
      </w:r>
      <w:proofErr w:type="spellEnd"/>
      <w:r w:rsidRPr="00B95770">
        <w:t>, col</w:t>
      </w:r>
    </w:p>
    <w:p w14:paraId="72BFBF4E" w14:textId="60A19E0F" w:rsidR="00C970C9" w:rsidRPr="005D715A" w:rsidRDefault="00410D15" w:rsidP="001D09C9">
      <w:pPr>
        <w:pStyle w:val="Heading2"/>
      </w:pPr>
      <w:bookmarkStart w:id="734" w:name="_Toc513726498"/>
      <w:bookmarkStart w:id="735" w:name="_Toc526973577"/>
      <w:bookmarkStart w:id="736" w:name="_Toc527234102"/>
      <w:bookmarkStart w:id="737" w:name="_Toc23753512"/>
      <w:bookmarkStart w:id="738" w:name="_Toc513726497"/>
      <w:bookmarkStart w:id="739" w:name="_Toc526973576"/>
      <w:bookmarkStart w:id="740" w:name="_Toc527234101"/>
      <w:r>
        <w:t>8.4</w:t>
      </w:r>
      <w:r>
        <w:tab/>
      </w:r>
      <w:r w:rsidR="00C970C9" w:rsidRPr="005D715A">
        <w:t xml:space="preserve">Percent distribution of households by dwelling exterior </w:t>
      </w:r>
      <w:bookmarkEnd w:id="734"/>
      <w:bookmarkEnd w:id="735"/>
      <w:bookmarkEnd w:id="736"/>
      <w:r w:rsidR="002F40F1">
        <w:t>wall materials</w:t>
      </w:r>
      <w:bookmarkEnd w:id="737"/>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 xml:space="preserve">v203, </w:t>
            </w:r>
            <w:proofErr w:type="spellStart"/>
            <w:r w:rsidRPr="00A01040">
              <w:rPr>
                <w:i/>
                <w:sz w:val="20"/>
                <w:szCs w:val="20"/>
              </w:rPr>
              <w:t>hhea</w:t>
            </w:r>
            <w:proofErr w:type="spellEnd"/>
            <w:r w:rsidRPr="00A01040">
              <w:rPr>
                <w:i/>
                <w:sz w:val="20"/>
                <w:szCs w:val="20"/>
              </w:rPr>
              <w:t xml:space="preserve">, </w:t>
            </w:r>
            <w:proofErr w:type="spellStart"/>
            <w:r w:rsidRPr="00A01040">
              <w:rPr>
                <w:i/>
                <w:sz w:val="20"/>
                <w:szCs w:val="20"/>
              </w:rPr>
              <w:t>hh_wgt</w:t>
            </w:r>
            <w:proofErr w:type="spellEnd"/>
            <w:r w:rsidRPr="00A01040">
              <w:rPr>
                <w:i/>
                <w:sz w:val="20"/>
                <w:szCs w:val="20"/>
              </w:rPr>
              <w:t xml:space="preserve">, </w:t>
            </w:r>
            <w:proofErr w:type="spellStart"/>
            <w:r w:rsidRPr="00A01040">
              <w:rPr>
                <w:i/>
                <w:sz w:val="20"/>
                <w:szCs w:val="20"/>
              </w:rPr>
              <w:t>samp_stratum</w:t>
            </w:r>
            <w:proofErr w:type="spellEnd"/>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proofErr w:type="spellStart"/>
            <w:r w:rsidRPr="00A01040">
              <w:rPr>
                <w:i/>
                <w:sz w:val="20"/>
                <w:szCs w:val="20"/>
              </w:rPr>
              <w:t>genhhtype_dj</w:t>
            </w:r>
            <w:proofErr w:type="spellEnd"/>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proofErr w:type="spellStart"/>
            <w:r w:rsidRPr="00A01040">
              <w:rPr>
                <w:i/>
                <w:sz w:val="20"/>
                <w:szCs w:val="20"/>
              </w:rPr>
              <w:t>dw_wall</w:t>
            </w:r>
            <w:proofErr w:type="spellEnd"/>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proofErr w:type="spellStart"/>
      <w:r w:rsidRPr="005D715A">
        <w:rPr>
          <w:i/>
        </w:rPr>
        <w:t>dw_wall</w:t>
      </w:r>
      <w:proofErr w:type="spellEnd"/>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w:t>
      </w:r>
      <w:proofErr w:type="spellStart"/>
      <w:r w:rsidRPr="005D715A">
        <w:t>dw_wall</w:t>
      </w:r>
      <w:proofErr w:type="spellEnd"/>
      <w:r w:rsidRPr="005D715A">
        <w:t xml:space="preserve">=1 if v203=11 or 12 or 13 or 14 or 15 </w:t>
      </w:r>
    </w:p>
    <w:p w14:paraId="04197F3D" w14:textId="73080975" w:rsidR="00C970C9" w:rsidRPr="005D715A" w:rsidRDefault="00C970C9" w:rsidP="00BD6C7B">
      <w:pPr>
        <w:pStyle w:val="BodyTextIndent1"/>
      </w:pPr>
      <w:r w:rsidRPr="005D715A">
        <w:t xml:space="preserve">Replace </w:t>
      </w:r>
      <w:proofErr w:type="spellStart"/>
      <w:r w:rsidRPr="005D715A">
        <w:t>dw_wall</w:t>
      </w:r>
      <w:proofErr w:type="spellEnd"/>
      <w:r w:rsidRPr="005D715A">
        <w:t xml:space="preserve">=2 if v203=21 or 22 or 23 or 24 </w:t>
      </w:r>
    </w:p>
    <w:p w14:paraId="6132F7A3" w14:textId="165FC29F" w:rsidR="00C970C9" w:rsidRPr="005D715A" w:rsidRDefault="00C970C9" w:rsidP="00BD6C7B">
      <w:pPr>
        <w:pStyle w:val="BodyTextIndent1"/>
      </w:pPr>
      <w:r w:rsidRPr="005D715A">
        <w:t xml:space="preserve">Replace </w:t>
      </w:r>
      <w:proofErr w:type="spellStart"/>
      <w:r w:rsidRPr="005D715A">
        <w:t>dw_wall</w:t>
      </w:r>
      <w:proofErr w:type="spellEnd"/>
      <w:r w:rsidRPr="005D715A">
        <w:t xml:space="preserve">=3 if v203=31 or 32 or 33 or 34 or 35 or 36 </w:t>
      </w:r>
    </w:p>
    <w:p w14:paraId="7B53160E" w14:textId="72B9FDA3" w:rsidR="00C970C9" w:rsidRPr="005D715A" w:rsidRDefault="00C970C9" w:rsidP="00BD6C7B">
      <w:pPr>
        <w:pStyle w:val="BodyTextIndent1"/>
      </w:pPr>
      <w:r w:rsidRPr="005D715A">
        <w:t xml:space="preserve">Replace </w:t>
      </w:r>
      <w:proofErr w:type="spellStart"/>
      <w:r w:rsidRPr="005D715A">
        <w:t>dw_wall</w:t>
      </w:r>
      <w:proofErr w:type="spellEnd"/>
      <w:r w:rsidRPr="005D715A">
        <w:t xml:space="preserve">=4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proofErr w:type="spellStart"/>
      <w:r>
        <w:t>dw_</w:t>
      </w:r>
      <w:r w:rsidRPr="00BD6C7B">
        <w:rPr>
          <w:i/>
        </w:rPr>
        <w:t>wall</w:t>
      </w:r>
      <w:proofErr w:type="spellEnd"/>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proofErr w:type="spellStart"/>
      <w:r w:rsidRPr="00B95770">
        <w:lastRenderedPageBreak/>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38785318" w14:textId="3C867563" w:rsidR="00606654" w:rsidRPr="00B95770" w:rsidRDefault="00606654" w:rsidP="00BD6C7B">
      <w:pPr>
        <w:pStyle w:val="BodyTextIndent1"/>
      </w:pPr>
      <w:proofErr w:type="spellStart"/>
      <w:r w:rsidRPr="00B95770">
        <w:t>Svy</w:t>
      </w:r>
      <w:proofErr w:type="spellEnd"/>
      <w:r w:rsidRPr="00B95770">
        <w:t xml:space="preserve">: tab </w:t>
      </w:r>
      <w:proofErr w:type="spellStart"/>
      <w:r>
        <w:t>dw_wall</w:t>
      </w:r>
      <w:proofErr w:type="spellEnd"/>
    </w:p>
    <w:p w14:paraId="7B188BD8" w14:textId="3C41D2BA" w:rsidR="00606654" w:rsidRDefault="00606654" w:rsidP="00BD6C7B">
      <w:pPr>
        <w:pStyle w:val="BodyTextIndent1"/>
      </w:pPr>
      <w:proofErr w:type="spellStart"/>
      <w:r w:rsidRPr="00B95770">
        <w:t>Svy</w:t>
      </w:r>
      <w:proofErr w:type="spellEnd"/>
      <w:r w:rsidRPr="00B95770">
        <w:t xml:space="preserve">: tab </w:t>
      </w:r>
      <w:proofErr w:type="spellStart"/>
      <w:r>
        <w:t>dw_wall</w:t>
      </w:r>
      <w:proofErr w:type="spellEnd"/>
      <w:r>
        <w:t xml:space="preserve"> </w:t>
      </w:r>
      <w:proofErr w:type="spellStart"/>
      <w:r w:rsidRPr="00B95770">
        <w:t>genhhtype</w:t>
      </w:r>
      <w:r w:rsidR="00280F64">
        <w:t>_dj</w:t>
      </w:r>
      <w:proofErr w:type="spellEnd"/>
      <w:r w:rsidRPr="00B95770">
        <w:t>, col</w:t>
      </w:r>
    </w:p>
    <w:p w14:paraId="4467F0C0" w14:textId="3D334E92" w:rsidR="00C970C9" w:rsidRPr="009A33E2" w:rsidRDefault="00410D15" w:rsidP="001D09C9">
      <w:pPr>
        <w:pStyle w:val="Heading2"/>
      </w:pPr>
      <w:bookmarkStart w:id="741" w:name="_Toc23753513"/>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8"/>
      <w:r w:rsidR="00C970C9" w:rsidRPr="009A33E2">
        <w:t>s</w:t>
      </w:r>
      <w:bookmarkEnd w:id="739"/>
      <w:bookmarkEnd w:id="740"/>
      <w:bookmarkEnd w:id="741"/>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 xml:space="preserve">v202, </w:t>
            </w:r>
            <w:proofErr w:type="spellStart"/>
            <w:r w:rsidRPr="00A01040">
              <w:rPr>
                <w:i/>
                <w:sz w:val="20"/>
                <w:szCs w:val="20"/>
              </w:rPr>
              <w:t>hhea</w:t>
            </w:r>
            <w:proofErr w:type="spellEnd"/>
            <w:r w:rsidRPr="00A01040">
              <w:rPr>
                <w:i/>
                <w:sz w:val="20"/>
                <w:szCs w:val="20"/>
              </w:rPr>
              <w:t xml:space="preserve">, </w:t>
            </w:r>
            <w:proofErr w:type="spellStart"/>
            <w:r w:rsidRPr="00A01040">
              <w:rPr>
                <w:i/>
                <w:sz w:val="20"/>
                <w:szCs w:val="20"/>
              </w:rPr>
              <w:t>hh_wgt</w:t>
            </w:r>
            <w:proofErr w:type="spellEnd"/>
            <w:r w:rsidRPr="00A01040">
              <w:rPr>
                <w:i/>
                <w:sz w:val="20"/>
                <w:szCs w:val="20"/>
              </w:rPr>
              <w:t xml:space="preserve">, </w:t>
            </w:r>
            <w:proofErr w:type="spellStart"/>
            <w:r w:rsidRPr="00A01040">
              <w:rPr>
                <w:i/>
                <w:sz w:val="20"/>
                <w:szCs w:val="20"/>
              </w:rPr>
              <w:t>samp_stratum</w:t>
            </w:r>
            <w:proofErr w:type="spellEnd"/>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proofErr w:type="spellStart"/>
            <w:r w:rsidRPr="00A01040">
              <w:rPr>
                <w:i/>
                <w:sz w:val="20"/>
                <w:szCs w:val="20"/>
              </w:rPr>
              <w:t>genhhtype_dj</w:t>
            </w:r>
            <w:proofErr w:type="spellEnd"/>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proofErr w:type="spellStart"/>
            <w:r w:rsidRPr="00A01040">
              <w:rPr>
                <w:i/>
                <w:sz w:val="20"/>
                <w:szCs w:val="20"/>
              </w:rPr>
              <w:t>dw_floor</w:t>
            </w:r>
            <w:proofErr w:type="spellEnd"/>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proofErr w:type="spellStart"/>
      <w:r w:rsidRPr="005D715A">
        <w:rPr>
          <w:i/>
        </w:rPr>
        <w:t>dw_floor</w:t>
      </w:r>
      <w:proofErr w:type="spellEnd"/>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w:t>
      </w:r>
      <w:proofErr w:type="spellStart"/>
      <w:r w:rsidRPr="005D715A">
        <w:t>dw_floor</w:t>
      </w:r>
      <w:proofErr w:type="spellEnd"/>
      <w:r w:rsidRPr="005D715A">
        <w:t xml:space="preserve">=1 if v202=11 or 12 or 13 </w:t>
      </w:r>
    </w:p>
    <w:p w14:paraId="33D2658C" w14:textId="6BEFF699" w:rsidR="00C970C9" w:rsidRPr="005D715A" w:rsidRDefault="00C970C9" w:rsidP="00BD6C7B">
      <w:pPr>
        <w:pStyle w:val="BodyTextIndent1"/>
      </w:pPr>
      <w:r w:rsidRPr="005D715A">
        <w:t xml:space="preserve">Replace </w:t>
      </w:r>
      <w:proofErr w:type="spellStart"/>
      <w:r w:rsidRPr="005D715A">
        <w:t>dw_floor</w:t>
      </w:r>
      <w:proofErr w:type="spellEnd"/>
      <w:r w:rsidRPr="005D715A">
        <w:t xml:space="preserve">=2 if v202=21 or 22 </w:t>
      </w:r>
    </w:p>
    <w:p w14:paraId="298E87B9" w14:textId="6FD43D78" w:rsidR="00C970C9" w:rsidRPr="005D715A" w:rsidRDefault="00C970C9" w:rsidP="00BD6C7B">
      <w:pPr>
        <w:pStyle w:val="BodyTextIndent1"/>
      </w:pPr>
      <w:r w:rsidRPr="005D715A">
        <w:t xml:space="preserve">Replace </w:t>
      </w:r>
      <w:proofErr w:type="spellStart"/>
      <w:r w:rsidRPr="005D715A">
        <w:t>dw_floor</w:t>
      </w:r>
      <w:proofErr w:type="spellEnd"/>
      <w:r w:rsidRPr="005D715A">
        <w:t xml:space="preserve">=3 if v202=31 or 32 or 33 or 34 </w:t>
      </w:r>
      <w:r>
        <w:t xml:space="preserve">or 35 </w:t>
      </w:r>
    </w:p>
    <w:p w14:paraId="5BF99235" w14:textId="3C472865" w:rsidR="00C970C9" w:rsidRPr="005D715A" w:rsidRDefault="00C970C9" w:rsidP="00BD6C7B">
      <w:pPr>
        <w:pStyle w:val="BodyTextIndent1"/>
      </w:pPr>
      <w:r w:rsidRPr="005D715A">
        <w:t xml:space="preserve">Replace </w:t>
      </w:r>
      <w:proofErr w:type="spellStart"/>
      <w:r w:rsidRPr="005D715A">
        <w:t>dw_floor</w:t>
      </w:r>
      <w:proofErr w:type="spellEnd"/>
      <w:r w:rsidRPr="005D715A">
        <w:t xml:space="preserve">=4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proofErr w:type="spellStart"/>
      <w:r w:rsidRPr="00BD6C7B">
        <w:rPr>
          <w:i/>
        </w:rPr>
        <w:t>dw_floor</w:t>
      </w:r>
      <w:proofErr w:type="spellEnd"/>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proofErr w:type="spellStart"/>
      <w:r w:rsidRPr="00B95770">
        <w:t>Svyset</w:t>
      </w:r>
      <w:proofErr w:type="spellEnd"/>
      <w:r w:rsidRPr="00B95770">
        <w:t xml:space="preserve"> </w:t>
      </w:r>
      <w:proofErr w:type="spellStart"/>
      <w:r w:rsidRPr="00B95770">
        <w:t>hhea</w:t>
      </w:r>
      <w:proofErr w:type="spellEnd"/>
      <w:r w:rsidRPr="00B95770">
        <w:t xml:space="preserve"> [</w:t>
      </w:r>
      <w:proofErr w:type="spellStart"/>
      <w:r w:rsidRPr="00B95770">
        <w:t>pweight</w:t>
      </w:r>
      <w:proofErr w:type="spellEnd"/>
      <w:r w:rsidRPr="00B95770">
        <w:t>=</w:t>
      </w:r>
      <w:proofErr w:type="spellStart"/>
      <w:r w:rsidRPr="00B95770">
        <w:t>hh_wgt</w:t>
      </w:r>
      <w:proofErr w:type="spellEnd"/>
      <w:r w:rsidRPr="00B95770">
        <w:t>], strata(</w:t>
      </w:r>
      <w:proofErr w:type="spellStart"/>
      <w:r w:rsidRPr="00B95770">
        <w:t>samp_stratum</w:t>
      </w:r>
      <w:proofErr w:type="spellEnd"/>
      <w:r w:rsidRPr="00B95770">
        <w:t>)</w:t>
      </w:r>
    </w:p>
    <w:p w14:paraId="005307F7" w14:textId="1EA49466" w:rsidR="00606654" w:rsidRPr="00B95770" w:rsidRDefault="00606654" w:rsidP="00BD6C7B">
      <w:pPr>
        <w:pStyle w:val="BodyTextIndent1"/>
      </w:pPr>
      <w:proofErr w:type="spellStart"/>
      <w:r w:rsidRPr="00B95770">
        <w:t>Svy</w:t>
      </w:r>
      <w:proofErr w:type="spellEnd"/>
      <w:r w:rsidRPr="00B95770">
        <w:t xml:space="preserve">: tab </w:t>
      </w:r>
      <w:proofErr w:type="spellStart"/>
      <w:r>
        <w:t>dw_floor</w:t>
      </w:r>
      <w:proofErr w:type="spellEnd"/>
    </w:p>
    <w:p w14:paraId="67482457" w14:textId="1F7BE1F4" w:rsidR="004A7C1A" w:rsidRDefault="00606654" w:rsidP="005A2BE1">
      <w:pPr>
        <w:pStyle w:val="BodyTextIndent1"/>
        <w:rPr>
          <w:b/>
        </w:rPr>
      </w:pPr>
      <w:proofErr w:type="spellStart"/>
      <w:r w:rsidRPr="00B95770">
        <w:t>Svy</w:t>
      </w:r>
      <w:proofErr w:type="spellEnd"/>
      <w:r w:rsidRPr="00B95770">
        <w:t xml:space="preserve">: tab </w:t>
      </w:r>
      <w:proofErr w:type="spellStart"/>
      <w:r>
        <w:t>dw_floor</w:t>
      </w:r>
      <w:proofErr w:type="spellEnd"/>
      <w:r>
        <w:t xml:space="preserve"> </w:t>
      </w:r>
      <w:proofErr w:type="spellStart"/>
      <w:r w:rsidRPr="00B95770">
        <w:t>genhhtype</w:t>
      </w:r>
      <w:r w:rsidR="00280F64">
        <w:t>_dj</w:t>
      </w:r>
      <w:proofErr w:type="spellEnd"/>
      <w:r w:rsidRPr="00B95770">
        <w:t>, col</w:t>
      </w:r>
      <w:r w:rsidR="004A7C1A">
        <w:rPr>
          <w:b/>
        </w:rPr>
        <w:br w:type="page"/>
      </w:r>
    </w:p>
    <w:p w14:paraId="6E980E60" w14:textId="3A4824C4" w:rsidR="00081DD5" w:rsidRDefault="00081DD5" w:rsidP="00081DD5">
      <w:pPr>
        <w:pStyle w:val="Heading2"/>
      </w:pPr>
      <w:bookmarkStart w:id="742" w:name="_Toc23753514"/>
      <w:r>
        <w:lastRenderedPageBreak/>
        <w:t>References</w:t>
      </w:r>
      <w:bookmarkEnd w:id="742"/>
    </w:p>
    <w:p w14:paraId="35A3082D" w14:textId="06FBE092"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F622A8">
        <w:rPr>
          <w:i/>
        </w:rPr>
        <w:t>s</w:t>
      </w:r>
      <w:r w:rsidRPr="00C970A4">
        <w:rPr>
          <w:i/>
        </w:rPr>
        <w:t>tatistics. Rockville, Maryland, USA: ICF</w:t>
      </w:r>
      <w:r w:rsidRPr="00B10438">
        <w:t>.</w:t>
      </w:r>
      <w:r>
        <w:t xml:space="preserve"> Available at: </w:t>
      </w:r>
      <w:hyperlink r:id="rId48"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3" w:name="_Toc23753515"/>
      <w:bookmarkStart w:id="744" w:name="_Toc526973588"/>
      <w:bookmarkStart w:id="745" w:name="_Toc527234113"/>
      <w:bookmarkStart w:id="746"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3"/>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7" w:name="_Toc23753516"/>
      <w:r>
        <w:t>9.1</w:t>
      </w:r>
      <w:r>
        <w:tab/>
      </w:r>
      <w:r w:rsidR="005C7AE3">
        <w:t xml:space="preserve">Guidelines to construct the </w:t>
      </w:r>
      <w:r w:rsidR="00A02860">
        <w:t xml:space="preserve">poverty </w:t>
      </w:r>
      <w:r w:rsidR="005C7AE3">
        <w:t>indicators</w:t>
      </w:r>
      <w:bookmarkEnd w:id="747"/>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8" w:name="_Toc23753517"/>
      <w:r>
        <w:t>9.1.1</w:t>
      </w:r>
      <w:r>
        <w:tab/>
      </w:r>
      <w:r w:rsidR="00926CC1">
        <w:t>Creating the consumption aggregate</w:t>
      </w:r>
      <w:bookmarkEnd w:id="748"/>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9"/>
      </w:r>
      <w:r w:rsidRPr="00AA3F53">
        <w:t xml:space="preserve"> and </w:t>
      </w:r>
      <w:proofErr w:type="spellStart"/>
      <w:r w:rsidRPr="00AA3F53">
        <w:t>Grosh</w:t>
      </w:r>
      <w:proofErr w:type="spellEnd"/>
      <w:r w:rsidRPr="00AA3F53">
        <w:t xml:space="preserve"> &amp; Muñoz (1996)</w:t>
      </w:r>
      <w:r w:rsidR="005652DF">
        <w:t>,</w:t>
      </w:r>
      <w:r w:rsidRPr="00AA3F53">
        <w:rPr>
          <w:vertAlign w:val="superscript"/>
        </w:rPr>
        <w:footnoteReference w:id="20"/>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1"/>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2"/>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3"/>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4"/>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5"/>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6"/>
      </w:r>
    </w:p>
    <w:p w14:paraId="3051AD1B" w14:textId="1363F4DA" w:rsidR="0088236B" w:rsidRPr="00B710DA" w:rsidRDefault="0088236B" w:rsidP="00B710DA">
      <w:pPr>
        <w:pStyle w:val="Bulletedlist"/>
        <w:rPr>
          <w:rFonts w:eastAsia="Cambria"/>
        </w:rPr>
      </w:pPr>
      <w:r w:rsidRPr="00B710DA">
        <w:rPr>
          <w:rFonts w:eastAsia="Cambria"/>
        </w:rPr>
        <w:lastRenderedPageBreak/>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9" w:name="_1fob9te" w:colFirst="0" w:colLast="0"/>
      <w:bookmarkEnd w:id="749"/>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expenditures are included in the questionnaire</w:t>
      </w:r>
      <w:r>
        <w:t xml:space="preserve"> because</w:t>
      </w:r>
      <w:r w:rsidRPr="00AA3F53">
        <w:t xml:space="preserve"> collecting these separately helps with recall </w:t>
      </w:r>
      <w:r w:rsidRPr="00AA3F53">
        <w:lastRenderedPageBreak/>
        <w:t>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D87E19"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xml:space="preserve">: This </w:t>
      </w:r>
      <w:proofErr w:type="spellStart"/>
      <w:r w:rsidRPr="00AA3F53">
        <w:rPr>
          <w:rFonts w:eastAsiaTheme="minorEastAsia"/>
        </w:rPr>
        <w:t>is</w:t>
      </w:r>
      <w:proofErr w:type="spellEnd"/>
      <w:r w:rsidRPr="00AA3F53">
        <w:rPr>
          <w:rFonts w:eastAsiaTheme="minorEastAsia"/>
        </w:rPr>
        <w:t xml:space="preserve">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7"/>
      </w:r>
      <w:r w:rsidRPr="00764BF5">
        <w:rPr>
          <w:rFonts w:eastAsiaTheme="minorEastAsia"/>
        </w:rPr>
        <w:t xml:space="preserve"> and should be averaged over as many uninterrupted years as possible to minimize the effect of large fluctuations or any distortion in interest rates. However, real interest rates </w:t>
      </w:r>
      <w:r w:rsidRPr="00764BF5">
        <w:rPr>
          <w:rFonts w:eastAsiaTheme="minorEastAsia"/>
        </w:rPr>
        <w:lastRenderedPageBreak/>
        <w:t xml:space="preserve">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9"/>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D87E19"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30"/>
      </w:r>
      <w:r w:rsidRPr="00AA3F53">
        <w:rPr>
          <w:rFonts w:eastAsiaTheme="minorEastAsia"/>
        </w:rPr>
        <w:t xml:space="preserve"> as:</w:t>
      </w:r>
    </w:p>
    <w:p w14:paraId="22F6EC25" w14:textId="77777777" w:rsidR="0088236B" w:rsidRPr="00AA3F53" w:rsidRDefault="00D87E19"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1"/>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D87E19"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50" w:name="_3znysh7" w:colFirst="0" w:colLast="0"/>
      <w:bookmarkEnd w:id="750"/>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2"/>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641400C9" w:rsidR="0088236B" w:rsidRPr="00AA3F53" w:rsidRDefault="0088236B" w:rsidP="000A2ACF">
      <w:pPr>
        <w:pStyle w:val="BodyText"/>
      </w:pPr>
      <w:r w:rsidRPr="00AA3F53">
        <w:t xml:space="preserve">If the household lives in </w:t>
      </w:r>
      <w:r w:rsidR="001D3E6B">
        <w:t xml:space="preserve">an </w:t>
      </w:r>
      <w:r w:rsidR="00977A79">
        <w:t xml:space="preserve">employer-provided house or </w:t>
      </w:r>
      <w:r w:rsidR="00C73ACC">
        <w:t xml:space="preserve">lives in </w:t>
      </w:r>
      <w:r w:rsidR="008662A5">
        <w:t xml:space="preserve">a </w:t>
      </w:r>
      <w:r w:rsidR="00C73ACC">
        <w:t>house</w:t>
      </w:r>
      <w:r>
        <w:t xml:space="preserve">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3"/>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591335F8"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 xml:space="preserve">s </w:t>
      </w:r>
      <w:r w:rsidR="00A26EC5">
        <w:t xml:space="preserve">provided by employers </w:t>
      </w:r>
      <w:r>
        <w:t>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are not reporting actual or estimated rent.</w:t>
      </w:r>
      <w:r w:rsidR="007D166F">
        <w:rPr>
          <w:rStyle w:val="FootnoteReference"/>
        </w:rPr>
        <w:footnoteReference w:id="34"/>
      </w:r>
      <w:r w:rsidRPr="00AA3F53">
        <w:t xml:space="preserve">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5"/>
      </w:r>
    </w:p>
    <w:p w14:paraId="0F1747F1" w14:textId="77777777" w:rsidR="0088236B" w:rsidRPr="000A2ACF" w:rsidRDefault="00D87E19"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lastRenderedPageBreak/>
        <w:t xml:space="preserve">Where: </w:t>
      </w:r>
    </w:p>
    <w:p w14:paraId="3D02E465" w14:textId="77777777" w:rsidR="0088236B" w:rsidRPr="00761443" w:rsidRDefault="00D87E19"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D87E19"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D87E19"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D87E19"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6"/>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7"/>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8"/>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9"/>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lastRenderedPageBreak/>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per capita consumption level. In this approach, every household member is assumed to have an equal share of total consumption, regardless of age</w:t>
      </w:r>
      <w:r>
        <w:t xml:space="preserve"> and other household member characteristics</w:t>
      </w:r>
      <w:r w:rsidRPr="00AA3F53">
        <w:t>.</w:t>
      </w:r>
    </w:p>
    <w:p w14:paraId="7110B9B3" w14:textId="77777777" w:rsidR="0088236B" w:rsidRPr="00510256" w:rsidRDefault="00D87E19"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D87E19"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D87E19"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D87E19"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D87E19"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D87E19"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51" w:name="_Toc23753518"/>
      <w:r>
        <w:t>9.1.</w:t>
      </w:r>
      <w:r w:rsidR="00926CC1">
        <w:t>2</w:t>
      </w:r>
      <w:r w:rsidR="000A2ACF">
        <w:tab/>
      </w:r>
      <w:r w:rsidR="0088236B" w:rsidRPr="00F03CCC">
        <w:t xml:space="preserve">Poverty </w:t>
      </w:r>
      <w:r w:rsidR="00510256">
        <w:t>i</w:t>
      </w:r>
      <w:r w:rsidR="0088236B" w:rsidRPr="00F03CCC">
        <w:t>ndicators</w:t>
      </w:r>
      <w:bookmarkEnd w:id="751"/>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w:t>
      </w:r>
      <w:proofErr w:type="spellStart"/>
      <w:r w:rsidR="0088236B">
        <w:t>endline</w:t>
      </w:r>
      <w:proofErr w:type="spellEnd"/>
      <w:r w:rsidR="0088236B">
        <w:t xml:space="preserv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40"/>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52" w:name="_tyjcwt" w:colFirst="0" w:colLast="0"/>
      <w:bookmarkEnd w:id="752"/>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lastRenderedPageBreak/>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41"/>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9"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D87E19"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D87E19"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D87E19"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D87E19"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D87E19"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3" w:name="_Toc23753598"/>
      <w:r w:rsidRPr="00084A2D">
        <w:t>Table 4</w:t>
      </w:r>
      <w:r w:rsidR="0088236B" w:rsidRPr="00084A2D">
        <w:t>:</w:t>
      </w:r>
      <w:r w:rsidR="0088236B" w:rsidRPr="00AA3F53">
        <w:t xml:space="preserve"> PPP 2011 Conversion Factor, Private Consumption (LCU per international $)</w:t>
      </w:r>
      <w:bookmarkEnd w:id="753"/>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lastRenderedPageBreak/>
        <w:t>With:</w:t>
      </w:r>
    </w:p>
    <w:p w14:paraId="69A16D4C" w14:textId="77777777" w:rsidR="0088236B" w:rsidRPr="00090160" w:rsidRDefault="00D87E19"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t>Where:</w:t>
      </w:r>
    </w:p>
    <w:p w14:paraId="67504617" w14:textId="37793568" w:rsidR="0088236B" w:rsidRPr="00090160" w:rsidRDefault="00D87E19"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D87E19"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D87E19"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D87E19"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D87E19"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D87E19"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D87E19"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D87E19"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w:t>
      </w:r>
      <w:r w:rsidRPr="00AA3F53">
        <w:lastRenderedPageBreak/>
        <w:t xml:space="preserve">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50"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D87E19"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D87E19"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D87E19"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D87E19"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D87E19"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4" w:name="_Toc23753599"/>
      <w:r>
        <w:lastRenderedPageBreak/>
        <w:t>Table 5</w:t>
      </w:r>
      <w:r w:rsidR="0088236B" w:rsidRPr="00AA3F53">
        <w:t>: PPP 2005 Conversion Factor, Private Consumption (LCU per international $)</w:t>
      </w:r>
      <w:bookmarkEnd w:id="754"/>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D87E19"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D87E19"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D87E19"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D87E19"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D87E19"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D87E19"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2"/>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3"/>
      </w:r>
    </w:p>
    <w:p w14:paraId="4B131CBA" w14:textId="77777777" w:rsidR="0088236B" w:rsidRPr="003C3906" w:rsidRDefault="00D87E19"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D87E19"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D87E19"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D87E19"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5" w:name="_Toc23753519"/>
      <w:r w:rsidRPr="00B026D3">
        <w:t xml:space="preserve">Step-by-step procedure to calculate </w:t>
      </w:r>
      <w:r w:rsidR="00D64C21">
        <w:t>the poverty</w:t>
      </w:r>
      <w:r w:rsidRPr="00B026D3">
        <w:t xml:space="preserve"> indicators</w:t>
      </w:r>
      <w:bookmarkEnd w:id="755"/>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1562698" w:rsidR="00D64C21" w:rsidRPr="005D715A" w:rsidRDefault="00636B39" w:rsidP="00AA17CF">
      <w:pPr>
        <w:pStyle w:val="Heading3"/>
        <w:rPr>
          <w:rFonts w:cstheme="majorHAnsi"/>
        </w:rPr>
      </w:pPr>
      <w:bookmarkStart w:id="756" w:name="_Toc23753520"/>
      <w:r>
        <w:t>9.2.1</w:t>
      </w:r>
      <w:r>
        <w:tab/>
      </w:r>
      <w:r w:rsidR="004620EB">
        <w:t xml:space="preserve">Food consumption expenditures of the past </w:t>
      </w:r>
      <w:r w:rsidR="00F93079">
        <w:t xml:space="preserve">7 </w:t>
      </w:r>
      <w:r w:rsidR="004620EB">
        <w:t>d</w:t>
      </w:r>
      <w:r w:rsidR="00D64C21" w:rsidRPr="003730B4">
        <w:t>ays</w:t>
      </w:r>
      <w:bookmarkEnd w:id="756"/>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w:t>
      </w:r>
      <w:proofErr w:type="spellStart"/>
      <w:r>
        <w:t>var’x</w:t>
      </w:r>
      <w:proofErr w:type="spellEnd"/>
      <w:r>
        <w:t>=’var’</w:t>
      </w:r>
    </w:p>
    <w:p w14:paraId="478717B6" w14:textId="77777777" w:rsidR="00D64C21" w:rsidRDefault="00D64C21" w:rsidP="00BB7DDF">
      <w:pPr>
        <w:pStyle w:val="BodyTextIndent1"/>
      </w:pPr>
      <w:r>
        <w:tab/>
        <w:t>Replace `</w:t>
      </w:r>
      <w:proofErr w:type="spellStart"/>
      <w:r>
        <w:t>var’x</w:t>
      </w:r>
      <w:proofErr w:type="spellEnd"/>
      <w:r>
        <w:t>=missing if `var’&gt;2</w:t>
      </w:r>
    </w:p>
    <w:p w14:paraId="7AE9807E" w14:textId="05B28FD3" w:rsidR="00D64C21" w:rsidRDefault="00D64C21" w:rsidP="00BB7DDF">
      <w:pPr>
        <w:pStyle w:val="BodyTextIndent1"/>
      </w:pPr>
      <w:r>
        <w:t>Set v8102xmin=minimum value of all `</w:t>
      </w:r>
      <w:proofErr w:type="spellStart"/>
      <w:r>
        <w:t>var’x</w:t>
      </w:r>
      <w:proofErr w:type="spellEnd"/>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4"/>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 xml:space="preserve">Reshape long v8101_ v8102_ v8103a_ v8103b_ v8104a_ v8104b_ v8105_ v8106a_ v8106b_        v8106c_ v8107a_ v8107b_ v8107c_, </w:t>
      </w:r>
      <w:proofErr w:type="spellStart"/>
      <w:r w:rsidRPr="00084A2D">
        <w:t>i</w:t>
      </w:r>
      <w:proofErr w:type="spellEnd"/>
      <w:r w:rsidRPr="00084A2D">
        <w:t>(</w:t>
      </w:r>
      <w:proofErr w:type="spellStart"/>
      <w:r w:rsidRPr="00084A2D">
        <w:t>hhea</w:t>
      </w:r>
      <w:proofErr w:type="spellEnd"/>
      <w:r w:rsidRPr="00084A2D">
        <w:t xml:space="preserve"> </w:t>
      </w:r>
      <w:proofErr w:type="spellStart"/>
      <w:r w:rsidRPr="00084A2D">
        <w:t>hhnum</w:t>
      </w:r>
      <w:proofErr w:type="spellEnd"/>
      <w:r w:rsidRPr="00084A2D">
        <w:t xml:space="preserve"> a05 a06 </w:t>
      </w:r>
      <w:proofErr w:type="spellStart"/>
      <w:r w:rsidRPr="00084A2D">
        <w:t>hhsize_dj</w:t>
      </w:r>
      <w:proofErr w:type="spellEnd"/>
      <w:r w:rsidRPr="00084A2D">
        <w:t>)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7" w:name="_Toc23753600"/>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7"/>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8" w:name="_Toc23753601"/>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8"/>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proofErr w:type="spellStart"/>
      <w:r w:rsidR="00D64C21">
        <w:rPr>
          <w:rFonts w:ascii="Gill Sans MT" w:eastAsia="Cambria" w:hAnsi="Gill Sans MT" w:cstheme="majorHAnsi"/>
          <w:i/>
          <w:color w:val="auto"/>
        </w:rPr>
        <w:t>purc</w:t>
      </w:r>
      <w:proofErr w:type="spellEnd"/>
      <w:r w:rsidR="00D64C21">
        <w:rPr>
          <w:rFonts w:ascii="Gill Sans MT" w:eastAsia="Cambria" w:hAnsi="Gill Sans MT" w:cstheme="majorHAnsi"/>
          <w:i/>
          <w:color w:val="auto"/>
        </w:rPr>
        <w: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cons_q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cons_u</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purc_q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purc_u</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purc_v</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prod_q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prod_u</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prod_v</w:t>
      </w:r>
      <w:proofErr w:type="spellEnd"/>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gift_q</w:t>
      </w:r>
      <w:proofErr w:type="spellEnd"/>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gift_</w:t>
      </w:r>
      <w:r>
        <w:rPr>
          <w:rFonts w:ascii="Gill Sans MT" w:eastAsia="Cambria" w:hAnsi="Gill Sans MT" w:cstheme="majorHAnsi"/>
          <w:i/>
          <w:color w:val="auto"/>
        </w:rPr>
        <w:t>u</w:t>
      </w:r>
      <w:proofErr w:type="spellEnd"/>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 xml:space="preserve">Set </w:t>
      </w:r>
      <w:proofErr w:type="spellStart"/>
      <w:r w:rsidRPr="00816702">
        <w:rPr>
          <w:rFonts w:ascii="Gill Sans MT" w:eastAsia="Cambria" w:hAnsi="Gill Sans MT" w:cstheme="majorHAnsi"/>
          <w:i/>
          <w:color w:val="auto"/>
        </w:rPr>
        <w:t>gift_v</w:t>
      </w:r>
      <w:proofErr w:type="spellEnd"/>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proofErr w:type="spellStart"/>
      <w:r w:rsidRPr="00816702">
        <w:rPr>
          <w:i/>
        </w:rPr>
        <w:t>cons_q</w:t>
      </w:r>
      <w:proofErr w:type="spellEnd"/>
      <w:r w:rsidRPr="00816702">
        <w:rPr>
          <w:rFonts w:eastAsia="Cambria"/>
        </w:rPr>
        <w:t>), purchased (</w:t>
      </w:r>
      <w:proofErr w:type="spellStart"/>
      <w:r w:rsidRPr="00816702">
        <w:rPr>
          <w:i/>
        </w:rPr>
        <w:t>purc_q</w:t>
      </w:r>
      <w:proofErr w:type="spellEnd"/>
      <w:r w:rsidRPr="00816702">
        <w:rPr>
          <w:rFonts w:eastAsia="Cambria"/>
        </w:rPr>
        <w:t>), production (</w:t>
      </w:r>
      <w:proofErr w:type="spellStart"/>
      <w:r w:rsidRPr="00816702">
        <w:rPr>
          <w:i/>
        </w:rPr>
        <w:t>prod_q</w:t>
      </w:r>
      <w:proofErr w:type="spellEnd"/>
      <w:r w:rsidRPr="00816702">
        <w:rPr>
          <w:rFonts w:eastAsia="Cambria"/>
        </w:rPr>
        <w:t>), and gifted (</w:t>
      </w:r>
      <w:proofErr w:type="spellStart"/>
      <w:r w:rsidRPr="00816702">
        <w:rPr>
          <w:i/>
        </w:rPr>
        <w:t>gift_q</w:t>
      </w:r>
      <w:proofErr w:type="spellEnd"/>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 xml:space="preserve">Replace </w:t>
      </w:r>
      <w:proofErr w:type="spellStart"/>
      <w:r w:rsidRPr="00816702">
        <w:t>cons_q</w:t>
      </w:r>
      <w:proofErr w:type="spellEnd"/>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 xml:space="preserve">Replace </w:t>
      </w:r>
      <w:proofErr w:type="spellStart"/>
      <w:r w:rsidRPr="00816702">
        <w:t>purc_q</w:t>
      </w:r>
      <w:proofErr w:type="spellEnd"/>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 xml:space="preserve">Replace </w:t>
      </w:r>
      <w:proofErr w:type="spellStart"/>
      <w:r w:rsidRPr="00816702">
        <w:t>prod_q</w:t>
      </w:r>
      <w:proofErr w:type="spellEnd"/>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 xml:space="preserve">Replace </w:t>
      </w:r>
      <w:proofErr w:type="spellStart"/>
      <w:r w:rsidRPr="00816702">
        <w:t>gift_q</w:t>
      </w:r>
      <w:proofErr w:type="spellEnd"/>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proofErr w:type="spellStart"/>
      <w:r w:rsidRPr="00816702">
        <w:rPr>
          <w:i/>
        </w:rPr>
        <w:t>cons_v</w:t>
      </w:r>
      <w:proofErr w:type="spellEnd"/>
      <w:r w:rsidRPr="00816702">
        <w:rPr>
          <w:rFonts w:eastAsia="Cambria"/>
        </w:rPr>
        <w:t>), purchased (</w:t>
      </w:r>
      <w:proofErr w:type="spellStart"/>
      <w:r w:rsidRPr="00816702">
        <w:rPr>
          <w:i/>
        </w:rPr>
        <w:t>purc_v</w:t>
      </w:r>
      <w:proofErr w:type="spellEnd"/>
      <w:r w:rsidRPr="00816702">
        <w:rPr>
          <w:rFonts w:eastAsia="Cambria"/>
        </w:rPr>
        <w:t>), production (</w:t>
      </w:r>
      <w:proofErr w:type="spellStart"/>
      <w:r w:rsidRPr="00816702">
        <w:rPr>
          <w:i/>
        </w:rPr>
        <w:t>prod_v</w:t>
      </w:r>
      <w:proofErr w:type="spellEnd"/>
      <w:r w:rsidRPr="00816702">
        <w:rPr>
          <w:rFonts w:eastAsia="Cambria"/>
        </w:rPr>
        <w:t>), and gifted (</w:t>
      </w:r>
      <w:proofErr w:type="spellStart"/>
      <w:r w:rsidRPr="00816702">
        <w:rPr>
          <w:i/>
        </w:rPr>
        <w:t>gift_v</w:t>
      </w:r>
      <w:proofErr w:type="spellEnd"/>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 xml:space="preserve">Replace </w:t>
      </w:r>
      <w:proofErr w:type="spellStart"/>
      <w:r w:rsidRPr="00816702">
        <w:t>purc_v</w:t>
      </w:r>
      <w:proofErr w:type="spellEnd"/>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 xml:space="preserve">Replace </w:t>
      </w:r>
      <w:proofErr w:type="spellStart"/>
      <w:r w:rsidRPr="00816702">
        <w:t>prod_v</w:t>
      </w:r>
      <w:proofErr w:type="spellEnd"/>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 xml:space="preserve">Replace </w:t>
      </w:r>
      <w:proofErr w:type="spellStart"/>
      <w:r w:rsidRPr="00816702">
        <w:t>gift_v</w:t>
      </w:r>
      <w:proofErr w:type="spellEnd"/>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proofErr w:type="spellStart"/>
      <w:r w:rsidR="00D64C21">
        <w:rPr>
          <w:rFonts w:ascii="Gill Sans MT" w:eastAsia="Cambria" w:hAnsi="Gill Sans MT" w:cstheme="majorHAnsi"/>
          <w:i/>
          <w:color w:val="auto"/>
        </w:rPr>
        <w:t>prob_unit</w:t>
      </w:r>
      <w:proofErr w:type="spellEnd"/>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t xml:space="preserve">Set </w:t>
      </w:r>
      <w:proofErr w:type="spellStart"/>
      <w:r w:rsidRPr="00605401">
        <w:t>prob_unit</w:t>
      </w:r>
      <w:proofErr w:type="spellEnd"/>
      <w:r w:rsidRPr="00605401">
        <w:t>=1 if (</w:t>
      </w:r>
      <w:proofErr w:type="spellStart"/>
      <w:r w:rsidRPr="00605401">
        <w:t>cons_u</w:t>
      </w:r>
      <w:r>
        <w:t>≠</w:t>
      </w:r>
      <w:r w:rsidRPr="00605401">
        <w:t>purc_u</w:t>
      </w:r>
      <w:proofErr w:type="spellEnd"/>
      <w:r w:rsidRPr="00605401">
        <w:t xml:space="preserve">) </w:t>
      </w:r>
      <w:r>
        <w:t>or (</w:t>
      </w:r>
      <w:proofErr w:type="spellStart"/>
      <w:r>
        <w:t>cons_u≠prod_u</w:t>
      </w:r>
      <w:proofErr w:type="spellEnd"/>
      <w:r>
        <w:t>) or</w:t>
      </w:r>
      <w:r w:rsidRPr="00605401">
        <w:t xml:space="preserve"> (</w:t>
      </w:r>
      <w:proofErr w:type="spellStart"/>
      <w:r w:rsidRPr="00605401">
        <w:t>cons_u</w:t>
      </w:r>
      <w:r>
        <w:t>≠</w:t>
      </w:r>
      <w:r w:rsidRPr="00605401">
        <w:t>gift_u</w:t>
      </w:r>
      <w:proofErr w:type="spellEnd"/>
      <w:r w:rsidRPr="00605401">
        <w:t>)</w:t>
      </w:r>
    </w:p>
    <w:p w14:paraId="4318031D" w14:textId="77777777" w:rsidR="00D64C21" w:rsidRPr="00605401" w:rsidRDefault="00D64C21" w:rsidP="00DF5364">
      <w:pPr>
        <w:pStyle w:val="BodyTextIndent1"/>
      </w:pPr>
      <w:r>
        <w:lastRenderedPageBreak/>
        <w:t xml:space="preserve">If </w:t>
      </w:r>
      <w:proofErr w:type="spellStart"/>
      <w:r>
        <w:t>prob_unit</w:t>
      </w:r>
      <w:proofErr w:type="spellEnd"/>
      <w:r>
        <w:t xml:space="preserve">&gt;0,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proofErr w:type="spellStart"/>
      <w:r w:rsidR="00D64C21" w:rsidRPr="00DF5364">
        <w:rPr>
          <w:rFonts w:ascii="Gill Sans MT" w:hAnsi="Gill Sans MT" w:cstheme="majorHAnsi"/>
          <w:i/>
        </w:rPr>
        <w:t>miss_</w:t>
      </w:r>
      <w:r w:rsidR="00D64C21" w:rsidRPr="0056769F">
        <w:rPr>
          <w:rFonts w:ascii="Gill Sans MT" w:hAnsi="Gill Sans MT" w:cstheme="majorHAnsi"/>
        </w:rPr>
        <w:t>data</w:t>
      </w:r>
      <w:proofErr w:type="spellEnd"/>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 xml:space="preserve">iable (x) of variable list </w:t>
      </w:r>
      <w:proofErr w:type="spellStart"/>
      <w:r>
        <w:t>cons_q</w:t>
      </w:r>
      <w:proofErr w:type="spellEnd"/>
      <w:r>
        <w:t xml:space="preserve"> </w:t>
      </w:r>
      <w:proofErr w:type="spellStart"/>
      <w:r>
        <w:t>purc_q</w:t>
      </w:r>
      <w:proofErr w:type="spellEnd"/>
      <w:r>
        <w:t xml:space="preserve"> </w:t>
      </w:r>
      <w:proofErr w:type="spellStart"/>
      <w:r>
        <w:t>prod_q</w:t>
      </w:r>
      <w:proofErr w:type="spellEnd"/>
      <w:r>
        <w:t xml:space="preserve"> </w:t>
      </w:r>
      <w:proofErr w:type="spellStart"/>
      <w:r>
        <w:t>gift_q</w:t>
      </w:r>
      <w:proofErr w:type="spellEnd"/>
      <w:r>
        <w:t xml:space="preserve"> </w:t>
      </w:r>
      <w:proofErr w:type="spellStart"/>
      <w:r>
        <w:t>purc_v</w:t>
      </w:r>
      <w:proofErr w:type="spellEnd"/>
      <w:r>
        <w:t xml:space="preserve"> </w:t>
      </w:r>
      <w:proofErr w:type="spellStart"/>
      <w:r>
        <w:t>prod_v</w:t>
      </w:r>
      <w:proofErr w:type="spellEnd"/>
      <w:r>
        <w:t xml:space="preserve"> </w:t>
      </w:r>
      <w:proofErr w:type="spellStart"/>
      <w:r>
        <w:t>gift_v</w:t>
      </w:r>
      <w:proofErr w:type="spellEnd"/>
      <w:r>
        <w:t>:</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proofErr w:type="spellStart"/>
      <w:r w:rsidRPr="00605401">
        <w:t>miss_data</w:t>
      </w:r>
      <w:proofErr w:type="spellEnd"/>
      <w:r w:rsidRPr="00605401">
        <w:t>=</w:t>
      </w:r>
      <w:r>
        <w:t>0</w:t>
      </w:r>
    </w:p>
    <w:p w14:paraId="45978618" w14:textId="785728D3" w:rsidR="00D64C21" w:rsidRDefault="00D64C21" w:rsidP="00DF5364">
      <w:pPr>
        <w:pStyle w:val="BodyTextIndent1"/>
      </w:pPr>
      <w:r>
        <w:t xml:space="preserve">Replace </w:t>
      </w:r>
      <w:proofErr w:type="spellStart"/>
      <w:r>
        <w:t>miss_data</w:t>
      </w:r>
      <w:proofErr w:type="spellEnd"/>
      <w:r>
        <w:t xml:space="preserve">=miss_data+1 if </w:t>
      </w:r>
      <w:proofErr w:type="spellStart"/>
      <w:r>
        <w:t>cons_q</w:t>
      </w:r>
      <w:proofErr w:type="spellEnd"/>
      <w:r>
        <w:t>=missing</w:t>
      </w:r>
    </w:p>
    <w:p w14:paraId="610018D7" w14:textId="42C61BC4" w:rsidR="00D64C21" w:rsidRDefault="00D64C21" w:rsidP="00DF5364">
      <w:pPr>
        <w:pStyle w:val="BodyTextIndent1"/>
      </w:pPr>
      <w:r>
        <w:t xml:space="preserve">Replace </w:t>
      </w:r>
      <w:proofErr w:type="spellStart"/>
      <w:r>
        <w:t>miss_data</w:t>
      </w:r>
      <w:proofErr w:type="spellEnd"/>
      <w:r>
        <w:t xml:space="preserve">=miss_data+1 if </w:t>
      </w:r>
      <w:proofErr w:type="spellStart"/>
      <w:r>
        <w:t>purc_q</w:t>
      </w:r>
      <w:proofErr w:type="spellEnd"/>
      <w:r>
        <w:t>=missing</w:t>
      </w:r>
    </w:p>
    <w:p w14:paraId="5BC5CCF1" w14:textId="45240472" w:rsidR="00D64C21" w:rsidRDefault="00D64C21" w:rsidP="00DF5364">
      <w:pPr>
        <w:pStyle w:val="BodyTextIndent1"/>
      </w:pPr>
      <w:r>
        <w:t xml:space="preserve">Replace </w:t>
      </w:r>
      <w:proofErr w:type="spellStart"/>
      <w:r>
        <w:t>miss_data</w:t>
      </w:r>
      <w:proofErr w:type="spellEnd"/>
      <w:r>
        <w:t xml:space="preserve">=miss_data+1 if </w:t>
      </w:r>
      <w:proofErr w:type="spellStart"/>
      <w:r>
        <w:t>prod_q</w:t>
      </w:r>
      <w:proofErr w:type="spellEnd"/>
      <w:r>
        <w:t>=missing</w:t>
      </w:r>
    </w:p>
    <w:p w14:paraId="4E54156A" w14:textId="11CB65E1" w:rsidR="00D64C21" w:rsidRDefault="00D64C21" w:rsidP="00DF5364">
      <w:pPr>
        <w:pStyle w:val="BodyTextIndent1"/>
      </w:pPr>
      <w:r>
        <w:t xml:space="preserve">Replace </w:t>
      </w:r>
      <w:proofErr w:type="spellStart"/>
      <w:r>
        <w:t>miss_data</w:t>
      </w:r>
      <w:proofErr w:type="spellEnd"/>
      <w:r>
        <w:t xml:space="preserve">=miss_data+1 if </w:t>
      </w:r>
      <w:proofErr w:type="spellStart"/>
      <w:r>
        <w:t>gift_q</w:t>
      </w:r>
      <w:proofErr w:type="spellEnd"/>
      <w:r>
        <w:t>=missing</w:t>
      </w:r>
    </w:p>
    <w:p w14:paraId="0AC65183" w14:textId="431021C2" w:rsidR="00D64C21" w:rsidRDefault="00D64C21" w:rsidP="00DF5364">
      <w:pPr>
        <w:pStyle w:val="BodyTextIndent1"/>
      </w:pPr>
      <w:r>
        <w:t xml:space="preserve">Replace </w:t>
      </w:r>
      <w:proofErr w:type="spellStart"/>
      <w:r>
        <w:t>miss_data</w:t>
      </w:r>
      <w:proofErr w:type="spellEnd"/>
      <w:r>
        <w:t xml:space="preserve">=miss_data+1 if </w:t>
      </w:r>
      <w:proofErr w:type="spellStart"/>
      <w:r>
        <w:t>purc_v</w:t>
      </w:r>
      <w:proofErr w:type="spellEnd"/>
      <w:r>
        <w:t>=missing</w:t>
      </w:r>
    </w:p>
    <w:p w14:paraId="7531C56F" w14:textId="5CEBF215" w:rsidR="00D64C21" w:rsidRDefault="00D64C21" w:rsidP="00DF5364">
      <w:pPr>
        <w:pStyle w:val="BodyTextIndent1"/>
      </w:pPr>
      <w:r>
        <w:t xml:space="preserve">Replace </w:t>
      </w:r>
      <w:proofErr w:type="spellStart"/>
      <w:r>
        <w:t>miss_data</w:t>
      </w:r>
      <w:proofErr w:type="spellEnd"/>
      <w:r>
        <w:t xml:space="preserve">=miss_data+1 if </w:t>
      </w:r>
      <w:proofErr w:type="spellStart"/>
      <w:r>
        <w:t>prod_v</w:t>
      </w:r>
      <w:proofErr w:type="spellEnd"/>
      <w:r>
        <w:t>=missing</w:t>
      </w:r>
    </w:p>
    <w:p w14:paraId="11703208" w14:textId="62B2EAF7" w:rsidR="00D64C21" w:rsidRPr="00605401" w:rsidRDefault="00D64C21" w:rsidP="00DF5364">
      <w:pPr>
        <w:pStyle w:val="BodyTextIndent1"/>
      </w:pPr>
      <w:r>
        <w:t xml:space="preserve">Replace </w:t>
      </w:r>
      <w:proofErr w:type="spellStart"/>
      <w:r>
        <w:t>miss_data</w:t>
      </w:r>
      <w:proofErr w:type="spellEnd"/>
      <w:r>
        <w:t xml:space="preserve">=miss_data+1 if </w:t>
      </w:r>
      <w:proofErr w:type="spellStart"/>
      <w:r>
        <w:t>gift_v</w:t>
      </w:r>
      <w:proofErr w:type="spellEnd"/>
      <w:r>
        <w:t>=missing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 xml:space="preserve">if </w:t>
      </w:r>
      <w:proofErr w:type="spellStart"/>
      <w:r w:rsidRPr="00605401">
        <w:t>miss_data</w:t>
      </w:r>
      <w:proofErr w:type="spellEnd"/>
      <w:r w:rsidRPr="00605401">
        <w:t>=7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w:t>
      </w:r>
      <w:proofErr w:type="spellStart"/>
      <w:r w:rsidR="00D64C21">
        <w:rPr>
          <w:rFonts w:ascii="Gill Sans MT" w:eastAsia="Cambria" w:hAnsi="Gill Sans MT" w:cstheme="majorHAnsi"/>
          <w:i/>
          <w:color w:val="auto"/>
        </w:rPr>
        <w:t>cons_q</w:t>
      </w:r>
      <w:proofErr w:type="spellEnd"/>
      <w:r w:rsidR="00D64C21" w:rsidRPr="00816702">
        <w:rPr>
          <w:rFonts w:ascii="Gill Sans MT" w:eastAsia="Cambria" w:hAnsi="Gill Sans MT" w:cstheme="majorHAnsi"/>
          <w:color w:val="auto"/>
        </w:rPr>
        <w:t>=</w:t>
      </w:r>
      <w:proofErr w:type="spellStart"/>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proofErr w:type="spellEnd"/>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5"/>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w:t>
      </w:r>
      <w:proofErr w:type="spellStart"/>
      <w:r>
        <w:t>purc_q+prod_q+gift_q</w:t>
      </w:r>
      <w:proofErr w:type="spellEnd"/>
    </w:p>
    <w:p w14:paraId="0D900040" w14:textId="77777777" w:rsidR="00D64C21" w:rsidRPr="009C7B84" w:rsidRDefault="00D64C21" w:rsidP="009B40D1">
      <w:pPr>
        <w:pStyle w:val="BodyTextIndent1"/>
      </w:pPr>
      <w:r>
        <w:t xml:space="preserve">Compare sumfood1 </w:t>
      </w:r>
      <w:proofErr w:type="spellStart"/>
      <w:r>
        <w:t>cons_q</w:t>
      </w:r>
      <w:proofErr w:type="spellEnd"/>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proofErr w:type="spellStart"/>
      <w:r w:rsidRPr="00816702">
        <w:rPr>
          <w:i/>
        </w:rPr>
        <w:t>cons_q</w:t>
      </w:r>
      <w:proofErr w:type="spellEnd"/>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proofErr w:type="spellStart"/>
      <w:r w:rsidRPr="00816702">
        <w:t>cons_q</w:t>
      </w:r>
      <w:proofErr w:type="spellEnd"/>
      <w:r w:rsidRPr="009C7B84">
        <w:rPr>
          <w:rFonts w:eastAsia="Cambria" w:cstheme="majorHAnsi"/>
        </w:rPr>
        <w:t xml:space="preserve"> if </w:t>
      </w:r>
      <w:proofErr w:type="spellStart"/>
      <w:r w:rsidRPr="009C7B84">
        <w:rPr>
          <w:rFonts w:eastAsia="Cambria" w:cstheme="majorHAnsi"/>
        </w:rPr>
        <w:t>cons_q</w:t>
      </w:r>
      <w:proofErr w:type="spellEnd"/>
      <w:r w:rsidRPr="009C7B84">
        <w:rPr>
          <w:rFonts w:eastAsia="Cambria" w:cstheme="majorHAnsi"/>
        </w:rPr>
        <w:t>&gt;sumfood1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w:t>
      </w:r>
      <w:proofErr w:type="spellStart"/>
      <w:r w:rsidRPr="001707C3">
        <w:t>cons_q</w:t>
      </w:r>
      <w:proofErr w:type="spellEnd"/>
      <w:r w:rsidRPr="001707C3">
        <w:t>=</w:t>
      </w:r>
      <w:proofErr w:type="spellStart"/>
      <w:r w:rsidRPr="001707C3">
        <w:t>purc_q</w:t>
      </w:r>
      <w:proofErr w:type="spellEnd"/>
      <w:r w:rsidRPr="001707C3">
        <w:t xml:space="preserve"> </w:t>
      </w:r>
      <w:r>
        <w:t>and</w:t>
      </w:r>
      <w:r w:rsidRPr="001707C3">
        <w:t xml:space="preserve"> </w:t>
      </w:r>
      <w:proofErr w:type="spellStart"/>
      <w:r w:rsidRPr="001707C3">
        <w:t>cons_u</w:t>
      </w:r>
      <w:proofErr w:type="spellEnd"/>
      <w:r w:rsidRPr="001707C3">
        <w:t>=</w:t>
      </w:r>
      <w:proofErr w:type="spellStart"/>
      <w:r w:rsidRPr="001707C3">
        <w:t>purc_u</w:t>
      </w:r>
      <w:proofErr w:type="spellEnd"/>
      <w:r w:rsidRPr="001707C3">
        <w:t xml:space="preserve"> </w:t>
      </w:r>
    </w:p>
    <w:p w14:paraId="46C7FE1A" w14:textId="77777777" w:rsidR="00D64C21" w:rsidRDefault="00D64C21" w:rsidP="0031163B">
      <w:pPr>
        <w:pStyle w:val="BodyTextIndent1"/>
      </w:pPr>
      <w:r>
        <w:t xml:space="preserve">For each variable (x) in list </w:t>
      </w:r>
      <w:proofErr w:type="spellStart"/>
      <w:r>
        <w:t>prod_q</w:t>
      </w:r>
      <w:proofErr w:type="spellEnd"/>
      <w:r>
        <w:t xml:space="preserve"> </w:t>
      </w:r>
      <w:proofErr w:type="spellStart"/>
      <w:r>
        <w:t>prod_u</w:t>
      </w:r>
      <w:proofErr w:type="spellEnd"/>
      <w:r>
        <w:t xml:space="preserve"> </w:t>
      </w:r>
      <w:proofErr w:type="spellStart"/>
      <w:r>
        <w:t>prod_v</w:t>
      </w:r>
      <w:proofErr w:type="spellEnd"/>
      <w:r>
        <w:t xml:space="preserve"> </w:t>
      </w:r>
      <w:proofErr w:type="spellStart"/>
      <w:r>
        <w:t>gift_q</w:t>
      </w:r>
      <w:proofErr w:type="spellEnd"/>
      <w:r>
        <w:t xml:space="preserve"> </w:t>
      </w:r>
      <w:proofErr w:type="spellStart"/>
      <w:r>
        <w:t>gift_u</w:t>
      </w:r>
      <w:proofErr w:type="spellEnd"/>
      <w:r>
        <w:t xml:space="preserve"> </w:t>
      </w:r>
      <w:proofErr w:type="spellStart"/>
      <w:r>
        <w:t>gift_v</w:t>
      </w:r>
      <w:proofErr w:type="spellEnd"/>
      <w:r>
        <w:t>:</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lastRenderedPageBreak/>
        <w:t xml:space="preserve">Set flag_2=1 if </w:t>
      </w:r>
      <w:proofErr w:type="spellStart"/>
      <w:r w:rsidRPr="000B77F1">
        <w:t>cons_q</w:t>
      </w:r>
      <w:proofErr w:type="spellEnd"/>
      <w:r w:rsidRPr="000B77F1">
        <w:t>=</w:t>
      </w:r>
      <w:proofErr w:type="spellStart"/>
      <w:r w:rsidRPr="000B77F1">
        <w:t>prod_q</w:t>
      </w:r>
      <w:proofErr w:type="spellEnd"/>
      <w:r w:rsidRPr="000B77F1">
        <w:t xml:space="preserve"> and </w:t>
      </w:r>
      <w:proofErr w:type="spellStart"/>
      <w:r w:rsidRPr="000B77F1">
        <w:t>cons_u</w:t>
      </w:r>
      <w:proofErr w:type="spellEnd"/>
      <w:r w:rsidRPr="000B77F1">
        <w:t>=</w:t>
      </w:r>
      <w:proofErr w:type="spellStart"/>
      <w:r w:rsidRPr="000B77F1">
        <w:t>prod_u</w:t>
      </w:r>
      <w:proofErr w:type="spellEnd"/>
    </w:p>
    <w:p w14:paraId="6A864E31" w14:textId="77777777" w:rsidR="00D64C21" w:rsidRDefault="00D64C21" w:rsidP="0031163B">
      <w:pPr>
        <w:pStyle w:val="BodyTextIndent1"/>
      </w:pPr>
      <w:r>
        <w:t xml:space="preserve">For each variable (x) in list </w:t>
      </w:r>
      <w:proofErr w:type="spellStart"/>
      <w:r>
        <w:t>purc_q</w:t>
      </w:r>
      <w:proofErr w:type="spellEnd"/>
      <w:r>
        <w:t xml:space="preserve"> </w:t>
      </w:r>
      <w:proofErr w:type="spellStart"/>
      <w:r>
        <w:t>purc_u</w:t>
      </w:r>
      <w:proofErr w:type="spellEnd"/>
      <w:r>
        <w:t xml:space="preserve"> </w:t>
      </w:r>
      <w:proofErr w:type="spellStart"/>
      <w:r>
        <w:t>purc_v</w:t>
      </w:r>
      <w:proofErr w:type="spellEnd"/>
      <w:r>
        <w:t xml:space="preserve"> </w:t>
      </w:r>
      <w:proofErr w:type="spellStart"/>
      <w:r>
        <w:t>gift_q</w:t>
      </w:r>
      <w:proofErr w:type="spellEnd"/>
      <w:r>
        <w:t xml:space="preserve"> </w:t>
      </w:r>
      <w:proofErr w:type="spellStart"/>
      <w:r>
        <w:t>gift_u</w:t>
      </w:r>
      <w:proofErr w:type="spellEnd"/>
      <w:r>
        <w:t xml:space="preserve"> </w:t>
      </w:r>
      <w:proofErr w:type="spellStart"/>
      <w:r>
        <w:t>gift_v</w:t>
      </w:r>
      <w:proofErr w:type="spellEnd"/>
      <w:r>
        <w:t>:</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w:t>
      </w:r>
      <w:proofErr w:type="spellStart"/>
      <w:r w:rsidRPr="000B77F1">
        <w:t>cons_q</w:t>
      </w:r>
      <w:proofErr w:type="spellEnd"/>
      <w:r w:rsidRPr="000B77F1">
        <w:t>=</w:t>
      </w:r>
      <w:proofErr w:type="spellStart"/>
      <w:r w:rsidRPr="000B77F1">
        <w:t>gift_q</w:t>
      </w:r>
      <w:proofErr w:type="spellEnd"/>
      <w:r w:rsidRPr="000B77F1">
        <w:t xml:space="preserve"> </w:t>
      </w:r>
      <w:r>
        <w:t>and</w:t>
      </w:r>
      <w:r w:rsidRPr="001707C3">
        <w:t xml:space="preserve"> </w:t>
      </w:r>
      <w:proofErr w:type="spellStart"/>
      <w:r w:rsidRPr="001707C3">
        <w:t>cons_u</w:t>
      </w:r>
      <w:proofErr w:type="spellEnd"/>
      <w:r w:rsidRPr="001707C3">
        <w:t>=</w:t>
      </w:r>
      <w:proofErr w:type="spellStart"/>
      <w:r w:rsidRPr="000B77F1">
        <w:t>gift_u</w:t>
      </w:r>
      <w:proofErr w:type="spellEnd"/>
      <w:r w:rsidRPr="000B77F1">
        <w:t xml:space="preserve"> </w:t>
      </w:r>
    </w:p>
    <w:p w14:paraId="52708568" w14:textId="77777777" w:rsidR="00D64C21" w:rsidRDefault="00D64C21" w:rsidP="0031163B">
      <w:pPr>
        <w:pStyle w:val="BodyTextIndent1"/>
      </w:pPr>
      <w:r>
        <w:t xml:space="preserve">For each variable (x) in list </w:t>
      </w:r>
      <w:proofErr w:type="spellStart"/>
      <w:r>
        <w:t>purc_q</w:t>
      </w:r>
      <w:proofErr w:type="spellEnd"/>
      <w:r>
        <w:t xml:space="preserve"> </w:t>
      </w:r>
      <w:proofErr w:type="spellStart"/>
      <w:r>
        <w:t>purc_u</w:t>
      </w:r>
      <w:proofErr w:type="spellEnd"/>
      <w:r>
        <w:t xml:space="preserve"> </w:t>
      </w:r>
      <w:proofErr w:type="spellStart"/>
      <w:r>
        <w:t>purc_v</w:t>
      </w:r>
      <w:proofErr w:type="spellEnd"/>
      <w:r>
        <w:t xml:space="preserve"> </w:t>
      </w:r>
      <w:proofErr w:type="spellStart"/>
      <w:r>
        <w:t>prod_q</w:t>
      </w:r>
      <w:proofErr w:type="spellEnd"/>
      <w:r>
        <w:t xml:space="preserve"> </w:t>
      </w:r>
      <w:proofErr w:type="spellStart"/>
      <w:r>
        <w:t>prod_u</w:t>
      </w:r>
      <w:proofErr w:type="spellEnd"/>
      <w:r>
        <w:t xml:space="preserve"> </w:t>
      </w:r>
      <w:proofErr w:type="spellStart"/>
      <w:r>
        <w:t>prod_v</w:t>
      </w:r>
      <w:proofErr w:type="spellEnd"/>
      <w:r>
        <w:t>:</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w:t>
      </w:r>
      <w:proofErr w:type="spellStart"/>
      <w:r w:rsidRPr="000B77F1">
        <w:t>purc_q+prod_q+gift_q</w:t>
      </w:r>
      <w:proofErr w:type="spellEnd"/>
    </w:p>
    <w:p w14:paraId="11523A7A" w14:textId="77777777" w:rsidR="00D64C21" w:rsidRPr="000B77F1" w:rsidRDefault="00D64C21" w:rsidP="0031163B">
      <w:pPr>
        <w:pStyle w:val="BodyTextIndent1"/>
      </w:pPr>
      <w:r w:rsidRPr="000B77F1">
        <w:t xml:space="preserve">Compare sumfood2 </w:t>
      </w:r>
      <w:proofErr w:type="spellStart"/>
      <w:r w:rsidRPr="000B77F1">
        <w:t>cons_q</w:t>
      </w:r>
      <w:proofErr w:type="spellEnd"/>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 xml:space="preserve">Set flag_4=1 if </w:t>
      </w:r>
      <w:proofErr w:type="spellStart"/>
      <w:r w:rsidRPr="000B77F1">
        <w:t>sumfood≠cons_q</w:t>
      </w:r>
      <w:proofErr w:type="spellEnd"/>
    </w:p>
    <w:p w14:paraId="0B5761D8" w14:textId="77777777" w:rsidR="00D64C21" w:rsidRPr="000B77F1" w:rsidRDefault="00D64C21" w:rsidP="0031163B">
      <w:pPr>
        <w:pStyle w:val="BodyTextIndent1"/>
      </w:pPr>
      <w:r>
        <w:t xml:space="preserve">List </w:t>
      </w:r>
      <w:proofErr w:type="spellStart"/>
      <w:r w:rsidRPr="000B77F1">
        <w:t>hhea</w:t>
      </w:r>
      <w:proofErr w:type="spellEnd"/>
      <w:r w:rsidRPr="000B77F1">
        <w:t xml:space="preserve"> </w:t>
      </w:r>
      <w:proofErr w:type="spellStart"/>
      <w:r w:rsidRPr="000B77F1">
        <w:t>hhnum</w:t>
      </w:r>
      <w:proofErr w:type="spellEnd"/>
      <w:r w:rsidRPr="000B77F1">
        <w:t xml:space="preserve"> </w:t>
      </w:r>
      <w:r>
        <w:t xml:space="preserve">item </w:t>
      </w:r>
      <w:proofErr w:type="spellStart"/>
      <w:r>
        <w:t>cons_q</w:t>
      </w:r>
      <w:proofErr w:type="spellEnd"/>
      <w:r>
        <w:t xml:space="preserve"> </w:t>
      </w:r>
      <w:proofErr w:type="spellStart"/>
      <w:r>
        <w:t>purc_q</w:t>
      </w:r>
      <w:proofErr w:type="spellEnd"/>
      <w:r>
        <w:t xml:space="preserve"> </w:t>
      </w:r>
      <w:proofErr w:type="spellStart"/>
      <w:r>
        <w:t>prod_q</w:t>
      </w:r>
      <w:proofErr w:type="spellEnd"/>
      <w:r>
        <w:t xml:space="preserve"> </w:t>
      </w:r>
      <w:proofErr w:type="spellStart"/>
      <w:r>
        <w:t>gift_q</w:t>
      </w:r>
      <w:proofErr w:type="spellEnd"/>
      <w:r>
        <w:t xml:space="preserve"> </w:t>
      </w:r>
      <w:proofErr w:type="spellStart"/>
      <w:r>
        <w:t>purc_v</w:t>
      </w:r>
      <w:proofErr w:type="spellEnd"/>
      <w:r>
        <w:t xml:space="preserve"> </w:t>
      </w:r>
      <w:proofErr w:type="spellStart"/>
      <w:r>
        <w:t>prod_v</w:t>
      </w:r>
      <w:proofErr w:type="spellEnd"/>
      <w:r>
        <w:t xml:space="preserve"> </w:t>
      </w:r>
      <w:proofErr w:type="spellStart"/>
      <w:r>
        <w:t>gift_v</w:t>
      </w:r>
      <w:proofErr w:type="spellEnd"/>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proofErr w:type="spellStart"/>
      <w:r w:rsidR="00D64C21" w:rsidRPr="00816702">
        <w:rPr>
          <w:i/>
        </w:rPr>
        <w:t>unitprice_item</w:t>
      </w:r>
      <w:proofErr w:type="spellEnd"/>
      <w:r w:rsidR="00D64C21" w:rsidRPr="00816702">
        <w:t>) for each food item.</w:t>
      </w:r>
    </w:p>
    <w:p w14:paraId="69224C35" w14:textId="77777777" w:rsidR="00824B43" w:rsidRDefault="00BF48FE" w:rsidP="00824B43">
      <w:pPr>
        <w:pStyle w:val="BodyText"/>
      </w:pPr>
      <w:r w:rsidRPr="00BF48FE">
        <w:rPr>
          <w:rFonts w:eastAsia="Cambria" w:cstheme="majorHAnsi"/>
          <w:b/>
          <w:color w:val="auto"/>
        </w:rPr>
        <w:t xml:space="preserve">Step </w:t>
      </w:r>
      <w:r w:rsidR="0031163B" w:rsidRPr="00BF48FE">
        <w:rPr>
          <w:b/>
        </w:rPr>
        <w:t>2a.</w:t>
      </w:r>
      <w:r w:rsidR="0031163B">
        <w:t xml:space="preserve"> </w:t>
      </w:r>
      <w:r w:rsidR="00824B43" w:rsidRPr="000F5A86">
        <w:t>Convert all units to one chosen standardized unit for each item</w:t>
      </w:r>
      <w:r w:rsidR="00824B43">
        <w:t xml:space="preserve"> across all households. For example, convert the units for all liquids into liters, all solid foods eaten in large quantities into kilograms, and all solid foods eaten in small quantities </w:t>
      </w:r>
      <w:proofErr w:type="spellStart"/>
      <w:r w:rsidR="00824B43">
        <w:t>tinto</w:t>
      </w:r>
      <w:proofErr w:type="spellEnd"/>
      <w:r w:rsidR="00824B43">
        <w:t xml:space="preserve"> grams. Use the unit conversion table created for the ZOI Survey to convert non-standard units (for example, heaps, buckets, and bunches) into standard units. NOTE: There is no syntax for this step because it will vary from survey to survey.</w:t>
      </w:r>
    </w:p>
    <w:p w14:paraId="725F895E" w14:textId="63D2831D" w:rsidR="00D64C21" w:rsidRDefault="00824B43" w:rsidP="00824B43">
      <w:pPr>
        <w:pStyle w:val="BodyText"/>
      </w:pPr>
      <w:r>
        <w:rPr>
          <w:b/>
          <w:bCs/>
        </w:rPr>
        <w:t xml:space="preserve">Step 2b.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 xml:space="preserve">Set </w:t>
      </w:r>
      <w:proofErr w:type="spellStart"/>
      <w:r w:rsidRPr="00816702">
        <w:t>unitprice_item</w:t>
      </w:r>
      <w:proofErr w:type="spellEnd"/>
      <w:r>
        <w:t>=missing</w:t>
      </w:r>
    </w:p>
    <w:p w14:paraId="2622E9F5" w14:textId="766DFFCF" w:rsidR="00D64C21" w:rsidRDefault="00D64C21" w:rsidP="0031163B">
      <w:pPr>
        <w:pStyle w:val="BodyTextIndent1"/>
        <w:rPr>
          <w:rFonts w:eastAsia="Cambria" w:cstheme="majorHAnsi"/>
        </w:rPr>
      </w:pPr>
      <w:r>
        <w:t xml:space="preserve">Replace </w:t>
      </w:r>
      <w:proofErr w:type="spellStart"/>
      <w:r>
        <w:t>unitprice_item</w:t>
      </w:r>
      <w:proofErr w:type="spellEnd"/>
      <w:r w:rsidRPr="00816702">
        <w:t>= (</w:t>
      </w:r>
      <w:proofErr w:type="spellStart"/>
      <w:r w:rsidR="002275FA">
        <w:rPr>
          <w:rFonts w:eastAsia="Cambria" w:cstheme="majorHAnsi"/>
        </w:rPr>
        <w:t>purc_v÷</w:t>
      </w:r>
      <w:r w:rsidRPr="00816702">
        <w:rPr>
          <w:rFonts w:eastAsia="Cambria" w:cstheme="majorHAnsi"/>
        </w:rPr>
        <w:t>purc_q</w:t>
      </w:r>
      <w:proofErr w:type="spellEnd"/>
      <w:r w:rsidRPr="00816702">
        <w:t>) if (</w:t>
      </w:r>
      <w:proofErr w:type="spellStart"/>
      <w:r w:rsidRPr="00816702">
        <w:rPr>
          <w:rFonts w:eastAsia="Cambria" w:cstheme="majorHAnsi"/>
        </w:rPr>
        <w:t>purc_v</w:t>
      </w:r>
      <w:proofErr w:type="spellEnd"/>
      <w:r w:rsidR="002275FA">
        <w:t>&gt;</w:t>
      </w:r>
      <w:r w:rsidRPr="00816702">
        <w:t xml:space="preserve">0 </w:t>
      </w:r>
      <w:r w:rsidRPr="00816702">
        <w:rPr>
          <w:rFonts w:eastAsia="Cambria" w:cstheme="majorHAnsi"/>
        </w:rPr>
        <w:t xml:space="preserve">and </w:t>
      </w:r>
      <w:proofErr w:type="spellStart"/>
      <w:r w:rsidRPr="00816702">
        <w:rPr>
          <w:rFonts w:eastAsia="Cambria" w:cstheme="majorHAnsi"/>
        </w:rPr>
        <w:t>purc_q</w:t>
      </w:r>
      <w:proofErr w:type="spellEnd"/>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32F87C35"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c</w:t>
      </w:r>
      <w:r w:rsidR="0031163B" w:rsidRPr="00BF48FE">
        <w:rPr>
          <w:b/>
        </w:rPr>
        <w:t>.</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 xml:space="preserve">Replace </w:t>
      </w:r>
      <w:proofErr w:type="spellStart"/>
      <w:r>
        <w:t>unitprice_item</w:t>
      </w:r>
      <w:proofErr w:type="spellEnd"/>
      <w:r>
        <w:t>=</w:t>
      </w:r>
      <w:r w:rsidR="00D64C21" w:rsidRPr="00816702">
        <w:t>(</w:t>
      </w:r>
      <w:proofErr w:type="spellStart"/>
      <w:r>
        <w:rPr>
          <w:rFonts w:eastAsia="Cambria" w:cstheme="majorHAnsi"/>
        </w:rPr>
        <w:t>prod_v÷</w:t>
      </w:r>
      <w:r w:rsidR="00D64C21" w:rsidRPr="00816702">
        <w:rPr>
          <w:rFonts w:eastAsia="Cambria" w:cstheme="majorHAnsi"/>
        </w:rPr>
        <w:t>prod_q</w:t>
      </w:r>
      <w:proofErr w:type="spellEnd"/>
      <w:r>
        <w:t xml:space="preserve">) if </w:t>
      </w:r>
      <w:proofErr w:type="spellStart"/>
      <w:r>
        <w:t>unitprice_item</w:t>
      </w:r>
      <w:proofErr w:type="spellEnd"/>
      <w:r>
        <w:t>=</w:t>
      </w:r>
      <w:r w:rsidR="00D64C21" w:rsidRPr="00816702">
        <w:t xml:space="preserve">missing </w:t>
      </w:r>
      <w:r w:rsidR="00D64C21" w:rsidRPr="00816702">
        <w:rPr>
          <w:rFonts w:eastAsia="Cambria" w:cstheme="majorHAnsi"/>
        </w:rPr>
        <w:t>and (</w:t>
      </w:r>
      <w:proofErr w:type="spellStart"/>
      <w:r w:rsidR="00D64C21" w:rsidRPr="00816702">
        <w:rPr>
          <w:rFonts w:eastAsia="Cambria" w:cstheme="majorHAnsi"/>
        </w:rPr>
        <w:t>prod_v</w:t>
      </w:r>
      <w:proofErr w:type="spellEnd"/>
      <w:r>
        <w:t>&gt;</w:t>
      </w:r>
      <w:r w:rsidR="00D64C21" w:rsidRPr="00816702">
        <w:t xml:space="preserve">0 </w:t>
      </w:r>
      <w:r>
        <w:rPr>
          <w:rFonts w:eastAsia="Cambria" w:cstheme="majorHAnsi"/>
        </w:rPr>
        <w:t xml:space="preserve">and </w:t>
      </w:r>
      <w:proofErr w:type="spellStart"/>
      <w:r>
        <w:rPr>
          <w:rFonts w:eastAsia="Cambria" w:cstheme="majorHAnsi"/>
        </w:rPr>
        <w:t>prod_q</w:t>
      </w:r>
      <w:proofErr w:type="spellEnd"/>
      <w:r>
        <w:rPr>
          <w:rFonts w:eastAsia="Cambria" w:cstheme="majorHAnsi"/>
        </w:rPr>
        <w:t>&gt;</w:t>
      </w:r>
      <w:r w:rsidR="00D64C21" w:rsidRPr="00816702">
        <w:t>0</w:t>
      </w:r>
      <w:r w:rsidR="00D64C21" w:rsidRPr="00816702">
        <w:rPr>
          <w:rFonts w:eastAsia="Cambria" w:cstheme="majorHAnsi"/>
        </w:rPr>
        <w:t>)</w:t>
      </w:r>
    </w:p>
    <w:p w14:paraId="3C468727" w14:textId="01C1DAB2" w:rsidR="00D64C21" w:rsidRPr="0031163B" w:rsidRDefault="00BF48FE" w:rsidP="0031163B">
      <w:pPr>
        <w:pStyle w:val="BodyText"/>
      </w:pPr>
      <w:r w:rsidRPr="00BF48FE">
        <w:rPr>
          <w:rFonts w:eastAsia="Cambria" w:cstheme="majorHAnsi"/>
          <w:b/>
          <w:color w:val="auto"/>
        </w:rPr>
        <w:t xml:space="preserve">Step </w:t>
      </w:r>
      <w:r w:rsidR="0031163B" w:rsidRPr="00BF48FE">
        <w:rPr>
          <w:b/>
        </w:rPr>
        <w:t>2</w:t>
      </w:r>
      <w:r w:rsidR="00824B43">
        <w:rPr>
          <w:b/>
        </w:rPr>
        <w:t>d</w:t>
      </w:r>
      <w:r w:rsidR="0031163B" w:rsidRPr="00BF48FE">
        <w:rPr>
          <w:b/>
        </w:rPr>
        <w:t>.</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lastRenderedPageBreak/>
        <w:t xml:space="preserve">Replace </w:t>
      </w:r>
      <w:proofErr w:type="spellStart"/>
      <w:r>
        <w:t>unitprice_item</w:t>
      </w:r>
      <w:proofErr w:type="spellEnd"/>
      <w:r>
        <w:t>=</w:t>
      </w:r>
      <w:r w:rsidR="00D64C21" w:rsidRPr="00816702">
        <w:t>(</w:t>
      </w:r>
      <w:proofErr w:type="spellStart"/>
      <w:r>
        <w:rPr>
          <w:rFonts w:eastAsia="Cambria" w:cstheme="majorHAnsi"/>
        </w:rPr>
        <w:t>gift_v÷</w:t>
      </w:r>
      <w:r w:rsidR="00D64C21" w:rsidRPr="00816702">
        <w:rPr>
          <w:rFonts w:eastAsia="Cambria" w:cstheme="majorHAnsi"/>
        </w:rPr>
        <w:t>gift_q</w:t>
      </w:r>
      <w:proofErr w:type="spellEnd"/>
      <w:r>
        <w:t xml:space="preserve">) if </w:t>
      </w:r>
      <w:proofErr w:type="spellStart"/>
      <w:r>
        <w:t>unitprice_item</w:t>
      </w:r>
      <w:proofErr w:type="spellEnd"/>
      <w:r>
        <w:t>=</w:t>
      </w:r>
      <w:r w:rsidR="00D64C21" w:rsidRPr="00816702">
        <w:t xml:space="preserve">missing </w:t>
      </w:r>
      <w:r w:rsidR="00D64C21" w:rsidRPr="00816702">
        <w:rPr>
          <w:rFonts w:eastAsia="Cambria" w:cstheme="majorHAnsi"/>
        </w:rPr>
        <w:t>and (</w:t>
      </w:r>
      <w:proofErr w:type="spellStart"/>
      <w:r w:rsidR="00D64C21" w:rsidRPr="00816702">
        <w:rPr>
          <w:rFonts w:eastAsia="Cambria" w:cstheme="majorHAnsi"/>
        </w:rPr>
        <w:t>gift_v</w:t>
      </w:r>
      <w:proofErr w:type="spellEnd"/>
      <w:r>
        <w:t>&gt;</w:t>
      </w:r>
      <w:r w:rsidR="00D64C21" w:rsidRPr="00816702">
        <w:t xml:space="preserve">0 </w:t>
      </w:r>
      <w:r>
        <w:rPr>
          <w:rFonts w:eastAsia="Cambria" w:cstheme="majorHAnsi"/>
        </w:rPr>
        <w:t xml:space="preserve">and </w:t>
      </w:r>
      <w:proofErr w:type="spellStart"/>
      <w:r>
        <w:rPr>
          <w:rFonts w:eastAsia="Cambria" w:cstheme="majorHAnsi"/>
        </w:rPr>
        <w:t>gift_q</w:t>
      </w:r>
      <w:proofErr w:type="spellEnd"/>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proofErr w:type="spellStart"/>
      <w:r w:rsidR="00D64C21" w:rsidRPr="00305A5C">
        <w:rPr>
          <w:i/>
        </w:rPr>
        <w:t>hhea</w:t>
      </w:r>
      <w:proofErr w:type="spellEnd"/>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 xml:space="preserve">Set </w:t>
      </w:r>
      <w:proofErr w:type="spellStart"/>
      <w:r>
        <w:t>mean_unitprice_item</w:t>
      </w:r>
      <w:proofErr w:type="spellEnd"/>
      <w:r>
        <w:t>=</w:t>
      </w:r>
      <w:r w:rsidR="00D64C21" w:rsidRPr="00816702">
        <w:t>mean(</w:t>
      </w:r>
      <w:proofErr w:type="spellStart"/>
      <w:r w:rsidR="00D64C21" w:rsidRPr="00816702">
        <w:t>unitprice_item</w:t>
      </w:r>
      <w:proofErr w:type="spellEnd"/>
      <w:r w:rsidR="00D64C21" w:rsidRPr="00816702">
        <w:t>), by(</w:t>
      </w:r>
      <w:proofErr w:type="spellStart"/>
      <w:r w:rsidR="00D64C21" w:rsidRPr="00816702">
        <w:t>hhea</w:t>
      </w:r>
      <w:proofErr w:type="spellEnd"/>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 xml:space="preserve">Set </w:t>
      </w:r>
      <w:proofErr w:type="spellStart"/>
      <w:r>
        <w:t>sd_unitprice_item</w:t>
      </w:r>
      <w:proofErr w:type="spellEnd"/>
      <w:r>
        <w:t>=</w:t>
      </w:r>
      <w:r w:rsidR="00D64C21" w:rsidRPr="00816702">
        <w:t>standard deviation(</w:t>
      </w:r>
      <w:proofErr w:type="spellStart"/>
      <w:r w:rsidR="00D64C21" w:rsidRPr="00816702">
        <w:t>unitprice_item</w:t>
      </w:r>
      <w:proofErr w:type="spellEnd"/>
      <w:r w:rsidR="00D64C21" w:rsidRPr="00816702">
        <w:t>), by(</w:t>
      </w:r>
      <w:proofErr w:type="spellStart"/>
      <w:r w:rsidR="00D64C21" w:rsidRPr="00816702">
        <w:t>hhea</w:t>
      </w:r>
      <w:proofErr w:type="spellEnd"/>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proofErr w:type="spellStart"/>
      <w:r w:rsidR="00D64C21" w:rsidRPr="0056769F">
        <w:rPr>
          <w:i/>
        </w:rPr>
        <w:t>unitprice_item</w:t>
      </w:r>
      <w:proofErr w:type="spellEnd"/>
      <w:r w:rsidR="00D64C21" w:rsidRPr="00FE35AD">
        <w:t xml:space="preserve"> outlier values (</w:t>
      </w:r>
      <w:proofErr w:type="spellStart"/>
      <w:r w:rsidR="00D64C21" w:rsidRPr="0056769F">
        <w:rPr>
          <w:i/>
        </w:rPr>
        <w:t>out_</w:t>
      </w:r>
      <w:r w:rsidR="00D64C21">
        <w:rPr>
          <w:i/>
        </w:rPr>
        <w:t>unitprice_item</w:t>
      </w:r>
      <w:proofErr w:type="spellEnd"/>
      <w:r w:rsidR="00D64C21" w:rsidRPr="00FE35AD">
        <w:t>).</w:t>
      </w:r>
      <w:r w:rsidR="00D64C21" w:rsidRPr="00FE35AD">
        <w:tab/>
      </w:r>
    </w:p>
    <w:p w14:paraId="576C31EF" w14:textId="5013D2B5" w:rsidR="00D64C21" w:rsidRPr="00816702" w:rsidRDefault="00D64C21" w:rsidP="00135CDA">
      <w:pPr>
        <w:pStyle w:val="BodyTextIndent1"/>
      </w:pPr>
      <w:r w:rsidRPr="00816702">
        <w:t xml:space="preserve">Set </w:t>
      </w:r>
      <w:proofErr w:type="spellStart"/>
      <w:r w:rsidRPr="00816702">
        <w:t>out_unitprice_item</w:t>
      </w:r>
      <w:proofErr w:type="spellEnd"/>
      <w:r w:rsidRPr="00816702">
        <w:t>=0</w:t>
      </w:r>
    </w:p>
    <w:p w14:paraId="6CC47497" w14:textId="58F5F415" w:rsidR="00D64C21" w:rsidRPr="00816702" w:rsidRDefault="00D64C21" w:rsidP="00135CDA">
      <w:pPr>
        <w:pStyle w:val="BodyTextIndent1"/>
      </w:pPr>
      <w:r>
        <w:t xml:space="preserve">Replace </w:t>
      </w:r>
      <w:proofErr w:type="spellStart"/>
      <w:r>
        <w:t>out_unitprice_item</w:t>
      </w:r>
      <w:proofErr w:type="spellEnd"/>
      <w:r>
        <w:t>=</w:t>
      </w:r>
      <w:r w:rsidR="002275FA">
        <w:t xml:space="preserve">1 if </w:t>
      </w:r>
      <w:proofErr w:type="spellStart"/>
      <w:r w:rsidR="002275FA">
        <w:t>unitprice_item</w:t>
      </w:r>
      <w:proofErr w:type="spellEnd"/>
      <w:r w:rsidR="002275FA">
        <w:t>&lt;(</w:t>
      </w:r>
      <w:proofErr w:type="spellStart"/>
      <w:r w:rsidR="002275FA">
        <w:t>mean_unitprice_item</w:t>
      </w:r>
      <w:proofErr w:type="spellEnd"/>
      <w:r w:rsidR="002275FA">
        <w:t>-(3*</w:t>
      </w:r>
      <w:proofErr w:type="spellStart"/>
      <w:r w:rsidRPr="00816702">
        <w:t>sd_unitprice_item</w:t>
      </w:r>
      <w:proofErr w:type="spellEnd"/>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 xml:space="preserve">Replace </w:t>
      </w:r>
      <w:proofErr w:type="spellStart"/>
      <w:r w:rsidRPr="00816702">
        <w:t>out_uni</w:t>
      </w:r>
      <w:r w:rsidR="002275FA">
        <w:t>tprice_item</w:t>
      </w:r>
      <w:proofErr w:type="spellEnd"/>
      <w:r w:rsidR="002275FA">
        <w:t xml:space="preserve">=2 if </w:t>
      </w:r>
      <w:proofErr w:type="spellStart"/>
      <w:r w:rsidR="002275FA">
        <w:t>unitprice_item</w:t>
      </w:r>
      <w:proofErr w:type="spellEnd"/>
      <w:r w:rsidR="002275FA">
        <w:t>&gt;(</w:t>
      </w:r>
      <w:proofErr w:type="spellStart"/>
      <w:r w:rsidR="002275FA">
        <w:t>mean_unitprice_item</w:t>
      </w:r>
      <w:proofErr w:type="spellEnd"/>
      <w:r w:rsidR="002275FA">
        <w:t>+(3*</w:t>
      </w:r>
      <w:proofErr w:type="spellStart"/>
      <w:r w:rsidRPr="00816702">
        <w:t>sd_unitprice_item</w:t>
      </w:r>
      <w:proofErr w:type="spellEnd"/>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 xml:space="preserve">Tabulate </w:t>
      </w:r>
      <w:proofErr w:type="spellStart"/>
      <w:r>
        <w:t>unitprice</w:t>
      </w:r>
      <w:proofErr w:type="spellEnd"/>
      <w:r>
        <w:t xml:space="preserve"> if </w:t>
      </w:r>
      <w:proofErr w:type="spellStart"/>
      <w:r>
        <w:t>out_unitprice_item</w:t>
      </w:r>
      <w:proofErr w:type="spellEnd"/>
      <w:r>
        <w:t>&gt;0</w:t>
      </w:r>
    </w:p>
    <w:p w14:paraId="5FDCE8E2" w14:textId="588FDB74" w:rsidR="00D64C21" w:rsidRPr="00816702" w:rsidRDefault="00D64C21" w:rsidP="00135CDA">
      <w:pPr>
        <w:pStyle w:val="BodyTextIndent1"/>
      </w:pPr>
      <w:r>
        <w:t xml:space="preserve">Replace </w:t>
      </w:r>
      <w:proofErr w:type="spellStart"/>
      <w:r>
        <w:t>out_unitprice_item</w:t>
      </w:r>
      <w:proofErr w:type="spellEnd"/>
      <w:r>
        <w:t>=0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 xml:space="preserve">Replace </w:t>
      </w:r>
      <w:proofErr w:type="spellStart"/>
      <w:r>
        <w:t>unitprice_item</w:t>
      </w:r>
      <w:proofErr w:type="spellEnd"/>
      <w:r w:rsidRPr="00816702">
        <w:t xml:space="preserve">=missing if </w:t>
      </w:r>
      <w:proofErr w:type="spellStart"/>
      <w:r w:rsidRPr="00816702">
        <w:t>out_unitprice_item</w:t>
      </w:r>
      <w:proofErr w:type="spellEnd"/>
      <w:r w:rsidRPr="00816702">
        <w:t>&gt;0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proofErr w:type="spellStart"/>
      <w:r w:rsidR="00D64C21" w:rsidRPr="00816702">
        <w:rPr>
          <w:i/>
        </w:rPr>
        <w:t>med_unitprice_item</w:t>
      </w:r>
      <w:proofErr w:type="spellEnd"/>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 xml:space="preserve">Set </w:t>
      </w:r>
      <w:proofErr w:type="spellStart"/>
      <w:r w:rsidRPr="00816702">
        <w:t>med_</w:t>
      </w:r>
      <w:r>
        <w:t>unitprice</w:t>
      </w:r>
      <w:r w:rsidRPr="00816702">
        <w:t>_item</w:t>
      </w:r>
      <w:proofErr w:type="spellEnd"/>
      <w:r w:rsidRPr="00816702">
        <w:t>=</w:t>
      </w:r>
      <w:r>
        <w:t>missing</w:t>
      </w:r>
    </w:p>
    <w:p w14:paraId="4B78F437" w14:textId="77777777" w:rsidR="00D64C21" w:rsidRPr="00CD028C" w:rsidRDefault="00D64C21" w:rsidP="00135CDA">
      <w:pPr>
        <w:pStyle w:val="BodyTextIndent1"/>
      </w:pPr>
      <w:r>
        <w:t xml:space="preserve">Replace </w:t>
      </w:r>
      <w:proofErr w:type="spellStart"/>
      <w:r>
        <w:t>med_unitprice_item</w:t>
      </w:r>
      <w:proofErr w:type="spellEnd"/>
      <w:r>
        <w:t>=median(</w:t>
      </w:r>
      <w:proofErr w:type="spellStart"/>
      <w:r>
        <w:t>unitprice_item</w:t>
      </w:r>
      <w:proofErr w:type="spellEnd"/>
      <w:r>
        <w:t>), by(</w:t>
      </w:r>
      <w:proofErr w:type="spellStart"/>
      <w:r>
        <w:t>hhea</w:t>
      </w:r>
      <w:proofErr w:type="spellEnd"/>
      <w:r>
        <w:t xml:space="preserve">) if number of cases≥5 in </w:t>
      </w:r>
      <w:proofErr w:type="spellStart"/>
      <w:r>
        <w:t>hhea</w:t>
      </w:r>
      <w:proofErr w:type="spellEnd"/>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 xml:space="preserve">Replace </w:t>
      </w:r>
      <w:proofErr w:type="spellStart"/>
      <w:r>
        <w:t>med_unitprice_item</w:t>
      </w:r>
      <w:proofErr w:type="spellEnd"/>
      <w:r>
        <w:t>=median(</w:t>
      </w:r>
      <w:proofErr w:type="spellStart"/>
      <w:r>
        <w:t>unitprice_item</w:t>
      </w:r>
      <w:proofErr w:type="spellEnd"/>
      <w:r>
        <w:t xml:space="preserve">), by(a05) if number of cases&lt;5 in </w:t>
      </w:r>
      <w:proofErr w:type="spellStart"/>
      <w:r>
        <w:t>hhea</w:t>
      </w:r>
      <w:proofErr w:type="spellEnd"/>
      <w:r>
        <w:t xml:space="preserve"> and ≥5 in a05</w:t>
      </w:r>
    </w:p>
    <w:p w14:paraId="62EC3B13" w14:textId="77777777" w:rsidR="00D64C21" w:rsidRPr="00CD028C" w:rsidRDefault="00D64C21" w:rsidP="00135CDA">
      <w:pPr>
        <w:pStyle w:val="BodyTextIndent1"/>
      </w:pPr>
      <w:r>
        <w:t xml:space="preserve">Replace </w:t>
      </w:r>
      <w:proofErr w:type="spellStart"/>
      <w:r>
        <w:t>med_unitprice_item</w:t>
      </w:r>
      <w:proofErr w:type="spellEnd"/>
      <w:r>
        <w:t>=median(</w:t>
      </w:r>
      <w:proofErr w:type="spellStart"/>
      <w:r>
        <w:t>unitprice_item</w:t>
      </w:r>
      <w:proofErr w:type="spellEnd"/>
      <w:r>
        <w:t xml:space="preserve">)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 xml:space="preserve">Replace </w:t>
      </w:r>
      <w:proofErr w:type="spellStart"/>
      <w:r>
        <w:t>unitprice_item</w:t>
      </w:r>
      <w:proofErr w:type="spellEnd"/>
      <w:r>
        <w:t>=</w:t>
      </w:r>
      <w:proofErr w:type="spellStart"/>
      <w:r w:rsidR="00D64C21" w:rsidRPr="00816702">
        <w:t>med_unitp</w:t>
      </w:r>
      <w:r>
        <w:t>rice_item</w:t>
      </w:r>
      <w:proofErr w:type="spellEnd"/>
      <w:r>
        <w:t xml:space="preserve"> if </w:t>
      </w:r>
      <w:proofErr w:type="spellStart"/>
      <w:r>
        <w:t>out_unitprice_item</w:t>
      </w:r>
      <w:proofErr w:type="spellEnd"/>
      <w:r>
        <w:t>&gt;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 xml:space="preserve">List item </w:t>
      </w:r>
      <w:proofErr w:type="spellStart"/>
      <w:r>
        <w:t>unitprice_item</w:t>
      </w:r>
      <w:proofErr w:type="spellEnd"/>
      <w:r>
        <w:t xml:space="preserve"> if number of cases&lt;5 ZOI</w:t>
      </w:r>
      <w:r>
        <w:rPr>
          <w:rStyle w:val="FootnoteReference"/>
          <w:rFonts w:eastAsia="Cambria" w:cstheme="majorHAnsi"/>
          <w:i w:val="0"/>
        </w:rPr>
        <w:footnoteReference w:id="46"/>
      </w:r>
      <w:r>
        <w:t xml:space="preserve"> </w:t>
      </w:r>
    </w:p>
    <w:p w14:paraId="6D8B0E01" w14:textId="77777777" w:rsidR="00D64C21" w:rsidRDefault="00D64C21" w:rsidP="00135CDA">
      <w:pPr>
        <w:pStyle w:val="BodyTextIndent1"/>
      </w:pPr>
      <w:r>
        <w:t xml:space="preserve">Replace </w:t>
      </w:r>
      <w:proofErr w:type="spellStart"/>
      <w:r>
        <w:t>unitprice_item</w:t>
      </w:r>
      <w:proofErr w:type="spellEnd"/>
      <w:r>
        <w:t>=missing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w:t>
      </w:r>
      <w:proofErr w:type="spellStart"/>
      <w:r w:rsidRPr="00816702">
        <w:rPr>
          <w:rFonts w:eastAsia="Cambria"/>
          <w:i/>
        </w:rPr>
        <w:t>totfood_item</w:t>
      </w:r>
      <w:proofErr w:type="spellEnd"/>
      <w:r w:rsidRPr="00816702">
        <w:rPr>
          <w:rFonts w:eastAsia="Cambria"/>
          <w:i/>
        </w:rPr>
        <w:t xml:space="preserve">).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 xml:space="preserve">Set </w:t>
      </w:r>
      <w:proofErr w:type="spellStart"/>
      <w:r>
        <w:t>totfood_item</w:t>
      </w:r>
      <w:proofErr w:type="spellEnd"/>
      <w:r w:rsidR="00D64C21" w:rsidRPr="00816702">
        <w:t>=</w:t>
      </w:r>
      <w:r w:rsidR="00D64C21">
        <w:t>missing</w:t>
      </w:r>
    </w:p>
    <w:p w14:paraId="0690A65E" w14:textId="3EB2D967" w:rsidR="00D64C21" w:rsidRDefault="00D64C21" w:rsidP="00135CDA">
      <w:pPr>
        <w:pStyle w:val="BodyTextIndent1"/>
      </w:pPr>
      <w:r>
        <w:t xml:space="preserve">Replace </w:t>
      </w:r>
      <w:proofErr w:type="spellStart"/>
      <w:r>
        <w:t>totfood_item</w:t>
      </w:r>
      <w:proofErr w:type="spellEnd"/>
      <w:r>
        <w:t>=</w:t>
      </w:r>
      <w:proofErr w:type="spellStart"/>
      <w:r w:rsidRPr="00816702">
        <w:t>unitprice_item</w:t>
      </w:r>
      <w:proofErr w:type="spellEnd"/>
      <w:r w:rsidR="002275FA">
        <w:t>*</w:t>
      </w:r>
      <w:proofErr w:type="spellStart"/>
      <w:r w:rsidRPr="00816702">
        <w:t>cons_q</w:t>
      </w:r>
      <w:proofErr w:type="spellEnd"/>
      <w:r w:rsidRPr="00816702">
        <w:t>,</w:t>
      </w:r>
      <w:r w:rsidR="002275FA">
        <w:t xml:space="preserve"> if (</w:t>
      </w:r>
      <w:proofErr w:type="spellStart"/>
      <w:r w:rsidR="002275FA">
        <w:t>purc_v</w:t>
      </w:r>
      <w:proofErr w:type="spellEnd"/>
      <w:r w:rsidR="002275FA">
        <w:t xml:space="preserve">&gt;0 and </w:t>
      </w:r>
      <w:proofErr w:type="spellStart"/>
      <w:r w:rsidR="002275FA">
        <w:t>purc_q</w:t>
      </w:r>
      <w:proofErr w:type="spellEnd"/>
      <w:r w:rsidR="002275FA">
        <w:t>&gt;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 xml:space="preserve">Replace </w:t>
      </w:r>
      <w:proofErr w:type="spellStart"/>
      <w:r w:rsidRPr="00816702">
        <w:t>totfood_item</w:t>
      </w:r>
      <w:proofErr w:type="spellEnd"/>
      <w:r w:rsidRPr="00816702">
        <w:t>=</w:t>
      </w:r>
      <w:proofErr w:type="spellStart"/>
      <w:r w:rsidRPr="00816702">
        <w:t>purc_v</w:t>
      </w:r>
      <w:proofErr w:type="spellEnd"/>
      <w:r w:rsidRPr="00816702">
        <w:t xml:space="preserve"> if </w:t>
      </w:r>
      <w:proofErr w:type="spellStart"/>
      <w:r w:rsidRPr="00816702">
        <w:t>purc_v</w:t>
      </w:r>
      <w:proofErr w:type="spellEnd"/>
      <w:r w:rsidRPr="00816702">
        <w:t>&gt;0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lastRenderedPageBreak/>
        <w:t xml:space="preserve">Replace </w:t>
      </w:r>
      <w:proofErr w:type="spellStart"/>
      <w:r>
        <w:t>totfood_item</w:t>
      </w:r>
      <w:proofErr w:type="spellEnd"/>
      <w:r>
        <w:t>=</w:t>
      </w:r>
      <w:r w:rsidR="00D64C21" w:rsidRPr="00816702">
        <w:t>(</w:t>
      </w:r>
      <w:proofErr w:type="spellStart"/>
      <w:r w:rsidR="00D64C21" w:rsidRPr="00816702">
        <w:rPr>
          <w:color w:val="auto"/>
        </w:rPr>
        <w:t>unitprice_item</w:t>
      </w:r>
      <w:proofErr w:type="spellEnd"/>
      <w:r>
        <w:t>*</w:t>
      </w:r>
      <w:proofErr w:type="spellStart"/>
      <w:r>
        <w:t>cons_q</w:t>
      </w:r>
      <w:proofErr w:type="spellEnd"/>
      <w:r>
        <w:t>), if (</w:t>
      </w:r>
      <w:proofErr w:type="spellStart"/>
      <w:r>
        <w:t>prod_q</w:t>
      </w:r>
      <w:proofErr w:type="spellEnd"/>
      <w:r>
        <w:t xml:space="preserve">&gt;0 and </w:t>
      </w:r>
      <w:proofErr w:type="spellStart"/>
      <w:r>
        <w:t>prod_v</w:t>
      </w:r>
      <w:proofErr w:type="spellEnd"/>
      <w:r>
        <w:t xml:space="preserve">&gt;0) and </w:t>
      </w:r>
      <w:proofErr w:type="spellStart"/>
      <w:r>
        <w:t>totfood_item</w:t>
      </w:r>
      <w:proofErr w:type="spellEnd"/>
      <w:r>
        <w:t>=</w:t>
      </w:r>
      <w:r w:rsidR="00D64C21" w:rsidRPr="00816702">
        <w:t>missing</w:t>
      </w:r>
    </w:p>
    <w:p w14:paraId="70486221" w14:textId="707080CA" w:rsidR="00D64C21" w:rsidRDefault="00BF48FE" w:rsidP="00135CDA">
      <w:pPr>
        <w:pStyle w:val="BodyText"/>
      </w:pPr>
      <w:r w:rsidRPr="00BF48FE">
        <w:rPr>
          <w:rFonts w:eastAsia="Cambria" w:cstheme="majorHAnsi"/>
          <w:b/>
          <w:color w:val="auto"/>
        </w:rPr>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 xml:space="preserve">Replace </w:t>
      </w:r>
      <w:proofErr w:type="spellStart"/>
      <w:r>
        <w:t>totfood_item</w:t>
      </w:r>
      <w:proofErr w:type="spellEnd"/>
      <w:r>
        <w:t>=</w:t>
      </w:r>
      <w:r w:rsidR="00D64C21" w:rsidRPr="00816702">
        <w:t>(</w:t>
      </w:r>
      <w:proofErr w:type="spellStart"/>
      <w:r w:rsidR="00D64C21" w:rsidRPr="00816702">
        <w:rPr>
          <w:color w:val="auto"/>
        </w:rPr>
        <w:t>unitprice_item</w:t>
      </w:r>
      <w:proofErr w:type="spellEnd"/>
      <w:r>
        <w:t>*</w:t>
      </w:r>
      <w:proofErr w:type="spellStart"/>
      <w:r>
        <w:t>cons_q</w:t>
      </w:r>
      <w:proofErr w:type="spellEnd"/>
      <w:r>
        <w:t>), if (</w:t>
      </w:r>
      <w:proofErr w:type="spellStart"/>
      <w:r>
        <w:t>gift_q</w:t>
      </w:r>
      <w:proofErr w:type="spellEnd"/>
      <w:r>
        <w:t xml:space="preserve">&gt;0 and </w:t>
      </w:r>
      <w:proofErr w:type="spellStart"/>
      <w:r>
        <w:t>gift_v</w:t>
      </w:r>
      <w:proofErr w:type="spellEnd"/>
      <w:r>
        <w:t xml:space="preserve">&gt;0) and </w:t>
      </w:r>
      <w:proofErr w:type="spellStart"/>
      <w:r>
        <w:t>totfood_item</w:t>
      </w:r>
      <w:proofErr w:type="spellEnd"/>
      <w:r>
        <w:t>=</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 xml:space="preserve">Replace </w:t>
      </w:r>
      <w:proofErr w:type="spellStart"/>
      <w:r>
        <w:t>totfood_item</w:t>
      </w:r>
      <w:proofErr w:type="spellEnd"/>
      <w:r>
        <w:t>=(</w:t>
      </w:r>
      <w:proofErr w:type="spellStart"/>
      <w:r>
        <w:t>cons_q</w:t>
      </w:r>
      <w:proofErr w:type="spellEnd"/>
      <w:r>
        <w:t>*</w:t>
      </w:r>
      <w:proofErr w:type="spellStart"/>
      <w:r w:rsidR="00D64C21" w:rsidRPr="00816702">
        <w:t>med_unitprice_</w:t>
      </w:r>
      <w:r>
        <w:t>item</w:t>
      </w:r>
      <w:proofErr w:type="spellEnd"/>
      <w:r>
        <w:t xml:space="preserve">) if </w:t>
      </w:r>
      <w:proofErr w:type="spellStart"/>
      <w:r>
        <w:t>totfood_item</w:t>
      </w:r>
      <w:proofErr w:type="spellEnd"/>
      <w:r>
        <w:t>=</w:t>
      </w:r>
      <w:r w:rsidR="00D64C21">
        <w:t xml:space="preserve">missing and </w:t>
      </w:r>
      <w:proofErr w:type="spellStart"/>
      <w:r w:rsidR="00D64C21">
        <w:t>med_unitprice_item≠missing</w:t>
      </w:r>
      <w:proofErr w:type="spellEnd"/>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proofErr w:type="spellStart"/>
      <w:r w:rsidR="00D64C21" w:rsidRPr="00A0038B">
        <w:rPr>
          <w:i/>
        </w:rPr>
        <w:t>pcdfood_item</w:t>
      </w:r>
      <w:proofErr w:type="spellEnd"/>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 xml:space="preserve">Set </w:t>
      </w:r>
      <w:proofErr w:type="spellStart"/>
      <w:r>
        <w:t>pcdfood_item</w:t>
      </w:r>
      <w:proofErr w:type="spellEnd"/>
      <w:r>
        <w:t>=(</w:t>
      </w:r>
      <w:proofErr w:type="spellStart"/>
      <w:r>
        <w:t>totfood_item</w:t>
      </w:r>
      <w:r>
        <w:rPr>
          <w:rFonts w:eastAsia="Cambria"/>
        </w:rPr>
        <w:t>÷</w:t>
      </w:r>
      <w:r w:rsidR="00D64C21" w:rsidRPr="00816702">
        <w:rPr>
          <w:rFonts w:eastAsia="Cambria"/>
        </w:rPr>
        <w:t>number</w:t>
      </w:r>
      <w:proofErr w:type="spellEnd"/>
      <w:r w:rsidR="00D64C21" w:rsidRPr="00816702">
        <w:rPr>
          <w:rFonts w:eastAsia="Cambria"/>
        </w:rPr>
        <w:t xml:space="preserve">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proofErr w:type="spellStart"/>
      <w:r w:rsidR="00D64C21" w:rsidRPr="00816702">
        <w:rPr>
          <w:i/>
        </w:rPr>
        <w:t>pcdfood_item</w:t>
      </w:r>
      <w:proofErr w:type="spellEnd"/>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proofErr w:type="spellStart"/>
      <w:r w:rsidR="00D64C21" w:rsidRPr="00B366B3">
        <w:rPr>
          <w:i/>
        </w:rPr>
        <w:t>pcd</w:t>
      </w:r>
      <w:r w:rsidR="00D64C21">
        <w:rPr>
          <w:i/>
        </w:rPr>
        <w:t>food_item</w:t>
      </w:r>
      <w:proofErr w:type="spellEnd"/>
      <w:r w:rsidR="00D64C21">
        <w:rPr>
          <w:i/>
        </w:rPr>
        <w:t xml:space="preserve"> </w:t>
      </w:r>
      <w:r w:rsidR="00D64C21" w:rsidRPr="00885DA3">
        <w:t xml:space="preserve">outlier values </w:t>
      </w:r>
      <w:r w:rsidR="00D64C21" w:rsidRPr="00816702">
        <w:t>(</w:t>
      </w:r>
      <w:proofErr w:type="spellStart"/>
      <w:r w:rsidR="00D64C21" w:rsidRPr="00816702">
        <w:rPr>
          <w:i/>
        </w:rPr>
        <w:t>out_pcdfood_item</w:t>
      </w:r>
      <w:proofErr w:type="spellEnd"/>
      <w:r w:rsidR="00D64C21">
        <w:t>).</w:t>
      </w:r>
    </w:p>
    <w:p w14:paraId="2179F536" w14:textId="32715DFE" w:rsidR="00D64C21" w:rsidRPr="00816702" w:rsidRDefault="00D64C21" w:rsidP="00A0038B">
      <w:pPr>
        <w:pStyle w:val="BodyTextIndent1"/>
      </w:pPr>
      <w:r w:rsidRPr="00816702">
        <w:t xml:space="preserve">Set </w:t>
      </w:r>
      <w:proofErr w:type="spellStart"/>
      <w:r w:rsidRPr="00816702">
        <w:t>mean_</w:t>
      </w:r>
      <w:r>
        <w:t>pcdfood</w:t>
      </w:r>
      <w:r w:rsidRPr="00816702">
        <w:t>_item</w:t>
      </w:r>
      <w:proofErr w:type="spellEnd"/>
      <w:r w:rsidRPr="00816702">
        <w:t>=mean(</w:t>
      </w:r>
      <w:proofErr w:type="spellStart"/>
      <w:r>
        <w:t>pcdfood</w:t>
      </w:r>
      <w:r w:rsidRPr="00816702">
        <w:t>_item</w:t>
      </w:r>
      <w:proofErr w:type="spellEnd"/>
      <w:r w:rsidRPr="00816702">
        <w:t>), by(</w:t>
      </w:r>
      <w:proofErr w:type="spellStart"/>
      <w:r w:rsidRPr="00816702">
        <w:t>hhea</w:t>
      </w:r>
      <w:proofErr w:type="spellEnd"/>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 xml:space="preserve">Set </w:t>
      </w:r>
      <w:proofErr w:type="spellStart"/>
      <w:r w:rsidRPr="00816702">
        <w:t>sd_</w:t>
      </w:r>
      <w:r>
        <w:t>pcdfood</w:t>
      </w:r>
      <w:r w:rsidRPr="00816702">
        <w:t>_item</w:t>
      </w:r>
      <w:proofErr w:type="spellEnd"/>
      <w:r w:rsidRPr="00816702">
        <w:t>=standard deviation(</w:t>
      </w:r>
      <w:proofErr w:type="spellStart"/>
      <w:r>
        <w:t>pcdfood</w:t>
      </w:r>
      <w:r w:rsidRPr="00816702">
        <w:t>_item</w:t>
      </w:r>
      <w:proofErr w:type="spellEnd"/>
      <w:r w:rsidRPr="00816702">
        <w:t>), by(</w:t>
      </w:r>
      <w:proofErr w:type="spellStart"/>
      <w:r w:rsidRPr="00816702">
        <w:t>hhea</w:t>
      </w:r>
      <w:proofErr w:type="spellEnd"/>
      <w:r>
        <w:rPr>
          <w:rFonts w:eastAsia="Cambria" w:cstheme="majorHAnsi"/>
        </w:rPr>
        <w:t>)</w:t>
      </w:r>
    </w:p>
    <w:p w14:paraId="2722F238" w14:textId="6107C008" w:rsidR="00D64C21" w:rsidRPr="00816702" w:rsidRDefault="00D64C21" w:rsidP="00A0038B">
      <w:pPr>
        <w:pStyle w:val="BodyTextIndent1"/>
      </w:pPr>
      <w:r w:rsidRPr="00816702">
        <w:t xml:space="preserve">Set </w:t>
      </w:r>
      <w:proofErr w:type="spellStart"/>
      <w:r w:rsidRPr="00816702">
        <w:t>out_</w:t>
      </w:r>
      <w:r>
        <w:t>pcdfood</w:t>
      </w:r>
      <w:r w:rsidRPr="00816702">
        <w:t>_item</w:t>
      </w:r>
      <w:proofErr w:type="spellEnd"/>
      <w:r w:rsidRPr="00816702">
        <w:t>=0</w:t>
      </w:r>
    </w:p>
    <w:p w14:paraId="02B30AAA" w14:textId="03D2B6C9" w:rsidR="00D64C21" w:rsidRPr="00816702" w:rsidRDefault="00D64C21" w:rsidP="00A0038B">
      <w:pPr>
        <w:pStyle w:val="BodyTextIndent1"/>
      </w:pPr>
      <w:r>
        <w:t xml:space="preserve">Replace </w:t>
      </w:r>
      <w:proofErr w:type="spellStart"/>
      <w:r>
        <w:t>out_pcdfood_item</w:t>
      </w:r>
      <w:proofErr w:type="spellEnd"/>
      <w:r>
        <w:t>=</w:t>
      </w:r>
      <w:r w:rsidRPr="00816702">
        <w:t xml:space="preserve">1 if </w:t>
      </w:r>
      <w:proofErr w:type="spellStart"/>
      <w:r>
        <w:t>pcdfood</w:t>
      </w:r>
      <w:r w:rsidRPr="00816702">
        <w:t>_item</w:t>
      </w:r>
      <w:proofErr w:type="spellEnd"/>
      <w:r w:rsidRPr="00816702">
        <w:t>&lt;(</w:t>
      </w:r>
      <w:proofErr w:type="spellStart"/>
      <w:r w:rsidRPr="00816702">
        <w:t>mean_</w:t>
      </w:r>
      <w:r>
        <w:t>pcdfood</w:t>
      </w:r>
      <w:r w:rsidRPr="00816702">
        <w:t>_item</w:t>
      </w:r>
      <w:proofErr w:type="spellEnd"/>
      <w:r w:rsidRPr="00816702">
        <w:t>-(3*</w:t>
      </w:r>
      <w:proofErr w:type="spellStart"/>
      <w:r w:rsidRPr="00816702">
        <w:t>sd_</w:t>
      </w:r>
      <w:r>
        <w:t>pcdfood</w:t>
      </w:r>
      <w:r w:rsidRPr="00816702">
        <w:t>_item</w:t>
      </w:r>
      <w:proofErr w:type="spellEnd"/>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 xml:space="preserve">Replace </w:t>
      </w:r>
      <w:proofErr w:type="spellStart"/>
      <w:r w:rsidRPr="00816702">
        <w:t>out_</w:t>
      </w:r>
      <w:r>
        <w:t>pcdfood</w:t>
      </w:r>
      <w:r w:rsidRPr="00816702">
        <w:t>_item</w:t>
      </w:r>
      <w:proofErr w:type="spellEnd"/>
      <w:r w:rsidRPr="00816702">
        <w:t xml:space="preserve">=2 if </w:t>
      </w:r>
      <w:proofErr w:type="spellStart"/>
      <w:r>
        <w:t>pcdfood</w:t>
      </w:r>
      <w:r w:rsidRPr="00816702">
        <w:t>_item</w:t>
      </w:r>
      <w:proofErr w:type="spellEnd"/>
      <w:r w:rsidRPr="00816702">
        <w:t>&gt;(</w:t>
      </w:r>
      <w:proofErr w:type="spellStart"/>
      <w:r w:rsidRPr="00816702">
        <w:t>mean_</w:t>
      </w:r>
      <w:r>
        <w:t>pcdfood_i</w:t>
      </w:r>
      <w:r w:rsidRPr="00816702">
        <w:t>item</w:t>
      </w:r>
      <w:proofErr w:type="spellEnd"/>
      <w:r w:rsidRPr="00816702">
        <w:t>+(3*</w:t>
      </w:r>
      <w:proofErr w:type="spellStart"/>
      <w:r w:rsidRPr="00816702">
        <w:t>sd</w:t>
      </w:r>
      <w:proofErr w:type="spellEnd"/>
      <w:r w:rsidRPr="00816702">
        <w:t>_</w:t>
      </w:r>
      <w:r w:rsidRPr="000B77F1">
        <w:t xml:space="preserve"> </w:t>
      </w:r>
      <w:proofErr w:type="spellStart"/>
      <w:r>
        <w:t>pcdfood</w:t>
      </w:r>
      <w:r w:rsidRPr="00816702">
        <w:t>_item</w:t>
      </w:r>
      <w:proofErr w:type="spellEnd"/>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 xml:space="preserve">Tabulate </w:t>
      </w:r>
      <w:proofErr w:type="spellStart"/>
      <w:r w:rsidRPr="001A580D">
        <w:t>pcdfood_item</w:t>
      </w:r>
      <w:proofErr w:type="spellEnd"/>
      <w:r w:rsidRPr="001A580D">
        <w:t xml:space="preserve"> if </w:t>
      </w:r>
      <w:proofErr w:type="spellStart"/>
      <w:r w:rsidRPr="001A580D">
        <w:t>out_pcdfood_</w:t>
      </w:r>
      <w:r>
        <w:t>item</w:t>
      </w:r>
      <w:proofErr w:type="spellEnd"/>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proofErr w:type="spellStart"/>
      <w:r w:rsidR="00D64C21" w:rsidRPr="00816702">
        <w:rPr>
          <w:i/>
        </w:rPr>
        <w:t>pcdfood_item</w:t>
      </w:r>
      <w:proofErr w:type="spellEnd"/>
      <w:r w:rsidR="00D64C21" w:rsidRPr="00816702">
        <w:t xml:space="preserve"> </w:t>
      </w:r>
      <w:r w:rsidR="00D64C21">
        <w:t xml:space="preserve">variable </w:t>
      </w:r>
      <w:r w:rsidR="00D64C21" w:rsidRPr="00816702">
        <w:t>to missing if the value is confirmed to be an outlier.</w:t>
      </w:r>
      <w:r w:rsidR="00D64C21">
        <w:t xml:space="preserve"> Set the </w:t>
      </w:r>
      <w:proofErr w:type="spellStart"/>
      <w:r w:rsidR="00D64C21">
        <w:rPr>
          <w:i/>
        </w:rPr>
        <w:t>out_pcdfood_item</w:t>
      </w:r>
      <w:proofErr w:type="spellEnd"/>
      <w:r w:rsidR="00D64C21">
        <w:rPr>
          <w:i/>
        </w:rPr>
        <w:t xml:space="preserve"> </w:t>
      </w:r>
      <w:r w:rsidR="00D64C21">
        <w:t>value to 0 if the flagged value is found to be plausible.</w:t>
      </w:r>
    </w:p>
    <w:p w14:paraId="7F2DCACF" w14:textId="6124DF08" w:rsidR="00D64C21" w:rsidRPr="00816702" w:rsidRDefault="00D64C21" w:rsidP="00A0038B">
      <w:pPr>
        <w:pStyle w:val="BodyTextIndent1"/>
      </w:pPr>
      <w:r>
        <w:t xml:space="preserve">Replace </w:t>
      </w:r>
      <w:proofErr w:type="spellStart"/>
      <w:r>
        <w:t>out_pcdfood_item</w:t>
      </w:r>
      <w:proofErr w:type="spellEnd"/>
      <w:r>
        <w:t xml:space="preserve">=0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 xml:space="preserve">Replace </w:t>
      </w:r>
      <w:proofErr w:type="spellStart"/>
      <w:r>
        <w:t>pcdfood_item</w:t>
      </w:r>
      <w:proofErr w:type="spellEnd"/>
      <w:r>
        <w:t xml:space="preserve">=missing if </w:t>
      </w:r>
      <w:proofErr w:type="spellStart"/>
      <w:r>
        <w:t>out_pcdfood_item</w:t>
      </w:r>
      <w:proofErr w:type="spellEnd"/>
      <w:r>
        <w:t>&gt;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proofErr w:type="spellStart"/>
      <w:r w:rsidR="00D64C21" w:rsidRPr="00A0038B">
        <w:rPr>
          <w:i/>
        </w:rPr>
        <w:t>med_pcdfood_item</w:t>
      </w:r>
      <w:proofErr w:type="spellEnd"/>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lastRenderedPageBreak/>
        <w:t xml:space="preserve">Set </w:t>
      </w:r>
      <w:proofErr w:type="spellStart"/>
      <w:r w:rsidRPr="00816702">
        <w:t>med_</w:t>
      </w:r>
      <w:r>
        <w:t>pcdfood</w:t>
      </w:r>
      <w:r w:rsidRPr="00816702">
        <w:t>_item</w:t>
      </w:r>
      <w:proofErr w:type="spellEnd"/>
      <w:r w:rsidRPr="00816702">
        <w:t>=</w:t>
      </w:r>
      <w:r>
        <w:t>missing</w:t>
      </w:r>
    </w:p>
    <w:p w14:paraId="6439F9C9" w14:textId="77777777" w:rsidR="00D64C21" w:rsidRDefault="00D64C21" w:rsidP="00A0038B">
      <w:pPr>
        <w:pStyle w:val="BodyTextIndent1"/>
      </w:pPr>
      <w:r>
        <w:t xml:space="preserve">Replace </w:t>
      </w:r>
      <w:proofErr w:type="spellStart"/>
      <w:r>
        <w:t>med_pcdfood_item</w:t>
      </w:r>
      <w:proofErr w:type="spellEnd"/>
      <w:r>
        <w:t>=median(</w:t>
      </w:r>
      <w:proofErr w:type="spellStart"/>
      <w:r>
        <w:t>pcdfood_item</w:t>
      </w:r>
      <w:proofErr w:type="spellEnd"/>
      <w:r>
        <w:t>), by(</w:t>
      </w:r>
      <w:proofErr w:type="spellStart"/>
      <w:r>
        <w:t>hhea</w:t>
      </w:r>
      <w:proofErr w:type="spellEnd"/>
      <w:r>
        <w:t xml:space="preserve">) if number of cases≥5 in </w:t>
      </w:r>
      <w:proofErr w:type="spellStart"/>
      <w:r>
        <w:t>hhea</w:t>
      </w:r>
      <w:proofErr w:type="spellEnd"/>
    </w:p>
    <w:p w14:paraId="1F307EDF" w14:textId="77777777" w:rsidR="00D64C21" w:rsidRDefault="00D64C21" w:rsidP="00A0038B">
      <w:pPr>
        <w:pStyle w:val="BodyTextIndent1"/>
      </w:pPr>
      <w:r>
        <w:t xml:space="preserve">Replace </w:t>
      </w:r>
      <w:proofErr w:type="spellStart"/>
      <w:r>
        <w:t>med_pcdfood_item</w:t>
      </w:r>
      <w:proofErr w:type="spellEnd"/>
      <w:r>
        <w:t>=median(</w:t>
      </w:r>
      <w:proofErr w:type="spellStart"/>
      <w:r>
        <w:t>pcdfood_item</w:t>
      </w:r>
      <w:proofErr w:type="spellEnd"/>
      <w:r>
        <w:t xml:space="preserve">), by(a05) if number of cases&lt;5 in </w:t>
      </w:r>
      <w:proofErr w:type="spellStart"/>
      <w:r>
        <w:t>hhea</w:t>
      </w:r>
      <w:proofErr w:type="spellEnd"/>
      <w:r>
        <w:t xml:space="preserve"> and ≥5 in a05</w:t>
      </w:r>
    </w:p>
    <w:p w14:paraId="227FE53D" w14:textId="77777777" w:rsidR="00D64C21" w:rsidRDefault="00D64C21" w:rsidP="00A0038B">
      <w:pPr>
        <w:pStyle w:val="BodyTextIndent1"/>
      </w:pPr>
      <w:r>
        <w:t xml:space="preserve">Replace </w:t>
      </w:r>
      <w:proofErr w:type="spellStart"/>
      <w:r>
        <w:t>med_pcdfood_item</w:t>
      </w:r>
      <w:proofErr w:type="spellEnd"/>
      <w:r>
        <w:t>=median(</w:t>
      </w:r>
      <w:proofErr w:type="spellStart"/>
      <w:r>
        <w:t>pcdfood_item</w:t>
      </w:r>
      <w:proofErr w:type="spellEnd"/>
      <w:r>
        <w:t xml:space="preserve">) if number of cases&lt;5 in a05 and ≥5 in ZOI </w:t>
      </w:r>
    </w:p>
    <w:p w14:paraId="1F8A1FCB" w14:textId="57E696FE" w:rsidR="00D64C21" w:rsidRDefault="00D64C21" w:rsidP="00A0038B">
      <w:pPr>
        <w:pStyle w:val="BodyTextIndent1"/>
      </w:pPr>
      <w:r w:rsidRPr="00816702">
        <w:t xml:space="preserve">Replace </w:t>
      </w:r>
      <w:proofErr w:type="spellStart"/>
      <w:r>
        <w:t>pcdfood</w:t>
      </w:r>
      <w:r w:rsidRPr="00816702">
        <w:t>_item</w:t>
      </w:r>
      <w:proofErr w:type="spellEnd"/>
      <w:r w:rsidRPr="00816702">
        <w:t>=</w:t>
      </w:r>
      <w:proofErr w:type="spellStart"/>
      <w:r w:rsidRPr="00816702">
        <w:t>med_</w:t>
      </w:r>
      <w:r>
        <w:t>pcdfood</w:t>
      </w:r>
      <w:r w:rsidRPr="00816702">
        <w:t>_item</w:t>
      </w:r>
      <w:proofErr w:type="spellEnd"/>
      <w:r w:rsidRPr="00816702">
        <w:t xml:space="preserve"> if </w:t>
      </w:r>
      <w:proofErr w:type="spellStart"/>
      <w:r>
        <w:t>out_pcdfood</w:t>
      </w:r>
      <w:r w:rsidRPr="00816702">
        <w:t>_item</w:t>
      </w:r>
      <w:proofErr w:type="spellEnd"/>
      <w:r w:rsidRPr="00816702">
        <w:t xml:space="preserve">&gt;0 </w:t>
      </w:r>
    </w:p>
    <w:p w14:paraId="10F25EEE" w14:textId="77777777" w:rsidR="00D64C21" w:rsidRPr="001A580D" w:rsidRDefault="00D64C21" w:rsidP="00BF48FE">
      <w:pPr>
        <w:pStyle w:val="BodyTextIndent1"/>
        <w:spacing w:after="160"/>
      </w:pPr>
      <w:r>
        <w:t xml:space="preserve">List </w:t>
      </w:r>
      <w:proofErr w:type="spellStart"/>
      <w:r>
        <w:t>pcdfood_item</w:t>
      </w:r>
      <w:proofErr w:type="spellEnd"/>
      <w:r>
        <w:t xml:space="preserve"> if number of cases&lt;5 ZOI</w:t>
      </w:r>
      <w:r>
        <w:rPr>
          <w:rStyle w:val="FootnoteReference"/>
          <w:rFonts w:eastAsia="Cambria" w:cstheme="majorHAnsi"/>
          <w:i w:val="0"/>
        </w:rPr>
        <w:footnoteReference w:id="47"/>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proofErr w:type="spellStart"/>
      <w:r w:rsidR="00D64C21" w:rsidRPr="00816702">
        <w:rPr>
          <w:i/>
        </w:rPr>
        <w:t>pcdfood_item</w:t>
      </w:r>
      <w:proofErr w:type="spellEnd"/>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proofErr w:type="spellStart"/>
      <w:r w:rsidR="00D64C21" w:rsidRPr="00816702">
        <w:rPr>
          <w:i/>
        </w:rPr>
        <w:t>pcdfood_hh</w:t>
      </w:r>
      <w:proofErr w:type="spellEnd"/>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 xml:space="preserve">By </w:t>
      </w:r>
      <w:proofErr w:type="spellStart"/>
      <w:r>
        <w:t>hhea</w:t>
      </w:r>
      <w:proofErr w:type="spellEnd"/>
      <w:r>
        <w:t xml:space="preserve"> </w:t>
      </w:r>
      <w:proofErr w:type="spellStart"/>
      <w:r>
        <w:t>hhnum</w:t>
      </w:r>
      <w:proofErr w:type="spellEnd"/>
      <w:r>
        <w:t>: set</w:t>
      </w:r>
      <w:r w:rsidRPr="001A580D">
        <w:t xml:space="preserve"> </w:t>
      </w:r>
      <w:proofErr w:type="spellStart"/>
      <w:r w:rsidRPr="001A580D">
        <w:t>pcdfood_hh</w:t>
      </w:r>
      <w:proofErr w:type="spellEnd"/>
      <w:r w:rsidRPr="001A580D">
        <w:t>=sum(</w:t>
      </w:r>
      <w:proofErr w:type="spellStart"/>
      <w:r w:rsidRPr="001A580D">
        <w:t>pcdfood_item</w:t>
      </w:r>
      <w:proofErr w:type="spellEnd"/>
      <w:r w:rsidRPr="001A580D">
        <w:t xml:space="preserve">) </w:t>
      </w:r>
    </w:p>
    <w:p w14:paraId="0F58E905" w14:textId="77777777" w:rsidR="00D64C21" w:rsidRPr="001A580D" w:rsidRDefault="00D64C21" w:rsidP="00A0038B">
      <w:pPr>
        <w:pStyle w:val="BodyTextIndent1"/>
      </w:pPr>
      <w:r>
        <w:t xml:space="preserve">By </w:t>
      </w:r>
      <w:proofErr w:type="spellStart"/>
      <w:r w:rsidRPr="001A580D">
        <w:t>hhea</w:t>
      </w:r>
      <w:proofErr w:type="spellEnd"/>
      <w:r w:rsidRPr="001A580D">
        <w:t xml:space="preserve"> </w:t>
      </w:r>
      <w:proofErr w:type="spellStart"/>
      <w:r w:rsidRPr="001A580D">
        <w:t>hhnum</w:t>
      </w:r>
      <w:proofErr w:type="spellEnd"/>
      <w:r w:rsidRPr="001A580D">
        <w:t>: keep if _n=1</w:t>
      </w:r>
    </w:p>
    <w:p w14:paraId="60F01A77" w14:textId="77777777" w:rsidR="00D64C21" w:rsidRPr="001A580D" w:rsidRDefault="00D64C21" w:rsidP="00BF48FE">
      <w:pPr>
        <w:pStyle w:val="BodyTextIndent1"/>
        <w:spacing w:after="160"/>
      </w:pPr>
      <w:r w:rsidRPr="001A580D">
        <w:t xml:space="preserve">lab var </w:t>
      </w:r>
      <w:proofErr w:type="spellStart"/>
      <w:r w:rsidRPr="001A580D">
        <w:t>pcdfood_hh</w:t>
      </w:r>
      <w:proofErr w:type="spellEnd"/>
      <w:r w:rsidRPr="001A580D">
        <w:t xml:space="preserve">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 xml:space="preserve">Add </w:t>
      </w:r>
      <w:proofErr w:type="spellStart"/>
      <w:r w:rsidRPr="00A710B8">
        <w:t>hhea</w:t>
      </w:r>
      <w:proofErr w:type="spellEnd"/>
      <w:r w:rsidRPr="00A710B8">
        <w:t xml:space="preserve"> </w:t>
      </w:r>
      <w:proofErr w:type="spellStart"/>
      <w:r w:rsidRPr="00A710B8">
        <w:t>hhnum</w:t>
      </w:r>
      <w:proofErr w:type="spellEnd"/>
      <w:r w:rsidRPr="00A710B8">
        <w:t xml:space="preserve"> </w:t>
      </w:r>
      <w:proofErr w:type="spellStart"/>
      <w:r w:rsidRPr="00A710B8">
        <w:t>hhsize_dj</w:t>
      </w:r>
      <w:proofErr w:type="spellEnd"/>
      <w:r>
        <w:t xml:space="preserve"> a05 a06</w:t>
      </w:r>
      <w:r w:rsidRPr="00A710B8">
        <w:rPr>
          <w:lang w:val="ru-RU"/>
        </w:rPr>
        <w:t xml:space="preserve"> </w:t>
      </w:r>
      <w:r w:rsidRPr="00A710B8">
        <w:t xml:space="preserve"> from </w:t>
      </w:r>
      <w:r>
        <w:t>“</w:t>
      </w:r>
      <w:r w:rsidRPr="00A710B8">
        <w:t xml:space="preserve">$analytic\FTF ZOI Survey [COUNTRY] [YEAR] household data </w:t>
      </w:r>
      <w:proofErr w:type="spellStart"/>
      <w:r w:rsidRPr="00A710B8">
        <w:t>analytic.dta</w:t>
      </w:r>
      <w:proofErr w:type="spellEnd"/>
      <w:r w:rsidRPr="00A710B8">
        <w:t xml:space="preserve">” using </w:t>
      </w:r>
      <w:r w:rsidRPr="00A710B8">
        <w:rPr>
          <w:lang w:val="ru-RU"/>
        </w:rPr>
        <w:t>hh</w:t>
      </w:r>
      <w:proofErr w:type="spellStart"/>
      <w:r w:rsidRPr="00A710B8">
        <w:t>ea</w:t>
      </w:r>
      <w:proofErr w:type="spellEnd"/>
      <w:r w:rsidRPr="00A710B8">
        <w:t xml:space="preserve"> </w:t>
      </w:r>
      <w:proofErr w:type="spellStart"/>
      <w:r w:rsidRPr="00A710B8">
        <w:t>hhnum</w:t>
      </w:r>
      <w:proofErr w:type="spellEnd"/>
      <w:r w:rsidRPr="00A710B8">
        <w:t xml:space="preserve"> as key matching variables</w:t>
      </w:r>
    </w:p>
    <w:p w14:paraId="11EBBC75" w14:textId="77777777" w:rsidR="00D64C21" w:rsidRPr="00DB26F3" w:rsidRDefault="00D64C21" w:rsidP="00BF48FE">
      <w:pPr>
        <w:pStyle w:val="BodyTextIndent1"/>
        <w:keepNext/>
        <w:widowControl/>
        <w:spacing w:after="160"/>
        <w:rPr>
          <w:lang w:val="ru-RU"/>
        </w:rPr>
      </w:pPr>
      <w:r w:rsidRPr="00F06F93">
        <w:t xml:space="preserve">Count if </w:t>
      </w:r>
      <w:proofErr w:type="spellStart"/>
      <w:r w:rsidRPr="00F06F93">
        <w:t>pcdfood_hh</w:t>
      </w:r>
      <w:proofErr w:type="spellEnd"/>
      <w:r w:rsidRPr="00F06F93">
        <w:t>=missing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proofErr w:type="spellStart"/>
      <w:r w:rsidR="00D64C21" w:rsidRPr="00816702">
        <w:rPr>
          <w:i/>
        </w:rPr>
        <w:t>pcdfood_hh</w:t>
      </w:r>
      <w:proofErr w:type="spellEnd"/>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proofErr w:type="spellStart"/>
      <w:r w:rsidR="00D64C21" w:rsidRPr="00B366B3">
        <w:rPr>
          <w:i/>
        </w:rPr>
        <w:t>pcdfood_hh</w:t>
      </w:r>
      <w:proofErr w:type="spellEnd"/>
      <w:r w:rsidR="00D64C21">
        <w:rPr>
          <w:i/>
        </w:rPr>
        <w:t xml:space="preserve"> </w:t>
      </w:r>
      <w:r w:rsidR="00D64C21" w:rsidRPr="0056769F">
        <w:t>outlier values (</w:t>
      </w:r>
      <w:proofErr w:type="spellStart"/>
      <w:r w:rsidR="00D64C21">
        <w:rPr>
          <w:i/>
        </w:rPr>
        <w:t>out_pcdfood_hh</w:t>
      </w:r>
      <w:proofErr w:type="spellEnd"/>
      <w:r w:rsidR="00D64C21" w:rsidRPr="0056769F">
        <w:t>)</w:t>
      </w:r>
      <w:r w:rsidR="00D64C21" w:rsidRPr="00B366B3">
        <w:rPr>
          <w:i/>
        </w:rPr>
        <w:t>.</w:t>
      </w:r>
    </w:p>
    <w:p w14:paraId="4BDE4EC9" w14:textId="71F2FA8A" w:rsidR="00D64C21" w:rsidRPr="00816702" w:rsidRDefault="00D64C21" w:rsidP="00A0038B">
      <w:pPr>
        <w:pStyle w:val="BodyTextIndent1"/>
      </w:pPr>
      <w:r w:rsidRPr="00816702">
        <w:t xml:space="preserve">Set </w:t>
      </w:r>
      <w:proofErr w:type="spellStart"/>
      <w:r w:rsidRPr="00816702">
        <w:t>mean_</w:t>
      </w:r>
      <w:r>
        <w:t>pcdfood</w:t>
      </w:r>
      <w:r w:rsidRPr="00816702">
        <w:t>_</w:t>
      </w:r>
      <w:r>
        <w:t>hh</w:t>
      </w:r>
      <w:proofErr w:type="spellEnd"/>
      <w:r w:rsidRPr="00816702">
        <w:t>=mean(</w:t>
      </w:r>
      <w:proofErr w:type="spellStart"/>
      <w:r>
        <w:t>pcdfood</w:t>
      </w:r>
      <w:r w:rsidRPr="00816702">
        <w:t>_</w:t>
      </w:r>
      <w:r>
        <w:t>hh</w:t>
      </w:r>
      <w:proofErr w:type="spellEnd"/>
      <w:r w:rsidRPr="00816702">
        <w:t>), by(</w:t>
      </w:r>
      <w:proofErr w:type="spellStart"/>
      <w:r w:rsidRPr="00816702">
        <w:t>hhea</w:t>
      </w:r>
      <w:proofErr w:type="spellEnd"/>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 xml:space="preserve">Set </w:t>
      </w:r>
      <w:proofErr w:type="spellStart"/>
      <w:r w:rsidRPr="00816702">
        <w:t>sd_</w:t>
      </w:r>
      <w:r>
        <w:t>pcdfood</w:t>
      </w:r>
      <w:r w:rsidRPr="00816702">
        <w:t>_</w:t>
      </w:r>
      <w:r>
        <w:t>hh</w:t>
      </w:r>
      <w:proofErr w:type="spellEnd"/>
      <w:r w:rsidRPr="00816702">
        <w:t>=standard deviation(</w:t>
      </w:r>
      <w:proofErr w:type="spellStart"/>
      <w:r>
        <w:t>pcdfood</w:t>
      </w:r>
      <w:r w:rsidRPr="00816702">
        <w:t>_</w:t>
      </w:r>
      <w:r>
        <w:t>hh</w:t>
      </w:r>
      <w:proofErr w:type="spellEnd"/>
      <w:r w:rsidRPr="00816702">
        <w:t>), by(</w:t>
      </w:r>
      <w:proofErr w:type="spellStart"/>
      <w:r w:rsidRPr="00816702">
        <w:t>hhea</w:t>
      </w:r>
      <w:proofErr w:type="spellEnd"/>
      <w:r>
        <w:rPr>
          <w:rFonts w:eastAsia="Cambria" w:cstheme="majorHAnsi"/>
        </w:rPr>
        <w:t>)</w:t>
      </w:r>
    </w:p>
    <w:p w14:paraId="3FD1C78A" w14:textId="14B9731E" w:rsidR="00D64C21" w:rsidRPr="00816702" w:rsidRDefault="00D64C21" w:rsidP="00A0038B">
      <w:pPr>
        <w:pStyle w:val="BodyTextIndent1"/>
      </w:pPr>
      <w:r w:rsidRPr="00816702">
        <w:t xml:space="preserve">Set </w:t>
      </w:r>
      <w:proofErr w:type="spellStart"/>
      <w:r w:rsidRPr="00816702">
        <w:t>out_</w:t>
      </w:r>
      <w:r>
        <w:t>pcdfood</w:t>
      </w:r>
      <w:r w:rsidRPr="00816702">
        <w:t>_</w:t>
      </w:r>
      <w:r>
        <w:t>hh</w:t>
      </w:r>
      <w:proofErr w:type="spellEnd"/>
      <w:r w:rsidRPr="00816702">
        <w:t>=0</w:t>
      </w:r>
    </w:p>
    <w:p w14:paraId="6DE0D345" w14:textId="6B93CFBD" w:rsidR="00D64C21" w:rsidRPr="00816702" w:rsidRDefault="00D64C21" w:rsidP="00A0038B">
      <w:pPr>
        <w:pStyle w:val="BodyTextIndent1"/>
      </w:pPr>
      <w:r>
        <w:t xml:space="preserve">Replace </w:t>
      </w:r>
      <w:proofErr w:type="spellStart"/>
      <w:r>
        <w:t>out_pcdfood_hh</w:t>
      </w:r>
      <w:proofErr w:type="spellEnd"/>
      <w:r>
        <w:t>=</w:t>
      </w:r>
      <w:r w:rsidRPr="00816702">
        <w:t xml:space="preserve">1 if </w:t>
      </w:r>
      <w:proofErr w:type="spellStart"/>
      <w:r>
        <w:t>pcdfood</w:t>
      </w:r>
      <w:r w:rsidRPr="00816702">
        <w:t>_</w:t>
      </w:r>
      <w:r>
        <w:t>hh</w:t>
      </w:r>
      <w:proofErr w:type="spellEnd"/>
      <w:r w:rsidRPr="00816702">
        <w:t>&lt;(</w:t>
      </w:r>
      <w:proofErr w:type="spellStart"/>
      <w:r w:rsidRPr="00816702">
        <w:t>mean_</w:t>
      </w:r>
      <w:r>
        <w:t>pcdfood</w:t>
      </w:r>
      <w:r w:rsidRPr="00816702">
        <w:t>_</w:t>
      </w:r>
      <w:r>
        <w:t>hh</w:t>
      </w:r>
      <w:proofErr w:type="spellEnd"/>
      <w:r w:rsidRPr="00816702">
        <w:t>-(3*</w:t>
      </w:r>
      <w:proofErr w:type="spellStart"/>
      <w:r w:rsidRPr="00816702">
        <w:t>sd_</w:t>
      </w:r>
      <w:r>
        <w:t>pcdfood</w:t>
      </w:r>
      <w:r w:rsidRPr="00816702">
        <w:t>_</w:t>
      </w:r>
      <w:r>
        <w:t>hh</w:t>
      </w:r>
      <w:proofErr w:type="spellEnd"/>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 xml:space="preserve">Replace </w:t>
      </w:r>
      <w:proofErr w:type="spellStart"/>
      <w:r w:rsidRPr="00816702">
        <w:t>out_</w:t>
      </w:r>
      <w:r>
        <w:t>pcdfood</w:t>
      </w:r>
      <w:r w:rsidRPr="00816702">
        <w:t>_</w:t>
      </w:r>
      <w:r>
        <w:t>hh</w:t>
      </w:r>
      <w:proofErr w:type="spellEnd"/>
      <w:r w:rsidRPr="00816702">
        <w:t xml:space="preserve">=2 if </w:t>
      </w:r>
      <w:proofErr w:type="spellStart"/>
      <w:r>
        <w:t>pcdfood</w:t>
      </w:r>
      <w:r w:rsidRPr="00816702">
        <w:t>_</w:t>
      </w:r>
      <w:r>
        <w:t>hh</w:t>
      </w:r>
      <w:proofErr w:type="spellEnd"/>
      <w:r w:rsidRPr="00816702">
        <w:t>&gt;(</w:t>
      </w:r>
      <w:proofErr w:type="spellStart"/>
      <w:r w:rsidRPr="00816702">
        <w:t>mean_</w:t>
      </w:r>
      <w:r>
        <w:t>pcdfood_ihh</w:t>
      </w:r>
      <w:proofErr w:type="spellEnd"/>
      <w:r w:rsidRPr="00816702">
        <w:t>+(3*</w:t>
      </w:r>
      <w:proofErr w:type="spellStart"/>
      <w:r w:rsidRPr="00816702">
        <w:t>sd</w:t>
      </w:r>
      <w:proofErr w:type="spellEnd"/>
      <w:r w:rsidRPr="00816702">
        <w:t>_</w:t>
      </w:r>
      <w:r w:rsidRPr="000B77F1">
        <w:t xml:space="preserve"> </w:t>
      </w:r>
      <w:proofErr w:type="spellStart"/>
      <w:r>
        <w:t>pcdfood</w:t>
      </w:r>
      <w:r w:rsidRPr="00816702">
        <w:t>_</w:t>
      </w:r>
      <w:r>
        <w:t>hh</w:t>
      </w:r>
      <w:proofErr w:type="spellEnd"/>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 xml:space="preserve">Tabulate </w:t>
      </w:r>
      <w:proofErr w:type="spellStart"/>
      <w:r>
        <w:t>pcdfood_hh</w:t>
      </w:r>
      <w:proofErr w:type="spellEnd"/>
      <w:r>
        <w:t xml:space="preserve"> if </w:t>
      </w:r>
      <w:proofErr w:type="spellStart"/>
      <w:r>
        <w:t>out_pcdfood_hh</w:t>
      </w:r>
      <w:proofErr w:type="spellEnd"/>
      <w:r>
        <w:t>&gt;0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proofErr w:type="spellStart"/>
      <w:r w:rsidR="00D64C21">
        <w:rPr>
          <w:i/>
        </w:rPr>
        <w:t>pcdfood_hh</w:t>
      </w:r>
      <w:proofErr w:type="spellEnd"/>
      <w:r w:rsidR="00D64C21">
        <w:rPr>
          <w:i/>
        </w:rPr>
        <w:t xml:space="preserve"> </w:t>
      </w:r>
      <w:r w:rsidR="00D64C21" w:rsidRPr="00816702">
        <w:t xml:space="preserve">value to missing if the </w:t>
      </w:r>
      <w:r w:rsidR="00D64C21">
        <w:t xml:space="preserve">flagged </w:t>
      </w:r>
      <w:r w:rsidR="00D64C21" w:rsidRPr="00816702">
        <w:t>value is confirmed to be an outlier.</w:t>
      </w:r>
      <w:r w:rsidR="00D64C21">
        <w:t xml:space="preserve"> Set the </w:t>
      </w:r>
      <w:proofErr w:type="spellStart"/>
      <w:r w:rsidR="00D64C21">
        <w:rPr>
          <w:i/>
        </w:rPr>
        <w:t>out_pcdfood_hh</w:t>
      </w:r>
      <w:proofErr w:type="spellEnd"/>
      <w:r w:rsidR="00D64C21">
        <w:rPr>
          <w:i/>
        </w:rPr>
        <w:t xml:space="preserve"> </w:t>
      </w:r>
      <w:r w:rsidR="00D64C21">
        <w:t>value to 0 if the flagged value is found to be plausible.</w:t>
      </w:r>
    </w:p>
    <w:p w14:paraId="227125E6" w14:textId="5EEE8A17" w:rsidR="00D64C21" w:rsidRDefault="00D64C21" w:rsidP="00A0038B">
      <w:pPr>
        <w:pStyle w:val="BodyTextIndent1"/>
      </w:pPr>
      <w:r>
        <w:t xml:space="preserve">Replace </w:t>
      </w:r>
      <w:proofErr w:type="spellStart"/>
      <w:r>
        <w:t>out_pcdfood_hh</w:t>
      </w:r>
      <w:proofErr w:type="spellEnd"/>
      <w:r>
        <w:t xml:space="preserve">=0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 xml:space="preserve">Replace </w:t>
      </w:r>
      <w:proofErr w:type="spellStart"/>
      <w:r>
        <w:t>pcdfood_hh</w:t>
      </w:r>
      <w:proofErr w:type="spellEnd"/>
      <w:r>
        <w:t>=</w:t>
      </w:r>
      <w:r w:rsidR="00D64C21" w:rsidRPr="00816702">
        <w:t xml:space="preserve">missing if </w:t>
      </w:r>
      <w:proofErr w:type="spellStart"/>
      <w:r w:rsidR="00D64C21" w:rsidRPr="00816702">
        <w:t>out_pcdfood_</w:t>
      </w:r>
      <w:r>
        <w:t>hh</w:t>
      </w:r>
      <w:proofErr w:type="spellEnd"/>
      <w:r>
        <w:t>&gt;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w:t>
      </w:r>
      <w:proofErr w:type="spellStart"/>
      <w:r w:rsidR="00D64C21" w:rsidRPr="00F3363C">
        <w:t>pcdfood_hh</w:t>
      </w:r>
      <w:proofErr w:type="spellEnd"/>
      <w:r w:rsidR="00D64C21" w:rsidRPr="00F3363C">
        <w:t xml:space="preserve"> variable (</w:t>
      </w:r>
      <w:proofErr w:type="spellStart"/>
      <w:r w:rsidR="00D64C21" w:rsidRPr="00F3363C">
        <w:rPr>
          <w:i/>
        </w:rPr>
        <w:t>med_pcdfood_hh</w:t>
      </w:r>
      <w:proofErr w:type="spellEnd"/>
      <w:r w:rsidR="00D64C21" w:rsidRPr="00F3363C">
        <w:t xml:space="preserve">) and replace </w:t>
      </w:r>
      <w:proofErr w:type="spellStart"/>
      <w:r w:rsidR="00D64C21" w:rsidRPr="00F3363C">
        <w:t>pcdfood_hh</w:t>
      </w:r>
      <w:proofErr w:type="spellEnd"/>
      <w:r w:rsidR="00D64C21" w:rsidRPr="00F3363C">
        <w:t xml:space="preserve">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 xml:space="preserve">Set </w:t>
      </w:r>
      <w:proofErr w:type="spellStart"/>
      <w:r w:rsidRPr="00816702">
        <w:t>med_</w:t>
      </w:r>
      <w:r>
        <w:t>pcdfood</w:t>
      </w:r>
      <w:r w:rsidRPr="00816702">
        <w:t>_</w:t>
      </w:r>
      <w:r>
        <w:t>hh</w:t>
      </w:r>
      <w:proofErr w:type="spellEnd"/>
      <w:r w:rsidRPr="00816702">
        <w:t>=</w:t>
      </w:r>
      <w:r>
        <w:t>missing</w:t>
      </w:r>
    </w:p>
    <w:p w14:paraId="7DDC191B" w14:textId="77777777" w:rsidR="00D64C21" w:rsidRDefault="00D64C21" w:rsidP="00F3363C">
      <w:pPr>
        <w:pStyle w:val="BodyTextIndent1"/>
      </w:pPr>
      <w:r>
        <w:t xml:space="preserve">Replace </w:t>
      </w:r>
      <w:proofErr w:type="spellStart"/>
      <w:r>
        <w:t>med_pcdfood_hh</w:t>
      </w:r>
      <w:proofErr w:type="spellEnd"/>
      <w:r>
        <w:t>=median(</w:t>
      </w:r>
      <w:proofErr w:type="spellStart"/>
      <w:r>
        <w:t>pcdfood_hh</w:t>
      </w:r>
      <w:proofErr w:type="spellEnd"/>
      <w:r>
        <w:t>), by(</w:t>
      </w:r>
      <w:proofErr w:type="spellStart"/>
      <w:r>
        <w:t>hhea</w:t>
      </w:r>
      <w:proofErr w:type="spellEnd"/>
      <w:r>
        <w:t xml:space="preserve">) if number of cases≥5 in </w:t>
      </w:r>
      <w:proofErr w:type="spellStart"/>
      <w:r>
        <w:t>hhea</w:t>
      </w:r>
      <w:proofErr w:type="spellEnd"/>
    </w:p>
    <w:p w14:paraId="7FBC1385" w14:textId="77777777" w:rsidR="00D64C21" w:rsidRDefault="00D64C21" w:rsidP="00F3363C">
      <w:pPr>
        <w:pStyle w:val="BodyTextIndent1"/>
      </w:pPr>
      <w:r>
        <w:t xml:space="preserve">Replace </w:t>
      </w:r>
      <w:proofErr w:type="spellStart"/>
      <w:r>
        <w:t>med_pcdfood_hh</w:t>
      </w:r>
      <w:proofErr w:type="spellEnd"/>
      <w:r>
        <w:t>=median(</w:t>
      </w:r>
      <w:proofErr w:type="spellStart"/>
      <w:r>
        <w:t>pcdfood_hh</w:t>
      </w:r>
      <w:proofErr w:type="spellEnd"/>
      <w:r>
        <w:t xml:space="preserve">), by(a05) if number of cases&lt;5 in </w:t>
      </w:r>
      <w:proofErr w:type="spellStart"/>
      <w:r>
        <w:t>hhea</w:t>
      </w:r>
      <w:proofErr w:type="spellEnd"/>
      <w:r>
        <w:t xml:space="preserve"> and ≥5 in a05</w:t>
      </w:r>
    </w:p>
    <w:p w14:paraId="6D45D91D" w14:textId="77777777" w:rsidR="00D64C21" w:rsidRDefault="00D64C21" w:rsidP="00F3363C">
      <w:pPr>
        <w:pStyle w:val="BodyTextIndent1"/>
      </w:pPr>
      <w:r>
        <w:t xml:space="preserve">Replace </w:t>
      </w:r>
      <w:proofErr w:type="spellStart"/>
      <w:r>
        <w:t>med_pcdfood_hh</w:t>
      </w:r>
      <w:proofErr w:type="spellEnd"/>
      <w:r>
        <w:t>=median(</w:t>
      </w:r>
      <w:proofErr w:type="spellStart"/>
      <w:r>
        <w:t>pcdfood_hh</w:t>
      </w:r>
      <w:proofErr w:type="spellEnd"/>
      <w:r>
        <w:t xml:space="preserve">) if number of cases&lt;5 in a05 and ≥5 in ZOI </w:t>
      </w:r>
    </w:p>
    <w:p w14:paraId="2BA71ADB" w14:textId="505BE04A" w:rsidR="00D64C21" w:rsidRDefault="00D64C21" w:rsidP="00F3363C">
      <w:pPr>
        <w:pStyle w:val="BodyTextIndent1"/>
      </w:pPr>
      <w:r w:rsidRPr="00816702">
        <w:t xml:space="preserve">Replace </w:t>
      </w:r>
      <w:proofErr w:type="spellStart"/>
      <w:r>
        <w:t>pcdfood</w:t>
      </w:r>
      <w:r w:rsidRPr="00816702">
        <w:t>_</w:t>
      </w:r>
      <w:r>
        <w:t>hh</w:t>
      </w:r>
      <w:proofErr w:type="spellEnd"/>
      <w:r w:rsidRPr="00816702">
        <w:t>=</w:t>
      </w:r>
      <w:proofErr w:type="spellStart"/>
      <w:r w:rsidRPr="00816702">
        <w:t>med_</w:t>
      </w:r>
      <w:r>
        <w:t>pcdfood</w:t>
      </w:r>
      <w:r w:rsidRPr="00816702">
        <w:t>_</w:t>
      </w:r>
      <w:r>
        <w:t>hh</w:t>
      </w:r>
      <w:proofErr w:type="spellEnd"/>
      <w:r w:rsidRPr="00816702">
        <w:t xml:space="preserve"> if </w:t>
      </w:r>
      <w:proofErr w:type="spellStart"/>
      <w:r>
        <w:t>out_pcdfood</w:t>
      </w:r>
      <w:r w:rsidRPr="00816702">
        <w:t>_</w:t>
      </w:r>
      <w:r>
        <w:t>hh</w:t>
      </w:r>
      <w:proofErr w:type="spellEnd"/>
      <w:r w:rsidRPr="00816702">
        <w:t xml:space="preserve">&gt;0 </w:t>
      </w:r>
      <w:r>
        <w:t xml:space="preserve">and </w:t>
      </w:r>
      <w:proofErr w:type="spellStart"/>
      <w:r>
        <w:t>med_pcdfood_hh≠missing</w:t>
      </w:r>
      <w:proofErr w:type="spellEnd"/>
    </w:p>
    <w:p w14:paraId="44BE1DFF" w14:textId="77777777" w:rsidR="00D64C21" w:rsidRPr="00630A86" w:rsidRDefault="00D64C21" w:rsidP="00F3363C">
      <w:pPr>
        <w:pStyle w:val="BodyTextIndent1"/>
      </w:pPr>
      <w:r>
        <w:t xml:space="preserve">List </w:t>
      </w:r>
      <w:proofErr w:type="spellStart"/>
      <w:r>
        <w:t>pcdfood_hh</w:t>
      </w:r>
      <w:proofErr w:type="spellEnd"/>
      <w:r>
        <w:t xml:space="preserve"> if number of cases&lt;5 ZOI</w:t>
      </w:r>
      <w:r>
        <w:rPr>
          <w:rStyle w:val="FootnoteReference"/>
          <w:rFonts w:eastAsia="Cambria" w:cstheme="majorHAnsi"/>
          <w:i w:val="0"/>
        </w:rPr>
        <w:footnoteReference w:id="48"/>
      </w:r>
    </w:p>
    <w:p w14:paraId="0A1B3F17" w14:textId="6DBDC072" w:rsidR="00D64C21" w:rsidRPr="00630A86" w:rsidRDefault="00D64C21" w:rsidP="00F3363C">
      <w:pPr>
        <w:pStyle w:val="BodyTextIndent1"/>
      </w:pPr>
      <w:r w:rsidRPr="00816702">
        <w:t xml:space="preserve">Replace </w:t>
      </w:r>
      <w:proofErr w:type="spellStart"/>
      <w:r>
        <w:t>pcdfood</w:t>
      </w:r>
      <w:r w:rsidRPr="00816702">
        <w:t>_</w:t>
      </w:r>
      <w:r>
        <w:t>hh</w:t>
      </w:r>
      <w:proofErr w:type="spellEnd"/>
      <w:r w:rsidRPr="00816702">
        <w:t>=</w:t>
      </w:r>
      <w:proofErr w:type="spellStart"/>
      <w:r w:rsidRPr="00816702">
        <w:t>med_</w:t>
      </w:r>
      <w:r>
        <w:t>pcdfood</w:t>
      </w:r>
      <w:r w:rsidRPr="00816702">
        <w:t>_</w:t>
      </w:r>
      <w:r>
        <w:t>hh</w:t>
      </w:r>
      <w:proofErr w:type="spellEnd"/>
      <w:r w:rsidRPr="00816702">
        <w:t xml:space="preserve"> if </w:t>
      </w:r>
      <w:proofErr w:type="spellStart"/>
      <w:r>
        <w:t>pcdfood</w:t>
      </w:r>
      <w:r w:rsidRPr="00816702">
        <w:t>_</w:t>
      </w:r>
      <w:r>
        <w:t>hh</w:t>
      </w:r>
      <w:proofErr w:type="spellEnd"/>
      <w:r>
        <w:t>=missing</w:t>
      </w:r>
      <w:r w:rsidRPr="00816702">
        <w:t xml:space="preserve"> </w:t>
      </w:r>
      <w:r>
        <w:t xml:space="preserve">and </w:t>
      </w:r>
      <w:proofErr w:type="spellStart"/>
      <w:r>
        <w:t>med_pcdfood_hh≠missing</w:t>
      </w:r>
      <w:proofErr w:type="spellEnd"/>
      <w:r>
        <w:t xml:space="preserve">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proofErr w:type="spellStart"/>
      <w:r w:rsidR="00D64C21">
        <w:rPr>
          <w:i/>
        </w:rPr>
        <w:t>pcdfood_hh</w:t>
      </w:r>
      <w:proofErr w:type="spellEnd"/>
      <w:r w:rsidR="00D64C21">
        <w:rPr>
          <w:i/>
        </w:rPr>
        <w:t xml:space="preserve">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w:t>
      </w:r>
      <w:proofErr w:type="spellStart"/>
      <w:r>
        <w:t>pcdfood_hh</w:t>
      </w:r>
      <w:proofErr w:type="spellEnd"/>
    </w:p>
    <w:p w14:paraId="0A187829" w14:textId="77777777" w:rsidR="00D64C21" w:rsidRDefault="00D64C21" w:rsidP="00A43ED6">
      <w:pPr>
        <w:pStyle w:val="BodyTextIndent1"/>
        <w:keepNext/>
        <w:widowControl/>
      </w:pPr>
      <w:r>
        <w:t xml:space="preserve">Keep </w:t>
      </w:r>
      <w:proofErr w:type="spellStart"/>
      <w:r>
        <w:t>hhea</w:t>
      </w:r>
      <w:proofErr w:type="spellEnd"/>
      <w:r>
        <w:t xml:space="preserve"> </w:t>
      </w:r>
      <w:proofErr w:type="spellStart"/>
      <w:r>
        <w:t>hhnum</w:t>
      </w:r>
      <w:proofErr w:type="spellEnd"/>
      <w:r>
        <w:t xml:space="preserve">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9" w:name="_Toc23753521"/>
      <w:r>
        <w:t>9.2.2</w:t>
      </w:r>
      <w:r>
        <w:tab/>
        <w:t>Regular non</w:t>
      </w:r>
      <w:r w:rsidR="00011C26">
        <w:t>-</w:t>
      </w:r>
      <w:r>
        <w:t xml:space="preserve">food, non-durable goods expenditures of the past </w:t>
      </w:r>
      <w:r w:rsidR="00011C26">
        <w:t>7 </w:t>
      </w:r>
      <w:r>
        <w:t>d</w:t>
      </w:r>
      <w:r w:rsidR="00D64C21" w:rsidRPr="004620EB">
        <w:t>ays</w:t>
      </w:r>
      <w:bookmarkEnd w:id="759"/>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 xml:space="preserve">Keep </w:t>
      </w:r>
      <w:proofErr w:type="spellStart"/>
      <w:r w:rsidRPr="00B366B3">
        <w:t>hhea</w:t>
      </w:r>
      <w:proofErr w:type="spellEnd"/>
      <w:r w:rsidRPr="00B366B3">
        <w:t xml:space="preserve"> </w:t>
      </w:r>
      <w:proofErr w:type="spellStart"/>
      <w:r w:rsidRPr="00B366B3">
        <w:t>hhnum</w:t>
      </w:r>
      <w:proofErr w:type="spellEnd"/>
      <w:r w:rsidRPr="00B366B3">
        <w:t xml:space="preserve"> and all variables that begin with v8201, v8202, v8203</w:t>
      </w:r>
    </w:p>
    <w:p w14:paraId="6CB2A889" w14:textId="77777777" w:rsidR="00D64C21" w:rsidRPr="00B366B3" w:rsidRDefault="00D64C21" w:rsidP="004620EB">
      <w:pPr>
        <w:pStyle w:val="BodyTextIndent1"/>
      </w:pPr>
      <w:r>
        <w:t>Save “$analytic\Temp\</w:t>
      </w:r>
      <w:proofErr w:type="spellStart"/>
      <w:r>
        <w:t>temp_pet_expenditures</w:t>
      </w:r>
      <w:proofErr w:type="spellEnd"/>
      <w:r>
        <w:t>”</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w:t>
      </w:r>
      <w:proofErr w:type="spellStart"/>
      <w:r>
        <w:t>temp_pet_expenditures</w:t>
      </w:r>
      <w:proofErr w:type="spellEnd"/>
      <w:r>
        <w:t xml:space="preserve">” using </w:t>
      </w:r>
      <w:proofErr w:type="spellStart"/>
      <w:r>
        <w:t>hhea</w:t>
      </w:r>
      <w:proofErr w:type="spellEnd"/>
      <w:r>
        <w:t xml:space="preserve"> and </w:t>
      </w:r>
      <w:proofErr w:type="spellStart"/>
      <w:r>
        <w:t>hhnum</w:t>
      </w:r>
      <w:proofErr w:type="spellEnd"/>
      <w:r>
        <w:t xml:space="preserve">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w:t>
      </w:r>
      <w:proofErr w:type="spellStart"/>
      <w:r>
        <w:t>var’x</w:t>
      </w:r>
      <w:proofErr w:type="spellEnd"/>
      <w:r>
        <w:t>=’var’</w:t>
      </w:r>
    </w:p>
    <w:p w14:paraId="2A512C50" w14:textId="77777777" w:rsidR="00D64C21" w:rsidRDefault="00D64C21" w:rsidP="004620EB">
      <w:pPr>
        <w:pStyle w:val="BodyTextIndent1"/>
      </w:pPr>
      <w:r>
        <w:tab/>
        <w:t>Replace `</w:t>
      </w:r>
      <w:proofErr w:type="spellStart"/>
      <w:r>
        <w:t>var’x</w:t>
      </w:r>
      <w:proofErr w:type="spellEnd"/>
      <w:r>
        <w:t>=missing if `var’&gt;2</w:t>
      </w:r>
    </w:p>
    <w:p w14:paraId="071DC9B0" w14:textId="77777777" w:rsidR="00D64C21" w:rsidRDefault="00D64C21" w:rsidP="004620EB">
      <w:pPr>
        <w:pStyle w:val="BodyTextIndent1"/>
      </w:pPr>
      <w:r>
        <w:t>Set v8202xmin=minimum value of all `</w:t>
      </w:r>
      <w:proofErr w:type="spellStart"/>
      <w:r>
        <w:t>var’x</w:t>
      </w:r>
      <w:proofErr w:type="spellEnd"/>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 xml:space="preserve">Reshape long v8201_ v8202_ v8203_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proofErr w:type="spellStart"/>
      <w:r w:rsidR="00D64C21" w:rsidRPr="004620EB">
        <w:rPr>
          <w:i/>
        </w:rPr>
        <w:t>totnfood_item</w:t>
      </w:r>
      <w:proofErr w:type="spellEnd"/>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proofErr w:type="spellStart"/>
      <w:r w:rsidRPr="00B366B3">
        <w:t>totnfood_item</w:t>
      </w:r>
      <w:proofErr w:type="spellEnd"/>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 xml:space="preserve">Tabulate </w:t>
      </w:r>
      <w:proofErr w:type="spellStart"/>
      <w:r>
        <w:t>totnfood_item</w:t>
      </w:r>
      <w:proofErr w:type="spellEnd"/>
    </w:p>
    <w:p w14:paraId="559193A1" w14:textId="5E1F497C" w:rsidR="00D64C21" w:rsidRPr="0025712D" w:rsidRDefault="00D64C21" w:rsidP="004620EB">
      <w:pPr>
        <w:pStyle w:val="BodyTextIndent1"/>
      </w:pPr>
      <w:r>
        <w:t xml:space="preserve">Set </w:t>
      </w:r>
      <w:proofErr w:type="spellStart"/>
      <w:r>
        <w:t>totnfood_item</w:t>
      </w:r>
      <w:proofErr w:type="spellEnd"/>
      <w:r>
        <w:t>=missing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proofErr w:type="spellStart"/>
      <w:r w:rsidRPr="00B366B3">
        <w:rPr>
          <w:i/>
        </w:rPr>
        <w:t>pcdnfood_item</w:t>
      </w:r>
      <w:proofErr w:type="spellEnd"/>
      <w:r w:rsidRPr="00B366B3">
        <w:t>)</w:t>
      </w:r>
      <w:r>
        <w:t xml:space="preserve">. Divide </w:t>
      </w:r>
      <w:proofErr w:type="spellStart"/>
      <w:r w:rsidRPr="00B366B3">
        <w:rPr>
          <w:i/>
        </w:rPr>
        <w:t>totnfood_item</w:t>
      </w:r>
      <w:proofErr w:type="spellEnd"/>
      <w:r w:rsidRPr="00B366B3">
        <w:rPr>
          <w:i/>
        </w:rPr>
        <w:t xml:space="preserve">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proofErr w:type="spellStart"/>
      <w:r>
        <w:t>P</w:t>
      </w:r>
      <w:r w:rsidR="003A6E99">
        <w:t>cdnfood_item</w:t>
      </w:r>
      <w:proofErr w:type="spellEnd"/>
      <w:r w:rsidR="003A6E99">
        <w:t>=(</w:t>
      </w:r>
      <w:proofErr w:type="spellStart"/>
      <w:r w:rsidR="003A6E99">
        <w:t>totnfood_item÷number</w:t>
      </w:r>
      <w:proofErr w:type="spellEnd"/>
      <w:r w:rsidR="003A6E99">
        <w:t xml:space="preserve">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proofErr w:type="spellStart"/>
      <w:r w:rsidRPr="00B366B3">
        <w:rPr>
          <w:i/>
        </w:rPr>
        <w:t>pcdnfood_item</w:t>
      </w:r>
      <w:proofErr w:type="spellEnd"/>
      <w:r w:rsidRPr="00B366B3">
        <w:rPr>
          <w:i/>
        </w:rPr>
        <w:t xml:space="preserve">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proofErr w:type="spellStart"/>
      <w:r w:rsidR="00D64C21" w:rsidRPr="00E640A4">
        <w:rPr>
          <w:i/>
        </w:rPr>
        <w:t>pcdnfood_item</w:t>
      </w:r>
      <w:proofErr w:type="spellEnd"/>
      <w:r w:rsidR="00D64C21">
        <w:t xml:space="preserve"> outlier values </w:t>
      </w:r>
      <w:r w:rsidR="00D64C21" w:rsidRPr="00B366B3">
        <w:rPr>
          <w:i/>
        </w:rPr>
        <w:t>(</w:t>
      </w:r>
      <w:proofErr w:type="spellStart"/>
      <w:r w:rsidR="00D64C21" w:rsidRPr="00B366B3">
        <w:rPr>
          <w:i/>
        </w:rPr>
        <w:t>out_pcdnfood_item</w:t>
      </w:r>
      <w:proofErr w:type="spellEnd"/>
      <w:r w:rsidR="00D64C21" w:rsidRPr="00B366B3">
        <w:rPr>
          <w:i/>
        </w:rPr>
        <w:t>).</w:t>
      </w:r>
      <w:r w:rsidR="00D64C21" w:rsidRPr="00B366B3">
        <w:t xml:space="preserve"> </w:t>
      </w:r>
    </w:p>
    <w:p w14:paraId="763F8C66" w14:textId="79879FBF" w:rsidR="00D64C21" w:rsidRPr="00816702" w:rsidRDefault="00D64C21" w:rsidP="004620EB">
      <w:pPr>
        <w:pStyle w:val="BodyTextIndent1"/>
      </w:pPr>
      <w:r w:rsidRPr="00816702">
        <w:t xml:space="preserve">Set </w:t>
      </w:r>
      <w:proofErr w:type="spellStart"/>
      <w:r w:rsidRPr="00816702">
        <w:t>mean_</w:t>
      </w:r>
      <w:r>
        <w:t>pcdnfood</w:t>
      </w:r>
      <w:r w:rsidRPr="00816702">
        <w:t>_item</w:t>
      </w:r>
      <w:proofErr w:type="spellEnd"/>
      <w:r w:rsidRPr="00816702">
        <w:t>=mean(</w:t>
      </w:r>
      <w:proofErr w:type="spellStart"/>
      <w:r>
        <w:t>pcdnfood</w:t>
      </w:r>
      <w:r w:rsidRPr="00816702">
        <w:t>_item</w:t>
      </w:r>
      <w:proofErr w:type="spellEnd"/>
      <w:r w:rsidRPr="00816702">
        <w:t>), by(</w:t>
      </w:r>
      <w:proofErr w:type="spellStart"/>
      <w:r w:rsidRPr="00816702">
        <w:t>hhea</w:t>
      </w:r>
      <w:proofErr w:type="spellEnd"/>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 xml:space="preserve">Set </w:t>
      </w:r>
      <w:proofErr w:type="spellStart"/>
      <w:r w:rsidRPr="00816702">
        <w:t>sd_</w:t>
      </w:r>
      <w:r>
        <w:t>pcdnfood</w:t>
      </w:r>
      <w:r w:rsidRPr="00816702">
        <w:t>_item</w:t>
      </w:r>
      <w:proofErr w:type="spellEnd"/>
      <w:r w:rsidRPr="00816702">
        <w:t>=standard deviation(</w:t>
      </w:r>
      <w:proofErr w:type="spellStart"/>
      <w:r>
        <w:t>pcdnfood</w:t>
      </w:r>
      <w:r w:rsidRPr="00816702">
        <w:t>_item</w:t>
      </w:r>
      <w:proofErr w:type="spellEnd"/>
      <w:r w:rsidRPr="00816702">
        <w:t>), by(</w:t>
      </w:r>
      <w:proofErr w:type="spellStart"/>
      <w:r w:rsidRPr="00816702">
        <w:t>hhea</w:t>
      </w:r>
      <w:proofErr w:type="spellEnd"/>
      <w:r>
        <w:rPr>
          <w:rFonts w:eastAsia="Cambria" w:cstheme="majorHAnsi"/>
        </w:rPr>
        <w:t>)</w:t>
      </w:r>
    </w:p>
    <w:p w14:paraId="5DB083EE" w14:textId="6CEE2467" w:rsidR="00D64C21" w:rsidRPr="00816702" w:rsidRDefault="00D64C21" w:rsidP="004620EB">
      <w:pPr>
        <w:pStyle w:val="BodyTextIndent1"/>
      </w:pPr>
      <w:r w:rsidRPr="00816702">
        <w:t xml:space="preserve">Set </w:t>
      </w:r>
      <w:proofErr w:type="spellStart"/>
      <w:r w:rsidRPr="00816702">
        <w:t>out_</w:t>
      </w:r>
      <w:r>
        <w:t>pcdnfood</w:t>
      </w:r>
      <w:r w:rsidRPr="00816702">
        <w:t>_item</w:t>
      </w:r>
      <w:proofErr w:type="spellEnd"/>
      <w:r w:rsidRPr="00816702">
        <w:t>=0</w:t>
      </w:r>
    </w:p>
    <w:p w14:paraId="57C23779" w14:textId="367AF6CE" w:rsidR="00D64C21" w:rsidRPr="00816702" w:rsidRDefault="00D64C21" w:rsidP="004620EB">
      <w:pPr>
        <w:pStyle w:val="BodyTextIndent1"/>
      </w:pPr>
      <w:r>
        <w:t xml:space="preserve">Replace </w:t>
      </w:r>
      <w:proofErr w:type="spellStart"/>
      <w:r>
        <w:t>out_pcdnfood_item</w:t>
      </w:r>
      <w:proofErr w:type="spellEnd"/>
      <w:r>
        <w:t>=</w:t>
      </w:r>
      <w:r w:rsidRPr="00816702">
        <w:t xml:space="preserve">1 if </w:t>
      </w:r>
      <w:proofErr w:type="spellStart"/>
      <w:r>
        <w:t>pcdnfood</w:t>
      </w:r>
      <w:r w:rsidRPr="00816702">
        <w:t>_item</w:t>
      </w:r>
      <w:proofErr w:type="spellEnd"/>
      <w:r w:rsidRPr="00816702">
        <w:t>&lt;(</w:t>
      </w:r>
      <w:proofErr w:type="spellStart"/>
      <w:r w:rsidRPr="00816702">
        <w:t>mean_</w:t>
      </w:r>
      <w:r>
        <w:t>pcdnfood</w:t>
      </w:r>
      <w:r w:rsidRPr="00816702">
        <w:t>_item</w:t>
      </w:r>
      <w:proofErr w:type="spellEnd"/>
      <w:r w:rsidRPr="00816702">
        <w:t>-(3*</w:t>
      </w:r>
      <w:proofErr w:type="spellStart"/>
      <w:r w:rsidRPr="00816702">
        <w:t>sd_</w:t>
      </w:r>
      <w:r>
        <w:t>pcdnfood</w:t>
      </w:r>
      <w:r w:rsidRPr="00816702">
        <w:t>_item</w:t>
      </w:r>
      <w:proofErr w:type="spellEnd"/>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 xml:space="preserve">Replace </w:t>
      </w:r>
      <w:proofErr w:type="spellStart"/>
      <w:r w:rsidRPr="00816702">
        <w:t>out_</w:t>
      </w:r>
      <w:r>
        <w:t>pcdnfood</w:t>
      </w:r>
      <w:r w:rsidRPr="00816702">
        <w:t>_item</w:t>
      </w:r>
      <w:proofErr w:type="spellEnd"/>
      <w:r w:rsidRPr="00816702">
        <w:t xml:space="preserve">=2 if </w:t>
      </w:r>
      <w:proofErr w:type="spellStart"/>
      <w:r>
        <w:t>pcdnfood</w:t>
      </w:r>
      <w:r w:rsidRPr="00816702">
        <w:t>_item</w:t>
      </w:r>
      <w:proofErr w:type="spellEnd"/>
      <w:r w:rsidRPr="00816702">
        <w:t>&gt;(</w:t>
      </w:r>
      <w:proofErr w:type="spellStart"/>
      <w:r w:rsidRPr="00816702">
        <w:t>mean_</w:t>
      </w:r>
      <w:r>
        <w:t>pcdnfood_i</w:t>
      </w:r>
      <w:r w:rsidRPr="00816702">
        <w:t>item</w:t>
      </w:r>
      <w:proofErr w:type="spellEnd"/>
      <w:r w:rsidRPr="00816702">
        <w:t>+(3*</w:t>
      </w:r>
      <w:proofErr w:type="spellStart"/>
      <w:r w:rsidRPr="00816702">
        <w:t>sd</w:t>
      </w:r>
      <w:proofErr w:type="spellEnd"/>
      <w:r w:rsidRPr="00816702">
        <w:t>_</w:t>
      </w:r>
      <w:r w:rsidRPr="000B77F1">
        <w:t xml:space="preserve"> </w:t>
      </w:r>
      <w:proofErr w:type="spellStart"/>
      <w:r>
        <w:t>pcdnfood</w:t>
      </w:r>
      <w:r w:rsidRPr="00816702">
        <w:t>_item</w:t>
      </w:r>
      <w:proofErr w:type="spellEnd"/>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 xml:space="preserve">Tabulate </w:t>
      </w:r>
      <w:proofErr w:type="spellStart"/>
      <w:r w:rsidRPr="001A580D">
        <w:t>pcd</w:t>
      </w:r>
      <w:r>
        <w:t>n</w:t>
      </w:r>
      <w:r w:rsidRPr="001A580D">
        <w:t>food_item</w:t>
      </w:r>
      <w:proofErr w:type="spellEnd"/>
      <w:r w:rsidRPr="001A580D">
        <w:t xml:space="preserve"> if </w:t>
      </w:r>
      <w:proofErr w:type="spellStart"/>
      <w:r w:rsidRPr="001A580D">
        <w:t>out_pcd</w:t>
      </w:r>
      <w:r>
        <w:t>n</w:t>
      </w:r>
      <w:r w:rsidRPr="001A580D">
        <w:t>food_</w:t>
      </w:r>
      <w:r>
        <w:t>item</w:t>
      </w:r>
      <w:proofErr w:type="spellEnd"/>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proofErr w:type="spellStart"/>
      <w:r w:rsidR="00D64C21" w:rsidRPr="00B366B3">
        <w:rPr>
          <w:i/>
        </w:rPr>
        <w:t>pcdnfood_item</w:t>
      </w:r>
      <w:proofErr w:type="spellEnd"/>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proofErr w:type="spellStart"/>
      <w:r w:rsidR="00D64C21">
        <w:rPr>
          <w:i/>
        </w:rPr>
        <w:t>out_pcdnfood_item</w:t>
      </w:r>
      <w:proofErr w:type="spellEnd"/>
      <w:r w:rsidR="00D64C21">
        <w:rPr>
          <w:i/>
        </w:rPr>
        <w:t xml:space="preserve"> </w:t>
      </w:r>
      <w:r w:rsidR="00D64C21">
        <w:t>value to 0 if the flagged value is found to be plausible.</w:t>
      </w:r>
    </w:p>
    <w:p w14:paraId="3DFEB407" w14:textId="546F75CB" w:rsidR="00D64C21" w:rsidRPr="00816702" w:rsidRDefault="00D64C21" w:rsidP="006000E5">
      <w:pPr>
        <w:pStyle w:val="BodyTextIndent1"/>
      </w:pPr>
      <w:r>
        <w:t xml:space="preserve">Replace </w:t>
      </w:r>
      <w:proofErr w:type="spellStart"/>
      <w:r>
        <w:t>out_pcdnfood_item</w:t>
      </w:r>
      <w:proofErr w:type="spellEnd"/>
      <w:r>
        <w:t xml:space="preserve">=0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 xml:space="preserve">Replace </w:t>
      </w:r>
      <w:proofErr w:type="spellStart"/>
      <w:r>
        <w:t>pcdnfood_item</w:t>
      </w:r>
      <w:proofErr w:type="spellEnd"/>
      <w:r>
        <w:t xml:space="preserve">=missing if </w:t>
      </w:r>
      <w:proofErr w:type="spellStart"/>
      <w:r>
        <w:t>out_pcdnfood_item</w:t>
      </w:r>
      <w:proofErr w:type="spellEnd"/>
      <w:r>
        <w:t>&gt;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proofErr w:type="spellStart"/>
      <w:r w:rsidRPr="00816702">
        <w:rPr>
          <w:i/>
        </w:rPr>
        <w:t>med_pcd</w:t>
      </w:r>
      <w:r>
        <w:rPr>
          <w:i/>
        </w:rPr>
        <w:t>n</w:t>
      </w:r>
      <w:r w:rsidRPr="00816702">
        <w:rPr>
          <w:i/>
        </w:rPr>
        <w:t>food_item</w:t>
      </w:r>
      <w:proofErr w:type="spellEnd"/>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 xml:space="preserve">Set </w:t>
      </w:r>
      <w:proofErr w:type="spellStart"/>
      <w:r w:rsidRPr="00816702">
        <w:t>med_</w:t>
      </w:r>
      <w:r>
        <w:t>pcdnfood</w:t>
      </w:r>
      <w:r w:rsidRPr="00816702">
        <w:t>_item</w:t>
      </w:r>
      <w:proofErr w:type="spellEnd"/>
      <w:r w:rsidRPr="00816702">
        <w:t>=</w:t>
      </w:r>
      <w:r>
        <w:t>missing</w:t>
      </w:r>
    </w:p>
    <w:p w14:paraId="79D7A3D1" w14:textId="77777777" w:rsidR="00D64C21" w:rsidRDefault="00D64C21" w:rsidP="006000E5">
      <w:pPr>
        <w:pStyle w:val="BodyTextIndent1"/>
      </w:pPr>
      <w:r>
        <w:t xml:space="preserve">Replace </w:t>
      </w:r>
      <w:proofErr w:type="spellStart"/>
      <w:r>
        <w:t>med_pcdnfood_item</w:t>
      </w:r>
      <w:proofErr w:type="spellEnd"/>
      <w:r>
        <w:t>=median(</w:t>
      </w:r>
      <w:proofErr w:type="spellStart"/>
      <w:r>
        <w:t>pcdnfood_item</w:t>
      </w:r>
      <w:proofErr w:type="spellEnd"/>
      <w:r>
        <w:t>), by(</w:t>
      </w:r>
      <w:proofErr w:type="spellStart"/>
      <w:r>
        <w:t>hhea</w:t>
      </w:r>
      <w:proofErr w:type="spellEnd"/>
      <w:r>
        <w:t xml:space="preserve">) if number of cases≥5 in </w:t>
      </w:r>
      <w:proofErr w:type="spellStart"/>
      <w:r>
        <w:t>hhea</w:t>
      </w:r>
      <w:proofErr w:type="spellEnd"/>
    </w:p>
    <w:p w14:paraId="60B492A4" w14:textId="77777777" w:rsidR="00D64C21" w:rsidRDefault="00D64C21" w:rsidP="006000E5">
      <w:pPr>
        <w:pStyle w:val="BodyTextIndent1"/>
      </w:pPr>
      <w:r>
        <w:t xml:space="preserve">Replace </w:t>
      </w:r>
      <w:proofErr w:type="spellStart"/>
      <w:r>
        <w:t>med_pcdnfood_item</w:t>
      </w:r>
      <w:proofErr w:type="spellEnd"/>
      <w:r>
        <w:t>=median(</w:t>
      </w:r>
      <w:proofErr w:type="spellStart"/>
      <w:r>
        <w:t>pcdnfood_item</w:t>
      </w:r>
      <w:proofErr w:type="spellEnd"/>
      <w:r>
        <w:t xml:space="preserve">), by(a05) if number of cases&lt;5 in </w:t>
      </w:r>
      <w:proofErr w:type="spellStart"/>
      <w:r>
        <w:t>hhea</w:t>
      </w:r>
      <w:proofErr w:type="spellEnd"/>
      <w:r>
        <w:t xml:space="preserve"> and ≥5 in a05</w:t>
      </w:r>
    </w:p>
    <w:p w14:paraId="0A6A9864" w14:textId="77777777" w:rsidR="00D64C21" w:rsidRDefault="00D64C21" w:rsidP="006000E5">
      <w:pPr>
        <w:pStyle w:val="BodyTextIndent1"/>
      </w:pPr>
      <w:r>
        <w:t xml:space="preserve">Replace </w:t>
      </w:r>
      <w:proofErr w:type="spellStart"/>
      <w:r>
        <w:t>med_pcdnfood_item</w:t>
      </w:r>
      <w:proofErr w:type="spellEnd"/>
      <w:r>
        <w:t>=median(</w:t>
      </w:r>
      <w:proofErr w:type="spellStart"/>
      <w:r>
        <w:t>pcdnfood_item</w:t>
      </w:r>
      <w:proofErr w:type="spellEnd"/>
      <w:r>
        <w:t xml:space="preserve">)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w:t>
      </w:r>
      <w:proofErr w:type="spellStart"/>
      <w:r w:rsidRPr="00B366B3">
        <w:rPr>
          <w:color w:val="auto"/>
        </w:rPr>
        <w:t>pcdnfood_item</w:t>
      </w:r>
      <w:proofErr w:type="spellEnd"/>
      <w:r w:rsidRPr="00B366B3">
        <w:rPr>
          <w:color w:val="auto"/>
        </w:rPr>
        <w:t>=</w:t>
      </w:r>
      <w:proofErr w:type="spellStart"/>
      <w:r w:rsidRPr="00B366B3">
        <w:rPr>
          <w:color w:val="auto"/>
        </w:rPr>
        <w:t>med_pcdnfood_item</w:t>
      </w:r>
      <w:proofErr w:type="spellEnd"/>
      <w:r w:rsidRPr="00B366B3">
        <w:rPr>
          <w:color w:val="auto"/>
        </w:rPr>
        <w:t xml:space="preserve"> if </w:t>
      </w:r>
      <w:proofErr w:type="spellStart"/>
      <w:r w:rsidR="00712EC6">
        <w:rPr>
          <w:color w:val="auto"/>
        </w:rPr>
        <w:t>out_pcdnfood_item</w:t>
      </w:r>
      <w:proofErr w:type="spellEnd"/>
      <w:r w:rsidR="00712EC6">
        <w:rPr>
          <w:color w:val="auto"/>
        </w:rPr>
        <w:t>&gt;</w:t>
      </w:r>
      <w:r w:rsidRPr="00B366B3">
        <w:rPr>
          <w:color w:val="auto"/>
        </w:rPr>
        <w:t>0</w:t>
      </w:r>
      <w:r w:rsidR="00712EC6">
        <w:rPr>
          <w:color w:val="auto"/>
        </w:rPr>
        <w:t xml:space="preserve"> </w:t>
      </w:r>
      <w:r>
        <w:rPr>
          <w:color w:val="auto"/>
        </w:rPr>
        <w:t xml:space="preserve">and </w:t>
      </w:r>
      <w:proofErr w:type="spellStart"/>
      <w:r>
        <w:rPr>
          <w:color w:val="auto"/>
        </w:rPr>
        <w:t>med_pcdnfood_item≠missing</w:t>
      </w:r>
      <w:proofErr w:type="spellEnd"/>
    </w:p>
    <w:p w14:paraId="56714EC7" w14:textId="77777777" w:rsidR="00D64C21" w:rsidRDefault="00D64C21" w:rsidP="006000E5">
      <w:pPr>
        <w:pStyle w:val="BodyTextIndent1"/>
      </w:pPr>
      <w:r>
        <w:t xml:space="preserve">List </w:t>
      </w:r>
      <w:proofErr w:type="spellStart"/>
      <w:r>
        <w:t>pcdnfood_item</w:t>
      </w:r>
      <w:proofErr w:type="spellEnd"/>
      <w:r>
        <w:t xml:space="preserve"> if number of cases&lt;5 ZOI</w:t>
      </w:r>
      <w:r>
        <w:rPr>
          <w:rStyle w:val="FootnoteReference"/>
          <w:rFonts w:eastAsia="Cambria" w:cstheme="majorHAnsi"/>
          <w:i w:val="0"/>
        </w:rPr>
        <w:footnoteReference w:id="49"/>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w:t>
      </w:r>
      <w:proofErr w:type="spellStart"/>
      <w:r w:rsidRPr="006000E5">
        <w:t>pcdnfood_</w:t>
      </w:r>
      <w:r w:rsidRPr="006000E5">
        <w:rPr>
          <w:i/>
        </w:rPr>
        <w:t>item</w:t>
      </w:r>
      <w:proofErr w:type="spellEnd"/>
      <w:r w:rsidRPr="006000E5">
        <w:t xml:space="preserve"> variables by household a create a variable that captures the total household-level non-food per capita daily expenditure for the week preceding the survey (</w:t>
      </w:r>
      <w:proofErr w:type="spellStart"/>
      <w:r w:rsidRPr="006000E5">
        <w:rPr>
          <w:i/>
        </w:rPr>
        <w:t>pcdnfood_hh</w:t>
      </w:r>
      <w:proofErr w:type="spellEnd"/>
      <w:r w:rsidRPr="006000E5">
        <w:t>), and keep only one record per household (the first record if there are multiple records).</w:t>
      </w:r>
    </w:p>
    <w:p w14:paraId="0B80E5A9" w14:textId="0910B9BF" w:rsidR="00D64C21" w:rsidRPr="00B366B3" w:rsidRDefault="00D64C21" w:rsidP="006000E5">
      <w:pPr>
        <w:pStyle w:val="BodyTextIndent1"/>
      </w:pPr>
      <w:r>
        <w:t xml:space="preserve">By </w:t>
      </w:r>
      <w:proofErr w:type="spellStart"/>
      <w:r>
        <w:t>hhea</w:t>
      </w:r>
      <w:proofErr w:type="spellEnd"/>
      <w:r>
        <w:t xml:space="preserve"> </w:t>
      </w:r>
      <w:proofErr w:type="spellStart"/>
      <w:r>
        <w:t>hhnum</w:t>
      </w:r>
      <w:proofErr w:type="spellEnd"/>
      <w:r>
        <w:t>: s</w:t>
      </w:r>
      <w:r w:rsidR="003A6E99">
        <w:t xml:space="preserve">et </w:t>
      </w:r>
      <w:proofErr w:type="spellStart"/>
      <w:r w:rsidR="003A6E99">
        <w:t>pcdnfood_hh</w:t>
      </w:r>
      <w:proofErr w:type="spellEnd"/>
      <w:r w:rsidR="003A6E99">
        <w:t>=</w:t>
      </w:r>
      <w:r w:rsidRPr="00B366B3">
        <w:t>sum(</w:t>
      </w:r>
      <w:proofErr w:type="spellStart"/>
      <w:r w:rsidRPr="00B366B3">
        <w:t>pcdnfood_item</w:t>
      </w:r>
      <w:proofErr w:type="spellEnd"/>
      <w:r w:rsidRPr="00B366B3">
        <w:t xml:space="preserve">) </w:t>
      </w:r>
    </w:p>
    <w:p w14:paraId="6AF7346C" w14:textId="77777777" w:rsidR="00D64C21" w:rsidRPr="001A580D" w:rsidRDefault="00D64C21" w:rsidP="006000E5">
      <w:pPr>
        <w:pStyle w:val="BodyTextIndent1"/>
      </w:pPr>
      <w:r>
        <w:t xml:space="preserve">By </w:t>
      </w:r>
      <w:proofErr w:type="spellStart"/>
      <w:r w:rsidRPr="001A580D">
        <w:t>hhea</w:t>
      </w:r>
      <w:proofErr w:type="spellEnd"/>
      <w:r w:rsidRPr="001A580D">
        <w:t xml:space="preserve"> </w:t>
      </w:r>
      <w:proofErr w:type="spellStart"/>
      <w:r w:rsidRPr="001A580D">
        <w:t>hhnum</w:t>
      </w:r>
      <w:proofErr w:type="spellEnd"/>
      <w:r w:rsidRPr="001A580D">
        <w:t>: keep if _n=1</w:t>
      </w:r>
    </w:p>
    <w:p w14:paraId="28A2FDA2" w14:textId="77777777" w:rsidR="00D64C21" w:rsidRPr="001A580D" w:rsidRDefault="00D64C21" w:rsidP="006000E5">
      <w:pPr>
        <w:pStyle w:val="BodyTextIndent1"/>
      </w:pPr>
      <w:r w:rsidRPr="001A580D">
        <w:t xml:space="preserve">lab var </w:t>
      </w:r>
      <w:proofErr w:type="spellStart"/>
      <w:r w:rsidRPr="001A580D">
        <w:t>pcd</w:t>
      </w:r>
      <w:r>
        <w:t>n</w:t>
      </w:r>
      <w:r w:rsidRPr="001A580D">
        <w:t>food_hh</w:t>
      </w:r>
      <w:proofErr w:type="spellEnd"/>
      <w:r w:rsidRPr="001A580D">
        <w:t xml:space="preserve">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 xml:space="preserve">Add </w:t>
      </w:r>
      <w:proofErr w:type="spellStart"/>
      <w:r w:rsidRPr="00A710B8">
        <w:t>hhea</w:t>
      </w:r>
      <w:proofErr w:type="spellEnd"/>
      <w:r w:rsidRPr="00A710B8">
        <w:t xml:space="preserve"> </w:t>
      </w:r>
      <w:proofErr w:type="spellStart"/>
      <w:r w:rsidRPr="00A710B8">
        <w:t>hhnum</w:t>
      </w:r>
      <w:proofErr w:type="spellEnd"/>
      <w:r w:rsidRPr="00A710B8">
        <w:t xml:space="preserve"> </w:t>
      </w:r>
      <w:proofErr w:type="spellStart"/>
      <w:r w:rsidRPr="00A710B8">
        <w:t>hhsize_dj</w:t>
      </w:r>
      <w:proofErr w:type="spellEnd"/>
      <w:r>
        <w:t xml:space="preserve"> a05 a06</w:t>
      </w:r>
      <w:r w:rsidRPr="00A710B8">
        <w:rPr>
          <w:lang w:val="ru-RU"/>
        </w:rPr>
        <w:t xml:space="preserve"> </w:t>
      </w:r>
      <w:r w:rsidRPr="00A710B8">
        <w:t xml:space="preserve">from </w:t>
      </w:r>
      <w:r>
        <w:t>“</w:t>
      </w:r>
      <w:r w:rsidRPr="00A710B8">
        <w:t xml:space="preserve">$analytic\FTF ZOI Survey [COUNTRY] [YEAR] household data </w:t>
      </w:r>
      <w:proofErr w:type="spellStart"/>
      <w:r w:rsidRPr="00A710B8">
        <w:t>analytic.dta</w:t>
      </w:r>
      <w:proofErr w:type="spellEnd"/>
      <w:r w:rsidRPr="00A710B8">
        <w:t xml:space="preserve">” using </w:t>
      </w:r>
      <w:r w:rsidRPr="00A710B8">
        <w:rPr>
          <w:lang w:val="ru-RU"/>
        </w:rPr>
        <w:t>hh</w:t>
      </w:r>
      <w:proofErr w:type="spellStart"/>
      <w:r w:rsidRPr="00A710B8">
        <w:t>ea</w:t>
      </w:r>
      <w:proofErr w:type="spellEnd"/>
      <w:r w:rsidRPr="00A710B8">
        <w:t xml:space="preserve"> </w:t>
      </w:r>
      <w:proofErr w:type="spellStart"/>
      <w:r w:rsidRPr="00A710B8">
        <w:t>hhnum</w:t>
      </w:r>
      <w:proofErr w:type="spellEnd"/>
      <w:r w:rsidRPr="00A710B8">
        <w:t xml:space="preserve">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 xml:space="preserve">Count if </w:t>
      </w:r>
      <w:proofErr w:type="spellStart"/>
      <w:r w:rsidRPr="00885DA3">
        <w:t>pcd</w:t>
      </w:r>
      <w:r>
        <w:t>n</w:t>
      </w:r>
      <w:r w:rsidRPr="00885DA3">
        <w:t>food_hh</w:t>
      </w:r>
      <w:proofErr w:type="spellEnd"/>
      <w:r w:rsidRPr="00885DA3">
        <w:t>=missing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proofErr w:type="spellStart"/>
      <w:r w:rsidRPr="00B366B3">
        <w:rPr>
          <w:rFonts w:eastAsia="Cambria"/>
          <w:i/>
          <w:color w:val="auto"/>
        </w:rPr>
        <w:t>pcdnfood_hh</w:t>
      </w:r>
      <w:proofErr w:type="spellEnd"/>
      <w:r w:rsidRPr="00B366B3">
        <w:rPr>
          <w:rFonts w:eastAsia="Cambria"/>
          <w:i/>
          <w:color w:val="auto"/>
        </w:rPr>
        <w:t xml:space="preserve">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proofErr w:type="spellStart"/>
      <w:r w:rsidR="00D64C21" w:rsidRPr="00B366B3">
        <w:rPr>
          <w:i/>
        </w:rPr>
        <w:t>pcd</w:t>
      </w:r>
      <w:r w:rsidR="00D64C21">
        <w:rPr>
          <w:i/>
        </w:rPr>
        <w:t>n</w:t>
      </w:r>
      <w:r w:rsidR="00D64C21" w:rsidRPr="00B366B3">
        <w:rPr>
          <w:i/>
        </w:rPr>
        <w:t>food_hh</w:t>
      </w:r>
      <w:proofErr w:type="spellEnd"/>
      <w:r w:rsidR="00D64C21">
        <w:rPr>
          <w:i/>
        </w:rPr>
        <w:t xml:space="preserve"> </w:t>
      </w:r>
      <w:r w:rsidR="00D64C21" w:rsidRPr="00885DA3">
        <w:t>outlier values (</w:t>
      </w:r>
      <w:proofErr w:type="spellStart"/>
      <w:r w:rsidR="00D64C21">
        <w:rPr>
          <w:i/>
        </w:rPr>
        <w:t>out_pcdnfood_hh</w:t>
      </w:r>
      <w:proofErr w:type="spellEnd"/>
      <w:r w:rsidR="00D64C21" w:rsidRPr="00885DA3">
        <w:t>)</w:t>
      </w:r>
      <w:r w:rsidR="00D64C21" w:rsidRPr="00B366B3">
        <w:rPr>
          <w:i/>
        </w:rPr>
        <w:t>.</w:t>
      </w:r>
    </w:p>
    <w:p w14:paraId="1CAA979A" w14:textId="0053EF75" w:rsidR="00D64C21" w:rsidRPr="00816702" w:rsidRDefault="00D64C21" w:rsidP="006000E5">
      <w:pPr>
        <w:pStyle w:val="BodyTextIndent1"/>
      </w:pPr>
      <w:r w:rsidRPr="00816702">
        <w:t xml:space="preserve">Set </w:t>
      </w:r>
      <w:proofErr w:type="spellStart"/>
      <w:r w:rsidRPr="00816702">
        <w:t>mean_</w:t>
      </w:r>
      <w:r>
        <w:t>pcdnfood</w:t>
      </w:r>
      <w:r w:rsidRPr="00816702">
        <w:t>_</w:t>
      </w:r>
      <w:r>
        <w:t>hh</w:t>
      </w:r>
      <w:proofErr w:type="spellEnd"/>
      <w:r w:rsidRPr="00816702">
        <w:t>=mean(</w:t>
      </w:r>
      <w:proofErr w:type="spellStart"/>
      <w:r>
        <w:t>pcdnfood</w:t>
      </w:r>
      <w:r w:rsidRPr="00816702">
        <w:t>_</w:t>
      </w:r>
      <w:r>
        <w:t>hh</w:t>
      </w:r>
      <w:proofErr w:type="spellEnd"/>
      <w:r w:rsidRPr="00816702">
        <w:t>), by(</w:t>
      </w:r>
      <w:proofErr w:type="spellStart"/>
      <w:r w:rsidRPr="00816702">
        <w:t>hhea</w:t>
      </w:r>
      <w:proofErr w:type="spellEnd"/>
      <w:r w:rsidRPr="00816702">
        <w:t>)</w:t>
      </w:r>
    </w:p>
    <w:p w14:paraId="5786A844" w14:textId="794447A4" w:rsidR="00D64C21" w:rsidRPr="000B77F1" w:rsidRDefault="00D64C21" w:rsidP="006000E5">
      <w:pPr>
        <w:pStyle w:val="BodyTextIndent1"/>
      </w:pPr>
      <w:r w:rsidRPr="00816702">
        <w:t xml:space="preserve">Set </w:t>
      </w:r>
      <w:proofErr w:type="spellStart"/>
      <w:r w:rsidRPr="00816702">
        <w:t>sd_</w:t>
      </w:r>
      <w:r>
        <w:t>pcdnfood</w:t>
      </w:r>
      <w:r w:rsidRPr="00816702">
        <w:t>_</w:t>
      </w:r>
      <w:r>
        <w:t>hh</w:t>
      </w:r>
      <w:proofErr w:type="spellEnd"/>
      <w:r w:rsidRPr="00816702">
        <w:t>=standard deviation(</w:t>
      </w:r>
      <w:proofErr w:type="spellStart"/>
      <w:r>
        <w:t>pcdnfood</w:t>
      </w:r>
      <w:r w:rsidRPr="00816702">
        <w:t>_</w:t>
      </w:r>
      <w:r>
        <w:t>hh</w:t>
      </w:r>
      <w:proofErr w:type="spellEnd"/>
      <w:r w:rsidRPr="00816702">
        <w:t>), by(</w:t>
      </w:r>
      <w:proofErr w:type="spellStart"/>
      <w:r w:rsidRPr="00816702">
        <w:t>hhea</w:t>
      </w:r>
      <w:proofErr w:type="spellEnd"/>
      <w:r>
        <w:t>)</w:t>
      </w:r>
    </w:p>
    <w:p w14:paraId="63F210D1" w14:textId="23C33A5F" w:rsidR="00D64C21" w:rsidRPr="00816702" w:rsidRDefault="00D64C21" w:rsidP="006000E5">
      <w:pPr>
        <w:pStyle w:val="BodyTextIndent1"/>
      </w:pPr>
      <w:r w:rsidRPr="00816702">
        <w:t xml:space="preserve">Set </w:t>
      </w:r>
      <w:proofErr w:type="spellStart"/>
      <w:r w:rsidRPr="00816702">
        <w:t>out_</w:t>
      </w:r>
      <w:r>
        <w:t>pcdnfood</w:t>
      </w:r>
      <w:r w:rsidRPr="00816702">
        <w:t>_</w:t>
      </w:r>
      <w:r>
        <w:t>hh</w:t>
      </w:r>
      <w:proofErr w:type="spellEnd"/>
      <w:r w:rsidRPr="00816702">
        <w:t>=0</w:t>
      </w:r>
    </w:p>
    <w:p w14:paraId="587C1324" w14:textId="231856B8" w:rsidR="00D64C21" w:rsidRPr="00816702" w:rsidRDefault="00D64C21" w:rsidP="006000E5">
      <w:pPr>
        <w:pStyle w:val="BodyTextIndent1"/>
      </w:pPr>
      <w:r>
        <w:t xml:space="preserve">Replace </w:t>
      </w:r>
      <w:proofErr w:type="spellStart"/>
      <w:r>
        <w:t>out_pcdnfood_hh</w:t>
      </w:r>
      <w:proofErr w:type="spellEnd"/>
      <w:r>
        <w:t>=</w:t>
      </w:r>
      <w:r w:rsidRPr="00816702">
        <w:t xml:space="preserve">1 if </w:t>
      </w:r>
      <w:proofErr w:type="spellStart"/>
      <w:r>
        <w:t>pcdnfood</w:t>
      </w:r>
      <w:r w:rsidRPr="00816702">
        <w:t>_</w:t>
      </w:r>
      <w:r>
        <w:t>hh</w:t>
      </w:r>
      <w:proofErr w:type="spellEnd"/>
      <w:r w:rsidRPr="00816702">
        <w:t>&lt;(</w:t>
      </w:r>
      <w:proofErr w:type="spellStart"/>
      <w:r w:rsidRPr="00816702">
        <w:t>mean_</w:t>
      </w:r>
      <w:r>
        <w:t>pcdnfood</w:t>
      </w:r>
      <w:r w:rsidRPr="00816702">
        <w:t>_</w:t>
      </w:r>
      <w:r>
        <w:t>hh</w:t>
      </w:r>
      <w:proofErr w:type="spellEnd"/>
      <w:r w:rsidRPr="00816702">
        <w:t>-(3*</w:t>
      </w:r>
      <w:proofErr w:type="spellStart"/>
      <w:r w:rsidRPr="00816702">
        <w:t>sd_</w:t>
      </w:r>
      <w:r>
        <w:t>pcdnfood</w:t>
      </w:r>
      <w:r w:rsidRPr="00816702">
        <w:t>_</w:t>
      </w:r>
      <w:r>
        <w:t>hh</w:t>
      </w:r>
      <w:proofErr w:type="spellEnd"/>
      <w:r w:rsidRPr="00816702">
        <w:t xml:space="preserve">)) </w:t>
      </w:r>
    </w:p>
    <w:p w14:paraId="2AF73787" w14:textId="3A2EADA8" w:rsidR="00D64C21" w:rsidRPr="00661842" w:rsidRDefault="00D64C21" w:rsidP="006000E5">
      <w:pPr>
        <w:pStyle w:val="BodyTextIndent1"/>
      </w:pPr>
      <w:r w:rsidRPr="00816702">
        <w:t xml:space="preserve">Replace </w:t>
      </w:r>
      <w:proofErr w:type="spellStart"/>
      <w:r w:rsidRPr="00816702">
        <w:t>out_</w:t>
      </w:r>
      <w:r>
        <w:t>pcdnfood</w:t>
      </w:r>
      <w:r w:rsidRPr="00816702">
        <w:t>_</w:t>
      </w:r>
      <w:r>
        <w:t>hh</w:t>
      </w:r>
      <w:proofErr w:type="spellEnd"/>
      <w:r w:rsidRPr="00816702">
        <w:t xml:space="preserve">=2 if </w:t>
      </w:r>
      <w:proofErr w:type="spellStart"/>
      <w:r>
        <w:t>pcdnfood</w:t>
      </w:r>
      <w:r w:rsidRPr="00816702">
        <w:t>_</w:t>
      </w:r>
      <w:r>
        <w:t>hh</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pcdnfood</w:t>
      </w:r>
      <w:r w:rsidRPr="00816702">
        <w:t>_</w:t>
      </w:r>
      <w:r>
        <w:t>hh</w:t>
      </w:r>
      <w:proofErr w:type="spellEnd"/>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 xml:space="preserve">Tabulate </w:t>
      </w:r>
      <w:proofErr w:type="spellStart"/>
      <w:r w:rsidRPr="001A580D">
        <w:t>pcd</w:t>
      </w:r>
      <w:r>
        <w:t>n</w:t>
      </w:r>
      <w:r w:rsidRPr="001A580D">
        <w:t>food_</w:t>
      </w:r>
      <w:r>
        <w:t>hh</w:t>
      </w:r>
      <w:proofErr w:type="spellEnd"/>
      <w:r>
        <w:t xml:space="preserve"> </w:t>
      </w:r>
      <w:r w:rsidRPr="001A580D">
        <w:t xml:space="preserve">if </w:t>
      </w:r>
      <w:proofErr w:type="spellStart"/>
      <w:r w:rsidRPr="001A580D">
        <w:t>out_pcd</w:t>
      </w:r>
      <w:r>
        <w:t>n</w:t>
      </w:r>
      <w:r w:rsidRPr="001A580D">
        <w:t>food_</w:t>
      </w:r>
      <w:r>
        <w:t>hh</w:t>
      </w:r>
      <w:proofErr w:type="spellEnd"/>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proofErr w:type="spellStart"/>
      <w:r w:rsidR="00D64C21" w:rsidRPr="00B366B3">
        <w:rPr>
          <w:i/>
        </w:rPr>
        <w:t>pcdnfood_hh</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out_pcdnfood_hh</w:t>
      </w:r>
      <w:proofErr w:type="spellEnd"/>
      <w:r w:rsidR="00D64C21">
        <w:rPr>
          <w:i/>
        </w:rPr>
        <w:t xml:space="preserve">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w:t>
      </w:r>
      <w:proofErr w:type="spellStart"/>
      <w:r>
        <w:t>out_pcdnfood_hh</w:t>
      </w:r>
      <w:proofErr w:type="spellEnd"/>
      <w:r>
        <w:t xml:space="preserve">=0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 xml:space="preserve">Replace </w:t>
      </w:r>
      <w:proofErr w:type="spellStart"/>
      <w:r>
        <w:t>pcdnfood_hh</w:t>
      </w:r>
      <w:proofErr w:type="spellEnd"/>
      <w:r>
        <w:t xml:space="preserve">=missing if </w:t>
      </w:r>
      <w:proofErr w:type="spellStart"/>
      <w:r>
        <w:t>out_pcdnfood_hh</w:t>
      </w:r>
      <w:proofErr w:type="spellEnd"/>
      <w:r>
        <w:t>&gt;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proofErr w:type="spellStart"/>
      <w:r w:rsidRPr="00B366B3">
        <w:rPr>
          <w:rFonts w:eastAsia="Cambria"/>
          <w:i/>
        </w:rPr>
        <w:t>pcdnfood_hh</w:t>
      </w:r>
      <w:proofErr w:type="spellEnd"/>
      <w:r w:rsidRPr="00B366B3">
        <w:rPr>
          <w:rFonts w:eastAsia="Cambria"/>
          <w:i/>
        </w:rPr>
        <w:t xml:space="preserve"> </w:t>
      </w:r>
      <w:r w:rsidRPr="008627FB">
        <w:rPr>
          <w:rFonts w:eastAsia="Cambria"/>
        </w:rPr>
        <w:t>variable</w:t>
      </w:r>
      <w:r>
        <w:rPr>
          <w:rFonts w:eastAsia="Cambria"/>
          <w:i/>
        </w:rPr>
        <w:t xml:space="preserve"> </w:t>
      </w:r>
      <w:r w:rsidRPr="00B366B3">
        <w:t>(</w:t>
      </w:r>
      <w:proofErr w:type="spellStart"/>
      <w:r>
        <w:rPr>
          <w:i/>
        </w:rPr>
        <w:t>med</w:t>
      </w:r>
      <w:r w:rsidRPr="00B366B3">
        <w:rPr>
          <w:i/>
        </w:rPr>
        <w:t>_pcdnfood_hh</w:t>
      </w:r>
      <w:proofErr w:type="spellEnd"/>
      <w:r w:rsidRPr="00B366B3">
        <w:t xml:space="preserve">) and replace </w:t>
      </w:r>
      <w:proofErr w:type="spellStart"/>
      <w:r w:rsidRPr="00B366B3">
        <w:rPr>
          <w:rFonts w:eastAsia="Cambria"/>
          <w:i/>
        </w:rPr>
        <w:t>pcdnfood_hh</w:t>
      </w:r>
      <w:proofErr w:type="spellEnd"/>
      <w:r w:rsidRPr="00B366B3">
        <w:rPr>
          <w:rFonts w:eastAsia="Cambria"/>
          <w:i/>
        </w:rPr>
        <w:t xml:space="preserve">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 xml:space="preserve">Set </w:t>
      </w:r>
      <w:proofErr w:type="spellStart"/>
      <w:r w:rsidRPr="00816702">
        <w:t>med_</w:t>
      </w:r>
      <w:r>
        <w:t>pcdnfood</w:t>
      </w:r>
      <w:r w:rsidRPr="00816702">
        <w:t>_</w:t>
      </w:r>
      <w:r>
        <w:t>hh</w:t>
      </w:r>
      <w:proofErr w:type="spellEnd"/>
      <w:r w:rsidRPr="00816702">
        <w:t>=</w:t>
      </w:r>
      <w:r>
        <w:t>missing</w:t>
      </w:r>
    </w:p>
    <w:p w14:paraId="318CD6A4" w14:textId="77777777" w:rsidR="00D64C21" w:rsidRDefault="00D64C21" w:rsidP="006000E5">
      <w:pPr>
        <w:pStyle w:val="BodyTextIndent1"/>
      </w:pPr>
      <w:r>
        <w:t xml:space="preserve">Replace </w:t>
      </w:r>
      <w:proofErr w:type="spellStart"/>
      <w:r>
        <w:t>med_pcdnfood_hh</w:t>
      </w:r>
      <w:proofErr w:type="spellEnd"/>
      <w:r>
        <w:t>=median(</w:t>
      </w:r>
      <w:proofErr w:type="spellStart"/>
      <w:r>
        <w:t>pcdnfood_hh</w:t>
      </w:r>
      <w:proofErr w:type="spellEnd"/>
      <w:r>
        <w:t>), by(</w:t>
      </w:r>
      <w:proofErr w:type="spellStart"/>
      <w:r>
        <w:t>hhea</w:t>
      </w:r>
      <w:proofErr w:type="spellEnd"/>
      <w:r>
        <w:t xml:space="preserve">) if number of cases≥5 in </w:t>
      </w:r>
      <w:proofErr w:type="spellStart"/>
      <w:r>
        <w:t>hhea</w:t>
      </w:r>
      <w:proofErr w:type="spellEnd"/>
    </w:p>
    <w:p w14:paraId="03131159" w14:textId="77777777" w:rsidR="00D64C21" w:rsidRDefault="00D64C21" w:rsidP="006000E5">
      <w:pPr>
        <w:pStyle w:val="BodyTextIndent1"/>
      </w:pPr>
      <w:r>
        <w:t xml:space="preserve">Replace </w:t>
      </w:r>
      <w:proofErr w:type="spellStart"/>
      <w:r>
        <w:t>med_pcdnfood_hh</w:t>
      </w:r>
      <w:proofErr w:type="spellEnd"/>
      <w:r>
        <w:t>=median(</w:t>
      </w:r>
      <w:proofErr w:type="spellStart"/>
      <w:r>
        <w:t>pcdnfood_hh</w:t>
      </w:r>
      <w:proofErr w:type="spellEnd"/>
      <w:r>
        <w:t xml:space="preserve">), by(a05) if number of cases&lt;5 in </w:t>
      </w:r>
      <w:proofErr w:type="spellStart"/>
      <w:r>
        <w:t>hhea</w:t>
      </w:r>
      <w:proofErr w:type="spellEnd"/>
      <w:r>
        <w:t xml:space="preserve"> and ≥5 in a05</w:t>
      </w:r>
    </w:p>
    <w:p w14:paraId="0D8D268D" w14:textId="77777777" w:rsidR="00D64C21" w:rsidRDefault="00D64C21" w:rsidP="006000E5">
      <w:pPr>
        <w:pStyle w:val="BodyTextIndent1"/>
      </w:pPr>
      <w:r>
        <w:t xml:space="preserve">Replace </w:t>
      </w:r>
      <w:proofErr w:type="spellStart"/>
      <w:r>
        <w:t>med_pcdnfood_hh</w:t>
      </w:r>
      <w:proofErr w:type="spellEnd"/>
      <w:r>
        <w:t>=median(</w:t>
      </w:r>
      <w:proofErr w:type="spellStart"/>
      <w:r>
        <w:t>pcdnfood_hh</w:t>
      </w:r>
      <w:proofErr w:type="spellEnd"/>
      <w:r>
        <w:t xml:space="preserve">) if number of cases&lt;5 in a05 and ≥5 in ZOI </w:t>
      </w:r>
    </w:p>
    <w:p w14:paraId="7B0CB0EF" w14:textId="06696D20" w:rsidR="00D64C21" w:rsidRDefault="00D64C21" w:rsidP="006000E5">
      <w:pPr>
        <w:pStyle w:val="BodyTextIndent1"/>
      </w:pPr>
      <w:r w:rsidRPr="00816702">
        <w:t xml:space="preserve">Replace </w:t>
      </w:r>
      <w:proofErr w:type="spellStart"/>
      <w:r>
        <w:t>pcdnfood</w:t>
      </w:r>
      <w:r w:rsidRPr="00816702">
        <w:t>_</w:t>
      </w:r>
      <w:r>
        <w:t>hh</w:t>
      </w:r>
      <w:proofErr w:type="spellEnd"/>
      <w:r w:rsidRPr="00816702">
        <w:t>=</w:t>
      </w:r>
      <w:proofErr w:type="spellStart"/>
      <w:r w:rsidRPr="00816702">
        <w:t>med_</w:t>
      </w:r>
      <w:r>
        <w:t>pcdnfood</w:t>
      </w:r>
      <w:r w:rsidRPr="00816702">
        <w:t>_</w:t>
      </w:r>
      <w:r>
        <w:t>hh</w:t>
      </w:r>
      <w:proofErr w:type="spellEnd"/>
      <w:r w:rsidRPr="00816702">
        <w:t xml:space="preserve"> if </w:t>
      </w:r>
      <w:proofErr w:type="spellStart"/>
      <w:r>
        <w:t>out_pcdnfood</w:t>
      </w:r>
      <w:r w:rsidRPr="00816702">
        <w:t>_</w:t>
      </w:r>
      <w:r>
        <w:t>hh</w:t>
      </w:r>
      <w:proofErr w:type="spellEnd"/>
      <w:r w:rsidRPr="00816702">
        <w:t xml:space="preserve">&gt;0 </w:t>
      </w:r>
      <w:r>
        <w:t xml:space="preserve">and </w:t>
      </w:r>
      <w:proofErr w:type="spellStart"/>
      <w:r>
        <w:t>med_pcdnfood_hh≠missing</w:t>
      </w:r>
      <w:proofErr w:type="spellEnd"/>
    </w:p>
    <w:p w14:paraId="30ECBD22" w14:textId="77777777" w:rsidR="00D64C21" w:rsidRPr="00816702" w:rsidRDefault="00D64C21" w:rsidP="006000E5">
      <w:pPr>
        <w:pStyle w:val="BodyTextIndent1"/>
      </w:pPr>
      <w:r>
        <w:t xml:space="preserve">List </w:t>
      </w:r>
      <w:proofErr w:type="spellStart"/>
      <w:r>
        <w:t>pcdnfood_hh</w:t>
      </w:r>
      <w:proofErr w:type="spellEnd"/>
      <w:r>
        <w:t xml:space="preserve"> if number of cases&lt;5 ZOI</w:t>
      </w:r>
      <w:r>
        <w:rPr>
          <w:rStyle w:val="FootnoteReference"/>
          <w:rFonts w:eastAsia="Cambria" w:cstheme="majorHAnsi"/>
          <w:i w:val="0"/>
        </w:rPr>
        <w:footnoteReference w:id="50"/>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proofErr w:type="spellStart"/>
      <w:r w:rsidRPr="006000E5">
        <w:rPr>
          <w:i/>
        </w:rPr>
        <w:t>pcdnfood_hh</w:t>
      </w:r>
      <w:proofErr w:type="spellEnd"/>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 xml:space="preserve">Replace </w:t>
      </w:r>
      <w:proofErr w:type="spellStart"/>
      <w:r>
        <w:t>pcdnfood_hh</w:t>
      </w:r>
      <w:proofErr w:type="spellEnd"/>
      <w:r>
        <w:t xml:space="preserve">=0 if </w:t>
      </w:r>
      <w:proofErr w:type="spellStart"/>
      <w:r>
        <w:t>pcdnfood_hh</w:t>
      </w:r>
      <w:proofErr w:type="spellEnd"/>
      <w:r>
        <w:t>=</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proofErr w:type="spellStart"/>
      <w:r>
        <w:rPr>
          <w:i/>
        </w:rPr>
        <w:t>pcdnfood_hh</w:t>
      </w:r>
      <w:proofErr w:type="spellEnd"/>
      <w:r>
        <w:rPr>
          <w:i/>
        </w:rPr>
        <w:t xml:space="preserve">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w:t>
      </w:r>
      <w:proofErr w:type="spellStart"/>
      <w:r>
        <w:t>pcdnfood_hh</w:t>
      </w:r>
      <w:proofErr w:type="spellEnd"/>
    </w:p>
    <w:p w14:paraId="61D43DC1" w14:textId="77777777" w:rsidR="00D64C21" w:rsidRDefault="00D64C21" w:rsidP="006000E5">
      <w:pPr>
        <w:pStyle w:val="BodyTextIndent1"/>
      </w:pPr>
      <w:r>
        <w:t xml:space="preserve">Keep </w:t>
      </w:r>
      <w:proofErr w:type="spellStart"/>
      <w:r>
        <w:t>hhea</w:t>
      </w:r>
      <w:proofErr w:type="spellEnd"/>
      <w:r>
        <w:t xml:space="preserve"> </w:t>
      </w:r>
      <w:proofErr w:type="spellStart"/>
      <w:r>
        <w:t>hhnum</w:t>
      </w:r>
      <w:proofErr w:type="spellEnd"/>
      <w:r>
        <w:t xml:space="preserve">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60" w:name="_Toc23753522"/>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60"/>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w:t>
      </w:r>
      <w:proofErr w:type="spellStart"/>
      <w:r>
        <w:t>var’x</w:t>
      </w:r>
      <w:proofErr w:type="spellEnd"/>
      <w:r>
        <w:t>=’var’</w:t>
      </w:r>
    </w:p>
    <w:p w14:paraId="321570DC" w14:textId="77777777" w:rsidR="00D64C21" w:rsidRDefault="00D64C21" w:rsidP="00B9326B">
      <w:pPr>
        <w:pStyle w:val="BodyTextIndent1"/>
      </w:pPr>
      <w:r>
        <w:tab/>
        <w:t>Replace `</w:t>
      </w:r>
      <w:proofErr w:type="spellStart"/>
      <w:r>
        <w:t>var’x</w:t>
      </w:r>
      <w:proofErr w:type="spellEnd"/>
      <w:r>
        <w:t>=missing if `var’&gt;2</w:t>
      </w:r>
    </w:p>
    <w:p w14:paraId="7B9784E8" w14:textId="77777777" w:rsidR="00D64C21" w:rsidRDefault="00D64C21" w:rsidP="00B9326B">
      <w:pPr>
        <w:pStyle w:val="BodyTextIndent1"/>
      </w:pPr>
      <w:r>
        <w:lastRenderedPageBreak/>
        <w:t>Set v8302xmin=minimum value of all `</w:t>
      </w:r>
      <w:proofErr w:type="spellStart"/>
      <w:r>
        <w:t>var’x</w:t>
      </w:r>
      <w:proofErr w:type="spellEnd"/>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 xml:space="preserve">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w:t>
      </w:r>
      <w:proofErr w:type="spellStart"/>
      <w:r w:rsidR="00D64C21">
        <w:rPr>
          <w:i/>
        </w:rPr>
        <w:t>totnfood_item</w:t>
      </w:r>
      <w:proofErr w:type="spellEnd"/>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 xml:space="preserve">Set </w:t>
      </w:r>
      <w:proofErr w:type="spellStart"/>
      <w:r>
        <w:rPr>
          <w:rFonts w:eastAsia="Cambria" w:cstheme="majorHAnsi"/>
          <w:color w:val="auto"/>
        </w:rPr>
        <w:t>totnfood_item</w:t>
      </w:r>
      <w:proofErr w:type="spellEnd"/>
      <w:r>
        <w:rPr>
          <w:rFonts w:eastAsia="Cambria" w:cstheme="majorHAnsi"/>
          <w:color w:val="auto"/>
        </w:rPr>
        <w:t>=</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51"/>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 xml:space="preserve">Tabulate </w:t>
      </w:r>
      <w:proofErr w:type="spellStart"/>
      <w:r>
        <w:t>totnfood_item</w:t>
      </w:r>
      <w:proofErr w:type="spellEnd"/>
    </w:p>
    <w:p w14:paraId="56B8755B" w14:textId="55A247EE" w:rsidR="00D64C21" w:rsidRDefault="00D64C21" w:rsidP="007011B0">
      <w:pPr>
        <w:pStyle w:val="BodyTextIndent1"/>
      </w:pPr>
      <w:r>
        <w:t xml:space="preserve">Set </w:t>
      </w:r>
      <w:proofErr w:type="spellStart"/>
      <w:r>
        <w:t>totnfood_item</w:t>
      </w:r>
      <w:proofErr w:type="spellEnd"/>
      <w:r>
        <w:t>=missing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proofErr w:type="spellStart"/>
      <w:r w:rsidR="00D64C21" w:rsidRPr="004317A8">
        <w:rPr>
          <w:i/>
        </w:rPr>
        <w:t>pcdnfood_item</w:t>
      </w:r>
      <w:proofErr w:type="spellEnd"/>
      <w:r w:rsidR="00D64C21" w:rsidRPr="004317A8">
        <w:t xml:space="preserve">). Divide </w:t>
      </w:r>
      <w:proofErr w:type="spellStart"/>
      <w:r w:rsidR="00D64C21" w:rsidRPr="004317A8">
        <w:rPr>
          <w:i/>
        </w:rPr>
        <w:t>totnfood_item</w:t>
      </w:r>
      <w:proofErr w:type="spellEnd"/>
      <w:r w:rsidR="00D64C21" w:rsidRPr="004317A8">
        <w:t xml:space="preserve"> first by the number of household members and then by 30 days.</w:t>
      </w:r>
    </w:p>
    <w:p w14:paraId="1321DA3D" w14:textId="38CFE33F" w:rsidR="00D64C21" w:rsidRDefault="003A6E99" w:rsidP="007011B0">
      <w:pPr>
        <w:pStyle w:val="BodyTextIndent1"/>
      </w:pPr>
      <w:r>
        <w:t xml:space="preserve">Set </w:t>
      </w:r>
      <w:proofErr w:type="spellStart"/>
      <w:r>
        <w:t>pcdnfood_item</w:t>
      </w:r>
      <w:proofErr w:type="spellEnd"/>
      <w:r>
        <w:t>=(</w:t>
      </w:r>
      <w:proofErr w:type="spellStart"/>
      <w:r>
        <w:t>totnfood_item÷number</w:t>
      </w:r>
      <w:proofErr w:type="spellEnd"/>
      <w:r>
        <w:t xml:space="preserve">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proofErr w:type="spellStart"/>
      <w:r w:rsidRPr="00294A2D">
        <w:rPr>
          <w:i/>
        </w:rPr>
        <w:t>pcdnfood_hh</w:t>
      </w:r>
      <w:proofErr w:type="spellEnd"/>
      <w:r w:rsidR="00523651">
        <w:t>)</w:t>
      </w:r>
      <w:r>
        <w:t xml:space="preserve"> that captures the per capita daily consumption 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lastRenderedPageBreak/>
        <w:t>Step 10.</w:t>
      </w:r>
      <w:r w:rsidR="00D64C21" w:rsidRPr="004317A8">
        <w:rPr>
          <w:b/>
        </w:rPr>
        <w:t xml:space="preserve"> </w:t>
      </w:r>
      <w:r w:rsidR="00D64C21">
        <w:rPr>
          <w:rFonts w:eastAsia="Cambria"/>
          <w:color w:val="auto"/>
        </w:rPr>
        <w:t xml:space="preserve">Rename the </w:t>
      </w:r>
      <w:proofErr w:type="spellStart"/>
      <w:r w:rsidR="00D64C21" w:rsidRPr="007011B0">
        <w:rPr>
          <w:rFonts w:eastAsia="Cambria"/>
          <w:i/>
          <w:color w:val="auto"/>
        </w:rPr>
        <w:t>pcdnfood_hh</w:t>
      </w:r>
      <w:proofErr w:type="spellEnd"/>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w:t>
      </w:r>
      <w:proofErr w:type="spellStart"/>
      <w:r>
        <w:t>pcdnfood_hh</w:t>
      </w:r>
      <w:proofErr w:type="spellEnd"/>
    </w:p>
    <w:p w14:paraId="0EE6E439" w14:textId="77777777" w:rsidR="00D64C21" w:rsidRDefault="00D64C21" w:rsidP="007011B0">
      <w:pPr>
        <w:pStyle w:val="BodyTextIndent1"/>
      </w:pPr>
      <w:r>
        <w:t xml:space="preserve">Keep </w:t>
      </w:r>
      <w:proofErr w:type="spellStart"/>
      <w:r>
        <w:t>hhea</w:t>
      </w:r>
      <w:proofErr w:type="spellEnd"/>
      <w:r>
        <w:t xml:space="preserve"> </w:t>
      </w:r>
      <w:proofErr w:type="spellStart"/>
      <w:r>
        <w:t>hhnum</w:t>
      </w:r>
      <w:proofErr w:type="spellEnd"/>
      <w:r>
        <w:t xml:space="preserve">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61" w:name="_Toc23753523"/>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61"/>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w:t>
      </w:r>
      <w:proofErr w:type="spellStart"/>
      <w:r>
        <w:t>var’x</w:t>
      </w:r>
      <w:proofErr w:type="spellEnd"/>
      <w:r>
        <w:t>=’var’</w:t>
      </w:r>
    </w:p>
    <w:p w14:paraId="23F7E9FB" w14:textId="77777777" w:rsidR="00D64C21" w:rsidRDefault="00D64C21" w:rsidP="007011B0">
      <w:pPr>
        <w:pStyle w:val="BodyTextIndent1"/>
      </w:pPr>
      <w:r>
        <w:tab/>
        <w:t>Replace `</w:t>
      </w:r>
      <w:proofErr w:type="spellStart"/>
      <w:r>
        <w:t>var’x</w:t>
      </w:r>
      <w:proofErr w:type="spellEnd"/>
      <w:r>
        <w:t>=missing if `var’&gt;2</w:t>
      </w:r>
    </w:p>
    <w:p w14:paraId="78D7FAE7" w14:textId="77777777" w:rsidR="00D64C21" w:rsidRDefault="00D64C21" w:rsidP="007011B0">
      <w:pPr>
        <w:pStyle w:val="BodyTextIndent1"/>
      </w:pPr>
      <w:r>
        <w:t>Set v8402xmin=minimum value of all `</w:t>
      </w:r>
      <w:proofErr w:type="spellStart"/>
      <w:r>
        <w:t>var’x</w:t>
      </w:r>
      <w:proofErr w:type="spellEnd"/>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proofErr w:type="spellStart"/>
      <w:r w:rsidR="00D64C21" w:rsidRPr="00F14F53">
        <w:rPr>
          <w:b/>
        </w:rPr>
        <w:t>Ic</w:t>
      </w:r>
      <w:proofErr w:type="spellEnd"/>
      <w:r w:rsidR="00D64C21" w:rsidRPr="00F14F53">
        <w:rPr>
          <w:b/>
        </w:rPr>
        <w:t>.</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 xml:space="preserve">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w:t>
      </w:r>
      <w:proofErr w:type="spellStart"/>
      <w:r w:rsidR="00D64C21">
        <w:rPr>
          <w:i/>
        </w:rPr>
        <w:t>totnfood_item</w:t>
      </w:r>
      <w:proofErr w:type="spellEnd"/>
      <w:r w:rsidR="00D64C21">
        <w:rPr>
          <w:i/>
        </w:rPr>
        <w:t>).</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t xml:space="preserve">Set </w:t>
      </w:r>
      <w:proofErr w:type="spellStart"/>
      <w:r>
        <w:rPr>
          <w:color w:val="auto"/>
        </w:rPr>
        <w:t>totnfood_item</w:t>
      </w:r>
      <w:proofErr w:type="spellEnd"/>
      <w:r>
        <w:rPr>
          <w:color w:val="auto"/>
        </w:rPr>
        <w:t>=</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lastRenderedPageBreak/>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2"/>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 xml:space="preserve">Tabulate </w:t>
      </w:r>
      <w:proofErr w:type="spellStart"/>
      <w:r>
        <w:t>totnfood_item</w:t>
      </w:r>
      <w:proofErr w:type="spellEnd"/>
    </w:p>
    <w:p w14:paraId="35FEBE99" w14:textId="7581FB09" w:rsidR="00D64C21" w:rsidRPr="00B9326B" w:rsidRDefault="00D64C21" w:rsidP="00B9326B">
      <w:pPr>
        <w:pStyle w:val="BodyTextIndent1"/>
      </w:pPr>
      <w:r>
        <w:t xml:space="preserve">Set </w:t>
      </w:r>
      <w:proofErr w:type="spellStart"/>
      <w:r>
        <w:t>totnfood_item</w:t>
      </w:r>
      <w:proofErr w:type="spellEnd"/>
      <w:r>
        <w:t>=missing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proofErr w:type="spellStart"/>
      <w:r w:rsidR="00D64C21" w:rsidRPr="004317A8">
        <w:rPr>
          <w:i/>
        </w:rPr>
        <w:t>pcdnfood_item</w:t>
      </w:r>
      <w:proofErr w:type="spellEnd"/>
      <w:r w:rsidR="00D64C21" w:rsidRPr="004317A8">
        <w:t xml:space="preserve">) by diving </w:t>
      </w:r>
      <w:proofErr w:type="spellStart"/>
      <w:r w:rsidR="00D64C21" w:rsidRPr="004317A8">
        <w:rPr>
          <w:i/>
        </w:rPr>
        <w:t>totnfood_item</w:t>
      </w:r>
      <w:proofErr w:type="spellEnd"/>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proofErr w:type="spellStart"/>
      <w:r w:rsidR="003A6E99">
        <w:t>pcdnfood_item</w:t>
      </w:r>
      <w:proofErr w:type="spellEnd"/>
      <w:r w:rsidR="003A6E99">
        <w:t>=(</w:t>
      </w:r>
      <w:proofErr w:type="spellStart"/>
      <w:r w:rsidR="003A6E99">
        <w:t>totnfood_item÷number</w:t>
      </w:r>
      <w:proofErr w:type="spellEnd"/>
      <w:r w:rsidR="003A6E99">
        <w:t xml:space="preserve">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proofErr w:type="spellStart"/>
      <w:r w:rsidRPr="00294A2D">
        <w:rPr>
          <w:i/>
        </w:rPr>
        <w:t>pcdnfood_hh</w:t>
      </w:r>
      <w:proofErr w:type="spellEnd"/>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proofErr w:type="spellStart"/>
      <w:r w:rsidR="00D64C21">
        <w:rPr>
          <w:i/>
        </w:rPr>
        <w:t>pcdnfood_hh</w:t>
      </w:r>
      <w:proofErr w:type="spellEnd"/>
      <w:r w:rsidR="00D64C21">
        <w:rPr>
          <w:i/>
        </w:rPr>
        <w:t xml:space="preserve">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w:t>
      </w:r>
      <w:proofErr w:type="spellStart"/>
      <w:r>
        <w:t>pcdnfood_hh</w:t>
      </w:r>
      <w:proofErr w:type="spellEnd"/>
    </w:p>
    <w:p w14:paraId="636D16EB" w14:textId="77777777" w:rsidR="00D64C21" w:rsidRDefault="00D64C21" w:rsidP="007011B0">
      <w:pPr>
        <w:pStyle w:val="BodyTextIndent1"/>
      </w:pPr>
      <w:r>
        <w:t xml:space="preserve">Keep </w:t>
      </w:r>
      <w:proofErr w:type="spellStart"/>
      <w:r>
        <w:t>hhea</w:t>
      </w:r>
      <w:proofErr w:type="spellEnd"/>
      <w:r>
        <w:t xml:space="preserve"> </w:t>
      </w:r>
      <w:proofErr w:type="spellStart"/>
      <w:r>
        <w:t>hhnum</w:t>
      </w:r>
      <w:proofErr w:type="spellEnd"/>
      <w:r>
        <w:t xml:space="preserve">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62" w:name="_Toc23753524"/>
      <w:r>
        <w:t>9.2.5</w:t>
      </w:r>
      <w:r>
        <w:tab/>
      </w:r>
      <w:r w:rsidR="00D64C21" w:rsidRPr="007011B0">
        <w:t>Occasional non-food, non-durable goods of the past 12 months</w:t>
      </w:r>
      <w:bookmarkEnd w:id="762"/>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w:t>
      </w:r>
      <w:proofErr w:type="spellStart"/>
      <w:r>
        <w:t>var’x</w:t>
      </w:r>
      <w:proofErr w:type="spellEnd"/>
      <w:r>
        <w:t>=’var’</w:t>
      </w:r>
    </w:p>
    <w:p w14:paraId="7D731276" w14:textId="77777777" w:rsidR="00D64C21" w:rsidRDefault="00D64C21" w:rsidP="007011B0">
      <w:pPr>
        <w:pStyle w:val="BodyTextIndent1"/>
      </w:pPr>
      <w:r>
        <w:tab/>
        <w:t>Replace `</w:t>
      </w:r>
      <w:proofErr w:type="spellStart"/>
      <w:r>
        <w:t>var’x</w:t>
      </w:r>
      <w:proofErr w:type="spellEnd"/>
      <w:r>
        <w:t>=missing if `var’&gt;2</w:t>
      </w:r>
    </w:p>
    <w:p w14:paraId="429836AC" w14:textId="77777777" w:rsidR="00D64C21" w:rsidRDefault="00D64C21" w:rsidP="007011B0">
      <w:pPr>
        <w:pStyle w:val="BodyTextIndent1"/>
      </w:pPr>
      <w:r>
        <w:lastRenderedPageBreak/>
        <w:t>Set v8502xmin=minimum value of all `</w:t>
      </w:r>
      <w:proofErr w:type="spellStart"/>
      <w:r>
        <w:t>var’x</w:t>
      </w:r>
      <w:proofErr w:type="spellEnd"/>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proofErr w:type="spellStart"/>
      <w:r w:rsidR="00D64C21" w:rsidRPr="00B76277">
        <w:rPr>
          <w:b/>
        </w:rPr>
        <w:t>Ic</w:t>
      </w:r>
      <w:proofErr w:type="spellEnd"/>
      <w:r w:rsidR="00D64C21" w:rsidRPr="00B76277">
        <w:rPr>
          <w:b/>
        </w:rPr>
        <w:t>.</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 xml:space="preserve">03_ , </w:t>
      </w:r>
      <w:proofErr w:type="spellStart"/>
      <w:r w:rsidRPr="00284CC2">
        <w:t>i</w:t>
      </w:r>
      <w:proofErr w:type="spellEnd"/>
      <w:r w:rsidRPr="00284CC2">
        <w:t>(</w:t>
      </w:r>
      <w:proofErr w:type="spellStart"/>
      <w:r w:rsidRPr="00284CC2">
        <w:t>hhea</w:t>
      </w:r>
      <w:proofErr w:type="spellEnd"/>
      <w:r w:rsidRPr="00284CC2">
        <w:t xml:space="preserve"> </w:t>
      </w:r>
      <w:proofErr w:type="spellStart"/>
      <w:r w:rsidRPr="00284CC2">
        <w:t>hhnum</w:t>
      </w:r>
      <w:proofErr w:type="spellEnd"/>
      <w:r w:rsidRPr="00284CC2">
        <w:t xml:space="preserve"> a0</w:t>
      </w:r>
      <w:r>
        <w:t>5</w:t>
      </w:r>
      <w:r w:rsidRPr="00284CC2">
        <w:t xml:space="preserve"> a0</w:t>
      </w:r>
      <w:r>
        <w:t>6</w:t>
      </w:r>
      <w:r w:rsidRPr="00284CC2">
        <w:t xml:space="preserve"> </w:t>
      </w:r>
      <w:proofErr w:type="spellStart"/>
      <w:r w:rsidRPr="00284CC2">
        <w:t>hhsize_dj</w:t>
      </w:r>
      <w:proofErr w:type="spellEnd"/>
      <w:r w:rsidRPr="00284CC2">
        <w:t>)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proofErr w:type="spellStart"/>
      <w:r w:rsidR="00D64C21" w:rsidRPr="00B9326B">
        <w:rPr>
          <w:i/>
        </w:rPr>
        <w:t>totnfood_item</w:t>
      </w:r>
      <w:proofErr w:type="spellEnd"/>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 xml:space="preserve">t </w:t>
      </w:r>
      <w:proofErr w:type="spellStart"/>
      <w:r w:rsidR="003A6E99">
        <w:t>totnfood_item</w:t>
      </w:r>
      <w:proofErr w:type="spellEnd"/>
      <w:r w:rsidR="003A6E99">
        <w:t>=</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w:t>
      </w:r>
      <w:proofErr w:type="spellStart"/>
      <w:r>
        <w:t>var’x</w:t>
      </w:r>
      <w:proofErr w:type="spellEnd"/>
      <w:r>
        <w:t>=’var’</w:t>
      </w:r>
    </w:p>
    <w:p w14:paraId="1392D338" w14:textId="77777777" w:rsidR="00D64C21" w:rsidRDefault="00D64C21" w:rsidP="00951FD1">
      <w:pPr>
        <w:pStyle w:val="BodyTextIndent1"/>
      </w:pPr>
      <w:r>
        <w:tab/>
        <w:t>Replace `</w:t>
      </w:r>
      <w:proofErr w:type="spellStart"/>
      <w:r>
        <w:t>var’x</w:t>
      </w:r>
      <w:proofErr w:type="spellEnd"/>
      <w:r>
        <w:t>=missing if `var’&gt;2</w:t>
      </w:r>
    </w:p>
    <w:p w14:paraId="02BDC33F" w14:textId="77777777" w:rsidR="00D64C21" w:rsidRDefault="00D64C21" w:rsidP="00951FD1">
      <w:pPr>
        <w:pStyle w:val="BodyTextIndent1"/>
      </w:pPr>
      <w:r>
        <w:t>Set v8505xmin=minimum value of all `</w:t>
      </w:r>
      <w:proofErr w:type="spellStart"/>
      <w:r>
        <w:t>var’x</w:t>
      </w:r>
      <w:proofErr w:type="spellEnd"/>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lastRenderedPageBreak/>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 xml:space="preserve">Reshape long v8504_ v8505_ v8505a_ v8505b_ v8506_ v8507_ v8508_, </w:t>
      </w:r>
      <w:proofErr w:type="spellStart"/>
      <w:r w:rsidRPr="00B9326B">
        <w:t>i</w:t>
      </w:r>
      <w:proofErr w:type="spellEnd"/>
      <w:r w:rsidRPr="00B9326B">
        <w:t>(</w:t>
      </w:r>
      <w:proofErr w:type="spellStart"/>
      <w:r w:rsidRPr="00B9326B">
        <w:t>hhea</w:t>
      </w:r>
      <w:proofErr w:type="spellEnd"/>
      <w:r w:rsidRPr="00B9326B">
        <w:t xml:space="preserve"> </w:t>
      </w:r>
      <w:proofErr w:type="spellStart"/>
      <w:r w:rsidRPr="00B9326B">
        <w:t>hhnum</w:t>
      </w:r>
      <w:proofErr w:type="spellEnd"/>
      <w:r w:rsidRPr="00B9326B">
        <w:t xml:space="preserve"> a05 a06 </w:t>
      </w:r>
      <w:proofErr w:type="spellStart"/>
      <w:r w:rsidRPr="00B9326B">
        <w:t>hhsize_dj</w:t>
      </w:r>
      <w:proofErr w:type="spellEnd"/>
      <w:r w:rsidRPr="00B9326B">
        <w:t>)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proofErr w:type="spellStart"/>
      <w:r w:rsidR="00D64C21">
        <w:rPr>
          <w:i/>
        </w:rPr>
        <w:t>totnfood_item</w:t>
      </w:r>
      <w:proofErr w:type="spellEnd"/>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 xml:space="preserve">Set </w:t>
      </w:r>
      <w:proofErr w:type="spellStart"/>
      <w:r>
        <w:t>totnfood_item</w:t>
      </w:r>
      <w:proofErr w:type="spellEnd"/>
      <w:r>
        <w:t>=v8507 if v8506=</w:t>
      </w:r>
      <w:r w:rsidR="00D64C21">
        <w:t>1</w:t>
      </w:r>
    </w:p>
    <w:p w14:paraId="7681B1E1" w14:textId="475C528D" w:rsidR="00D64C21" w:rsidRDefault="00D64C21" w:rsidP="00951FD1">
      <w:pPr>
        <w:pStyle w:val="BodyTextIndent1"/>
      </w:pPr>
      <w:r w:rsidRPr="007120BB">
        <w:t xml:space="preserve">Replace </w:t>
      </w:r>
      <w:proofErr w:type="spellStart"/>
      <w:r w:rsidRPr="007120BB">
        <w:t>totn</w:t>
      </w:r>
      <w:r w:rsidR="003A6E99">
        <w:t>food_item</w:t>
      </w:r>
      <w:proofErr w:type="spellEnd"/>
      <w:r w:rsidR="003A6E99">
        <w:t>=v8508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proofErr w:type="spellStart"/>
      <w:r w:rsidR="00D64C21" w:rsidRPr="007120BB">
        <w:rPr>
          <w:i/>
        </w:rPr>
        <w:t>totnfood_item</w:t>
      </w:r>
      <w:proofErr w:type="spellEnd"/>
      <w:r w:rsidR="00D64C21" w:rsidRPr="007120BB">
        <w:rPr>
          <w:i/>
        </w:rPr>
        <w:t xml:space="preserve">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 xml:space="preserve">Tabulate </w:t>
      </w:r>
      <w:proofErr w:type="spellStart"/>
      <w:r>
        <w:t>totnfood_item</w:t>
      </w:r>
      <w:proofErr w:type="spellEnd"/>
    </w:p>
    <w:p w14:paraId="13E80B27" w14:textId="3AE911D7" w:rsidR="00D64C21" w:rsidRDefault="00D64C21" w:rsidP="00B9326B">
      <w:pPr>
        <w:pStyle w:val="BodyTextIndent1"/>
      </w:pPr>
      <w:r>
        <w:t xml:space="preserve">Set </w:t>
      </w:r>
      <w:proofErr w:type="spellStart"/>
      <w:r>
        <w:t>totnfood_item</w:t>
      </w:r>
      <w:proofErr w:type="spellEnd"/>
      <w:r>
        <w:t>=missing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proofErr w:type="spellStart"/>
      <w:r w:rsidR="00D64C21" w:rsidRPr="007120BB">
        <w:rPr>
          <w:i/>
        </w:rPr>
        <w:t>pcdnfood_item</w:t>
      </w:r>
      <w:proofErr w:type="spellEnd"/>
      <w:r w:rsidR="00D64C21" w:rsidRPr="007120BB">
        <w:t xml:space="preserve">) by dividing </w:t>
      </w:r>
      <w:proofErr w:type="spellStart"/>
      <w:r w:rsidR="00D64C21" w:rsidRPr="007120BB">
        <w:rPr>
          <w:i/>
        </w:rPr>
        <w:t>totnfood_item</w:t>
      </w:r>
      <w:proofErr w:type="spellEnd"/>
      <w:r w:rsidR="00D64C21" w:rsidRPr="007120BB">
        <w:t xml:space="preserve"> first by the number of household members and then by 365 days.</w:t>
      </w:r>
    </w:p>
    <w:p w14:paraId="01748D87" w14:textId="3A55638C" w:rsidR="00D64C21" w:rsidRPr="007120BB" w:rsidRDefault="003A6E99" w:rsidP="00951FD1">
      <w:pPr>
        <w:pStyle w:val="BodyTextIndent1"/>
      </w:pPr>
      <w:r>
        <w:t xml:space="preserve">Set </w:t>
      </w:r>
      <w:proofErr w:type="spellStart"/>
      <w:r>
        <w:t>pcdnfood_item</w:t>
      </w:r>
      <w:proofErr w:type="spellEnd"/>
      <w:r>
        <w:t>=</w:t>
      </w:r>
      <w:r w:rsidR="00D64C21" w:rsidRPr="007120BB">
        <w:t>(</w:t>
      </w:r>
      <w:proofErr w:type="spellStart"/>
      <w:r w:rsidR="00D64C21" w:rsidRPr="007120BB">
        <w:t>totn</w:t>
      </w:r>
      <w:r>
        <w:t>food_item÷number</w:t>
      </w:r>
      <w:proofErr w:type="spellEnd"/>
      <w:r>
        <w:t xml:space="preserve">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proofErr w:type="spellStart"/>
      <w:r w:rsidRPr="00294A2D">
        <w:rPr>
          <w:i/>
        </w:rPr>
        <w:t>pcdnfood_hh</w:t>
      </w:r>
      <w:proofErr w:type="spellEnd"/>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proofErr w:type="spellStart"/>
      <w:r w:rsidR="00D64C21">
        <w:rPr>
          <w:i/>
        </w:rPr>
        <w:t>pcdnfood_hh</w:t>
      </w:r>
      <w:proofErr w:type="spellEnd"/>
      <w:r w:rsidR="00D64C21">
        <w:rPr>
          <w:i/>
        </w:rPr>
        <w:t xml:space="preserve">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t>Rename pcdnfood_1m=</w:t>
      </w:r>
      <w:proofErr w:type="spellStart"/>
      <w:r>
        <w:t>pcdnfood_hh</w:t>
      </w:r>
      <w:proofErr w:type="spellEnd"/>
    </w:p>
    <w:p w14:paraId="302720B9" w14:textId="77777777" w:rsidR="00D64C21" w:rsidRDefault="00D64C21" w:rsidP="00951FD1">
      <w:pPr>
        <w:pStyle w:val="BodyTextIndent1"/>
      </w:pPr>
      <w:r>
        <w:t xml:space="preserve">Keep </w:t>
      </w:r>
      <w:proofErr w:type="spellStart"/>
      <w:r>
        <w:t>hhea</w:t>
      </w:r>
      <w:proofErr w:type="spellEnd"/>
      <w:r>
        <w:t xml:space="preserve"> </w:t>
      </w:r>
      <w:proofErr w:type="spellStart"/>
      <w:r>
        <w:t>hhnum</w:t>
      </w:r>
      <w:proofErr w:type="spellEnd"/>
      <w:r>
        <w:t xml:space="preserve">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3" w:name="_Toc23753525"/>
      <w:r>
        <w:lastRenderedPageBreak/>
        <w:t>9.2.6</w:t>
      </w:r>
      <w:r>
        <w:tab/>
      </w:r>
      <w:r w:rsidR="00D64C21" w:rsidRPr="00951FD1">
        <w:t xml:space="preserve">Consumption </w:t>
      </w:r>
      <w:r w:rsidRPr="00951FD1">
        <w:t>expenditure</w:t>
      </w:r>
      <w:r w:rsidR="00345B26">
        <w:t>s</w:t>
      </w:r>
      <w:r w:rsidRPr="00951FD1">
        <w:t xml:space="preserve"> on durable goods owned by the household</w:t>
      </w:r>
      <w:bookmarkEnd w:id="763"/>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w:t>
      </w:r>
      <w:proofErr w:type="spellStart"/>
      <w:r>
        <w:t>var’x</w:t>
      </w:r>
      <w:proofErr w:type="spellEnd"/>
      <w:r>
        <w:t>=’var’</w:t>
      </w:r>
    </w:p>
    <w:p w14:paraId="74BC09A3" w14:textId="77777777" w:rsidR="00D64C21" w:rsidRDefault="00D64C21" w:rsidP="00546BDA">
      <w:pPr>
        <w:pStyle w:val="BodyTextIndent1"/>
      </w:pPr>
      <w:r>
        <w:tab/>
        <w:t>Replace `</w:t>
      </w:r>
      <w:proofErr w:type="spellStart"/>
      <w:r>
        <w:t>var’x</w:t>
      </w:r>
      <w:proofErr w:type="spellEnd"/>
      <w:r>
        <w:t>=missing if `var’&gt;2</w:t>
      </w:r>
    </w:p>
    <w:p w14:paraId="6CCA9B69" w14:textId="77777777" w:rsidR="00D64C21" w:rsidRDefault="00D64C21" w:rsidP="00546BDA">
      <w:pPr>
        <w:pStyle w:val="BodyTextIndent1"/>
      </w:pPr>
      <w:r>
        <w:t>Set v8702xmin=minimum value of all `</w:t>
      </w:r>
      <w:proofErr w:type="spellStart"/>
      <w:r>
        <w:t>var’x</w:t>
      </w:r>
      <w:proofErr w:type="spellEnd"/>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 xml:space="preserve">Reshape long v8701_ v8702_ v8703_ v8704_ v8705_ v8706_ v8707_, </w:t>
      </w:r>
      <w:proofErr w:type="spellStart"/>
      <w:r w:rsidRPr="00B9326B">
        <w:t>i</w:t>
      </w:r>
      <w:proofErr w:type="spellEnd"/>
      <w:r w:rsidRPr="00B9326B">
        <w:t>(</w:t>
      </w:r>
      <w:proofErr w:type="spellStart"/>
      <w:r w:rsidRPr="00B9326B">
        <w:t>hhea</w:t>
      </w:r>
      <w:proofErr w:type="spellEnd"/>
      <w:r w:rsidRPr="00B9326B">
        <w:t xml:space="preserve"> </w:t>
      </w:r>
      <w:proofErr w:type="spellStart"/>
      <w:r w:rsidRPr="00B9326B">
        <w:t>hhnum</w:t>
      </w:r>
      <w:proofErr w:type="spellEnd"/>
      <w:r w:rsidRPr="00B9326B">
        <w:t xml:space="preserve"> a05 a06 </w:t>
      </w:r>
      <w:proofErr w:type="spellStart"/>
      <w:r w:rsidRPr="00B9326B">
        <w:t>hhsize_dj</w:t>
      </w:r>
      <w:proofErr w:type="spellEnd"/>
      <w:r w:rsidRPr="00B9326B">
        <w:t>)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proofErr w:type="spellStart"/>
      <w:r w:rsidR="00D64C21">
        <w:rPr>
          <w:i/>
        </w:rPr>
        <w:t>currvalue</w:t>
      </w:r>
      <w:proofErr w:type="spellEnd"/>
      <w:r w:rsidR="00D64C21">
        <w:rPr>
          <w:i/>
        </w:rPr>
        <w:t xml:space="preserve">, </w:t>
      </w:r>
      <w:proofErr w:type="spellStart"/>
      <w:r w:rsidR="00D64C21">
        <w:rPr>
          <w:i/>
        </w:rPr>
        <w:t>purcvalue</w:t>
      </w:r>
      <w:proofErr w:type="spellEnd"/>
      <w:r w:rsidR="00D64C21">
        <w:rPr>
          <w:i/>
        </w:rPr>
        <w:t xml:space="preserve">, </w:t>
      </w:r>
      <w:proofErr w:type="spellStart"/>
      <w:r w:rsidR="00D64C21">
        <w:rPr>
          <w:i/>
        </w:rPr>
        <w:t>assetage</w:t>
      </w:r>
      <w:proofErr w:type="spellEnd"/>
      <w:r w:rsidR="00D64C21">
        <w:rPr>
          <w:i/>
        </w:rPr>
        <w:t xml:space="preserve">, </w:t>
      </w:r>
      <w:r w:rsidR="00D64C21" w:rsidRPr="00B9326B">
        <w:t>and</w:t>
      </w:r>
      <w:r w:rsidR="00D64C21">
        <w:rPr>
          <w:i/>
        </w:rPr>
        <w:t xml:space="preserve"> </w:t>
      </w:r>
      <w:proofErr w:type="spellStart"/>
      <w:r w:rsidR="00D64C21">
        <w:rPr>
          <w:i/>
        </w:rPr>
        <w:t>number_item</w:t>
      </w:r>
      <w:proofErr w:type="spellEnd"/>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 xml:space="preserve">Set </w:t>
      </w:r>
      <w:proofErr w:type="spellStart"/>
      <w:r>
        <w:t>currvalue</w:t>
      </w:r>
      <w:proofErr w:type="spellEnd"/>
      <w:r>
        <w:t>=</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 xml:space="preserve">Set </w:t>
      </w:r>
      <w:proofErr w:type="spellStart"/>
      <w:r>
        <w:t>purcvalue</w:t>
      </w:r>
      <w:proofErr w:type="spellEnd"/>
      <w:r>
        <w:t>=</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t xml:space="preserve">Set </w:t>
      </w:r>
      <w:proofErr w:type="spellStart"/>
      <w:r>
        <w:t>assetage</w:t>
      </w:r>
      <w:proofErr w:type="spellEnd"/>
      <w:r>
        <w:t>=</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lastRenderedPageBreak/>
        <w:t xml:space="preserve">Set </w:t>
      </w:r>
      <w:proofErr w:type="spellStart"/>
      <w:r>
        <w:t>number_item</w:t>
      </w:r>
      <w:proofErr w:type="spellEnd"/>
      <w:r>
        <w:t>=</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 xml:space="preserve">Replace </w:t>
      </w:r>
      <w:proofErr w:type="spellStart"/>
      <w:r w:rsidRPr="006C4511">
        <w:t>asset</w:t>
      </w:r>
      <w:r w:rsidR="003A6E99">
        <w:t>age</w:t>
      </w:r>
      <w:proofErr w:type="spellEnd"/>
      <w:r w:rsidR="003A6E99">
        <w:t>=missing if assetage≥</w:t>
      </w:r>
      <w:r>
        <w:t>997</w:t>
      </w:r>
    </w:p>
    <w:p w14:paraId="6424D50A" w14:textId="183E59C4" w:rsidR="00D64C21" w:rsidRPr="006C4511" w:rsidRDefault="003A6E99" w:rsidP="00546BDA">
      <w:pPr>
        <w:pStyle w:val="BodyTextIndent1"/>
      </w:pPr>
      <w:r>
        <w:t xml:space="preserve">Replace </w:t>
      </w:r>
      <w:proofErr w:type="spellStart"/>
      <w:r>
        <w:t>currvalue</w:t>
      </w:r>
      <w:proofErr w:type="spellEnd"/>
      <w:r>
        <w:t>=missing if currvalue≥</w:t>
      </w:r>
      <w:r w:rsidR="00D64C21">
        <w:t>999999997</w:t>
      </w:r>
    </w:p>
    <w:p w14:paraId="740DBA9E" w14:textId="50F96114" w:rsidR="00D64C21" w:rsidRDefault="003A6E99" w:rsidP="00546BDA">
      <w:pPr>
        <w:pStyle w:val="BodyTextIndent1"/>
      </w:pPr>
      <w:r>
        <w:t xml:space="preserve">Replace </w:t>
      </w:r>
      <w:proofErr w:type="spellStart"/>
      <w:r>
        <w:t>purcvalue</w:t>
      </w:r>
      <w:proofErr w:type="spellEnd"/>
      <w:r>
        <w:t>=</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proofErr w:type="spellStart"/>
      <w:r w:rsidR="00D64C21">
        <w:rPr>
          <w:i/>
        </w:rPr>
        <w:t>currvalue</w:t>
      </w:r>
      <w:proofErr w:type="spellEnd"/>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proofErr w:type="spellStart"/>
      <w:r>
        <w:rPr>
          <w:rFonts w:eastAsia="Cambria"/>
          <w:i/>
        </w:rPr>
        <w:t>currvalue</w:t>
      </w:r>
      <w:proofErr w:type="spellEnd"/>
      <w:r>
        <w:rPr>
          <w:rFonts w:eastAsia="Cambria"/>
          <w:i/>
        </w:rPr>
        <w:t xml:space="preserve"> </w:t>
      </w:r>
      <w:r w:rsidRPr="00885DA3">
        <w:rPr>
          <w:rFonts w:eastAsia="Cambria"/>
        </w:rPr>
        <w:t>outlier values (</w:t>
      </w:r>
      <w:proofErr w:type="spellStart"/>
      <w:r>
        <w:rPr>
          <w:rFonts w:eastAsia="Cambria"/>
          <w:i/>
        </w:rPr>
        <w:t>out_currvalue</w:t>
      </w:r>
      <w:proofErr w:type="spellEnd"/>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 xml:space="preserve">Set </w:t>
      </w:r>
      <w:proofErr w:type="spellStart"/>
      <w:r w:rsidRPr="00816702">
        <w:t>mean_</w:t>
      </w:r>
      <w:r>
        <w:t>currvalue</w:t>
      </w:r>
      <w:proofErr w:type="spellEnd"/>
      <w:r w:rsidRPr="00816702">
        <w:t>=mean(</w:t>
      </w:r>
      <w:proofErr w:type="spellStart"/>
      <w:r>
        <w:t>currvalue</w:t>
      </w:r>
      <w:proofErr w:type="spellEnd"/>
      <w:r w:rsidRPr="00816702">
        <w:t>), by(</w:t>
      </w:r>
      <w:proofErr w:type="spellStart"/>
      <w:r w:rsidRPr="00816702">
        <w:t>hhea</w:t>
      </w:r>
      <w:proofErr w:type="spellEnd"/>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 xml:space="preserve">Set </w:t>
      </w:r>
      <w:proofErr w:type="spellStart"/>
      <w:r w:rsidRPr="00816702">
        <w:t>sd_</w:t>
      </w:r>
      <w:r>
        <w:t>currvalue</w:t>
      </w:r>
      <w:proofErr w:type="spellEnd"/>
      <w:r w:rsidRPr="00816702">
        <w:t>=standard deviation(</w:t>
      </w:r>
      <w:proofErr w:type="spellStart"/>
      <w:r>
        <w:t>currvalue</w:t>
      </w:r>
      <w:proofErr w:type="spellEnd"/>
      <w:r w:rsidRPr="00816702">
        <w:t>), by(</w:t>
      </w:r>
      <w:proofErr w:type="spellStart"/>
      <w:r w:rsidRPr="00816702">
        <w:t>hhea</w:t>
      </w:r>
      <w:proofErr w:type="spellEnd"/>
      <w:r>
        <w:rPr>
          <w:rFonts w:eastAsia="Cambria" w:cstheme="majorHAnsi"/>
        </w:rPr>
        <w:t>)</w:t>
      </w:r>
    </w:p>
    <w:p w14:paraId="234385B1" w14:textId="77777777" w:rsidR="00D64C21" w:rsidRPr="00816702" w:rsidRDefault="00D64C21" w:rsidP="00B9326B">
      <w:pPr>
        <w:pStyle w:val="BodyTextIndent1"/>
      </w:pPr>
      <w:r w:rsidRPr="00816702">
        <w:t xml:space="preserve">Set </w:t>
      </w:r>
      <w:proofErr w:type="spellStart"/>
      <w:r w:rsidRPr="00816702">
        <w:t>out_</w:t>
      </w:r>
      <w:r>
        <w:t>currvalue</w:t>
      </w:r>
      <w:proofErr w:type="spellEnd"/>
      <w:r w:rsidRPr="00816702">
        <w:t>=0</w:t>
      </w:r>
    </w:p>
    <w:p w14:paraId="706C969D" w14:textId="72B176F9" w:rsidR="00D64C21" w:rsidRPr="00816702" w:rsidRDefault="00D64C21" w:rsidP="00B9326B">
      <w:pPr>
        <w:pStyle w:val="BodyTextIndent1"/>
      </w:pPr>
      <w:r>
        <w:t xml:space="preserve">Replace </w:t>
      </w:r>
      <w:proofErr w:type="spellStart"/>
      <w:r>
        <w:t>out_currvalue</w:t>
      </w:r>
      <w:proofErr w:type="spellEnd"/>
      <w:r>
        <w:t>=</w:t>
      </w:r>
      <w:r w:rsidRPr="00816702">
        <w:t xml:space="preserve">1 if </w:t>
      </w:r>
      <w:proofErr w:type="spellStart"/>
      <w:r>
        <w:t>currvalue</w:t>
      </w:r>
      <w:proofErr w:type="spellEnd"/>
      <w:r w:rsidRPr="00816702">
        <w:t>&lt;(</w:t>
      </w:r>
      <w:proofErr w:type="spellStart"/>
      <w:r w:rsidRPr="00816702">
        <w:t>mean_</w:t>
      </w:r>
      <w:r>
        <w:t>currvalue</w:t>
      </w:r>
      <w:proofErr w:type="spellEnd"/>
      <w:r w:rsidRPr="00816702">
        <w:t>-(3*</w:t>
      </w:r>
      <w:proofErr w:type="spellStart"/>
      <w:r w:rsidRPr="00816702">
        <w:t>sd_</w:t>
      </w:r>
      <w:r>
        <w:t>currvalue</w:t>
      </w:r>
      <w:proofErr w:type="spellEnd"/>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 xml:space="preserve">Replace </w:t>
      </w:r>
      <w:proofErr w:type="spellStart"/>
      <w:r w:rsidRPr="00816702">
        <w:t>out_</w:t>
      </w:r>
      <w:r>
        <w:t>currvalue</w:t>
      </w:r>
      <w:proofErr w:type="spellEnd"/>
      <w:r w:rsidRPr="00816702">
        <w:t xml:space="preserve">=2 if </w:t>
      </w:r>
      <w:proofErr w:type="spellStart"/>
      <w:r>
        <w:t>currvalue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currvalue</w:t>
      </w:r>
      <w:proofErr w:type="spellEnd"/>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proofErr w:type="spellStart"/>
      <w:r>
        <w:t>currvalue</w:t>
      </w:r>
      <w:proofErr w:type="spellEnd"/>
      <w:r>
        <w:t xml:space="preserve"> </w:t>
      </w:r>
      <w:r w:rsidRPr="001A580D">
        <w:t xml:space="preserve">if </w:t>
      </w:r>
      <w:proofErr w:type="spellStart"/>
      <w:r w:rsidRPr="001A580D">
        <w:t>out_</w:t>
      </w:r>
      <w:r>
        <w:t>currvalue</w:t>
      </w:r>
      <w:proofErr w:type="spellEnd"/>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proofErr w:type="spellStart"/>
      <w:r>
        <w:rPr>
          <w:i/>
        </w:rPr>
        <w:t>currvalue</w:t>
      </w:r>
      <w:proofErr w:type="spellEnd"/>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proofErr w:type="spellStart"/>
      <w:r>
        <w:rPr>
          <w:i/>
        </w:rPr>
        <w:t>currvalue</w:t>
      </w:r>
      <w:proofErr w:type="spellEnd"/>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w:t>
      </w:r>
      <w:proofErr w:type="spellStart"/>
      <w:r>
        <w:t>out_currvalue</w:t>
      </w:r>
      <w:proofErr w:type="spellEnd"/>
      <w:r>
        <w:t xml:space="preserv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proofErr w:type="spellStart"/>
      <w:r>
        <w:t>currvalue</w:t>
      </w:r>
      <w:proofErr w:type="spellEnd"/>
      <w:r w:rsidRPr="00B366B3">
        <w:t xml:space="preserve">=missing if </w:t>
      </w:r>
      <w:proofErr w:type="spellStart"/>
      <w:r w:rsidRPr="00B366B3">
        <w:t>out_</w:t>
      </w:r>
      <w:r>
        <w:t>currvalue</w:t>
      </w:r>
      <w:proofErr w:type="spellEnd"/>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 xml:space="preserve">Replace </w:t>
      </w:r>
      <w:proofErr w:type="spellStart"/>
      <w:r>
        <w:t>purcvalue</w:t>
      </w:r>
      <w:proofErr w:type="spellEnd"/>
      <w:r>
        <w:t>=</w:t>
      </w:r>
      <w:r w:rsidR="00D64C21" w:rsidRPr="006C4511">
        <w:t xml:space="preserve">missing if </w:t>
      </w:r>
      <w:proofErr w:type="spellStart"/>
      <w:r w:rsidR="00D64C21" w:rsidRPr="006C4511">
        <w:t>out_pur</w:t>
      </w:r>
      <w:r>
        <w:t>cvalue</w:t>
      </w:r>
      <w:proofErr w:type="spellEnd"/>
      <w:r>
        <w:t>&gt;</w:t>
      </w:r>
      <w:r w:rsidR="00D64C21">
        <w:t>0</w:t>
      </w:r>
      <w:r w:rsidR="00D64C21" w:rsidRPr="006C4511">
        <w:t xml:space="preserve"> </w:t>
      </w:r>
    </w:p>
    <w:p w14:paraId="41AE3958" w14:textId="1B001C4C" w:rsidR="00D64C21" w:rsidRDefault="00D64C21" w:rsidP="00546BDA">
      <w:pPr>
        <w:pStyle w:val="BodyTextIndent1"/>
      </w:pPr>
      <w:r w:rsidRPr="006C4511">
        <w:t xml:space="preserve">Replace </w:t>
      </w:r>
      <w:proofErr w:type="spellStart"/>
      <w:r w:rsidRPr="006C4511">
        <w:t>currvalue</w:t>
      </w:r>
      <w:proofErr w:type="spellEnd"/>
      <w:r w:rsidR="003A6E99">
        <w:t>=</w:t>
      </w:r>
      <w:r>
        <w:t>m</w:t>
      </w:r>
      <w:r w:rsidR="003A6E99">
        <w:t xml:space="preserve">issing if </w:t>
      </w:r>
      <w:proofErr w:type="spellStart"/>
      <w:r w:rsidR="003A6E99">
        <w:t>out_currvalue</w:t>
      </w:r>
      <w:proofErr w:type="spellEnd"/>
      <w:r w:rsidR="003A6E99">
        <w:t>&gt;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proofErr w:type="spellStart"/>
      <w:r w:rsidR="00D64C21">
        <w:rPr>
          <w:i/>
        </w:rPr>
        <w:t>purcvalue</w:t>
      </w:r>
      <w:proofErr w:type="spellEnd"/>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proofErr w:type="spellStart"/>
      <w:r>
        <w:rPr>
          <w:rFonts w:eastAsia="Cambria"/>
          <w:i/>
        </w:rPr>
        <w:t>purcvalue</w:t>
      </w:r>
      <w:proofErr w:type="spellEnd"/>
      <w:r>
        <w:rPr>
          <w:rFonts w:eastAsia="Cambria"/>
          <w:i/>
        </w:rPr>
        <w:t xml:space="preserve"> </w:t>
      </w:r>
      <w:r w:rsidRPr="00885DA3">
        <w:rPr>
          <w:rFonts w:eastAsia="Cambria"/>
        </w:rPr>
        <w:t>outlier values (</w:t>
      </w:r>
      <w:proofErr w:type="spellStart"/>
      <w:r>
        <w:rPr>
          <w:rFonts w:eastAsia="Cambria"/>
          <w:i/>
        </w:rPr>
        <w:t>out_purcvalue</w:t>
      </w:r>
      <w:proofErr w:type="spellEnd"/>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t xml:space="preserve">Set </w:t>
      </w:r>
      <w:proofErr w:type="spellStart"/>
      <w:r w:rsidRPr="00816702">
        <w:t>mean_</w:t>
      </w:r>
      <w:r>
        <w:t>purcvalue</w:t>
      </w:r>
      <w:proofErr w:type="spellEnd"/>
      <w:r w:rsidRPr="00816702">
        <w:t>=mean(</w:t>
      </w:r>
      <w:proofErr w:type="spellStart"/>
      <w:r>
        <w:t>purcvalue</w:t>
      </w:r>
      <w:proofErr w:type="spellEnd"/>
      <w:r w:rsidRPr="00816702">
        <w:t>), by(</w:t>
      </w:r>
      <w:proofErr w:type="spellStart"/>
      <w:r w:rsidRPr="00816702">
        <w:t>hhea</w:t>
      </w:r>
      <w:proofErr w:type="spellEnd"/>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 xml:space="preserve">Set </w:t>
      </w:r>
      <w:proofErr w:type="spellStart"/>
      <w:r w:rsidRPr="00816702">
        <w:t>sd_</w:t>
      </w:r>
      <w:r>
        <w:t>purcvalue</w:t>
      </w:r>
      <w:proofErr w:type="spellEnd"/>
      <w:r w:rsidRPr="00816702">
        <w:t>=standard deviation(</w:t>
      </w:r>
      <w:proofErr w:type="spellStart"/>
      <w:r>
        <w:t>purcvalue</w:t>
      </w:r>
      <w:proofErr w:type="spellEnd"/>
      <w:r w:rsidRPr="00816702">
        <w:t>), by(</w:t>
      </w:r>
      <w:proofErr w:type="spellStart"/>
      <w:r w:rsidRPr="00816702">
        <w:t>hhea</w:t>
      </w:r>
      <w:proofErr w:type="spellEnd"/>
      <w:r>
        <w:rPr>
          <w:rFonts w:eastAsia="Cambria" w:cstheme="majorHAnsi"/>
        </w:rPr>
        <w:t>)</w:t>
      </w:r>
    </w:p>
    <w:p w14:paraId="0E7E4842" w14:textId="77777777" w:rsidR="00D64C21" w:rsidRPr="00816702" w:rsidRDefault="00D64C21" w:rsidP="00546BDA">
      <w:pPr>
        <w:pStyle w:val="BodyTextIndent1"/>
      </w:pPr>
      <w:r w:rsidRPr="00816702">
        <w:t xml:space="preserve">Set </w:t>
      </w:r>
      <w:proofErr w:type="spellStart"/>
      <w:r w:rsidRPr="00816702">
        <w:t>out_</w:t>
      </w:r>
      <w:r>
        <w:t>purcvalue</w:t>
      </w:r>
      <w:proofErr w:type="spellEnd"/>
      <w:r w:rsidRPr="00816702">
        <w:t>=0</w:t>
      </w:r>
    </w:p>
    <w:p w14:paraId="1DA6B890" w14:textId="15912973" w:rsidR="00D64C21" w:rsidRPr="00816702" w:rsidRDefault="00D64C21" w:rsidP="00546BDA">
      <w:pPr>
        <w:pStyle w:val="BodyTextIndent1"/>
      </w:pPr>
      <w:r>
        <w:t xml:space="preserve">Replace </w:t>
      </w:r>
      <w:proofErr w:type="spellStart"/>
      <w:r>
        <w:t>out_purcvalue</w:t>
      </w:r>
      <w:proofErr w:type="spellEnd"/>
      <w:r>
        <w:t>=</w:t>
      </w:r>
      <w:r w:rsidRPr="00816702">
        <w:t xml:space="preserve">1 if </w:t>
      </w:r>
      <w:proofErr w:type="spellStart"/>
      <w:r>
        <w:t>purcvalue</w:t>
      </w:r>
      <w:proofErr w:type="spellEnd"/>
      <w:r w:rsidRPr="00816702">
        <w:t>&lt;(</w:t>
      </w:r>
      <w:proofErr w:type="spellStart"/>
      <w:r w:rsidRPr="00816702">
        <w:t>mean_</w:t>
      </w:r>
      <w:r>
        <w:t>purcvalue</w:t>
      </w:r>
      <w:proofErr w:type="spellEnd"/>
      <w:r w:rsidRPr="00816702">
        <w:t>-(3*</w:t>
      </w:r>
      <w:proofErr w:type="spellStart"/>
      <w:r w:rsidRPr="00816702">
        <w:t>sd_</w:t>
      </w:r>
      <w:r>
        <w:t>purcvalue</w:t>
      </w:r>
      <w:proofErr w:type="spellEnd"/>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lastRenderedPageBreak/>
        <w:t xml:space="preserve">Replace </w:t>
      </w:r>
      <w:proofErr w:type="spellStart"/>
      <w:r w:rsidRPr="00816702">
        <w:t>out_</w:t>
      </w:r>
      <w:r>
        <w:t>purcvalue</w:t>
      </w:r>
      <w:proofErr w:type="spellEnd"/>
      <w:r w:rsidRPr="00816702">
        <w:t xml:space="preserve">=2 if </w:t>
      </w:r>
      <w:proofErr w:type="spellStart"/>
      <w:r>
        <w:t>purcvalue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purcvalue</w:t>
      </w:r>
      <w:proofErr w:type="spellEnd"/>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proofErr w:type="spellStart"/>
      <w:r>
        <w:t>purcvalue</w:t>
      </w:r>
      <w:proofErr w:type="spellEnd"/>
      <w:r>
        <w:t xml:space="preserve"> </w:t>
      </w:r>
      <w:r w:rsidRPr="001A580D">
        <w:t xml:space="preserve">if </w:t>
      </w:r>
      <w:proofErr w:type="spellStart"/>
      <w:r w:rsidRPr="001A580D">
        <w:t>out_</w:t>
      </w:r>
      <w:r>
        <w:t>purcvalue</w:t>
      </w:r>
      <w:proofErr w:type="spellEnd"/>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proofErr w:type="spellStart"/>
      <w:r>
        <w:rPr>
          <w:i/>
        </w:rPr>
        <w:t>purcvalue</w:t>
      </w:r>
      <w:proofErr w:type="spellEnd"/>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proofErr w:type="spellStart"/>
      <w:r>
        <w:rPr>
          <w:i/>
        </w:rPr>
        <w:t>purcvalue</w:t>
      </w:r>
      <w:proofErr w:type="spellEnd"/>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w:t>
      </w:r>
      <w:proofErr w:type="spellStart"/>
      <w:r>
        <w:t>out_purcvalue</w:t>
      </w:r>
      <w:proofErr w:type="spellEnd"/>
      <w:r>
        <w:t xml:space="preserv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proofErr w:type="spellStart"/>
      <w:r>
        <w:t>purcvalue</w:t>
      </w:r>
      <w:proofErr w:type="spellEnd"/>
      <w:r w:rsidRPr="00B366B3">
        <w:t xml:space="preserve">=missing if </w:t>
      </w:r>
      <w:proofErr w:type="spellStart"/>
      <w:r w:rsidRPr="00B366B3">
        <w:t>out_</w:t>
      </w:r>
      <w:r>
        <w:t>purcvalue</w:t>
      </w:r>
      <w:proofErr w:type="spellEnd"/>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 xml:space="preserve">Replace </w:t>
      </w:r>
      <w:proofErr w:type="spellStart"/>
      <w:r w:rsidRPr="006C4511">
        <w:t>purcvalue</w:t>
      </w:r>
      <w:proofErr w:type="spellEnd"/>
      <w:r w:rsidRPr="006C4511">
        <w:t xml:space="preserve">=missing if </w:t>
      </w:r>
      <w:proofErr w:type="spellStart"/>
      <w:r w:rsidRPr="006C4511">
        <w:t>out_pur</w:t>
      </w:r>
      <w:r>
        <w:t>cvalue</w:t>
      </w:r>
      <w:proofErr w:type="spellEnd"/>
      <w:r>
        <w:t>&gt;0</w:t>
      </w:r>
      <w:r w:rsidRPr="006C4511">
        <w:t xml:space="preserve"> </w:t>
      </w:r>
    </w:p>
    <w:p w14:paraId="5EC30A52" w14:textId="0BAB9992" w:rsidR="00D64C21" w:rsidRDefault="00D64C21" w:rsidP="00DB32F6">
      <w:pPr>
        <w:pStyle w:val="BodyTextIndent1"/>
      </w:pPr>
      <w:r w:rsidRPr="006C4511">
        <w:t xml:space="preserve">Replace </w:t>
      </w:r>
      <w:proofErr w:type="spellStart"/>
      <w:r>
        <w:t>purcvalue</w:t>
      </w:r>
      <w:proofErr w:type="spellEnd"/>
      <w:r>
        <w:t xml:space="preserve">=missing if </w:t>
      </w:r>
      <w:proofErr w:type="spellStart"/>
      <w:r>
        <w:t>out_purcvalue</w:t>
      </w:r>
      <w:proofErr w:type="spellEnd"/>
      <w:r>
        <w:t>&gt;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proofErr w:type="spellStart"/>
      <w:r w:rsidR="00D64C21" w:rsidRPr="00B9326B">
        <w:rPr>
          <w:i/>
        </w:rPr>
        <w:t>currvalue</w:t>
      </w:r>
      <w:proofErr w:type="spellEnd"/>
      <w:r w:rsidR="00D64C21" w:rsidRPr="00DB32F6">
        <w:t xml:space="preserve"> </w:t>
      </w:r>
      <w:r w:rsidR="00D64C21" w:rsidRPr="00B9326B">
        <w:t>and</w:t>
      </w:r>
      <w:r w:rsidR="00D64C21" w:rsidRPr="00DB32F6">
        <w:t xml:space="preserve"> </w:t>
      </w:r>
      <w:proofErr w:type="spellStart"/>
      <w:r w:rsidR="00D64C21" w:rsidRPr="00B9326B">
        <w:rPr>
          <w:i/>
        </w:rPr>
        <w:t>purcvalue</w:t>
      </w:r>
      <w:proofErr w:type="spellEnd"/>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proofErr w:type="spellStart"/>
      <w:r w:rsidR="00D64C21">
        <w:rPr>
          <w:rFonts w:eastAsia="Cambria"/>
          <w:i/>
        </w:rPr>
        <w:t>currvalue</w:t>
      </w:r>
      <w:proofErr w:type="spellEnd"/>
      <w:r w:rsidR="00D64C21">
        <w:rPr>
          <w:rFonts w:eastAsia="Cambria"/>
          <w:i/>
        </w:rPr>
        <w:t xml:space="preserve"> </w:t>
      </w:r>
      <w:r w:rsidR="00D64C21" w:rsidRPr="008627FB">
        <w:rPr>
          <w:rFonts w:eastAsia="Cambria"/>
        </w:rPr>
        <w:t>variable</w:t>
      </w:r>
      <w:r w:rsidR="00D64C21">
        <w:rPr>
          <w:rFonts w:eastAsia="Cambria"/>
        </w:rPr>
        <w:t xml:space="preserve"> </w:t>
      </w:r>
      <w:r w:rsidR="00D64C21">
        <w:t xml:space="preserve">and replace </w:t>
      </w:r>
      <w:proofErr w:type="spellStart"/>
      <w:r w:rsidR="00D64C21">
        <w:rPr>
          <w:i/>
        </w:rPr>
        <w:t>currvalue</w:t>
      </w:r>
      <w:proofErr w:type="spellEnd"/>
      <w:r w:rsidR="00D64C21">
        <w:rPr>
          <w:i/>
        </w:rPr>
        <w:t xml:space="preserv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 xml:space="preserve">Set </w:t>
      </w:r>
      <w:proofErr w:type="spellStart"/>
      <w:r w:rsidRPr="00816702">
        <w:t>med_</w:t>
      </w:r>
      <w:r>
        <w:t>currvalue</w:t>
      </w:r>
      <w:proofErr w:type="spellEnd"/>
      <w:r w:rsidRPr="00816702">
        <w:t>=</w:t>
      </w:r>
      <w:r>
        <w:t>missing</w:t>
      </w:r>
    </w:p>
    <w:p w14:paraId="6745A14E" w14:textId="77777777" w:rsidR="00D64C21" w:rsidRDefault="00D64C21" w:rsidP="00DB32F6">
      <w:pPr>
        <w:pStyle w:val="BodyTextIndent1"/>
      </w:pPr>
      <w:r>
        <w:t xml:space="preserve">Replace </w:t>
      </w:r>
      <w:proofErr w:type="spellStart"/>
      <w:r>
        <w:t>med_currvalue</w:t>
      </w:r>
      <w:proofErr w:type="spellEnd"/>
      <w:r>
        <w:t>=median(</w:t>
      </w:r>
      <w:proofErr w:type="spellStart"/>
      <w:r>
        <w:t>currvalue</w:t>
      </w:r>
      <w:proofErr w:type="spellEnd"/>
      <w:r>
        <w:t>), by(</w:t>
      </w:r>
      <w:proofErr w:type="spellStart"/>
      <w:r>
        <w:t>hhea</w:t>
      </w:r>
      <w:proofErr w:type="spellEnd"/>
      <w:r>
        <w:t xml:space="preserve">) if number of cases≥5 in </w:t>
      </w:r>
      <w:proofErr w:type="spellStart"/>
      <w:r>
        <w:t>hhea</w:t>
      </w:r>
      <w:proofErr w:type="spellEnd"/>
    </w:p>
    <w:p w14:paraId="754A09DF" w14:textId="77777777" w:rsidR="00D64C21" w:rsidRDefault="00D64C21" w:rsidP="00DB32F6">
      <w:pPr>
        <w:pStyle w:val="BodyTextIndent1"/>
      </w:pPr>
      <w:r>
        <w:t xml:space="preserve">Replace </w:t>
      </w:r>
      <w:proofErr w:type="spellStart"/>
      <w:r>
        <w:t>med_currvalue</w:t>
      </w:r>
      <w:proofErr w:type="spellEnd"/>
      <w:r>
        <w:t>=median(</w:t>
      </w:r>
      <w:proofErr w:type="spellStart"/>
      <w:r>
        <w:t>currvalue</w:t>
      </w:r>
      <w:proofErr w:type="spellEnd"/>
      <w:r>
        <w:t xml:space="preserve">), by(a05) if number of cases&lt;5 in </w:t>
      </w:r>
      <w:proofErr w:type="spellStart"/>
      <w:r>
        <w:t>hhea</w:t>
      </w:r>
      <w:proofErr w:type="spellEnd"/>
      <w:r>
        <w:t xml:space="preserve"> and ≥5 in a05</w:t>
      </w:r>
    </w:p>
    <w:p w14:paraId="3469965D" w14:textId="77777777" w:rsidR="00D64C21" w:rsidRDefault="00D64C21" w:rsidP="00DB32F6">
      <w:pPr>
        <w:pStyle w:val="BodyTextIndent1"/>
      </w:pPr>
      <w:r>
        <w:t xml:space="preserve">Replace </w:t>
      </w:r>
      <w:proofErr w:type="spellStart"/>
      <w:r>
        <w:t>med_currvalue</w:t>
      </w:r>
      <w:proofErr w:type="spellEnd"/>
      <w:r>
        <w:t>=median(</w:t>
      </w:r>
      <w:proofErr w:type="spellStart"/>
      <w:r>
        <w:t>currvalue</w:t>
      </w:r>
      <w:proofErr w:type="spellEnd"/>
      <w:r>
        <w:t xml:space="preserve">) if number of cases&lt;5 in a05 and ≥5 in ZOI </w:t>
      </w:r>
    </w:p>
    <w:p w14:paraId="51BA4C6B" w14:textId="08FA5E80" w:rsidR="00D64C21" w:rsidRDefault="00D64C21" w:rsidP="00DB32F6">
      <w:pPr>
        <w:pStyle w:val="BodyTextIndent1"/>
      </w:pPr>
      <w:r w:rsidRPr="00816702">
        <w:t xml:space="preserve">Replace </w:t>
      </w:r>
      <w:proofErr w:type="spellStart"/>
      <w:r>
        <w:t>currvalue</w:t>
      </w:r>
      <w:proofErr w:type="spellEnd"/>
      <w:r w:rsidRPr="00816702">
        <w:t>=</w:t>
      </w:r>
      <w:proofErr w:type="spellStart"/>
      <w:r w:rsidRPr="00816702">
        <w:t>med_</w:t>
      </w:r>
      <w:r>
        <w:t>currvalue</w:t>
      </w:r>
      <w:proofErr w:type="spellEnd"/>
      <w:r w:rsidRPr="00816702">
        <w:t xml:space="preserve"> if </w:t>
      </w:r>
      <w:proofErr w:type="spellStart"/>
      <w:r>
        <w:t>out_currvalue</w:t>
      </w:r>
      <w:proofErr w:type="spellEnd"/>
      <w:r w:rsidRPr="00816702">
        <w:t xml:space="preserve">&gt;0 </w:t>
      </w:r>
      <w:r>
        <w:t xml:space="preserve">and </w:t>
      </w:r>
      <w:proofErr w:type="spellStart"/>
      <w:r>
        <w:t>med_currvalue≠missing</w:t>
      </w:r>
      <w:proofErr w:type="spellEnd"/>
    </w:p>
    <w:p w14:paraId="73128E84" w14:textId="77777777" w:rsidR="00D64C21" w:rsidRDefault="00D64C21" w:rsidP="00DB32F6">
      <w:pPr>
        <w:pStyle w:val="BodyTextIndent1"/>
      </w:pPr>
      <w:r>
        <w:t xml:space="preserve">List </w:t>
      </w:r>
      <w:proofErr w:type="spellStart"/>
      <w:r>
        <w:t>currvalue</w:t>
      </w:r>
      <w:proofErr w:type="spellEnd"/>
      <w:r>
        <w:t xml:space="preserve"> if number of cases&lt;5 ZOI</w:t>
      </w:r>
      <w:r>
        <w:rPr>
          <w:rStyle w:val="FootnoteReference"/>
          <w:rFonts w:eastAsia="Cambria" w:cstheme="majorHAnsi"/>
          <w:i w:val="0"/>
        </w:rPr>
        <w:footnoteReference w:id="53"/>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proofErr w:type="spellStart"/>
      <w:r w:rsidR="00D64C21">
        <w:rPr>
          <w:rFonts w:eastAsia="Cambria"/>
          <w:i/>
        </w:rPr>
        <w:t>purcvalue</w:t>
      </w:r>
      <w:proofErr w:type="spellEnd"/>
      <w:r w:rsidR="00D64C21">
        <w:rPr>
          <w:rFonts w:eastAsia="Cambria"/>
          <w:i/>
        </w:rPr>
        <w:t xml:space="preserve"> </w:t>
      </w:r>
      <w:r w:rsidR="00D64C21" w:rsidRPr="008627FB">
        <w:rPr>
          <w:rFonts w:eastAsia="Cambria"/>
        </w:rPr>
        <w:t>variable</w:t>
      </w:r>
      <w:r w:rsidR="00D64C21">
        <w:rPr>
          <w:rFonts w:eastAsia="Cambria"/>
        </w:rPr>
        <w:t xml:space="preserve"> </w:t>
      </w:r>
      <w:r w:rsidR="00D64C21">
        <w:t xml:space="preserve">and replace </w:t>
      </w:r>
      <w:proofErr w:type="spellStart"/>
      <w:r w:rsidR="00D64C21">
        <w:rPr>
          <w:i/>
        </w:rPr>
        <w:t>purcvalue</w:t>
      </w:r>
      <w:proofErr w:type="spellEnd"/>
      <w:r w:rsidR="00D64C21">
        <w:rPr>
          <w:i/>
        </w:rPr>
        <w:t xml:space="preserv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 xml:space="preserve">Set </w:t>
      </w:r>
      <w:proofErr w:type="spellStart"/>
      <w:r w:rsidRPr="00816702">
        <w:t>med_</w:t>
      </w:r>
      <w:r>
        <w:t>purcvalue</w:t>
      </w:r>
      <w:proofErr w:type="spellEnd"/>
      <w:r w:rsidRPr="00816702">
        <w:t>=</w:t>
      </w:r>
      <w:r>
        <w:t>missing</w:t>
      </w:r>
    </w:p>
    <w:p w14:paraId="7FD260F4" w14:textId="77777777" w:rsidR="00D64C21" w:rsidRDefault="00D64C21" w:rsidP="00DB32F6">
      <w:pPr>
        <w:pStyle w:val="BodyTextIndent1"/>
      </w:pPr>
      <w:r>
        <w:t xml:space="preserve">Replace </w:t>
      </w:r>
      <w:proofErr w:type="spellStart"/>
      <w:r>
        <w:t>med_purcvalue</w:t>
      </w:r>
      <w:proofErr w:type="spellEnd"/>
      <w:r>
        <w:t>=median(</w:t>
      </w:r>
      <w:proofErr w:type="spellStart"/>
      <w:r>
        <w:t>purcvalue</w:t>
      </w:r>
      <w:proofErr w:type="spellEnd"/>
      <w:r>
        <w:t>), by(</w:t>
      </w:r>
      <w:proofErr w:type="spellStart"/>
      <w:r>
        <w:t>hhea</w:t>
      </w:r>
      <w:proofErr w:type="spellEnd"/>
      <w:r>
        <w:t xml:space="preserve">) if number of cases≥5 in </w:t>
      </w:r>
      <w:proofErr w:type="spellStart"/>
      <w:r>
        <w:t>hhea</w:t>
      </w:r>
      <w:proofErr w:type="spellEnd"/>
    </w:p>
    <w:p w14:paraId="44DE7FFA" w14:textId="77777777" w:rsidR="00D64C21" w:rsidRDefault="00D64C21" w:rsidP="00DB32F6">
      <w:pPr>
        <w:pStyle w:val="BodyTextIndent1"/>
      </w:pPr>
      <w:r>
        <w:t xml:space="preserve">Replace </w:t>
      </w:r>
      <w:proofErr w:type="spellStart"/>
      <w:r>
        <w:t>med_purcvalue</w:t>
      </w:r>
      <w:proofErr w:type="spellEnd"/>
      <w:r>
        <w:t>=median(</w:t>
      </w:r>
      <w:proofErr w:type="spellStart"/>
      <w:r>
        <w:t>purcvalue</w:t>
      </w:r>
      <w:proofErr w:type="spellEnd"/>
      <w:r>
        <w:t xml:space="preserve">), by(a05) if number of cases&lt;5 in </w:t>
      </w:r>
      <w:proofErr w:type="spellStart"/>
      <w:r>
        <w:t>hhea</w:t>
      </w:r>
      <w:proofErr w:type="spellEnd"/>
      <w:r>
        <w:t xml:space="preserve"> and ≥5 in a05</w:t>
      </w:r>
    </w:p>
    <w:p w14:paraId="26E08618" w14:textId="77777777" w:rsidR="00D64C21" w:rsidRDefault="00D64C21" w:rsidP="00DB32F6">
      <w:pPr>
        <w:pStyle w:val="BodyTextIndent1"/>
      </w:pPr>
      <w:r>
        <w:t xml:space="preserve">Replace </w:t>
      </w:r>
      <w:proofErr w:type="spellStart"/>
      <w:r>
        <w:t>med_purcvalue</w:t>
      </w:r>
      <w:proofErr w:type="spellEnd"/>
      <w:r>
        <w:t>=median(</w:t>
      </w:r>
      <w:proofErr w:type="spellStart"/>
      <w:r>
        <w:t>purcvalue</w:t>
      </w:r>
      <w:proofErr w:type="spellEnd"/>
      <w:r>
        <w:t xml:space="preserve">) if number of cases&lt;5 in a05 and ≥5 in ZOI </w:t>
      </w:r>
    </w:p>
    <w:p w14:paraId="0E850C41" w14:textId="1B720672" w:rsidR="00D64C21" w:rsidRDefault="00D64C21" w:rsidP="00483557">
      <w:pPr>
        <w:pStyle w:val="BodyTextIndent1"/>
        <w:keepNext/>
        <w:widowControl/>
      </w:pPr>
      <w:r w:rsidRPr="00816702">
        <w:t xml:space="preserve">Replace </w:t>
      </w:r>
      <w:proofErr w:type="spellStart"/>
      <w:r>
        <w:t>purcvalue</w:t>
      </w:r>
      <w:proofErr w:type="spellEnd"/>
      <w:r w:rsidRPr="00816702">
        <w:t>=</w:t>
      </w:r>
      <w:proofErr w:type="spellStart"/>
      <w:r w:rsidRPr="00816702">
        <w:t>med_</w:t>
      </w:r>
      <w:r>
        <w:t>purcvalue</w:t>
      </w:r>
      <w:proofErr w:type="spellEnd"/>
      <w:r w:rsidRPr="00816702">
        <w:t xml:space="preserve"> if </w:t>
      </w:r>
      <w:proofErr w:type="spellStart"/>
      <w:r>
        <w:t>out_purcvalue</w:t>
      </w:r>
      <w:proofErr w:type="spellEnd"/>
      <w:r w:rsidRPr="00816702">
        <w:t xml:space="preserve">&gt;0 </w:t>
      </w:r>
      <w:r>
        <w:t xml:space="preserve">and </w:t>
      </w:r>
      <w:proofErr w:type="spellStart"/>
      <w:r>
        <w:t>med_purcvalue≠missing</w:t>
      </w:r>
      <w:proofErr w:type="spellEnd"/>
    </w:p>
    <w:p w14:paraId="2133E2AC" w14:textId="77777777" w:rsidR="00D64C21" w:rsidRPr="00816702" w:rsidRDefault="00D64C21" w:rsidP="00DB32F6">
      <w:pPr>
        <w:pStyle w:val="BodyTextIndent1"/>
      </w:pPr>
      <w:r>
        <w:t xml:space="preserve">List </w:t>
      </w:r>
      <w:proofErr w:type="spellStart"/>
      <w:r>
        <w:t>purcvalue</w:t>
      </w:r>
      <w:proofErr w:type="spellEnd"/>
      <w:r>
        <w:t xml:space="preserve"> if number of cases&lt;5 ZOI</w:t>
      </w:r>
      <w:r>
        <w:rPr>
          <w:rStyle w:val="FootnoteReference"/>
          <w:rFonts w:eastAsia="Cambria" w:cstheme="majorHAnsi"/>
          <w:i w:val="0"/>
        </w:rPr>
        <w:footnoteReference w:id="54"/>
      </w:r>
    </w:p>
    <w:p w14:paraId="5E7549BF" w14:textId="1F34CB7F" w:rsidR="00D64C21" w:rsidRPr="006C4511" w:rsidRDefault="00DB32F6" w:rsidP="00DF5364">
      <w:pPr>
        <w:pStyle w:val="BodyText"/>
        <w:contextualSpacing/>
        <w:rPr>
          <w:rFonts w:cstheme="majorHAnsi"/>
          <w:i/>
        </w:rPr>
      </w:pPr>
      <w:r>
        <w:rPr>
          <w:rFonts w:eastAsia="Cambria" w:cstheme="majorHAnsi"/>
          <w:b/>
        </w:rPr>
        <w:lastRenderedPageBreak/>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w:t>
      </w:r>
      <w:proofErr w:type="spellStart"/>
      <w:r>
        <w:t>currvalue÷purcvalue</w:t>
      </w:r>
      <w:proofErr w:type="spellEnd"/>
      <w:r>
        <w:t>)^(1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proofErr w:type="spellStart"/>
      <w:r w:rsidR="00D64C21">
        <w:rPr>
          <w:i/>
        </w:rPr>
        <w:t>out_dep</w:t>
      </w:r>
      <w:proofErr w:type="spellEnd"/>
      <w:r w:rsidR="00D64C21" w:rsidRPr="00885DA3">
        <w:t>)</w:t>
      </w:r>
      <w:r w:rsidR="00D64C21" w:rsidRPr="00B366B3">
        <w:rPr>
          <w:i/>
        </w:rPr>
        <w:t>.</w:t>
      </w:r>
    </w:p>
    <w:p w14:paraId="2F910243" w14:textId="0AC58839" w:rsidR="00D64C21" w:rsidRPr="00816702" w:rsidRDefault="00D64C21" w:rsidP="00DB32F6">
      <w:pPr>
        <w:pStyle w:val="BodyTextIndent1"/>
      </w:pPr>
      <w:r w:rsidRPr="00816702">
        <w:t xml:space="preserve">Set </w:t>
      </w:r>
      <w:proofErr w:type="spellStart"/>
      <w:r w:rsidRPr="00816702">
        <w:t>mean_</w:t>
      </w:r>
      <w:r>
        <w:t>dep</w:t>
      </w:r>
      <w:proofErr w:type="spellEnd"/>
      <w:r w:rsidRPr="00816702">
        <w:t>=mean(</w:t>
      </w:r>
      <w:r>
        <w:t>dep</w:t>
      </w:r>
      <w:r w:rsidRPr="00816702">
        <w:t>), by(</w:t>
      </w:r>
      <w:proofErr w:type="spellStart"/>
      <w:r w:rsidRPr="00816702">
        <w:t>hhea</w:t>
      </w:r>
      <w:proofErr w:type="spellEnd"/>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 xml:space="preserve">Set </w:t>
      </w:r>
      <w:proofErr w:type="spellStart"/>
      <w:r w:rsidRPr="00816702">
        <w:t>sd_</w:t>
      </w:r>
      <w:r>
        <w:t>dep</w:t>
      </w:r>
      <w:proofErr w:type="spellEnd"/>
      <w:r w:rsidRPr="00816702">
        <w:t>=standard deviation(</w:t>
      </w:r>
      <w:r>
        <w:t>dep</w:t>
      </w:r>
      <w:r w:rsidRPr="00816702">
        <w:t>), by(</w:t>
      </w:r>
      <w:proofErr w:type="spellStart"/>
      <w:r w:rsidRPr="00816702">
        <w:t>hhea</w:t>
      </w:r>
      <w:proofErr w:type="spellEnd"/>
      <w:r>
        <w:rPr>
          <w:rFonts w:eastAsia="Cambria" w:cstheme="majorHAnsi"/>
        </w:rPr>
        <w:t>)</w:t>
      </w:r>
    </w:p>
    <w:p w14:paraId="3A2183F5" w14:textId="5C6D75B9" w:rsidR="00D64C21" w:rsidRPr="00816702" w:rsidRDefault="00D64C21" w:rsidP="00DB32F6">
      <w:pPr>
        <w:pStyle w:val="BodyTextIndent1"/>
      </w:pPr>
      <w:r w:rsidRPr="00816702">
        <w:t xml:space="preserve">Set </w:t>
      </w:r>
      <w:proofErr w:type="spellStart"/>
      <w:r w:rsidRPr="00816702">
        <w:t>out_</w:t>
      </w:r>
      <w:r>
        <w:t>dep</w:t>
      </w:r>
      <w:proofErr w:type="spellEnd"/>
      <w:r w:rsidRPr="00816702">
        <w:t>=0</w:t>
      </w:r>
    </w:p>
    <w:p w14:paraId="32D02273" w14:textId="753EF52E" w:rsidR="00D64C21" w:rsidRPr="00816702" w:rsidRDefault="00D64C21" w:rsidP="00DB32F6">
      <w:pPr>
        <w:pStyle w:val="BodyTextIndent1"/>
      </w:pPr>
      <w:r>
        <w:t xml:space="preserve">Replace </w:t>
      </w:r>
      <w:proofErr w:type="spellStart"/>
      <w:r>
        <w:t>out_dep</w:t>
      </w:r>
      <w:proofErr w:type="spellEnd"/>
      <w:r>
        <w:t>=</w:t>
      </w:r>
      <w:r w:rsidRPr="00816702">
        <w:t xml:space="preserve">1 if </w:t>
      </w:r>
      <w:r>
        <w:t>dep</w:t>
      </w:r>
      <w:r w:rsidRPr="00816702">
        <w:t>&lt;(</w:t>
      </w:r>
      <w:proofErr w:type="spellStart"/>
      <w:r w:rsidRPr="00816702">
        <w:t>mean_</w:t>
      </w:r>
      <w:r>
        <w:t>dep</w:t>
      </w:r>
      <w:proofErr w:type="spellEnd"/>
      <w:r w:rsidRPr="00816702">
        <w:t>-(3*</w:t>
      </w:r>
      <w:proofErr w:type="spellStart"/>
      <w:r w:rsidRPr="00816702">
        <w:t>sd_</w:t>
      </w:r>
      <w:r>
        <w:t>dep</w:t>
      </w:r>
      <w:proofErr w:type="spellEnd"/>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 xml:space="preserve">Replace </w:t>
      </w:r>
      <w:proofErr w:type="spellStart"/>
      <w:r w:rsidRPr="00816702">
        <w:t>out_</w:t>
      </w:r>
      <w:r>
        <w:t>dep</w:t>
      </w:r>
      <w:proofErr w:type="spellEnd"/>
      <w:r w:rsidRPr="00816702">
        <w:t xml:space="preserve">=2 if </w:t>
      </w:r>
      <w:r>
        <w:t>dep</w:t>
      </w:r>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 xml:space="preserve">if </w:t>
      </w:r>
      <w:proofErr w:type="spellStart"/>
      <w:r w:rsidRPr="001A580D">
        <w:t>out_</w:t>
      </w:r>
      <w:r>
        <w:t>dep</w:t>
      </w:r>
      <w:proofErr w:type="spellEnd"/>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out_dep</w:t>
      </w:r>
      <w:proofErr w:type="spellEnd"/>
      <w:r w:rsidR="00D64C21">
        <w:rPr>
          <w:i/>
        </w:rPr>
        <w:t xml:space="preserve"> </w:t>
      </w:r>
      <w:r w:rsidR="00D64C21">
        <w:t>variable to 0 if the flagged value is found to be plausible.</w:t>
      </w:r>
    </w:p>
    <w:p w14:paraId="2AF826F1" w14:textId="4C07500F" w:rsidR="00D64C21" w:rsidRPr="00816702" w:rsidRDefault="00D64C21" w:rsidP="00DB32F6">
      <w:pPr>
        <w:pStyle w:val="BodyTextIndent1"/>
      </w:pPr>
      <w:r>
        <w:t xml:space="preserve">Replace </w:t>
      </w:r>
      <w:proofErr w:type="spellStart"/>
      <w:r>
        <w:t>out_dep</w:t>
      </w:r>
      <w:proofErr w:type="spellEnd"/>
      <w:r>
        <w:t xml:space="preserve">=0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 xml:space="preserve">=missing if </w:t>
      </w:r>
      <w:proofErr w:type="spellStart"/>
      <w:r w:rsidRPr="00B366B3">
        <w:t>out_</w:t>
      </w:r>
      <w:r>
        <w:t>dep</w:t>
      </w:r>
      <w:proofErr w:type="spellEnd"/>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proofErr w:type="spellStart"/>
      <w:r w:rsidR="00D64C21">
        <w:rPr>
          <w:i/>
        </w:rPr>
        <w:t>med</w:t>
      </w:r>
      <w:r w:rsidR="00D64C21" w:rsidRPr="00B366B3">
        <w:rPr>
          <w:i/>
        </w:rPr>
        <w:t>_</w:t>
      </w:r>
      <w:r w:rsidR="00D64C21">
        <w:rPr>
          <w:i/>
        </w:rPr>
        <w:t>dep</w:t>
      </w:r>
      <w:proofErr w:type="spellEnd"/>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 xml:space="preserve">Set </w:t>
      </w:r>
      <w:proofErr w:type="spellStart"/>
      <w:r w:rsidRPr="00816702">
        <w:t>med_</w:t>
      </w:r>
      <w:r>
        <w:t>dep</w:t>
      </w:r>
      <w:proofErr w:type="spellEnd"/>
      <w:r w:rsidRPr="00816702">
        <w:t>=</w:t>
      </w:r>
      <w:r>
        <w:t>missing</w:t>
      </w:r>
    </w:p>
    <w:p w14:paraId="2713DBCC" w14:textId="77777777" w:rsidR="00D64C21" w:rsidRDefault="00D64C21" w:rsidP="00DB32F6">
      <w:pPr>
        <w:pStyle w:val="BodyTextIndent1"/>
      </w:pPr>
      <w:r>
        <w:t xml:space="preserve">Replace </w:t>
      </w:r>
      <w:proofErr w:type="spellStart"/>
      <w:r>
        <w:t>med_dep</w:t>
      </w:r>
      <w:proofErr w:type="spellEnd"/>
      <w:r>
        <w:t>=median(dep), by(</w:t>
      </w:r>
      <w:proofErr w:type="spellStart"/>
      <w:r>
        <w:t>hhea</w:t>
      </w:r>
      <w:proofErr w:type="spellEnd"/>
      <w:r>
        <w:t xml:space="preserve">) if number of cases≥5 in </w:t>
      </w:r>
      <w:proofErr w:type="spellStart"/>
      <w:r>
        <w:t>hhea</w:t>
      </w:r>
      <w:proofErr w:type="spellEnd"/>
    </w:p>
    <w:p w14:paraId="3FE3E6B8" w14:textId="77777777" w:rsidR="00D64C21" w:rsidRDefault="00D64C21" w:rsidP="00DB32F6">
      <w:pPr>
        <w:pStyle w:val="BodyTextIndent1"/>
      </w:pPr>
      <w:r>
        <w:t xml:space="preserve">Replace </w:t>
      </w:r>
      <w:proofErr w:type="spellStart"/>
      <w:r>
        <w:t>med_dep</w:t>
      </w:r>
      <w:proofErr w:type="spellEnd"/>
      <w:r>
        <w:t xml:space="preserve">=median(dep), by(a05) if number of cases&lt;5 in </w:t>
      </w:r>
      <w:proofErr w:type="spellStart"/>
      <w:r>
        <w:t>hhea</w:t>
      </w:r>
      <w:proofErr w:type="spellEnd"/>
      <w:r>
        <w:t xml:space="preserve"> and ≥5 in a05</w:t>
      </w:r>
    </w:p>
    <w:p w14:paraId="2516F0DE" w14:textId="77777777" w:rsidR="00D64C21" w:rsidRDefault="00D64C21" w:rsidP="00DB32F6">
      <w:pPr>
        <w:pStyle w:val="BodyTextIndent1"/>
      </w:pPr>
      <w:r>
        <w:t xml:space="preserve">Replace </w:t>
      </w:r>
      <w:proofErr w:type="spellStart"/>
      <w:r>
        <w:t>med_dep</w:t>
      </w:r>
      <w:proofErr w:type="spellEnd"/>
      <w:r>
        <w:t xml:space="preserve">=median(dep) if number of cases&lt;5 in a05 and ≥5 in ZOI </w:t>
      </w:r>
    </w:p>
    <w:p w14:paraId="7C234E2F" w14:textId="38D0405A" w:rsidR="00D64C21" w:rsidRDefault="00D64C21" w:rsidP="00DB32F6">
      <w:pPr>
        <w:pStyle w:val="BodyTextIndent1"/>
      </w:pPr>
      <w:r w:rsidRPr="00816702">
        <w:t xml:space="preserve">Replace </w:t>
      </w:r>
      <w:r>
        <w:t>dep</w:t>
      </w:r>
      <w:r w:rsidRPr="00816702">
        <w:t>=</w:t>
      </w:r>
      <w:proofErr w:type="spellStart"/>
      <w:r w:rsidRPr="00816702">
        <w:t>med_</w:t>
      </w:r>
      <w:r>
        <w:t>dep</w:t>
      </w:r>
      <w:proofErr w:type="spellEnd"/>
      <w:r w:rsidRPr="00816702">
        <w:t xml:space="preserve"> if </w:t>
      </w:r>
      <w:proofErr w:type="spellStart"/>
      <w:r>
        <w:t>out_dep</w:t>
      </w:r>
      <w:proofErr w:type="spellEnd"/>
      <w:r w:rsidRPr="00816702">
        <w:t xml:space="preserve">&gt;0 </w:t>
      </w:r>
      <w:r>
        <w:t xml:space="preserve">and </w:t>
      </w:r>
      <w:proofErr w:type="spellStart"/>
      <w:r>
        <w:t>med_dep≠missing</w:t>
      </w:r>
      <w:proofErr w:type="spellEnd"/>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5"/>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proofErr w:type="spellStart"/>
      <w:r w:rsidR="00D64C21" w:rsidRPr="006C4511">
        <w:rPr>
          <w:rFonts w:eastAsia="Cambria" w:cstheme="majorHAnsi"/>
          <w:i/>
        </w:rPr>
        <w:t>totrent_item</w:t>
      </w:r>
      <w:proofErr w:type="spellEnd"/>
      <w:r w:rsidR="00D64C21" w:rsidRPr="006C4511">
        <w:rPr>
          <w:rFonts w:eastAsia="Cambria" w:cstheme="majorHAnsi"/>
        </w:rPr>
        <w:t>) by multiplying</w:t>
      </w:r>
      <w:r w:rsidR="00D64C21" w:rsidRPr="006C4511">
        <w:rPr>
          <w:rFonts w:eastAsia="Cambria" w:cstheme="majorHAnsi"/>
          <w:i/>
        </w:rPr>
        <w:t xml:space="preserve"> </w:t>
      </w:r>
      <w:proofErr w:type="spellStart"/>
      <w:r w:rsidR="00D64C21" w:rsidRPr="006C4511">
        <w:rPr>
          <w:rFonts w:eastAsia="Cambria" w:cstheme="majorHAnsi"/>
          <w:i/>
        </w:rPr>
        <w:t>currvalue</w:t>
      </w:r>
      <w:proofErr w:type="spellEnd"/>
      <w:r w:rsidR="00D64C21" w:rsidRPr="006C4511">
        <w:rPr>
          <w:rFonts w:eastAsia="Cambria" w:cstheme="majorHAnsi"/>
          <w:i/>
        </w:rPr>
        <w:t xml:space="preserve"> </w:t>
      </w:r>
      <w:r w:rsidR="00D64C21" w:rsidRPr="006C4511">
        <w:rPr>
          <w:rFonts w:eastAsia="Cambria" w:cstheme="majorHAnsi"/>
        </w:rPr>
        <w:t>by the depreciation rate and the average real interest rate (</w:t>
      </w:r>
      <w:proofErr w:type="spellStart"/>
      <w:r w:rsidR="00D64C21" w:rsidRPr="006C4511">
        <w:rPr>
          <w:rFonts w:eastAsia="Cambria" w:cstheme="majorHAnsi"/>
          <w:i/>
        </w:rPr>
        <w:t>avgintrate</w:t>
      </w:r>
      <w:proofErr w:type="spellEnd"/>
      <w:r w:rsidR="00D64C21" w:rsidRPr="006C4511">
        <w:rPr>
          <w:rFonts w:eastAsia="Cambria" w:cstheme="majorHAnsi"/>
          <w:i/>
        </w:rPr>
        <w:t>)</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6"/>
      </w:r>
      <w:r w:rsidR="00D64C21">
        <w:rPr>
          <w:rFonts w:eastAsia="Cambria" w:cstheme="majorHAnsi"/>
        </w:rPr>
        <w:t xml:space="preserve"> The average interest rate is country-specific; see the </w:t>
      </w:r>
      <w:r w:rsidR="00D64C21">
        <w:rPr>
          <w:rFonts w:eastAsia="Cambria" w:cstheme="majorHAnsi"/>
        </w:rPr>
        <w:lastRenderedPageBreak/>
        <w:t xml:space="preserve">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 xml:space="preserve">Set </w:t>
      </w:r>
      <w:proofErr w:type="spellStart"/>
      <w:r>
        <w:t>avgintrate</w:t>
      </w:r>
      <w:proofErr w:type="spellEnd"/>
      <w:r>
        <w:t>=XXX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proofErr w:type="spellStart"/>
      <w:r>
        <w:t>currvalue</w:t>
      </w:r>
      <w:proofErr w:type="spellEnd"/>
      <w:r>
        <w:t>*</w:t>
      </w:r>
      <w:r w:rsidR="00AC7FED">
        <w:t>(</w:t>
      </w:r>
      <w:proofErr w:type="spellStart"/>
      <w:r w:rsidR="00AC7FED">
        <w:t>avgintrate+</w:t>
      </w:r>
      <w:r w:rsidR="00D64C21">
        <w:t>dep</w:t>
      </w:r>
      <w:proofErr w:type="spellEnd"/>
      <w:r w:rsidR="00D64C21">
        <w:t>)</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proofErr w:type="spellStart"/>
      <w:r w:rsidR="00D64C21" w:rsidRPr="006C4511">
        <w:rPr>
          <w:i/>
        </w:rPr>
        <w:t>number_item</w:t>
      </w:r>
      <w:proofErr w:type="spellEnd"/>
      <w:r w:rsidR="00D64C21" w:rsidRPr="006C4511">
        <w:t>).</w:t>
      </w:r>
    </w:p>
    <w:p w14:paraId="4F39D8C7" w14:textId="34A97F29" w:rsidR="00D64C21" w:rsidRPr="006C4511" w:rsidRDefault="004A782F" w:rsidP="00DB32F6">
      <w:pPr>
        <w:pStyle w:val="BodyTextIndent1"/>
      </w:pPr>
      <w:r>
        <w:t>Set totrent_item2=(totrent_item1*</w:t>
      </w:r>
      <w:proofErr w:type="spellStart"/>
      <w:r w:rsidR="00D64C21">
        <w:t>number_item</w:t>
      </w:r>
      <w:proofErr w:type="spellEnd"/>
      <w:r w:rsidR="00D64C21">
        <w:t>)</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proofErr w:type="spellStart"/>
      <w:r w:rsidR="00D64C21" w:rsidRPr="006C4511">
        <w:rPr>
          <w:i/>
        </w:rPr>
        <w:t>pcdrent_item</w:t>
      </w:r>
      <w:proofErr w:type="spellEnd"/>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 xml:space="preserve">Set </w:t>
      </w:r>
      <w:proofErr w:type="spellStart"/>
      <w:r>
        <w:t>pcdrent_item</w:t>
      </w:r>
      <w:proofErr w:type="spellEnd"/>
      <w:r>
        <w:t>=</w:t>
      </w:r>
      <w:proofErr w:type="spellStart"/>
      <w:r>
        <w:t>totrent_item</w:t>
      </w:r>
      <w:proofErr w:type="spellEnd"/>
      <w:r>
        <w:t xml:space="preserve">*number of the item </w:t>
      </w:r>
      <w:proofErr w:type="spellStart"/>
      <w:r>
        <w:t>owned÷</w:t>
      </w:r>
      <w:r w:rsidR="00D64C21" w:rsidRPr="006C4511">
        <w:t>nu</w:t>
      </w:r>
      <w:r>
        <w:t>mber</w:t>
      </w:r>
      <w:proofErr w:type="spellEnd"/>
      <w:r>
        <w:t xml:space="preserve">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proofErr w:type="spellStart"/>
      <w:r w:rsidR="00D64C21" w:rsidRPr="00B9326B">
        <w:rPr>
          <w:i/>
        </w:rPr>
        <w:t>pcdrent_itemreciation</w:t>
      </w:r>
      <w:proofErr w:type="spellEnd"/>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proofErr w:type="spellStart"/>
      <w:r w:rsidR="00D64C21">
        <w:rPr>
          <w:i/>
        </w:rPr>
        <w:t>pcdrent_item</w:t>
      </w:r>
      <w:proofErr w:type="spellEnd"/>
      <w:r w:rsidR="00D64C21">
        <w:rPr>
          <w:i/>
        </w:rPr>
        <w:t xml:space="preserve"> </w:t>
      </w:r>
      <w:r w:rsidR="00D64C21" w:rsidRPr="00885DA3">
        <w:t>outlier values (</w:t>
      </w:r>
      <w:proofErr w:type="spellStart"/>
      <w:r w:rsidR="00D64C21">
        <w:rPr>
          <w:i/>
        </w:rPr>
        <w:t>out_pcdrent_item</w:t>
      </w:r>
      <w:proofErr w:type="spellEnd"/>
      <w:r w:rsidR="00D64C21" w:rsidRPr="00885DA3">
        <w:t>)</w:t>
      </w:r>
      <w:r w:rsidR="00D64C21" w:rsidRPr="00B366B3">
        <w:rPr>
          <w:i/>
        </w:rPr>
        <w:t>.</w:t>
      </w:r>
    </w:p>
    <w:p w14:paraId="139378EC" w14:textId="78BB10CB" w:rsidR="00D64C21" w:rsidRPr="00816702" w:rsidRDefault="00D64C21" w:rsidP="00DB32F6">
      <w:pPr>
        <w:pStyle w:val="BodyTextIndent1"/>
      </w:pPr>
      <w:r w:rsidRPr="00816702">
        <w:t xml:space="preserve">Set </w:t>
      </w:r>
      <w:proofErr w:type="spellStart"/>
      <w:r w:rsidRPr="00816702">
        <w:t>mean_</w:t>
      </w:r>
      <w:r>
        <w:t>pcdrent_item</w:t>
      </w:r>
      <w:proofErr w:type="spellEnd"/>
      <w:r w:rsidRPr="00816702">
        <w:t>=mean(</w:t>
      </w:r>
      <w:proofErr w:type="spellStart"/>
      <w:r>
        <w:t>pcdrent_item</w:t>
      </w:r>
      <w:proofErr w:type="spellEnd"/>
      <w:r w:rsidRPr="00816702">
        <w:t>), by(</w:t>
      </w:r>
      <w:proofErr w:type="spellStart"/>
      <w:r w:rsidRPr="00816702">
        <w:t>hhea</w:t>
      </w:r>
      <w:proofErr w:type="spellEnd"/>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 xml:space="preserve">Set </w:t>
      </w:r>
      <w:proofErr w:type="spellStart"/>
      <w:r w:rsidRPr="00816702">
        <w:t>sd_</w:t>
      </w:r>
      <w:r>
        <w:t>pcdrent_item</w:t>
      </w:r>
      <w:proofErr w:type="spellEnd"/>
      <w:r w:rsidRPr="00816702">
        <w:t>=standard deviation(</w:t>
      </w:r>
      <w:proofErr w:type="spellStart"/>
      <w:r>
        <w:t>pcdrent_item</w:t>
      </w:r>
      <w:proofErr w:type="spellEnd"/>
      <w:r w:rsidRPr="00816702">
        <w:t>), by(</w:t>
      </w:r>
      <w:proofErr w:type="spellStart"/>
      <w:r w:rsidRPr="00816702">
        <w:t>hhea</w:t>
      </w:r>
      <w:proofErr w:type="spellEnd"/>
      <w:r>
        <w:rPr>
          <w:rFonts w:eastAsia="Cambria" w:cstheme="majorHAnsi"/>
        </w:rPr>
        <w:t>)</w:t>
      </w:r>
    </w:p>
    <w:p w14:paraId="65B71FAC" w14:textId="3F3BAA3D" w:rsidR="00D64C21" w:rsidRPr="00816702" w:rsidRDefault="00D64C21" w:rsidP="00DB32F6">
      <w:pPr>
        <w:pStyle w:val="BodyTextIndent1"/>
      </w:pPr>
      <w:r w:rsidRPr="00816702">
        <w:t xml:space="preserve">Set </w:t>
      </w:r>
      <w:proofErr w:type="spellStart"/>
      <w:r w:rsidRPr="00816702">
        <w:t>out_</w:t>
      </w:r>
      <w:r>
        <w:t>pcdrent_item</w:t>
      </w:r>
      <w:proofErr w:type="spellEnd"/>
      <w:r w:rsidRPr="00816702">
        <w:t>=0</w:t>
      </w:r>
    </w:p>
    <w:p w14:paraId="3D4703EB" w14:textId="0DCA3FC6" w:rsidR="00D64C21" w:rsidRPr="00816702" w:rsidRDefault="00D64C21" w:rsidP="00DB32F6">
      <w:pPr>
        <w:pStyle w:val="BodyTextIndent1"/>
      </w:pPr>
      <w:r>
        <w:t xml:space="preserve">Replace </w:t>
      </w:r>
      <w:proofErr w:type="spellStart"/>
      <w:r>
        <w:t>out_pcdrent_item</w:t>
      </w:r>
      <w:proofErr w:type="spellEnd"/>
      <w:r>
        <w:t>=</w:t>
      </w:r>
      <w:r w:rsidRPr="00816702">
        <w:t xml:space="preserve">1 if </w:t>
      </w:r>
      <w:proofErr w:type="spellStart"/>
      <w:r>
        <w:t>pcdrent_item</w:t>
      </w:r>
      <w:proofErr w:type="spellEnd"/>
      <w:r w:rsidRPr="00816702">
        <w:t>&lt;(</w:t>
      </w:r>
      <w:proofErr w:type="spellStart"/>
      <w:r w:rsidRPr="00816702">
        <w:t>mean_</w:t>
      </w:r>
      <w:r>
        <w:t>pcdrent_item</w:t>
      </w:r>
      <w:proofErr w:type="spellEnd"/>
      <w:r w:rsidRPr="00816702">
        <w:t>-(3*</w:t>
      </w:r>
      <w:proofErr w:type="spellStart"/>
      <w:r w:rsidRPr="00816702">
        <w:t>sd_</w:t>
      </w:r>
      <w:r>
        <w:t>pcdrent_item</w:t>
      </w:r>
      <w:proofErr w:type="spellEnd"/>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 xml:space="preserve">Replace </w:t>
      </w:r>
      <w:proofErr w:type="spellStart"/>
      <w:r w:rsidRPr="00816702">
        <w:t>out_</w:t>
      </w:r>
      <w:r>
        <w:t>pcdrent_item</w:t>
      </w:r>
      <w:proofErr w:type="spellEnd"/>
      <w:r w:rsidRPr="00816702">
        <w:t xml:space="preserve">=2 if </w:t>
      </w:r>
      <w:proofErr w:type="spellStart"/>
      <w:r>
        <w:t>pcdrent_item</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pcdrent_item</w:t>
      </w:r>
      <w:proofErr w:type="spellEnd"/>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proofErr w:type="spellStart"/>
      <w:r>
        <w:t>pcdrent_item</w:t>
      </w:r>
      <w:proofErr w:type="spellEnd"/>
      <w:r>
        <w:t xml:space="preserve"> </w:t>
      </w:r>
      <w:r w:rsidRPr="001A580D">
        <w:t xml:space="preserve">if </w:t>
      </w:r>
      <w:proofErr w:type="spellStart"/>
      <w:r w:rsidRPr="001A580D">
        <w:t>out_</w:t>
      </w:r>
      <w:r>
        <w:t>pcdrent_item</w:t>
      </w:r>
      <w:proofErr w:type="spellEnd"/>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proofErr w:type="spellStart"/>
      <w:r w:rsidR="00D64C21">
        <w:rPr>
          <w:i/>
        </w:rPr>
        <w:t>pcdrent_item</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out_pcdrent_item</w:t>
      </w:r>
      <w:proofErr w:type="spellEnd"/>
      <w:r w:rsidR="00D64C21">
        <w:rPr>
          <w:i/>
        </w:rPr>
        <w:t xml:space="preserve"> </w:t>
      </w:r>
      <w:r w:rsidR="00D64C21">
        <w:t>variable to 0 if the flagged value is found to be plausible.</w:t>
      </w:r>
    </w:p>
    <w:p w14:paraId="5D020F01" w14:textId="47136F3E" w:rsidR="00D64C21" w:rsidRPr="00816702" w:rsidRDefault="00D64C21" w:rsidP="00DB32F6">
      <w:pPr>
        <w:pStyle w:val="BodyTextIndent1"/>
      </w:pPr>
      <w:r>
        <w:t xml:space="preserve">Replace </w:t>
      </w:r>
      <w:proofErr w:type="spellStart"/>
      <w:r>
        <w:t>out_pcdrent_item</w:t>
      </w:r>
      <w:proofErr w:type="spellEnd"/>
      <w:r>
        <w:t xml:space="preserve">=0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proofErr w:type="spellStart"/>
      <w:r>
        <w:t>pcdrent_item</w:t>
      </w:r>
      <w:proofErr w:type="spellEnd"/>
      <w:r w:rsidRPr="00B366B3">
        <w:t xml:space="preserve">=missing if </w:t>
      </w:r>
      <w:proofErr w:type="spellStart"/>
      <w:r w:rsidRPr="00B366B3">
        <w:t>out_</w:t>
      </w:r>
      <w:r>
        <w:t>pcdrent_item</w:t>
      </w:r>
      <w:proofErr w:type="spellEnd"/>
      <w:r w:rsidRPr="00B366B3">
        <w:t xml:space="preserve">&gt;0 </w:t>
      </w:r>
    </w:p>
    <w:p w14:paraId="2BA880B4" w14:textId="3563D553" w:rsidR="00D64C21" w:rsidRDefault="00DB32F6" w:rsidP="00DB32F6">
      <w:pPr>
        <w:pStyle w:val="BodyText"/>
      </w:pPr>
      <w:r>
        <w:rPr>
          <w:b/>
        </w:rPr>
        <w:t>Step 11.</w:t>
      </w:r>
      <w:r w:rsidR="00D64C21" w:rsidRPr="006C4511">
        <w:rPr>
          <w:b/>
        </w:rPr>
        <w:t xml:space="preserve"> </w:t>
      </w:r>
      <w:r w:rsidR="00D64C21" w:rsidRPr="00B366B3">
        <w:t xml:space="preserve">Calculate the local median of </w:t>
      </w:r>
      <w:r w:rsidR="00D64C21">
        <w:t xml:space="preserve">the </w:t>
      </w:r>
      <w:proofErr w:type="spellStart"/>
      <w:r w:rsidR="00D64C21">
        <w:rPr>
          <w:i/>
        </w:rPr>
        <w:t>pcdrent_item</w:t>
      </w:r>
      <w:proofErr w:type="spellEnd"/>
      <w:r w:rsidR="00D64C21" w:rsidRPr="00B366B3">
        <w:rPr>
          <w:i/>
        </w:rPr>
        <w:t xml:space="preserve"> </w:t>
      </w:r>
      <w:r w:rsidR="00D64C21" w:rsidRPr="008627FB">
        <w:t>variable</w:t>
      </w:r>
      <w:r w:rsidR="00D64C21">
        <w:rPr>
          <w:i/>
        </w:rPr>
        <w:t xml:space="preserve"> </w:t>
      </w:r>
      <w:r w:rsidR="00D64C21" w:rsidRPr="00B366B3">
        <w:t>(</w:t>
      </w:r>
      <w:proofErr w:type="spellStart"/>
      <w:r w:rsidR="00D64C21">
        <w:rPr>
          <w:i/>
        </w:rPr>
        <w:t>med</w:t>
      </w:r>
      <w:r w:rsidR="00D64C21" w:rsidRPr="00B366B3">
        <w:rPr>
          <w:i/>
        </w:rPr>
        <w:t>_</w:t>
      </w:r>
      <w:r w:rsidR="00D64C21">
        <w:rPr>
          <w:i/>
        </w:rPr>
        <w:t>pcdrent_item</w:t>
      </w:r>
      <w:proofErr w:type="spellEnd"/>
      <w:r w:rsidR="00D64C21" w:rsidRPr="00B366B3">
        <w:t xml:space="preserve">) and replace </w:t>
      </w:r>
      <w:proofErr w:type="spellStart"/>
      <w:r w:rsidR="00D64C21">
        <w:rPr>
          <w:i/>
        </w:rPr>
        <w:t>pcdrent_item</w:t>
      </w:r>
      <w:proofErr w:type="spellEnd"/>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 xml:space="preserve">Set </w:t>
      </w:r>
      <w:proofErr w:type="spellStart"/>
      <w:r w:rsidRPr="00816702">
        <w:t>med_</w:t>
      </w:r>
      <w:r>
        <w:t>pcdrent_item</w:t>
      </w:r>
      <w:proofErr w:type="spellEnd"/>
      <w:r w:rsidRPr="00816702">
        <w:t>=</w:t>
      </w:r>
      <w:r>
        <w:t>missing</w:t>
      </w:r>
    </w:p>
    <w:p w14:paraId="7B49FE97" w14:textId="77777777" w:rsidR="00D64C21" w:rsidRDefault="00D64C21" w:rsidP="00DB32F6">
      <w:pPr>
        <w:pStyle w:val="BodyTextIndent1"/>
      </w:pPr>
      <w:r>
        <w:t xml:space="preserve">Replace </w:t>
      </w:r>
      <w:proofErr w:type="spellStart"/>
      <w:r>
        <w:t>med_pcdrent_item</w:t>
      </w:r>
      <w:proofErr w:type="spellEnd"/>
      <w:r>
        <w:t>=median(</w:t>
      </w:r>
      <w:proofErr w:type="spellStart"/>
      <w:r>
        <w:t>pcdrent_item</w:t>
      </w:r>
      <w:proofErr w:type="spellEnd"/>
      <w:r>
        <w:t>), by(</w:t>
      </w:r>
      <w:proofErr w:type="spellStart"/>
      <w:r>
        <w:t>hhea</w:t>
      </w:r>
      <w:proofErr w:type="spellEnd"/>
      <w:r>
        <w:t xml:space="preserve">) if number of cases≥5 in </w:t>
      </w:r>
      <w:proofErr w:type="spellStart"/>
      <w:r>
        <w:t>hhea</w:t>
      </w:r>
      <w:proofErr w:type="spellEnd"/>
    </w:p>
    <w:p w14:paraId="60B8CE68" w14:textId="77777777" w:rsidR="00D64C21" w:rsidRDefault="00D64C21" w:rsidP="00DB32F6">
      <w:pPr>
        <w:pStyle w:val="BodyTextIndent1"/>
      </w:pPr>
      <w:r>
        <w:t xml:space="preserve">Replace </w:t>
      </w:r>
      <w:proofErr w:type="spellStart"/>
      <w:r>
        <w:t>med_pcdrent_item</w:t>
      </w:r>
      <w:proofErr w:type="spellEnd"/>
      <w:r>
        <w:t>=median(</w:t>
      </w:r>
      <w:proofErr w:type="spellStart"/>
      <w:r>
        <w:t>pcdrent_item</w:t>
      </w:r>
      <w:proofErr w:type="spellEnd"/>
      <w:r>
        <w:t xml:space="preserve">), by(a05) if number of cases&lt;5 in </w:t>
      </w:r>
      <w:proofErr w:type="spellStart"/>
      <w:r>
        <w:t>hhea</w:t>
      </w:r>
      <w:proofErr w:type="spellEnd"/>
      <w:r>
        <w:t xml:space="preserve"> and ≥5 in a05</w:t>
      </w:r>
    </w:p>
    <w:p w14:paraId="2CD346D2" w14:textId="77777777" w:rsidR="00D64C21" w:rsidRDefault="00D64C21" w:rsidP="00DB32F6">
      <w:pPr>
        <w:pStyle w:val="BodyTextIndent1"/>
      </w:pPr>
      <w:r>
        <w:lastRenderedPageBreak/>
        <w:t xml:space="preserve">Replace </w:t>
      </w:r>
      <w:proofErr w:type="spellStart"/>
      <w:r>
        <w:t>med_pcdrent_item</w:t>
      </w:r>
      <w:proofErr w:type="spellEnd"/>
      <w:r>
        <w:t>=median(</w:t>
      </w:r>
      <w:proofErr w:type="spellStart"/>
      <w:r>
        <w:t>pcdrent_item</w:t>
      </w:r>
      <w:proofErr w:type="spellEnd"/>
      <w:r>
        <w:t xml:space="preserve">) if number of cases&lt;5 in a05 and ≥5 in ZOI </w:t>
      </w:r>
    </w:p>
    <w:p w14:paraId="4050B45D" w14:textId="673D6B9D" w:rsidR="00D64C21" w:rsidRDefault="00D64C21" w:rsidP="00DB32F6">
      <w:pPr>
        <w:pStyle w:val="BodyTextIndent1"/>
      </w:pPr>
      <w:r w:rsidRPr="00816702">
        <w:t xml:space="preserve">Replace </w:t>
      </w:r>
      <w:proofErr w:type="spellStart"/>
      <w:r>
        <w:t>pcdrent_item</w:t>
      </w:r>
      <w:proofErr w:type="spellEnd"/>
      <w:r w:rsidRPr="00816702">
        <w:t>=</w:t>
      </w:r>
      <w:proofErr w:type="spellStart"/>
      <w:r w:rsidRPr="00816702">
        <w:t>med_</w:t>
      </w:r>
      <w:r>
        <w:t>pcdrent_item</w:t>
      </w:r>
      <w:proofErr w:type="spellEnd"/>
      <w:r w:rsidRPr="00816702">
        <w:t xml:space="preserve"> if </w:t>
      </w:r>
      <w:proofErr w:type="spellStart"/>
      <w:r>
        <w:t>out_pcdrent_item</w:t>
      </w:r>
      <w:proofErr w:type="spellEnd"/>
      <w:r w:rsidRPr="00816702">
        <w:t xml:space="preserve">&gt;0 </w:t>
      </w:r>
      <w:r>
        <w:t xml:space="preserve">and </w:t>
      </w:r>
      <w:proofErr w:type="spellStart"/>
      <w:r>
        <w:t>med_pcdrent_item≠missing</w:t>
      </w:r>
      <w:proofErr w:type="spellEnd"/>
    </w:p>
    <w:p w14:paraId="732437F6" w14:textId="77777777" w:rsidR="00D64C21" w:rsidRPr="00816702" w:rsidRDefault="00D64C21" w:rsidP="00DB32F6">
      <w:pPr>
        <w:pStyle w:val="BodyTextIndent1"/>
      </w:pPr>
      <w:r>
        <w:t xml:space="preserve">List </w:t>
      </w:r>
      <w:proofErr w:type="spellStart"/>
      <w:r>
        <w:t>pcdrent_item</w:t>
      </w:r>
      <w:proofErr w:type="spellEnd"/>
      <w:r>
        <w:t xml:space="preserve"> if number of cases&lt;5 ZOI</w:t>
      </w:r>
      <w:r>
        <w:rPr>
          <w:rStyle w:val="FootnoteReference"/>
          <w:rFonts w:eastAsia="Cambria" w:cstheme="majorHAnsi"/>
          <w:i w:val="0"/>
        </w:rPr>
        <w:footnoteReference w:id="57"/>
      </w:r>
    </w:p>
    <w:p w14:paraId="313BC338" w14:textId="221ACAEE" w:rsidR="00D64C21" w:rsidRPr="00DB32F6" w:rsidRDefault="00DB32F6" w:rsidP="00DB32F6">
      <w:pPr>
        <w:pStyle w:val="BodyText"/>
      </w:pPr>
      <w:r w:rsidRPr="00DB32F6">
        <w:rPr>
          <w:b/>
        </w:rPr>
        <w:t>Step 12.</w:t>
      </w:r>
      <w:r w:rsidR="00D64C21" w:rsidRPr="00DB32F6">
        <w:t xml:space="preserve"> Sum all </w:t>
      </w:r>
      <w:proofErr w:type="spellStart"/>
      <w:r w:rsidR="00D64C21" w:rsidRPr="00DB32F6">
        <w:rPr>
          <w:i/>
        </w:rPr>
        <w:t>pcdrent_item</w:t>
      </w:r>
      <w:proofErr w:type="spellEnd"/>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proofErr w:type="spellStart"/>
      <w:r w:rsidR="00D64C21" w:rsidRPr="00DB32F6">
        <w:rPr>
          <w:i/>
        </w:rPr>
        <w:t>pcdrent_hh</w:t>
      </w:r>
      <w:proofErr w:type="spellEnd"/>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 xml:space="preserve">By </w:t>
      </w:r>
      <w:proofErr w:type="spellStart"/>
      <w:r>
        <w:t>hhea</w:t>
      </w:r>
      <w:proofErr w:type="spellEnd"/>
      <w:r>
        <w:t xml:space="preserve"> </w:t>
      </w:r>
      <w:proofErr w:type="spellStart"/>
      <w:r>
        <w:t>hhnum</w:t>
      </w:r>
      <w:proofErr w:type="spellEnd"/>
      <w:r>
        <w:t>: s</w:t>
      </w:r>
      <w:r w:rsidRPr="006C4511">
        <w:t xml:space="preserve">et </w:t>
      </w:r>
      <w:proofErr w:type="spellStart"/>
      <w:r w:rsidRPr="006C4511">
        <w:t>pcd</w:t>
      </w:r>
      <w:r>
        <w:t>rent</w:t>
      </w:r>
      <w:r w:rsidR="0077525A">
        <w:t>t_hh</w:t>
      </w:r>
      <w:proofErr w:type="spellEnd"/>
      <w:r w:rsidR="0077525A">
        <w:t>=</w:t>
      </w:r>
      <w:r w:rsidRPr="006C4511">
        <w:t>sum(</w:t>
      </w:r>
      <w:proofErr w:type="spellStart"/>
      <w:r w:rsidRPr="006C4511">
        <w:t>pcd</w:t>
      </w:r>
      <w:r>
        <w:t>rent</w:t>
      </w:r>
      <w:r w:rsidRPr="006C4511">
        <w:t>_item</w:t>
      </w:r>
      <w:proofErr w:type="spellEnd"/>
      <w:r w:rsidRPr="006C4511">
        <w:t xml:space="preserve">) </w:t>
      </w:r>
    </w:p>
    <w:p w14:paraId="3CFE5626" w14:textId="42B74A23" w:rsidR="00D64C21" w:rsidRPr="001A580D" w:rsidRDefault="00D64C21" w:rsidP="00DB32F6">
      <w:pPr>
        <w:pStyle w:val="BodyTextIndent1"/>
      </w:pPr>
      <w:r>
        <w:t xml:space="preserve">By </w:t>
      </w:r>
      <w:proofErr w:type="spellStart"/>
      <w:r w:rsidRPr="001A580D">
        <w:t>hhea</w:t>
      </w:r>
      <w:proofErr w:type="spellEnd"/>
      <w:r w:rsidRPr="001A580D">
        <w:t xml:space="preserve"> </w:t>
      </w:r>
      <w:proofErr w:type="spellStart"/>
      <w:r w:rsidRPr="001A580D">
        <w:t>hhnum</w:t>
      </w:r>
      <w:proofErr w:type="spellEnd"/>
      <w:r w:rsidRPr="001A580D">
        <w:t>: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proofErr w:type="spellStart"/>
      <w:r w:rsidR="00D64C21" w:rsidRPr="00DB32F6">
        <w:rPr>
          <w:i/>
        </w:rPr>
        <w:t>pcdrent_hh</w:t>
      </w:r>
      <w:proofErr w:type="spellEnd"/>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 xml:space="preserve">Add </w:t>
      </w:r>
      <w:proofErr w:type="spellStart"/>
      <w:r w:rsidRPr="00A710B8">
        <w:t>hhea</w:t>
      </w:r>
      <w:proofErr w:type="spellEnd"/>
      <w:r w:rsidRPr="00A710B8">
        <w:t xml:space="preserve"> </w:t>
      </w:r>
      <w:proofErr w:type="spellStart"/>
      <w:r w:rsidRPr="00A710B8">
        <w:t>hhnum</w:t>
      </w:r>
      <w:proofErr w:type="spellEnd"/>
      <w:r w:rsidRPr="00A710B8">
        <w:t xml:space="preserve"> </w:t>
      </w:r>
      <w:proofErr w:type="spellStart"/>
      <w:r w:rsidRPr="00A710B8">
        <w:t>hhsize_dj</w:t>
      </w:r>
      <w:proofErr w:type="spellEnd"/>
      <w:r>
        <w:t xml:space="preserve"> a05 a06</w:t>
      </w:r>
      <w:r w:rsidRPr="00A710B8">
        <w:rPr>
          <w:lang w:val="ru-RU"/>
        </w:rPr>
        <w:t xml:space="preserve"> </w:t>
      </w:r>
      <w:r w:rsidRPr="00A710B8">
        <w:t xml:space="preserve">from </w:t>
      </w:r>
      <w:r>
        <w:t>“</w:t>
      </w:r>
      <w:r w:rsidRPr="00A710B8">
        <w:t xml:space="preserve">$analytic\FTF ZOI Survey [COUNTRY] [YEAR] household data </w:t>
      </w:r>
      <w:proofErr w:type="spellStart"/>
      <w:r w:rsidRPr="00A710B8">
        <w:t>analytic.dta</w:t>
      </w:r>
      <w:proofErr w:type="spellEnd"/>
      <w:r w:rsidRPr="00A710B8">
        <w:t xml:space="preserve">” using </w:t>
      </w:r>
      <w:r w:rsidRPr="00A710B8">
        <w:rPr>
          <w:lang w:val="ru-RU"/>
        </w:rPr>
        <w:t>hh</w:t>
      </w:r>
      <w:proofErr w:type="spellStart"/>
      <w:r w:rsidRPr="00A710B8">
        <w:t>ea</w:t>
      </w:r>
      <w:proofErr w:type="spellEnd"/>
      <w:r w:rsidRPr="00A710B8">
        <w:t xml:space="preserve"> </w:t>
      </w:r>
      <w:proofErr w:type="spellStart"/>
      <w:r w:rsidRPr="00A710B8">
        <w:t>hhnum</w:t>
      </w:r>
      <w:proofErr w:type="spellEnd"/>
      <w:r w:rsidRPr="00A710B8">
        <w:t xml:space="preserve"> as key matching variables</w:t>
      </w:r>
    </w:p>
    <w:p w14:paraId="0AA7D713" w14:textId="77777777" w:rsidR="00D64C21" w:rsidRDefault="00D64C21" w:rsidP="00DB32F6">
      <w:pPr>
        <w:pStyle w:val="BodyTextIndent1"/>
      </w:pPr>
      <w:r w:rsidRPr="00885DA3">
        <w:t xml:space="preserve">Count if </w:t>
      </w:r>
      <w:proofErr w:type="spellStart"/>
      <w:r w:rsidRPr="00885DA3">
        <w:t>pcd</w:t>
      </w:r>
      <w:r>
        <w:t>rent_hh</w:t>
      </w:r>
      <w:proofErr w:type="spellEnd"/>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proofErr w:type="spellStart"/>
      <w:r>
        <w:t>pcdrent_hh</w:t>
      </w:r>
      <w:proofErr w:type="spellEnd"/>
      <w:r>
        <w:t>=0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proofErr w:type="spellStart"/>
      <w:r w:rsidR="00D64C21">
        <w:rPr>
          <w:i/>
        </w:rPr>
        <w:t>pcdrent_hh</w:t>
      </w:r>
      <w:proofErr w:type="spellEnd"/>
      <w:r w:rsidR="00D64C21">
        <w:rPr>
          <w:i/>
        </w:rPr>
        <w:t xml:space="preserve"> </w:t>
      </w:r>
      <w:r w:rsidR="00D64C21">
        <w:t xml:space="preserve">variable to be </w:t>
      </w:r>
      <w:proofErr w:type="spellStart"/>
      <w:r w:rsidR="00D64C21" w:rsidRPr="00EB26C1">
        <w:rPr>
          <w:i/>
        </w:rPr>
        <w:t>pcd</w:t>
      </w:r>
      <w:r w:rsidR="00D64C21">
        <w:rPr>
          <w:i/>
        </w:rPr>
        <w:t>_asset</w:t>
      </w:r>
      <w:proofErr w:type="spellEnd"/>
      <w:r w:rsidR="00D64C21">
        <w:rPr>
          <w:i/>
        </w:rPr>
        <w:t xml:space="preserve">,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 xml:space="preserve">Rename </w:t>
      </w:r>
      <w:proofErr w:type="spellStart"/>
      <w:r>
        <w:t>pcd_asset</w:t>
      </w:r>
      <w:proofErr w:type="spellEnd"/>
      <w:r>
        <w:t>=</w:t>
      </w:r>
      <w:proofErr w:type="spellStart"/>
      <w:r>
        <w:t>pcdrent_hh</w:t>
      </w:r>
      <w:proofErr w:type="spellEnd"/>
    </w:p>
    <w:p w14:paraId="52AB64D3" w14:textId="77777777" w:rsidR="00D64C21" w:rsidRDefault="00D64C21" w:rsidP="00DB32F6">
      <w:pPr>
        <w:pStyle w:val="BodyTextIndent1"/>
      </w:pPr>
      <w:r>
        <w:t xml:space="preserve">Keep </w:t>
      </w:r>
      <w:proofErr w:type="spellStart"/>
      <w:r>
        <w:t>hhea</w:t>
      </w:r>
      <w:proofErr w:type="spellEnd"/>
      <w:r>
        <w:t xml:space="preserve"> </w:t>
      </w:r>
      <w:proofErr w:type="spellStart"/>
      <w:r>
        <w:t>hhnum</w:t>
      </w:r>
      <w:proofErr w:type="spellEnd"/>
      <w:r>
        <w:t xml:space="preserve"> </w:t>
      </w:r>
      <w:proofErr w:type="spellStart"/>
      <w:r>
        <w:t>pcd_asset</w:t>
      </w:r>
      <w:proofErr w:type="spellEnd"/>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4" w:name="_Toc23753526"/>
      <w:r>
        <w:t>9.2.7</w:t>
      </w:r>
      <w:r>
        <w:tab/>
        <w:t>Consumption e</w:t>
      </w:r>
      <w:r w:rsidR="00D64C21" w:rsidRPr="00F5675D">
        <w:t>xpenditure</w:t>
      </w:r>
      <w:r w:rsidR="007E7D8D">
        <w:t>s</w:t>
      </w:r>
      <w:r w:rsidR="00D64C21" w:rsidRPr="00F5675D">
        <w:t xml:space="preserve"> on </w:t>
      </w:r>
      <w:r>
        <w:t>h</w:t>
      </w:r>
      <w:r w:rsidR="00D64C21" w:rsidRPr="00F5675D">
        <w:t>ousing</w:t>
      </w:r>
      <w:bookmarkEnd w:id="764"/>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4B32B0FF" w14:textId="77777777" w:rsidR="008C78FF" w:rsidRDefault="008C78FF" w:rsidP="008C78FF">
      <w:pPr>
        <w:pStyle w:val="BodyTextIndent1"/>
      </w:pPr>
      <w:r>
        <w:t>Set v8602x=v8602</w:t>
      </w:r>
    </w:p>
    <w:p w14:paraId="72BCF35C" w14:textId="77777777" w:rsidR="008C78FF" w:rsidRDefault="008C78FF" w:rsidP="008C78FF">
      <w:pPr>
        <w:pStyle w:val="BodyTextIndent1"/>
      </w:pPr>
      <w:r>
        <w:t>Replace v8602x=missing if v8602x&gt;999999990</w:t>
      </w:r>
    </w:p>
    <w:p w14:paraId="55D110A0" w14:textId="77777777" w:rsidR="008C78FF" w:rsidRDefault="008C78FF" w:rsidP="008C78FF">
      <w:pPr>
        <w:pStyle w:val="BodyTextIndent1"/>
      </w:pPr>
      <w:r>
        <w:t>Set v8604ax=v8604a</w:t>
      </w:r>
    </w:p>
    <w:p w14:paraId="50779BDF" w14:textId="77777777" w:rsidR="008C78FF" w:rsidRDefault="008C78FF" w:rsidP="008C78FF">
      <w:pPr>
        <w:pStyle w:val="BodyTextIndent1"/>
      </w:pPr>
      <w:r>
        <w:t>Replace v8604x=missing if v8604x&gt;999999990</w:t>
      </w:r>
    </w:p>
    <w:p w14:paraId="17A39A5F" w14:textId="77777777" w:rsidR="008C78FF" w:rsidRPr="001B1D6F" w:rsidRDefault="008C78FF" w:rsidP="008C78FF">
      <w:pPr>
        <w:pStyle w:val="BodyTextIndent1"/>
      </w:pPr>
      <w:r>
        <w:lastRenderedPageBreak/>
        <w:t xml:space="preserve">Set v8605ax=v8605a </w:t>
      </w:r>
    </w:p>
    <w:p w14:paraId="7A65F89D" w14:textId="77777777" w:rsidR="008C78FF" w:rsidRDefault="008C78FF" w:rsidP="008C78FF">
      <w:pPr>
        <w:pStyle w:val="BodyTextIndent1"/>
      </w:pPr>
      <w:r w:rsidRPr="001B1D6F">
        <w:t>Set v8608</w:t>
      </w:r>
      <w:r>
        <w:t>x=v8608</w:t>
      </w:r>
    </w:p>
    <w:p w14:paraId="34FF9187" w14:textId="77777777" w:rsidR="008C78FF" w:rsidRPr="001B1D6F" w:rsidRDefault="008C78FF" w:rsidP="008C78FF">
      <w:pPr>
        <w:pStyle w:val="BodyTextIndent1"/>
      </w:pPr>
      <w:r>
        <w:t>Replace v8608x=missing if v8608x&gt;999999990</w:t>
      </w:r>
    </w:p>
    <w:p w14:paraId="4B7EB080" w14:textId="77777777" w:rsidR="008C78FF" w:rsidRDefault="008C78FF" w:rsidP="008C78FF">
      <w:pPr>
        <w:pStyle w:val="BodyTextIndent1"/>
      </w:pPr>
      <w:r>
        <w:t>Set v8609x=</w:t>
      </w:r>
      <w:r w:rsidRPr="001B1D6F">
        <w:t>v8609</w:t>
      </w:r>
    </w:p>
    <w:p w14:paraId="5645EAC7" w14:textId="77777777" w:rsidR="008C78FF" w:rsidRPr="001B1D6F" w:rsidRDefault="008C78FF" w:rsidP="008C78FF">
      <w:pPr>
        <w:pStyle w:val="BodyTextIndent1"/>
      </w:pPr>
      <w:r>
        <w:t>Replace v8609x=missing if v8609x&gt;999999990</w:t>
      </w:r>
    </w:p>
    <w:p w14:paraId="534CAAAF" w14:textId="77777777" w:rsidR="008C78FF" w:rsidRDefault="008C78FF" w:rsidP="008C78FF">
      <w:pPr>
        <w:pStyle w:val="BodyTextIndent1"/>
      </w:pPr>
      <w:r>
        <w:t>Set v8603x=v8603</w:t>
      </w:r>
    </w:p>
    <w:p w14:paraId="3F3CE5F9" w14:textId="77777777" w:rsidR="008C78FF" w:rsidRPr="001B1D6F" w:rsidRDefault="008C78FF" w:rsidP="008C78FF">
      <w:pPr>
        <w:pStyle w:val="BodyTextIndent1"/>
      </w:pPr>
      <w:r>
        <w:t>Replace v8603x=</w:t>
      </w:r>
      <w:r w:rsidRPr="001B1D6F">
        <w:t>missing i</w:t>
      </w:r>
      <w:r>
        <w:t>f v8603x=998</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proofErr w:type="spellStart"/>
      <w:r w:rsidR="00D64C21" w:rsidRPr="001B1D6F">
        <w:rPr>
          <w:i/>
        </w:rPr>
        <w:t>hhsize</w:t>
      </w:r>
      <w:r w:rsidR="00D64C21">
        <w:rPr>
          <w:i/>
        </w:rPr>
        <w:t>_dj</w:t>
      </w:r>
      <w:proofErr w:type="spellEnd"/>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proofErr w:type="spellStart"/>
      <w:r w:rsidR="00D64C21" w:rsidRPr="001B1D6F">
        <w:rPr>
          <w:i/>
        </w:rPr>
        <w:t>hhsize</w:t>
      </w:r>
      <w:r w:rsidR="00D64C21">
        <w:rPr>
          <w:i/>
        </w:rPr>
        <w:t>_dj</w:t>
      </w:r>
      <w:proofErr w:type="spellEnd"/>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19B12E26" w14:textId="4A77AF7C" w:rsidR="00D64C21" w:rsidRPr="00574892" w:rsidRDefault="00D64C21" w:rsidP="00092CCF">
      <w:pPr>
        <w:pStyle w:val="BodyTextIndent1"/>
      </w:pPr>
      <w:r>
        <w:t>Label variable “Per capita daily rental equivalent, free/provided home”</w:t>
      </w:r>
    </w:p>
    <w:p w14:paraId="791C67B9" w14:textId="6847B49E" w:rsidR="00D64C21" w:rsidRPr="001B1D6F" w:rsidRDefault="00D64C21" w:rsidP="00B76277">
      <w:pPr>
        <w:pStyle w:val="BodyText"/>
        <w:spacing w:before="160" w:after="160"/>
      </w:pPr>
      <w:r>
        <w:rPr>
          <w:b/>
        </w:rPr>
        <w:t xml:space="preserve">Step </w:t>
      </w:r>
      <w:r w:rsidR="0004202D">
        <w:rPr>
          <w:b/>
        </w:rPr>
        <w:t>4</w:t>
      </w:r>
      <w:r>
        <w:rPr>
          <w:b/>
        </w:rPr>
        <w:t xml:space="preserve">. </w:t>
      </w:r>
      <w:r w:rsidRPr="001B1D6F">
        <w:t>Calculate per capita expenditures on repairs</w:t>
      </w:r>
      <w:r>
        <w:t xml:space="preserve"> during the month preceding the survey (</w:t>
      </w:r>
      <w:r w:rsidR="00EC139A">
        <w:rPr>
          <w:i/>
        </w:rPr>
        <w:t>pcdhouse4</w:t>
      </w:r>
      <w:r>
        <w:t>)</w:t>
      </w:r>
      <w:r w:rsidRPr="001B1D6F">
        <w:t>.</w:t>
      </w:r>
      <w:r w:rsidR="00EC139A">
        <w:rPr>
          <w:rStyle w:val="FootnoteReference"/>
        </w:rPr>
        <w:footnoteReference w:id="58"/>
      </w:r>
    </w:p>
    <w:p w14:paraId="695188F2" w14:textId="6A180142" w:rsidR="00D64C21" w:rsidRPr="001B1D6F" w:rsidRDefault="0077525A" w:rsidP="00F361C8">
      <w:pPr>
        <w:pStyle w:val="BodyTextIndent1"/>
      </w:pPr>
      <w:r>
        <w:t>Set repair=</w:t>
      </w:r>
      <w:r w:rsidR="00712EC6">
        <w:t>v8609 if v8609&lt;</w:t>
      </w:r>
      <w:r w:rsidR="00D64C21" w:rsidRPr="001B1D6F">
        <w:t>9999</w:t>
      </w:r>
      <w:r w:rsidR="001C5DF5">
        <w:t>9999</w:t>
      </w:r>
      <w:r w:rsidR="00D64C21" w:rsidRPr="001B1D6F">
        <w:t>6</w:t>
      </w:r>
    </w:p>
    <w:p w14:paraId="77FF9D34" w14:textId="1CEA8198" w:rsidR="00D64C21" w:rsidRDefault="0077525A" w:rsidP="00F361C8">
      <w:pPr>
        <w:pStyle w:val="BodyTextIndent1"/>
      </w:pPr>
      <w:r>
        <w:t>Set pcdhouse4=(repair÷</w:t>
      </w:r>
      <w:r w:rsidR="00D64C21" w:rsidRPr="001B1D6F">
        <w:t>hhsize</w:t>
      </w:r>
      <w:r w:rsidR="00D64C21">
        <w:t>_dj</w:t>
      </w:r>
      <w:r>
        <w:t>÷</w:t>
      </w:r>
      <w:r w:rsidR="00D64C21" w:rsidRPr="001B1D6F">
        <w:t>30</w:t>
      </w:r>
      <w:r w:rsidR="00EA10B8">
        <w:t>.4</w:t>
      </w:r>
      <w:r w:rsidR="00D64C21" w:rsidRPr="001B1D6F">
        <w:t>)</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136A4162" w:rsidR="00D64C21" w:rsidRDefault="00B76277" w:rsidP="00B76277">
      <w:pPr>
        <w:pStyle w:val="BodyText"/>
        <w:spacing w:after="160"/>
      </w:pPr>
      <w:r w:rsidRPr="00B76277">
        <w:rPr>
          <w:rFonts w:eastAsia="Cambria" w:cstheme="majorHAnsi"/>
          <w:b/>
          <w:color w:val="auto"/>
        </w:rPr>
        <w:t xml:space="preserve">Step </w:t>
      </w:r>
      <w:r w:rsidR="0004202D">
        <w:rPr>
          <w:rFonts w:eastAsiaTheme="minorEastAsia"/>
          <w:b/>
        </w:rPr>
        <w:t>4</w:t>
      </w:r>
      <w:r w:rsidR="00D64C21" w:rsidRPr="00B76277">
        <w:rPr>
          <w:rFonts w:eastAsiaTheme="minorEastAsia"/>
          <w:b/>
        </w:rPr>
        <w:t>a.</w:t>
      </w:r>
      <w:r w:rsidR="00D64C21">
        <w:rPr>
          <w:rFonts w:eastAsiaTheme="minorEastAsia"/>
          <w:b/>
        </w:rPr>
        <w:t xml:space="preserve"> </w:t>
      </w:r>
      <w:r w:rsidR="00D64C21" w:rsidRPr="00B366B3">
        <w:t xml:space="preserve">Identify and verify potential </w:t>
      </w:r>
      <w:r w:rsidR="00D64C21" w:rsidRPr="00B366B3">
        <w:rPr>
          <w:i/>
        </w:rPr>
        <w:t>pcd</w:t>
      </w:r>
      <w:r w:rsidR="007B0405">
        <w:rPr>
          <w:i/>
        </w:rPr>
        <w:t>house4</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w:t>
      </w:r>
      <w:proofErr w:type="spellStart"/>
      <w:r w:rsidRPr="00816702">
        <w:t>hhea</w:t>
      </w:r>
      <w:proofErr w:type="spellEnd"/>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lastRenderedPageBreak/>
        <w:t>Set sd_</w:t>
      </w:r>
      <w:r>
        <w:t>pcdhouse4</w:t>
      </w:r>
      <w:r w:rsidRPr="00816702">
        <w:t>=standard deviation(</w:t>
      </w:r>
      <w:r>
        <w:t>pcdhouse4</w:t>
      </w:r>
      <w:r w:rsidRPr="00816702">
        <w:t>), by(</w:t>
      </w:r>
      <w:proofErr w:type="spellStart"/>
      <w:r w:rsidRPr="00816702">
        <w:t>hhea</w:t>
      </w:r>
      <w:proofErr w:type="spellEnd"/>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w:t>
      </w:r>
      <w:proofErr w:type="spellStart"/>
      <w:r w:rsidRPr="00816702">
        <w:t>mean_</w:t>
      </w:r>
      <w:r>
        <w:t>pcdnfood_i</w:t>
      </w:r>
      <w:r w:rsidRPr="00816702">
        <w:t>item</w:t>
      </w:r>
      <w:proofErr w:type="spellEnd"/>
      <w:r w:rsidRPr="00816702">
        <w:t>+(3*sd_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3494ABA3"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04202D">
        <w:rPr>
          <w:rFonts w:eastAsia="Cambria"/>
          <w:b/>
          <w:color w:val="auto"/>
        </w:rPr>
        <w:t>4</w:t>
      </w:r>
      <w:r w:rsidR="00D64C21" w:rsidRPr="00B76277">
        <w:rPr>
          <w:rFonts w:eastAsia="Cambria"/>
          <w:b/>
          <w:color w:val="auto"/>
        </w:rPr>
        <w:t>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w:t>
      </w:r>
      <w:proofErr w:type="spellStart"/>
      <w:r>
        <w:t>hhea</w:t>
      </w:r>
      <w:proofErr w:type="spellEnd"/>
      <w:r>
        <w:t xml:space="preserve">) if number of cases≥5 in </w:t>
      </w:r>
      <w:proofErr w:type="spellStart"/>
      <w:r>
        <w:t>hhea</w:t>
      </w:r>
      <w:proofErr w:type="spellEnd"/>
    </w:p>
    <w:p w14:paraId="28098A83" w14:textId="77777777" w:rsidR="00D64C21" w:rsidRDefault="00D64C21" w:rsidP="00F361C8">
      <w:pPr>
        <w:pStyle w:val="BodyTextIndent1"/>
      </w:pPr>
      <w:r>
        <w:t xml:space="preserve">Replace med_pcdhouse4=median(pcdhouse4), by(a05) if number of cases&lt;5 in </w:t>
      </w:r>
      <w:proofErr w:type="spellStart"/>
      <w:r>
        <w:t>hhea</w:t>
      </w:r>
      <w:proofErr w:type="spellEnd"/>
      <w:r>
        <w:t xml:space="preserve">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9"/>
      </w:r>
      <w:r>
        <w:t xml:space="preserve"> </w:t>
      </w:r>
    </w:p>
    <w:p w14:paraId="539ED449" w14:textId="6B1C1ADB" w:rsidR="00D64C21" w:rsidRPr="001B1D6F" w:rsidRDefault="00B76277" w:rsidP="00F361C8">
      <w:pPr>
        <w:pStyle w:val="BodyText"/>
      </w:pPr>
      <w:r w:rsidRPr="00B76277">
        <w:rPr>
          <w:rFonts w:eastAsia="Cambria" w:cstheme="majorHAnsi"/>
          <w:b/>
          <w:color w:val="auto"/>
        </w:rPr>
        <w:t xml:space="preserve">Step </w:t>
      </w:r>
      <w:r w:rsidR="0004202D">
        <w:rPr>
          <w:rFonts w:eastAsia="Cambria" w:cstheme="majorHAnsi"/>
          <w:b/>
          <w:color w:val="auto"/>
        </w:rPr>
        <w:t>4</w:t>
      </w:r>
      <w:r w:rsidR="00D64C21" w:rsidRPr="00B76277">
        <w:rPr>
          <w:b/>
        </w:rPr>
        <w:t>c.</w:t>
      </w:r>
      <w:r w:rsidR="00AF690B">
        <w:t xml:space="preserve"> </w:t>
      </w:r>
      <w:r w:rsidR="00D64C21" w:rsidRPr="001B1D6F">
        <w:rPr>
          <w:color w:val="auto"/>
        </w:rPr>
        <w:t xml:space="preserve">Compare </w:t>
      </w:r>
      <w:r w:rsidR="00D64C21" w:rsidRPr="001B1D6F">
        <w:rPr>
          <w:i/>
          <w:color w:val="auto"/>
        </w:rPr>
        <w:t>pcdhouse1</w:t>
      </w:r>
      <w:r w:rsidR="00A93E43">
        <w:rPr>
          <w:iCs/>
          <w:color w:val="auto"/>
        </w:rPr>
        <w:t xml:space="preserve"> and</w:t>
      </w:r>
      <w:r w:rsidR="00D64C21" w:rsidRPr="001B1D6F">
        <w:rPr>
          <w:i/>
          <w:color w:val="auto"/>
        </w:rPr>
        <w:t xml:space="preserve"> pcdhouse2.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2AEB2448" w:rsidR="00D64C21" w:rsidRPr="001B1D6F" w:rsidRDefault="00D64C21" w:rsidP="00F361C8">
      <w:pPr>
        <w:pStyle w:val="BodyText"/>
      </w:pPr>
      <w:r w:rsidRPr="001B1D6F">
        <w:rPr>
          <w:b/>
        </w:rPr>
        <w:t xml:space="preserve">Step </w:t>
      </w:r>
      <w:r w:rsidR="0004202D">
        <w:rPr>
          <w:b/>
        </w:rPr>
        <w:t>5</w:t>
      </w:r>
      <w:r w:rsidR="00F361C8">
        <w:rPr>
          <w:b/>
        </w:rPr>
        <w:t>.</w:t>
      </w:r>
      <w:r w:rsidRPr="001B1D6F">
        <w:t xml:space="preserve"> </w:t>
      </w:r>
      <w:r>
        <w:t xml:space="preserve">Combine </w:t>
      </w:r>
      <w:r w:rsidRPr="001B1D6F">
        <w:t xml:space="preserve">the </w:t>
      </w:r>
      <w:r w:rsidR="005538EA">
        <w:t xml:space="preserve">three </w:t>
      </w:r>
      <w:r w:rsidRPr="001B1D6F">
        <w:t>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proofErr w:type="spellStart"/>
      <w:r w:rsidRPr="001B1D6F">
        <w:rPr>
          <w:i/>
        </w:rPr>
        <w:t>pcdhouse</w:t>
      </w:r>
      <w:proofErr w:type="spellEnd"/>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43F6E1A1" w:rsidR="00D64C21" w:rsidRPr="001B1D6F" w:rsidRDefault="0077525A" w:rsidP="008F492A">
      <w:pPr>
        <w:pStyle w:val="BodyTextIndent1"/>
        <w:keepNext/>
        <w:widowControl/>
      </w:pPr>
      <w:r>
        <w:t xml:space="preserve">Set </w:t>
      </w:r>
      <w:proofErr w:type="spellStart"/>
      <w:r>
        <w:t>pcdhouse</w:t>
      </w:r>
      <w:proofErr w:type="spellEnd"/>
      <w:r>
        <w:t>=</w:t>
      </w:r>
      <w:r w:rsidR="002C3825">
        <w:t>pcdhouse1+pcdhouse2+</w:t>
      </w:r>
      <w:r w:rsidR="00D64C21" w:rsidRPr="001B1D6F">
        <w:t>pcdhouse4</w:t>
      </w:r>
    </w:p>
    <w:p w14:paraId="7781A6EB" w14:textId="36B7727D" w:rsidR="00D64C21" w:rsidRDefault="002C3825" w:rsidP="008F492A">
      <w:pPr>
        <w:pStyle w:val="BodyTextIndent1"/>
        <w:keepNext/>
        <w:widowControl/>
      </w:pPr>
      <w:r>
        <w:t xml:space="preserve">Replace </w:t>
      </w:r>
      <w:proofErr w:type="spellStart"/>
      <w:r>
        <w:t>pcdhouse</w:t>
      </w:r>
      <w:proofErr w:type="spellEnd"/>
      <w:r>
        <w:t>=</w:t>
      </w:r>
      <w:r w:rsidR="00D64C21" w:rsidRPr="001B1D6F">
        <w:t>missing if pcdhouse1</w:t>
      </w:r>
      <w:r w:rsidR="00D64C21">
        <w:t>=missing</w:t>
      </w:r>
      <w:r w:rsidR="00D64C21" w:rsidRPr="001B1D6F">
        <w:t xml:space="preserve"> and pcdhouse2</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25B8AADC" w:rsidR="00D64C21" w:rsidRPr="00B366B3" w:rsidRDefault="00D64C21" w:rsidP="00F361C8">
      <w:pPr>
        <w:pStyle w:val="BodyText"/>
      </w:pPr>
      <w:r w:rsidRPr="001B1D6F">
        <w:rPr>
          <w:b/>
        </w:rPr>
        <w:t xml:space="preserve">Step </w:t>
      </w:r>
      <w:r w:rsidR="0004202D">
        <w:rPr>
          <w:b/>
        </w:rPr>
        <w:t>6</w:t>
      </w:r>
      <w:r w:rsidR="00F361C8">
        <w:rPr>
          <w:b/>
        </w:rPr>
        <w:t>.</w:t>
      </w:r>
      <w:r w:rsidRPr="001B1D6F">
        <w:t xml:space="preserve"> </w:t>
      </w:r>
      <w:r w:rsidRPr="00B366B3">
        <w:t xml:space="preserve">Identify and verify potential </w:t>
      </w:r>
      <w:proofErr w:type="spellStart"/>
      <w:r w:rsidRPr="00B366B3">
        <w:rPr>
          <w:i/>
        </w:rPr>
        <w:t>pcd</w:t>
      </w:r>
      <w:r>
        <w:rPr>
          <w:i/>
        </w:rPr>
        <w:t>house</w:t>
      </w:r>
      <w:proofErr w:type="spellEnd"/>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0CE224BA" w:rsidR="00D64C21" w:rsidRDefault="00B76277" w:rsidP="008F492A">
      <w:pPr>
        <w:pStyle w:val="BodyText"/>
        <w:rPr>
          <w:i/>
        </w:rPr>
      </w:pPr>
      <w:r w:rsidRPr="00B76277">
        <w:rPr>
          <w:rFonts w:eastAsia="Cambria" w:cstheme="majorHAnsi"/>
          <w:b/>
          <w:color w:val="auto"/>
        </w:rPr>
        <w:t xml:space="preserve">Step </w:t>
      </w:r>
      <w:r w:rsidR="0004202D">
        <w:rPr>
          <w:b/>
        </w:rPr>
        <w:t>6</w:t>
      </w:r>
      <w:r w:rsidR="00D64C21" w:rsidRPr="00B76277">
        <w:rPr>
          <w:b/>
        </w:rPr>
        <w:t>a.</w:t>
      </w:r>
      <w:r w:rsidR="00F361C8">
        <w:t xml:space="preserve"> </w:t>
      </w:r>
      <w:r w:rsidR="00D64C21">
        <w:t>Create a variable to f</w:t>
      </w:r>
      <w:r w:rsidR="00D64C21" w:rsidRPr="00B366B3">
        <w:t xml:space="preserve">lag potential </w:t>
      </w:r>
      <w:proofErr w:type="spellStart"/>
      <w:r w:rsidR="00D64C21">
        <w:rPr>
          <w:i/>
        </w:rPr>
        <w:t>pcdhouse</w:t>
      </w:r>
      <w:proofErr w:type="spellEnd"/>
      <w:r w:rsidR="00D64C21">
        <w:rPr>
          <w:i/>
        </w:rPr>
        <w:t xml:space="preserve"> </w:t>
      </w:r>
      <w:r w:rsidR="00D64C21" w:rsidRPr="00885DA3">
        <w:t>outlier values (</w:t>
      </w:r>
      <w:proofErr w:type="spellStart"/>
      <w:r w:rsidR="00D64C21">
        <w:rPr>
          <w:i/>
        </w:rPr>
        <w:t>out_pcdhouse</w:t>
      </w:r>
      <w:proofErr w:type="spellEnd"/>
      <w:r w:rsidR="00D64C21" w:rsidRPr="00885DA3">
        <w:t>)</w:t>
      </w:r>
      <w:r w:rsidR="00D64C21" w:rsidRPr="00B366B3">
        <w:rPr>
          <w:i/>
        </w:rPr>
        <w:t>.</w:t>
      </w:r>
    </w:p>
    <w:p w14:paraId="584D2F5E" w14:textId="6451A81A" w:rsidR="00D64C21" w:rsidRPr="00816702" w:rsidRDefault="00D64C21" w:rsidP="008F492A">
      <w:pPr>
        <w:pStyle w:val="BodyTextIndent1"/>
      </w:pPr>
      <w:r w:rsidRPr="00816702">
        <w:t xml:space="preserve">Set </w:t>
      </w:r>
      <w:proofErr w:type="spellStart"/>
      <w:r w:rsidRPr="00816702">
        <w:t>mean_</w:t>
      </w:r>
      <w:r>
        <w:t>pcdhouse</w:t>
      </w:r>
      <w:proofErr w:type="spellEnd"/>
      <w:r w:rsidRPr="00816702">
        <w:t>=mean(</w:t>
      </w:r>
      <w:proofErr w:type="spellStart"/>
      <w:r>
        <w:t>pcdhouse</w:t>
      </w:r>
      <w:proofErr w:type="spellEnd"/>
      <w:r w:rsidRPr="00816702">
        <w:t>), by(</w:t>
      </w:r>
      <w:proofErr w:type="spellStart"/>
      <w:r w:rsidRPr="00816702">
        <w:t>hhea</w:t>
      </w:r>
      <w:proofErr w:type="spellEnd"/>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lastRenderedPageBreak/>
        <w:t xml:space="preserve">Set </w:t>
      </w:r>
      <w:proofErr w:type="spellStart"/>
      <w:r w:rsidRPr="00816702">
        <w:t>sd_</w:t>
      </w:r>
      <w:r>
        <w:t>pcdhouse</w:t>
      </w:r>
      <w:proofErr w:type="spellEnd"/>
      <w:r w:rsidRPr="00816702">
        <w:t>=standard deviation(</w:t>
      </w:r>
      <w:proofErr w:type="spellStart"/>
      <w:r>
        <w:t>pcdhouse</w:t>
      </w:r>
      <w:proofErr w:type="spellEnd"/>
      <w:r w:rsidRPr="00816702">
        <w:t>), by(</w:t>
      </w:r>
      <w:proofErr w:type="spellStart"/>
      <w:r w:rsidRPr="00816702">
        <w:t>hhea</w:t>
      </w:r>
      <w:proofErr w:type="spellEnd"/>
      <w:r>
        <w:rPr>
          <w:rFonts w:eastAsia="Cambria" w:cstheme="majorHAnsi"/>
        </w:rPr>
        <w:t>)</w:t>
      </w:r>
    </w:p>
    <w:p w14:paraId="54B1365B" w14:textId="4E6B96AA" w:rsidR="00D64C21" w:rsidRPr="00816702" w:rsidRDefault="00D64C21" w:rsidP="008F492A">
      <w:pPr>
        <w:pStyle w:val="BodyTextIndent1"/>
      </w:pPr>
      <w:r w:rsidRPr="00816702">
        <w:t xml:space="preserve">Set </w:t>
      </w:r>
      <w:proofErr w:type="spellStart"/>
      <w:r w:rsidRPr="00816702">
        <w:t>out_</w:t>
      </w:r>
      <w:r>
        <w:t>pcdhouse</w:t>
      </w:r>
      <w:proofErr w:type="spellEnd"/>
      <w:r w:rsidRPr="00816702">
        <w:t>=0</w:t>
      </w:r>
    </w:p>
    <w:p w14:paraId="2D7F332D" w14:textId="04D3F67F" w:rsidR="00D64C21" w:rsidRPr="00816702" w:rsidRDefault="00D64C21" w:rsidP="008F492A">
      <w:pPr>
        <w:pStyle w:val="BodyTextIndent1"/>
      </w:pPr>
      <w:r>
        <w:t xml:space="preserve">Replace </w:t>
      </w:r>
      <w:proofErr w:type="spellStart"/>
      <w:r>
        <w:t>out_pcdhouse</w:t>
      </w:r>
      <w:proofErr w:type="spellEnd"/>
      <w:r>
        <w:t>=</w:t>
      </w:r>
      <w:r w:rsidRPr="00816702">
        <w:t xml:space="preserve">1 if </w:t>
      </w:r>
      <w:proofErr w:type="spellStart"/>
      <w:r>
        <w:t>pcdhouse</w:t>
      </w:r>
      <w:proofErr w:type="spellEnd"/>
      <w:r w:rsidRPr="00816702">
        <w:t>&lt;(</w:t>
      </w:r>
      <w:proofErr w:type="spellStart"/>
      <w:r w:rsidRPr="00816702">
        <w:t>mean_</w:t>
      </w:r>
      <w:r>
        <w:t>pcdhouse</w:t>
      </w:r>
      <w:proofErr w:type="spellEnd"/>
      <w:r w:rsidRPr="00816702">
        <w:t>-(3*</w:t>
      </w:r>
      <w:proofErr w:type="spellStart"/>
      <w:r w:rsidRPr="00816702">
        <w:t>sd_</w:t>
      </w:r>
      <w:r>
        <w:t>pcdhouse</w:t>
      </w:r>
      <w:proofErr w:type="spellEnd"/>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 xml:space="preserve">Replace </w:t>
      </w:r>
      <w:proofErr w:type="spellStart"/>
      <w:r w:rsidRPr="00816702">
        <w:t>out_</w:t>
      </w:r>
      <w:r>
        <w:t>pcdhouse</w:t>
      </w:r>
      <w:proofErr w:type="spellEnd"/>
      <w:r w:rsidRPr="00816702">
        <w:t xml:space="preserve">=2 if </w:t>
      </w:r>
      <w:proofErr w:type="spellStart"/>
      <w:r>
        <w:t>pcdhouse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pcdhouse</w:t>
      </w:r>
      <w:proofErr w:type="spellEnd"/>
      <w:r w:rsidRPr="00816702">
        <w:rPr>
          <w:rFonts w:eastAsia="Cambria" w:cstheme="majorHAnsi"/>
        </w:rPr>
        <w:t>))</w:t>
      </w:r>
    </w:p>
    <w:p w14:paraId="26D3F3CA" w14:textId="6FC8661C" w:rsidR="00D64C21" w:rsidRDefault="00B76277" w:rsidP="008F492A">
      <w:pPr>
        <w:pStyle w:val="BodyText"/>
      </w:pPr>
      <w:r w:rsidRPr="00B76277">
        <w:rPr>
          <w:rFonts w:eastAsia="Cambria" w:cstheme="majorHAnsi"/>
          <w:b/>
          <w:color w:val="auto"/>
        </w:rPr>
        <w:t xml:space="preserve">Step </w:t>
      </w:r>
      <w:r w:rsidR="0004202D">
        <w:rPr>
          <w:b/>
        </w:rPr>
        <w:t>6</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proofErr w:type="spellStart"/>
      <w:r>
        <w:t>pcdhouse</w:t>
      </w:r>
      <w:proofErr w:type="spellEnd"/>
      <w:r>
        <w:t xml:space="preserve"> </w:t>
      </w:r>
      <w:r w:rsidRPr="001A580D">
        <w:t xml:space="preserve">if </w:t>
      </w:r>
      <w:proofErr w:type="spellStart"/>
      <w:r w:rsidRPr="001A580D">
        <w:t>out_</w:t>
      </w:r>
      <w:r>
        <w:t>pcdhouse</w:t>
      </w:r>
      <w:proofErr w:type="spellEnd"/>
      <w:r w:rsidRPr="001A580D">
        <w:t>&gt;0</w:t>
      </w:r>
    </w:p>
    <w:p w14:paraId="1781375C" w14:textId="354EFEAB" w:rsidR="00D64C21" w:rsidRPr="00B76718" w:rsidRDefault="00B76277" w:rsidP="008F492A">
      <w:pPr>
        <w:pStyle w:val="BodyText"/>
      </w:pPr>
      <w:r w:rsidRPr="00B76277">
        <w:rPr>
          <w:rFonts w:eastAsia="Cambria" w:cstheme="majorHAnsi"/>
          <w:b/>
          <w:color w:val="auto"/>
        </w:rPr>
        <w:t xml:space="preserve">Step </w:t>
      </w:r>
      <w:r w:rsidR="00535D0E">
        <w:rPr>
          <w:b/>
        </w:rPr>
        <w:t>6</w:t>
      </w:r>
      <w:r w:rsidR="00D64C21" w:rsidRPr="00B76277">
        <w:rPr>
          <w:b/>
        </w:rPr>
        <w:t>c.</w:t>
      </w:r>
      <w:r w:rsidR="00F361C8">
        <w:t xml:space="preserve"> </w:t>
      </w:r>
      <w:r w:rsidR="00D64C21" w:rsidRPr="00B366B3">
        <w:t>Set</w:t>
      </w:r>
      <w:r w:rsidR="00F361C8">
        <w:t xml:space="preserve"> </w:t>
      </w:r>
      <w:r w:rsidR="00D64C21">
        <w:t xml:space="preserve">the </w:t>
      </w:r>
      <w:proofErr w:type="spellStart"/>
      <w:r w:rsidR="00D64C21">
        <w:rPr>
          <w:i/>
        </w:rPr>
        <w:t>pcdhouse</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out_pcdhouse</w:t>
      </w:r>
      <w:proofErr w:type="spellEnd"/>
      <w:r w:rsidR="00D64C21">
        <w:rPr>
          <w:i/>
        </w:rPr>
        <w:t xml:space="preserve"> </w:t>
      </w:r>
      <w:r w:rsidR="00D64C21">
        <w:t>variable to 0 if the flagged value is found to be plausible.</w:t>
      </w:r>
    </w:p>
    <w:p w14:paraId="49B7D103" w14:textId="241962A8" w:rsidR="00D64C21" w:rsidRPr="00816702" w:rsidRDefault="00D64C21" w:rsidP="008F492A">
      <w:pPr>
        <w:pStyle w:val="BodyTextIndent1"/>
      </w:pPr>
      <w:r>
        <w:t xml:space="preserve">Replace </w:t>
      </w:r>
      <w:proofErr w:type="spellStart"/>
      <w:r>
        <w:t>out_pcdhouse</w:t>
      </w:r>
      <w:proofErr w:type="spellEnd"/>
      <w:r>
        <w:t xml:space="preserv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proofErr w:type="spellStart"/>
      <w:r>
        <w:t>pcdhouse</w:t>
      </w:r>
      <w:proofErr w:type="spellEnd"/>
      <w:r w:rsidRPr="00B366B3">
        <w:t xml:space="preserve">=missing if </w:t>
      </w:r>
      <w:proofErr w:type="spellStart"/>
      <w:r w:rsidRPr="00B366B3">
        <w:t>out_</w:t>
      </w:r>
      <w:r>
        <w:t>pcdhouse</w:t>
      </w:r>
      <w:proofErr w:type="spellEnd"/>
      <w:r w:rsidRPr="00B366B3">
        <w:t xml:space="preserve">&gt;0 </w:t>
      </w:r>
    </w:p>
    <w:p w14:paraId="1BCB0438" w14:textId="67BBF9F1" w:rsidR="00D64C21" w:rsidRDefault="00D64C21" w:rsidP="00F361C8">
      <w:pPr>
        <w:pStyle w:val="BodyText"/>
        <w:rPr>
          <w:rFonts w:eastAsia="Cambria"/>
          <w:color w:val="auto"/>
        </w:rPr>
      </w:pPr>
      <w:r w:rsidRPr="001B1D6F">
        <w:rPr>
          <w:rFonts w:eastAsiaTheme="minorEastAsia"/>
          <w:b/>
        </w:rPr>
        <w:t xml:space="preserve">Step </w:t>
      </w:r>
      <w:r w:rsidR="00535D0E">
        <w:rPr>
          <w:rFonts w:eastAsiaTheme="minorEastAsia"/>
          <w:b/>
        </w:rPr>
        <w:t>7</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proofErr w:type="spellStart"/>
      <w:r>
        <w:rPr>
          <w:rFonts w:eastAsia="Cambria"/>
          <w:i/>
        </w:rPr>
        <w:t>pcdhouse</w:t>
      </w:r>
      <w:proofErr w:type="spellEnd"/>
      <w:r w:rsidRPr="00B366B3">
        <w:rPr>
          <w:rFonts w:eastAsia="Cambria"/>
          <w:i/>
        </w:rPr>
        <w:t xml:space="preserve"> </w:t>
      </w:r>
      <w:r w:rsidRPr="008627FB">
        <w:rPr>
          <w:rFonts w:eastAsia="Cambria"/>
        </w:rPr>
        <w:t>variable</w:t>
      </w:r>
      <w:r>
        <w:rPr>
          <w:rFonts w:eastAsia="Cambria"/>
          <w:i/>
        </w:rPr>
        <w:t xml:space="preserve"> </w:t>
      </w:r>
      <w:r w:rsidRPr="00B366B3">
        <w:t>(</w:t>
      </w:r>
      <w:proofErr w:type="spellStart"/>
      <w:r>
        <w:rPr>
          <w:i/>
        </w:rPr>
        <w:t>med</w:t>
      </w:r>
      <w:r w:rsidRPr="00B366B3">
        <w:rPr>
          <w:i/>
        </w:rPr>
        <w:t>_</w:t>
      </w:r>
      <w:r>
        <w:rPr>
          <w:i/>
        </w:rPr>
        <w:t>pcdhouse</w:t>
      </w:r>
      <w:proofErr w:type="spellEnd"/>
      <w:r w:rsidRPr="00B366B3">
        <w:t>) and replac</w:t>
      </w:r>
      <w:r w:rsidRPr="00084A2D">
        <w:t xml:space="preserve">e </w:t>
      </w:r>
      <w:proofErr w:type="spellStart"/>
      <w:r w:rsidRPr="00084A2D">
        <w:rPr>
          <w:rFonts w:eastAsia="Cambria"/>
          <w:i/>
        </w:rPr>
        <w:t>pcdhouse</w:t>
      </w:r>
      <w:proofErr w:type="spellEnd"/>
      <w:r w:rsidRPr="00084A2D">
        <w:rPr>
          <w:rFonts w:eastAsia="Cambria"/>
          <w:i/>
        </w:rPr>
        <w:t xml:space="preserv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t xml:space="preserve">Set </w:t>
      </w:r>
      <w:proofErr w:type="spellStart"/>
      <w:r w:rsidRPr="00816702">
        <w:t>med_</w:t>
      </w:r>
      <w:r>
        <w:t>pcdhouse</w:t>
      </w:r>
      <w:proofErr w:type="spellEnd"/>
      <w:r w:rsidRPr="00816702">
        <w:t>=</w:t>
      </w:r>
      <w:r>
        <w:t>missing</w:t>
      </w:r>
    </w:p>
    <w:p w14:paraId="4C139F7F" w14:textId="77777777" w:rsidR="00D64C21" w:rsidRDefault="00D64C21" w:rsidP="00F361C8">
      <w:pPr>
        <w:pStyle w:val="BodyTextIndent1"/>
      </w:pPr>
      <w:r>
        <w:t xml:space="preserve">Replace </w:t>
      </w:r>
      <w:proofErr w:type="spellStart"/>
      <w:r>
        <w:t>med_pcdhouse</w:t>
      </w:r>
      <w:proofErr w:type="spellEnd"/>
      <w:r>
        <w:t>=median(</w:t>
      </w:r>
      <w:proofErr w:type="spellStart"/>
      <w:r>
        <w:t>pcdhouse</w:t>
      </w:r>
      <w:proofErr w:type="spellEnd"/>
      <w:r>
        <w:t>), by(</w:t>
      </w:r>
      <w:proofErr w:type="spellStart"/>
      <w:r>
        <w:t>hhea</w:t>
      </w:r>
      <w:proofErr w:type="spellEnd"/>
      <w:r>
        <w:t xml:space="preserve">) if number of cases≥5 in </w:t>
      </w:r>
      <w:proofErr w:type="spellStart"/>
      <w:r>
        <w:t>hhea</w:t>
      </w:r>
      <w:proofErr w:type="spellEnd"/>
    </w:p>
    <w:p w14:paraId="27DAAA13" w14:textId="77777777" w:rsidR="00D64C21" w:rsidRDefault="00D64C21" w:rsidP="00F361C8">
      <w:pPr>
        <w:pStyle w:val="BodyTextIndent1"/>
      </w:pPr>
      <w:r>
        <w:t xml:space="preserve">Replace </w:t>
      </w:r>
      <w:proofErr w:type="spellStart"/>
      <w:r>
        <w:t>med_pcdhouse</w:t>
      </w:r>
      <w:proofErr w:type="spellEnd"/>
      <w:r>
        <w:t>=median(</w:t>
      </w:r>
      <w:proofErr w:type="spellStart"/>
      <w:r>
        <w:t>pcdhouse</w:t>
      </w:r>
      <w:proofErr w:type="spellEnd"/>
      <w:r>
        <w:t xml:space="preserve">), by(a05) if number of cases&lt;5 in </w:t>
      </w:r>
      <w:proofErr w:type="spellStart"/>
      <w:r>
        <w:t>hhea</w:t>
      </w:r>
      <w:proofErr w:type="spellEnd"/>
      <w:r>
        <w:t xml:space="preserve"> and ≥5 in a05</w:t>
      </w:r>
    </w:p>
    <w:p w14:paraId="0ABB53B4" w14:textId="77777777" w:rsidR="00D64C21" w:rsidRDefault="00D64C21" w:rsidP="00F361C8">
      <w:pPr>
        <w:pStyle w:val="BodyTextIndent1"/>
      </w:pPr>
      <w:r>
        <w:t xml:space="preserve">Replace </w:t>
      </w:r>
      <w:proofErr w:type="spellStart"/>
      <w:r>
        <w:t>med_pcdhouse</w:t>
      </w:r>
      <w:proofErr w:type="spellEnd"/>
      <w:r>
        <w:t>=median(</w:t>
      </w:r>
      <w:proofErr w:type="spellStart"/>
      <w:r>
        <w:t>pcdhouse</w:t>
      </w:r>
      <w:proofErr w:type="spellEnd"/>
      <w:r>
        <w:t xml:space="preserve">) if number of cases&lt;5 in a05 and ≥5 in ZOI </w:t>
      </w:r>
    </w:p>
    <w:p w14:paraId="4F86C7BA" w14:textId="64B506F8" w:rsidR="00D64C21" w:rsidRDefault="00D64C21" w:rsidP="00F361C8">
      <w:pPr>
        <w:pStyle w:val="BodyTextIndent1"/>
      </w:pPr>
      <w:r w:rsidRPr="00816702">
        <w:t xml:space="preserve">Replace </w:t>
      </w:r>
      <w:proofErr w:type="spellStart"/>
      <w:r>
        <w:t>pcdhouse</w:t>
      </w:r>
      <w:proofErr w:type="spellEnd"/>
      <w:r w:rsidRPr="00816702">
        <w:t>=</w:t>
      </w:r>
      <w:proofErr w:type="spellStart"/>
      <w:r w:rsidRPr="00816702">
        <w:t>med_</w:t>
      </w:r>
      <w:r>
        <w:t>pcdhouse</w:t>
      </w:r>
      <w:proofErr w:type="spellEnd"/>
      <w:r w:rsidRPr="00816702">
        <w:t xml:space="preserve"> if </w:t>
      </w:r>
      <w:proofErr w:type="spellStart"/>
      <w:r>
        <w:t>out_pcdhouse</w:t>
      </w:r>
      <w:proofErr w:type="spellEnd"/>
      <w:r w:rsidRPr="00816702">
        <w:t xml:space="preserve">&gt;0 </w:t>
      </w:r>
      <w:r>
        <w:t xml:space="preserve">and </w:t>
      </w:r>
      <w:proofErr w:type="spellStart"/>
      <w:r>
        <w:t>med_pcdhouse≠missing</w:t>
      </w:r>
      <w:proofErr w:type="spellEnd"/>
    </w:p>
    <w:p w14:paraId="2B040E17" w14:textId="46C047F1" w:rsidR="00D64C21" w:rsidRDefault="00D64C21" w:rsidP="00F361C8">
      <w:pPr>
        <w:pStyle w:val="BodyTextIndent1"/>
      </w:pPr>
      <w:r>
        <w:t xml:space="preserve">List </w:t>
      </w:r>
      <w:proofErr w:type="spellStart"/>
      <w:r>
        <w:t>pcdhouse</w:t>
      </w:r>
      <w:proofErr w:type="spellEnd"/>
      <w:r>
        <w:t xml:space="preserve"> if number of cases&lt;5 ZOI</w:t>
      </w:r>
      <w:r>
        <w:rPr>
          <w:rStyle w:val="FootnoteReference"/>
          <w:rFonts w:eastAsia="Cambria" w:cstheme="majorHAnsi"/>
          <w:i w:val="0"/>
        </w:rPr>
        <w:footnoteReference w:id="60"/>
      </w:r>
    </w:p>
    <w:p w14:paraId="10AD76C6" w14:textId="42BB75D3" w:rsidR="00D64C21" w:rsidRPr="001B1D6F" w:rsidRDefault="00D64C21" w:rsidP="00F361C8">
      <w:pPr>
        <w:pStyle w:val="BodyText"/>
      </w:pPr>
      <w:r w:rsidRPr="001B1D6F">
        <w:rPr>
          <w:b/>
        </w:rPr>
        <w:t xml:space="preserve">Step </w:t>
      </w:r>
      <w:r w:rsidR="00535D0E">
        <w:rPr>
          <w:b/>
        </w:rPr>
        <w:t>8</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61"/>
      </w:r>
      <w:r w:rsidRPr="001B1D6F">
        <w:tab/>
      </w:r>
    </w:p>
    <w:p w14:paraId="745DE24C" w14:textId="2AFA5930" w:rsidR="00D64C21" w:rsidRDefault="00B76277" w:rsidP="008F492A">
      <w:pPr>
        <w:pStyle w:val="BodyText"/>
        <w:keepNext/>
        <w:rPr>
          <w:rFonts w:eastAsia="Cambria"/>
          <w:i/>
        </w:rPr>
      </w:pPr>
      <w:r w:rsidRPr="00B76277">
        <w:rPr>
          <w:rFonts w:eastAsia="Cambria" w:cstheme="majorHAnsi"/>
          <w:b/>
          <w:color w:val="auto"/>
        </w:rPr>
        <w:t xml:space="preserve">Step </w:t>
      </w:r>
      <w:r w:rsidR="00535D0E">
        <w:rPr>
          <w:rFonts w:eastAsia="Cambria" w:cstheme="majorHAnsi"/>
          <w:b/>
          <w:color w:val="auto"/>
        </w:rPr>
        <w:t>8</w:t>
      </w:r>
      <w:r w:rsidR="00D64C21" w:rsidRPr="00B76277">
        <w:rPr>
          <w:b/>
        </w:rPr>
        <w:t>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xml:space="preserve">” using </w:t>
      </w:r>
      <w:proofErr w:type="spellStart"/>
      <w:r>
        <w:t>hhea</w:t>
      </w:r>
      <w:proofErr w:type="spellEnd"/>
      <w:r>
        <w:t xml:space="preserve"> and </w:t>
      </w:r>
      <w:proofErr w:type="spellStart"/>
      <w:r>
        <w:t>hhnum</w:t>
      </w:r>
      <w:proofErr w:type="spellEnd"/>
      <w:r>
        <w:t xml:space="preserve"> as key matching variables</w:t>
      </w:r>
    </w:p>
    <w:p w14:paraId="284D8717" w14:textId="605282FC" w:rsidR="00D64C21" w:rsidRPr="001B1D6F" w:rsidRDefault="00B76277" w:rsidP="00F361C8">
      <w:pPr>
        <w:pStyle w:val="BodyText"/>
      </w:pPr>
      <w:r w:rsidRPr="00B76277">
        <w:rPr>
          <w:rFonts w:eastAsia="Cambria" w:cstheme="majorHAnsi"/>
          <w:b/>
          <w:color w:val="auto"/>
        </w:rPr>
        <w:t xml:space="preserve">Step </w:t>
      </w:r>
      <w:r w:rsidR="00535D0E">
        <w:rPr>
          <w:b/>
        </w:rPr>
        <w:t>8</w:t>
      </w:r>
      <w:r w:rsidR="00D64C21" w:rsidRPr="00B76277">
        <w:rPr>
          <w:b/>
        </w:rPr>
        <w:t>b.</w:t>
      </w:r>
      <w:r w:rsidR="00D64C21" w:rsidRPr="001B1D6F">
        <w:t xml:space="preserve"> Create a dependent variable for the regression (</w:t>
      </w:r>
      <w:proofErr w:type="spellStart"/>
      <w:r w:rsidR="00D64C21" w:rsidRPr="001B1D6F">
        <w:rPr>
          <w:i/>
        </w:rPr>
        <w:t>log_house</w:t>
      </w:r>
      <w:proofErr w:type="spellEnd"/>
      <w:r w:rsidR="00D64C21" w:rsidRPr="001B1D6F">
        <w:t>), calculate the local median (</w:t>
      </w:r>
      <w:proofErr w:type="spellStart"/>
      <w:r w:rsidR="00D64C21" w:rsidRPr="001B1D6F">
        <w:rPr>
          <w:i/>
        </w:rPr>
        <w:t>log_house_med</w:t>
      </w:r>
      <w:proofErr w:type="spellEnd"/>
      <w:r w:rsidR="00D64C21" w:rsidRPr="001B1D6F">
        <w:t>), and investigate extreme values.</w:t>
      </w:r>
    </w:p>
    <w:p w14:paraId="72AFEEEA" w14:textId="047C9C02" w:rsidR="00D64C21" w:rsidRPr="001B1D6F" w:rsidRDefault="00AC7FED" w:rsidP="00F361C8">
      <w:pPr>
        <w:pStyle w:val="BodyTextIndent1"/>
      </w:pPr>
      <w:r>
        <w:t xml:space="preserve">Set </w:t>
      </w:r>
      <w:proofErr w:type="spellStart"/>
      <w:r>
        <w:t>log_house</w:t>
      </w:r>
      <w:proofErr w:type="spellEnd"/>
      <w:r>
        <w:t>=log(pcdhouse+</w:t>
      </w:r>
      <w:r w:rsidR="00D64C21" w:rsidRPr="001B1D6F">
        <w:t>1)</w:t>
      </w:r>
    </w:p>
    <w:p w14:paraId="1EAC9728" w14:textId="0D294D9E" w:rsidR="00D64C21" w:rsidRPr="001B1D6F" w:rsidRDefault="00B76277" w:rsidP="00F361C8">
      <w:pPr>
        <w:pStyle w:val="BodyText"/>
      </w:pPr>
      <w:r w:rsidRPr="00B76277">
        <w:rPr>
          <w:rFonts w:eastAsia="Cambria" w:cstheme="majorHAnsi"/>
          <w:b/>
          <w:color w:val="auto"/>
        </w:rPr>
        <w:t xml:space="preserve">Step </w:t>
      </w:r>
      <w:r w:rsidR="00535D0E">
        <w:rPr>
          <w:b/>
        </w:rPr>
        <w:t>8</w:t>
      </w:r>
      <w:r w:rsidR="00D64C21" w:rsidRPr="00B76277">
        <w:rPr>
          <w:b/>
        </w:rPr>
        <w:t>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lastRenderedPageBreak/>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proofErr w:type="spellStart"/>
      <w:r w:rsidRPr="001B1D6F">
        <w:rPr>
          <w:color w:val="auto"/>
        </w:rPr>
        <w:t>room</w:t>
      </w:r>
      <w:r>
        <w:rPr>
          <w:color w:val="auto"/>
        </w:rPr>
        <w:t>sleep</w:t>
      </w:r>
      <w:proofErr w:type="spellEnd"/>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 xml:space="preserve">Set </w:t>
      </w:r>
      <w:proofErr w:type="spellStart"/>
      <w:r>
        <w:t>dw_finishedroof</w:t>
      </w:r>
      <w:proofErr w:type="spellEnd"/>
      <w:r>
        <w:t>=</w:t>
      </w:r>
      <w:r w:rsidR="00D64C21" w:rsidRPr="001B1D6F">
        <w:t>0</w:t>
      </w:r>
    </w:p>
    <w:p w14:paraId="5390C44F" w14:textId="2860166B" w:rsidR="00D64C21" w:rsidRPr="001B1D6F" w:rsidRDefault="00D64C21" w:rsidP="00F361C8">
      <w:pPr>
        <w:pStyle w:val="BodyTextIndent1"/>
      </w:pPr>
      <w:r>
        <w:t>R</w:t>
      </w:r>
      <w:r w:rsidR="002C3825">
        <w:t xml:space="preserve">eplace </w:t>
      </w:r>
      <w:proofErr w:type="spellStart"/>
      <w:r w:rsidR="002C3825">
        <w:t>dw_finishedroof</w:t>
      </w:r>
      <w:proofErr w:type="spellEnd"/>
      <w:r w:rsidR="002C3825">
        <w:t>=1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 xml:space="preserve">Set </w:t>
      </w:r>
      <w:proofErr w:type="spellStart"/>
      <w:r>
        <w:t>dw_finishedfloor</w:t>
      </w:r>
      <w:proofErr w:type="spellEnd"/>
      <w:r>
        <w:t>=</w:t>
      </w:r>
      <w:r w:rsidR="00D64C21" w:rsidRPr="001B1D6F">
        <w:t>0</w:t>
      </w:r>
    </w:p>
    <w:p w14:paraId="3E91561C" w14:textId="4B70C5A5" w:rsidR="00D64C21" w:rsidRPr="001B1D6F" w:rsidRDefault="00D64C21" w:rsidP="00F361C8">
      <w:pPr>
        <w:pStyle w:val="BodyTextIndent1"/>
      </w:pPr>
      <w:r>
        <w:t>R</w:t>
      </w:r>
      <w:r w:rsidR="002C3825">
        <w:t xml:space="preserve">eplace </w:t>
      </w:r>
      <w:proofErr w:type="spellStart"/>
      <w:r w:rsidR="002C3825">
        <w:t>dw_finishedfloor</w:t>
      </w:r>
      <w:proofErr w:type="spellEnd"/>
      <w:r w:rsidR="002C3825">
        <w:t>=1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t xml:space="preserve">Set </w:t>
      </w:r>
      <w:proofErr w:type="spellStart"/>
      <w:r w:rsidRPr="001B1D6F">
        <w:t>dw_fini</w:t>
      </w:r>
      <w:r w:rsidR="002C3825">
        <w:t>shedwall</w:t>
      </w:r>
      <w:proofErr w:type="spellEnd"/>
      <w:r w:rsidR="002C3825">
        <w:t>=</w:t>
      </w:r>
      <w:r w:rsidRPr="001B1D6F">
        <w:t>0</w:t>
      </w:r>
    </w:p>
    <w:p w14:paraId="3312114B" w14:textId="319E8A89" w:rsidR="00D64C21" w:rsidRPr="001B1D6F" w:rsidRDefault="00D64C21" w:rsidP="00F361C8">
      <w:pPr>
        <w:pStyle w:val="BodyTextIndent1"/>
      </w:pPr>
      <w:r>
        <w:t>R</w:t>
      </w:r>
      <w:r w:rsidR="002C3825">
        <w:t xml:space="preserve">eplace </w:t>
      </w:r>
      <w:proofErr w:type="spellStart"/>
      <w:r w:rsidR="002C3825">
        <w:t>dw_finishedwall</w:t>
      </w:r>
      <w:proofErr w:type="spellEnd"/>
      <w:r w:rsidR="002C3825">
        <w:t>=1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 xml:space="preserve">Set </w:t>
      </w:r>
      <w:proofErr w:type="spellStart"/>
      <w:r>
        <w:t>access_electric</w:t>
      </w:r>
      <w:proofErr w:type="spellEnd"/>
      <w:r w:rsidR="00D64C21" w:rsidRPr="001B1D6F">
        <w:t>=0</w:t>
      </w:r>
    </w:p>
    <w:p w14:paraId="392571C8" w14:textId="488BF8A6" w:rsidR="00D64C21" w:rsidRDefault="00D64C21" w:rsidP="00F361C8">
      <w:pPr>
        <w:pStyle w:val="BodyTextIndent1"/>
      </w:pPr>
      <w:r>
        <w:t>R</w:t>
      </w:r>
      <w:r w:rsidR="002C3825">
        <w:t xml:space="preserve">eplace </w:t>
      </w:r>
      <w:proofErr w:type="spellStart"/>
      <w:r w:rsidR="002C3825">
        <w:t>access_electric</w:t>
      </w:r>
      <w:proofErr w:type="spellEnd"/>
      <w:r w:rsidR="002C3825">
        <w:t>=1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9B3BAC" w:rsidR="00D64C21" w:rsidRDefault="00B76277" w:rsidP="008F492A">
      <w:pPr>
        <w:pStyle w:val="BodyText"/>
        <w:keepNext/>
      </w:pPr>
      <w:r w:rsidRPr="00B76277">
        <w:rPr>
          <w:rFonts w:eastAsia="Cambria" w:cstheme="majorHAnsi"/>
          <w:b/>
          <w:color w:val="auto"/>
        </w:rPr>
        <w:t xml:space="preserve">Step </w:t>
      </w:r>
      <w:r w:rsidR="00535D0E">
        <w:rPr>
          <w:b/>
        </w:rPr>
        <w:t>8</w:t>
      </w:r>
      <w:r w:rsidR="00D64C21" w:rsidRPr="00B76277">
        <w:rPr>
          <w:b/>
        </w:rPr>
        <w:t>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proofErr w:type="spellStart"/>
      <w:r w:rsidRPr="009B2665">
        <w:t>temp_house</w:t>
      </w:r>
      <w:proofErr w:type="spellEnd"/>
      <w:r w:rsidRPr="008F492A">
        <w:t>”</w:t>
      </w:r>
    </w:p>
    <w:p w14:paraId="232CD237" w14:textId="428C374C" w:rsidR="00D64C21" w:rsidRPr="001B1D6F" w:rsidRDefault="00B76277" w:rsidP="00F361C8">
      <w:pPr>
        <w:pStyle w:val="BodyText"/>
        <w:rPr>
          <w:rFonts w:cstheme="majorHAnsi"/>
        </w:rPr>
      </w:pPr>
      <w:r w:rsidRPr="00B76277">
        <w:rPr>
          <w:rFonts w:eastAsia="Cambria" w:cstheme="majorHAnsi"/>
          <w:b/>
          <w:color w:val="auto"/>
        </w:rPr>
        <w:t xml:space="preserve">Step </w:t>
      </w:r>
      <w:r w:rsidR="00535D0E">
        <w:rPr>
          <w:rFonts w:cstheme="majorHAnsi"/>
          <w:b/>
        </w:rPr>
        <w:t>8</w:t>
      </w:r>
      <w:r w:rsidR="00D64C21" w:rsidRPr="00B76277">
        <w:rPr>
          <w:rFonts w:cstheme="majorHAnsi"/>
          <w:b/>
        </w:rPr>
        <w:t>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proofErr w:type="spellStart"/>
      <w:r w:rsidRPr="001B1D6F">
        <w:t>log_house</w:t>
      </w:r>
      <w:proofErr w:type="spellEnd"/>
      <w:r w:rsidRPr="001B1D6F">
        <w:t>)</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proofErr w:type="spellStart"/>
      <w:r>
        <w:t>log_</w:t>
      </w:r>
      <w:r w:rsidRPr="001B1D6F">
        <w:t>model</w:t>
      </w:r>
      <w:proofErr w:type="spellEnd"/>
      <w:r w:rsidRPr="001B1D6F">
        <w:t>”</w:t>
      </w:r>
    </w:p>
    <w:p w14:paraId="32111D27" w14:textId="5AD757FF" w:rsidR="00D64C21" w:rsidRPr="001B1D6F" w:rsidRDefault="00B76277" w:rsidP="00F361C8">
      <w:pPr>
        <w:pStyle w:val="BodyText"/>
      </w:pPr>
      <w:r w:rsidRPr="00B76277">
        <w:rPr>
          <w:rFonts w:eastAsia="Cambria" w:cstheme="majorHAnsi"/>
          <w:b/>
          <w:color w:val="auto"/>
        </w:rPr>
        <w:lastRenderedPageBreak/>
        <w:t xml:space="preserve">Step </w:t>
      </w:r>
      <w:r w:rsidR="00535D0E">
        <w:rPr>
          <w:b/>
        </w:rPr>
        <w:t>8</w:t>
      </w:r>
      <w:r w:rsidR="00D64C21" w:rsidRPr="00B76277">
        <w:rPr>
          <w:b/>
        </w:rPr>
        <w:t>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w:t>
      </w:r>
      <w:proofErr w:type="spellStart"/>
      <w:r w:rsidR="00D64C21" w:rsidRPr="001B1D6F">
        <w:t>log_model</w:t>
      </w:r>
      <w:proofErr w:type="spellEnd"/>
      <w:r w:rsidR="00D64C21" w:rsidRPr="001B1D6F">
        <w:t>)</w:t>
      </w:r>
    </w:p>
    <w:p w14:paraId="3D6F640A" w14:textId="574227F6" w:rsidR="00D64C21" w:rsidRPr="001B1D6F" w:rsidRDefault="00D64C21" w:rsidP="00F361C8">
      <w:pPr>
        <w:pStyle w:val="BodyText"/>
      </w:pPr>
      <w:r w:rsidRPr="001B1D6F">
        <w:rPr>
          <w:b/>
        </w:rPr>
        <w:t xml:space="preserve">Step </w:t>
      </w:r>
      <w:r w:rsidR="00535D0E">
        <w:rPr>
          <w:b/>
        </w:rPr>
        <w:t>9</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proofErr w:type="spellStart"/>
      <w:r>
        <w:rPr>
          <w:i/>
        </w:rPr>
        <w:t>pcd_house</w:t>
      </w:r>
      <w:proofErr w:type="spellEnd"/>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proofErr w:type="spellStart"/>
      <w:r w:rsidRPr="001B1D6F">
        <w:rPr>
          <w:i/>
        </w:rPr>
        <w:t>pcd</w:t>
      </w:r>
      <w:r>
        <w:rPr>
          <w:i/>
        </w:rPr>
        <w:t>_</w:t>
      </w:r>
      <w:r w:rsidRPr="001B1D6F">
        <w:rPr>
          <w:i/>
        </w:rPr>
        <w:t>house</w:t>
      </w:r>
      <w:proofErr w:type="spellEnd"/>
      <w:r w:rsidRPr="001B1D6F">
        <w:t xml:space="preserve"> is missing. </w:t>
      </w:r>
    </w:p>
    <w:p w14:paraId="27393C98" w14:textId="31EB357D" w:rsidR="00D64C21" w:rsidRPr="001B1D6F" w:rsidRDefault="00D64C21" w:rsidP="00F361C8">
      <w:pPr>
        <w:pStyle w:val="BodyTextIndent1"/>
      </w:pPr>
      <w:r w:rsidRPr="001B1D6F">
        <w:t xml:space="preserve">Set </w:t>
      </w:r>
      <w:proofErr w:type="spellStart"/>
      <w:r w:rsidRPr="001B1D6F">
        <w:t>pcd</w:t>
      </w:r>
      <w:r>
        <w:t>_</w:t>
      </w:r>
      <w:r w:rsidR="002C3825">
        <w:t>house</w:t>
      </w:r>
      <w:proofErr w:type="spellEnd"/>
      <w:r w:rsidR="002C3825">
        <w:t>=</w:t>
      </w:r>
      <w:proofErr w:type="spellStart"/>
      <w:r w:rsidRPr="001B1D6F">
        <w:t>pcdhouse</w:t>
      </w:r>
      <w:proofErr w:type="spellEnd"/>
    </w:p>
    <w:p w14:paraId="59D66078" w14:textId="3F35EE35" w:rsidR="00D64C21" w:rsidRDefault="00D64C21" w:rsidP="00F361C8">
      <w:pPr>
        <w:pStyle w:val="BodyTextIndent1"/>
      </w:pPr>
      <w:r w:rsidRPr="001B1D6F">
        <w:t xml:space="preserve">Replace </w:t>
      </w:r>
      <w:proofErr w:type="spellStart"/>
      <w:r w:rsidRPr="001B1D6F">
        <w:t>pcd</w:t>
      </w:r>
      <w:r w:rsidR="002C3825">
        <w:t>_house</w:t>
      </w:r>
      <w:proofErr w:type="spellEnd"/>
      <w:r w:rsidR="002C3825">
        <w:t>=</w:t>
      </w:r>
      <w:r w:rsidRPr="001B1D6F">
        <w:t xml:space="preserve">model if </w:t>
      </w:r>
      <w:proofErr w:type="spellStart"/>
      <w:r w:rsidRPr="001B1D6F">
        <w:t>pcd</w:t>
      </w:r>
      <w:r>
        <w:t>_</w:t>
      </w:r>
      <w:r w:rsidR="002C3825">
        <w:t>house</w:t>
      </w:r>
      <w:proofErr w:type="spellEnd"/>
      <w:r w:rsidR="002C3825">
        <w:t>=</w:t>
      </w:r>
      <w:r w:rsidR="007F25B9">
        <w:t xml:space="preserve">0 </w:t>
      </w:r>
      <w:r w:rsidR="006A7852">
        <w:t xml:space="preserve">and </w:t>
      </w:r>
      <w:r w:rsidR="00F813C7">
        <w:t>(</w:t>
      </w:r>
      <w:r w:rsidR="006A7852">
        <w:t>v86</w:t>
      </w:r>
      <w:r w:rsidR="00F813C7">
        <w:t>01=1 or v8601=2 or v8601=5)</w:t>
      </w:r>
    </w:p>
    <w:p w14:paraId="103FBFDA" w14:textId="77777777" w:rsidR="00D64C21" w:rsidRPr="001B1D6F" w:rsidRDefault="00D64C21" w:rsidP="00F361C8">
      <w:pPr>
        <w:pStyle w:val="BodyTextIndent1"/>
      </w:pPr>
      <w:r>
        <w:t>Label variable “Per capita daily use value of housing, plus predicted”</w:t>
      </w:r>
    </w:p>
    <w:p w14:paraId="09D972D5" w14:textId="4EC50B8A" w:rsidR="00D64C21" w:rsidRPr="00B366B3" w:rsidRDefault="00F361C8" w:rsidP="00F361C8">
      <w:pPr>
        <w:pStyle w:val="BodyText"/>
      </w:pPr>
      <w:r>
        <w:rPr>
          <w:rFonts w:eastAsiaTheme="minorEastAsia"/>
          <w:b/>
        </w:rPr>
        <w:t>Step 1</w:t>
      </w:r>
      <w:r w:rsidR="00535D0E">
        <w:rPr>
          <w:rFonts w:eastAsiaTheme="minorEastAsia"/>
          <w:b/>
        </w:rPr>
        <w:t>0</w:t>
      </w:r>
      <w:r>
        <w:rPr>
          <w:rFonts w:eastAsiaTheme="minorEastAsia"/>
          <w:b/>
        </w:rPr>
        <w:t>.</w:t>
      </w:r>
      <w:r w:rsidR="00D64C21" w:rsidRPr="001B1D6F">
        <w:rPr>
          <w:rFonts w:eastAsiaTheme="minorEastAsia"/>
          <w:b/>
        </w:rPr>
        <w:t xml:space="preserve"> </w:t>
      </w:r>
      <w:r w:rsidR="00D64C21" w:rsidRPr="00B366B3">
        <w:t xml:space="preserve">Identify and verify potential </w:t>
      </w:r>
      <w:proofErr w:type="spellStart"/>
      <w:r w:rsidR="00D64C21">
        <w:rPr>
          <w:i/>
        </w:rPr>
        <w:t>pcd_house</w:t>
      </w:r>
      <w:proofErr w:type="spellEnd"/>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77F9A7B8"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535D0E">
        <w:rPr>
          <w:b/>
        </w:rPr>
        <w:t>0</w:t>
      </w:r>
      <w:r w:rsidR="00D64C21" w:rsidRPr="00B76277">
        <w:rPr>
          <w:b/>
        </w:rPr>
        <w:t>a.</w:t>
      </w:r>
      <w:r w:rsidR="00F361C8">
        <w:t xml:space="preserve"> </w:t>
      </w:r>
      <w:r w:rsidR="00D64C21">
        <w:t>Create a variable to f</w:t>
      </w:r>
      <w:r w:rsidR="00D64C21" w:rsidRPr="00B366B3">
        <w:t xml:space="preserve">lag potential </w:t>
      </w:r>
      <w:proofErr w:type="spellStart"/>
      <w:r w:rsidR="00D64C21">
        <w:rPr>
          <w:i/>
        </w:rPr>
        <w:t>pcd_house</w:t>
      </w:r>
      <w:proofErr w:type="spellEnd"/>
      <w:r w:rsidR="00D64C21">
        <w:rPr>
          <w:i/>
        </w:rPr>
        <w:t xml:space="preserve"> </w:t>
      </w:r>
      <w:r w:rsidR="00D64C21" w:rsidRPr="00885DA3">
        <w:t>outlier values (</w:t>
      </w:r>
      <w:proofErr w:type="spellStart"/>
      <w:r w:rsidR="00D64C21">
        <w:rPr>
          <w:i/>
        </w:rPr>
        <w:t>out_pcd_house</w:t>
      </w:r>
      <w:proofErr w:type="spellEnd"/>
      <w:r w:rsidR="00D64C21" w:rsidRPr="00885DA3">
        <w:t>)</w:t>
      </w:r>
      <w:r w:rsidR="00D64C21" w:rsidRPr="00B366B3">
        <w:rPr>
          <w:i/>
        </w:rPr>
        <w:t>.</w:t>
      </w:r>
    </w:p>
    <w:p w14:paraId="106B0560" w14:textId="3CD72450" w:rsidR="00D64C21" w:rsidRPr="00816702" w:rsidRDefault="00D64C21" w:rsidP="00F361C8">
      <w:pPr>
        <w:pStyle w:val="BodyTextIndent1"/>
      </w:pPr>
      <w:r w:rsidRPr="00816702">
        <w:t xml:space="preserve">Set </w:t>
      </w:r>
      <w:proofErr w:type="spellStart"/>
      <w:r w:rsidRPr="00816702">
        <w:t>mean_</w:t>
      </w:r>
      <w:r>
        <w:t>pcd_house</w:t>
      </w:r>
      <w:proofErr w:type="spellEnd"/>
      <w:r w:rsidRPr="00816702">
        <w:t>=mean(</w:t>
      </w:r>
      <w:proofErr w:type="spellStart"/>
      <w:r>
        <w:t>pcd_house</w:t>
      </w:r>
      <w:proofErr w:type="spellEnd"/>
      <w:r w:rsidRPr="00816702">
        <w:t>), by(</w:t>
      </w:r>
      <w:proofErr w:type="spellStart"/>
      <w:r w:rsidRPr="00816702">
        <w:t>hhea</w:t>
      </w:r>
      <w:proofErr w:type="spellEnd"/>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 xml:space="preserve">Set </w:t>
      </w:r>
      <w:proofErr w:type="spellStart"/>
      <w:r w:rsidRPr="00816702">
        <w:t>sd_</w:t>
      </w:r>
      <w:r>
        <w:t>pcd_house</w:t>
      </w:r>
      <w:proofErr w:type="spellEnd"/>
      <w:r w:rsidRPr="00816702">
        <w:t>=standard deviation(</w:t>
      </w:r>
      <w:proofErr w:type="spellStart"/>
      <w:r>
        <w:t>pcd_house</w:t>
      </w:r>
      <w:proofErr w:type="spellEnd"/>
      <w:r w:rsidRPr="00816702">
        <w:t>), by(</w:t>
      </w:r>
      <w:proofErr w:type="spellStart"/>
      <w:r w:rsidRPr="00816702">
        <w:t>hhea</w:t>
      </w:r>
      <w:proofErr w:type="spellEnd"/>
      <w:r>
        <w:rPr>
          <w:rFonts w:eastAsia="Cambria" w:cstheme="majorHAnsi"/>
        </w:rPr>
        <w:t>)</w:t>
      </w:r>
    </w:p>
    <w:p w14:paraId="1B1862EE" w14:textId="01FD2D48" w:rsidR="00D64C21" w:rsidRPr="00816702" w:rsidRDefault="00D64C21" w:rsidP="00F361C8">
      <w:pPr>
        <w:pStyle w:val="BodyTextIndent1"/>
      </w:pPr>
      <w:r w:rsidRPr="00816702">
        <w:t xml:space="preserve">Set </w:t>
      </w:r>
      <w:proofErr w:type="spellStart"/>
      <w:r w:rsidRPr="00816702">
        <w:t>out_</w:t>
      </w:r>
      <w:r>
        <w:t>pcd_house</w:t>
      </w:r>
      <w:proofErr w:type="spellEnd"/>
      <w:r w:rsidRPr="00816702">
        <w:t>=0</w:t>
      </w:r>
    </w:p>
    <w:p w14:paraId="11981529" w14:textId="2D840C81" w:rsidR="00D64C21" w:rsidRPr="00816702" w:rsidRDefault="00D64C21" w:rsidP="00F361C8">
      <w:pPr>
        <w:pStyle w:val="BodyTextIndent1"/>
      </w:pPr>
      <w:r>
        <w:t xml:space="preserve">Replace </w:t>
      </w:r>
      <w:proofErr w:type="spellStart"/>
      <w:r>
        <w:t>out_pcd_house</w:t>
      </w:r>
      <w:proofErr w:type="spellEnd"/>
      <w:r>
        <w:t>=</w:t>
      </w:r>
      <w:r w:rsidRPr="00816702">
        <w:t xml:space="preserve">1 if </w:t>
      </w:r>
      <w:proofErr w:type="spellStart"/>
      <w:r>
        <w:t>pcd_house</w:t>
      </w:r>
      <w:proofErr w:type="spellEnd"/>
      <w:r w:rsidRPr="00816702">
        <w:t>&lt;(</w:t>
      </w:r>
      <w:proofErr w:type="spellStart"/>
      <w:r w:rsidRPr="00816702">
        <w:t>mean_</w:t>
      </w:r>
      <w:r>
        <w:t>pcd_house</w:t>
      </w:r>
      <w:proofErr w:type="spellEnd"/>
      <w:r w:rsidRPr="00816702">
        <w:t>-(3*</w:t>
      </w:r>
      <w:proofErr w:type="spellStart"/>
      <w:r w:rsidRPr="00816702">
        <w:t>sd_</w:t>
      </w:r>
      <w:r>
        <w:t>pcd_house</w:t>
      </w:r>
      <w:proofErr w:type="spellEnd"/>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 xml:space="preserve">Replace </w:t>
      </w:r>
      <w:proofErr w:type="spellStart"/>
      <w:r w:rsidRPr="00816702">
        <w:t>out_</w:t>
      </w:r>
      <w:r>
        <w:t>pcd_house</w:t>
      </w:r>
      <w:proofErr w:type="spellEnd"/>
      <w:r w:rsidRPr="00816702">
        <w:t xml:space="preserve">=2 if </w:t>
      </w:r>
      <w:proofErr w:type="spellStart"/>
      <w:r>
        <w:t>pcd_house</w:t>
      </w:r>
      <w:proofErr w:type="spellEnd"/>
      <w:r w:rsidRPr="00816702">
        <w:t>&gt;(</w:t>
      </w:r>
      <w:proofErr w:type="spellStart"/>
      <w:r w:rsidRPr="00816702">
        <w:t>mean_</w:t>
      </w:r>
      <w:r>
        <w:t>pcdnfood_ihh</w:t>
      </w:r>
      <w:proofErr w:type="spellEnd"/>
      <w:r w:rsidRPr="00816702">
        <w:t>+(3*</w:t>
      </w:r>
      <w:proofErr w:type="spellStart"/>
      <w:r w:rsidRPr="00816702">
        <w:t>sd</w:t>
      </w:r>
      <w:proofErr w:type="spellEnd"/>
      <w:r w:rsidRPr="00816702">
        <w:t>_</w:t>
      </w:r>
      <w:r w:rsidRPr="000B77F1">
        <w:t xml:space="preserve"> </w:t>
      </w:r>
      <w:proofErr w:type="spellStart"/>
      <w:r>
        <w:t>pcd_house</w:t>
      </w:r>
      <w:proofErr w:type="spellEnd"/>
      <w:r w:rsidRPr="00816702">
        <w:rPr>
          <w:rFonts w:eastAsia="Cambria" w:cstheme="majorHAnsi"/>
        </w:rPr>
        <w:t>))</w:t>
      </w:r>
    </w:p>
    <w:p w14:paraId="08EAC25F" w14:textId="1AF8A397" w:rsidR="00D64C21" w:rsidRDefault="00B76277" w:rsidP="00F361C8">
      <w:pPr>
        <w:pStyle w:val="BodyText"/>
      </w:pPr>
      <w:r w:rsidRPr="00B76277">
        <w:rPr>
          <w:rFonts w:eastAsia="Cambria" w:cstheme="majorHAnsi"/>
          <w:b/>
          <w:color w:val="auto"/>
        </w:rPr>
        <w:t xml:space="preserve">Step </w:t>
      </w:r>
      <w:r w:rsidR="00D64C21" w:rsidRPr="00B76277">
        <w:rPr>
          <w:b/>
        </w:rPr>
        <w:t>1</w:t>
      </w:r>
      <w:r w:rsidR="00535D0E">
        <w:rPr>
          <w:b/>
        </w:rPr>
        <w:t>0</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proofErr w:type="spellStart"/>
      <w:r>
        <w:t>pcd_house</w:t>
      </w:r>
      <w:proofErr w:type="spellEnd"/>
      <w:r>
        <w:t xml:space="preserve"> </w:t>
      </w:r>
      <w:r w:rsidRPr="001A580D">
        <w:t xml:space="preserve">if </w:t>
      </w:r>
      <w:proofErr w:type="spellStart"/>
      <w:r w:rsidRPr="001A580D">
        <w:t>out_</w:t>
      </w:r>
      <w:r>
        <w:t>pcd_house</w:t>
      </w:r>
      <w:proofErr w:type="spellEnd"/>
      <w:r w:rsidRPr="001A580D">
        <w:t>&gt;0</w:t>
      </w:r>
    </w:p>
    <w:p w14:paraId="72CC041A" w14:textId="14377C8A"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535D0E">
        <w:rPr>
          <w:b/>
        </w:rPr>
        <w:t>0</w:t>
      </w:r>
      <w:r w:rsidR="00D64C21" w:rsidRPr="00B76277">
        <w:rPr>
          <w:b/>
        </w:rPr>
        <w:t>c.</w:t>
      </w:r>
      <w:r w:rsidR="00F361C8">
        <w:t xml:space="preserve"> </w:t>
      </w:r>
      <w:r w:rsidR="00D64C21" w:rsidRPr="00B366B3">
        <w:t xml:space="preserve">Set </w:t>
      </w:r>
      <w:r w:rsidR="00D64C21">
        <w:t xml:space="preserve">the </w:t>
      </w:r>
      <w:proofErr w:type="spellStart"/>
      <w:r w:rsidR="00D64C21">
        <w:rPr>
          <w:i/>
        </w:rPr>
        <w:t>pcd_house</w:t>
      </w:r>
      <w:proofErr w:type="spellEnd"/>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proofErr w:type="spellStart"/>
      <w:r w:rsidR="00D64C21">
        <w:rPr>
          <w:i/>
        </w:rPr>
        <w:t>out_pcd_house</w:t>
      </w:r>
      <w:proofErr w:type="spellEnd"/>
      <w:r w:rsidR="00D64C21">
        <w:rPr>
          <w:i/>
        </w:rPr>
        <w:t xml:space="preserve"> </w:t>
      </w:r>
      <w:r w:rsidR="00D64C21">
        <w:t>variable to 0 if the flagged value is found to be plausible.</w:t>
      </w:r>
    </w:p>
    <w:p w14:paraId="3027BE84" w14:textId="0A0266A1" w:rsidR="00D64C21" w:rsidRPr="00816702" w:rsidRDefault="00D64C21" w:rsidP="00F361C8">
      <w:pPr>
        <w:pStyle w:val="BodyTextIndent1"/>
      </w:pPr>
      <w:r>
        <w:t xml:space="preserve">Replace </w:t>
      </w:r>
      <w:proofErr w:type="spellStart"/>
      <w:r>
        <w:t>out_pcd_house</w:t>
      </w:r>
      <w:proofErr w:type="spellEnd"/>
      <w:r>
        <w:t xml:space="preserv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proofErr w:type="spellStart"/>
      <w:r>
        <w:t>pcd_house</w:t>
      </w:r>
      <w:proofErr w:type="spellEnd"/>
      <w:r w:rsidRPr="00B366B3">
        <w:t xml:space="preserve">=missing if </w:t>
      </w:r>
      <w:proofErr w:type="spellStart"/>
      <w:r w:rsidRPr="00B366B3">
        <w:t>out_</w:t>
      </w:r>
      <w:r>
        <w:t>pcd_house</w:t>
      </w:r>
      <w:proofErr w:type="spellEnd"/>
      <w:r w:rsidRPr="00B366B3">
        <w:t xml:space="preserve">&gt;0 </w:t>
      </w:r>
    </w:p>
    <w:p w14:paraId="36DBC31E" w14:textId="5AE26C3C" w:rsidR="00D64C21" w:rsidRPr="00F361C8" w:rsidRDefault="00D64C21" w:rsidP="00F361C8">
      <w:pPr>
        <w:pStyle w:val="BodyText"/>
      </w:pPr>
      <w:r w:rsidRPr="00F361C8">
        <w:rPr>
          <w:b/>
        </w:rPr>
        <w:t>Step 1</w:t>
      </w:r>
      <w:r w:rsidR="00535D0E">
        <w:rPr>
          <w:b/>
        </w:rPr>
        <w:t>1</w:t>
      </w:r>
      <w:r w:rsidR="00F361C8" w:rsidRPr="00F361C8">
        <w:rPr>
          <w:b/>
        </w:rPr>
        <w:t>.</w:t>
      </w:r>
      <w:r w:rsidRPr="00F361C8">
        <w:t xml:space="preserve"> Calculate the local median of the </w:t>
      </w:r>
      <w:proofErr w:type="spellStart"/>
      <w:r w:rsidRPr="008F492A">
        <w:rPr>
          <w:i/>
        </w:rPr>
        <w:t>pcd_house</w:t>
      </w:r>
      <w:proofErr w:type="spellEnd"/>
      <w:r w:rsidRPr="00F361C8">
        <w:t xml:space="preserve"> variable (</w:t>
      </w:r>
      <w:proofErr w:type="spellStart"/>
      <w:r w:rsidRPr="00F361C8">
        <w:rPr>
          <w:i/>
        </w:rPr>
        <w:t>med_pcd_house</w:t>
      </w:r>
      <w:proofErr w:type="spellEnd"/>
      <w:r w:rsidRPr="00F361C8">
        <w:t xml:space="preserve">) and replace </w:t>
      </w:r>
      <w:proofErr w:type="spellStart"/>
      <w:r w:rsidRPr="00F361C8">
        <w:rPr>
          <w:i/>
        </w:rPr>
        <w:t>pcd_house</w:t>
      </w:r>
      <w:proofErr w:type="spellEnd"/>
      <w:r w:rsidRPr="00F361C8">
        <w:t xml:space="preserve"> with the local median if the flagged value is a confirmed outlier or if </w:t>
      </w:r>
      <w:proofErr w:type="spellStart"/>
      <w:r w:rsidRPr="00F361C8">
        <w:rPr>
          <w:i/>
        </w:rPr>
        <w:t>pcd_house</w:t>
      </w:r>
      <w:proofErr w:type="spellEnd"/>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 xml:space="preserve">Set </w:t>
      </w:r>
      <w:proofErr w:type="spellStart"/>
      <w:r w:rsidRPr="00816702">
        <w:t>med_</w:t>
      </w:r>
      <w:r>
        <w:t>pcd_house</w:t>
      </w:r>
      <w:proofErr w:type="spellEnd"/>
      <w:r w:rsidRPr="00816702">
        <w:t>=</w:t>
      </w:r>
      <w:r>
        <w:t>missing</w:t>
      </w:r>
    </w:p>
    <w:p w14:paraId="744CE072" w14:textId="77777777" w:rsidR="00D64C21" w:rsidRDefault="00D64C21" w:rsidP="00F361C8">
      <w:pPr>
        <w:pStyle w:val="BodyTextIndent1"/>
      </w:pPr>
      <w:r>
        <w:t xml:space="preserve">Replace </w:t>
      </w:r>
      <w:proofErr w:type="spellStart"/>
      <w:r>
        <w:t>med_pcd_house</w:t>
      </w:r>
      <w:proofErr w:type="spellEnd"/>
      <w:r>
        <w:t>=median(</w:t>
      </w:r>
      <w:proofErr w:type="spellStart"/>
      <w:r>
        <w:t>pcd_house</w:t>
      </w:r>
      <w:proofErr w:type="spellEnd"/>
      <w:r>
        <w:t>), by(</w:t>
      </w:r>
      <w:proofErr w:type="spellStart"/>
      <w:r>
        <w:t>hhea</w:t>
      </w:r>
      <w:proofErr w:type="spellEnd"/>
      <w:r>
        <w:t xml:space="preserve">) if number of cases≥5 in </w:t>
      </w:r>
      <w:proofErr w:type="spellStart"/>
      <w:r>
        <w:t>hhea</w:t>
      </w:r>
      <w:proofErr w:type="spellEnd"/>
    </w:p>
    <w:p w14:paraId="444B674E" w14:textId="77777777" w:rsidR="00D64C21" w:rsidRDefault="00D64C21" w:rsidP="00F361C8">
      <w:pPr>
        <w:pStyle w:val="BodyTextIndent1"/>
      </w:pPr>
      <w:r>
        <w:t xml:space="preserve">Replace </w:t>
      </w:r>
      <w:proofErr w:type="spellStart"/>
      <w:r>
        <w:t>med_pcd_house</w:t>
      </w:r>
      <w:proofErr w:type="spellEnd"/>
      <w:r>
        <w:t>=median(</w:t>
      </w:r>
      <w:proofErr w:type="spellStart"/>
      <w:r>
        <w:t>pcd_house</w:t>
      </w:r>
      <w:proofErr w:type="spellEnd"/>
      <w:r>
        <w:t xml:space="preserve">), by(a05) if number of cases&lt;5 in </w:t>
      </w:r>
      <w:proofErr w:type="spellStart"/>
      <w:r>
        <w:t>hhea</w:t>
      </w:r>
      <w:proofErr w:type="spellEnd"/>
      <w:r>
        <w:t xml:space="preserve"> and ≥5 in a05</w:t>
      </w:r>
    </w:p>
    <w:p w14:paraId="1BC6F8C6" w14:textId="77777777" w:rsidR="00D64C21" w:rsidRDefault="00D64C21" w:rsidP="00F361C8">
      <w:pPr>
        <w:pStyle w:val="BodyTextIndent1"/>
      </w:pPr>
      <w:r>
        <w:t xml:space="preserve">Replace </w:t>
      </w:r>
      <w:proofErr w:type="spellStart"/>
      <w:r>
        <w:t>med_pcd_house</w:t>
      </w:r>
      <w:proofErr w:type="spellEnd"/>
      <w:r>
        <w:t>=median(</w:t>
      </w:r>
      <w:proofErr w:type="spellStart"/>
      <w:r>
        <w:t>pcd_house</w:t>
      </w:r>
      <w:proofErr w:type="spellEnd"/>
      <w:r>
        <w:t xml:space="preserve">) if number of cases&lt;5 in a05 and ≥5 in ZOI </w:t>
      </w:r>
    </w:p>
    <w:p w14:paraId="3B428AD0" w14:textId="19C1A904" w:rsidR="00D64C21" w:rsidRDefault="00D64C21" w:rsidP="00F361C8">
      <w:pPr>
        <w:pStyle w:val="BodyTextIndent1"/>
      </w:pPr>
      <w:r w:rsidRPr="00816702">
        <w:t xml:space="preserve">Replace </w:t>
      </w:r>
      <w:proofErr w:type="spellStart"/>
      <w:r>
        <w:t>pcd_house</w:t>
      </w:r>
      <w:proofErr w:type="spellEnd"/>
      <w:r w:rsidRPr="00816702">
        <w:t>=</w:t>
      </w:r>
      <w:proofErr w:type="spellStart"/>
      <w:r w:rsidRPr="00816702">
        <w:t>med_</w:t>
      </w:r>
      <w:r>
        <w:t>pcd_house</w:t>
      </w:r>
      <w:proofErr w:type="spellEnd"/>
      <w:r w:rsidRPr="00816702">
        <w:t xml:space="preserve"> if </w:t>
      </w:r>
      <w:proofErr w:type="spellStart"/>
      <w:r>
        <w:t>out_pcd_house</w:t>
      </w:r>
      <w:proofErr w:type="spellEnd"/>
      <w:r w:rsidRPr="00816702">
        <w:t xml:space="preserve">&gt;0 </w:t>
      </w:r>
      <w:r>
        <w:t xml:space="preserve">or </w:t>
      </w:r>
      <w:proofErr w:type="spellStart"/>
      <w:r>
        <w:t>pcd_house</w:t>
      </w:r>
      <w:proofErr w:type="spellEnd"/>
      <w:r>
        <w:t>=missing</w:t>
      </w:r>
    </w:p>
    <w:p w14:paraId="7A9D3244" w14:textId="4B76B6A8" w:rsidR="00D64C21" w:rsidRDefault="00D64C21" w:rsidP="00F361C8">
      <w:pPr>
        <w:pStyle w:val="BodyTextIndent1"/>
      </w:pPr>
      <w:r>
        <w:t xml:space="preserve">List </w:t>
      </w:r>
      <w:proofErr w:type="spellStart"/>
      <w:r>
        <w:t>pcd_house</w:t>
      </w:r>
      <w:proofErr w:type="spellEnd"/>
      <w:r>
        <w:t xml:space="preserve"> if number of cases&lt;5 ZOI</w:t>
      </w:r>
      <w:r>
        <w:rPr>
          <w:rStyle w:val="FootnoteReference"/>
          <w:rFonts w:eastAsia="Cambria" w:cstheme="majorHAnsi"/>
          <w:i w:val="0"/>
        </w:rPr>
        <w:footnoteReference w:id="62"/>
      </w:r>
    </w:p>
    <w:p w14:paraId="52080F39" w14:textId="4D77D83C" w:rsidR="00D64C21" w:rsidRDefault="00F361C8" w:rsidP="00F361C8">
      <w:pPr>
        <w:pStyle w:val="BodyText"/>
      </w:pPr>
      <w:r>
        <w:rPr>
          <w:rFonts w:eastAsiaTheme="minorEastAsia"/>
          <w:b/>
        </w:rPr>
        <w:lastRenderedPageBreak/>
        <w:t>Step 1</w:t>
      </w:r>
      <w:r w:rsidR="00535D0E">
        <w:rPr>
          <w:rFonts w:eastAsiaTheme="minorEastAsia"/>
          <w:b/>
        </w:rPr>
        <w:t>2</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 xml:space="preserve">Keep </w:t>
      </w:r>
      <w:proofErr w:type="spellStart"/>
      <w:r>
        <w:t>hhea</w:t>
      </w:r>
      <w:proofErr w:type="spellEnd"/>
      <w:r>
        <w:t xml:space="preserve"> </w:t>
      </w:r>
      <w:proofErr w:type="spellStart"/>
      <w:r>
        <w:t>hhnum</w:t>
      </w:r>
      <w:proofErr w:type="spellEnd"/>
      <w:r>
        <w:t xml:space="preserve"> </w:t>
      </w:r>
      <w:proofErr w:type="spellStart"/>
      <w:r>
        <w:t>pcd_house</w:t>
      </w:r>
      <w:proofErr w:type="spellEnd"/>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5" w:name="_Toc23753527"/>
      <w:r>
        <w:t>9.2.8</w:t>
      </w:r>
      <w:r>
        <w:tab/>
        <w:t>Calculating the consumption a</w:t>
      </w:r>
      <w:r w:rsidR="00D64C21" w:rsidRPr="00F361C8">
        <w:t>ggregate</w:t>
      </w:r>
      <w:bookmarkEnd w:id="765"/>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 xml:space="preserve">Merge using “FTF ZOI Survey [COUNTRY] [YEAR] pov_food_1w,” using </w:t>
      </w:r>
      <w:proofErr w:type="spellStart"/>
      <w:r>
        <w:t>hhea</w:t>
      </w:r>
      <w:proofErr w:type="spellEnd"/>
      <w:r>
        <w:t xml:space="preserve"> and </w:t>
      </w:r>
      <w:proofErr w:type="spellStart"/>
      <w:r>
        <w:t>hhnum</w:t>
      </w:r>
      <w:proofErr w:type="spellEnd"/>
      <w:r>
        <w:t xml:space="preserve">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xml:space="preserve">,” using </w:t>
      </w:r>
      <w:proofErr w:type="spellStart"/>
      <w:r>
        <w:t>hhea</w:t>
      </w:r>
      <w:proofErr w:type="spellEnd"/>
      <w:r>
        <w:t xml:space="preserve"> and </w:t>
      </w:r>
      <w:proofErr w:type="spellStart"/>
      <w:r>
        <w:t>hhnum</w:t>
      </w:r>
      <w:proofErr w:type="spellEnd"/>
      <w:r>
        <w:t xml:space="preserve"> as key matching variables</w:t>
      </w:r>
    </w:p>
    <w:p w14:paraId="4D1CAF59" w14:textId="0B24F18A" w:rsidR="00D64C21" w:rsidRPr="00D669E6" w:rsidRDefault="00D64C21" w:rsidP="00F361C8">
      <w:pPr>
        <w:pStyle w:val="BodyTextIndent1"/>
      </w:pPr>
      <w:r>
        <w:t>Merge using “FTF ZOI Survey [COUNTRY] [YEAR] pov</w:t>
      </w:r>
      <w:r w:rsidRPr="00D669E6">
        <w:t>_nfood_1m</w:t>
      </w:r>
      <w:r>
        <w:t xml:space="preserve">,” using </w:t>
      </w:r>
      <w:proofErr w:type="spellStart"/>
      <w:r>
        <w:t>hhea</w:t>
      </w:r>
      <w:proofErr w:type="spellEnd"/>
      <w:r>
        <w:t xml:space="preserve"> and </w:t>
      </w:r>
      <w:proofErr w:type="spellStart"/>
      <w:r>
        <w:t>hhnum</w:t>
      </w:r>
      <w:proofErr w:type="spellEnd"/>
      <w:r>
        <w:t xml:space="preserve"> as key matching variables</w:t>
      </w:r>
    </w:p>
    <w:p w14:paraId="607FCABD" w14:textId="2352F7C0" w:rsidR="00D64C21" w:rsidRPr="00D669E6" w:rsidRDefault="00D64C21" w:rsidP="00F361C8">
      <w:pPr>
        <w:pStyle w:val="BodyTextIndent1"/>
      </w:pPr>
      <w:r>
        <w:t>Merge using “FTF ZOI Survey [COUNTRY] [YEAR] pov</w:t>
      </w:r>
      <w:r w:rsidRPr="00D669E6">
        <w:t>_nfood_3m</w:t>
      </w:r>
      <w:r>
        <w:t xml:space="preserve">,” using </w:t>
      </w:r>
      <w:proofErr w:type="spellStart"/>
      <w:r>
        <w:t>hhea</w:t>
      </w:r>
      <w:proofErr w:type="spellEnd"/>
      <w:r>
        <w:t xml:space="preserve"> and </w:t>
      </w:r>
      <w:proofErr w:type="spellStart"/>
      <w:r>
        <w:t>hhnum</w:t>
      </w:r>
      <w:proofErr w:type="spellEnd"/>
      <w:r>
        <w:t xml:space="preserve"> as key matching variables</w:t>
      </w:r>
    </w:p>
    <w:p w14:paraId="21919399" w14:textId="40F75891" w:rsidR="00D64C21" w:rsidRPr="00D669E6" w:rsidRDefault="00D64C21" w:rsidP="00F361C8">
      <w:pPr>
        <w:pStyle w:val="BodyTextIndent1"/>
      </w:pPr>
      <w:r>
        <w:t>Merge using “FTF ZOI Survey [COUNTRY] [YEAR] pov</w:t>
      </w:r>
      <w:r w:rsidRPr="00D669E6">
        <w:t>_nfood_1y</w:t>
      </w:r>
      <w:r>
        <w:t xml:space="preserve">,” using </w:t>
      </w:r>
      <w:proofErr w:type="spellStart"/>
      <w:r>
        <w:t>hhea</w:t>
      </w:r>
      <w:proofErr w:type="spellEnd"/>
      <w:r>
        <w:t xml:space="preserve"> and </w:t>
      </w:r>
      <w:proofErr w:type="spellStart"/>
      <w:r>
        <w:t>hhnum</w:t>
      </w:r>
      <w:proofErr w:type="spellEnd"/>
      <w:r>
        <w:t xml:space="preserve"> as key matching variables</w:t>
      </w:r>
    </w:p>
    <w:p w14:paraId="68D80D60" w14:textId="77777777" w:rsidR="00D64C21" w:rsidRPr="00D669E6" w:rsidRDefault="00D64C21" w:rsidP="00F361C8">
      <w:pPr>
        <w:pStyle w:val="BodyTextIndent1"/>
      </w:pPr>
      <w:r>
        <w:t xml:space="preserve">Merge using “FTF ZOI Survey [COUNTRY] [YEAR] </w:t>
      </w:r>
      <w:proofErr w:type="spellStart"/>
      <w:r>
        <w:t>pov</w:t>
      </w:r>
      <w:r w:rsidRPr="00D669E6">
        <w:t>_asset</w:t>
      </w:r>
      <w:proofErr w:type="spellEnd"/>
      <w:r>
        <w:t xml:space="preserve">,” using </w:t>
      </w:r>
      <w:proofErr w:type="spellStart"/>
      <w:r>
        <w:t>hhea</w:t>
      </w:r>
      <w:proofErr w:type="spellEnd"/>
      <w:r>
        <w:t xml:space="preserve"> and </w:t>
      </w:r>
      <w:proofErr w:type="spellStart"/>
      <w:r>
        <w:t>hhnum</w:t>
      </w:r>
      <w:proofErr w:type="spellEnd"/>
      <w:r>
        <w:t xml:space="preserve"> as key matching variables</w:t>
      </w:r>
    </w:p>
    <w:p w14:paraId="43860FF0" w14:textId="6C0D8804" w:rsidR="00D64C21" w:rsidRPr="00D669E6" w:rsidRDefault="00D64C21" w:rsidP="008F492A">
      <w:pPr>
        <w:pStyle w:val="BodyTextIndent1"/>
        <w:keepNext/>
        <w:widowControl/>
      </w:pPr>
      <w:r>
        <w:t xml:space="preserve">Merge using “FTF ZOI Survey [COUNTRY] [YEAR] </w:t>
      </w:r>
      <w:proofErr w:type="spellStart"/>
      <w:r>
        <w:t>pov</w:t>
      </w:r>
      <w:r w:rsidRPr="00D669E6">
        <w:t>_hous</w:t>
      </w:r>
      <w:r>
        <w:t>e</w:t>
      </w:r>
      <w:proofErr w:type="spellEnd"/>
      <w:r>
        <w:t xml:space="preserve">,” using </w:t>
      </w:r>
      <w:proofErr w:type="spellStart"/>
      <w:r>
        <w:t>hhea</w:t>
      </w:r>
      <w:proofErr w:type="spellEnd"/>
      <w:r>
        <w:t xml:space="preserve"> and </w:t>
      </w:r>
      <w:proofErr w:type="spellStart"/>
      <w:r>
        <w:t>hhnum</w:t>
      </w:r>
      <w:proofErr w:type="spellEnd"/>
      <w:r>
        <w:t xml:space="preserve">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proofErr w:type="spellStart"/>
      <w:r>
        <w:t>pcd</w:t>
      </w:r>
      <w:r w:rsidR="00B81B2E">
        <w:t>_asset+</w:t>
      </w:r>
      <w:r>
        <w:t>pcd_</w:t>
      </w:r>
      <w:r w:rsidRPr="00D669E6">
        <w:t>house</w:t>
      </w:r>
      <w:proofErr w:type="spellEnd"/>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lastRenderedPageBreak/>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proofErr w:type="spellStart"/>
      <w:r>
        <w:t>pcd</w:t>
      </w:r>
      <w:r w:rsidRPr="00D669E6">
        <w:t>_asset</w:t>
      </w:r>
      <w:proofErr w:type="spellEnd"/>
      <w:r w:rsidRPr="00D669E6">
        <w:t>=</w:t>
      </w:r>
      <w:r>
        <w:t>Per capita daily</w:t>
      </w:r>
      <w:r w:rsidRPr="00D669E6">
        <w:t xml:space="preserve"> rental equivalent of durable goods consumed</w:t>
      </w:r>
    </w:p>
    <w:p w14:paraId="2B8FDF71" w14:textId="716B01C7" w:rsidR="00D64C21" w:rsidRPr="00D669E6" w:rsidRDefault="00D64C21" w:rsidP="00F361C8">
      <w:pPr>
        <w:pStyle w:val="BodyTextIndent1"/>
      </w:pPr>
      <w:proofErr w:type="spellStart"/>
      <w:r>
        <w:t>pcd</w:t>
      </w:r>
      <w:r w:rsidRPr="00D669E6">
        <w:t>_house</w:t>
      </w:r>
      <w:proofErr w:type="spellEnd"/>
      <w:r w:rsidRPr="00D669E6">
        <w:t>=</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w:t>
      </w:r>
      <w:proofErr w:type="spellStart"/>
      <w:r w:rsidRPr="00816702">
        <w:t>hhea</w:t>
      </w:r>
      <w:proofErr w:type="spellEnd"/>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w:t>
      </w:r>
      <w:proofErr w:type="spellStart"/>
      <w:r w:rsidRPr="00816702">
        <w:t>hhea</w:t>
      </w:r>
      <w:proofErr w:type="spellEnd"/>
      <w:r>
        <w:rPr>
          <w:rFonts w:eastAsia="Cambria" w:cstheme="majorHAnsi"/>
        </w:rPr>
        <w:t>)</w:t>
      </w:r>
    </w:p>
    <w:p w14:paraId="4F646D06" w14:textId="10CC0972" w:rsidR="00D64C21" w:rsidRPr="00816702" w:rsidRDefault="00D64C21" w:rsidP="00F361C8">
      <w:pPr>
        <w:pStyle w:val="BodyTextIndent1"/>
      </w:pPr>
      <w:r w:rsidRPr="00816702">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w:t>
      </w:r>
      <w:proofErr w:type="spellStart"/>
      <w:r w:rsidRPr="00816702">
        <w:t>mean_</w:t>
      </w:r>
      <w:r>
        <w:t>pcdfood_i</w:t>
      </w:r>
      <w:r w:rsidRPr="00816702">
        <w:t>item</w:t>
      </w:r>
      <w:proofErr w:type="spellEnd"/>
      <w:r w:rsidRPr="00816702">
        <w:t>+(3*</w:t>
      </w:r>
      <w:proofErr w:type="spellStart"/>
      <w:r w:rsidRPr="00816702">
        <w:t>sd</w:t>
      </w:r>
      <w:proofErr w:type="spellEnd"/>
      <w:r w:rsidRPr="00816702">
        <w:t>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w:t>
      </w:r>
      <w:proofErr w:type="spellStart"/>
      <w:r>
        <w:t>hhea</w:t>
      </w:r>
      <w:proofErr w:type="spellEnd"/>
      <w:r>
        <w:t xml:space="preserve">) if number of cases≥5 in </w:t>
      </w:r>
      <w:proofErr w:type="spellStart"/>
      <w:r>
        <w:t>hhea</w:t>
      </w:r>
      <w:proofErr w:type="spellEnd"/>
    </w:p>
    <w:p w14:paraId="6D658DEC" w14:textId="77777777" w:rsidR="00D64C21" w:rsidRDefault="00D64C21" w:rsidP="00BD2C4B">
      <w:pPr>
        <w:pStyle w:val="BodyTextIndent1"/>
      </w:pPr>
      <w:r>
        <w:t xml:space="preserve">Replace med_Xpc_20xx_LCU=median(Xpc_20xx_LCU), by(a05) if number of cases&lt;5 in </w:t>
      </w:r>
      <w:proofErr w:type="spellStart"/>
      <w:r>
        <w:t>hhea</w:t>
      </w:r>
      <w:proofErr w:type="spellEnd"/>
      <w:r>
        <w:t xml:space="preserve">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lastRenderedPageBreak/>
        <w:t>List Xpc_20xx_LCU if number of cases&lt;5 ZOI</w:t>
      </w:r>
      <w:r>
        <w:rPr>
          <w:rStyle w:val="FootnoteReference"/>
          <w:rFonts w:eastAsia="Cambria" w:cstheme="majorHAnsi"/>
          <w:i w:val="0"/>
        </w:rPr>
        <w:footnoteReference w:id="63"/>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w:t>
      </w:r>
      <w:proofErr w:type="spellStart"/>
      <w:r w:rsidR="00D64C21">
        <w:t>xxx.xx</w:t>
      </w:r>
      <w:proofErr w:type="spellEnd"/>
      <w:r w:rsidR="00D64C21">
        <w:t>’ or ‘</w:t>
      </w:r>
      <w:proofErr w:type="spellStart"/>
      <w:r w:rsidR="00D64C21">
        <w:t>x.xx</w:t>
      </w:r>
      <w:proofErr w:type="spellEnd"/>
      <w:r w:rsidR="00D64C21">
        <w:t>.’</w:t>
      </w:r>
    </w:p>
    <w:p w14:paraId="7955D3C3" w14:textId="3CBC22E3" w:rsidR="00D64C21" w:rsidRPr="008F492A" w:rsidRDefault="00D64C21" w:rsidP="008F492A">
      <w:pPr>
        <w:pStyle w:val="BodyTextIndent1"/>
        <w:rPr>
          <w:i w:val="0"/>
        </w:rPr>
      </w:pPr>
      <w:r w:rsidRPr="008F492A">
        <w:t>Set cpi20xx_ccc=</w:t>
      </w:r>
      <w:proofErr w:type="spellStart"/>
      <w:r w:rsidRPr="008F492A">
        <w:t>xxx.xx</w:t>
      </w:r>
      <w:proofErr w:type="spellEnd"/>
      <w:r w:rsidRPr="008F492A">
        <w:t xml:space="preserve">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Set cpi2011_ccc=</w:t>
      </w:r>
      <w:proofErr w:type="spellStart"/>
      <w:r w:rsidRPr="008F492A">
        <w:t>xxx.xx</w:t>
      </w:r>
      <w:proofErr w:type="spellEnd"/>
      <w:r w:rsidRPr="008F492A">
        <w:t xml:space="preserve">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w:t>
      </w:r>
      <w:proofErr w:type="spellStart"/>
      <w:r w:rsidRPr="008F492A">
        <w:t>x.xx</w:t>
      </w:r>
      <w:proofErr w:type="spellEnd"/>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t xml:space="preserve">Step </w:t>
      </w:r>
      <w:r w:rsidR="00D64C21" w:rsidRPr="00B76277">
        <w:rPr>
          <w:b/>
        </w:rPr>
        <w:t>4b.</w:t>
      </w:r>
      <w:r w:rsidR="00D64C21">
        <w:rPr>
          <w:b/>
        </w:rPr>
        <w:t xml:space="preserve"> </w:t>
      </w:r>
      <w:r w:rsidR="00D64C21">
        <w:t xml:space="preserve">If conducting and </w:t>
      </w:r>
      <w:proofErr w:type="spellStart"/>
      <w:r w:rsidR="00D64C21">
        <w:t>endline</w:t>
      </w:r>
      <w:proofErr w:type="spellEnd"/>
      <w:r w:rsidR="00D64C21">
        <w:t xml:space="preserv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w:t>
      </w:r>
      <w:proofErr w:type="spellStart"/>
      <w:r w:rsidR="00D64C21">
        <w:t>xxx.xx</w:t>
      </w:r>
      <w:proofErr w:type="spellEnd"/>
      <w:r w:rsidR="00D64C21">
        <w:t>’ or ‘</w:t>
      </w:r>
      <w:proofErr w:type="spellStart"/>
      <w:r w:rsidR="00D64C21">
        <w:t>x.xx</w:t>
      </w:r>
      <w:proofErr w:type="spellEnd"/>
      <w:r w:rsidR="00D64C21">
        <w:t>.’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w:t>
      </w:r>
      <w:proofErr w:type="spellStart"/>
      <w:r w:rsidRPr="00E06338">
        <w:t>xxx.xx</w:t>
      </w:r>
      <w:proofErr w:type="spellEnd"/>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w:t>
      </w:r>
      <w:proofErr w:type="spellStart"/>
      <w:r w:rsidRPr="00E06338">
        <w:t>x.xx</w:t>
      </w:r>
      <w:proofErr w:type="spellEnd"/>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lastRenderedPageBreak/>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6" w:name="_Toc23753528"/>
      <w:r>
        <w:t>9.2.9</w:t>
      </w:r>
      <w:r>
        <w:tab/>
      </w:r>
      <w:r w:rsidR="003748F6">
        <w:t>P</w:t>
      </w:r>
      <w:r w:rsidR="00D64C21" w:rsidRPr="00BD2C4B">
        <w:t>revalenc</w:t>
      </w:r>
      <w:r>
        <w:t>e of p</w:t>
      </w:r>
      <w:r w:rsidR="00D64C21" w:rsidRPr="00BD2C4B">
        <w:t>overt</w:t>
      </w:r>
      <w:r>
        <w:t>y (USD $1.90 per day 2011 PPP) i</w:t>
      </w:r>
      <w:r w:rsidR="00D64C21" w:rsidRPr="00BD2C4B">
        <w:t>ndicator</w:t>
      </w:r>
      <w:bookmarkEnd w:id="766"/>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t>Definitions</w:t>
      </w:r>
    </w:p>
    <w:tbl>
      <w:tblPr>
        <w:tblStyle w:val="TableGrid"/>
        <w:tblW w:w="0" w:type="auto"/>
        <w:tblLook w:val="04A0" w:firstRow="1" w:lastRow="0" w:firstColumn="1" w:lastColumn="0" w:noHBand="0" w:noVBand="1"/>
      </w:tblPr>
      <w:tblGrid>
        <w:gridCol w:w="2448"/>
        <w:gridCol w:w="6902"/>
      </w:tblGrid>
      <w:tr w:rsidR="00D64C21" w:rsidRPr="005913E2" w14:paraId="3D50EA0B" w14:textId="77777777" w:rsidTr="00181A00">
        <w:tc>
          <w:tcPr>
            <w:tcW w:w="2448"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902"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181A00">
        <w:tc>
          <w:tcPr>
            <w:tcW w:w="2448"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902"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181A00">
        <w:tc>
          <w:tcPr>
            <w:tcW w:w="2448" w:type="dxa"/>
          </w:tcPr>
          <w:p w14:paraId="162786A0" w14:textId="77777777" w:rsidR="00D64C21" w:rsidRPr="005913E2" w:rsidRDefault="00D64C21" w:rsidP="00DF5364">
            <w:pPr>
              <w:rPr>
                <w:sz w:val="20"/>
                <w:szCs w:val="20"/>
              </w:rPr>
            </w:pPr>
            <w:r w:rsidRPr="005913E2">
              <w:rPr>
                <w:sz w:val="20"/>
                <w:szCs w:val="20"/>
              </w:rPr>
              <w:t>Unit of measure</w:t>
            </w:r>
          </w:p>
        </w:tc>
        <w:tc>
          <w:tcPr>
            <w:tcW w:w="6902"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181A00">
        <w:tc>
          <w:tcPr>
            <w:tcW w:w="2448" w:type="dxa"/>
          </w:tcPr>
          <w:p w14:paraId="5944A3BC" w14:textId="77777777" w:rsidR="00D64C21" w:rsidRPr="005913E2" w:rsidRDefault="00D64C21" w:rsidP="00DF5364">
            <w:pPr>
              <w:rPr>
                <w:sz w:val="20"/>
                <w:szCs w:val="20"/>
              </w:rPr>
            </w:pPr>
            <w:r w:rsidRPr="005913E2">
              <w:rPr>
                <w:sz w:val="20"/>
                <w:szCs w:val="20"/>
              </w:rPr>
              <w:t>Level of data</w:t>
            </w:r>
          </w:p>
        </w:tc>
        <w:tc>
          <w:tcPr>
            <w:tcW w:w="6902"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181A00">
        <w:tc>
          <w:tcPr>
            <w:tcW w:w="2448" w:type="dxa"/>
          </w:tcPr>
          <w:p w14:paraId="2AEE7DE5" w14:textId="77777777" w:rsidR="00D64C21" w:rsidRPr="005913E2" w:rsidRDefault="00D64C21" w:rsidP="00DF5364">
            <w:pPr>
              <w:rPr>
                <w:sz w:val="20"/>
                <w:szCs w:val="20"/>
              </w:rPr>
            </w:pPr>
            <w:r w:rsidRPr="005913E2">
              <w:rPr>
                <w:sz w:val="20"/>
                <w:szCs w:val="20"/>
              </w:rPr>
              <w:t>Sampling weight</w:t>
            </w:r>
          </w:p>
        </w:tc>
        <w:tc>
          <w:tcPr>
            <w:tcW w:w="6902"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181A00">
        <w:tc>
          <w:tcPr>
            <w:tcW w:w="2448"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902"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181A00">
        <w:tc>
          <w:tcPr>
            <w:tcW w:w="2448" w:type="dxa"/>
          </w:tcPr>
          <w:p w14:paraId="46766FCD" w14:textId="7F0A4990" w:rsidR="002A4D8D" w:rsidRPr="005913E2" w:rsidRDefault="002A4D8D" w:rsidP="002A4D8D">
            <w:pPr>
              <w:rPr>
                <w:sz w:val="20"/>
                <w:szCs w:val="20"/>
              </w:rPr>
            </w:pPr>
            <w:r>
              <w:rPr>
                <w:sz w:val="20"/>
                <w:szCs w:val="20"/>
              </w:rPr>
              <w:t xml:space="preserve">Coverage </w:t>
            </w:r>
          </w:p>
        </w:tc>
        <w:tc>
          <w:tcPr>
            <w:tcW w:w="6902"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181A00">
        <w:tc>
          <w:tcPr>
            <w:tcW w:w="2448"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902"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181A00">
        <w:tc>
          <w:tcPr>
            <w:tcW w:w="2448" w:type="dxa"/>
          </w:tcPr>
          <w:p w14:paraId="7C1356FC" w14:textId="77777777" w:rsidR="002A4D8D" w:rsidRPr="005913E2" w:rsidRDefault="002A4D8D" w:rsidP="002A4D8D">
            <w:pPr>
              <w:rPr>
                <w:sz w:val="20"/>
                <w:szCs w:val="20"/>
              </w:rPr>
            </w:pPr>
            <w:r w:rsidRPr="005913E2">
              <w:rPr>
                <w:sz w:val="20"/>
                <w:szCs w:val="20"/>
              </w:rPr>
              <w:t>Survey variables used</w:t>
            </w:r>
          </w:p>
        </w:tc>
        <w:tc>
          <w:tcPr>
            <w:tcW w:w="6902" w:type="dxa"/>
          </w:tcPr>
          <w:p w14:paraId="0CFCEBE0" w14:textId="77777777" w:rsidR="002A4D8D" w:rsidRPr="008F5C31"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126DA4E8" w14:textId="77777777" w:rsidTr="00181A00">
        <w:tc>
          <w:tcPr>
            <w:tcW w:w="2448" w:type="dxa"/>
          </w:tcPr>
          <w:p w14:paraId="18B7C46C" w14:textId="77777777" w:rsidR="002A4D8D" w:rsidRPr="005913E2" w:rsidRDefault="002A4D8D" w:rsidP="002A4D8D">
            <w:pPr>
              <w:rPr>
                <w:sz w:val="20"/>
                <w:szCs w:val="20"/>
              </w:rPr>
            </w:pPr>
            <w:r w:rsidRPr="005913E2">
              <w:rPr>
                <w:sz w:val="20"/>
                <w:szCs w:val="20"/>
              </w:rPr>
              <w:t>Analytic variables used</w:t>
            </w:r>
          </w:p>
        </w:tc>
        <w:tc>
          <w:tcPr>
            <w:tcW w:w="6902" w:type="dxa"/>
          </w:tcPr>
          <w:p w14:paraId="5CF73308" w14:textId="77777777" w:rsidR="002A4D8D" w:rsidRPr="005913E2" w:rsidRDefault="002A4D8D" w:rsidP="002A4D8D">
            <w:pPr>
              <w:rPr>
                <w:i/>
                <w:sz w:val="20"/>
                <w:szCs w:val="20"/>
              </w:rPr>
            </w:pPr>
            <w:r w:rsidRPr="0041537A">
              <w:rPr>
                <w:rFonts w:eastAsia="Cambria" w:cs="Cambria"/>
                <w:i/>
                <w:sz w:val="20"/>
              </w:rPr>
              <w:t xml:space="preserve">ppp2011_ccc, cpi20xx_ccc, cpi2011_ccc, Xpc_20xx_LCU,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7B6F14C3" w14:textId="77777777" w:rsidTr="00181A00">
        <w:tc>
          <w:tcPr>
            <w:tcW w:w="2448"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902"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xml:space="preserve">, poor190, </w:t>
            </w:r>
            <w:proofErr w:type="spellStart"/>
            <w:r>
              <w:rPr>
                <w:i/>
                <w:sz w:val="20"/>
                <w:szCs w:val="20"/>
              </w:rPr>
              <w:t>hhmemwgt</w:t>
            </w:r>
            <w:proofErr w:type="spellEnd"/>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lastRenderedPageBreak/>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30195D78"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poor190</w:t>
      </w:r>
    </w:p>
    <w:p w14:paraId="6918FD80"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poor190, over(</w:t>
      </w:r>
      <w:proofErr w:type="spellStart"/>
      <w:r w:rsidRPr="0041537A">
        <w:t>genhhtype_dj</w:t>
      </w:r>
      <w:proofErr w:type="spellEnd"/>
      <w:r w:rsidRPr="0041537A">
        <w:t>)</w:t>
      </w:r>
    </w:p>
    <w:p w14:paraId="775922F5" w14:textId="4896EDEA" w:rsidR="00D64C21" w:rsidRPr="00BD2C4B" w:rsidRDefault="00BD2C4B" w:rsidP="00BD2C4B">
      <w:pPr>
        <w:pStyle w:val="Heading3"/>
        <w:ind w:left="2160" w:hanging="720"/>
      </w:pPr>
      <w:bookmarkStart w:id="767" w:name="_Toc23753529"/>
      <w:r>
        <w:t>9.2.10</w:t>
      </w:r>
      <w:r>
        <w:tab/>
      </w:r>
      <w:r w:rsidR="002F69D2">
        <w:t>D</w:t>
      </w:r>
      <w:r w:rsidRPr="00BD2C4B">
        <w:t xml:space="preserve">epth of poverty of the poor </w:t>
      </w:r>
      <w:r>
        <w:t>(USD $1.90 per day 2011 PPP) i</w:t>
      </w:r>
      <w:r w:rsidR="00D64C21" w:rsidRPr="00BD2C4B">
        <w:t>ndicator</w:t>
      </w:r>
      <w:bookmarkEnd w:id="767"/>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lastRenderedPageBreak/>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lastRenderedPageBreak/>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 xml:space="preserve">povdepth190, </w:t>
            </w:r>
            <w:proofErr w:type="spellStart"/>
            <w:r>
              <w:rPr>
                <w:i/>
                <w:sz w:val="20"/>
                <w:szCs w:val="20"/>
              </w:rPr>
              <w:t>hhmemwgt</w:t>
            </w:r>
            <w:proofErr w:type="spellEnd"/>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79BDA08B"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rsidRPr="00D669E6">
        <w:t>povdepth</w:t>
      </w:r>
      <w:r>
        <w:t>1</w:t>
      </w:r>
      <w:r w:rsidRPr="0041537A">
        <w:t>90, over(</w:t>
      </w:r>
      <w:proofErr w:type="spellStart"/>
      <w:r w:rsidRPr="0041537A">
        <w:t>genhhtype_dj</w:t>
      </w:r>
      <w:proofErr w:type="spellEnd"/>
      <w:r w:rsidRPr="0041537A">
        <w:t>)</w:t>
      </w:r>
    </w:p>
    <w:p w14:paraId="50617887" w14:textId="16B704B9" w:rsidR="00D64C21" w:rsidRPr="00BD2C4B" w:rsidRDefault="00BD2C4B" w:rsidP="00BD2C4B">
      <w:pPr>
        <w:pStyle w:val="Heading3"/>
        <w:ind w:left="2160" w:hanging="720"/>
      </w:pPr>
      <w:bookmarkStart w:id="768" w:name="_Toc23753530"/>
      <w:r>
        <w:t>9.2.11</w:t>
      </w:r>
      <w:r>
        <w:tab/>
      </w:r>
      <w:r w:rsidR="009A645E">
        <w:t>P</w:t>
      </w:r>
      <w:r w:rsidRPr="00BD2C4B">
        <w:t>revalence of people who are “near-poor” indicator</w:t>
      </w:r>
      <w:bookmarkEnd w:id="768"/>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w:t>
      </w:r>
      <w:r w:rsidRPr="00BD2C4B">
        <w:rPr>
          <w:i/>
        </w:rPr>
        <w:lastRenderedPageBreak/>
        <w:t xml:space="preserve">[YEAR]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sample_stratum</w:t>
            </w:r>
            <w:proofErr w:type="spellEnd"/>
            <w:r>
              <w:rPr>
                <w:rFonts w:ascii="Gill Sans MT" w:hAnsi="Gill Sans MT"/>
                <w:i/>
                <w:sz w:val="20"/>
                <w:szCs w:val="20"/>
              </w:rPr>
              <w:t>,</w:t>
            </w:r>
            <w:r w:rsidRPr="0041537A">
              <w:rPr>
                <w:rFonts w:ascii="Gill Sans MT" w:eastAsia="Cambria" w:hAnsi="Gill Sans MT" w:cs="Cambria"/>
                <w:i/>
                <w:sz w:val="20"/>
              </w:rPr>
              <w:t xml:space="preserve"> </w:t>
            </w:r>
            <w:proofErr w:type="spellStart"/>
            <w:r w:rsidRPr="0041537A">
              <w:rPr>
                <w:rFonts w:ascii="Gill Sans MT" w:eastAsia="Cambria" w:hAnsi="Gill Sans MT" w:cs="Cambria"/>
                <w:i/>
                <w:sz w:val="20"/>
              </w:rPr>
              <w:t>hhsize_dj</w:t>
            </w:r>
            <w:proofErr w:type="spellEnd"/>
            <w:r w:rsidRPr="0041537A">
              <w:rPr>
                <w:rFonts w:ascii="Gill Sans MT" w:eastAsia="Cambria" w:hAnsi="Gill Sans MT" w:cs="Cambria"/>
                <w:i/>
                <w:sz w:val="20"/>
              </w:rPr>
              <w:t xml:space="preserve">, </w:t>
            </w:r>
            <w:proofErr w:type="spellStart"/>
            <w:r w:rsidRPr="0041537A">
              <w:rPr>
                <w:rFonts w:ascii="Gill Sans MT" w:eastAsia="Cambria" w:hAnsi="Gill Sans MT" w:cs="Cambria"/>
                <w:i/>
                <w:sz w:val="20"/>
              </w:rPr>
              <w:t>genhhtype_dj</w:t>
            </w:r>
            <w:proofErr w:type="spellEnd"/>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xml:space="preserve">, </w:t>
            </w:r>
            <w:proofErr w:type="spellStart"/>
            <w:r>
              <w:rPr>
                <w:i/>
                <w:sz w:val="20"/>
                <w:szCs w:val="20"/>
              </w:rPr>
              <w:t>hhmemwgt</w:t>
            </w:r>
            <w:proofErr w:type="spellEnd"/>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lastRenderedPageBreak/>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54CC9CCE"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t>nearpoor</w:t>
      </w:r>
      <w:r w:rsidRPr="0041537A">
        <w:t>190</w:t>
      </w:r>
    </w:p>
    <w:p w14:paraId="4FD37A69" w14:textId="77777777" w:rsidR="00D64C21"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t>nearpoor1</w:t>
      </w:r>
      <w:r w:rsidRPr="0041537A">
        <w:t>90, over(</w:t>
      </w:r>
      <w:proofErr w:type="spellStart"/>
      <w:r w:rsidRPr="0041537A">
        <w:t>genhhtype_dj</w:t>
      </w:r>
      <w:proofErr w:type="spellEnd"/>
      <w:r w:rsidRPr="0041537A">
        <w:t>)</w:t>
      </w:r>
    </w:p>
    <w:p w14:paraId="469977F9" w14:textId="20F71793" w:rsidR="00D64C21" w:rsidRPr="00BD2C4B" w:rsidRDefault="00410D15" w:rsidP="00CD2417">
      <w:pPr>
        <w:pStyle w:val="Heading3"/>
        <w:ind w:left="2160" w:hanging="702"/>
      </w:pPr>
      <w:bookmarkStart w:id="769" w:name="_Toc23753531"/>
      <w:r>
        <w:t>9.2.12</w:t>
      </w:r>
      <w:r>
        <w:tab/>
      </w:r>
      <w:r w:rsidR="009A645E">
        <w:t>P</w:t>
      </w:r>
      <w:r w:rsidR="00BD2C4B">
        <w:t>revalence of p</w:t>
      </w:r>
      <w:r w:rsidR="00D64C21" w:rsidRPr="00BD2C4B">
        <w:t>overt</w:t>
      </w:r>
      <w:r w:rsidR="00BD2C4B">
        <w:t>y (USD $1.25 per day 2005 PPP) i</w:t>
      </w:r>
      <w:r w:rsidR="00D64C21" w:rsidRPr="00BD2C4B">
        <w:t>ndicator</w:t>
      </w:r>
      <w:bookmarkEnd w:id="769"/>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 xml:space="preserve">_ccc, Xpc_20xx_LCU,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xml:space="preserve">, poor125, </w:t>
            </w:r>
            <w:proofErr w:type="spellStart"/>
            <w:r>
              <w:rPr>
                <w:i/>
                <w:sz w:val="20"/>
                <w:szCs w:val="20"/>
              </w:rPr>
              <w:t>hhmemwgt</w:t>
            </w:r>
            <w:proofErr w:type="spellEnd"/>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lastRenderedPageBreak/>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0B0E5AC1"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w:t>
      </w:r>
      <w:r>
        <w:t>25</w:t>
      </w:r>
    </w:p>
    <w:p w14:paraId="731ABB89"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 poor1</w:t>
      </w:r>
      <w:r>
        <w:t>25</w:t>
      </w:r>
      <w:r w:rsidRPr="0041537A">
        <w:t>, over(</w:t>
      </w:r>
      <w:proofErr w:type="spellStart"/>
      <w:r w:rsidRPr="0041537A">
        <w:t>genhhtype_dj</w:t>
      </w:r>
      <w:proofErr w:type="spellEnd"/>
      <w:r w:rsidRPr="0041537A">
        <w:t>)</w:t>
      </w:r>
    </w:p>
    <w:p w14:paraId="2CD1887B" w14:textId="3BF614F7" w:rsidR="00D64C21" w:rsidRPr="00BD2C4B" w:rsidRDefault="00410D15" w:rsidP="00EF59F7">
      <w:pPr>
        <w:pStyle w:val="Heading3"/>
      </w:pPr>
      <w:bookmarkStart w:id="770" w:name="_Toc23753532"/>
      <w:r>
        <w:t>9.2.13</w:t>
      </w:r>
      <w:r>
        <w:tab/>
      </w:r>
      <w:r w:rsidR="003546A8">
        <w:t>D</w:t>
      </w:r>
      <w:r w:rsidR="00BD2C4B">
        <w:t>epth of p</w:t>
      </w:r>
      <w:r w:rsidR="00D64C21" w:rsidRPr="00BD2C4B">
        <w:t>overt</w:t>
      </w:r>
      <w:r w:rsidR="00BD2C4B">
        <w:t>y (USD $1.25 per day 2005 PPP) i</w:t>
      </w:r>
      <w:r w:rsidR="00D64C21" w:rsidRPr="00BD2C4B">
        <w:t>ndicator</w:t>
      </w:r>
      <w:bookmarkEnd w:id="770"/>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w:t>
            </w:r>
            <w:proofErr w:type="spellStart"/>
            <w:r w:rsidRPr="0041537A">
              <w:rPr>
                <w:rFonts w:eastAsia="Cambria" w:cs="Cambria"/>
                <w:i/>
                <w:sz w:val="20"/>
              </w:rPr>
              <w:t>hhsize_dj</w:t>
            </w:r>
            <w:proofErr w:type="spellEnd"/>
            <w:r w:rsidRPr="0041537A">
              <w:rPr>
                <w:rFonts w:eastAsia="Cambria" w:cs="Cambria"/>
                <w:i/>
                <w:sz w:val="20"/>
              </w:rPr>
              <w:t xml:space="preserve">, </w:t>
            </w:r>
            <w:proofErr w:type="spellStart"/>
            <w:r w:rsidRPr="0041537A">
              <w:rPr>
                <w:rFonts w:eastAsia="Cambria" w:cs="Cambria"/>
                <w:i/>
                <w:sz w:val="20"/>
              </w:rPr>
              <w:t>genhhtype_dj</w:t>
            </w:r>
            <w:proofErr w:type="spellEnd"/>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 xml:space="preserve">povdepth125, </w:t>
            </w:r>
            <w:proofErr w:type="spellStart"/>
            <w:r>
              <w:rPr>
                <w:i/>
                <w:sz w:val="20"/>
                <w:szCs w:val="20"/>
              </w:rPr>
              <w:t>hhmemwgt</w:t>
            </w:r>
            <w:proofErr w:type="spellEnd"/>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lastRenderedPageBreak/>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1247E96E"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rsidRPr="00D669E6">
        <w:t>povdepth</w:t>
      </w:r>
      <w:r>
        <w:t>125</w:t>
      </w:r>
      <w:r w:rsidRPr="0041537A">
        <w:t>, over(</w:t>
      </w:r>
      <w:proofErr w:type="spellStart"/>
      <w:r w:rsidRPr="0041537A">
        <w:t>genhhtype_dj</w:t>
      </w:r>
      <w:proofErr w:type="spellEnd"/>
      <w:r w:rsidRPr="0041537A">
        <w:t>)</w:t>
      </w:r>
    </w:p>
    <w:p w14:paraId="2302B592" w14:textId="00FF7D18" w:rsidR="00D64C21" w:rsidRPr="00BD2C4B" w:rsidRDefault="00410D15" w:rsidP="00EF59F7">
      <w:pPr>
        <w:pStyle w:val="Heading3"/>
        <w:ind w:left="2160" w:hanging="720"/>
      </w:pPr>
      <w:bookmarkStart w:id="771" w:name="_Toc23753533"/>
      <w:r>
        <w:t>9.2.14</w:t>
      </w:r>
      <w:r>
        <w:tab/>
      </w:r>
      <w:r w:rsidR="003546A8">
        <w:t>P</w:t>
      </w:r>
      <w:r w:rsidR="00BD2C4B" w:rsidRPr="00BD2C4B">
        <w:t xml:space="preserve">er capita daily expenditure </w:t>
      </w:r>
      <w:r w:rsidR="00BD2C4B">
        <w:t>in USD 2010 (2005 PPP) i</w:t>
      </w:r>
      <w:r w:rsidR="00D64C21" w:rsidRPr="00BD2C4B">
        <w:t>ndicator</w:t>
      </w:r>
      <w:bookmarkEnd w:id="771"/>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lastRenderedPageBreak/>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proofErr w:type="spellStart"/>
            <w:r>
              <w:rPr>
                <w:rFonts w:ascii="Gill Sans MT" w:hAnsi="Gill Sans MT"/>
                <w:i/>
                <w:sz w:val="20"/>
                <w:szCs w:val="20"/>
              </w:rPr>
              <w:t>hhea</w:t>
            </w:r>
            <w:proofErr w:type="spellEnd"/>
            <w:r>
              <w:rPr>
                <w:rFonts w:ascii="Gill Sans MT" w:hAnsi="Gill Sans MT"/>
                <w:i/>
                <w:sz w:val="20"/>
                <w:szCs w:val="20"/>
              </w:rPr>
              <w:t xml:space="preserve">, </w:t>
            </w:r>
            <w:proofErr w:type="spellStart"/>
            <w:r>
              <w:rPr>
                <w:rFonts w:ascii="Gill Sans MT" w:hAnsi="Gill Sans MT"/>
                <w:i/>
                <w:sz w:val="20"/>
                <w:szCs w:val="20"/>
              </w:rPr>
              <w:t>wgt_hh</w:t>
            </w:r>
            <w:proofErr w:type="spellEnd"/>
            <w:r>
              <w:rPr>
                <w:rFonts w:ascii="Gill Sans MT" w:hAnsi="Gill Sans MT"/>
                <w:i/>
                <w:sz w:val="20"/>
                <w:szCs w:val="20"/>
              </w:rPr>
              <w:t xml:space="preserve">, </w:t>
            </w:r>
            <w:proofErr w:type="spellStart"/>
            <w:r>
              <w:rPr>
                <w:rFonts w:ascii="Gill Sans MT" w:hAnsi="Gill Sans MT"/>
                <w:i/>
                <w:sz w:val="20"/>
                <w:szCs w:val="20"/>
              </w:rPr>
              <w:t>samp_stratum</w:t>
            </w:r>
            <w:proofErr w:type="spellEnd"/>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proofErr w:type="spellStart"/>
            <w:r w:rsidRPr="00574892">
              <w:rPr>
                <w:rFonts w:eastAsia="Cambria" w:cs="Cambria"/>
                <w:i/>
                <w:sz w:val="20"/>
                <w:szCs w:val="20"/>
              </w:rPr>
              <w:t>hhsize_dj</w:t>
            </w:r>
            <w:proofErr w:type="spellEnd"/>
            <w:r w:rsidRPr="00574892">
              <w:rPr>
                <w:rFonts w:eastAsia="Cambria" w:cs="Cambria"/>
                <w:i/>
                <w:sz w:val="20"/>
                <w:szCs w:val="20"/>
              </w:rPr>
              <w:t xml:space="preserve">, </w:t>
            </w:r>
            <w:proofErr w:type="spellStart"/>
            <w:r w:rsidRPr="00574892">
              <w:rPr>
                <w:rFonts w:eastAsia="Cambria" w:cs="Cambria"/>
                <w:i/>
                <w:sz w:val="20"/>
                <w:szCs w:val="20"/>
              </w:rPr>
              <w:t>genhhtype_dj</w:t>
            </w:r>
            <w:proofErr w:type="spellEnd"/>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xml:space="preserve">, </w:t>
            </w:r>
            <w:proofErr w:type="spellStart"/>
            <w:r>
              <w:rPr>
                <w:i/>
                <w:sz w:val="20"/>
                <w:szCs w:val="20"/>
              </w:rPr>
              <w:t>hmemwgt</w:t>
            </w:r>
            <w:proofErr w:type="spellEnd"/>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 xml:space="preserve">Set </w:t>
      </w:r>
      <w:proofErr w:type="spellStart"/>
      <w:r w:rsidRPr="0041537A">
        <w:t>hhwgt</w:t>
      </w:r>
      <w:proofErr w:type="spellEnd"/>
      <w:r w:rsidRPr="0041537A">
        <w: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w:t>
      </w:r>
      <w:proofErr w:type="spellStart"/>
      <w:r w:rsidRPr="0041537A">
        <w:t>hhmemwgt</w:t>
      </w:r>
      <w:proofErr w:type="spellEnd"/>
      <w:r w:rsidRPr="0041537A">
        <w:t>=</w:t>
      </w:r>
      <w:proofErr w:type="spellStart"/>
      <w:r w:rsidRPr="0041537A">
        <w:t>hhwgt</w:t>
      </w:r>
      <w:proofErr w:type="spellEnd"/>
      <w:r w:rsidRPr="0041537A">
        <w:t>*</w:t>
      </w:r>
      <w:proofErr w:type="spellStart"/>
      <w:r w:rsidRPr="0041537A">
        <w:t>hhsize_dj</w:t>
      </w:r>
      <w:proofErr w:type="spellEnd"/>
    </w:p>
    <w:p w14:paraId="599E1AD4" w14:textId="77777777" w:rsidR="00D64C21" w:rsidRPr="0041537A" w:rsidRDefault="00D64C21" w:rsidP="00BD2C4B">
      <w:pPr>
        <w:pStyle w:val="BodyTextIndent1"/>
      </w:pPr>
      <w:proofErr w:type="spellStart"/>
      <w:r>
        <w:t>S</w:t>
      </w:r>
      <w:r w:rsidRPr="0041537A">
        <w:t>vyset</w:t>
      </w:r>
      <w:proofErr w:type="spellEnd"/>
      <w:r w:rsidRPr="0041537A">
        <w:t xml:space="preserve"> [pw=</w:t>
      </w:r>
      <w:proofErr w:type="spellStart"/>
      <w:r w:rsidRPr="0041537A">
        <w:t>wgt_hhmem</w:t>
      </w:r>
      <w:proofErr w:type="spellEnd"/>
      <w:r w:rsidRPr="0041537A">
        <w:t xml:space="preserve">], </w:t>
      </w:r>
      <w:proofErr w:type="spellStart"/>
      <w:r w:rsidRPr="0041537A">
        <w:t>psu</w:t>
      </w:r>
      <w:proofErr w:type="spellEnd"/>
      <w:r w:rsidRPr="0041537A">
        <w:t>(</w:t>
      </w:r>
      <w:proofErr w:type="spellStart"/>
      <w:r w:rsidRPr="0041537A">
        <w:t>hhea</w:t>
      </w:r>
      <w:proofErr w:type="spellEnd"/>
      <w:r w:rsidRPr="0041537A">
        <w:t>) strata(</w:t>
      </w:r>
      <w:proofErr w:type="spellStart"/>
      <w:r w:rsidRPr="0041537A">
        <w:t>samp_stratum</w:t>
      </w:r>
      <w:proofErr w:type="spellEnd"/>
      <w:r w:rsidRPr="0041537A">
        <w:t>)</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proofErr w:type="spellStart"/>
      <w:r>
        <w:t>S</w:t>
      </w:r>
      <w:r w:rsidRPr="0041537A">
        <w:t>vy</w:t>
      </w:r>
      <w:proofErr w:type="spellEnd"/>
      <w:r>
        <w:t xml:space="preserve">, </w:t>
      </w:r>
      <w:proofErr w:type="spellStart"/>
      <w:r>
        <w:t>subpop</w:t>
      </w:r>
      <w:proofErr w:type="spellEnd"/>
      <w:r>
        <w:t>(</w:t>
      </w:r>
      <w:proofErr w:type="spellStart"/>
      <w:r>
        <w:t>hhmem_dj</w:t>
      </w:r>
      <w:proofErr w:type="spellEnd"/>
      <w:r>
        <w:t>)</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w:t>
      </w:r>
      <w:proofErr w:type="spellStart"/>
      <w:r w:rsidRPr="0041537A">
        <w:t>genhhtype_dj</w:t>
      </w:r>
      <w:proofErr w:type="spellEnd"/>
      <w:r w:rsidRPr="0041537A">
        <w:t>)</w:t>
      </w:r>
    </w:p>
    <w:p w14:paraId="5A9B5EFB" w14:textId="77777777" w:rsidR="00081DD5" w:rsidRDefault="00081DD5" w:rsidP="00081DD5">
      <w:pPr>
        <w:pStyle w:val="Heading2"/>
      </w:pPr>
      <w:bookmarkStart w:id="772" w:name="_Toc23753534"/>
      <w:bookmarkStart w:id="773" w:name="_Toc526973630"/>
      <w:bookmarkStart w:id="774" w:name="_Toc527234157"/>
      <w:r>
        <w:lastRenderedPageBreak/>
        <w:t>References</w:t>
      </w:r>
      <w:bookmarkEnd w:id="772"/>
    </w:p>
    <w:p w14:paraId="1438487D" w14:textId="0BC86882" w:rsidR="00081DD5" w:rsidRPr="00925D9E" w:rsidRDefault="00081DD5" w:rsidP="00483557">
      <w:pPr>
        <w:pStyle w:val="BodyText"/>
      </w:pPr>
      <w:proofErr w:type="spellStart"/>
      <w:r w:rsidRPr="00925D9E">
        <w:t>Balcazar</w:t>
      </w:r>
      <w:proofErr w:type="spellEnd"/>
      <w:r w:rsidRPr="00925D9E">
        <w:t>, C.F.</w:t>
      </w:r>
      <w:r>
        <w:t xml:space="preserve">, </w:t>
      </w:r>
      <w:proofErr w:type="spellStart"/>
      <w:r>
        <w:t>Ceriani</w:t>
      </w:r>
      <w:proofErr w:type="spellEnd"/>
      <w:r>
        <w:t xml:space="preserve">, L., </w:t>
      </w:r>
      <w:proofErr w:type="spellStart"/>
      <w:r>
        <w:t>Olivieri</w:t>
      </w:r>
      <w:proofErr w:type="spellEnd"/>
      <w:r>
        <w:t xml:space="preserve">, S., and </w:t>
      </w:r>
      <w:proofErr w:type="spellStart"/>
      <w:r>
        <w:t>Ranzani</w:t>
      </w:r>
      <w:proofErr w:type="spellEnd"/>
      <w:r>
        <w:t>,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51"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52"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proofErr w:type="spellStart"/>
      <w:r w:rsidRPr="003B30AD">
        <w:rPr>
          <w:szCs w:val="22"/>
        </w:rPr>
        <w:t>Grosh</w:t>
      </w:r>
      <w:proofErr w:type="spellEnd"/>
      <w:r w:rsidRPr="003B30AD">
        <w:rPr>
          <w:szCs w:val="22"/>
        </w:rPr>
        <w:t>,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3"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5" w:name="_Toc23753535"/>
      <w:r>
        <w:lastRenderedPageBreak/>
        <w:t>The</w:t>
      </w:r>
      <w:r w:rsidR="004D0419" w:rsidRPr="005D715A">
        <w:t xml:space="preserve"> </w:t>
      </w:r>
      <w:r w:rsidR="004D0419">
        <w:t>comparative</w:t>
      </w:r>
      <w:r w:rsidR="004D0419" w:rsidRPr="005D715A">
        <w:t xml:space="preserve"> </w:t>
      </w:r>
      <w:bookmarkEnd w:id="773"/>
      <w:r w:rsidR="004D0419">
        <w:t>wealth index</w:t>
      </w:r>
      <w:bookmarkEnd w:id="774"/>
      <w:bookmarkEnd w:id="775"/>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w:t>
      </w:r>
      <w:proofErr w:type="spellStart"/>
      <w:r w:rsidRPr="005D715A">
        <w:t>Staveteig</w:t>
      </w:r>
      <w:proofErr w:type="spellEnd"/>
      <w:r w:rsidRPr="005D715A">
        <w:t xml:space="preserve">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6" w:name="_Toc526973631"/>
      <w:bookmarkStart w:id="777" w:name="_Toc527234158"/>
      <w:bookmarkStart w:id="778" w:name="_Toc23753536"/>
      <w:r w:rsidRPr="00995B7B">
        <w:t>Guidelines to construct Feed the Future’s CWI</w:t>
      </w:r>
      <w:bookmarkEnd w:id="776"/>
      <w:bookmarkEnd w:id="777"/>
      <w:r w:rsidRPr="00995B7B">
        <w:t xml:space="preserve"> indicator</w:t>
      </w:r>
      <w:bookmarkEnd w:id="778"/>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5"/>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6"/>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7"/>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w:t>
      </w:r>
      <w:proofErr w:type="spellStart"/>
      <w:r w:rsidRPr="00753025">
        <w:rPr>
          <w:rFonts w:eastAsia="TimesNewRoman" w:cs="TimesNewRoman"/>
          <w:sz w:val="22"/>
          <w:szCs w:val="22"/>
        </w:rPr>
        <w:t>cutpoints</w:t>
      </w:r>
      <w:proofErr w:type="spellEnd"/>
      <w:r w:rsidRPr="00753025">
        <w:rPr>
          <w:rFonts w:eastAsia="TimesNewRoman" w:cs="TimesNewRoman"/>
          <w:sz w:val="22"/>
          <w:szCs w:val="22"/>
        </w:rPr>
        <w:t xml:space="preserve">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0"/>
        <w:gridCol w:w="3675"/>
        <w:gridCol w:w="1878"/>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 xml:space="preserve">Rutstein and </w:t>
      </w:r>
      <w:proofErr w:type="spellStart"/>
      <w:r w:rsidRPr="001C0A05">
        <w:rPr>
          <w:sz w:val="22"/>
          <w:szCs w:val="22"/>
        </w:rPr>
        <w:t>Staveteig</w:t>
      </w:r>
      <w:r>
        <w:rPr>
          <w:sz w:val="22"/>
          <w:szCs w:val="22"/>
        </w:rPr>
        <w:t>’s</w:t>
      </w:r>
      <w:proofErr w:type="spellEnd"/>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8"/>
      </w:r>
      <w:r w:rsidRPr="00753025">
        <w:rPr>
          <w:sz w:val="22"/>
          <w:szCs w:val="22"/>
        </w:rPr>
        <w:t xml:space="preserve"> and television. The second method is based on the Unsatisfied Basic Needs (UBN) index (</w:t>
      </w:r>
      <w:proofErr w:type="spellStart"/>
      <w:r w:rsidRPr="00753025">
        <w:rPr>
          <w:sz w:val="22"/>
          <w:szCs w:val="22"/>
        </w:rPr>
        <w:t>Feres</w:t>
      </w:r>
      <w:proofErr w:type="spellEnd"/>
      <w:r w:rsidRPr="00753025">
        <w:rPr>
          <w:sz w:val="22"/>
          <w:szCs w:val="22"/>
        </w:rPr>
        <w:t xml:space="preserve"> &amp; </w:t>
      </w:r>
      <w:proofErr w:type="spellStart"/>
      <w:r w:rsidRPr="00753025">
        <w:rPr>
          <w:sz w:val="22"/>
          <w:szCs w:val="22"/>
        </w:rPr>
        <w:t>Mancero</w:t>
      </w:r>
      <w:proofErr w:type="spellEnd"/>
      <w:r w:rsidRPr="00753025">
        <w:rPr>
          <w:sz w:val="22"/>
          <w:szCs w:val="22"/>
        </w:rPr>
        <w:t xml:space="preserve">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w:t>
      </w:r>
      <w:proofErr w:type="spellStart"/>
      <w:r w:rsidRPr="005D715A">
        <w:t>a+b</w:t>
      </w:r>
      <w:proofErr w:type="spellEnd"/>
      <w:r w:rsidRPr="005D715A">
        <w:t>*AWI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w:t>
      </w:r>
      <w:proofErr w:type="spellStart"/>
      <w:r w:rsidRPr="00084A2D">
        <w:t>Staveteig</w:t>
      </w:r>
      <w:proofErr w:type="spellEnd"/>
      <w:r w:rsidRPr="00084A2D">
        <w:t xml:space="preserve"> (2014) and </w:t>
      </w:r>
      <w:r w:rsidRPr="00084A2D">
        <w:rPr>
          <w:rFonts w:eastAsia="TimesNewRomanPSMT" w:cs="TimesNewRomanPSMT"/>
        </w:rPr>
        <w:t xml:space="preserve">considered in the ZOI Surveys, with some modifications to accommodate differences between DHS and ZOI Survey content. </w:t>
      </w:r>
    </w:p>
    <w:p w14:paraId="330D69EE" w14:textId="575ACB95" w:rsidR="004D0419" w:rsidRPr="005D715A" w:rsidRDefault="00046287" w:rsidP="00C970C9">
      <w:pPr>
        <w:pStyle w:val="Tabletitle"/>
      </w:pPr>
      <w:bookmarkStart w:id="779" w:name="_Toc527234199"/>
      <w:bookmarkStart w:id="780" w:name="_Toc23753602"/>
      <w:r w:rsidRPr="00084A2D">
        <w:t>Table 7</w:t>
      </w:r>
      <w:r w:rsidR="004D0419" w:rsidRPr="00084A2D">
        <w:t>: U</w:t>
      </w:r>
      <w:r w:rsidR="00181A00">
        <w:t xml:space="preserve">nsatisfied </w:t>
      </w:r>
      <w:r w:rsidR="004D0419" w:rsidRPr="00084A2D">
        <w:t>B</w:t>
      </w:r>
      <w:r w:rsidR="00181A00">
        <w:t xml:space="preserve">asic </w:t>
      </w:r>
      <w:r w:rsidR="004D0419" w:rsidRPr="00084A2D">
        <w:t>N</w:t>
      </w:r>
      <w:r w:rsidR="00181A00">
        <w:t>eeds</w:t>
      </w:r>
      <w:r w:rsidR="004D0419" w:rsidRPr="005D715A">
        <w:t xml:space="preserve"> </w:t>
      </w:r>
      <w:r w:rsidR="004D0419">
        <w:t>C</w:t>
      </w:r>
      <w:r w:rsidR="004D0419" w:rsidRPr="005D715A">
        <w:t>ategories</w:t>
      </w:r>
      <w:r w:rsidR="004D0419">
        <w:t xml:space="preserve"> and C</w:t>
      </w:r>
      <w:r w:rsidR="004D0419" w:rsidRPr="005D715A">
        <w:t>riteria</w:t>
      </w:r>
      <w:bookmarkEnd w:id="779"/>
      <w:bookmarkEnd w:id="780"/>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 xml:space="preserve">High economic </w:t>
            </w:r>
            <w:proofErr w:type="spellStart"/>
            <w:r w:rsidRPr="00692CFA">
              <w:rPr>
                <w:rFonts w:ascii="Gill Sans MT" w:hAnsi="Gill Sans MT"/>
                <w:b/>
                <w:sz w:val="20"/>
                <w:szCs w:val="20"/>
              </w:rPr>
              <w:t>dependency</w:t>
            </w:r>
            <w:r w:rsidRPr="00692CFA">
              <w:rPr>
                <w:rFonts w:ascii="Gill Sans MT" w:hAnsi="Gill Sans MT"/>
                <w:b/>
                <w:sz w:val="20"/>
                <w:szCs w:val="20"/>
                <w:vertAlign w:val="superscript"/>
              </w:rPr>
              <w:t>a</w:t>
            </w:r>
            <w:proofErr w:type="spellEnd"/>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 xml:space="preserve">household and a primary adult </w:t>
            </w:r>
            <w:proofErr w:type="spellStart"/>
            <w:r w:rsidRPr="00692CFA">
              <w:rPr>
                <w:sz w:val="20"/>
                <w:szCs w:val="20"/>
              </w:rPr>
              <w:t>decisionmaker</w:t>
            </w:r>
            <w:r w:rsidRPr="00692CFA">
              <w:rPr>
                <w:sz w:val="20"/>
                <w:szCs w:val="20"/>
                <w:vertAlign w:val="superscript"/>
              </w:rPr>
              <w:t>b</w:t>
            </w:r>
            <w:proofErr w:type="spellEnd"/>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w:t>
      </w:r>
      <w:proofErr w:type="spellStart"/>
      <w:r w:rsidRPr="008E6065">
        <w:rPr>
          <w:sz w:val="17"/>
          <w:szCs w:val="17"/>
        </w:rPr>
        <w:t>Staveteig</w:t>
      </w:r>
      <w:proofErr w:type="spellEnd"/>
      <w:r w:rsidRPr="008E6065">
        <w:rPr>
          <w:sz w:val="17"/>
          <w:szCs w:val="17"/>
        </w:rPr>
        <w:t xml:space="preserve">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 xml:space="preserve">Rutstein and </w:t>
      </w:r>
      <w:proofErr w:type="spellStart"/>
      <w:r w:rsidRPr="008E6065">
        <w:rPr>
          <w:sz w:val="17"/>
          <w:szCs w:val="17"/>
        </w:rPr>
        <w:t>Staveteig</w:t>
      </w:r>
      <w:proofErr w:type="spellEnd"/>
      <w:r w:rsidRPr="008E6065">
        <w:rPr>
          <w:sz w:val="17"/>
          <w:szCs w:val="17"/>
        </w:rPr>
        <w:t xml:space="preserve">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81" w:name="_Toc23753603"/>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81"/>
    </w:p>
    <w:tbl>
      <w:tblPr>
        <w:tblStyle w:val="TableGrid"/>
        <w:tblW w:w="3513" w:type="pct"/>
        <w:tblInd w:w="1345" w:type="dxa"/>
        <w:tblCellMar>
          <w:left w:w="72" w:type="dxa"/>
          <w:right w:w="72" w:type="dxa"/>
        </w:tblCellMar>
        <w:tblLook w:val="04A0" w:firstRow="1" w:lastRow="0" w:firstColumn="1" w:lastColumn="0" w:noHBand="0" w:noVBand="1"/>
      </w:tblPr>
      <w:tblGrid>
        <w:gridCol w:w="824"/>
        <w:gridCol w:w="3109"/>
        <w:gridCol w:w="2745"/>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9"/>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70"/>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proofErr w:type="spellStart"/>
      <w:r w:rsidRPr="007C5AED">
        <w:rPr>
          <w:rFonts w:eastAsia="Times New Roman"/>
          <w:i/>
          <w:sz w:val="22"/>
          <w:szCs w:val="22"/>
        </w:rPr>
        <w:t>basecut</w:t>
      </w:r>
      <w:r w:rsidRPr="007C5AED">
        <w:rPr>
          <w:rFonts w:eastAsia="Times New Roman"/>
          <w:i/>
          <w:sz w:val="22"/>
          <w:szCs w:val="22"/>
          <w:vertAlign w:val="subscript"/>
        </w:rPr>
        <w:t>i</w:t>
      </w:r>
      <w:proofErr w:type="spellEnd"/>
      <w:r w:rsidRPr="007C5AED">
        <w:rPr>
          <w:rFonts w:eastAsia="Times New Roman"/>
          <w:sz w:val="22"/>
          <w:szCs w:val="22"/>
        </w:rPr>
        <w:t>) as the dependent variables and the ZOI Survey anchoring points as the independent variables (</w:t>
      </w:r>
      <w:proofErr w:type="spellStart"/>
      <w:r w:rsidRPr="007C5AED">
        <w:rPr>
          <w:rFonts w:eastAsia="Times New Roman"/>
          <w:i/>
          <w:sz w:val="22"/>
          <w:szCs w:val="22"/>
        </w:rPr>
        <w:t>compcut</w:t>
      </w:r>
      <w:r w:rsidRPr="007C5AED">
        <w:rPr>
          <w:rFonts w:eastAsia="Times New Roman"/>
          <w:i/>
          <w:sz w:val="22"/>
          <w:szCs w:val="22"/>
          <w:vertAlign w:val="subscript"/>
        </w:rPr>
        <w:t>i</w:t>
      </w:r>
      <w:proofErr w:type="spellEnd"/>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proofErr w:type="spellStart"/>
      <w:r w:rsidRPr="005D715A">
        <w:lastRenderedPageBreak/>
        <w:t>basecut</w:t>
      </w:r>
      <w:r w:rsidRPr="005D715A">
        <w:rPr>
          <w:vertAlign w:val="subscript"/>
        </w:rPr>
        <w:t>i</w:t>
      </w:r>
      <w:proofErr w:type="spellEnd"/>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proofErr w:type="spellStart"/>
      <w:r w:rsidRPr="005D715A">
        <w:t>compcut</w:t>
      </w:r>
      <w:r w:rsidRPr="005D715A">
        <w:rPr>
          <w:vertAlign w:val="subscript"/>
        </w:rPr>
        <w:t>i</w:t>
      </w:r>
      <w:proofErr w:type="spellEnd"/>
    </w:p>
    <w:p w14:paraId="27D5F979" w14:textId="794DB004" w:rsidR="004D0419" w:rsidRPr="005D715A" w:rsidRDefault="004D0419" w:rsidP="0057551D">
      <w:pPr>
        <w:pStyle w:val="BodyText"/>
        <w:ind w:left="720"/>
      </w:pPr>
      <w:r w:rsidRPr="005D715A">
        <w:t xml:space="preserve">Where </w:t>
      </w:r>
      <w:proofErr w:type="spellStart"/>
      <w:r w:rsidRPr="00995B7B">
        <w:rPr>
          <w:i/>
        </w:rPr>
        <w:t>basecut</w:t>
      </w:r>
      <w:r w:rsidRPr="00995B7B">
        <w:rPr>
          <w:i/>
          <w:vertAlign w:val="subscript"/>
        </w:rPr>
        <w:t>i</w:t>
      </w:r>
      <w:proofErr w:type="spellEnd"/>
      <w:r w:rsidRPr="005D715A">
        <w:t xml:space="preserve"> is the value of the anchoring point on the baseline AWI of item </w:t>
      </w:r>
      <w:r w:rsidR="00D60FF1">
        <w:t>I</w:t>
      </w:r>
      <w:r>
        <w:t>,</w:t>
      </w:r>
      <w:r w:rsidRPr="005D715A">
        <w:t xml:space="preserve"> and </w:t>
      </w:r>
      <w:proofErr w:type="spellStart"/>
      <w:r w:rsidRPr="00995B7B">
        <w:rPr>
          <w:i/>
        </w:rPr>
        <w:t>compcut</w:t>
      </w:r>
      <w:r w:rsidRPr="00995B7B">
        <w:rPr>
          <w:i/>
          <w:vertAlign w:val="subscript"/>
        </w:rPr>
        <w:t>i</w:t>
      </w:r>
      <w:proofErr w:type="spellEnd"/>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82" w:name="_Toc526973632"/>
      <w:bookmarkStart w:id="783" w:name="_Toc527234159"/>
      <w:bookmarkStart w:id="784" w:name="_Toc23753537"/>
      <w:r w:rsidRPr="00FA3557">
        <w:t xml:space="preserve">Step-by-step procedures to calculate the </w:t>
      </w:r>
      <w:bookmarkEnd w:id="782"/>
      <w:bookmarkEnd w:id="783"/>
      <w:r w:rsidRPr="00FA3557">
        <w:t>CWI indicator</w:t>
      </w:r>
      <w:bookmarkEnd w:id="784"/>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proofErr w:type="spellStart"/>
            <w:r w:rsidRPr="009D73DB">
              <w:rPr>
                <w:i/>
                <w:sz w:val="20"/>
                <w:szCs w:val="20"/>
              </w:rPr>
              <w:t>hhea</w:t>
            </w:r>
            <w:proofErr w:type="spellEnd"/>
            <w:r w:rsidRPr="009D73DB">
              <w:rPr>
                <w:i/>
                <w:sz w:val="20"/>
                <w:szCs w:val="20"/>
              </w:rPr>
              <w:t xml:space="preserve">, </w:t>
            </w:r>
            <w:proofErr w:type="spellStart"/>
            <w:r w:rsidRPr="009D73DB">
              <w:rPr>
                <w:i/>
                <w:sz w:val="20"/>
                <w:szCs w:val="20"/>
              </w:rPr>
              <w:t>hhnum</w:t>
            </w:r>
            <w:proofErr w:type="spellEnd"/>
            <w:r w:rsidRPr="009D73DB">
              <w:rPr>
                <w:i/>
                <w:sz w:val="20"/>
                <w:szCs w:val="20"/>
              </w:rPr>
              <w:t xml:space="preserve">, </w:t>
            </w:r>
            <w:proofErr w:type="spellStart"/>
            <w:r w:rsidRPr="009D73DB">
              <w:rPr>
                <w:i/>
                <w:sz w:val="20"/>
                <w:szCs w:val="20"/>
              </w:rPr>
              <w:t>ahtype</w:t>
            </w:r>
            <w:proofErr w:type="spellEnd"/>
            <w:r w:rsidRPr="009D73DB">
              <w:rPr>
                <w:i/>
                <w:sz w:val="20"/>
                <w:szCs w:val="20"/>
              </w:rPr>
              <w:t>,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proofErr w:type="spellStart"/>
            <w:r w:rsidRPr="009D73DB">
              <w:rPr>
                <w:i/>
                <w:sz w:val="20"/>
                <w:szCs w:val="20"/>
              </w:rPr>
              <w:t>memsleep_dj</w:t>
            </w:r>
            <w:proofErr w:type="spellEnd"/>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proofErr w:type="spellStart"/>
            <w:r>
              <w:rPr>
                <w:i/>
                <w:sz w:val="20"/>
                <w:szCs w:val="20"/>
              </w:rPr>
              <w:t>memsleep</w:t>
            </w:r>
            <w:proofErr w:type="spellEnd"/>
            <w:r>
              <w:rPr>
                <w:i/>
                <w:sz w:val="20"/>
                <w:szCs w:val="20"/>
              </w:rPr>
              <w:t xml:space="preserve">, </w:t>
            </w:r>
            <w:r w:rsidRPr="009D73DB">
              <w:rPr>
                <w:i/>
                <w:sz w:val="20"/>
                <w:szCs w:val="20"/>
              </w:rPr>
              <w:t xml:space="preserve">land, </w:t>
            </w:r>
            <w:proofErr w:type="spellStart"/>
            <w:r w:rsidRPr="009D73DB">
              <w:rPr>
                <w:i/>
                <w:sz w:val="20"/>
                <w:szCs w:val="20"/>
              </w:rPr>
              <w:t>landarea</w:t>
            </w:r>
            <w:proofErr w:type="spellEnd"/>
            <w:r w:rsidRPr="009D73DB">
              <w:rPr>
                <w:i/>
                <w:sz w:val="20"/>
                <w:szCs w:val="20"/>
              </w:rPr>
              <w:t xml:space="preserve">, house, domestic, </w:t>
            </w:r>
            <w:proofErr w:type="spellStart"/>
            <w:r w:rsidRPr="009D73DB">
              <w:rPr>
                <w:i/>
                <w:sz w:val="20"/>
                <w:szCs w:val="20"/>
              </w:rPr>
              <w:t>bankacct</w:t>
            </w:r>
            <w:proofErr w:type="spellEnd"/>
            <w:r w:rsidRPr="009D73DB">
              <w:rPr>
                <w:i/>
                <w:sz w:val="20"/>
                <w:szCs w:val="20"/>
              </w:rPr>
              <w:t xml:space="preserve">, water_11-water_96, toilet_111-toilet_962, foor_11-floor_96, roof_11-roof_96, wall_11-wall_96, cookfuel_1-cook_fuel_96, </w:t>
            </w:r>
            <w:proofErr w:type="spellStart"/>
            <w:r w:rsidRPr="009D73DB">
              <w:rPr>
                <w:i/>
                <w:sz w:val="20"/>
                <w:szCs w:val="20"/>
              </w:rPr>
              <w:t>num_cow</w:t>
            </w:r>
            <w:proofErr w:type="spellEnd"/>
            <w:r w:rsidRPr="009D73DB">
              <w:rPr>
                <w:i/>
                <w:sz w:val="20"/>
                <w:szCs w:val="20"/>
              </w:rPr>
              <w:t xml:space="preserve">, </w:t>
            </w:r>
            <w:proofErr w:type="spellStart"/>
            <w:r w:rsidRPr="009D73DB">
              <w:rPr>
                <w:i/>
                <w:sz w:val="20"/>
                <w:szCs w:val="20"/>
              </w:rPr>
              <w:t>num_cattle</w:t>
            </w:r>
            <w:proofErr w:type="spellEnd"/>
            <w:r w:rsidRPr="009D73DB">
              <w:rPr>
                <w:i/>
                <w:sz w:val="20"/>
                <w:szCs w:val="20"/>
              </w:rPr>
              <w:t xml:space="preserve">, </w:t>
            </w:r>
            <w:proofErr w:type="spellStart"/>
            <w:r w:rsidRPr="009D73DB">
              <w:rPr>
                <w:i/>
                <w:sz w:val="20"/>
                <w:szCs w:val="20"/>
              </w:rPr>
              <w:t>num_horse</w:t>
            </w:r>
            <w:proofErr w:type="spellEnd"/>
            <w:r w:rsidRPr="009D73DB">
              <w:rPr>
                <w:i/>
                <w:sz w:val="20"/>
                <w:szCs w:val="20"/>
              </w:rPr>
              <w:t xml:space="preserve">, </w:t>
            </w:r>
            <w:proofErr w:type="spellStart"/>
            <w:r w:rsidRPr="009D73DB">
              <w:rPr>
                <w:i/>
                <w:sz w:val="20"/>
                <w:szCs w:val="20"/>
              </w:rPr>
              <w:t>num_goat</w:t>
            </w:r>
            <w:proofErr w:type="spellEnd"/>
            <w:r w:rsidRPr="009D73DB">
              <w:rPr>
                <w:i/>
                <w:sz w:val="20"/>
                <w:szCs w:val="20"/>
              </w:rPr>
              <w:t xml:space="preserve">, </w:t>
            </w:r>
            <w:proofErr w:type="spellStart"/>
            <w:r w:rsidRPr="009D73DB">
              <w:rPr>
                <w:i/>
                <w:sz w:val="20"/>
                <w:szCs w:val="20"/>
              </w:rPr>
              <w:t>num_sheep</w:t>
            </w:r>
            <w:proofErr w:type="spellEnd"/>
            <w:r w:rsidRPr="009D73DB">
              <w:rPr>
                <w:i/>
                <w:sz w:val="20"/>
                <w:szCs w:val="20"/>
              </w:rPr>
              <w:t xml:space="preserve">, </w:t>
            </w:r>
            <w:proofErr w:type="spellStart"/>
            <w:r w:rsidRPr="009D73DB">
              <w:rPr>
                <w:i/>
                <w:sz w:val="20"/>
                <w:szCs w:val="20"/>
              </w:rPr>
              <w:t>num_poultry</w:t>
            </w:r>
            <w:proofErr w:type="spellEnd"/>
            <w:r w:rsidRPr="009D73DB">
              <w:rPr>
                <w:i/>
                <w:sz w:val="20"/>
                <w:szCs w:val="20"/>
              </w:rPr>
              <w:t xml:space="preserve">, </w:t>
            </w:r>
            <w:proofErr w:type="spellStart"/>
            <w:r w:rsidRPr="009D73DB">
              <w:rPr>
                <w:i/>
                <w:sz w:val="20"/>
                <w:szCs w:val="20"/>
              </w:rPr>
              <w:t>num_fish</w:t>
            </w:r>
            <w:proofErr w:type="spellEnd"/>
            <w:r w:rsidRPr="009D73DB">
              <w:rPr>
                <w:i/>
                <w:sz w:val="20"/>
                <w:szCs w:val="20"/>
              </w:rPr>
              <w:t xml:space="preserve">,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w:t>
            </w:r>
            <w:proofErr w:type="spellStart"/>
            <w:r w:rsidRPr="009D73DB">
              <w:rPr>
                <w:i/>
                <w:sz w:val="20"/>
                <w:szCs w:val="20"/>
              </w:rPr>
              <w:t>landarea_mean</w:t>
            </w:r>
            <w:proofErr w:type="spellEnd"/>
            <w:r w:rsidRPr="009D73DB">
              <w:rPr>
                <w:i/>
                <w:sz w:val="20"/>
                <w:szCs w:val="20"/>
              </w:rPr>
              <w:t xml:space="preserve">, com, </w:t>
            </w:r>
            <w:proofErr w:type="spellStart"/>
            <w:r w:rsidRPr="009D73DB">
              <w:rPr>
                <w:i/>
                <w:sz w:val="20"/>
                <w:szCs w:val="20"/>
              </w:rPr>
              <w:t>urb</w:t>
            </w:r>
            <w:proofErr w:type="spellEnd"/>
            <w:r w:rsidRPr="009D73DB">
              <w:rPr>
                <w:i/>
                <w:sz w:val="20"/>
                <w:szCs w:val="20"/>
              </w:rPr>
              <w:t xml:space="preserve">, </w:t>
            </w:r>
            <w:proofErr w:type="spellStart"/>
            <w:r w:rsidRPr="009D73DB">
              <w:rPr>
                <w:i/>
                <w:sz w:val="20"/>
                <w:szCs w:val="20"/>
              </w:rPr>
              <w:t>rur</w:t>
            </w:r>
            <w:proofErr w:type="spellEnd"/>
            <w:r w:rsidRPr="009D73DB">
              <w:rPr>
                <w:i/>
                <w:sz w:val="20"/>
                <w:szCs w:val="20"/>
              </w:rPr>
              <w:t xml:space="preserve">, </w:t>
            </w:r>
            <w:proofErr w:type="spellStart"/>
            <w:r w:rsidRPr="009D73DB">
              <w:rPr>
                <w:i/>
                <w:sz w:val="20"/>
                <w:szCs w:val="20"/>
              </w:rPr>
              <w:t>rur_const</w:t>
            </w:r>
            <w:proofErr w:type="spellEnd"/>
            <w:r w:rsidRPr="009D73DB">
              <w:rPr>
                <w:i/>
                <w:sz w:val="20"/>
                <w:szCs w:val="20"/>
              </w:rPr>
              <w:t xml:space="preserve">, </w:t>
            </w:r>
            <w:proofErr w:type="spellStart"/>
            <w:r w:rsidRPr="009D73DB">
              <w:rPr>
                <w:i/>
                <w:sz w:val="20"/>
                <w:szCs w:val="20"/>
              </w:rPr>
              <w:t>rur_coeff</w:t>
            </w:r>
            <w:proofErr w:type="spellEnd"/>
            <w:r w:rsidRPr="009D73DB">
              <w:rPr>
                <w:i/>
                <w:sz w:val="20"/>
                <w:szCs w:val="20"/>
              </w:rPr>
              <w:t xml:space="preserve">, </w:t>
            </w:r>
            <w:proofErr w:type="spellStart"/>
            <w:r w:rsidRPr="009D73DB">
              <w:rPr>
                <w:i/>
                <w:sz w:val="20"/>
                <w:szCs w:val="20"/>
              </w:rPr>
              <w:t>urb_const</w:t>
            </w:r>
            <w:proofErr w:type="spellEnd"/>
            <w:r w:rsidRPr="009D73DB">
              <w:rPr>
                <w:i/>
                <w:sz w:val="20"/>
                <w:szCs w:val="20"/>
              </w:rPr>
              <w:t xml:space="preserve">, </w:t>
            </w:r>
            <w:proofErr w:type="spellStart"/>
            <w:r w:rsidRPr="009D73DB">
              <w:rPr>
                <w:i/>
                <w:sz w:val="20"/>
                <w:szCs w:val="20"/>
              </w:rPr>
              <w:t>urb_coeff</w:t>
            </w:r>
            <w:proofErr w:type="spellEnd"/>
            <w:r w:rsidRPr="009D73DB">
              <w:rPr>
                <w:i/>
                <w:sz w:val="20"/>
                <w:szCs w:val="20"/>
              </w:rPr>
              <w:t xml:space="preserve">, </w:t>
            </w:r>
            <w:proofErr w:type="spellStart"/>
            <w:r w:rsidRPr="009D73DB">
              <w:rPr>
                <w:i/>
                <w:sz w:val="20"/>
                <w:szCs w:val="20"/>
              </w:rPr>
              <w:t>combscor</w:t>
            </w:r>
            <w:proofErr w:type="spellEnd"/>
            <w:r w:rsidRPr="009D73DB">
              <w:rPr>
                <w:i/>
                <w:sz w:val="20"/>
                <w:szCs w:val="20"/>
              </w:rPr>
              <w:t xml:space="preserve">, </w:t>
            </w:r>
            <w:proofErr w:type="spellStart"/>
            <w:r w:rsidRPr="009D73DB">
              <w:rPr>
                <w:i/>
                <w:sz w:val="20"/>
                <w:szCs w:val="20"/>
              </w:rPr>
              <w:t>awi</w:t>
            </w:r>
            <w:proofErr w:type="spellEnd"/>
            <w:r w:rsidRPr="009D73DB">
              <w:rPr>
                <w:i/>
                <w:sz w:val="20"/>
                <w:szCs w:val="20"/>
              </w:rPr>
              <w:t xml:space="preserve">, </w:t>
            </w:r>
            <w:proofErr w:type="spellStart"/>
            <w:r w:rsidRPr="009D73DB">
              <w:rPr>
                <w:i/>
                <w:sz w:val="20"/>
                <w:szCs w:val="20"/>
              </w:rPr>
              <w:t>hhmemwgt</w:t>
            </w:r>
            <w:proofErr w:type="spellEnd"/>
            <w:r w:rsidRPr="009D73DB">
              <w:rPr>
                <w:i/>
                <w:sz w:val="20"/>
                <w:szCs w:val="20"/>
              </w:rPr>
              <w:t xml:space="preserve">, </w:t>
            </w:r>
            <w:proofErr w:type="spellStart"/>
            <w:r w:rsidRPr="009D73DB">
              <w:rPr>
                <w:i/>
                <w:sz w:val="20"/>
                <w:szCs w:val="20"/>
              </w:rPr>
              <w:t>awiquint</w:t>
            </w:r>
            <w:proofErr w:type="spellEnd"/>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proofErr w:type="spellStart"/>
      <w:r>
        <w:rPr>
          <w:rFonts w:asciiTheme="majorHAnsi" w:hAnsiTheme="majorHAnsi"/>
          <w:i/>
        </w:rPr>
        <w:t>memsleep_dj</w:t>
      </w:r>
      <w:proofErr w:type="spellEnd"/>
      <w:r>
        <w:rPr>
          <w:rFonts w:asciiTheme="majorHAnsi" w:hAnsiTheme="majorHAnsi"/>
          <w:i/>
        </w:rPr>
        <w:t xml:space="preserve">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proofErr w:type="spellStart"/>
      <w:r>
        <w:rPr>
          <w:rFonts w:asciiTheme="majorHAnsi" w:hAnsiTheme="majorHAnsi"/>
          <w:i/>
        </w:rPr>
        <w:t>memsleep</w:t>
      </w:r>
      <w:proofErr w:type="spellEnd"/>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71"/>
      </w:r>
    </w:p>
    <w:p w14:paraId="38156D85" w14:textId="7DC1E56D" w:rsidR="004D0419" w:rsidRPr="005D715A" w:rsidRDefault="004D0419" w:rsidP="007C5AED">
      <w:pPr>
        <w:pStyle w:val="BodyTextIndent1"/>
      </w:pPr>
      <w:r>
        <w:t>Set</w:t>
      </w:r>
      <w:r w:rsidRPr="009547C9">
        <w:t xml:space="preserve"> </w:t>
      </w:r>
      <w:proofErr w:type="spellStart"/>
      <w:r w:rsidRPr="009547C9">
        <w:t>memsleep</w:t>
      </w:r>
      <w:proofErr w:type="spellEnd"/>
      <w:r w:rsidRPr="009547C9">
        <w:t>=</w:t>
      </w:r>
      <w:r>
        <w:t>integer</w:t>
      </w:r>
      <w:r w:rsidRPr="009547C9">
        <w:t>(</w:t>
      </w:r>
      <w:proofErr w:type="spellStart"/>
      <w:r w:rsidRPr="009547C9">
        <w:t>memsleep_dj</w:t>
      </w:r>
      <w:proofErr w:type="spellEnd"/>
      <w:r w:rsidRPr="009547C9">
        <w:t>)</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72"/>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proofErr w:type="spellStart"/>
      <w:r w:rsidRPr="005D715A">
        <w:rPr>
          <w:i/>
        </w:rPr>
        <w:t>landarea</w:t>
      </w:r>
      <w:proofErr w:type="spellEnd"/>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 xml:space="preserve">Set </w:t>
      </w:r>
      <w:proofErr w:type="spellStart"/>
      <w:r w:rsidRPr="005D715A">
        <w:t>landarea</w:t>
      </w:r>
      <w:proofErr w:type="spellEnd"/>
      <w:r w:rsidRPr="005D715A">
        <w:t>=</w:t>
      </w:r>
      <w:r>
        <w:t>0 if land=0</w:t>
      </w:r>
    </w:p>
    <w:p w14:paraId="49D4390D" w14:textId="77777777" w:rsidR="004D0419" w:rsidRDefault="004D0419" w:rsidP="007C5AED">
      <w:pPr>
        <w:pStyle w:val="BodyTextIndent1"/>
      </w:pPr>
      <w:r>
        <w:t xml:space="preserve">Replace </w:t>
      </w:r>
      <w:proofErr w:type="spellStart"/>
      <w:r>
        <w:t>landarea</w:t>
      </w:r>
      <w:proofErr w:type="spellEnd"/>
      <w:r>
        <w:t>=v240b</w:t>
      </w:r>
      <w:r w:rsidRPr="00141A7D">
        <w:t xml:space="preserve"> if </w:t>
      </w:r>
      <w:r>
        <w:t xml:space="preserve">v240b≠missing and </w:t>
      </w:r>
      <w:proofErr w:type="spellStart"/>
      <w:r>
        <w:t>landarea</w:t>
      </w:r>
      <w:proofErr w:type="spellEnd"/>
      <w:r>
        <w:t>=missing</w:t>
      </w:r>
      <w:r w:rsidRPr="005D715A" w:rsidDel="00141A7D">
        <w:t xml:space="preserve"> </w:t>
      </w:r>
    </w:p>
    <w:p w14:paraId="4F3DFA73" w14:textId="7A8DC6CE" w:rsidR="004D0419" w:rsidRPr="005D715A" w:rsidRDefault="004D0419" w:rsidP="007C5AED">
      <w:pPr>
        <w:pStyle w:val="BodyTextIndent1"/>
      </w:pPr>
      <w:r w:rsidRPr="005D715A">
        <w:t xml:space="preserve">Replace </w:t>
      </w:r>
      <w:proofErr w:type="spellStart"/>
      <w:r w:rsidRPr="005D715A">
        <w:t>landarea</w:t>
      </w:r>
      <w:proofErr w:type="spellEnd"/>
      <w:r w:rsidRPr="005D715A">
        <w:t>=missing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3"/>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w:t>
      </w:r>
      <w:proofErr w:type="spellStart"/>
      <w:r w:rsidRPr="005D715A">
        <w:t>i</w:t>
      </w:r>
      <w:proofErr w:type="spellEnd"/>
      <w:r w:rsidRPr="005D715A">
        <w:t>)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w:t>
      </w:r>
      <w:proofErr w:type="spellStart"/>
      <w:r w:rsidRPr="005D715A">
        <w:t>i</w:t>
      </w:r>
      <w:proofErr w:type="spellEnd"/>
      <w:r w:rsidRPr="005D715A">
        <w:t>'=0</w:t>
      </w:r>
    </w:p>
    <w:p w14:paraId="12177443" w14:textId="0472FD1C" w:rsidR="004D0419" w:rsidRDefault="004D0419" w:rsidP="00C970C9">
      <w:pPr>
        <w:pStyle w:val="Indentvariable"/>
        <w:ind w:left="1080"/>
      </w:pPr>
      <w:r w:rsidRPr="005D715A">
        <w:t>Replace water</w:t>
      </w:r>
      <w:r>
        <w:t>_</w:t>
      </w:r>
      <w:r w:rsidRPr="005D715A">
        <w:t>`</w:t>
      </w:r>
      <w:proofErr w:type="spellStart"/>
      <w:r w:rsidRPr="005D715A">
        <w:t>i</w:t>
      </w:r>
      <w:proofErr w:type="spellEnd"/>
      <w:r w:rsidRPr="005D715A">
        <w:t>'=1 if v211=`</w:t>
      </w:r>
      <w:proofErr w:type="spellStart"/>
      <w:r w:rsidRPr="005D715A">
        <w:t>i</w:t>
      </w:r>
      <w:proofErr w:type="spellEnd"/>
      <w:r w:rsidRPr="005D715A">
        <w:t>'</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w:t>
      </w:r>
      <w:proofErr w:type="spellStart"/>
      <w:r>
        <w:t>Tubewell</w:t>
      </w:r>
      <w:proofErr w:type="spellEnd"/>
      <w:r>
        <w:t xml:space="preserve">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w:t>
      </w:r>
      <w:proofErr w:type="spellStart"/>
      <w:r w:rsidRPr="005D715A">
        <w:t>i</w:t>
      </w:r>
      <w:proofErr w:type="spellEnd"/>
      <w:r w:rsidRPr="005D715A">
        <w:t>)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w:t>
      </w:r>
      <w:proofErr w:type="spellStart"/>
      <w:r w:rsidRPr="005D715A">
        <w:t>i</w:t>
      </w:r>
      <w:proofErr w:type="spellEnd"/>
      <w:r w:rsidRPr="005D715A">
        <w:t>'_`l'=0</w:t>
      </w:r>
    </w:p>
    <w:p w14:paraId="0F6384E3" w14:textId="097D27D5" w:rsidR="004D0419" w:rsidRPr="005D715A" w:rsidRDefault="004D0419" w:rsidP="0057551D">
      <w:pPr>
        <w:pStyle w:val="Indentvariable"/>
        <w:ind w:firstLine="360"/>
      </w:pPr>
      <w:r w:rsidRPr="005D715A">
        <w:t>Replace toilet_`</w:t>
      </w:r>
      <w:proofErr w:type="spellStart"/>
      <w:r w:rsidRPr="005D715A">
        <w:t>i</w:t>
      </w:r>
      <w:proofErr w:type="spellEnd"/>
      <w:r w:rsidRPr="005D715A">
        <w:t>'_`l =1 if v208=`</w:t>
      </w:r>
      <w:proofErr w:type="spellStart"/>
      <w:r w:rsidRPr="005D715A">
        <w:t>i</w:t>
      </w:r>
      <w:proofErr w:type="spellEnd"/>
      <w:r w:rsidRPr="005D715A">
        <w:t>'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For each value (</w:t>
      </w:r>
      <w:proofErr w:type="spellStart"/>
      <w:r w:rsidRPr="005D715A">
        <w:t>i</w:t>
      </w:r>
      <w:proofErr w:type="spellEnd"/>
      <w:r w:rsidRPr="005D715A">
        <w:t xml:space="preserve">)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w:t>
      </w:r>
      <w:proofErr w:type="spellStart"/>
      <w:r w:rsidRPr="005D715A">
        <w:t>i</w:t>
      </w:r>
      <w:proofErr w:type="spellEnd"/>
      <w:r w:rsidRPr="005D715A">
        <w:t>'=0</w:t>
      </w:r>
    </w:p>
    <w:p w14:paraId="61503C7C" w14:textId="56FF9309" w:rsidR="004D0419" w:rsidRDefault="004D0419" w:rsidP="0057551D">
      <w:pPr>
        <w:pStyle w:val="Indentvariable"/>
        <w:ind w:firstLine="360"/>
      </w:pPr>
      <w:r w:rsidRPr="005D715A">
        <w:t>Replace floor_`</w:t>
      </w:r>
      <w:proofErr w:type="spellStart"/>
      <w:r w:rsidRPr="005D715A">
        <w:t>i</w:t>
      </w:r>
      <w:proofErr w:type="spellEnd"/>
      <w:r w:rsidRPr="005D715A">
        <w:t>'=1 if v202=`</w:t>
      </w:r>
      <w:proofErr w:type="spellStart"/>
      <w:r w:rsidRPr="005D715A">
        <w:t>i</w:t>
      </w:r>
      <w:proofErr w:type="spellEnd"/>
      <w:r w:rsidRPr="005D715A">
        <w:t>'</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For each value (</w:t>
      </w:r>
      <w:proofErr w:type="spellStart"/>
      <w:r w:rsidRPr="005D715A">
        <w:t>i</w:t>
      </w:r>
      <w:proofErr w:type="spellEnd"/>
      <w:r w:rsidRPr="005D715A">
        <w:t xml:space="preserve">)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w:t>
      </w:r>
      <w:proofErr w:type="spellStart"/>
      <w:r w:rsidRPr="005D715A">
        <w:t>i</w:t>
      </w:r>
      <w:proofErr w:type="spellEnd"/>
      <w:r w:rsidRPr="005D715A">
        <w:t>'=0</w:t>
      </w:r>
    </w:p>
    <w:p w14:paraId="36FE2E63" w14:textId="235BAD61" w:rsidR="004D0419" w:rsidRDefault="004D0419" w:rsidP="00C970C9">
      <w:pPr>
        <w:pStyle w:val="Indentvariable"/>
        <w:ind w:left="1080"/>
      </w:pPr>
      <w:r w:rsidRPr="005D715A">
        <w:t>Replace roof_`</w:t>
      </w:r>
      <w:proofErr w:type="spellStart"/>
      <w:r w:rsidRPr="005D715A">
        <w:t>i</w:t>
      </w:r>
      <w:proofErr w:type="spellEnd"/>
      <w:r w:rsidRPr="005D715A">
        <w:t>'=1 if v201=`</w:t>
      </w:r>
      <w:proofErr w:type="spellStart"/>
      <w:r w:rsidRPr="005D715A">
        <w:t>i</w:t>
      </w:r>
      <w:proofErr w:type="spellEnd"/>
      <w:r w:rsidRPr="005D715A">
        <w:t>’</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For each value (</w:t>
      </w:r>
      <w:proofErr w:type="spellStart"/>
      <w:r w:rsidRPr="005D715A">
        <w:t>i</w:t>
      </w:r>
      <w:proofErr w:type="spellEnd"/>
      <w:r w:rsidRPr="005D715A">
        <w:t xml:space="preserve">)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w:t>
      </w:r>
      <w:proofErr w:type="spellStart"/>
      <w:r w:rsidRPr="005D715A">
        <w:t>i</w:t>
      </w:r>
      <w:proofErr w:type="spellEnd"/>
      <w:r w:rsidRPr="005D715A">
        <w:t>'=0</w:t>
      </w:r>
    </w:p>
    <w:p w14:paraId="62D3C772" w14:textId="5FA608CA" w:rsidR="004D0419" w:rsidRDefault="004D0419" w:rsidP="00C970C9">
      <w:pPr>
        <w:pStyle w:val="Indentvariable"/>
        <w:ind w:left="1080"/>
      </w:pPr>
      <w:r w:rsidRPr="005D715A">
        <w:t>Replace wall_`</w:t>
      </w:r>
      <w:proofErr w:type="spellStart"/>
      <w:r w:rsidRPr="005D715A">
        <w:t>i</w:t>
      </w:r>
      <w:proofErr w:type="spellEnd"/>
      <w:r w:rsidRPr="005D715A">
        <w:t>'=1 if v203=`</w:t>
      </w:r>
      <w:proofErr w:type="spellStart"/>
      <w:r w:rsidRPr="005D715A">
        <w:t>i</w:t>
      </w:r>
      <w:proofErr w:type="spellEnd"/>
      <w:r w:rsidRPr="005D715A">
        <w:t>'</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proofErr w:type="spellStart"/>
      <w:r w:rsidRPr="005D715A">
        <w:rPr>
          <w:i/>
        </w:rPr>
        <w:t>cookfuel</w:t>
      </w:r>
      <w:proofErr w:type="spellEnd"/>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w:t>
      </w:r>
      <w:proofErr w:type="spellStart"/>
      <w:r w:rsidRPr="00995B7B">
        <w:t>i</w:t>
      </w:r>
      <w:proofErr w:type="spellEnd"/>
      <w:r w:rsidRPr="00995B7B">
        <w:t>) of the list 1-11 95 96:</w:t>
      </w:r>
    </w:p>
    <w:p w14:paraId="6F7241A5" w14:textId="75BF924A" w:rsidR="004D0419" w:rsidRPr="005D715A" w:rsidRDefault="004D0419" w:rsidP="00C970C9">
      <w:pPr>
        <w:pStyle w:val="Indentvariable"/>
        <w:ind w:left="1080"/>
      </w:pPr>
      <w:r w:rsidRPr="005D715A">
        <w:t xml:space="preserve">Set </w:t>
      </w:r>
      <w:proofErr w:type="spellStart"/>
      <w:r w:rsidRPr="005D715A">
        <w:t>cookfuel</w:t>
      </w:r>
      <w:proofErr w:type="spellEnd"/>
      <w:r w:rsidRPr="005D715A">
        <w:t>_`</w:t>
      </w:r>
      <w:proofErr w:type="spellStart"/>
      <w:r w:rsidRPr="005D715A">
        <w:t>i</w:t>
      </w:r>
      <w:proofErr w:type="spellEnd"/>
      <w:r w:rsidRPr="005D715A">
        <w:t>'=0</w:t>
      </w:r>
    </w:p>
    <w:p w14:paraId="0D4D38F3" w14:textId="4E16A183" w:rsidR="004D0419" w:rsidRDefault="004D0419" w:rsidP="00C970C9">
      <w:pPr>
        <w:pStyle w:val="Indentvariable"/>
        <w:ind w:left="1080"/>
      </w:pPr>
      <w:r w:rsidRPr="005D715A">
        <w:t xml:space="preserve">Replace </w:t>
      </w:r>
      <w:proofErr w:type="spellStart"/>
      <w:r w:rsidRPr="005D715A">
        <w:t>cookfuel</w:t>
      </w:r>
      <w:proofErr w:type="spellEnd"/>
      <w:r w:rsidRPr="005D715A">
        <w:t>_`</w:t>
      </w:r>
      <w:proofErr w:type="spellStart"/>
      <w:r w:rsidRPr="005D715A">
        <w:t>i</w:t>
      </w:r>
      <w:proofErr w:type="spellEnd"/>
      <w:r w:rsidRPr="005D715A">
        <w:t>'=1 if v219=`</w:t>
      </w:r>
      <w:proofErr w:type="spellStart"/>
      <w:r w:rsidRPr="005D715A">
        <w:t>i</w:t>
      </w:r>
      <w:proofErr w:type="spellEnd"/>
      <w:r w:rsidRPr="005D715A">
        <w:t>'</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 xml:space="preserve">Label variable cookfuel_10 “Cooking fuel - </w:t>
      </w:r>
      <w:proofErr w:type="spellStart"/>
      <w:r>
        <w:t>agri</w:t>
      </w:r>
      <w:proofErr w:type="spellEnd"/>
      <w:r>
        <w:t xml:space="preserve">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 xml:space="preserve">Set </w:t>
      </w:r>
      <w:proofErr w:type="spellStart"/>
      <w:r>
        <w:t>num_cow</w:t>
      </w:r>
      <w:proofErr w:type="spellEnd"/>
      <w:r>
        <w:t>=0 if v225=</w:t>
      </w:r>
      <w:r w:rsidRPr="00375F50">
        <w:t>2</w:t>
      </w:r>
      <w:r>
        <w:t xml:space="preserve"> or v226a=missing</w:t>
      </w:r>
    </w:p>
    <w:p w14:paraId="4C9B16F9" w14:textId="77777777" w:rsidR="004D0419" w:rsidRPr="00375F50" w:rsidRDefault="004D0419" w:rsidP="007C5AED">
      <w:pPr>
        <w:pStyle w:val="BodyTextIndent1"/>
      </w:pPr>
      <w:r>
        <w:t>R</w:t>
      </w:r>
      <w:r w:rsidRPr="00375F50">
        <w:t xml:space="preserve">eplace </w:t>
      </w:r>
      <w:proofErr w:type="spellStart"/>
      <w:r w:rsidRPr="00375F50">
        <w:t>num_cow</w:t>
      </w:r>
      <w:proofErr w:type="spellEnd"/>
      <w:r w:rsidRPr="00375F50">
        <w:t>=v226a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 xml:space="preserve">Set </w:t>
      </w:r>
      <w:proofErr w:type="spellStart"/>
      <w:r>
        <w:t>num_cattle</w:t>
      </w:r>
      <w:proofErr w:type="spellEnd"/>
      <w:r>
        <w:t>=0 if v225=</w:t>
      </w:r>
      <w:r w:rsidRPr="00375F50">
        <w:t>2</w:t>
      </w:r>
      <w:r>
        <w:t xml:space="preserve"> or v226b=missing</w:t>
      </w:r>
    </w:p>
    <w:p w14:paraId="7D675D16" w14:textId="77777777" w:rsidR="004D0419" w:rsidRPr="00375F50" w:rsidRDefault="004D0419" w:rsidP="007C5AED">
      <w:pPr>
        <w:pStyle w:val="BodyTextIndent1"/>
      </w:pPr>
      <w:r>
        <w:t>R</w:t>
      </w:r>
      <w:r w:rsidRPr="00375F50">
        <w:t xml:space="preserve">eplace </w:t>
      </w:r>
      <w:proofErr w:type="spellStart"/>
      <w:r w:rsidRPr="00375F50">
        <w:t>num_</w:t>
      </w:r>
      <w:r>
        <w:t>cattle</w:t>
      </w:r>
      <w:proofErr w:type="spellEnd"/>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 xml:space="preserve">Set </w:t>
      </w:r>
      <w:proofErr w:type="spellStart"/>
      <w:r>
        <w:t>num_horse</w:t>
      </w:r>
      <w:proofErr w:type="spellEnd"/>
      <w:r>
        <w:t>=0 if v225=</w:t>
      </w:r>
      <w:r w:rsidRPr="00375F50">
        <w:t>2</w:t>
      </w:r>
      <w:r>
        <w:t xml:space="preserve"> or v226c=missing</w:t>
      </w:r>
    </w:p>
    <w:p w14:paraId="02D91644" w14:textId="77777777" w:rsidR="004D0419" w:rsidRPr="00375F50" w:rsidRDefault="004D0419" w:rsidP="007C5AED">
      <w:pPr>
        <w:pStyle w:val="BodyTextIndent1"/>
      </w:pPr>
      <w:r>
        <w:t>R</w:t>
      </w:r>
      <w:r w:rsidRPr="00375F50">
        <w:t xml:space="preserve">eplace </w:t>
      </w:r>
      <w:proofErr w:type="spellStart"/>
      <w:r w:rsidRPr="00375F50">
        <w:t>num_</w:t>
      </w:r>
      <w:r>
        <w:t>horse</w:t>
      </w:r>
      <w:proofErr w:type="spellEnd"/>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num_goat</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goat</w:t>
      </w:r>
      <w:proofErr w:type="spellEnd"/>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num_sheep</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sheep</w:t>
      </w:r>
      <w:proofErr w:type="spellEnd"/>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num_poultry</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poultry</w:t>
      </w:r>
      <w:proofErr w:type="spellEnd"/>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 xml:space="preserve">Set </w:t>
      </w:r>
      <w:proofErr w:type="spellStart"/>
      <w:r>
        <w:rPr>
          <w:rFonts w:asciiTheme="majorHAnsi" w:hAnsiTheme="majorHAnsi"/>
          <w:i/>
          <w:szCs w:val="22"/>
        </w:rPr>
        <w:t>num_fish</w:t>
      </w:r>
      <w:proofErr w:type="spellEnd"/>
      <w:r>
        <w:rPr>
          <w:rFonts w:asciiTheme="majorHAnsi" w:hAnsiTheme="majorHAnsi"/>
          <w:i/>
          <w:szCs w:val="22"/>
        </w:rPr>
        <w:t>=0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 xml:space="preserve">eplace </w:t>
      </w:r>
      <w:proofErr w:type="spellStart"/>
      <w:r w:rsidRPr="00375F50">
        <w:rPr>
          <w:rFonts w:asciiTheme="majorHAnsi" w:hAnsiTheme="majorHAnsi"/>
          <w:i/>
          <w:szCs w:val="22"/>
        </w:rPr>
        <w:t>num_</w:t>
      </w:r>
      <w:r>
        <w:rPr>
          <w:rFonts w:asciiTheme="majorHAnsi" w:hAnsiTheme="majorHAnsi"/>
          <w:i/>
          <w:szCs w:val="22"/>
        </w:rPr>
        <w:t>fish</w:t>
      </w:r>
      <w:proofErr w:type="spellEnd"/>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w:t>
      </w:r>
      <w:proofErr w:type="spellStart"/>
      <w:r w:rsidRPr="005D715A">
        <w:t>var'</w:t>
      </w:r>
      <w:r>
        <w:t>x</w:t>
      </w:r>
      <w:proofErr w:type="spellEnd"/>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w:t>
      </w:r>
      <w:proofErr w:type="spellStart"/>
      <w:r w:rsidRPr="005D715A">
        <w:t>var'</w:t>
      </w:r>
      <w:r>
        <w:t>x</w:t>
      </w:r>
      <w:proofErr w:type="spellEnd"/>
      <w:r>
        <w:t xml:space="preserve">=1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 xml:space="preserve">member has a motorcycle or </w:t>
      </w:r>
      <w:proofErr w:type="spellStart"/>
      <w:r>
        <w:t>motorscooter</w:t>
      </w:r>
      <w:proofErr w:type="spellEnd"/>
      <w:r>
        <w:t>”</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proofErr w:type="spellStart"/>
      <w:r w:rsidRPr="007C5AED">
        <w:rPr>
          <w:i/>
        </w:rPr>
        <w:t>bankacct</w:t>
      </w:r>
      <w:proofErr w:type="spellEnd"/>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 xml:space="preserve">Set </w:t>
      </w:r>
      <w:proofErr w:type="spellStart"/>
      <w:r w:rsidRPr="005D715A">
        <w:t>bankacct</w:t>
      </w:r>
      <w:proofErr w:type="spellEnd"/>
      <w:r w:rsidRPr="005D715A">
        <w: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 xml:space="preserve">Replace </w:t>
      </w:r>
      <w:proofErr w:type="spellStart"/>
      <w:r w:rsidRPr="005D715A">
        <w:t>bankacct</w:t>
      </w:r>
      <w:proofErr w:type="spellEnd"/>
      <w:r w:rsidRPr="005D715A">
        <w: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4"/>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w:t>
      </w:r>
      <w:proofErr w:type="spellStart"/>
      <w:r>
        <w:t>temp_awi</w:t>
      </w:r>
      <w:proofErr w:type="spellEnd"/>
      <w:r>
        <w:t>”</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proofErr w:type="spellStart"/>
      <w:r w:rsidRPr="001E0D1F">
        <w:t>temp_domestic</w:t>
      </w:r>
      <w:proofErr w:type="spellEnd"/>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proofErr w:type="spellStart"/>
      <w:r w:rsidRPr="00995B7B">
        <w:t>temp_awi.dta</w:t>
      </w:r>
      <w:proofErr w:type="spellEnd"/>
      <w:r>
        <w:t>”</w:t>
      </w:r>
    </w:p>
    <w:p w14:paraId="22C12437" w14:textId="77777777" w:rsidR="004D0419" w:rsidRPr="00995B7B" w:rsidRDefault="004D0419" w:rsidP="007C5AED">
      <w:pPr>
        <w:pStyle w:val="BodyTextIndent1"/>
      </w:pPr>
      <w:r>
        <w:t xml:space="preserve">Add </w:t>
      </w:r>
      <w:r w:rsidRPr="00995B7B">
        <w:t xml:space="preserve">domestic from </w:t>
      </w:r>
      <w:r>
        <w:t>“</w:t>
      </w:r>
      <w:proofErr w:type="spellStart"/>
      <w:r>
        <w:t>temp_domestic.dta</w:t>
      </w:r>
      <w:proofErr w:type="spellEnd"/>
      <w:r>
        <w:t>”</w:t>
      </w:r>
      <w:r w:rsidRPr="00995B7B">
        <w:t>, matching cluster (</w:t>
      </w:r>
      <w:proofErr w:type="spellStart"/>
      <w:r w:rsidRPr="00995B7B">
        <w:t>hhea</w:t>
      </w:r>
      <w:proofErr w:type="spellEnd"/>
      <w:r w:rsidRPr="00995B7B">
        <w:t>) and household number (</w:t>
      </w:r>
      <w:proofErr w:type="spellStart"/>
      <w:r w:rsidRPr="00995B7B">
        <w:t>hhnum</w:t>
      </w:r>
      <w:proofErr w:type="spellEnd"/>
      <w:r w:rsidRPr="00995B7B">
        <w:t>)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 xml:space="preserve">Set </w:t>
      </w:r>
      <w:proofErr w:type="spellStart"/>
      <w:r w:rsidRPr="002A381C">
        <w:t>landarea_mean</w:t>
      </w:r>
      <w:proofErr w:type="spellEnd"/>
      <w:r w:rsidRPr="002A381C">
        <w:t>=mean(</w:t>
      </w:r>
      <w:proofErr w:type="spellStart"/>
      <w:r w:rsidRPr="002A381C">
        <w:t>landarea</w:t>
      </w:r>
      <w:proofErr w:type="spellEnd"/>
      <w:r w:rsidRPr="002A381C">
        <w:t>)</w:t>
      </w:r>
    </w:p>
    <w:p w14:paraId="50882DF2" w14:textId="01ED66F2" w:rsidR="004D0419" w:rsidRPr="005D715A" w:rsidRDefault="004D0419" w:rsidP="007C5AED">
      <w:pPr>
        <w:pStyle w:val="BodyTextIndent1"/>
      </w:pPr>
      <w:r w:rsidRPr="005D715A">
        <w:t xml:space="preserve">Replace </w:t>
      </w:r>
      <w:proofErr w:type="spellStart"/>
      <w:r>
        <w:t>landarea</w:t>
      </w:r>
      <w:proofErr w:type="spellEnd"/>
      <w:r w:rsidRPr="005D715A">
        <w:t>=</w:t>
      </w:r>
      <w:proofErr w:type="spellStart"/>
      <w:r>
        <w:t>landarea</w:t>
      </w:r>
      <w:r w:rsidRPr="005D715A">
        <w:t>_mean</w:t>
      </w:r>
      <w:proofErr w:type="spellEnd"/>
      <w:r w:rsidRPr="005D715A">
        <w:t xml:space="preserve"> if </w:t>
      </w:r>
      <w:proofErr w:type="spellStart"/>
      <w:r>
        <w:t>landarea</w:t>
      </w:r>
      <w:proofErr w:type="spellEnd"/>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5"/>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5" w:name="_Toc23753604"/>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5"/>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 xml:space="preserve">domestic </w:t>
      </w:r>
      <w:proofErr w:type="spellStart"/>
      <w:r w:rsidRPr="00AE6E60">
        <w:t>memsleep_dj</w:t>
      </w:r>
      <w:proofErr w:type="spellEnd"/>
      <w:r w:rsidRPr="00AE6E60">
        <w:t xml:space="preserve"> land </w:t>
      </w:r>
      <w:proofErr w:type="spellStart"/>
      <w:r w:rsidRPr="00AE6E60">
        <w:t>landarea</w:t>
      </w:r>
      <w:proofErr w:type="spellEnd"/>
      <w:r w:rsidRPr="00AE6E60">
        <w:t xml:space="preserve"> house </w:t>
      </w:r>
      <w:proofErr w:type="spellStart"/>
      <w:r w:rsidRPr="00AE6E60">
        <w:t>bankacct</w:t>
      </w:r>
      <w:proofErr w:type="spellEnd"/>
      <w:r w:rsidRPr="00AE6E60">
        <w:t xml:space="preserve">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6"/>
      </w:r>
      <w:r>
        <w:t xml:space="preserve"> (Note that ‘factor, </w:t>
      </w:r>
      <w:proofErr w:type="spellStart"/>
      <w:r>
        <w:t>pcf</w:t>
      </w:r>
      <w:proofErr w:type="spellEnd"/>
      <w:r>
        <w:t>’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proofErr w:type="spellStart"/>
      <w:r w:rsidRPr="000644C4">
        <w:t>pcf</w:t>
      </w:r>
      <w:proofErr w:type="spellEnd"/>
      <w:r w:rsidRPr="000644C4">
        <w:t xml:space="preserve">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proofErr w:type="spellStart"/>
      <w:r w:rsidRPr="00E11B8C">
        <w:rPr>
          <w:i/>
        </w:rPr>
        <w:t>ahtype</w:t>
      </w:r>
      <w:proofErr w:type="spellEnd"/>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w:t>
      </w:r>
      <w:proofErr w:type="spellStart"/>
      <w:r>
        <w:rPr>
          <w:i/>
        </w:rPr>
        <w:t>ahtype</w:t>
      </w:r>
      <w:proofErr w:type="spellEnd"/>
      <w:r>
        <w:rPr>
          <w:i/>
        </w:rPr>
        <w:t>=1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w:t>
      </w:r>
      <w:proofErr w:type="spellStart"/>
      <w:r>
        <w:rPr>
          <w:i/>
        </w:rPr>
        <w:t>ahtype</w:t>
      </w:r>
      <w:proofErr w:type="spellEnd"/>
      <w:r>
        <w:rPr>
          <w:i/>
        </w:rPr>
        <w:t>=1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proofErr w:type="spellStart"/>
      <w:r w:rsidRPr="00E11B8C">
        <w:rPr>
          <w:i/>
        </w:rPr>
        <w:t>urb</w:t>
      </w:r>
      <w:proofErr w:type="spellEnd"/>
      <w:r>
        <w:t>).</w:t>
      </w:r>
      <w:r>
        <w:rPr>
          <w:rStyle w:val="FootnoteReference"/>
        </w:rPr>
        <w:footnoteReference w:id="77"/>
      </w:r>
      <w:r>
        <w:t xml:space="preserve"> (Note that ‘factor, </w:t>
      </w:r>
      <w:proofErr w:type="spellStart"/>
      <w:r>
        <w:t>pcf</w:t>
      </w:r>
      <w:proofErr w:type="spellEnd"/>
      <w:r>
        <w:t>’ and ‘predict’ are Stata commands used in the template syntax file.)</w:t>
      </w:r>
    </w:p>
    <w:p w14:paraId="4D215134" w14:textId="085B57BA" w:rsidR="004D0419" w:rsidRDefault="004D0419" w:rsidP="007C5AED">
      <w:pPr>
        <w:pStyle w:val="BodyTextIndent1"/>
      </w:pPr>
      <w:r>
        <w:t xml:space="preserve">Factor variable list created in Step 8 if </w:t>
      </w:r>
      <w:proofErr w:type="spellStart"/>
      <w:r>
        <w:t>ahtype</w:t>
      </w:r>
      <w:proofErr w:type="spellEnd"/>
      <w:r>
        <w:t xml:space="preserve">=1, </w:t>
      </w:r>
      <w:proofErr w:type="spellStart"/>
      <w:r>
        <w:t>pcf</w:t>
      </w:r>
      <w:proofErr w:type="spellEnd"/>
      <w:r>
        <w:t xml:space="preserve"> factors(1) </w:t>
      </w:r>
    </w:p>
    <w:p w14:paraId="123521C4" w14:textId="334140DB" w:rsidR="004D0419" w:rsidRPr="00F37B0E" w:rsidRDefault="004D0419" w:rsidP="007C5AED">
      <w:pPr>
        <w:pStyle w:val="BodyTextIndent1"/>
      </w:pPr>
      <w:r>
        <w:t xml:space="preserve">Predict </w:t>
      </w:r>
      <w:proofErr w:type="spellStart"/>
      <w:r>
        <w:t>urb</w:t>
      </w:r>
      <w:proofErr w:type="spellEnd"/>
      <w:r>
        <w:t xml:space="preserve"> if </w:t>
      </w:r>
      <w:proofErr w:type="spellStart"/>
      <w:r>
        <w:t>ahtype</w:t>
      </w:r>
      <w:proofErr w:type="spellEnd"/>
      <w:r>
        <w:t>=1,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proofErr w:type="spellStart"/>
      <w:r w:rsidRPr="00E11B8C">
        <w:rPr>
          <w:i/>
        </w:rPr>
        <w:t>ahtype</w:t>
      </w:r>
      <w:proofErr w:type="spellEnd"/>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w:t>
      </w:r>
      <w:proofErr w:type="spellStart"/>
      <w:r>
        <w:rPr>
          <w:i/>
        </w:rPr>
        <w:t>ahtype</w:t>
      </w:r>
      <w:proofErr w:type="spellEnd"/>
      <w:r>
        <w:rPr>
          <w:i/>
        </w:rPr>
        <w:t>=2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w:t>
      </w:r>
      <w:proofErr w:type="spellStart"/>
      <w:r>
        <w:rPr>
          <w:i/>
        </w:rPr>
        <w:t>ahtype</w:t>
      </w:r>
      <w:proofErr w:type="spellEnd"/>
      <w:r>
        <w:rPr>
          <w:i/>
        </w:rPr>
        <w:t>=2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w:t>
      </w:r>
      <w:proofErr w:type="spellStart"/>
      <w:r>
        <w:t>rur</w:t>
      </w:r>
      <w:proofErr w:type="spellEnd"/>
      <w:r>
        <w:t>).</w:t>
      </w:r>
      <w:r>
        <w:rPr>
          <w:rStyle w:val="FootnoteReference"/>
        </w:rPr>
        <w:footnoteReference w:id="78"/>
      </w:r>
      <w:r>
        <w:t xml:space="preserve"> (Note that ‘factor, </w:t>
      </w:r>
      <w:proofErr w:type="spellStart"/>
      <w:r>
        <w:t>pcf</w:t>
      </w:r>
      <w:proofErr w:type="spellEnd"/>
      <w:r>
        <w:t>’ and ‘predict’ are Stata commands used in the template syntax file.)</w:t>
      </w:r>
    </w:p>
    <w:p w14:paraId="2EE95490" w14:textId="6961D391" w:rsidR="004D0419" w:rsidRDefault="004D0419" w:rsidP="007C5AED">
      <w:pPr>
        <w:pStyle w:val="BodyTextIndent1"/>
      </w:pPr>
      <w:r>
        <w:t xml:space="preserve">Factor variable list created in Step 10 if </w:t>
      </w:r>
      <w:proofErr w:type="spellStart"/>
      <w:r>
        <w:t>ahtype</w:t>
      </w:r>
      <w:proofErr w:type="spellEnd"/>
      <w:r>
        <w:t xml:space="preserve">=2, </w:t>
      </w:r>
      <w:proofErr w:type="spellStart"/>
      <w:r>
        <w:t>pcf</w:t>
      </w:r>
      <w:proofErr w:type="spellEnd"/>
      <w:r>
        <w:t xml:space="preserve"> factors(1) </w:t>
      </w:r>
    </w:p>
    <w:p w14:paraId="485DE44A" w14:textId="68FE62DA" w:rsidR="004D0419" w:rsidRPr="00F37B0E" w:rsidRDefault="004D0419" w:rsidP="007C5AED">
      <w:pPr>
        <w:pStyle w:val="BodyTextIndent1"/>
      </w:pPr>
      <w:r>
        <w:t xml:space="preserve">Predict </w:t>
      </w:r>
      <w:proofErr w:type="spellStart"/>
      <w:r>
        <w:t>rur</w:t>
      </w:r>
      <w:proofErr w:type="spellEnd"/>
      <w:r>
        <w:t xml:space="preserve"> if </w:t>
      </w:r>
      <w:proofErr w:type="spellStart"/>
      <w:r>
        <w:t>ahtype</w:t>
      </w:r>
      <w:proofErr w:type="spellEnd"/>
      <w:r>
        <w:t>=2,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proofErr w:type="spellStart"/>
      <w:r w:rsidRPr="00E11B8C">
        <w:rPr>
          <w:i/>
        </w:rPr>
        <w:t>urb</w:t>
      </w:r>
      <w:proofErr w:type="spellEnd"/>
      <w:r w:rsidRPr="00E11B8C">
        <w:t xml:space="preserve">) as the independent variable. Save the constant term </w:t>
      </w:r>
      <w:r>
        <w:t>(</w:t>
      </w:r>
      <w:proofErr w:type="spellStart"/>
      <w:r w:rsidRPr="00E11B8C">
        <w:rPr>
          <w:i/>
        </w:rPr>
        <w:t>urb_const</w:t>
      </w:r>
      <w:proofErr w:type="spellEnd"/>
      <w:r>
        <w:t xml:space="preserve">) </w:t>
      </w:r>
      <w:r w:rsidRPr="00E11B8C">
        <w:t>and the coefficient</w:t>
      </w:r>
      <w:r>
        <w:t xml:space="preserve"> (</w:t>
      </w:r>
      <w:proofErr w:type="spellStart"/>
      <w:r w:rsidRPr="00E11B8C">
        <w:rPr>
          <w:i/>
        </w:rPr>
        <w:t>urb_coeff</w:t>
      </w:r>
      <w:proofErr w:type="spellEnd"/>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 xml:space="preserve">egress com </w:t>
      </w:r>
      <w:proofErr w:type="spellStart"/>
      <w:r w:rsidRPr="00E11B8C">
        <w:t>urb</w:t>
      </w:r>
      <w:proofErr w:type="spellEnd"/>
      <w:r w:rsidRPr="00E11B8C">
        <w:t xml:space="preserve"> if </w:t>
      </w:r>
      <w:proofErr w:type="spellStart"/>
      <w:r w:rsidRPr="00E11B8C">
        <w:t>ahtype</w:t>
      </w:r>
      <w:proofErr w:type="spellEnd"/>
      <w:r w:rsidRPr="00E11B8C">
        <w:t>=1</w:t>
      </w:r>
    </w:p>
    <w:p w14:paraId="2D3078DA" w14:textId="77777777" w:rsidR="004D0419" w:rsidRPr="00E11B8C" w:rsidRDefault="004D0419" w:rsidP="007C5AED">
      <w:pPr>
        <w:pStyle w:val="BodyTextIndent1"/>
      </w:pPr>
      <w:r>
        <w:t xml:space="preserve">Set </w:t>
      </w:r>
      <w:proofErr w:type="spellStart"/>
      <w:r w:rsidRPr="00E11B8C">
        <w:t>urb_const</w:t>
      </w:r>
      <w:proofErr w:type="spellEnd"/>
      <w:r w:rsidRPr="00E11B8C">
        <w:t>=_b[_cons]</w:t>
      </w:r>
    </w:p>
    <w:p w14:paraId="37990E46" w14:textId="77777777" w:rsidR="004D0419" w:rsidRPr="00E11B8C" w:rsidRDefault="004D0419" w:rsidP="007C5AED">
      <w:pPr>
        <w:pStyle w:val="BodyTextIndent1"/>
        <w:rPr>
          <w:b/>
        </w:rPr>
      </w:pPr>
      <w:r>
        <w:t>Set</w:t>
      </w:r>
      <w:r w:rsidRPr="00E11B8C">
        <w:t xml:space="preserve"> </w:t>
      </w:r>
      <w:proofErr w:type="spellStart"/>
      <w:r w:rsidRPr="00E11B8C">
        <w:t>urb_coeff</w:t>
      </w:r>
      <w:proofErr w:type="spellEnd"/>
      <w:r w:rsidRPr="00E11B8C">
        <w:t>=_b[</w:t>
      </w:r>
      <w:proofErr w:type="spellStart"/>
      <w:r w:rsidRPr="00E11B8C">
        <w:t>urb</w:t>
      </w:r>
      <w:proofErr w:type="spellEnd"/>
      <w:r w:rsidRPr="00E11B8C">
        <w:t>]</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proofErr w:type="spellStart"/>
      <w:r>
        <w:t>r</w:t>
      </w:r>
      <w:r w:rsidRPr="00E11B8C">
        <w:rPr>
          <w:i/>
        </w:rPr>
        <w:t>u</w:t>
      </w:r>
      <w:r>
        <w:rPr>
          <w:i/>
        </w:rPr>
        <w:t>r</w:t>
      </w:r>
      <w:proofErr w:type="spellEnd"/>
      <w:r w:rsidRPr="00E11B8C">
        <w:t xml:space="preserve">) as the independent variable. Save the constant term </w:t>
      </w:r>
      <w:r>
        <w:t>(</w:t>
      </w:r>
      <w:proofErr w:type="spellStart"/>
      <w:r>
        <w:t>r</w:t>
      </w:r>
      <w:r w:rsidRPr="00E11B8C">
        <w:rPr>
          <w:i/>
        </w:rPr>
        <w:t>ur_const</w:t>
      </w:r>
      <w:proofErr w:type="spellEnd"/>
      <w:r>
        <w:t xml:space="preserve">) </w:t>
      </w:r>
      <w:r w:rsidRPr="00E11B8C">
        <w:t>and the coefficient</w:t>
      </w:r>
      <w:r>
        <w:t xml:space="preserve"> (</w:t>
      </w:r>
      <w:proofErr w:type="spellStart"/>
      <w:r w:rsidRPr="00E11B8C">
        <w:rPr>
          <w:i/>
        </w:rPr>
        <w:t>rub_coeff</w:t>
      </w:r>
      <w:proofErr w:type="spellEnd"/>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proofErr w:type="spellStart"/>
      <w:r>
        <w:t>r</w:t>
      </w:r>
      <w:r w:rsidRPr="00E11B8C">
        <w:t>u</w:t>
      </w:r>
      <w:r>
        <w:t>r</w:t>
      </w:r>
      <w:proofErr w:type="spellEnd"/>
      <w:r w:rsidRPr="00E11B8C">
        <w:t xml:space="preserve"> if </w:t>
      </w:r>
      <w:proofErr w:type="spellStart"/>
      <w:r w:rsidRPr="00E11B8C">
        <w:t>ahtype</w:t>
      </w:r>
      <w:proofErr w:type="spellEnd"/>
      <w:r w:rsidRPr="00E11B8C">
        <w:t>=</w:t>
      </w:r>
      <w:r>
        <w:t>2</w:t>
      </w:r>
    </w:p>
    <w:p w14:paraId="5B8B1CD4" w14:textId="77777777" w:rsidR="004D0419" w:rsidRPr="00E11B8C" w:rsidRDefault="004D0419" w:rsidP="007C5AED">
      <w:pPr>
        <w:pStyle w:val="BodyTextIndent1"/>
      </w:pPr>
      <w:r>
        <w:t xml:space="preserve">Set </w:t>
      </w:r>
      <w:proofErr w:type="spellStart"/>
      <w:r>
        <w:t>r</w:t>
      </w:r>
      <w:r w:rsidRPr="00E11B8C">
        <w:t>ur_const</w:t>
      </w:r>
      <w:proofErr w:type="spellEnd"/>
      <w:r w:rsidRPr="00E11B8C">
        <w:t>=_b[_cons]</w:t>
      </w:r>
    </w:p>
    <w:p w14:paraId="02DDE65C" w14:textId="77777777" w:rsidR="004D0419" w:rsidRPr="00E11B8C" w:rsidRDefault="004D0419" w:rsidP="007C5AED">
      <w:pPr>
        <w:pStyle w:val="BodyTextIndent1"/>
        <w:rPr>
          <w:b/>
        </w:rPr>
      </w:pPr>
      <w:r>
        <w:t>Set</w:t>
      </w:r>
      <w:r w:rsidRPr="00E11B8C">
        <w:t xml:space="preserve"> </w:t>
      </w:r>
      <w:proofErr w:type="spellStart"/>
      <w:r>
        <w:t>r</w:t>
      </w:r>
      <w:r w:rsidRPr="00E11B8C">
        <w:t>ur_coeff</w:t>
      </w:r>
      <w:proofErr w:type="spellEnd"/>
      <w:r w:rsidRPr="00E11B8C">
        <w:t>=_b[</w:t>
      </w:r>
      <w:proofErr w:type="spellStart"/>
      <w:r w:rsidRPr="00E11B8C">
        <w:t>urb</w:t>
      </w:r>
      <w:proofErr w:type="spellEnd"/>
      <w:r w:rsidRPr="00E11B8C">
        <w:t>]</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proofErr w:type="spellStart"/>
      <w:r w:rsidRPr="00655FDA">
        <w:rPr>
          <w:i/>
        </w:rPr>
        <w:t>combscor</w:t>
      </w:r>
      <w:proofErr w:type="spellEnd"/>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w:t>
      </w:r>
      <w:proofErr w:type="spellStart"/>
      <w:r w:rsidRPr="00CF0A29">
        <w:t>combscor</w:t>
      </w:r>
      <w:proofErr w:type="spellEnd"/>
      <w:r>
        <w:t>=0</w:t>
      </w:r>
    </w:p>
    <w:p w14:paraId="1A5657BB" w14:textId="77777777" w:rsidR="004D0419" w:rsidRDefault="004D0419" w:rsidP="007C5AED">
      <w:pPr>
        <w:pStyle w:val="BodyTextIndent1"/>
      </w:pPr>
      <w:r>
        <w:t>R</w:t>
      </w:r>
      <w:r w:rsidRPr="00CF0A29">
        <w:t xml:space="preserve">eplace </w:t>
      </w:r>
      <w:proofErr w:type="spellStart"/>
      <w:r w:rsidRPr="00CF0A29">
        <w:t>combscor</w:t>
      </w:r>
      <w:proofErr w:type="spellEnd"/>
      <w:r w:rsidRPr="00CF0A29">
        <w:t>=</w:t>
      </w:r>
      <w:proofErr w:type="spellStart"/>
      <w:r w:rsidRPr="00CF0A29">
        <w:t>urb_const</w:t>
      </w:r>
      <w:proofErr w:type="spellEnd"/>
      <w:r w:rsidRPr="00CF0A29">
        <w:t>+(</w:t>
      </w:r>
      <w:proofErr w:type="spellStart"/>
      <w:r w:rsidRPr="00CF0A29">
        <w:t>urb_coeff</w:t>
      </w:r>
      <w:proofErr w:type="spellEnd"/>
      <w:r w:rsidRPr="00CF0A29">
        <w:t>*</w:t>
      </w:r>
      <w:proofErr w:type="spellStart"/>
      <w:r w:rsidRPr="00CF0A29">
        <w:t>urb</w:t>
      </w:r>
      <w:proofErr w:type="spellEnd"/>
      <w:r w:rsidRPr="00CF0A29">
        <w:t xml:space="preserve">) if </w:t>
      </w:r>
      <w:proofErr w:type="spellStart"/>
      <w:r w:rsidRPr="00CF0A29">
        <w:t>ahtype</w:t>
      </w:r>
      <w:proofErr w:type="spellEnd"/>
      <w:r w:rsidRPr="00CF0A29">
        <w:t>=1</w:t>
      </w:r>
    </w:p>
    <w:p w14:paraId="7D706F74" w14:textId="77777777" w:rsidR="004D0419" w:rsidRPr="005D715A" w:rsidRDefault="004D0419" w:rsidP="007C5AED">
      <w:pPr>
        <w:pStyle w:val="BodyTextIndent1"/>
      </w:pPr>
      <w:r>
        <w:t>R</w:t>
      </w:r>
      <w:r w:rsidRPr="00CF0A29">
        <w:t xml:space="preserve">eplace </w:t>
      </w:r>
      <w:proofErr w:type="spellStart"/>
      <w:r w:rsidRPr="00CF0A29">
        <w:t>combscor</w:t>
      </w:r>
      <w:proofErr w:type="spellEnd"/>
      <w:r w:rsidRPr="00CF0A29">
        <w:t>=</w:t>
      </w:r>
      <w:proofErr w:type="spellStart"/>
      <w:r w:rsidRPr="00CF0A29">
        <w:t>rur_c</w:t>
      </w:r>
      <w:r>
        <w:t>onst</w:t>
      </w:r>
      <w:proofErr w:type="spellEnd"/>
      <w:r>
        <w:t>+(</w:t>
      </w:r>
      <w:proofErr w:type="spellStart"/>
      <w:r>
        <w:t>rur_coeff</w:t>
      </w:r>
      <w:proofErr w:type="spellEnd"/>
      <w:r>
        <w:t>*</w:t>
      </w:r>
      <w:proofErr w:type="spellStart"/>
      <w:r>
        <w:t>rur</w:t>
      </w:r>
      <w:proofErr w:type="spellEnd"/>
      <w:r>
        <w:t xml:space="preserve">) if </w:t>
      </w:r>
      <w:proofErr w:type="spellStart"/>
      <w:r>
        <w:t>ahtype</w:t>
      </w:r>
      <w:proofErr w:type="spellEnd"/>
      <w:r>
        <w:t>=</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proofErr w:type="spellStart"/>
      <w:r w:rsidRPr="005D715A">
        <w:rPr>
          <w:i/>
        </w:rPr>
        <w:t>hhmemw</w:t>
      </w:r>
      <w:r>
        <w:rPr>
          <w:i/>
        </w:rPr>
        <w:t>g</w:t>
      </w:r>
      <w:r w:rsidRPr="005D715A">
        <w:rPr>
          <w:i/>
        </w:rPr>
        <w:t>t</w:t>
      </w:r>
      <w:proofErr w:type="spellEnd"/>
      <w:r w:rsidRPr="005D715A">
        <w:t xml:space="preserve">), if not already created, by multiplying the number of </w:t>
      </w:r>
      <w:r>
        <w:t xml:space="preserve">de jure </w:t>
      </w:r>
      <w:r w:rsidRPr="005D715A">
        <w:t>household members (</w:t>
      </w:r>
      <w:proofErr w:type="spellStart"/>
      <w:r w:rsidRPr="005D715A">
        <w:rPr>
          <w:i/>
        </w:rPr>
        <w:t>hhsize</w:t>
      </w:r>
      <w:r>
        <w:rPr>
          <w:i/>
        </w:rPr>
        <w:t>_dj</w:t>
      </w:r>
      <w:proofErr w:type="spellEnd"/>
      <w:r w:rsidRPr="005D715A">
        <w:t>) by the household weight (</w:t>
      </w:r>
      <w:proofErr w:type="spellStart"/>
      <w:r w:rsidRPr="005D715A">
        <w:rPr>
          <w:i/>
        </w:rPr>
        <w:t>hh_wgt</w:t>
      </w:r>
      <w:proofErr w:type="spellEnd"/>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 xml:space="preserve">Set </w:t>
      </w:r>
      <w:proofErr w:type="spellStart"/>
      <w:r w:rsidRPr="005D715A">
        <w:t>hhmemw</w:t>
      </w:r>
      <w:r>
        <w:t>g</w:t>
      </w:r>
      <w:r w:rsidRPr="005D715A">
        <w:t>t</w:t>
      </w:r>
      <w:proofErr w:type="spellEnd"/>
      <w:r w:rsidRPr="005D715A">
        <w:t>=</w:t>
      </w:r>
      <w:r>
        <w:t>(</w:t>
      </w:r>
      <w:proofErr w:type="spellStart"/>
      <w:r w:rsidRPr="005D715A">
        <w:t>hhsize</w:t>
      </w:r>
      <w:r>
        <w:t>_dj</w:t>
      </w:r>
      <w:proofErr w:type="spellEnd"/>
      <w:r w:rsidRPr="005D715A">
        <w:t>*</w:t>
      </w:r>
      <w:proofErr w:type="spellStart"/>
      <w:r w:rsidRPr="005D715A">
        <w:t>hh_wgt</w:t>
      </w:r>
      <w:proofErr w:type="spellEnd"/>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proofErr w:type="spellStart"/>
      <w:r w:rsidRPr="005D715A">
        <w:rPr>
          <w:i/>
        </w:rPr>
        <w:t>wquin</w:t>
      </w:r>
      <w:r>
        <w:rPr>
          <w:i/>
        </w:rPr>
        <w:t>t</w:t>
      </w:r>
      <w:proofErr w:type="spellEnd"/>
      <w:r w:rsidRPr="005D715A">
        <w:t>) using the AWI scores and applying the household member weight. Stata has a command (</w:t>
      </w:r>
      <w:proofErr w:type="spellStart"/>
      <w:r w:rsidRPr="005D715A">
        <w:t>xtile</w:t>
      </w:r>
      <w:proofErr w:type="spellEnd"/>
      <w:r w:rsidRPr="005D715A">
        <w:t xml:space="preserve">) that will do this in one line of code, and a similar command is available in SPSS (RANK). Otherwise, this can be done generally following the instructions in Step 6 of </w:t>
      </w:r>
      <w:proofErr w:type="spellStart"/>
      <w:r w:rsidRPr="005D715A">
        <w:t>Rutstein’s</w:t>
      </w:r>
      <w:proofErr w:type="spellEnd"/>
      <w:r w:rsidRPr="005D715A">
        <w:t xml:space="preserve">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 xml:space="preserve">Rename </w:t>
      </w:r>
      <w:proofErr w:type="spellStart"/>
      <w:r>
        <w:t>awi</w:t>
      </w:r>
      <w:proofErr w:type="spellEnd"/>
      <w:r>
        <w:t>=</w:t>
      </w:r>
      <w:proofErr w:type="spellStart"/>
      <w:r>
        <w:t>combscore</w:t>
      </w:r>
      <w:proofErr w:type="spellEnd"/>
    </w:p>
    <w:p w14:paraId="2035DFA4" w14:textId="0D02619E" w:rsidR="004D0419" w:rsidRPr="005D715A" w:rsidRDefault="004D0419" w:rsidP="007C5AED">
      <w:pPr>
        <w:pStyle w:val="BodyTextIndent1"/>
      </w:pPr>
      <w:r w:rsidRPr="005D715A">
        <w:t xml:space="preserve">Set </w:t>
      </w:r>
      <w:proofErr w:type="spellStart"/>
      <w:r w:rsidRPr="005D715A">
        <w:t>wquint</w:t>
      </w:r>
      <w:proofErr w:type="spellEnd"/>
      <w:r w:rsidRPr="005D715A">
        <w:t xml:space="preserve">=I if </w:t>
      </w:r>
      <w:proofErr w:type="spellStart"/>
      <w:r w:rsidRPr="005D715A">
        <w:t>awi</w:t>
      </w:r>
      <w:proofErr w:type="spellEnd"/>
      <w:r w:rsidRPr="005D715A">
        <w:t>&lt;</w:t>
      </w:r>
      <w:proofErr w:type="spellStart"/>
      <w:r w:rsidRPr="005D715A">
        <w:t>awi</w:t>
      </w:r>
      <w:proofErr w:type="spellEnd"/>
      <w:r w:rsidRPr="005D715A">
        <w:t xml:space="preserve"> cut point that indicates poorest 20% of population</w:t>
      </w:r>
    </w:p>
    <w:p w14:paraId="4DD165A1" w14:textId="43D3E161" w:rsidR="004D0419" w:rsidRPr="005D715A" w:rsidRDefault="004D0419" w:rsidP="007C5AED">
      <w:pPr>
        <w:pStyle w:val="BodyTextIndent1"/>
      </w:pPr>
      <w:r w:rsidRPr="005D715A">
        <w:t xml:space="preserve">Replace </w:t>
      </w:r>
      <w:proofErr w:type="spellStart"/>
      <w:r>
        <w:t>a</w:t>
      </w:r>
      <w:r w:rsidRPr="005D715A">
        <w:t>w</w:t>
      </w:r>
      <w:r>
        <w:t>i</w:t>
      </w:r>
      <w:r w:rsidRPr="005D715A">
        <w:t>quint</w:t>
      </w:r>
      <w:proofErr w:type="spellEnd"/>
      <w:r w:rsidRPr="005D715A">
        <w:t xml:space="preserve">=2 if </w:t>
      </w:r>
      <w:proofErr w:type="spellStart"/>
      <w:r>
        <w:t>awiquint</w:t>
      </w:r>
      <w:proofErr w:type="spellEnd"/>
      <w:r w:rsidRPr="005D715A">
        <w:t xml:space="preserve">=missing and </w:t>
      </w:r>
      <w:proofErr w:type="spellStart"/>
      <w:r w:rsidRPr="005D715A">
        <w:t>awi</w:t>
      </w:r>
      <w:proofErr w:type="spellEnd"/>
      <w:r w:rsidRPr="005D715A">
        <w:t>&lt;</w:t>
      </w:r>
      <w:proofErr w:type="spellStart"/>
      <w:r w:rsidRPr="005D715A">
        <w:t>awi</w:t>
      </w:r>
      <w:proofErr w:type="spellEnd"/>
      <w:r w:rsidRPr="005D715A">
        <w:t xml:space="preserve"> cut point that indicates poorest 40% of population</w:t>
      </w:r>
    </w:p>
    <w:p w14:paraId="75349D2A" w14:textId="2A0677C9" w:rsidR="004D0419" w:rsidRPr="005D715A" w:rsidRDefault="004D0419" w:rsidP="007C5AED">
      <w:pPr>
        <w:pStyle w:val="BodyTextIndent1"/>
      </w:pPr>
      <w:r w:rsidRPr="005D715A">
        <w:t xml:space="preserve">Replace </w:t>
      </w:r>
      <w:proofErr w:type="spellStart"/>
      <w:r>
        <w:t>awiquint</w:t>
      </w:r>
      <w:proofErr w:type="spellEnd"/>
      <w:r w:rsidRPr="005D715A">
        <w:t xml:space="preserve">=3 if </w:t>
      </w:r>
      <w:proofErr w:type="spellStart"/>
      <w:r>
        <w:t>wquint</w:t>
      </w:r>
      <w:proofErr w:type="spellEnd"/>
      <w:r w:rsidRPr="005D715A">
        <w:t xml:space="preserve">=missing and </w:t>
      </w:r>
      <w:proofErr w:type="spellStart"/>
      <w:r w:rsidRPr="005D715A">
        <w:t>awi</w:t>
      </w:r>
      <w:proofErr w:type="spellEnd"/>
      <w:r w:rsidRPr="005D715A">
        <w:t>&lt;</w:t>
      </w:r>
      <w:proofErr w:type="spellStart"/>
      <w:r w:rsidRPr="005D715A">
        <w:t>awi</w:t>
      </w:r>
      <w:proofErr w:type="spellEnd"/>
      <w:r w:rsidRPr="005D715A">
        <w:t xml:space="preserve"> cut point that indicates poorest 60% of population</w:t>
      </w:r>
    </w:p>
    <w:p w14:paraId="7E7E3FA0" w14:textId="15BA7FD6" w:rsidR="004D0419" w:rsidRPr="005D715A" w:rsidRDefault="004D0419" w:rsidP="007C5AED">
      <w:pPr>
        <w:pStyle w:val="BodyTextIndent1"/>
      </w:pPr>
      <w:r w:rsidRPr="005D715A">
        <w:t xml:space="preserve">Replace </w:t>
      </w:r>
      <w:proofErr w:type="spellStart"/>
      <w:r>
        <w:t>awiquint</w:t>
      </w:r>
      <w:proofErr w:type="spellEnd"/>
      <w:r w:rsidRPr="005D715A">
        <w:t xml:space="preserve">=4 if </w:t>
      </w:r>
      <w:proofErr w:type="spellStart"/>
      <w:r>
        <w:t>awiquint</w:t>
      </w:r>
      <w:proofErr w:type="spellEnd"/>
      <w:r w:rsidRPr="005D715A">
        <w:t xml:space="preserve">=missing and </w:t>
      </w:r>
      <w:proofErr w:type="spellStart"/>
      <w:r w:rsidRPr="005D715A">
        <w:t>awi</w:t>
      </w:r>
      <w:proofErr w:type="spellEnd"/>
      <w:r w:rsidRPr="005D715A">
        <w:t>&lt;</w:t>
      </w:r>
      <w:proofErr w:type="spellStart"/>
      <w:r w:rsidRPr="005D715A">
        <w:t>awi</w:t>
      </w:r>
      <w:proofErr w:type="spellEnd"/>
      <w:r w:rsidRPr="005D715A">
        <w:t xml:space="preserve"> cut point that indicates poorest 80% of population</w:t>
      </w:r>
    </w:p>
    <w:p w14:paraId="4C5BE891" w14:textId="0103E4E7" w:rsidR="004D0419" w:rsidRDefault="004D0419" w:rsidP="007C5AED">
      <w:pPr>
        <w:pStyle w:val="BodyTextIndent1"/>
      </w:pPr>
      <w:r w:rsidRPr="005D715A">
        <w:t xml:space="preserve">Replace </w:t>
      </w:r>
      <w:proofErr w:type="spellStart"/>
      <w:r>
        <w:t>awiquint</w:t>
      </w:r>
      <w:proofErr w:type="spellEnd"/>
      <w:r w:rsidRPr="005D715A">
        <w:t xml:space="preserve">=5 if </w:t>
      </w:r>
      <w:proofErr w:type="spellStart"/>
      <w:r>
        <w:t>wquint</w:t>
      </w:r>
      <w:proofErr w:type="spellEnd"/>
      <w:r w:rsidRPr="005D715A">
        <w:t xml:space="preserve">=missing and </w:t>
      </w:r>
      <w:proofErr w:type="spellStart"/>
      <w:r w:rsidRPr="005D715A">
        <w:t>awi≥awi</w:t>
      </w:r>
      <w:proofErr w:type="spellEnd"/>
      <w:r w:rsidRPr="005D715A">
        <w:t xml:space="preserve">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proofErr w:type="spellStart"/>
      <w:r>
        <w:t>wealthindex</w:t>
      </w:r>
      <w:proofErr w:type="spellEnd"/>
      <w:r>
        <w:t xml:space="preserve">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proofErr w:type="spellStart"/>
            <w:r w:rsidRPr="009D73DB">
              <w:rPr>
                <w:i/>
                <w:sz w:val="20"/>
                <w:szCs w:val="20"/>
              </w:rPr>
              <w:t>hhea</w:t>
            </w:r>
            <w:proofErr w:type="spellEnd"/>
            <w:r w:rsidRPr="009D73DB">
              <w:rPr>
                <w:i/>
                <w:sz w:val="20"/>
                <w:szCs w:val="20"/>
              </w:rPr>
              <w:t xml:space="preserve">, </w:t>
            </w:r>
            <w:proofErr w:type="spellStart"/>
            <w:r w:rsidRPr="009D73DB">
              <w:rPr>
                <w:i/>
                <w:sz w:val="20"/>
                <w:szCs w:val="20"/>
              </w:rPr>
              <w:t>hhnum</w:t>
            </w:r>
            <w:proofErr w:type="spellEnd"/>
            <w:r w:rsidRPr="009D73DB">
              <w:rPr>
                <w:i/>
                <w:sz w:val="20"/>
                <w:szCs w:val="20"/>
              </w:rPr>
              <w:t xml:space="preserve">, </w:t>
            </w:r>
            <w:proofErr w:type="spellStart"/>
            <w:r w:rsidRPr="009D73DB">
              <w:rPr>
                <w:i/>
                <w:sz w:val="20"/>
                <w:szCs w:val="20"/>
              </w:rPr>
              <w:t>wgt_hh</w:t>
            </w:r>
            <w:proofErr w:type="spellEnd"/>
            <w:r w:rsidRPr="009D73DB">
              <w:rPr>
                <w:i/>
                <w:sz w:val="20"/>
                <w:szCs w:val="20"/>
              </w:rPr>
              <w:t xml:space="preserve">, </w:t>
            </w:r>
            <w:proofErr w:type="spellStart"/>
            <w:r w:rsidRPr="009D73DB">
              <w:rPr>
                <w:i/>
                <w:sz w:val="20"/>
                <w:szCs w:val="20"/>
              </w:rPr>
              <w:t>samp_stratum</w:t>
            </w:r>
            <w:proofErr w:type="spellEnd"/>
            <w:r w:rsidRPr="009D73DB">
              <w:rPr>
                <w:i/>
                <w:sz w:val="20"/>
                <w:szCs w:val="20"/>
              </w:rPr>
              <w:t>,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proofErr w:type="spellStart"/>
            <w:r w:rsidRPr="009D73DB">
              <w:rPr>
                <w:i/>
                <w:sz w:val="20"/>
                <w:szCs w:val="20"/>
              </w:rPr>
              <w:t>memsleep_dj</w:t>
            </w:r>
            <w:proofErr w:type="spellEnd"/>
            <w:r w:rsidRPr="009D73DB">
              <w:rPr>
                <w:i/>
                <w:sz w:val="20"/>
                <w:szCs w:val="20"/>
              </w:rPr>
              <w:t xml:space="preserve">, age, </w:t>
            </w:r>
            <w:proofErr w:type="spellStart"/>
            <w:r w:rsidRPr="009D73DB">
              <w:rPr>
                <w:i/>
                <w:sz w:val="20"/>
                <w:szCs w:val="20"/>
              </w:rPr>
              <w:t>edu_prim</w:t>
            </w:r>
            <w:proofErr w:type="spellEnd"/>
            <w:r w:rsidRPr="009D73DB">
              <w:rPr>
                <w:i/>
                <w:sz w:val="20"/>
                <w:szCs w:val="20"/>
              </w:rPr>
              <w:t xml:space="preserve">, </w:t>
            </w:r>
            <w:proofErr w:type="spellStart"/>
            <w:r w:rsidRPr="009D73DB">
              <w:rPr>
                <w:i/>
                <w:sz w:val="20"/>
                <w:szCs w:val="20"/>
              </w:rPr>
              <w:t>awi</w:t>
            </w:r>
            <w:proofErr w:type="spellEnd"/>
            <w:r w:rsidRPr="009D73DB">
              <w:rPr>
                <w:i/>
                <w:sz w:val="20"/>
                <w:szCs w:val="20"/>
              </w:rPr>
              <w:t xml:space="preserve">, </w:t>
            </w:r>
            <w:proofErr w:type="spellStart"/>
            <w:r w:rsidRPr="009D73DB">
              <w:rPr>
                <w:i/>
                <w:sz w:val="20"/>
                <w:szCs w:val="20"/>
              </w:rPr>
              <w:t>awiquint</w:t>
            </w:r>
            <w:proofErr w:type="spellEnd"/>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proofErr w:type="spellStart"/>
            <w:r w:rsidRPr="009D73DB">
              <w:rPr>
                <w:i/>
                <w:sz w:val="20"/>
                <w:szCs w:val="20"/>
              </w:rPr>
              <w:t>ubn</w:t>
            </w:r>
            <w:proofErr w:type="spellEnd"/>
            <w:r w:rsidRPr="009D73DB">
              <w:rPr>
                <w:i/>
                <w:sz w:val="20"/>
                <w:szCs w:val="20"/>
              </w:rPr>
              <w:t xml:space="preserve">, ubn1, ubn2, ubn3, ubn4, </w:t>
            </w:r>
            <w:proofErr w:type="spellStart"/>
            <w:r w:rsidRPr="009D73DB">
              <w:rPr>
                <w:i/>
                <w:sz w:val="20"/>
                <w:szCs w:val="20"/>
              </w:rPr>
              <w:t>wadult_dj</w:t>
            </w:r>
            <w:proofErr w:type="spellEnd"/>
            <w:r w:rsidRPr="009D73DB">
              <w:rPr>
                <w:i/>
                <w:sz w:val="20"/>
                <w:szCs w:val="20"/>
              </w:rPr>
              <w:t xml:space="preserve">, </w:t>
            </w:r>
            <w:proofErr w:type="spellStart"/>
            <w:r w:rsidRPr="009D73DB">
              <w:rPr>
                <w:i/>
                <w:sz w:val="20"/>
                <w:szCs w:val="20"/>
              </w:rPr>
              <w:t>wadult_noprim</w:t>
            </w:r>
            <w:proofErr w:type="spellEnd"/>
            <w:r w:rsidRPr="009D73DB">
              <w:rPr>
                <w:i/>
                <w:sz w:val="20"/>
                <w:szCs w:val="20"/>
              </w:rPr>
              <w:t xml:space="preserve">, </w:t>
            </w:r>
            <w:proofErr w:type="spellStart"/>
            <w:r w:rsidRPr="009D73DB">
              <w:rPr>
                <w:i/>
                <w:sz w:val="20"/>
                <w:szCs w:val="20"/>
              </w:rPr>
              <w:t>wadult_att</w:t>
            </w:r>
            <w:proofErr w:type="spellEnd"/>
            <w:r w:rsidRPr="009D73DB">
              <w:rPr>
                <w:i/>
                <w:sz w:val="20"/>
                <w:szCs w:val="20"/>
              </w:rPr>
              <w:t xml:space="preserve">, </w:t>
            </w:r>
            <w:proofErr w:type="spellStart"/>
            <w:r w:rsidRPr="009D73DB">
              <w:rPr>
                <w:i/>
                <w:sz w:val="20"/>
                <w:szCs w:val="20"/>
              </w:rPr>
              <w:t>wadult_edu</w:t>
            </w:r>
            <w:proofErr w:type="spellEnd"/>
            <w:r w:rsidRPr="009D73DB">
              <w:rPr>
                <w:i/>
                <w:sz w:val="20"/>
                <w:szCs w:val="20"/>
              </w:rPr>
              <w:t xml:space="preserve">, null, ptile1, ptile2, ptile3, ptile4, </w:t>
            </w:r>
            <w:proofErr w:type="spellStart"/>
            <w:r w:rsidRPr="009D73DB">
              <w:rPr>
                <w:i/>
                <w:sz w:val="20"/>
                <w:szCs w:val="20"/>
              </w:rPr>
              <w:t>sumwts</w:t>
            </w:r>
            <w:proofErr w:type="spellEnd"/>
            <w:r w:rsidRPr="009D73DB">
              <w:rPr>
                <w:i/>
                <w:sz w:val="20"/>
                <w:szCs w:val="20"/>
              </w:rPr>
              <w:t xml:space="preserve">, cut1, cut2, cut3, cut4, </w:t>
            </w:r>
            <w:proofErr w:type="spellStart"/>
            <w:r w:rsidRPr="009D73DB">
              <w:rPr>
                <w:i/>
                <w:sz w:val="20"/>
                <w:szCs w:val="20"/>
              </w:rPr>
              <w:t>freq</w:t>
            </w:r>
            <w:proofErr w:type="spellEnd"/>
            <w:r w:rsidRPr="009D73DB">
              <w:rPr>
                <w:i/>
                <w:sz w:val="20"/>
                <w:szCs w:val="20"/>
              </w:rPr>
              <w:t xml:space="preserve">, </w:t>
            </w:r>
            <w:proofErr w:type="spellStart"/>
            <w:r w:rsidRPr="009D73DB">
              <w:rPr>
                <w:i/>
                <w:sz w:val="20"/>
                <w:szCs w:val="20"/>
              </w:rPr>
              <w:t>cumfreq</w:t>
            </w:r>
            <w:proofErr w:type="spellEnd"/>
            <w:r w:rsidRPr="009D73DB">
              <w:rPr>
                <w:i/>
                <w:sz w:val="20"/>
                <w:szCs w:val="20"/>
              </w:rPr>
              <w:t xml:space="preserve">, percent, </w:t>
            </w:r>
            <w:proofErr w:type="spellStart"/>
            <w:r w:rsidRPr="009D73DB">
              <w:rPr>
                <w:i/>
                <w:sz w:val="20"/>
                <w:szCs w:val="20"/>
              </w:rPr>
              <w:t>cumpercent</w:t>
            </w:r>
            <w:proofErr w:type="spellEnd"/>
            <w:r w:rsidRPr="009D73DB">
              <w:rPr>
                <w:i/>
                <w:sz w:val="20"/>
                <w:szCs w:val="20"/>
              </w:rPr>
              <w:t xml:space="preserve">, compcut1, compcut2, compcut3, compcut4, basecut1, basecut2, basecut3, basecut4, tv, computer, fridge, car, const, </w:t>
            </w:r>
            <w:proofErr w:type="spellStart"/>
            <w:r w:rsidRPr="009D73DB">
              <w:rPr>
                <w:i/>
                <w:sz w:val="20"/>
                <w:szCs w:val="20"/>
              </w:rPr>
              <w:t>coeff</w:t>
            </w:r>
            <w:proofErr w:type="spellEnd"/>
            <w:r w:rsidRPr="009D73DB">
              <w:rPr>
                <w:i/>
                <w:sz w:val="20"/>
                <w:szCs w:val="20"/>
              </w:rPr>
              <w:t xml:space="preserve">, </w:t>
            </w:r>
            <w:proofErr w:type="spellStart"/>
            <w:r w:rsidRPr="009D73DB">
              <w:rPr>
                <w:i/>
                <w:sz w:val="20"/>
                <w:szCs w:val="20"/>
              </w:rPr>
              <w:t>cwi</w:t>
            </w:r>
            <w:proofErr w:type="spellEnd"/>
            <w:r w:rsidRPr="009D73DB">
              <w:rPr>
                <w:i/>
                <w:sz w:val="20"/>
                <w:szCs w:val="20"/>
              </w:rPr>
              <w:t xml:space="preserve">, </w:t>
            </w:r>
            <w:proofErr w:type="spellStart"/>
            <w:r w:rsidRPr="009D73DB">
              <w:rPr>
                <w:i/>
                <w:sz w:val="20"/>
                <w:szCs w:val="20"/>
              </w:rPr>
              <w:t>cwiquint</w:t>
            </w:r>
            <w:proofErr w:type="spellEnd"/>
            <w:r w:rsidRPr="009D73DB">
              <w:rPr>
                <w:i/>
                <w:sz w:val="20"/>
                <w:szCs w:val="20"/>
              </w:rPr>
              <w:t xml:space="preserve">, </w:t>
            </w:r>
            <w:proofErr w:type="spellStart"/>
            <w:r w:rsidRPr="009D73DB">
              <w:rPr>
                <w:i/>
                <w:sz w:val="20"/>
                <w:szCs w:val="20"/>
              </w:rPr>
              <w:t>comp_poor</w:t>
            </w:r>
            <w:proofErr w:type="spellEnd"/>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proofErr w:type="spellStart"/>
      <w:r>
        <w:t>wealthindex</w:t>
      </w:r>
      <w:proofErr w:type="spellEnd"/>
      <w:r>
        <w:t xml:space="preserve">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proofErr w:type="spellStart"/>
      <w:r>
        <w:t>memsleep_dj</w:t>
      </w:r>
      <w:proofErr w:type="spellEnd"/>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proofErr w:type="spellStart"/>
      <w:r w:rsidRPr="005D715A">
        <w:t>temp_ubn</w:t>
      </w:r>
      <w:r>
        <w:t>_hh</w:t>
      </w:r>
      <w:proofErr w:type="spellEnd"/>
      <w:r>
        <w:t>”</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proofErr w:type="spellStart"/>
      <w:r w:rsidRPr="00995B7B">
        <w:rPr>
          <w:i/>
        </w:rPr>
        <w:t>wadult</w:t>
      </w:r>
      <w:proofErr w:type="spellEnd"/>
      <w:r w:rsidRPr="005D715A">
        <w:t>).</w:t>
      </w:r>
    </w:p>
    <w:p w14:paraId="5CC7AEEB" w14:textId="77777777" w:rsidR="004D0419" w:rsidRPr="005D715A" w:rsidRDefault="004D0419" w:rsidP="007C5AED">
      <w:pPr>
        <w:pStyle w:val="BodyTextIndent1"/>
      </w:pPr>
      <w:r w:rsidRPr="005D715A">
        <w:t xml:space="preserve">Set </w:t>
      </w:r>
      <w:proofErr w:type="spellStart"/>
      <w:r w:rsidRPr="005D715A">
        <w:t>wadult</w:t>
      </w:r>
      <w:r>
        <w:t>_dj</w:t>
      </w:r>
      <w:proofErr w:type="spellEnd"/>
      <w:r w:rsidRPr="005D715A">
        <w:t>=0</w:t>
      </w:r>
    </w:p>
    <w:p w14:paraId="738E4E8D" w14:textId="77777777" w:rsidR="004D0419" w:rsidRPr="005D715A" w:rsidRDefault="004D0419" w:rsidP="007C5AED">
      <w:pPr>
        <w:pStyle w:val="BodyTextIndent1"/>
      </w:pPr>
      <w:r w:rsidRPr="005D715A">
        <w:t xml:space="preserve">Replace </w:t>
      </w:r>
      <w:proofErr w:type="spellStart"/>
      <w:r w:rsidRPr="005D715A">
        <w:t>wadult</w:t>
      </w:r>
      <w:r>
        <w:t>_dj</w:t>
      </w:r>
      <w:proofErr w:type="spellEnd"/>
      <w:r w:rsidRPr="005D715A">
        <w:t>=1 if (age≥15 and age≤64)</w:t>
      </w:r>
      <w:r>
        <w:t xml:space="preserve"> and </w:t>
      </w:r>
      <w:proofErr w:type="spellStart"/>
      <w:r>
        <w:t>hhmem_dj</w:t>
      </w:r>
      <w:proofErr w:type="spellEnd"/>
      <w:r>
        <w:t>=1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proofErr w:type="spellStart"/>
      <w:r w:rsidRPr="005D715A">
        <w:rPr>
          <w:i/>
        </w:rPr>
        <w:t>wadult_nopri</w:t>
      </w:r>
      <w:proofErr w:type="spellEnd"/>
      <w:r w:rsidRPr="005D715A">
        <w:t>).</w:t>
      </w:r>
    </w:p>
    <w:p w14:paraId="015BDD90" w14:textId="77777777" w:rsidR="004D0419" w:rsidRDefault="004D0419" w:rsidP="007C5AED">
      <w:pPr>
        <w:pStyle w:val="BodyTextIndent1"/>
      </w:pPr>
      <w:r w:rsidRPr="005D715A">
        <w:t xml:space="preserve">Set </w:t>
      </w:r>
      <w:proofErr w:type="spellStart"/>
      <w:r w:rsidRPr="005D715A">
        <w:t>wadult_nopri</w:t>
      </w:r>
      <w:r>
        <w:t>m</w:t>
      </w:r>
      <w:proofErr w:type="spellEnd"/>
      <w:r w:rsidRPr="005D715A">
        <w:t>=</w:t>
      </w:r>
      <w:r>
        <w:t>missing</w:t>
      </w:r>
    </w:p>
    <w:p w14:paraId="3C4F8387" w14:textId="619035D7" w:rsidR="004D0419" w:rsidRPr="005D715A" w:rsidRDefault="004D0419" w:rsidP="007C5AED">
      <w:pPr>
        <w:pStyle w:val="BodyTextIndent1"/>
      </w:pPr>
      <w:r>
        <w:t xml:space="preserve">Replace </w:t>
      </w:r>
      <w:proofErr w:type="spellStart"/>
      <w:r>
        <w:t>wadult_noprim</w:t>
      </w:r>
      <w:proofErr w:type="spellEnd"/>
      <w:r>
        <w:t xml:space="preserve">=0 if </w:t>
      </w:r>
      <w:proofErr w:type="spellStart"/>
      <w:r>
        <w:t>wadult_dj</w:t>
      </w:r>
      <w:proofErr w:type="spellEnd"/>
      <w:r>
        <w:t>=1</w:t>
      </w:r>
    </w:p>
    <w:p w14:paraId="51759DF2" w14:textId="2E62F8EE" w:rsidR="004D0419" w:rsidRPr="005D715A" w:rsidRDefault="004D0419" w:rsidP="007C5AED">
      <w:pPr>
        <w:pStyle w:val="BodyTextIndent1"/>
      </w:pPr>
      <w:r w:rsidRPr="005D715A">
        <w:t xml:space="preserve">Replace </w:t>
      </w:r>
      <w:proofErr w:type="spellStart"/>
      <w:r w:rsidRPr="005D715A">
        <w:t>wadult_nopri</w:t>
      </w:r>
      <w:r>
        <w:t>m</w:t>
      </w:r>
      <w:proofErr w:type="spellEnd"/>
      <w:r w:rsidRPr="005D715A">
        <w:t xml:space="preserve">=1 if </w:t>
      </w:r>
      <w:proofErr w:type="spellStart"/>
      <w:r w:rsidRPr="005D715A">
        <w:t>wadult</w:t>
      </w:r>
      <w:r>
        <w:t>_dj</w:t>
      </w:r>
      <w:proofErr w:type="spellEnd"/>
      <w:r w:rsidRPr="005D715A">
        <w:t>=1</w:t>
      </w:r>
      <w:r>
        <w:t xml:space="preserve"> and </w:t>
      </w:r>
      <w:proofErr w:type="spellStart"/>
      <w:r>
        <w:t>edu_prim</w:t>
      </w:r>
      <w:proofErr w:type="spellEnd"/>
      <w:r>
        <w:t>=0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proofErr w:type="spellStart"/>
      <w:r w:rsidRPr="005D715A">
        <w:rPr>
          <w:i/>
        </w:rPr>
        <w:t>wadult_att</w:t>
      </w:r>
      <w:proofErr w:type="spellEnd"/>
      <w:r w:rsidRPr="005D715A">
        <w:t>).</w:t>
      </w:r>
    </w:p>
    <w:p w14:paraId="354B37DF" w14:textId="77777777" w:rsidR="004D0419" w:rsidRDefault="004D0419" w:rsidP="007C5AED">
      <w:pPr>
        <w:pStyle w:val="BodyTextIndent1"/>
      </w:pPr>
      <w:r w:rsidRPr="005D715A">
        <w:t xml:space="preserve">Set </w:t>
      </w:r>
      <w:proofErr w:type="spellStart"/>
      <w:r w:rsidRPr="005D715A">
        <w:t>wadult_att</w:t>
      </w:r>
      <w:proofErr w:type="spellEnd"/>
      <w:r w:rsidRPr="005D715A">
        <w:t>=</w:t>
      </w:r>
      <w:r>
        <w:t>missing</w:t>
      </w:r>
    </w:p>
    <w:p w14:paraId="21AB2A93" w14:textId="77777777" w:rsidR="004D0419" w:rsidRPr="005D715A" w:rsidRDefault="004D0419" w:rsidP="007C5AED">
      <w:pPr>
        <w:pStyle w:val="BodyTextIndent1"/>
      </w:pPr>
      <w:r>
        <w:t xml:space="preserve">Replace </w:t>
      </w:r>
      <w:proofErr w:type="spellStart"/>
      <w:r>
        <w:t>wadult_att</w:t>
      </w:r>
      <w:proofErr w:type="spellEnd"/>
      <w:r>
        <w:t>=</w:t>
      </w:r>
      <w:r w:rsidRPr="005D715A">
        <w:t>0</w:t>
      </w:r>
      <w:r>
        <w:t xml:space="preserve"> if </w:t>
      </w:r>
      <w:proofErr w:type="spellStart"/>
      <w:r>
        <w:t>wadult_dj</w:t>
      </w:r>
      <w:proofErr w:type="spellEnd"/>
      <w:r>
        <w:t>=1</w:t>
      </w:r>
    </w:p>
    <w:p w14:paraId="3E8D0499" w14:textId="2FD2F90C" w:rsidR="004D0419" w:rsidRPr="005D715A" w:rsidRDefault="004D0419" w:rsidP="007C5AED">
      <w:pPr>
        <w:pStyle w:val="BodyTextIndent1"/>
      </w:pPr>
      <w:r w:rsidRPr="005D715A">
        <w:t xml:space="preserve">Replace </w:t>
      </w:r>
      <w:proofErr w:type="spellStart"/>
      <w:r w:rsidRPr="005D715A">
        <w:t>wadult_att</w:t>
      </w:r>
      <w:proofErr w:type="spellEnd"/>
      <w:r w:rsidRPr="005D715A">
        <w:t xml:space="preserve">=1 if v110=1 and </w:t>
      </w:r>
      <w:proofErr w:type="spellStart"/>
      <w:r w:rsidRPr="005D715A">
        <w:t>wadult</w:t>
      </w:r>
      <w:r>
        <w:t>_dj</w:t>
      </w:r>
      <w:proofErr w:type="spellEnd"/>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proofErr w:type="spellStart"/>
      <w:r>
        <w:rPr>
          <w:i/>
        </w:rPr>
        <w:t>edu_prim_pdm_dj</w:t>
      </w:r>
      <w:proofErr w:type="spellEnd"/>
      <w:r>
        <w:rPr>
          <w:i/>
        </w:rPr>
        <w:t xml:space="preserve">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rsidRPr="00995B7B">
        <w:t>wadult</w:t>
      </w:r>
      <w:proofErr w:type="spellEnd"/>
      <w:r w:rsidRPr="00995B7B">
        <w:t>=sum(</w:t>
      </w:r>
      <w:proofErr w:type="spellStart"/>
      <w:r w:rsidRPr="00995B7B">
        <w:t>wadult</w:t>
      </w:r>
      <w:r>
        <w:t>_dj</w:t>
      </w:r>
      <w:proofErr w:type="spellEnd"/>
      <w:r w:rsidRPr="00995B7B">
        <w:t>)</w:t>
      </w:r>
      <w:r>
        <w:t xml:space="preserve"> </w:t>
      </w:r>
    </w:p>
    <w:p w14:paraId="01A538E2"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rsidRPr="00C278BF">
        <w:t>wadult_noprim</w:t>
      </w:r>
      <w:proofErr w:type="spellEnd"/>
      <w:r>
        <w:t>=sum(</w:t>
      </w:r>
      <w:proofErr w:type="spellStart"/>
      <w:r w:rsidRPr="00C278BF">
        <w:t>wadult_noprim</w:t>
      </w:r>
      <w:proofErr w:type="spellEnd"/>
      <w:r>
        <w:t>)</w:t>
      </w:r>
    </w:p>
    <w:p w14:paraId="3A83F079" w14:textId="77777777" w:rsidR="004D0419"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t>wadult_att</w:t>
      </w:r>
      <w:proofErr w:type="spellEnd"/>
      <w:r>
        <w:t>=sum(</w:t>
      </w:r>
      <w:proofErr w:type="spellStart"/>
      <w:r>
        <w:t>wadult_att</w:t>
      </w:r>
      <w:proofErr w:type="spellEnd"/>
      <w:r>
        <w:t>)</w:t>
      </w:r>
    </w:p>
    <w:p w14:paraId="72AD188A" w14:textId="77777777" w:rsidR="004D0419" w:rsidRPr="00995B7B" w:rsidRDefault="004D0419" w:rsidP="007C5AED">
      <w:pPr>
        <w:pStyle w:val="BodyTextIndent1"/>
      </w:pPr>
      <w:r>
        <w:t xml:space="preserve">By </w:t>
      </w:r>
      <w:proofErr w:type="spellStart"/>
      <w:r>
        <w:t>hhea</w:t>
      </w:r>
      <w:proofErr w:type="spellEnd"/>
      <w:r>
        <w:t xml:space="preserve"> and </w:t>
      </w:r>
      <w:proofErr w:type="spellStart"/>
      <w:r>
        <w:t>hhnum</w:t>
      </w:r>
      <w:proofErr w:type="spellEnd"/>
      <w:r>
        <w:t xml:space="preserve">: set </w:t>
      </w:r>
      <w:proofErr w:type="spellStart"/>
      <w:r w:rsidRPr="005D715A">
        <w:t>edu_</w:t>
      </w:r>
      <w:r>
        <w:t>prim_</w:t>
      </w:r>
      <w:r w:rsidRPr="005D715A">
        <w:t>pdm</w:t>
      </w:r>
      <w:r>
        <w:t>_dj</w:t>
      </w:r>
      <w:proofErr w:type="spellEnd"/>
      <w:r>
        <w:t>=max(</w:t>
      </w:r>
      <w:proofErr w:type="spellStart"/>
      <w:r>
        <w:t>edu_prim_pdm_dj</w:t>
      </w:r>
      <w:proofErr w:type="spellEnd"/>
      <w:r>
        <w:t>)</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 xml:space="preserve">Replace ubn4=1 if </w:t>
      </w:r>
      <w:proofErr w:type="spellStart"/>
      <w:r>
        <w:t>wadult_dj</w:t>
      </w:r>
      <w:proofErr w:type="spellEnd"/>
      <w:r>
        <w:t xml:space="preserve">&gt;0 and </w:t>
      </w:r>
      <w:proofErr w:type="spellStart"/>
      <w:r>
        <w:t>wadult_dj≠missing</w:t>
      </w:r>
      <w:proofErr w:type="spellEnd"/>
      <w:r>
        <w:t xml:space="preserve"> and </w:t>
      </w:r>
      <w:proofErr w:type="spellStart"/>
      <w:r>
        <w:t>wadult_dj</w:t>
      </w:r>
      <w:proofErr w:type="spellEnd"/>
      <w:r>
        <w:t>=</w:t>
      </w:r>
      <w:proofErr w:type="spellStart"/>
      <w:r>
        <w:t>wadult_noprim</w:t>
      </w:r>
      <w:proofErr w:type="spellEnd"/>
    </w:p>
    <w:p w14:paraId="19879117" w14:textId="77777777" w:rsidR="004D0419" w:rsidRDefault="004D0419" w:rsidP="007C5AED">
      <w:pPr>
        <w:pStyle w:val="BodyTextIndent1"/>
      </w:pPr>
      <w:r>
        <w:t xml:space="preserve">Replace ubn4=1 if </w:t>
      </w:r>
      <w:proofErr w:type="spellStart"/>
      <w:r>
        <w:t>wadult_dj</w:t>
      </w:r>
      <w:proofErr w:type="spellEnd"/>
      <w:r>
        <w:t xml:space="preserve">&gt;0 and </w:t>
      </w:r>
      <w:proofErr w:type="spellStart"/>
      <w:r>
        <w:t>wadult_dj≠missing</w:t>
      </w:r>
      <w:proofErr w:type="spellEnd"/>
      <w:r>
        <w:t xml:space="preserve"> and </w:t>
      </w:r>
      <w:proofErr w:type="spellStart"/>
      <w:r>
        <w:t>wadult_dj</w:t>
      </w:r>
      <w:proofErr w:type="spellEnd"/>
      <w:r>
        <w:t>=</w:t>
      </w:r>
      <w:proofErr w:type="spellStart"/>
      <w:r>
        <w:t>wadult_att</w:t>
      </w:r>
      <w:proofErr w:type="spellEnd"/>
      <w:r>
        <w:t xml:space="preserve"> </w:t>
      </w:r>
    </w:p>
    <w:p w14:paraId="00D5E7AA" w14:textId="77777777" w:rsidR="004D0419" w:rsidRDefault="004D0419" w:rsidP="007C5AED">
      <w:pPr>
        <w:pStyle w:val="BodyTextIndent1"/>
      </w:pPr>
      <w:r>
        <w:t xml:space="preserve">Replace ubn4=1 if </w:t>
      </w:r>
      <w:proofErr w:type="spellStart"/>
      <w:r>
        <w:t>wadult_dj</w:t>
      </w:r>
      <w:proofErr w:type="spellEnd"/>
      <w:r>
        <w:t>=0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proofErr w:type="spellStart"/>
      <w:r w:rsidRPr="00C749EB">
        <w:rPr>
          <w:i/>
        </w:rPr>
        <w:t>hhea</w:t>
      </w:r>
      <w:proofErr w:type="spellEnd"/>
      <w:r>
        <w:t>), household number (</w:t>
      </w:r>
      <w:proofErr w:type="spellStart"/>
      <w:r>
        <w:rPr>
          <w:i/>
        </w:rPr>
        <w:t>hhnum</w:t>
      </w:r>
      <w:proofErr w:type="spellEnd"/>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proofErr w:type="spellStart"/>
      <w:r w:rsidRPr="005D715A">
        <w:rPr>
          <w:i/>
        </w:rPr>
        <w:t>temp_ubn</w:t>
      </w:r>
      <w:r>
        <w:rPr>
          <w:i/>
        </w:rPr>
        <w:t>_hh</w:t>
      </w:r>
      <w:proofErr w:type="spellEnd"/>
      <w:r w:rsidRPr="005D715A">
        <w:t xml:space="preserve"> data </w:t>
      </w:r>
      <w:r>
        <w:t xml:space="preserve">file created in Step 2a </w:t>
      </w:r>
      <w:r w:rsidRPr="005D715A">
        <w:t xml:space="preserve">using </w:t>
      </w:r>
      <w:proofErr w:type="spellStart"/>
      <w:r w:rsidRPr="005D715A">
        <w:rPr>
          <w:i/>
        </w:rPr>
        <w:t>hh</w:t>
      </w:r>
      <w:r>
        <w:rPr>
          <w:i/>
        </w:rPr>
        <w:t>ea</w:t>
      </w:r>
      <w:proofErr w:type="spellEnd"/>
      <w:r>
        <w:rPr>
          <w:i/>
        </w:rPr>
        <w:t xml:space="preserve"> </w:t>
      </w:r>
      <w:r w:rsidRPr="00995B7B">
        <w:t>and</w:t>
      </w:r>
      <w:r>
        <w:rPr>
          <w:i/>
        </w:rPr>
        <w:t xml:space="preserve"> </w:t>
      </w:r>
      <w:proofErr w:type="spellStart"/>
      <w:r>
        <w:rPr>
          <w:i/>
        </w:rPr>
        <w:t>hhnum</w:t>
      </w:r>
      <w:proofErr w:type="spellEnd"/>
      <w:r>
        <w:rPr>
          <w:i/>
        </w:rPr>
        <w:t xml:space="preserve">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 xml:space="preserve">Keep variables </w:t>
      </w:r>
      <w:proofErr w:type="spellStart"/>
      <w:r>
        <w:t>hhea</w:t>
      </w:r>
      <w:proofErr w:type="spellEnd"/>
      <w:r>
        <w:t xml:space="preserve"> </w:t>
      </w:r>
      <w:proofErr w:type="spellStart"/>
      <w:r>
        <w:t>hhnum</w:t>
      </w:r>
      <w:proofErr w:type="spellEnd"/>
      <w:r>
        <w:t xml:space="preserve"> ubn4</w:t>
      </w:r>
    </w:p>
    <w:p w14:paraId="2376E10C" w14:textId="77777777" w:rsidR="004D0419" w:rsidRPr="00EF0F46" w:rsidRDefault="004D0419" w:rsidP="007C5AED">
      <w:pPr>
        <w:pStyle w:val="BodyTextIndent1"/>
      </w:pPr>
      <w:r>
        <w:t>Add</w:t>
      </w:r>
      <w:r w:rsidRPr="00EF0F46">
        <w:t xml:space="preserve"> </w:t>
      </w:r>
      <w:r>
        <w:t>ubn4 to “</w:t>
      </w:r>
      <w:proofErr w:type="spellStart"/>
      <w:r w:rsidRPr="00EF0F46">
        <w:t>temp_</w:t>
      </w:r>
      <w:r>
        <w:t>ubn_hh</w:t>
      </w:r>
      <w:proofErr w:type="spellEnd"/>
      <w:r>
        <w:t>”</w:t>
      </w:r>
      <w:r w:rsidRPr="00EF0F46">
        <w:t xml:space="preserve">, </w:t>
      </w:r>
      <w:r>
        <w:t xml:space="preserve">using </w:t>
      </w:r>
      <w:proofErr w:type="spellStart"/>
      <w:r w:rsidRPr="00EF0F46">
        <w:t>hhea</w:t>
      </w:r>
      <w:proofErr w:type="spellEnd"/>
      <w:r w:rsidRPr="00EF0F46">
        <w:t xml:space="preserve"> and </w:t>
      </w:r>
      <w:proofErr w:type="spellStart"/>
      <w:r w:rsidRPr="00EF0F46">
        <w:t>hhnum</w:t>
      </w:r>
      <w:proofErr w:type="spellEnd"/>
      <w:r w:rsidRPr="00EF0F46">
        <w:t xml:space="preserve">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proofErr w:type="spellStart"/>
      <w:r w:rsidRPr="005D715A">
        <w:rPr>
          <w:i/>
        </w:rPr>
        <w:t>ubn</w:t>
      </w:r>
      <w:proofErr w:type="spellEnd"/>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 xml:space="preserve">Set </w:t>
      </w:r>
      <w:proofErr w:type="spellStart"/>
      <w:r w:rsidRPr="005D715A">
        <w:t>ubn</w:t>
      </w:r>
      <w:proofErr w:type="spellEnd"/>
      <w:r w:rsidRPr="005D715A">
        <w:t>=ubn1+ubn2+ubn3+ubn4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proofErr w:type="spellStart"/>
      <w:r w:rsidRPr="005D715A">
        <w:t>temp_ubn</w:t>
      </w:r>
      <w:proofErr w:type="spellEnd"/>
      <w:r>
        <w:t>”</w:t>
      </w:r>
    </w:p>
    <w:p w14:paraId="47CEC361" w14:textId="2D18F56A" w:rsidR="004D0419" w:rsidRPr="005D715A" w:rsidRDefault="004D0419" w:rsidP="00C970C9">
      <w:pPr>
        <w:pStyle w:val="BodyText"/>
      </w:pPr>
      <w:r>
        <w:rPr>
          <w:b/>
        </w:rPr>
        <w:t>Step 3.</w:t>
      </w:r>
      <w:r w:rsidRPr="005D715A">
        <w:t xml:space="preserve"> Calculate the UBN </w:t>
      </w:r>
      <w:proofErr w:type="spellStart"/>
      <w:r w:rsidRPr="005D715A">
        <w:t>cutpoint</w:t>
      </w:r>
      <w:proofErr w:type="spellEnd"/>
      <w:r w:rsidRPr="005D715A">
        <w:t xml:space="preserve">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 xml:space="preserve">Contract </w:t>
      </w:r>
      <w:proofErr w:type="spellStart"/>
      <w:r w:rsidRPr="009E3570">
        <w:t>ubn</w:t>
      </w:r>
      <w:proofErr w:type="spellEnd"/>
      <w:r w:rsidRPr="009E3570">
        <w:t xml:space="preserve"> a, </w:t>
      </w:r>
      <w:proofErr w:type="spellStart"/>
      <w:r w:rsidRPr="009E3570">
        <w:t>freq</w:t>
      </w:r>
      <w:proofErr w:type="spellEnd"/>
      <w:r w:rsidRPr="009E3570">
        <w:t>(</w:t>
      </w:r>
      <w:proofErr w:type="spellStart"/>
      <w:r w:rsidRPr="009E3570">
        <w:t>freq</w:t>
      </w:r>
      <w:proofErr w:type="spellEnd"/>
      <w:r w:rsidRPr="009E3570">
        <w:t xml:space="preserve">) </w:t>
      </w:r>
      <w:proofErr w:type="spellStart"/>
      <w:r w:rsidRPr="009E3570">
        <w:t>cfreq</w:t>
      </w:r>
      <w:proofErr w:type="spellEnd"/>
      <w:r w:rsidRPr="009E3570">
        <w:t>(</w:t>
      </w:r>
      <w:proofErr w:type="spellStart"/>
      <w:r w:rsidRPr="009E3570">
        <w:t>cumfreq</w:t>
      </w:r>
      <w:proofErr w:type="spellEnd"/>
      <w:r w:rsidRPr="009E3570">
        <w:t xml:space="preserve">) percent(percent) </w:t>
      </w:r>
      <w:proofErr w:type="spellStart"/>
      <w:r w:rsidRPr="009E3570">
        <w:t>cpercent</w:t>
      </w:r>
      <w:proofErr w:type="spellEnd"/>
      <w:r w:rsidRPr="009E3570">
        <w:t>(</w:t>
      </w:r>
      <w:proofErr w:type="spellStart"/>
      <w:r w:rsidRPr="009E3570">
        <w:t>cumpercent</w:t>
      </w:r>
      <w:proofErr w:type="spellEnd"/>
      <w:r w:rsidRPr="009E3570">
        <w:t>)</w:t>
      </w:r>
    </w:p>
    <w:p w14:paraId="674D4BDF" w14:textId="18E398E8" w:rsidR="004D0419" w:rsidRPr="005D715A" w:rsidRDefault="004D0419" w:rsidP="00C970C9">
      <w:pPr>
        <w:pStyle w:val="Tabletitle"/>
        <w:keepLines/>
      </w:pPr>
      <w:bookmarkStart w:id="786" w:name="_Toc527234200"/>
      <w:bookmarkStart w:id="787" w:name="_Toc23753605"/>
      <w:r w:rsidRPr="009E3570">
        <w:t xml:space="preserve">Table </w:t>
      </w:r>
      <w:r w:rsidR="00E601CD" w:rsidRPr="009E3570">
        <w:t>10</w:t>
      </w:r>
      <w:r w:rsidRPr="009E3570">
        <w:t>:</w:t>
      </w:r>
      <w:r w:rsidRPr="00967ACD">
        <w:t xml:space="preserve"> Frequencies</w:t>
      </w:r>
      <w:r>
        <w:t xml:space="preserve"> and Percentages by UBN Score</w:t>
      </w:r>
      <w:bookmarkEnd w:id="786"/>
      <w:bookmarkEnd w:id="787"/>
    </w:p>
    <w:tbl>
      <w:tblPr>
        <w:tblStyle w:val="TableGrid"/>
        <w:tblW w:w="5000" w:type="pct"/>
        <w:tblCellMar>
          <w:left w:w="72" w:type="dxa"/>
          <w:right w:w="72" w:type="dxa"/>
        </w:tblCellMar>
        <w:tblLook w:val="04A0" w:firstRow="1" w:lastRow="0" w:firstColumn="1" w:lastColumn="0" w:noHBand="0" w:noVBand="1"/>
      </w:tblPr>
      <w:tblGrid>
        <w:gridCol w:w="1323"/>
        <w:gridCol w:w="1600"/>
        <w:gridCol w:w="2389"/>
        <w:gridCol w:w="1819"/>
        <w:gridCol w:w="2373"/>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proofErr w:type="spellStart"/>
            <w:r w:rsidRPr="009D73DB">
              <w:rPr>
                <w:rFonts w:asciiTheme="majorHAnsi" w:hAnsiTheme="majorHAnsi"/>
                <w:b/>
                <w:i/>
                <w:color w:val="FFFFFF" w:themeColor="background1"/>
                <w:sz w:val="20"/>
                <w:szCs w:val="20"/>
              </w:rPr>
              <w:t>freq</w:t>
            </w:r>
            <w:proofErr w:type="spellEnd"/>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proofErr w:type="spellStart"/>
            <w:r w:rsidRPr="009D73DB">
              <w:rPr>
                <w:rFonts w:asciiTheme="majorHAnsi" w:hAnsiTheme="majorHAnsi"/>
                <w:b/>
                <w:i/>
                <w:color w:val="FFFFFF" w:themeColor="background1"/>
                <w:sz w:val="20"/>
                <w:szCs w:val="20"/>
              </w:rPr>
              <w:t>cumfreq</w:t>
            </w:r>
            <w:proofErr w:type="spellEnd"/>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proofErr w:type="spellStart"/>
            <w:r w:rsidRPr="009D73DB">
              <w:rPr>
                <w:rFonts w:asciiTheme="majorHAnsi" w:hAnsiTheme="majorHAnsi"/>
                <w:b/>
                <w:i/>
                <w:color w:val="FFFFFF" w:themeColor="background1"/>
                <w:sz w:val="20"/>
                <w:szCs w:val="20"/>
              </w:rPr>
              <w:t>cumpercent</w:t>
            </w:r>
            <w:proofErr w:type="spellEnd"/>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 xml:space="preserve">eplace ptile1=(100-cumpercent) if </w:t>
      </w:r>
      <w:proofErr w:type="spellStart"/>
      <w:r w:rsidRPr="005D715A">
        <w:t>ubn</w:t>
      </w:r>
      <w:proofErr w:type="spellEnd"/>
      <w:r w:rsidRPr="005D715A">
        <w:t>=</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 xml:space="preserve">eplace ptile2=(100-cumpercent) if </w:t>
      </w:r>
      <w:proofErr w:type="spellStart"/>
      <w:r w:rsidRPr="005D715A">
        <w:t>ubn</w:t>
      </w:r>
      <w:proofErr w:type="spellEnd"/>
      <w:r w:rsidRPr="005D715A">
        <w:t>=</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 xml:space="preserve">eplace ptile3=(100-cumpercent) if </w:t>
      </w:r>
      <w:proofErr w:type="spellStart"/>
      <w:r w:rsidRPr="005D715A">
        <w:t>ubn</w:t>
      </w:r>
      <w:proofErr w:type="spellEnd"/>
      <w:r w:rsidRPr="005D715A">
        <w:t>=</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 xml:space="preserve">eplace ptile4=(100-cumpercent) if </w:t>
      </w:r>
      <w:proofErr w:type="spellStart"/>
      <w:r w:rsidRPr="005D715A">
        <w:t>ubn</w:t>
      </w:r>
      <w:proofErr w:type="spellEnd"/>
      <w:r w:rsidRPr="005D715A">
        <w:t>=</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proofErr w:type="spellStart"/>
      <w:r w:rsidRPr="00A9668B">
        <w:t>freq</w:t>
      </w:r>
      <w:proofErr w:type="spellEnd"/>
      <w:r>
        <w:t xml:space="preserve">), </w:t>
      </w:r>
      <w:r w:rsidRPr="00A9668B">
        <w:t>and</w:t>
      </w:r>
      <w:r>
        <w:t xml:space="preserve"> a</w:t>
      </w:r>
      <w:r w:rsidRPr="004F67AC">
        <w:t>dd</w:t>
      </w:r>
      <w:r w:rsidRPr="005D715A">
        <w:t xml:space="preserve"> all </w:t>
      </w:r>
      <w:proofErr w:type="spellStart"/>
      <w:r w:rsidRPr="005D715A">
        <w:rPr>
          <w:i/>
        </w:rPr>
        <w:t>ptile</w:t>
      </w:r>
      <w:proofErr w:type="spellEnd"/>
      <w:r>
        <w:rPr>
          <w:i/>
        </w:rPr>
        <w:t xml:space="preserve"> </w:t>
      </w:r>
      <w:r w:rsidRPr="00995B7B">
        <w:t>variables</w:t>
      </w:r>
      <w:r w:rsidRPr="005D715A">
        <w:t xml:space="preserve"> and </w:t>
      </w:r>
      <w:r>
        <w:t xml:space="preserve">the </w:t>
      </w:r>
      <w:proofErr w:type="spellStart"/>
      <w:r w:rsidRPr="005D715A">
        <w:rPr>
          <w:i/>
        </w:rPr>
        <w:t>freq</w:t>
      </w:r>
      <w:proofErr w:type="spellEnd"/>
      <w:r w:rsidRPr="005D715A">
        <w:t xml:space="preserve"> variable to the </w:t>
      </w:r>
      <w:proofErr w:type="spellStart"/>
      <w:r w:rsidRPr="005D715A">
        <w:rPr>
          <w:i/>
        </w:rPr>
        <w:t>temp_ubn</w:t>
      </w:r>
      <w:proofErr w:type="spellEnd"/>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 xml:space="preserve">Replace </w:t>
      </w:r>
      <w:proofErr w:type="spellStart"/>
      <w:r>
        <w:t>freq</w:t>
      </w:r>
      <w:proofErr w:type="spellEnd"/>
      <w:r>
        <w:t>=sum(</w:t>
      </w:r>
      <w:proofErr w:type="spellStart"/>
      <w:r>
        <w:t>freq</w:t>
      </w:r>
      <w:proofErr w:type="spellEnd"/>
      <w:r>
        <w:t>)</w:t>
      </w:r>
    </w:p>
    <w:p w14:paraId="3828170C" w14:textId="77777777" w:rsidR="004D0419" w:rsidRPr="00995B7B" w:rsidRDefault="004D0419" w:rsidP="007C5AED">
      <w:pPr>
        <w:pStyle w:val="BodyTextIndent1"/>
      </w:pPr>
      <w:r>
        <w:t xml:space="preserve">Add </w:t>
      </w:r>
      <w:r w:rsidRPr="00654A12">
        <w:t xml:space="preserve">ptile1 ptile2 ptile3 ptile4 </w:t>
      </w:r>
      <w:proofErr w:type="spellStart"/>
      <w:r>
        <w:t>freq</w:t>
      </w:r>
      <w:proofErr w:type="spellEnd"/>
      <w:r>
        <w:t xml:space="preserve"> </w:t>
      </w:r>
      <w:r w:rsidRPr="00654A12">
        <w:t xml:space="preserve">to </w:t>
      </w:r>
      <w:r>
        <w:t>“</w:t>
      </w:r>
      <w:proofErr w:type="spellStart"/>
      <w:r w:rsidRPr="00654A12">
        <w:t>temp_ubn</w:t>
      </w:r>
      <w:proofErr w:type="spellEnd"/>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proofErr w:type="spellStart"/>
      <w:r w:rsidRPr="005D2FF1">
        <w:t>temp_</w:t>
      </w:r>
      <w:r>
        <w:t>cwi_ptile</w:t>
      </w:r>
      <w:proofErr w:type="spellEnd"/>
      <w:r>
        <w:t>”</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t>
      </w:r>
      <w:proofErr w:type="spellStart"/>
      <w:r>
        <w:rPr>
          <w:i/>
        </w:rPr>
        <w:t>wealthindex</w:t>
      </w:r>
      <w:proofErr w:type="spellEnd"/>
      <w:r>
        <w:rPr>
          <w:i/>
        </w:rPr>
        <w:t xml:space="preserve"> AWI </w:t>
      </w:r>
      <w:r w:rsidRPr="00995B7B">
        <w:t>data file</w:t>
      </w:r>
      <w:r>
        <w:rPr>
          <w:i/>
        </w:rPr>
        <w:t xml:space="preserve">, </w:t>
      </w:r>
      <w:r>
        <w:t>create a null variable (</w:t>
      </w:r>
      <w:r w:rsidRPr="00205839">
        <w:rPr>
          <w:i/>
        </w:rPr>
        <w:t>null</w:t>
      </w:r>
      <w:r>
        <w:t xml:space="preserve">) equal to 1, and add the </w:t>
      </w:r>
      <w:proofErr w:type="spellStart"/>
      <w:r>
        <w:rPr>
          <w:i/>
        </w:rPr>
        <w:t>awi</w:t>
      </w:r>
      <w:proofErr w:type="spellEnd"/>
      <w:r>
        <w:rPr>
          <w:i/>
        </w:rPr>
        <w:t xml:space="preserve"> </w:t>
      </w:r>
      <w:r w:rsidRPr="00995B7B">
        <w:t>variable</w:t>
      </w:r>
      <w:r>
        <w:rPr>
          <w:i/>
        </w:rPr>
        <w:t xml:space="preserve"> </w:t>
      </w:r>
      <w:r w:rsidRPr="00205839">
        <w:t>to</w:t>
      </w:r>
      <w:r w:rsidRPr="005D715A">
        <w:t xml:space="preserve"> the </w:t>
      </w:r>
      <w:proofErr w:type="spellStart"/>
      <w:r w:rsidRPr="005D715A">
        <w:rPr>
          <w:i/>
        </w:rPr>
        <w:t>temp_</w:t>
      </w:r>
      <w:r>
        <w:rPr>
          <w:i/>
        </w:rPr>
        <w:t>cwi_ptile</w:t>
      </w:r>
      <w:proofErr w:type="spellEnd"/>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 xml:space="preserve">Use “FTF ZOI Survey [COUNTRY] [YEAR] </w:t>
      </w:r>
      <w:proofErr w:type="spellStart"/>
      <w:r>
        <w:t>wealthindex</w:t>
      </w:r>
      <w:proofErr w:type="spellEnd"/>
      <w:r>
        <w:t xml:space="preserve">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 xml:space="preserve">Merge </w:t>
      </w:r>
      <w:proofErr w:type="spellStart"/>
      <w:r>
        <w:t>awi</w:t>
      </w:r>
      <w:proofErr w:type="spellEnd"/>
      <w:r>
        <w:t xml:space="preserve"> into “</w:t>
      </w:r>
      <w:proofErr w:type="spellStart"/>
      <w:r>
        <w:t>temp_cwi_ptile</w:t>
      </w:r>
      <w:proofErr w:type="spellEnd"/>
      <w:r>
        <w:t>”, using null as the key variable</w:t>
      </w:r>
    </w:p>
    <w:p w14:paraId="33CDFD57" w14:textId="77777777" w:rsidR="004D0419" w:rsidRDefault="004D0419" w:rsidP="007C5AED">
      <w:pPr>
        <w:pStyle w:val="BodyTextIndent1"/>
      </w:pPr>
      <w:r>
        <w:t>Save “</w:t>
      </w:r>
      <w:proofErr w:type="spellStart"/>
      <w:r>
        <w:t>temp_cwi_ptile</w:t>
      </w:r>
      <w:proofErr w:type="spellEnd"/>
      <w:r>
        <w:t>”</w:t>
      </w:r>
    </w:p>
    <w:p w14:paraId="007CC747" w14:textId="77777777" w:rsidR="004D0419" w:rsidRDefault="004D0419" w:rsidP="007C5AED">
      <w:pPr>
        <w:pStyle w:val="BodyTextIndent1"/>
      </w:pPr>
      <w:r>
        <w:t xml:space="preserve">Rename </w:t>
      </w:r>
      <w:proofErr w:type="spellStart"/>
      <w:r>
        <w:t>awi</w:t>
      </w:r>
      <w:proofErr w:type="spellEnd"/>
      <w:r>
        <w:t xml:space="preserve"> to be </w:t>
      </w:r>
      <w:proofErr w:type="spellStart"/>
      <w:r>
        <w:t>windex_awi</w:t>
      </w:r>
      <w:proofErr w:type="spellEnd"/>
    </w:p>
    <w:p w14:paraId="4DF5AC02" w14:textId="77777777" w:rsidR="004D0419" w:rsidRPr="005D715A" w:rsidRDefault="004D0419" w:rsidP="007C5AED">
      <w:pPr>
        <w:pStyle w:val="BodyTextIndent1"/>
      </w:pPr>
      <w:r>
        <w:t xml:space="preserve">Sort </w:t>
      </w:r>
      <w:proofErr w:type="spellStart"/>
      <w:r>
        <w:t>windex_awi</w:t>
      </w:r>
      <w:proofErr w:type="spellEnd"/>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proofErr w:type="spellStart"/>
      <w:r w:rsidRPr="005D715A">
        <w:rPr>
          <w:i/>
        </w:rPr>
        <w:t>sumwts</w:t>
      </w:r>
      <w:proofErr w:type="spellEnd"/>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 xml:space="preserve">Set </w:t>
      </w:r>
      <w:proofErr w:type="spellStart"/>
      <w:r w:rsidRPr="005D715A">
        <w:t>sumwts</w:t>
      </w:r>
      <w:proofErr w:type="spellEnd"/>
      <w:r w:rsidRPr="005D715A">
        <w:t>=0</w:t>
      </w:r>
    </w:p>
    <w:p w14:paraId="430A3345" w14:textId="45FDEA58" w:rsidR="004D0419" w:rsidRPr="005D715A" w:rsidRDefault="004D0419" w:rsidP="00C970C9">
      <w:pPr>
        <w:pStyle w:val="Indentvariable"/>
      </w:pPr>
      <w:r w:rsidRPr="005D715A">
        <w:t xml:space="preserve">Replace </w:t>
      </w:r>
      <w:proofErr w:type="spellStart"/>
      <w:r w:rsidRPr="005D715A">
        <w:t>sumwts</w:t>
      </w:r>
      <w:proofErr w:type="spellEnd"/>
      <w:r w:rsidRPr="005D715A">
        <w:t>=</w:t>
      </w:r>
      <w:proofErr w:type="spellStart"/>
      <w:r w:rsidRPr="005D715A">
        <w:t>wgt_hh</w:t>
      </w:r>
      <w:proofErr w:type="spellEnd"/>
      <w:r w:rsidRPr="005D715A">
        <w:t xml:space="preserve"> if case number=1</w:t>
      </w:r>
    </w:p>
    <w:p w14:paraId="795DC3E4" w14:textId="444CE3F0" w:rsidR="004D0419" w:rsidRPr="005D715A" w:rsidRDefault="004D0419" w:rsidP="00C970C9">
      <w:pPr>
        <w:pStyle w:val="Indentvariable"/>
      </w:pPr>
      <w:r w:rsidRPr="005D715A">
        <w:t xml:space="preserve">Replace </w:t>
      </w:r>
      <w:proofErr w:type="spellStart"/>
      <w:r w:rsidRPr="005D715A">
        <w:t>sumwts</w:t>
      </w:r>
      <w:proofErr w:type="spellEnd"/>
      <w:r w:rsidRPr="005D715A">
        <w:t>=</w:t>
      </w:r>
      <w:proofErr w:type="spellStart"/>
      <w:r w:rsidRPr="005D715A">
        <w:t>wgt_hh</w:t>
      </w:r>
      <w:proofErr w:type="spellEnd"/>
      <w:r w:rsidRPr="005D715A">
        <w:t xml:space="preserve"> of previous </w:t>
      </w:r>
      <w:proofErr w:type="spellStart"/>
      <w:r w:rsidRPr="005D715A">
        <w:t>case+wgt_hh</w:t>
      </w:r>
      <w:proofErr w:type="spellEnd"/>
      <w:r w:rsidRPr="005D715A">
        <w:t xml:space="preserve">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w:t>
      </w:r>
      <w:proofErr w:type="spellStart"/>
      <w:r w:rsidRPr="005D715A">
        <w:t>cutpoint</w:t>
      </w:r>
      <w:proofErr w:type="spellEnd"/>
      <w:r w:rsidRPr="005D715A">
        <w:t xml:space="preserve">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proofErr w:type="spellStart"/>
      <w:r w:rsidRPr="00C31B9A">
        <w:rPr>
          <w:i/>
        </w:rPr>
        <w:t>sumwts</w:t>
      </w:r>
      <w:proofErr w:type="spellEnd"/>
      <w:r>
        <w:t>)</w:t>
      </w:r>
      <w:r w:rsidRPr="005D715A">
        <w:t xml:space="preserve">, and the frequency </w:t>
      </w:r>
      <w:r>
        <w:t>(</w:t>
      </w:r>
      <w:proofErr w:type="spellStart"/>
      <w:r w:rsidRPr="00C31B9A">
        <w:rPr>
          <w:i/>
        </w:rPr>
        <w:t>freq</w:t>
      </w:r>
      <w:proofErr w:type="spellEnd"/>
      <w:r>
        <w:t xml:space="preserve">) </w:t>
      </w:r>
      <w:r w:rsidRPr="005D715A">
        <w:t>variables.</w:t>
      </w:r>
    </w:p>
    <w:p w14:paraId="7B4A68AF" w14:textId="77777777" w:rsidR="004D0419" w:rsidRPr="005D715A" w:rsidRDefault="004D0419" w:rsidP="0088616B">
      <w:pPr>
        <w:pStyle w:val="BodyTextIndent1"/>
        <w:keepNext/>
        <w:widowControl/>
      </w:pPr>
      <w:r w:rsidRPr="005D715A">
        <w:lastRenderedPageBreak/>
        <w:t>Set cut1=</w:t>
      </w:r>
      <w:proofErr w:type="spellStart"/>
      <w:r w:rsidRPr="005D715A">
        <w:t>awi</w:t>
      </w:r>
      <w:proofErr w:type="spellEnd"/>
      <w:r w:rsidRPr="005D715A">
        <w:t xml:space="preserve"> if (ptile1÷100)≤(</w:t>
      </w:r>
      <w:proofErr w:type="spellStart"/>
      <w:r w:rsidRPr="005D715A">
        <w:t>sumwts÷freq</w:t>
      </w:r>
      <w:proofErr w:type="spellEnd"/>
      <w:r w:rsidRPr="005D715A">
        <w:t>)</w:t>
      </w:r>
    </w:p>
    <w:p w14:paraId="709EF350" w14:textId="77777777" w:rsidR="004D0419" w:rsidRDefault="004D0419" w:rsidP="007C5AED">
      <w:pPr>
        <w:pStyle w:val="BodyTextIndent1"/>
      </w:pPr>
      <w:r w:rsidRPr="005D715A">
        <w:t>Set cut2=</w:t>
      </w:r>
      <w:proofErr w:type="spellStart"/>
      <w:r w:rsidRPr="005D715A">
        <w:t>awi</w:t>
      </w:r>
      <w:proofErr w:type="spellEnd"/>
      <w:r w:rsidRPr="005D715A">
        <w:t xml:space="preserve"> if (ptile2÷100)≤(</w:t>
      </w:r>
      <w:proofErr w:type="spellStart"/>
      <w:r w:rsidRPr="005D715A">
        <w:t>sumwts÷freq</w:t>
      </w:r>
      <w:proofErr w:type="spellEnd"/>
      <w:r w:rsidRPr="005D715A">
        <w:t>)</w:t>
      </w:r>
    </w:p>
    <w:p w14:paraId="3A65C80A" w14:textId="29937EBE" w:rsidR="004D0419" w:rsidRPr="005D715A" w:rsidRDefault="004D0419" w:rsidP="007C5AED">
      <w:pPr>
        <w:pStyle w:val="BodyTextIndent1"/>
      </w:pPr>
      <w:r w:rsidRPr="005D715A">
        <w:t>Set cut3=</w:t>
      </w:r>
      <w:proofErr w:type="spellStart"/>
      <w:r w:rsidRPr="005D715A">
        <w:t>awi</w:t>
      </w:r>
      <w:proofErr w:type="spellEnd"/>
      <w:r w:rsidRPr="005D715A">
        <w:t xml:space="preserve"> if (ptile3÷100)≤(</w:t>
      </w:r>
      <w:proofErr w:type="spellStart"/>
      <w:r w:rsidRPr="005D715A">
        <w:t>sumwts÷freq</w:t>
      </w:r>
      <w:proofErr w:type="spellEnd"/>
      <w:r w:rsidRPr="005D715A">
        <w:t>)</w:t>
      </w:r>
    </w:p>
    <w:p w14:paraId="6DB7F901" w14:textId="6AF2F8CB" w:rsidR="004D0419" w:rsidRPr="005D715A" w:rsidRDefault="004D0419" w:rsidP="007C5AED">
      <w:pPr>
        <w:pStyle w:val="BodyTextIndent1"/>
      </w:pPr>
      <w:r w:rsidRPr="005D715A">
        <w:t>Set cut4=</w:t>
      </w:r>
      <w:proofErr w:type="spellStart"/>
      <w:r w:rsidRPr="005D715A">
        <w:t>awi</w:t>
      </w:r>
      <w:proofErr w:type="spellEnd"/>
      <w:r w:rsidRPr="005D715A">
        <w:t xml:space="preserve"> if (ptile4÷100)≤(</w:t>
      </w:r>
      <w:proofErr w:type="spellStart"/>
      <w:r w:rsidRPr="005D715A">
        <w:t>sumwts÷freq</w:t>
      </w:r>
      <w:proofErr w:type="spellEnd"/>
      <w:r w:rsidRPr="005D715A">
        <w:t>)</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w:t>
      </w:r>
      <w:proofErr w:type="spellStart"/>
      <w:r w:rsidRPr="005D715A">
        <w:t>cutpoints</w:t>
      </w:r>
      <w:proofErr w:type="spellEnd"/>
      <w:r w:rsidRPr="005D715A">
        <w:t xml:space="preserve"> by determining the minimum value of each of the four UBN </w:t>
      </w:r>
      <w:proofErr w:type="spellStart"/>
      <w:r w:rsidRPr="005D715A">
        <w:t>cutpoint</w:t>
      </w:r>
      <w:proofErr w:type="spellEnd"/>
      <w:r w:rsidRPr="005D715A">
        <w:t xml:space="preserve">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w:t>
      </w:r>
      <w:proofErr w:type="spellStart"/>
      <w:r w:rsidRPr="005D715A">
        <w:t>cutpoint</w:t>
      </w:r>
      <w:proofErr w:type="spellEnd"/>
      <w:r w:rsidRPr="005D715A">
        <w:t xml:space="preserve">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3492BDFD" w:rsidR="004D0419" w:rsidRPr="005D715A" w:rsidRDefault="004D0419" w:rsidP="00C970C9">
      <w:pPr>
        <w:pStyle w:val="Indentvariable"/>
      </w:pPr>
      <w:r w:rsidRPr="00E86DAB">
        <w:t xml:space="preserve">Set basecut4= </w:t>
      </w:r>
      <w:ins w:id="788" w:author="Zalisk, Kirsten" w:date="2020-01-15T15:17:00Z">
        <w:r w:rsidR="005045BD" w:rsidRPr="005045BD">
          <w:t>-1.362395</w:t>
        </w:r>
      </w:ins>
      <w:del w:id="789" w:author="Zalisk, Kirsten" w:date="2020-01-15T15:17:00Z">
        <w:r w:rsidRPr="00E86DAB" w:rsidDel="005045BD">
          <w:delText>-0.8875138</w:delText>
        </w:r>
      </w:del>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9"/>
      </w:r>
    </w:p>
    <w:tbl>
      <w:tblPr>
        <w:tblStyle w:val="TableGrid"/>
        <w:tblW w:w="1152" w:type="pct"/>
        <w:jc w:val="center"/>
        <w:tblCellMar>
          <w:left w:w="72" w:type="dxa"/>
          <w:right w:w="72" w:type="dxa"/>
        </w:tblCellMar>
        <w:tblLook w:val="04A0" w:firstRow="1" w:lastRow="0" w:firstColumn="1" w:lastColumn="0" w:noHBand="0" w:noVBand="1"/>
      </w:tblPr>
      <w:tblGrid>
        <w:gridCol w:w="1092"/>
        <w:gridCol w:w="1098"/>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proofErr w:type="spellStart"/>
            <w:r w:rsidRPr="009D73DB">
              <w:rPr>
                <w:rFonts w:asciiTheme="majorHAnsi" w:hAnsiTheme="majorHAnsi"/>
                <w:b/>
                <w:color w:val="FFFFFF" w:themeColor="background1"/>
                <w:sz w:val="20"/>
                <w:szCs w:val="20"/>
              </w:rPr>
              <w:t>compcut</w:t>
            </w:r>
            <w:proofErr w:type="spellEnd"/>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proofErr w:type="spellStart"/>
            <w:r w:rsidRPr="009D73DB">
              <w:rPr>
                <w:rFonts w:asciiTheme="majorHAnsi" w:hAnsiTheme="majorHAnsi"/>
                <w:b/>
                <w:color w:val="FFFFFF" w:themeColor="background1"/>
                <w:sz w:val="20"/>
                <w:szCs w:val="20"/>
              </w:rPr>
              <w:t>basecut</w:t>
            </w:r>
            <w:proofErr w:type="spellEnd"/>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proofErr w:type="spellStart"/>
      <w:r w:rsidRPr="005D715A">
        <w:t>basecut</w:t>
      </w:r>
      <w:proofErr w:type="spellEnd"/>
      <w:r w:rsidRPr="005D715A">
        <w:t>=</w:t>
      </w:r>
      <w:r w:rsidRPr="00F478AE">
        <w:rPr>
          <w:i w:val="0"/>
        </w:rPr>
        <w:t xml:space="preserve">UBN </w:t>
      </w:r>
      <w:proofErr w:type="spellStart"/>
      <w:r w:rsidRPr="00F478AE">
        <w:rPr>
          <w:i w:val="0"/>
        </w:rPr>
        <w:t>cutpoint</w:t>
      </w:r>
      <w:proofErr w:type="spellEnd"/>
      <w:r w:rsidRPr="00F478AE">
        <w:rPr>
          <w:i w:val="0"/>
        </w:rPr>
        <w:t xml:space="preserve"> values for the baseline survey</w:t>
      </w:r>
    </w:p>
    <w:p w14:paraId="230BD1F3" w14:textId="4EB0F6E7" w:rsidR="004D0419" w:rsidRPr="00F478AE" w:rsidRDefault="004D0419" w:rsidP="0057551D">
      <w:pPr>
        <w:pStyle w:val="Indentvariable"/>
        <w:spacing w:after="120"/>
        <w:ind w:left="2160" w:firstLine="720"/>
        <w:rPr>
          <w:i w:val="0"/>
        </w:rPr>
      </w:pPr>
      <w:proofErr w:type="spellStart"/>
      <w:r w:rsidRPr="005D715A">
        <w:t>compcut</w:t>
      </w:r>
      <w:proofErr w:type="spellEnd"/>
      <w:r w:rsidRPr="005D715A">
        <w:t>=</w:t>
      </w:r>
      <w:r w:rsidRPr="00F478AE">
        <w:rPr>
          <w:i w:val="0"/>
        </w:rPr>
        <w:t xml:space="preserve">UBN </w:t>
      </w:r>
      <w:proofErr w:type="spellStart"/>
      <w:r w:rsidRPr="00F478AE">
        <w:rPr>
          <w:i w:val="0"/>
        </w:rPr>
        <w:t>cutpoint</w:t>
      </w:r>
      <w:proofErr w:type="spellEnd"/>
      <w:r w:rsidRPr="00F478AE">
        <w:rPr>
          <w:i w:val="0"/>
        </w:rPr>
        <w:t xml:space="preserve">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 xml:space="preserve">Reshape long </w:t>
      </w:r>
      <w:proofErr w:type="spellStart"/>
      <w:r w:rsidRPr="00995B7B">
        <w:rPr>
          <w:i/>
        </w:rPr>
        <w:t>compcut</w:t>
      </w:r>
      <w:proofErr w:type="spellEnd"/>
      <w:r w:rsidRPr="00995B7B">
        <w:rPr>
          <w:i/>
        </w:rPr>
        <w:t xml:space="preserve"> </w:t>
      </w:r>
      <w:proofErr w:type="spellStart"/>
      <w:r w:rsidRPr="00995B7B">
        <w:rPr>
          <w:i/>
        </w:rPr>
        <w:t>basecut</w:t>
      </w:r>
      <w:proofErr w:type="spellEnd"/>
      <w:r w:rsidRPr="00995B7B">
        <w:rPr>
          <w:i/>
        </w:rPr>
        <w:t xml:space="preserve">, </w:t>
      </w:r>
      <w:proofErr w:type="spellStart"/>
      <w:r w:rsidRPr="00995B7B">
        <w:rPr>
          <w:i/>
        </w:rPr>
        <w:t>i</w:t>
      </w:r>
      <w:proofErr w:type="spellEnd"/>
      <w:r w:rsidRPr="00995B7B">
        <w:rPr>
          <w:i/>
        </w:rPr>
        <w:t>(id)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proofErr w:type="spellStart"/>
      <w:r w:rsidRPr="007C5973">
        <w:rPr>
          <w:i/>
        </w:rPr>
        <w:t>temp_UBNcutpoint</w:t>
      </w:r>
      <w:proofErr w:type="spellEnd"/>
      <w:r>
        <w:rPr>
          <w:i/>
        </w:rPr>
        <w:t>”</w:t>
      </w:r>
    </w:p>
    <w:p w14:paraId="1BAC438A" w14:textId="7933F017" w:rsidR="004D0419" w:rsidRPr="005D715A" w:rsidRDefault="004D0419" w:rsidP="00C970C9">
      <w:pPr>
        <w:pStyle w:val="BodyText"/>
      </w:pPr>
      <w:r>
        <w:rPr>
          <w:b/>
        </w:rPr>
        <w:t>Step 6.</w:t>
      </w:r>
      <w:r w:rsidRPr="005D715A">
        <w:t xml:space="preserve"> Calculate asset </w:t>
      </w:r>
      <w:proofErr w:type="spellStart"/>
      <w:r w:rsidRPr="005D715A">
        <w:t>cutpoint</w:t>
      </w:r>
      <w:proofErr w:type="spellEnd"/>
      <w:r w:rsidRPr="005D715A">
        <w:t xml:space="preserve"> values. </w:t>
      </w:r>
    </w:p>
    <w:p w14:paraId="3AA7C80B" w14:textId="588E94C5" w:rsidR="004D0419" w:rsidRPr="005D715A" w:rsidRDefault="004D0419" w:rsidP="00C970C9">
      <w:pPr>
        <w:pStyle w:val="BodyText"/>
        <w:spacing w:after="120"/>
      </w:pPr>
      <w:r w:rsidRPr="00F478AE">
        <w:rPr>
          <w:b/>
        </w:rPr>
        <w:lastRenderedPageBreak/>
        <w:t xml:space="preserve">Step </w:t>
      </w:r>
      <w:r>
        <w:rPr>
          <w:b/>
        </w:rPr>
        <w:t>6</w:t>
      </w:r>
      <w:r w:rsidRPr="00F478AE">
        <w:rPr>
          <w:b/>
        </w:rPr>
        <w:t>a.</w:t>
      </w:r>
      <w:r w:rsidRPr="005D715A">
        <w:t xml:space="preserve"> Load household-level data </w:t>
      </w:r>
      <w:proofErr w:type="spellStart"/>
      <w:r w:rsidRPr="005D715A">
        <w:rPr>
          <w:i/>
        </w:rPr>
        <w:t>household_analytic</w:t>
      </w:r>
      <w:proofErr w:type="spellEnd"/>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proofErr w:type="spellStart"/>
      <w:r w:rsidRPr="00F478AE">
        <w:rPr>
          <w:i/>
        </w:rPr>
        <w:t>awi</w:t>
      </w:r>
      <w:proofErr w:type="spellEnd"/>
      <w:r w:rsidRPr="005D715A">
        <w:t xml:space="preserve"> using the </w:t>
      </w:r>
      <w:r>
        <w:t xml:space="preserve">household </w:t>
      </w:r>
      <w:r w:rsidRPr="005D715A">
        <w:t xml:space="preserve">survey weight, and then calculate the </w:t>
      </w:r>
      <w:proofErr w:type="spellStart"/>
      <w:r w:rsidRPr="005D715A">
        <w:t>cutpoint</w:t>
      </w:r>
      <w:proofErr w:type="spellEnd"/>
      <w:r w:rsidRPr="005D715A">
        <w:t xml:space="preserve"> value for each asset item, which is equal to the negative value of the regression constant divided by the AWI score coefficient.</w:t>
      </w:r>
    </w:p>
    <w:p w14:paraId="1C479C5D" w14:textId="77777777" w:rsidR="004D0419" w:rsidRDefault="004D0419" w:rsidP="00C970C9">
      <w:pPr>
        <w:pStyle w:val="Indentvariable"/>
      </w:pPr>
      <w:proofErr w:type="spellStart"/>
      <w:r>
        <w:t>S</w:t>
      </w:r>
      <w:r w:rsidRPr="00A9668B">
        <w:t>vyset</w:t>
      </w:r>
      <w:proofErr w:type="spellEnd"/>
      <w:r w:rsidRPr="00A9668B">
        <w:t xml:space="preserve"> </w:t>
      </w:r>
      <w:proofErr w:type="spellStart"/>
      <w:r w:rsidRPr="00A9668B">
        <w:t>hhea</w:t>
      </w:r>
      <w:proofErr w:type="spellEnd"/>
      <w:r w:rsidRPr="00A9668B">
        <w:t xml:space="preserve"> [</w:t>
      </w:r>
      <w:proofErr w:type="spellStart"/>
      <w:r w:rsidRPr="00A9668B">
        <w:t>pweight</w:t>
      </w:r>
      <w:proofErr w:type="spellEnd"/>
      <w:r w:rsidRPr="00A9668B">
        <w:t>=</w:t>
      </w:r>
      <w:proofErr w:type="spellStart"/>
      <w:r w:rsidRPr="00A9668B">
        <w:t>wgt_hh</w:t>
      </w:r>
      <w:proofErr w:type="spellEnd"/>
      <w:r w:rsidRPr="00A9668B">
        <w:t>]</w:t>
      </w:r>
      <w:r>
        <w:t>, strata(</w:t>
      </w:r>
      <w:proofErr w:type="spellStart"/>
      <w:r>
        <w:t>samp_strat</w:t>
      </w:r>
      <w:proofErr w:type="spellEnd"/>
      <w:r>
        <w:t>)</w:t>
      </w:r>
    </w:p>
    <w:p w14:paraId="0246690A" w14:textId="259221DC" w:rsidR="004D0419" w:rsidRPr="005D715A" w:rsidRDefault="004D0419" w:rsidP="00C970C9">
      <w:pPr>
        <w:pStyle w:val="Indentvariable"/>
      </w:pPr>
      <w:proofErr w:type="spellStart"/>
      <w:r>
        <w:t>Svy</w:t>
      </w:r>
      <w:proofErr w:type="spellEnd"/>
      <w:r>
        <w:t>: l</w:t>
      </w:r>
      <w:r w:rsidRPr="005D715A">
        <w:t xml:space="preserve">ogit tv </w:t>
      </w:r>
      <w:proofErr w:type="spellStart"/>
      <w:r w:rsidRPr="005D715A">
        <w:t>awi</w:t>
      </w:r>
      <w:proofErr w:type="spellEnd"/>
      <w:r w:rsidRPr="005D715A">
        <w:t xml:space="preserve">; </w:t>
      </w:r>
      <w:r>
        <w:tab/>
      </w:r>
      <w:r>
        <w:tab/>
      </w:r>
      <w:r w:rsidRPr="005D715A">
        <w:t>Set compcut1=(-</w:t>
      </w:r>
      <w:proofErr w:type="spellStart"/>
      <w:r w:rsidRPr="005D715A">
        <w:t>constant÷coeff</w:t>
      </w:r>
      <w:proofErr w:type="spellEnd"/>
      <w:r w:rsidRPr="005D715A">
        <w:t>) [tv]</w:t>
      </w:r>
    </w:p>
    <w:p w14:paraId="62386286" w14:textId="776A65E4" w:rsidR="004D0419" w:rsidRPr="005D715A" w:rsidRDefault="004D0419" w:rsidP="00C970C9">
      <w:pPr>
        <w:pStyle w:val="Indentvariable"/>
      </w:pPr>
      <w:proofErr w:type="spellStart"/>
      <w:r>
        <w:t>Svy</w:t>
      </w:r>
      <w:proofErr w:type="spellEnd"/>
      <w:r>
        <w:t>: l</w:t>
      </w:r>
      <w:r w:rsidRPr="005D715A">
        <w:t xml:space="preserve">ogit phone </w:t>
      </w:r>
      <w:proofErr w:type="spellStart"/>
      <w:r w:rsidRPr="005D715A">
        <w:t>awi</w:t>
      </w:r>
      <w:proofErr w:type="spellEnd"/>
      <w:r w:rsidRPr="005D715A">
        <w:t>;</w:t>
      </w:r>
      <w:r>
        <w:tab/>
      </w:r>
      <w:r w:rsidRPr="005D715A">
        <w:t>Set compcut2=(-</w:t>
      </w:r>
      <w:proofErr w:type="spellStart"/>
      <w:r w:rsidRPr="005D715A">
        <w:t>constan</w:t>
      </w:r>
      <w:r>
        <w:t>t</w:t>
      </w:r>
      <w:r w:rsidRPr="005D715A">
        <w:t>÷coeff</w:t>
      </w:r>
      <w:proofErr w:type="spellEnd"/>
      <w:r w:rsidRPr="005D715A">
        <w:t>) [</w:t>
      </w:r>
      <w:r>
        <w:t>computer</w:t>
      </w:r>
      <w:r w:rsidRPr="005D715A">
        <w:t>]</w:t>
      </w:r>
    </w:p>
    <w:p w14:paraId="282889DF" w14:textId="55385BB4" w:rsidR="004D0419" w:rsidRPr="005D715A" w:rsidRDefault="004D0419" w:rsidP="00C970C9">
      <w:pPr>
        <w:pStyle w:val="Indentvariable"/>
      </w:pPr>
      <w:proofErr w:type="spellStart"/>
      <w:r>
        <w:t>Svy</w:t>
      </w:r>
      <w:proofErr w:type="spellEnd"/>
      <w:r>
        <w:t>: l</w:t>
      </w:r>
      <w:r w:rsidRPr="005D715A">
        <w:t xml:space="preserve">ogit fridge </w:t>
      </w:r>
      <w:proofErr w:type="spellStart"/>
      <w:r w:rsidRPr="005D715A">
        <w:t>awi</w:t>
      </w:r>
      <w:proofErr w:type="spellEnd"/>
      <w:r w:rsidRPr="005D715A">
        <w:t xml:space="preserve">; </w:t>
      </w:r>
      <w:r>
        <w:tab/>
      </w:r>
      <w:r w:rsidRPr="005D715A">
        <w:t>Set compcut3=(-</w:t>
      </w:r>
      <w:proofErr w:type="spellStart"/>
      <w:r w:rsidRPr="005D715A">
        <w:t>constant÷coeff</w:t>
      </w:r>
      <w:proofErr w:type="spellEnd"/>
      <w:r w:rsidRPr="005D715A">
        <w:t>) [fridge]</w:t>
      </w:r>
    </w:p>
    <w:p w14:paraId="363DFCAA" w14:textId="3E579CAC" w:rsidR="004D0419" w:rsidRPr="005D715A" w:rsidRDefault="004D0419" w:rsidP="00C970C9">
      <w:pPr>
        <w:pStyle w:val="Indentvariable"/>
      </w:pPr>
      <w:proofErr w:type="spellStart"/>
      <w:r>
        <w:t>Svy</w:t>
      </w:r>
      <w:proofErr w:type="spellEnd"/>
      <w:r>
        <w:t>: l</w:t>
      </w:r>
      <w:r w:rsidRPr="005D715A">
        <w:t xml:space="preserve">ogit car </w:t>
      </w:r>
      <w:proofErr w:type="spellStart"/>
      <w:r w:rsidRPr="005D715A">
        <w:t>awi</w:t>
      </w:r>
      <w:proofErr w:type="spellEnd"/>
      <w:r w:rsidRPr="005D715A">
        <w:t xml:space="preserve">; </w:t>
      </w:r>
      <w:r>
        <w:tab/>
      </w:r>
      <w:r w:rsidRPr="005D715A">
        <w:t>Set compcut4=(-</w:t>
      </w:r>
      <w:proofErr w:type="spellStart"/>
      <w:r w:rsidRPr="005D715A">
        <w:t>constant÷coeff</w:t>
      </w:r>
      <w:proofErr w:type="spellEnd"/>
      <w:r w:rsidRPr="005D715A">
        <w:t>)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proofErr w:type="spellStart"/>
      <w:r w:rsidRPr="005D715A">
        <w:rPr>
          <w:i/>
        </w:rPr>
        <w:t>compcut</w:t>
      </w:r>
      <w:proofErr w:type="spellEnd"/>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proofErr w:type="spellStart"/>
      <w:r w:rsidRPr="00921173">
        <w:rPr>
          <w:i/>
        </w:rPr>
        <w:t>basecut</w:t>
      </w:r>
      <w:proofErr w:type="spellEnd"/>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w:t>
      </w:r>
      <w:proofErr w:type="spellStart"/>
      <w:r w:rsidRPr="005D715A">
        <w:t>cutpoint</w:t>
      </w:r>
      <w:proofErr w:type="spellEnd"/>
      <w:r w:rsidRPr="005D715A">
        <w:t xml:space="preserve"> value data file as</w:t>
      </w:r>
      <w:r w:rsidRPr="005D715A">
        <w:rPr>
          <w:i/>
        </w:rPr>
        <w:t xml:space="preserve"> </w:t>
      </w:r>
      <w:proofErr w:type="spellStart"/>
      <w:r w:rsidRPr="005D715A">
        <w:rPr>
          <w:i/>
        </w:rPr>
        <w:t>temp_ASSETcutpoint</w:t>
      </w:r>
      <w:proofErr w:type="spellEnd"/>
      <w:r w:rsidRPr="005D715A">
        <w:rPr>
          <w:i/>
        </w:rPr>
        <w:t>.</w:t>
      </w:r>
    </w:p>
    <w:p w14:paraId="0D7DB6CA" w14:textId="2F57F7E7" w:rsidR="004D0419" w:rsidRPr="005D715A" w:rsidRDefault="004D0419" w:rsidP="00C970C9">
      <w:pPr>
        <w:pStyle w:val="BodyText"/>
      </w:pPr>
      <w:r>
        <w:rPr>
          <w:b/>
        </w:rPr>
        <w:t>Step 9.</w:t>
      </w:r>
      <w:r w:rsidRPr="005D715A">
        <w:t xml:space="preserve"> Add the UBN and ASSET </w:t>
      </w:r>
      <w:proofErr w:type="spellStart"/>
      <w:r w:rsidRPr="005D715A">
        <w:t>cutpoint</w:t>
      </w:r>
      <w:proofErr w:type="spellEnd"/>
      <w:r w:rsidRPr="005D715A">
        <w:t xml:space="preserve"> value data together. The appended dataset will have two variables (</w:t>
      </w:r>
      <w:proofErr w:type="spellStart"/>
      <w:r w:rsidRPr="005D715A">
        <w:rPr>
          <w:i/>
        </w:rPr>
        <w:t>basecut</w:t>
      </w:r>
      <w:proofErr w:type="spellEnd"/>
      <w:r w:rsidRPr="005D715A">
        <w:t xml:space="preserve"> and </w:t>
      </w:r>
      <w:proofErr w:type="spellStart"/>
      <w:r w:rsidRPr="005D715A">
        <w:rPr>
          <w:i/>
        </w:rPr>
        <w:t>compcut</w:t>
      </w:r>
      <w:proofErr w:type="spellEnd"/>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proofErr w:type="spellStart"/>
      <w:r w:rsidRPr="005D715A">
        <w:t>temp_UBNcutpoint</w:t>
      </w:r>
      <w:proofErr w:type="spellEnd"/>
      <w:r>
        <w:t>”</w:t>
      </w:r>
      <w:r w:rsidRPr="005D715A">
        <w:t xml:space="preserve"> </w:t>
      </w:r>
      <w:r>
        <w:t xml:space="preserve">records </w:t>
      </w:r>
      <w:r w:rsidRPr="005D715A">
        <w:t xml:space="preserve">to </w:t>
      </w:r>
      <w:r>
        <w:t>“</w:t>
      </w:r>
      <w:proofErr w:type="spellStart"/>
      <w:r w:rsidRPr="005D715A">
        <w:t>temp_ASSETcutpoint</w:t>
      </w:r>
      <w:proofErr w:type="spellEnd"/>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w:t>
      </w:r>
      <w:proofErr w:type="spellStart"/>
      <w:r w:rsidRPr="005D715A">
        <w:t>cutpoint</w:t>
      </w:r>
      <w:proofErr w:type="spellEnd"/>
      <w:r w:rsidRPr="005D715A">
        <w:t xml:space="preserve"> variables (</w:t>
      </w:r>
      <w:proofErr w:type="spellStart"/>
      <w:r w:rsidRPr="005D715A">
        <w:rPr>
          <w:i/>
        </w:rPr>
        <w:t>compcut</w:t>
      </w:r>
      <w:proofErr w:type="spellEnd"/>
      <w:r w:rsidRPr="005D715A">
        <w:t>) on the baseline survey variables (</w:t>
      </w:r>
      <w:proofErr w:type="spellStart"/>
      <w:r w:rsidRPr="005D715A">
        <w:rPr>
          <w:i/>
        </w:rPr>
        <w:t>basecut</w:t>
      </w:r>
      <w:proofErr w:type="spellEnd"/>
      <w:r w:rsidRPr="005D715A">
        <w:t xml:space="preserve">) and save </w:t>
      </w:r>
      <w:r>
        <w:t xml:space="preserve">the regression </w:t>
      </w:r>
      <w:r w:rsidRPr="005D715A">
        <w:t>constant (</w:t>
      </w:r>
      <w:r w:rsidRPr="005D715A">
        <w:rPr>
          <w:i/>
        </w:rPr>
        <w:t>const</w:t>
      </w:r>
      <w:r w:rsidRPr="005D715A">
        <w:t>) and coefficient (</w:t>
      </w:r>
      <w:proofErr w:type="spellStart"/>
      <w:r w:rsidRPr="005D715A">
        <w:rPr>
          <w:i/>
        </w:rPr>
        <w:t>coeff</w:t>
      </w:r>
      <w:proofErr w:type="spellEnd"/>
      <w:r w:rsidRPr="005D715A">
        <w:t>).</w:t>
      </w:r>
      <w:r>
        <w:t xml:space="preserve"> </w:t>
      </w:r>
    </w:p>
    <w:p w14:paraId="0935AB99" w14:textId="77777777" w:rsidR="004D0419" w:rsidRPr="005D715A" w:rsidRDefault="004D0419" w:rsidP="0088616B">
      <w:pPr>
        <w:pStyle w:val="Indentvariable"/>
        <w:keepNext/>
        <w:widowControl/>
      </w:pPr>
      <w:r w:rsidRPr="005D715A">
        <w:lastRenderedPageBreak/>
        <w:t xml:space="preserve">Regress </w:t>
      </w:r>
      <w:proofErr w:type="spellStart"/>
      <w:r w:rsidRPr="005D715A">
        <w:t>compcut</w:t>
      </w:r>
      <w:proofErr w:type="spellEnd"/>
      <w:r w:rsidRPr="005D715A">
        <w:t xml:space="preserve"> </w:t>
      </w:r>
      <w:proofErr w:type="spellStart"/>
      <w:r w:rsidRPr="005D715A">
        <w:t>basecut</w:t>
      </w:r>
      <w:proofErr w:type="spellEnd"/>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 xml:space="preserve">Set </w:t>
      </w:r>
      <w:proofErr w:type="spellStart"/>
      <w:r w:rsidRPr="005D715A">
        <w:t>coeff</w:t>
      </w:r>
      <w:proofErr w:type="spellEnd"/>
      <w:r w:rsidRPr="005D715A">
        <w:t>=</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proofErr w:type="spellStart"/>
      <w:r w:rsidRPr="005D715A">
        <w:rPr>
          <w:i/>
        </w:rPr>
        <w:t>coeff</w:t>
      </w:r>
      <w:proofErr w:type="spellEnd"/>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proofErr w:type="spellStart"/>
      <w:r w:rsidRPr="007D6F49">
        <w:t>temp_regress_result</w:t>
      </w:r>
      <w:proofErr w:type="spellEnd"/>
      <w:r>
        <w:t>”</w:t>
      </w:r>
    </w:p>
    <w:p w14:paraId="761CBAFB" w14:textId="77777777" w:rsidR="004D0419" w:rsidRDefault="004D0419" w:rsidP="0057551D">
      <w:pPr>
        <w:pStyle w:val="Indentvariable"/>
        <w:spacing w:after="0"/>
        <w:contextualSpacing w:val="0"/>
      </w:pPr>
      <w:r w:rsidRPr="00995B7B">
        <w:t xml:space="preserve">Load </w:t>
      </w:r>
      <w:r>
        <w:t>“</w:t>
      </w:r>
      <w:r w:rsidRPr="00995B7B">
        <w:t xml:space="preserve">FTF ZOI Survey [COUNTRY] [YEAR] </w:t>
      </w:r>
      <w:proofErr w:type="spellStart"/>
      <w:r w:rsidRPr="00995B7B">
        <w:t>wealthindex</w:t>
      </w:r>
      <w:proofErr w:type="spellEnd"/>
      <w:r w:rsidRPr="00995B7B">
        <w:t xml:space="preserve"> AWI</w:t>
      </w:r>
      <w:r>
        <w:t>”</w:t>
      </w:r>
    </w:p>
    <w:p w14:paraId="473E2439" w14:textId="77777777" w:rsidR="004D0419" w:rsidRPr="007D6F49" w:rsidRDefault="004D0419" w:rsidP="0057551D">
      <w:pPr>
        <w:pStyle w:val="Indentvariable"/>
        <w:spacing w:after="0"/>
        <w:contextualSpacing w:val="0"/>
      </w:pPr>
      <w:r>
        <w:t xml:space="preserve">Add const </w:t>
      </w:r>
      <w:proofErr w:type="spellStart"/>
      <w:r>
        <w:t>coeff</w:t>
      </w:r>
      <w:proofErr w:type="spellEnd"/>
      <w:r>
        <w:t xml:space="preserve"> from “</w:t>
      </w:r>
      <w:proofErr w:type="spellStart"/>
      <w:r w:rsidRPr="00C558C4">
        <w:t>temp_regress_result</w:t>
      </w:r>
      <w:proofErr w:type="spellEnd"/>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proofErr w:type="spellStart"/>
      <w:r w:rsidRPr="005D715A">
        <w:rPr>
          <w:i/>
        </w:rPr>
        <w:t>cwi</w:t>
      </w:r>
      <w:proofErr w:type="spellEnd"/>
      <w:r w:rsidRPr="005D715A">
        <w:t>)</w:t>
      </w:r>
      <w:r>
        <w:t xml:space="preserve"> using the ZOI Survey wealth index scores (</w:t>
      </w:r>
      <w:proofErr w:type="spellStart"/>
      <w:r w:rsidRPr="001C345A">
        <w:rPr>
          <w:i/>
        </w:rPr>
        <w:t>awi</w:t>
      </w:r>
      <w:proofErr w:type="spellEnd"/>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 xml:space="preserve">Set </w:t>
      </w:r>
      <w:proofErr w:type="spellStart"/>
      <w:r w:rsidRPr="005D715A">
        <w:t>cwi</w:t>
      </w:r>
      <w:proofErr w:type="spellEnd"/>
      <w:r w:rsidRPr="005D715A">
        <w:t>=0</w:t>
      </w:r>
    </w:p>
    <w:p w14:paraId="7324A61A" w14:textId="06B29D2B" w:rsidR="004D0419" w:rsidRDefault="004D0419" w:rsidP="00C970C9">
      <w:pPr>
        <w:pStyle w:val="Indentvariable"/>
      </w:pPr>
      <w:r w:rsidRPr="005D715A">
        <w:t xml:space="preserve">Replace </w:t>
      </w:r>
      <w:proofErr w:type="spellStart"/>
      <w:r w:rsidRPr="005D715A">
        <w:t>cwi</w:t>
      </w:r>
      <w:proofErr w:type="spellEnd"/>
      <w:r w:rsidRPr="005D715A">
        <w:t>=const+(</w:t>
      </w:r>
      <w:proofErr w:type="spellStart"/>
      <w:r w:rsidRPr="005D715A">
        <w:t>coeff</w:t>
      </w:r>
      <w:proofErr w:type="spellEnd"/>
      <w:r w:rsidRPr="005D715A">
        <w:t>*</w:t>
      </w:r>
      <w:proofErr w:type="spellStart"/>
      <w:r w:rsidRPr="005D715A">
        <w:t>awi</w:t>
      </w:r>
      <w:proofErr w:type="spellEnd"/>
      <w:r w:rsidRPr="005D715A">
        <w:t>)</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proofErr w:type="spellStart"/>
      <w:r w:rsidRPr="005D715A">
        <w:rPr>
          <w:i/>
        </w:rPr>
        <w:t>comp_poor</w:t>
      </w:r>
      <w:proofErr w:type="spellEnd"/>
      <w:r w:rsidRPr="005D715A">
        <w:t>).</w:t>
      </w:r>
    </w:p>
    <w:p w14:paraId="178DC7B7" w14:textId="77777777" w:rsidR="004D0419" w:rsidRPr="005D715A" w:rsidRDefault="004D0419" w:rsidP="00C970C9">
      <w:pPr>
        <w:pStyle w:val="Indentvariable"/>
      </w:pPr>
      <w:r w:rsidRPr="005D715A">
        <w:t xml:space="preserve">Set </w:t>
      </w:r>
      <w:proofErr w:type="spellStart"/>
      <w:r w:rsidRPr="005D715A">
        <w:t>comp_poor</w:t>
      </w:r>
      <w:proofErr w:type="spellEnd"/>
      <w:r w:rsidRPr="005D715A">
        <w:t>=0</w:t>
      </w:r>
    </w:p>
    <w:p w14:paraId="3533784B" w14:textId="4D76F5FF" w:rsidR="004D0419" w:rsidRDefault="004D0419" w:rsidP="00C970C9">
      <w:pPr>
        <w:pStyle w:val="Indentvariable"/>
      </w:pPr>
      <w:r w:rsidRPr="005D715A">
        <w:t xml:space="preserve">Replace </w:t>
      </w:r>
      <w:proofErr w:type="spellStart"/>
      <w:r w:rsidRPr="005D715A">
        <w:t>comp_poor</w:t>
      </w:r>
      <w:proofErr w:type="spellEnd"/>
      <w:r w:rsidRPr="005D715A">
        <w:t xml:space="preserve">=1 if </w:t>
      </w:r>
      <w:proofErr w:type="spellStart"/>
      <w:r w:rsidRPr="005D715A">
        <w:t>cwi</w:t>
      </w:r>
      <w:proofErr w:type="spellEnd"/>
      <w:r w:rsidRPr="005D715A">
        <w:t>&lt;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proofErr w:type="spellStart"/>
      <w:r>
        <w:rPr>
          <w:i/>
        </w:rPr>
        <w:t>comp_poor</w:t>
      </w:r>
      <w:proofErr w:type="spellEnd"/>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proofErr w:type="spellStart"/>
      <w:r>
        <w:rPr>
          <w:i/>
        </w:rPr>
        <w:t>Svyset</w:t>
      </w:r>
      <w:proofErr w:type="spellEnd"/>
      <w:r>
        <w:rPr>
          <w:i/>
        </w:rPr>
        <w:t xml:space="preserve"> </w:t>
      </w:r>
      <w:proofErr w:type="spellStart"/>
      <w:r>
        <w:rPr>
          <w:i/>
        </w:rPr>
        <w:t>hhea</w:t>
      </w:r>
      <w:proofErr w:type="spellEnd"/>
      <w:r>
        <w:rPr>
          <w:i/>
        </w:rPr>
        <w:t xml:space="preserve"> [</w:t>
      </w:r>
      <w:proofErr w:type="spellStart"/>
      <w:r>
        <w:rPr>
          <w:i/>
        </w:rPr>
        <w:t>pweight</w:t>
      </w:r>
      <w:proofErr w:type="spellEnd"/>
      <w:r>
        <w:rPr>
          <w:i/>
        </w:rPr>
        <w:t>=</w:t>
      </w:r>
      <w:proofErr w:type="spellStart"/>
      <w:r>
        <w:rPr>
          <w:i/>
        </w:rPr>
        <w:t>hh_wgt</w:t>
      </w:r>
      <w:proofErr w:type="spellEnd"/>
      <w:r>
        <w:rPr>
          <w:i/>
        </w:rPr>
        <w:t>] stratum(</w:t>
      </w:r>
      <w:proofErr w:type="spellStart"/>
      <w:r>
        <w:rPr>
          <w:i/>
        </w:rPr>
        <w:t>samp_stratum</w:t>
      </w:r>
      <w:proofErr w:type="spellEnd"/>
      <w:r>
        <w:rPr>
          <w:i/>
        </w:rPr>
        <w:t>)</w:t>
      </w:r>
    </w:p>
    <w:p w14:paraId="1F226B3F" w14:textId="77777777" w:rsidR="004D0419" w:rsidRDefault="004D0419" w:rsidP="0057551D">
      <w:pPr>
        <w:pStyle w:val="BodyText"/>
        <w:spacing w:before="0" w:after="0"/>
        <w:ind w:left="720"/>
        <w:rPr>
          <w:i/>
        </w:rPr>
      </w:pPr>
      <w:proofErr w:type="spellStart"/>
      <w:r>
        <w:rPr>
          <w:i/>
        </w:rPr>
        <w:t>Svy</w:t>
      </w:r>
      <w:proofErr w:type="spellEnd"/>
      <w:r>
        <w:rPr>
          <w:i/>
        </w:rPr>
        <w:t xml:space="preserve">: tab </w:t>
      </w:r>
      <w:proofErr w:type="spellStart"/>
      <w:r>
        <w:rPr>
          <w:i/>
        </w:rPr>
        <w:t>comp_poor</w:t>
      </w:r>
      <w:proofErr w:type="spellEnd"/>
    </w:p>
    <w:p w14:paraId="0679058A" w14:textId="77777777" w:rsidR="004D0419" w:rsidRPr="00995B7B" w:rsidRDefault="004D0419" w:rsidP="0057551D">
      <w:pPr>
        <w:pStyle w:val="BodyText"/>
        <w:spacing w:before="0" w:after="0"/>
        <w:ind w:left="720"/>
        <w:rPr>
          <w:i/>
        </w:rPr>
      </w:pPr>
      <w:proofErr w:type="spellStart"/>
      <w:r>
        <w:rPr>
          <w:i/>
        </w:rPr>
        <w:t>Svy</w:t>
      </w:r>
      <w:proofErr w:type="spellEnd"/>
      <w:r>
        <w:rPr>
          <w:i/>
        </w:rPr>
        <w:t xml:space="preserve">: tab </w:t>
      </w:r>
      <w:proofErr w:type="spellStart"/>
      <w:r>
        <w:rPr>
          <w:i/>
        </w:rPr>
        <w:t>comp_poor</w:t>
      </w:r>
      <w:proofErr w:type="spellEnd"/>
      <w:r>
        <w:rPr>
          <w:i/>
        </w:rPr>
        <w:t>, over(</w:t>
      </w:r>
      <w:proofErr w:type="spellStart"/>
      <w:r>
        <w:rPr>
          <w:i/>
        </w:rPr>
        <w:t>genhhtype</w:t>
      </w:r>
      <w:proofErr w:type="spellEnd"/>
      <w:r>
        <w:rPr>
          <w:i/>
        </w:rPr>
        <w:t>)</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 xml:space="preserve">Set </w:t>
      </w:r>
      <w:proofErr w:type="spellStart"/>
      <w:r>
        <w:t>cwiquint</w:t>
      </w:r>
      <w:proofErr w:type="spellEnd"/>
      <w:r>
        <w:t>=missing</w:t>
      </w:r>
    </w:p>
    <w:p w14:paraId="02770A73" w14:textId="698598AA" w:rsidR="004D0419" w:rsidRDefault="004D0419" w:rsidP="007C5AED">
      <w:pPr>
        <w:pStyle w:val="BodyTextIndent1"/>
      </w:pPr>
      <w:r>
        <w:t xml:space="preserve">Replace </w:t>
      </w:r>
      <w:proofErr w:type="spellStart"/>
      <w:r>
        <w:t>cwiquint</w:t>
      </w:r>
      <w:proofErr w:type="spellEnd"/>
      <w:r>
        <w:t xml:space="preserve">=1 if </w:t>
      </w:r>
      <w:proofErr w:type="spellStart"/>
      <w:r>
        <w:t>cwi</w:t>
      </w:r>
      <w:proofErr w:type="spellEnd"/>
      <w:r>
        <w:t>&lt;</w:t>
      </w:r>
      <w:r w:rsidRPr="009376BD">
        <w:t>-0.898169</w:t>
      </w:r>
    </w:p>
    <w:p w14:paraId="2BD89E11" w14:textId="453E921E" w:rsidR="004D0419" w:rsidRDefault="004D0419" w:rsidP="007C5AED">
      <w:pPr>
        <w:pStyle w:val="BodyTextIndent1"/>
      </w:pPr>
      <w:r>
        <w:t xml:space="preserve">Replace </w:t>
      </w:r>
      <w:proofErr w:type="spellStart"/>
      <w:r>
        <w:t>cwiquint</w:t>
      </w:r>
      <w:proofErr w:type="spellEnd"/>
      <w:r>
        <w:t xml:space="preserve">=2 if </w:t>
      </w:r>
      <w:proofErr w:type="spellStart"/>
      <w:r>
        <w:t>cwi</w:t>
      </w:r>
      <w:proofErr w:type="spellEnd"/>
      <w:r>
        <w:t>&lt;-</w:t>
      </w:r>
      <w:r w:rsidRPr="009376BD">
        <w:t>0.199721</w:t>
      </w:r>
      <w:r>
        <w:t xml:space="preserve"> and </w:t>
      </w:r>
      <w:proofErr w:type="spellStart"/>
      <w:r>
        <w:t>cwiquint</w:t>
      </w:r>
      <w:proofErr w:type="spellEnd"/>
      <w:r>
        <w:t>=missing</w:t>
      </w:r>
    </w:p>
    <w:p w14:paraId="3034C62D" w14:textId="0C785302" w:rsidR="004D0419" w:rsidRDefault="004D0419" w:rsidP="007C5AED">
      <w:pPr>
        <w:pStyle w:val="BodyTextIndent1"/>
      </w:pPr>
      <w:r>
        <w:t xml:space="preserve">Replace </w:t>
      </w:r>
      <w:proofErr w:type="spellStart"/>
      <w:r>
        <w:t>cwiquint</w:t>
      </w:r>
      <w:proofErr w:type="spellEnd"/>
      <w:r>
        <w:t xml:space="preserve">=3 if </w:t>
      </w:r>
      <w:proofErr w:type="spellStart"/>
      <w:r>
        <w:t>cwi</w:t>
      </w:r>
      <w:proofErr w:type="spellEnd"/>
      <w:r>
        <w:t>&lt;</w:t>
      </w:r>
      <w:r w:rsidRPr="009376BD">
        <w:t>0.692006</w:t>
      </w:r>
      <w:r>
        <w:t xml:space="preserve"> and </w:t>
      </w:r>
      <w:proofErr w:type="spellStart"/>
      <w:r>
        <w:t>cwiquint</w:t>
      </w:r>
      <w:proofErr w:type="spellEnd"/>
      <w:r>
        <w:t>=missing</w:t>
      </w:r>
    </w:p>
    <w:p w14:paraId="73A36836" w14:textId="7F15197D" w:rsidR="004D0419" w:rsidRDefault="004D0419" w:rsidP="007C5AED">
      <w:pPr>
        <w:pStyle w:val="BodyTextIndent1"/>
      </w:pPr>
      <w:r>
        <w:t xml:space="preserve">Replace </w:t>
      </w:r>
      <w:proofErr w:type="spellStart"/>
      <w:r>
        <w:t>cwiquint</w:t>
      </w:r>
      <w:proofErr w:type="spellEnd"/>
      <w:r>
        <w:t xml:space="preserve">=4 if </w:t>
      </w:r>
      <w:proofErr w:type="spellStart"/>
      <w:r>
        <w:t>cwi</w:t>
      </w:r>
      <w:proofErr w:type="spellEnd"/>
      <w:r>
        <w:t>&lt;</w:t>
      </w:r>
      <w:r w:rsidRPr="009376BD">
        <w:t>1.267243</w:t>
      </w:r>
      <w:r>
        <w:t xml:space="preserve"> and </w:t>
      </w:r>
      <w:proofErr w:type="spellStart"/>
      <w:r>
        <w:t>cwiquint</w:t>
      </w:r>
      <w:proofErr w:type="spellEnd"/>
      <w:r>
        <w:t>=missing</w:t>
      </w:r>
    </w:p>
    <w:p w14:paraId="5EE1E4D7" w14:textId="677FBF3A" w:rsidR="004D0419" w:rsidRPr="00B02674" w:rsidRDefault="004D0419" w:rsidP="007C5AED">
      <w:pPr>
        <w:pStyle w:val="BodyTextIndent1"/>
      </w:pPr>
      <w:r>
        <w:t xml:space="preserve">Replace </w:t>
      </w:r>
      <w:proofErr w:type="spellStart"/>
      <w:r>
        <w:t>cwiquint</w:t>
      </w:r>
      <w:proofErr w:type="spellEnd"/>
      <w:r>
        <w:t>=5 if cwi≥</w:t>
      </w:r>
      <w:r w:rsidRPr="009376BD">
        <w:t>1.267243</w:t>
      </w:r>
      <w:r>
        <w:t xml:space="preserve"> and </w:t>
      </w:r>
      <w:proofErr w:type="spellStart"/>
      <w:r>
        <w:t>cwiquint</w:t>
      </w:r>
      <w:proofErr w:type="spellEnd"/>
      <w:r>
        <w:t>=missing</w:t>
      </w:r>
    </w:p>
    <w:p w14:paraId="47FE42D1" w14:textId="77777777" w:rsidR="002420E4" w:rsidRDefault="002420E4" w:rsidP="002420E4">
      <w:pPr>
        <w:pStyle w:val="Heading2"/>
      </w:pPr>
      <w:bookmarkStart w:id="790" w:name="_Toc23753538"/>
      <w:r>
        <w:lastRenderedPageBreak/>
        <w:t>References</w:t>
      </w:r>
      <w:bookmarkEnd w:id="790"/>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4"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5"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w:t>
      </w:r>
      <w:proofErr w:type="spellStart"/>
      <w:r w:rsidRPr="00925D9E">
        <w:t>Staveteig</w:t>
      </w:r>
      <w:proofErr w:type="spellEnd"/>
      <w:r w:rsidRPr="00925D9E">
        <w:t xml:space="preserve">,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6"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91" w:name="_Toc23753539"/>
      <w:r>
        <w:lastRenderedPageBreak/>
        <w:t>Resilience</w:t>
      </w:r>
      <w:r w:rsidRPr="005D715A">
        <w:t xml:space="preserve"> </w:t>
      </w:r>
      <w:r>
        <w:t>indicators</w:t>
      </w:r>
      <w:bookmarkEnd w:id="791"/>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92" w:name="_Toc526973622"/>
      <w:bookmarkStart w:id="793" w:name="_Toc527234149"/>
      <w:bookmarkStart w:id="794" w:name="_Toc23753540"/>
      <w:r w:rsidRPr="00BD7099">
        <w:t>Guidelines to construct the resilience indicators</w:t>
      </w:r>
      <w:bookmarkEnd w:id="792"/>
      <w:bookmarkEnd w:id="793"/>
      <w:bookmarkEnd w:id="794"/>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5" w:name="_Toc526973623"/>
      <w:bookmarkStart w:id="796" w:name="_Toc527234150"/>
      <w:bookmarkStart w:id="797" w:name="_Toc23753541"/>
      <w:r>
        <w:rPr>
          <w:rFonts w:eastAsia="Times New Roman"/>
        </w:rPr>
        <w:t>11.1.1</w:t>
      </w:r>
      <w:r>
        <w:rPr>
          <w:rFonts w:eastAsia="Times New Roman"/>
        </w:rPr>
        <w:tab/>
      </w:r>
      <w:r w:rsidR="000C62AD" w:rsidRPr="005D715A">
        <w:rPr>
          <w:rFonts w:eastAsia="Times New Roman"/>
        </w:rPr>
        <w:t>Ability to recover from shocks and stresses index</w:t>
      </w:r>
      <w:bookmarkEnd w:id="795"/>
      <w:bookmarkEnd w:id="796"/>
      <w:bookmarkEnd w:id="797"/>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w:t>
      </w:r>
      <w:proofErr w:type="spellStart"/>
      <w:r w:rsidRPr="005D715A">
        <w:t>a+b</w:t>
      </w:r>
      <w:proofErr w:type="spellEnd"/>
      <w:r w:rsidRPr="005D715A">
        <w:t>*SEI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w:t>
      </w:r>
      <w:proofErr w:type="spellStart"/>
      <w:r w:rsidRPr="005D715A">
        <w:rPr>
          <w:lang w:val="fr-SN"/>
        </w:rPr>
        <w:t>ATR+b</w:t>
      </w:r>
      <w:proofErr w:type="spellEnd"/>
      <w:r w:rsidRPr="005D715A">
        <w:rPr>
          <w:lang w:val="fr-SN"/>
        </w:rPr>
        <w:t>*(Y–SEI)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8" w:name="_Toc23753542"/>
      <w:r>
        <w:t>11.1.2</w:t>
      </w:r>
      <w:r>
        <w:tab/>
      </w:r>
      <w:bookmarkStart w:id="799" w:name="_Toc526973624"/>
      <w:bookmarkStart w:id="800" w:name="_Toc527234151"/>
      <w:r w:rsidR="000C62AD" w:rsidRPr="005D715A">
        <w:rPr>
          <w:rFonts w:eastAsia="Times New Roman"/>
        </w:rPr>
        <w:t>Index of social capital</w:t>
      </w:r>
      <w:bookmarkEnd w:id="799"/>
      <w:bookmarkEnd w:id="800"/>
      <w:r w:rsidR="000C62AD">
        <w:rPr>
          <w:rFonts w:eastAsia="Times New Roman"/>
        </w:rPr>
        <w:t xml:space="preserve"> at the household level</w:t>
      </w:r>
      <w:bookmarkEnd w:id="798"/>
    </w:p>
    <w:p w14:paraId="03D27BFF" w14:textId="496A4D1A" w:rsidR="000C62AD" w:rsidRPr="005D715A" w:rsidRDefault="000C62AD" w:rsidP="000C62AD">
      <w:pPr>
        <w:pStyle w:val="BodyText"/>
      </w:pPr>
      <w:bookmarkStart w:id="801" w:name="_bookmark54"/>
      <w:bookmarkEnd w:id="801"/>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 xml:space="preserve">Index of social capital score for each household=(Bonding </w:t>
      </w:r>
      <w:proofErr w:type="spellStart"/>
      <w:r w:rsidRPr="0048603A">
        <w:rPr>
          <w:i w:val="0"/>
        </w:rPr>
        <w:t>sub-index+Bridging</w:t>
      </w:r>
      <w:proofErr w:type="spellEnd"/>
      <w:r w:rsidRPr="0048603A">
        <w:rPr>
          <w:i w:val="0"/>
        </w:rPr>
        <w:t xml:space="preserve">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 xml:space="preserve">Index of social capital score for all households=(Sum of index of social capital </w:t>
      </w:r>
      <w:proofErr w:type="spellStart"/>
      <w:r w:rsidRPr="0048603A">
        <w:rPr>
          <w:i w:val="0"/>
        </w:rPr>
        <w:t>score÷Total</w:t>
      </w:r>
      <w:proofErr w:type="spellEnd"/>
      <w:r w:rsidRPr="0048603A">
        <w:rPr>
          <w:i w:val="0"/>
        </w:rPr>
        <w:t xml:space="preserve"> number of households)</w:t>
      </w:r>
    </w:p>
    <w:p w14:paraId="01313385" w14:textId="12DC72B1" w:rsidR="000C62AD" w:rsidRPr="007023FB" w:rsidRDefault="00FA3D42" w:rsidP="0006173C">
      <w:pPr>
        <w:pStyle w:val="Heading3"/>
        <w:ind w:left="2160" w:hanging="720"/>
      </w:pPr>
      <w:bookmarkStart w:id="802" w:name="_Toc526973625"/>
      <w:bookmarkStart w:id="803" w:name="_Toc527234152"/>
      <w:bookmarkStart w:id="804" w:name="_Toc23753543"/>
      <w:r>
        <w:t>11.1.3</w:t>
      </w:r>
      <w:r>
        <w:tab/>
      </w:r>
      <w:r w:rsidR="000C62AD">
        <w:t>Percent</w:t>
      </w:r>
      <w:r w:rsidR="000C62AD" w:rsidRPr="007023FB">
        <w:t xml:space="preserve"> of households that believe local government will respond effectively to future shocks and stresses</w:t>
      </w:r>
      <w:bookmarkEnd w:id="802"/>
      <w:bookmarkEnd w:id="803"/>
      <w:bookmarkEnd w:id="804"/>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5" w:name="_Toc527234182"/>
      <w:bookmarkStart w:id="806" w:name="_Toc23753544"/>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5"/>
      <w:bookmarkEnd w:id="806"/>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7" w:name="_Toc526973626"/>
      <w:bookmarkStart w:id="808" w:name="_Toc527234153"/>
      <w:bookmarkStart w:id="809" w:name="_Toc23753545"/>
      <w:r>
        <w:t>11.2</w:t>
      </w:r>
      <w:r>
        <w:tab/>
      </w:r>
      <w:r w:rsidR="000C62AD" w:rsidRPr="007023FB">
        <w:t>Step-by-step procedures to calculate resilience indicators</w:t>
      </w:r>
      <w:bookmarkEnd w:id="807"/>
      <w:bookmarkEnd w:id="808"/>
      <w:bookmarkEnd w:id="809"/>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10" w:name="_Toc23753546"/>
      <w:r>
        <w:rPr>
          <w:rFonts w:eastAsia="Times New Roman"/>
        </w:rPr>
        <w:lastRenderedPageBreak/>
        <w:t>11.2.1</w:t>
      </w:r>
      <w:r>
        <w:rPr>
          <w:rFonts w:eastAsia="Times New Roman"/>
        </w:rPr>
        <w:tab/>
      </w:r>
      <w:bookmarkStart w:id="811" w:name="_Toc526973627"/>
      <w:bookmarkStart w:id="812" w:name="_Toc527234154"/>
      <w:r w:rsidR="000C62AD" w:rsidRPr="007023FB">
        <w:rPr>
          <w:rFonts w:eastAsia="Times New Roman"/>
        </w:rPr>
        <w:t>Ability to recover from shocks and stresses index</w:t>
      </w:r>
      <w:bookmarkEnd w:id="810"/>
      <w:bookmarkEnd w:id="811"/>
      <w:bookmarkEnd w:id="812"/>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6E35483" w:rsidR="000C62AD" w:rsidRPr="00EC579E" w:rsidRDefault="000C62AD" w:rsidP="006B2E52">
            <w:pPr>
              <w:pStyle w:val="Definitions"/>
              <w:rPr>
                <w:sz w:val="20"/>
                <w:szCs w:val="20"/>
              </w:rPr>
            </w:pPr>
            <w:r w:rsidRPr="00EC579E">
              <w:rPr>
                <w:sz w:val="20"/>
                <w:szCs w:val="20"/>
              </w:rPr>
              <w:t>Sum of the ARSSI scores for all surveyed households</w:t>
            </w:r>
            <w:r w:rsidR="00E07786">
              <w:rPr>
                <w:sz w:val="20"/>
                <w:szCs w:val="20"/>
              </w:rPr>
              <w:t xml:space="preserve"> </w:t>
            </w:r>
            <w:r w:rsidR="00FD7C2E">
              <w:rPr>
                <w:sz w:val="20"/>
                <w:szCs w:val="20"/>
              </w:rPr>
              <w:t>that experienced at least one shock or stressor during the 12 months preceding the survey</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2258A7F9" w:rsidR="000C62AD" w:rsidRPr="00EC579E" w:rsidRDefault="000C62AD" w:rsidP="006B2E52">
            <w:pPr>
              <w:rPr>
                <w:sz w:val="20"/>
                <w:szCs w:val="20"/>
              </w:rPr>
            </w:pPr>
            <w:r w:rsidRPr="00EC579E">
              <w:rPr>
                <w:sz w:val="20"/>
                <w:szCs w:val="20"/>
              </w:rPr>
              <w:t>Number of surveyed households</w:t>
            </w:r>
            <w:r w:rsidR="001F5392">
              <w:rPr>
                <w:sz w:val="20"/>
                <w:szCs w:val="20"/>
              </w:rPr>
              <w:t xml:space="preserve"> </w:t>
            </w:r>
            <w:r w:rsidR="001E60AE">
              <w:rPr>
                <w:sz w:val="20"/>
                <w:szCs w:val="20"/>
              </w:rPr>
              <w:t>that experienced at least one shock or stressor during the 12 months preceding the survey</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58714448" w:rsidR="000C62AD" w:rsidRPr="00EC579E" w:rsidRDefault="0013374F" w:rsidP="006B2E52">
            <w:pPr>
              <w:rPr>
                <w:sz w:val="20"/>
                <w:szCs w:val="20"/>
              </w:rPr>
            </w:pPr>
            <w:r>
              <w:rPr>
                <w:sz w:val="20"/>
                <w:szCs w:val="20"/>
              </w:rPr>
              <w:t>Ability to recover s</w:t>
            </w:r>
            <w:r w:rsidR="00D94B7E">
              <w:rPr>
                <w:sz w:val="20"/>
                <w:szCs w:val="20"/>
              </w:rPr>
              <w:t xml:space="preserve">core </w:t>
            </w:r>
            <w:r>
              <w:rPr>
                <w:sz w:val="20"/>
                <w:szCs w:val="20"/>
              </w:rPr>
              <w:t>(</w:t>
            </w:r>
            <w:r w:rsidR="00D94B7E">
              <w:rPr>
                <w:sz w:val="20"/>
                <w:szCs w:val="20"/>
              </w:rPr>
              <w:t>rang</w:t>
            </w:r>
            <w:r w:rsidR="00141AE6">
              <w:rPr>
                <w:sz w:val="20"/>
                <w:szCs w:val="20"/>
              </w:rPr>
              <w:t xml:space="preserve">e: </w:t>
            </w:r>
            <w:r w:rsidR="00D94B7E">
              <w:rPr>
                <w:sz w:val="20"/>
                <w:szCs w:val="20"/>
              </w:rPr>
              <w:t>2 to 6</w:t>
            </w:r>
            <w:r>
              <w:rPr>
                <w:sz w:val="20"/>
                <w:szCs w:val="20"/>
              </w:rPr>
              <w:t xml:space="preserve">) </w:t>
            </w:r>
            <w:r w:rsidR="00B70E33">
              <w:rPr>
                <w:sz w:val="20"/>
                <w:szCs w:val="20"/>
              </w:rPr>
              <w:t xml:space="preserve">adjusted for </w:t>
            </w:r>
            <w:r w:rsidR="00D47DD0">
              <w:rPr>
                <w:sz w:val="20"/>
                <w:szCs w:val="20"/>
              </w:rPr>
              <w:t xml:space="preserve">the </w:t>
            </w:r>
            <w:r w:rsidR="004358BC">
              <w:rPr>
                <w:sz w:val="20"/>
                <w:szCs w:val="20"/>
              </w:rPr>
              <w:t xml:space="preserve">number and </w:t>
            </w:r>
            <w:r w:rsidR="00D47DD0">
              <w:rPr>
                <w:sz w:val="20"/>
                <w:szCs w:val="20"/>
              </w:rPr>
              <w:t xml:space="preserve">severity of shocks or stressors </w:t>
            </w:r>
            <w:r w:rsidR="004358BC">
              <w:rPr>
                <w:sz w:val="20"/>
                <w:szCs w:val="20"/>
              </w:rPr>
              <w:t xml:space="preserve">the household </w:t>
            </w:r>
            <w:r w:rsidR="00D47DD0">
              <w:rPr>
                <w:sz w:val="20"/>
                <w:szCs w:val="20"/>
              </w:rPr>
              <w:t>ex</w:t>
            </w:r>
            <w:r w:rsidR="00141AE6">
              <w:rPr>
                <w:sz w:val="20"/>
                <w:szCs w:val="20"/>
              </w:rPr>
              <w:t>perien</w:t>
            </w:r>
            <w:r w:rsidR="008B0ED2">
              <w:rPr>
                <w:sz w:val="20"/>
                <w:szCs w:val="20"/>
              </w:rPr>
              <w:t>c</w:t>
            </w:r>
            <w:r w:rsidR="00141AE6">
              <w:rPr>
                <w:sz w:val="20"/>
                <w:szCs w:val="20"/>
              </w:rPr>
              <w:t>ed</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 xml:space="preserve">v309-v357, v359, v360, </w:t>
            </w:r>
            <w:proofErr w:type="spellStart"/>
            <w:r w:rsidRPr="00EC579E">
              <w:rPr>
                <w:i/>
                <w:sz w:val="20"/>
                <w:szCs w:val="20"/>
              </w:rPr>
              <w:t>hhea</w:t>
            </w:r>
            <w:proofErr w:type="spellEnd"/>
            <w:r w:rsidRPr="00EC579E">
              <w:rPr>
                <w:i/>
                <w:sz w:val="20"/>
                <w:szCs w:val="20"/>
              </w:rPr>
              <w:t xml:space="preserve">, </w:t>
            </w:r>
            <w:proofErr w:type="spellStart"/>
            <w:r w:rsidRPr="00EC579E">
              <w:rPr>
                <w:i/>
                <w:sz w:val="20"/>
                <w:szCs w:val="20"/>
              </w:rPr>
              <w:t>hh_wgt</w:t>
            </w:r>
            <w:proofErr w:type="spellEnd"/>
            <w:r w:rsidRPr="00EC579E">
              <w:rPr>
                <w:i/>
                <w:sz w:val="20"/>
                <w:szCs w:val="20"/>
              </w:rPr>
              <w:t xml:space="preserve">, </w:t>
            </w:r>
            <w:proofErr w:type="spellStart"/>
            <w:r w:rsidRPr="00EC579E">
              <w:rPr>
                <w:i/>
                <w:sz w:val="20"/>
                <w:szCs w:val="20"/>
              </w:rPr>
              <w:t>samp_stratum</w:t>
            </w:r>
            <w:proofErr w:type="spellEnd"/>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proofErr w:type="spellStart"/>
            <w:r w:rsidRPr="00EC579E">
              <w:rPr>
                <w:i/>
                <w:sz w:val="20"/>
                <w:szCs w:val="20"/>
              </w:rPr>
              <w:t>genhhtype_dj</w:t>
            </w:r>
            <w:proofErr w:type="spellEnd"/>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 xml:space="preserve">v309x-v357x, v359x, v360x, </w:t>
            </w:r>
            <w:proofErr w:type="spellStart"/>
            <w:r w:rsidRPr="00022FF0">
              <w:rPr>
                <w:i/>
                <w:sz w:val="20"/>
                <w:szCs w:val="20"/>
              </w:rPr>
              <w:t>atr</w:t>
            </w:r>
            <w:proofErr w:type="spellEnd"/>
            <w:r w:rsidRPr="00022FF0">
              <w:rPr>
                <w:i/>
                <w:sz w:val="20"/>
                <w:szCs w:val="20"/>
              </w:rPr>
              <w:t xml:space="preserve">, perceived_sev1-perceived_sev16, sei, </w:t>
            </w:r>
            <w:proofErr w:type="spellStart"/>
            <w:r w:rsidRPr="00022FF0">
              <w:rPr>
                <w:i/>
                <w:sz w:val="20"/>
                <w:szCs w:val="20"/>
              </w:rPr>
              <w:t>anymissing</w:t>
            </w:r>
            <w:proofErr w:type="spellEnd"/>
            <w:r w:rsidRPr="00022FF0">
              <w:rPr>
                <w:i/>
                <w:sz w:val="20"/>
                <w:szCs w:val="20"/>
              </w:rPr>
              <w:t xml:space="preserve">, </w:t>
            </w:r>
            <w:proofErr w:type="spellStart"/>
            <w:r w:rsidRPr="00022FF0">
              <w:rPr>
                <w:i/>
                <w:sz w:val="20"/>
                <w:szCs w:val="20"/>
              </w:rPr>
              <w:t>ability_recover</w:t>
            </w:r>
            <w:proofErr w:type="spellEnd"/>
            <w:r w:rsidRPr="00022FF0">
              <w:rPr>
                <w:i/>
                <w:sz w:val="20"/>
                <w:szCs w:val="20"/>
              </w:rPr>
              <w:t xml:space="preserve">, </w:t>
            </w:r>
            <w:proofErr w:type="spellStart"/>
            <w:r w:rsidRPr="00022FF0">
              <w:rPr>
                <w:i/>
                <w:sz w:val="20"/>
                <w:szCs w:val="20"/>
              </w:rPr>
              <w:t>b_atr</w:t>
            </w:r>
            <w:proofErr w:type="spellEnd"/>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lastRenderedPageBreak/>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proofErr w:type="spellStart"/>
      <w:r w:rsidR="000C62AD" w:rsidRPr="005D715A">
        <w:rPr>
          <w:i/>
        </w:rPr>
        <w:t>atr</w:t>
      </w:r>
      <w:proofErr w:type="spellEnd"/>
      <w:r w:rsidR="000C62AD" w:rsidRPr="005D715A">
        <w:t xml:space="preserve">) that has a minimum value of 2 and a maximum value of 6, and set </w:t>
      </w:r>
      <w:proofErr w:type="spellStart"/>
      <w:r w:rsidR="000C62AD" w:rsidRPr="005D715A">
        <w:rPr>
          <w:i/>
        </w:rPr>
        <w:t>atr</w:t>
      </w:r>
      <w:proofErr w:type="spellEnd"/>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 xml:space="preserve">Set </w:t>
      </w:r>
      <w:proofErr w:type="spellStart"/>
      <w:r w:rsidRPr="005D715A">
        <w:t>atr</w:t>
      </w:r>
      <w:proofErr w:type="spellEnd"/>
      <w:r w:rsidRPr="005D715A">
        <w:t>=(v359</w:t>
      </w:r>
      <w:r>
        <w:t>x</w:t>
      </w:r>
      <w:r w:rsidRPr="005D715A">
        <w:t>+v360</w:t>
      </w:r>
      <w:r>
        <w:t>x</w:t>
      </w:r>
      <w:r w:rsidRPr="005D715A">
        <w:t>)</w:t>
      </w:r>
    </w:p>
    <w:p w14:paraId="0816990B" w14:textId="1E9C06BE" w:rsidR="000C62AD" w:rsidRDefault="000C62AD" w:rsidP="000C62AD">
      <w:pPr>
        <w:pStyle w:val="Indentvariable"/>
      </w:pPr>
      <w:r w:rsidRPr="005D715A">
        <w:t xml:space="preserve">Replace </w:t>
      </w:r>
      <w:proofErr w:type="spellStart"/>
      <w:r w:rsidRPr="005D715A">
        <w:t>atr</w:t>
      </w:r>
      <w:proofErr w:type="spellEnd"/>
      <w:r w:rsidRPr="005D715A">
        <w:t>=missing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w:t>
      </w:r>
      <w:proofErr w:type="spellStart"/>
      <w:r w:rsidR="000C62AD" w:rsidRPr="005D715A">
        <w:t>perceived_sev</w:t>
      </w:r>
      <w:proofErr w:type="spellEnd"/>
      <w:r w:rsidR="000C62AD" w:rsidRPr="005D715A">
        <w:t>#)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13004F68" w:rsidR="000C62AD" w:rsidRPr="005D715A" w:rsidRDefault="000C62AD" w:rsidP="000C62AD">
      <w:pPr>
        <w:pStyle w:val="Indentvariable"/>
      </w:pPr>
      <w:r w:rsidRPr="005D715A">
        <w:t>perc</w:t>
      </w:r>
      <w:r w:rsidR="00342B17">
        <w:t>e</w:t>
      </w:r>
      <w:r w:rsidRPr="005D715A">
        <w:t>ived_sev1=(v310</w:t>
      </w:r>
      <w:r>
        <w:t>x</w:t>
      </w:r>
      <w:r w:rsidRPr="005D715A">
        <w:t>+v311</w:t>
      </w:r>
      <w:r>
        <w:t>x</w:t>
      </w:r>
      <w:r w:rsidRPr="005D715A">
        <w:t xml:space="preserve">) </w:t>
      </w:r>
      <w:r>
        <w:tab/>
      </w:r>
      <w:r w:rsidRPr="005D715A">
        <w:t>[too much rain]</w:t>
      </w:r>
    </w:p>
    <w:p w14:paraId="7608B9BE" w14:textId="0DF30EB1" w:rsidR="000C62AD" w:rsidRPr="005D715A" w:rsidRDefault="000C62AD" w:rsidP="000C62AD">
      <w:pPr>
        <w:pStyle w:val="Indentvariable"/>
      </w:pPr>
      <w:r w:rsidRPr="005D715A">
        <w:t>perce</w:t>
      </w:r>
      <w:r w:rsidR="00D45939">
        <w:t>i</w:t>
      </w:r>
      <w:r w:rsidRPr="005D715A">
        <w:t>ved_sev2=(v313</w:t>
      </w:r>
      <w:r>
        <w:t>x</w:t>
      </w:r>
      <w:r w:rsidRPr="005D715A">
        <w:t>+v314</w:t>
      </w:r>
      <w:r>
        <w:t>x</w:t>
      </w:r>
      <w:r w:rsidRPr="005D715A">
        <w:t xml:space="preserve">) </w:t>
      </w:r>
      <w:r>
        <w:tab/>
      </w:r>
      <w:r w:rsidRPr="005D715A">
        <w:t>[too little rain]</w:t>
      </w:r>
    </w:p>
    <w:p w14:paraId="47CAB724" w14:textId="408761D6" w:rsidR="000C62AD" w:rsidRPr="005D715A" w:rsidRDefault="000C62AD" w:rsidP="000C62AD">
      <w:pPr>
        <w:pStyle w:val="Indentvariable"/>
      </w:pPr>
      <w:r w:rsidRPr="005D715A">
        <w:t>perce</w:t>
      </w:r>
      <w:r w:rsidR="00D45939">
        <w:t>i</w:t>
      </w:r>
      <w:r w:rsidRPr="005D715A">
        <w:t>ved_sev3=(v316</w:t>
      </w:r>
      <w:r>
        <w:t>x</w:t>
      </w:r>
      <w:r w:rsidRPr="005D715A">
        <w:t>+v317</w:t>
      </w:r>
      <w:r>
        <w:t>x</w:t>
      </w:r>
      <w:r w:rsidRPr="005D715A">
        <w:t xml:space="preserve">) </w:t>
      </w:r>
      <w:r>
        <w:tab/>
      </w:r>
      <w:r w:rsidRPr="005D715A">
        <w:t>[land erosion]</w:t>
      </w:r>
    </w:p>
    <w:p w14:paraId="46E0C981" w14:textId="24C117CD" w:rsidR="000C62AD" w:rsidRPr="005D715A" w:rsidRDefault="000C62AD" w:rsidP="000C62AD">
      <w:pPr>
        <w:pStyle w:val="Indentvariable"/>
      </w:pPr>
      <w:r w:rsidRPr="005D715A">
        <w:t>perce</w:t>
      </w:r>
      <w:r w:rsidR="00D45939">
        <w:t>i</w:t>
      </w:r>
      <w:r w:rsidRPr="005D715A">
        <w:t>ved_sev4=(v319</w:t>
      </w:r>
      <w:r>
        <w:t>x</w:t>
      </w:r>
      <w:r w:rsidRPr="005D715A">
        <w:t>+v320</w:t>
      </w:r>
      <w:r>
        <w:t>x</w:t>
      </w:r>
      <w:r w:rsidRPr="005D715A">
        <w:t xml:space="preserve">) </w:t>
      </w:r>
      <w:r>
        <w:tab/>
      </w:r>
      <w:r w:rsidRPr="005D715A">
        <w:t>[lost land]</w:t>
      </w:r>
    </w:p>
    <w:p w14:paraId="389F2325" w14:textId="1EBACAC6" w:rsidR="000C62AD" w:rsidRPr="005D715A" w:rsidRDefault="000C62AD" w:rsidP="000C62AD">
      <w:pPr>
        <w:pStyle w:val="Indentvariable"/>
      </w:pPr>
      <w:r w:rsidRPr="005D715A">
        <w:t>perce</w:t>
      </w:r>
      <w:r w:rsidR="00D45939">
        <w:t>i</w:t>
      </w:r>
      <w:r w:rsidRPr="005D715A">
        <w:t>ved_sev5=(v322</w:t>
      </w:r>
      <w:r>
        <w:t>x</w:t>
      </w:r>
      <w:r w:rsidRPr="005D715A">
        <w:t>+v323</w:t>
      </w:r>
      <w:r>
        <w:t>x</w:t>
      </w:r>
      <w:r w:rsidRPr="005D715A">
        <w:t xml:space="preserve">) </w:t>
      </w:r>
      <w:r>
        <w:tab/>
      </w:r>
      <w:r w:rsidRPr="005D715A">
        <w:t>[sharp increase in food prices]</w:t>
      </w:r>
    </w:p>
    <w:p w14:paraId="4C140EA5" w14:textId="7F01C35A" w:rsidR="000C62AD" w:rsidRPr="005D715A" w:rsidRDefault="000C62AD" w:rsidP="000C62AD">
      <w:pPr>
        <w:pStyle w:val="Indentvariable"/>
      </w:pPr>
      <w:r w:rsidRPr="005D715A">
        <w:t>perce</w:t>
      </w:r>
      <w:r w:rsidR="00D45939">
        <w:t>i</w:t>
      </w:r>
      <w:r w:rsidRPr="005D715A">
        <w:t>ved_sev6=(v325</w:t>
      </w:r>
      <w:r>
        <w:t>x</w:t>
      </w:r>
      <w:r w:rsidRPr="005D715A">
        <w:t>+v326</w:t>
      </w:r>
      <w:r>
        <w:t>x</w:t>
      </w:r>
      <w:r w:rsidRPr="005D715A">
        <w:t xml:space="preserve">) </w:t>
      </w:r>
      <w:r>
        <w:tab/>
      </w:r>
      <w:r w:rsidRPr="005D715A">
        <w:t>[belongings stolen or destroyed]</w:t>
      </w:r>
    </w:p>
    <w:p w14:paraId="38829F5E" w14:textId="01B04118" w:rsidR="000C62AD" w:rsidRPr="005D715A" w:rsidRDefault="000C62AD" w:rsidP="000C62AD">
      <w:pPr>
        <w:pStyle w:val="Indentvariable"/>
      </w:pPr>
      <w:r w:rsidRPr="005D715A">
        <w:t>perce</w:t>
      </w:r>
      <w:r w:rsidR="00D45939">
        <w:t>i</w:t>
      </w:r>
      <w:r w:rsidRPr="005D715A">
        <w:t>ved_sev7=(v329</w:t>
      </w:r>
      <w:r>
        <w:t>x</w:t>
      </w:r>
      <w:r w:rsidRPr="005D715A">
        <w:t>+v330</w:t>
      </w:r>
      <w:r>
        <w:t>x</w:t>
      </w:r>
      <w:r w:rsidRPr="005D715A">
        <w:t xml:space="preserve">) </w:t>
      </w:r>
      <w:r>
        <w:tab/>
      </w:r>
      <w:r w:rsidRPr="005D715A">
        <w:t>[lack of access to crop inputs]</w:t>
      </w:r>
    </w:p>
    <w:p w14:paraId="0628A14F" w14:textId="61BDF0B0" w:rsidR="000C62AD" w:rsidRPr="005D715A" w:rsidRDefault="000C62AD" w:rsidP="000C62AD">
      <w:pPr>
        <w:pStyle w:val="Indentvariable"/>
      </w:pPr>
      <w:r w:rsidRPr="005D715A">
        <w:t>perce</w:t>
      </w:r>
      <w:r w:rsidR="00D45939">
        <w:t>i</w:t>
      </w:r>
      <w:r w:rsidRPr="005D715A">
        <w:t>ved_sev8=(v332</w:t>
      </w:r>
      <w:r>
        <w:t>x</w:t>
      </w:r>
      <w:r w:rsidRPr="005D715A">
        <w:t>+v333</w:t>
      </w:r>
      <w:r>
        <w:t>x</w:t>
      </w:r>
      <w:r w:rsidRPr="005D715A">
        <w:t xml:space="preserve">) </w:t>
      </w:r>
      <w:r>
        <w:tab/>
      </w:r>
      <w:r w:rsidRPr="005D715A">
        <w:t>[crops affected by disease]</w:t>
      </w:r>
    </w:p>
    <w:p w14:paraId="5FC1041A" w14:textId="4EC767E8" w:rsidR="000C62AD" w:rsidRPr="005D715A" w:rsidRDefault="000C62AD" w:rsidP="000C62AD">
      <w:pPr>
        <w:pStyle w:val="Indentvariable"/>
      </w:pPr>
      <w:r w:rsidRPr="005D715A">
        <w:t>perce</w:t>
      </w:r>
      <w:r w:rsidR="00D45939">
        <w:t>i</w:t>
      </w:r>
      <w:r w:rsidRPr="005D715A">
        <w:t>ved_sev9=(v335</w:t>
      </w:r>
      <w:r>
        <w:t>x</w:t>
      </w:r>
      <w:r w:rsidRPr="005D715A">
        <w:t>+v336</w:t>
      </w:r>
      <w:r>
        <w:t>x</w:t>
      </w:r>
      <w:r w:rsidRPr="005D715A">
        <w:t xml:space="preserve">) </w:t>
      </w:r>
      <w:r>
        <w:tab/>
      </w:r>
      <w:r w:rsidRPr="005D715A">
        <w:t>[crops affected by pests]</w:t>
      </w:r>
    </w:p>
    <w:p w14:paraId="0AC74053" w14:textId="52EA0333" w:rsidR="000C62AD" w:rsidRPr="005D715A" w:rsidRDefault="000C62AD" w:rsidP="000C62AD">
      <w:pPr>
        <w:pStyle w:val="Indentvariable"/>
      </w:pPr>
      <w:r w:rsidRPr="005D715A">
        <w:t>perce</w:t>
      </w:r>
      <w:r w:rsidR="00D45939">
        <w:t>i</w:t>
      </w:r>
      <w:r w:rsidRPr="005D715A">
        <w:t>ved_sev10=(v338</w:t>
      </w:r>
      <w:r>
        <w:t>x</w:t>
      </w:r>
      <w:r w:rsidRPr="005D715A">
        <w:t>+v339</w:t>
      </w:r>
      <w:r>
        <w:t>x</w:t>
      </w:r>
      <w:r w:rsidRPr="005D715A">
        <w:t xml:space="preserve">) </w:t>
      </w:r>
      <w:r>
        <w:tab/>
      </w:r>
      <w:r w:rsidRPr="005D715A">
        <w:t>[crops stolen]</w:t>
      </w:r>
    </w:p>
    <w:p w14:paraId="18FB72B1" w14:textId="7689A626" w:rsidR="000C62AD" w:rsidRPr="005D715A" w:rsidRDefault="000C62AD" w:rsidP="000C62AD">
      <w:pPr>
        <w:pStyle w:val="Indentvariable"/>
      </w:pPr>
      <w:r w:rsidRPr="005D715A">
        <w:t>perce</w:t>
      </w:r>
      <w:r w:rsidR="00D45939">
        <w:t>i</w:t>
      </w:r>
      <w:r w:rsidRPr="005D715A">
        <w:t>ved_sev11=(v341</w:t>
      </w:r>
      <w:r>
        <w:t>x</w:t>
      </w:r>
      <w:r w:rsidR="00B81B2E">
        <w:t>+</w:t>
      </w:r>
      <w:r w:rsidRPr="005D715A">
        <w:t>v342</w:t>
      </w:r>
      <w:r>
        <w:t>x</w:t>
      </w:r>
      <w:r w:rsidRPr="005D715A">
        <w:t>) [lack of access to livestock inputs]</w:t>
      </w:r>
    </w:p>
    <w:p w14:paraId="016BAF2B" w14:textId="19B7EBDB" w:rsidR="000C62AD" w:rsidRPr="005D715A" w:rsidRDefault="000C62AD" w:rsidP="000C62AD">
      <w:pPr>
        <w:pStyle w:val="Indentvariable"/>
      </w:pPr>
      <w:r w:rsidRPr="005D715A">
        <w:t>perce</w:t>
      </w:r>
      <w:r w:rsidR="00D45939">
        <w:t>i</w:t>
      </w:r>
      <w:r w:rsidRPr="005D715A">
        <w:t>ved_sev12=(v344</w:t>
      </w:r>
      <w:r>
        <w:t>x</w:t>
      </w:r>
      <w:r w:rsidR="00B81B2E">
        <w:t>+</w:t>
      </w:r>
      <w:r w:rsidRPr="005D715A">
        <w:t>v345</w:t>
      </w:r>
      <w:r>
        <w:t>x</w:t>
      </w:r>
      <w:r w:rsidRPr="005D715A">
        <w:t>) [livestock affected by disease]</w:t>
      </w:r>
    </w:p>
    <w:p w14:paraId="1B2BC74F" w14:textId="3FDFE156" w:rsidR="000C62AD" w:rsidRPr="005D715A" w:rsidRDefault="000C62AD" w:rsidP="000C62AD">
      <w:pPr>
        <w:pStyle w:val="Indentvariable"/>
      </w:pPr>
      <w:r w:rsidRPr="005D715A">
        <w:t>perce</w:t>
      </w:r>
      <w:r w:rsidR="00D45939">
        <w:t>i</w:t>
      </w:r>
      <w:r w:rsidRPr="005D715A">
        <w:t>ved_sev13=(v347</w:t>
      </w:r>
      <w:r>
        <w:t>x</w:t>
      </w:r>
      <w:r w:rsidR="00B81B2E">
        <w:t>+</w:t>
      </w:r>
      <w:r w:rsidRPr="005D715A">
        <w:t>v348</w:t>
      </w:r>
      <w:r>
        <w:t>x</w:t>
      </w:r>
      <w:r w:rsidRPr="005D715A">
        <w:t>) [animals stolen]</w:t>
      </w:r>
    </w:p>
    <w:p w14:paraId="7989EE80" w14:textId="0AD4839A" w:rsidR="000C62AD" w:rsidRPr="005D715A" w:rsidRDefault="000C62AD" w:rsidP="000C62AD">
      <w:pPr>
        <w:pStyle w:val="Indentvariable"/>
      </w:pPr>
      <w:r w:rsidRPr="005D715A">
        <w:t>perce</w:t>
      </w:r>
      <w:r w:rsidR="00D45939">
        <w:t>i</w:t>
      </w:r>
      <w:r w:rsidRPr="005D715A">
        <w:t>ved_sev14=(v350</w:t>
      </w:r>
      <w:r>
        <w:t>x</w:t>
      </w:r>
      <w:r w:rsidR="00B81B2E">
        <w:t>+</w:t>
      </w:r>
      <w:r w:rsidRPr="005D715A">
        <w:t>v351</w:t>
      </w:r>
      <w:r>
        <w:t>x</w:t>
      </w:r>
      <w:r w:rsidRPr="005D715A">
        <w:t>) [unable to sell products for fair price]</w:t>
      </w:r>
    </w:p>
    <w:p w14:paraId="3B8F90CF" w14:textId="15C958E1" w:rsidR="000C62AD" w:rsidRPr="005D715A" w:rsidRDefault="000C62AD" w:rsidP="000C62AD">
      <w:pPr>
        <w:pStyle w:val="Indentvariable"/>
      </w:pPr>
      <w:r w:rsidRPr="005D715A">
        <w:t>perce</w:t>
      </w:r>
      <w:r w:rsidR="00D45939">
        <w:t>i</w:t>
      </w:r>
      <w:r w:rsidRPr="005D715A">
        <w:t>ved_sev15=(v353</w:t>
      </w:r>
      <w:r>
        <w:t>x</w:t>
      </w:r>
      <w:r w:rsidR="00B81B2E">
        <w:t>+</w:t>
      </w:r>
      <w:r w:rsidRPr="005D715A">
        <w:t>v354</w:t>
      </w:r>
      <w:r>
        <w:t>x</w:t>
      </w:r>
      <w:r w:rsidRPr="005D715A">
        <w:t>) [household member severely ill]</w:t>
      </w:r>
    </w:p>
    <w:p w14:paraId="0DB33170" w14:textId="68637079" w:rsidR="000C62AD" w:rsidRPr="005D715A" w:rsidRDefault="000C62AD" w:rsidP="000C62AD">
      <w:pPr>
        <w:pStyle w:val="Indentvariable"/>
      </w:pPr>
      <w:r w:rsidRPr="005D715A">
        <w:t>perce</w:t>
      </w:r>
      <w:r w:rsidR="00D45939">
        <w:t>i</w:t>
      </w:r>
      <w:r w:rsidRPr="005D715A">
        <w:t>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lastRenderedPageBreak/>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4A8C4595" w14:textId="77777777" w:rsidR="00AD0967" w:rsidRDefault="000B425F" w:rsidP="00AD0967">
      <w:pPr>
        <w:pStyle w:val="BodyText"/>
        <w:rPr>
          <w:bCs/>
        </w:rPr>
      </w:pPr>
      <w:r w:rsidRPr="000B425F">
        <w:rPr>
          <w:rFonts w:eastAsia="Cambria" w:cstheme="majorHAnsi"/>
          <w:b/>
          <w:color w:val="auto"/>
        </w:rPr>
        <w:t xml:space="preserve">Step </w:t>
      </w:r>
      <w:r w:rsidR="000C62AD" w:rsidRPr="000B425F">
        <w:rPr>
          <w:b/>
        </w:rPr>
        <w:t>2f.</w:t>
      </w:r>
      <w:r w:rsidR="000C62AD">
        <w:t xml:space="preserve"> </w:t>
      </w:r>
      <w:r w:rsidR="00AD0967">
        <w:rPr>
          <w:bCs/>
        </w:rPr>
        <w:t>Recode the shock variables only applicable to households that cultivate crops or own livestock, which are currently missing for households that do not cultivate crops or own livestock, to be 0.</w:t>
      </w:r>
    </w:p>
    <w:p w14:paraId="0256529A" w14:textId="77777777" w:rsidR="00AD0967" w:rsidRPr="00C8166A" w:rsidRDefault="00AD0967" w:rsidP="00AD0967">
      <w:pPr>
        <w:pStyle w:val="BodyText"/>
        <w:spacing w:before="0" w:after="0"/>
        <w:rPr>
          <w:bCs/>
          <w:i/>
          <w:iCs/>
        </w:rPr>
      </w:pPr>
      <w:r>
        <w:rPr>
          <w:bCs/>
        </w:rPr>
        <w:tab/>
      </w:r>
      <w:r w:rsidRPr="00C8166A">
        <w:rPr>
          <w:bCs/>
          <w:i/>
          <w:iCs/>
        </w:rPr>
        <w:t>Set v328x=0 if v328x=missing and v327=2</w:t>
      </w:r>
    </w:p>
    <w:p w14:paraId="44AB9FE2" w14:textId="77777777" w:rsidR="00AD0967" w:rsidRPr="00C8166A" w:rsidRDefault="00AD0967" w:rsidP="00AD0967">
      <w:pPr>
        <w:pStyle w:val="BodyText"/>
        <w:spacing w:before="0" w:after="0"/>
        <w:ind w:firstLine="720"/>
        <w:rPr>
          <w:bCs/>
          <w:i/>
          <w:iCs/>
        </w:rPr>
      </w:pPr>
      <w:r w:rsidRPr="00C8166A">
        <w:rPr>
          <w:bCs/>
          <w:i/>
          <w:iCs/>
        </w:rPr>
        <w:t>Set v331x=0 if v331x=missing and v327=2</w:t>
      </w:r>
    </w:p>
    <w:p w14:paraId="072174F4" w14:textId="77777777" w:rsidR="00AD0967" w:rsidRPr="00C8166A" w:rsidRDefault="00AD0967" w:rsidP="00AD0967">
      <w:pPr>
        <w:pStyle w:val="BodyText"/>
        <w:spacing w:before="0" w:after="0"/>
        <w:ind w:firstLine="720"/>
        <w:rPr>
          <w:bCs/>
          <w:i/>
          <w:iCs/>
        </w:rPr>
      </w:pPr>
      <w:r w:rsidRPr="00C8166A">
        <w:rPr>
          <w:bCs/>
          <w:i/>
          <w:iCs/>
        </w:rPr>
        <w:t>Set v334x =0 if v334x=missing and v327=2</w:t>
      </w:r>
    </w:p>
    <w:p w14:paraId="29906293" w14:textId="77777777" w:rsidR="00AD0967" w:rsidRPr="00C8166A" w:rsidRDefault="00AD0967" w:rsidP="00AD0967">
      <w:pPr>
        <w:pStyle w:val="BodyText"/>
        <w:spacing w:before="0" w:after="0"/>
        <w:ind w:firstLine="720"/>
        <w:rPr>
          <w:bCs/>
          <w:i/>
          <w:iCs/>
        </w:rPr>
      </w:pPr>
      <w:r w:rsidRPr="00C8166A">
        <w:rPr>
          <w:bCs/>
          <w:i/>
          <w:iCs/>
        </w:rPr>
        <w:t>Set v337x=0 if v337x=missing and v327=2</w:t>
      </w:r>
    </w:p>
    <w:p w14:paraId="23226224" w14:textId="77777777" w:rsidR="00AD0967" w:rsidRPr="00C8166A" w:rsidRDefault="00AD0967" w:rsidP="00AD0967">
      <w:pPr>
        <w:pStyle w:val="BodyText"/>
        <w:spacing w:before="0" w:after="0"/>
        <w:ind w:firstLine="720"/>
        <w:rPr>
          <w:bCs/>
          <w:i/>
          <w:iCs/>
        </w:rPr>
      </w:pPr>
      <w:r w:rsidRPr="00C8166A">
        <w:rPr>
          <w:bCs/>
          <w:i/>
          <w:iCs/>
        </w:rPr>
        <w:t>Set v340x=0 if v340x=missing and v340a=2</w:t>
      </w:r>
    </w:p>
    <w:p w14:paraId="791BD684" w14:textId="77777777" w:rsidR="00AD0967" w:rsidRPr="00C8166A" w:rsidRDefault="00AD0967" w:rsidP="00AD0967">
      <w:pPr>
        <w:pStyle w:val="BodyText"/>
        <w:spacing w:before="0" w:after="0"/>
        <w:ind w:firstLine="720"/>
        <w:rPr>
          <w:bCs/>
          <w:i/>
          <w:iCs/>
        </w:rPr>
      </w:pPr>
      <w:r w:rsidRPr="00C8166A">
        <w:rPr>
          <w:bCs/>
          <w:i/>
          <w:iCs/>
        </w:rPr>
        <w:t>Set v343x=0 if v343x=missing and v340a=2</w:t>
      </w:r>
    </w:p>
    <w:p w14:paraId="3C01852F" w14:textId="77777777" w:rsidR="00AD0967" w:rsidRPr="00C8166A" w:rsidRDefault="00AD0967" w:rsidP="00AD0967">
      <w:pPr>
        <w:pStyle w:val="BodyText"/>
        <w:spacing w:before="0"/>
        <w:ind w:firstLine="720"/>
        <w:rPr>
          <w:bCs/>
          <w:i/>
          <w:iCs/>
        </w:rPr>
      </w:pPr>
      <w:r w:rsidRPr="00C8166A">
        <w:rPr>
          <w:bCs/>
          <w:i/>
          <w:iCs/>
        </w:rPr>
        <w:t>Set v346x=0 if v346x=missing and v340a=2</w:t>
      </w:r>
    </w:p>
    <w:p w14:paraId="325E3645" w14:textId="215F2009" w:rsidR="000C62AD" w:rsidRPr="005D715A" w:rsidRDefault="00AD0967" w:rsidP="00AD0967">
      <w:pPr>
        <w:pStyle w:val="BodyText"/>
      </w:pPr>
      <w:r>
        <w:rPr>
          <w:b/>
        </w:rPr>
        <w:t>Step 2g</w:t>
      </w:r>
      <w:r w:rsidRPr="000B425F">
        <w:rPr>
          <w:b/>
        </w:rPr>
        <w:t>.</w:t>
      </w:r>
      <w:r>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2AD4E570" w:rsidR="000C62AD" w:rsidRPr="005D715A" w:rsidRDefault="000C62AD" w:rsidP="000C62AD">
      <w:pPr>
        <w:pStyle w:val="Indentvariable"/>
      </w:pPr>
      <w:r w:rsidRPr="005D715A">
        <w:t>Set</w:t>
      </w:r>
      <w:r w:rsidR="00435DE7">
        <w:t xml:space="preserve"> </w:t>
      </w:r>
      <w:r w:rsidRPr="005D715A">
        <w: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15B31FAC" w:rsidR="000C62AD" w:rsidRDefault="000B425F" w:rsidP="00EA5B6D">
      <w:pPr>
        <w:pStyle w:val="BodyText"/>
      </w:pPr>
      <w:r w:rsidRPr="000B425F">
        <w:rPr>
          <w:rFonts w:eastAsia="Cambria" w:cstheme="majorHAnsi"/>
          <w:b/>
          <w:color w:val="auto"/>
        </w:rPr>
        <w:t xml:space="preserve">Step </w:t>
      </w:r>
      <w:r w:rsidR="000C62AD" w:rsidRPr="000B425F">
        <w:rPr>
          <w:b/>
        </w:rPr>
        <w:t>2</w:t>
      </w:r>
      <w:r w:rsidR="006B40B8">
        <w:rPr>
          <w:b/>
        </w:rPr>
        <w:t>h</w:t>
      </w:r>
      <w:r w:rsidR="000C62AD" w:rsidRPr="000B425F">
        <w:rPr>
          <w:b/>
        </w:rPr>
        <w:t>.</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 xml:space="preserve">Set </w:t>
      </w:r>
      <w:proofErr w:type="spellStart"/>
      <w:r>
        <w:t>anymissing</w:t>
      </w:r>
      <w:proofErr w:type="spellEnd"/>
      <w:r>
        <w:t>=0</w:t>
      </w:r>
    </w:p>
    <w:p w14:paraId="7DF5A7A2" w14:textId="77777777" w:rsidR="000C62AD" w:rsidRDefault="000C62AD" w:rsidP="000C62AD">
      <w:pPr>
        <w:pStyle w:val="Indentvariable"/>
        <w:ind w:left="0" w:firstLine="720"/>
      </w:pPr>
      <w:r>
        <w:t xml:space="preserve">Replace </w:t>
      </w:r>
      <w:proofErr w:type="spellStart"/>
      <w:r>
        <w:t>anymissing</w:t>
      </w:r>
      <w:proofErr w:type="spellEnd"/>
      <w:r>
        <w:t>=1 if v309x=missing or (v309x=1 and (v310x=missing or v311x=missing))</w:t>
      </w:r>
    </w:p>
    <w:p w14:paraId="542CF533" w14:textId="77777777" w:rsidR="000C62AD" w:rsidRDefault="000C62AD" w:rsidP="000C62AD">
      <w:pPr>
        <w:pStyle w:val="Indentvariable"/>
        <w:ind w:left="0" w:firstLine="720"/>
      </w:pPr>
      <w:r>
        <w:t xml:space="preserve">Replace </w:t>
      </w:r>
      <w:proofErr w:type="spellStart"/>
      <w:r>
        <w:t>anymissing</w:t>
      </w:r>
      <w:proofErr w:type="spellEnd"/>
      <w:r>
        <w:t>=1 if v312x=missing or (v312x=1 and (v313x=missing or v314x=missing))</w:t>
      </w:r>
    </w:p>
    <w:p w14:paraId="5BC78F66" w14:textId="77777777" w:rsidR="000C62AD" w:rsidRDefault="000C62AD" w:rsidP="000C62AD">
      <w:pPr>
        <w:pStyle w:val="Indentvariable"/>
        <w:ind w:left="0" w:firstLine="720"/>
      </w:pPr>
      <w:r>
        <w:t xml:space="preserve">Replace </w:t>
      </w:r>
      <w:proofErr w:type="spellStart"/>
      <w:r>
        <w:t>anymissing</w:t>
      </w:r>
      <w:proofErr w:type="spellEnd"/>
      <w:r>
        <w:t>=1 if v315x=missing or (v315x=1 and (v316x=missing or v317x=missing))</w:t>
      </w:r>
    </w:p>
    <w:p w14:paraId="11D52F26" w14:textId="77777777" w:rsidR="000C62AD" w:rsidRDefault="000C62AD" w:rsidP="000C62AD">
      <w:pPr>
        <w:pStyle w:val="Indentvariable"/>
        <w:ind w:left="0" w:firstLine="720"/>
      </w:pPr>
      <w:r>
        <w:t xml:space="preserve">Replace </w:t>
      </w:r>
      <w:proofErr w:type="spellStart"/>
      <w:r>
        <w:t>anymissing</w:t>
      </w:r>
      <w:proofErr w:type="spellEnd"/>
      <w:r>
        <w:t>=1 if v318x=missing or (v318x=1 and (v319x=missing or v320x=missing))</w:t>
      </w:r>
    </w:p>
    <w:p w14:paraId="3A7E7848" w14:textId="77777777" w:rsidR="000C62AD" w:rsidRDefault="000C62AD" w:rsidP="000C62AD">
      <w:pPr>
        <w:pStyle w:val="Indentvariable"/>
        <w:ind w:left="0" w:firstLine="720"/>
      </w:pPr>
      <w:r>
        <w:t xml:space="preserve">Replace </w:t>
      </w:r>
      <w:proofErr w:type="spellStart"/>
      <w:r>
        <w:t>anymissing</w:t>
      </w:r>
      <w:proofErr w:type="spellEnd"/>
      <w:r>
        <w:t>=1 if v321x=missing or (v321x=1 and (v322x=missing or v323x=missing))</w:t>
      </w:r>
    </w:p>
    <w:p w14:paraId="20D933D5" w14:textId="77777777" w:rsidR="000C62AD" w:rsidRDefault="000C62AD" w:rsidP="000C62AD">
      <w:pPr>
        <w:pStyle w:val="Indentvariable"/>
        <w:ind w:left="0" w:firstLine="720"/>
      </w:pPr>
      <w:r>
        <w:t xml:space="preserve">Replace </w:t>
      </w:r>
      <w:proofErr w:type="spellStart"/>
      <w:r>
        <w:t>anymissing</w:t>
      </w:r>
      <w:proofErr w:type="spellEnd"/>
      <w:r>
        <w:t>=1 if v324x=missing or (v324x=1 and (v325x=missing or v326x=missing))</w:t>
      </w:r>
    </w:p>
    <w:p w14:paraId="47A62568" w14:textId="77777777" w:rsidR="000C62AD" w:rsidRDefault="000C62AD" w:rsidP="000C62AD">
      <w:pPr>
        <w:pStyle w:val="Indentvariable"/>
        <w:ind w:left="0" w:firstLine="720"/>
      </w:pPr>
      <w:r>
        <w:t xml:space="preserve">Replace </w:t>
      </w:r>
      <w:proofErr w:type="spellStart"/>
      <w:r>
        <w:t>anymissing</w:t>
      </w:r>
      <w:proofErr w:type="spellEnd"/>
      <w:r>
        <w:t>=1 if v328x=missing or (v328x=1 and (v329x=missing or v330x=missing))</w:t>
      </w:r>
    </w:p>
    <w:p w14:paraId="4BF5D502" w14:textId="77777777" w:rsidR="000C62AD" w:rsidRDefault="000C62AD" w:rsidP="000C62AD">
      <w:pPr>
        <w:pStyle w:val="Indentvariable"/>
        <w:ind w:left="0" w:firstLine="720"/>
      </w:pPr>
      <w:r>
        <w:lastRenderedPageBreak/>
        <w:t xml:space="preserve">Replace </w:t>
      </w:r>
      <w:proofErr w:type="spellStart"/>
      <w:r>
        <w:t>anymissing</w:t>
      </w:r>
      <w:proofErr w:type="spellEnd"/>
      <w:r>
        <w:t>=1 if v331x=missing or (v331x=1 and (v332x=missing or v333x=missing))</w:t>
      </w:r>
    </w:p>
    <w:p w14:paraId="30F9797B" w14:textId="77777777" w:rsidR="000C62AD" w:rsidRDefault="000C62AD" w:rsidP="000C62AD">
      <w:pPr>
        <w:pStyle w:val="Indentvariable"/>
        <w:ind w:left="0" w:firstLine="720"/>
      </w:pPr>
      <w:r>
        <w:t xml:space="preserve">Replace </w:t>
      </w:r>
      <w:proofErr w:type="spellStart"/>
      <w:r>
        <w:t>anymissing</w:t>
      </w:r>
      <w:proofErr w:type="spellEnd"/>
      <w:r>
        <w:t>=1 if v334x=missing or (v334x=1 and (v335x=missing or v336x=missing))</w:t>
      </w:r>
    </w:p>
    <w:p w14:paraId="6DB62FA9" w14:textId="77777777" w:rsidR="000C62AD" w:rsidRDefault="000C62AD" w:rsidP="000C62AD">
      <w:pPr>
        <w:pStyle w:val="Indentvariable"/>
        <w:ind w:left="0" w:firstLine="720"/>
      </w:pPr>
      <w:r>
        <w:t xml:space="preserve">Replace </w:t>
      </w:r>
      <w:proofErr w:type="spellStart"/>
      <w:r>
        <w:t>anymissing</w:t>
      </w:r>
      <w:proofErr w:type="spellEnd"/>
      <w:r>
        <w:t>=1 if v337x=missing or (v337x=1 and (v338x=missing or v339x=missing))</w:t>
      </w:r>
    </w:p>
    <w:p w14:paraId="014F4748" w14:textId="77777777" w:rsidR="000C62AD" w:rsidRDefault="000C62AD" w:rsidP="000C62AD">
      <w:pPr>
        <w:pStyle w:val="Indentvariable"/>
        <w:ind w:left="0" w:firstLine="720"/>
      </w:pPr>
      <w:r>
        <w:t xml:space="preserve">Replace </w:t>
      </w:r>
      <w:proofErr w:type="spellStart"/>
      <w:r>
        <w:t>anymissing</w:t>
      </w:r>
      <w:proofErr w:type="spellEnd"/>
      <w:r>
        <w:t>=1 if v340x=missing or (v340x=1 and (v341x=missing or v342x=missing))</w:t>
      </w:r>
    </w:p>
    <w:p w14:paraId="596E4363" w14:textId="77777777" w:rsidR="000C62AD" w:rsidRDefault="000C62AD" w:rsidP="000C62AD">
      <w:pPr>
        <w:pStyle w:val="Indentvariable"/>
        <w:ind w:left="0" w:firstLine="720"/>
      </w:pPr>
      <w:r>
        <w:t xml:space="preserve">Replace </w:t>
      </w:r>
      <w:proofErr w:type="spellStart"/>
      <w:r>
        <w:t>anymissing</w:t>
      </w:r>
      <w:proofErr w:type="spellEnd"/>
      <w:r>
        <w:t>=1 if v343x=missing or (v343x=1 and (v344x=missing or v345x=missing))</w:t>
      </w:r>
    </w:p>
    <w:p w14:paraId="761C0993" w14:textId="77777777" w:rsidR="000C62AD" w:rsidRDefault="000C62AD" w:rsidP="00EA5B6D">
      <w:pPr>
        <w:pStyle w:val="Indentvariable"/>
        <w:keepNext/>
        <w:widowControl/>
        <w:ind w:left="0" w:firstLine="720"/>
      </w:pPr>
      <w:r>
        <w:t xml:space="preserve">Replace </w:t>
      </w:r>
      <w:proofErr w:type="spellStart"/>
      <w:r>
        <w:t>anymissing</w:t>
      </w:r>
      <w:proofErr w:type="spellEnd"/>
      <w:r>
        <w:t>=1 if v346x=missing or (v346x=1 and (v347x=missing or v348x=missing))</w:t>
      </w:r>
    </w:p>
    <w:p w14:paraId="2CA84530" w14:textId="77777777" w:rsidR="000C62AD" w:rsidRDefault="000C62AD" w:rsidP="00EA5B6D">
      <w:pPr>
        <w:pStyle w:val="Indentvariable"/>
        <w:keepNext/>
        <w:widowControl/>
        <w:ind w:left="0" w:firstLine="720"/>
      </w:pPr>
      <w:r>
        <w:t xml:space="preserve">Replace </w:t>
      </w:r>
      <w:proofErr w:type="spellStart"/>
      <w:r>
        <w:t>anymissing</w:t>
      </w:r>
      <w:proofErr w:type="spellEnd"/>
      <w:r>
        <w:t>=1 if v349x=missing or (v349x=1 and (v350x=missing or v351x=missing))</w:t>
      </w:r>
    </w:p>
    <w:p w14:paraId="4E7314C8" w14:textId="77777777" w:rsidR="000C62AD" w:rsidRDefault="000C62AD" w:rsidP="000C62AD">
      <w:pPr>
        <w:pStyle w:val="Indentvariable"/>
        <w:ind w:left="0" w:firstLine="720"/>
      </w:pPr>
      <w:r>
        <w:t xml:space="preserve">Replace </w:t>
      </w:r>
      <w:proofErr w:type="spellStart"/>
      <w:r>
        <w:t>anymissing</w:t>
      </w:r>
      <w:proofErr w:type="spellEnd"/>
      <w:r>
        <w:t>=1 if v352x=missing or (v352x=1 and (v353x=missing or v354x=missing))</w:t>
      </w:r>
    </w:p>
    <w:p w14:paraId="528DCE8E" w14:textId="13D2CD5F" w:rsidR="000C62AD" w:rsidRPr="005D715A" w:rsidRDefault="000B425F" w:rsidP="000C62AD">
      <w:pPr>
        <w:pStyle w:val="BodyText"/>
      </w:pPr>
      <w:r w:rsidRPr="000B425F">
        <w:rPr>
          <w:rFonts w:eastAsia="Cambria" w:cstheme="majorHAnsi"/>
          <w:b/>
          <w:color w:val="auto"/>
        </w:rPr>
        <w:t xml:space="preserve">Step </w:t>
      </w:r>
      <w:r w:rsidR="000C62AD" w:rsidRPr="000B425F">
        <w:rPr>
          <w:b/>
        </w:rPr>
        <w:t>2</w:t>
      </w:r>
      <w:r w:rsidR="006B40B8">
        <w:rPr>
          <w:b/>
        </w:rPr>
        <w:t>i</w:t>
      </w:r>
      <w:r w:rsidR="000C62AD" w:rsidRPr="000B425F">
        <w:rPr>
          <w:b/>
        </w:rPr>
        <w:t>.</w:t>
      </w:r>
      <w:r w:rsidR="000C62AD">
        <w:t xml:space="preserve"> Replace </w:t>
      </w:r>
      <w:proofErr w:type="spellStart"/>
      <w:r w:rsidR="000C62AD">
        <w:t>anymissing</w:t>
      </w:r>
      <w:proofErr w:type="spellEnd"/>
      <w:r w:rsidR="000C62AD">
        <w:t>=1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proofErr w:type="spellStart"/>
      <w:r w:rsidRPr="005D715A">
        <w:t>mean_sei</w:t>
      </w:r>
      <w:proofErr w:type="spellEnd"/>
      <w:r w:rsidRPr="005D715A">
        <w:t>=</w:t>
      </w:r>
      <w:r>
        <w:t xml:space="preserve">sum of </w:t>
      </w:r>
      <w:r w:rsidRPr="005D715A">
        <w:t>sei</w:t>
      </w:r>
      <w:r>
        <w:t xml:space="preserve"> if </w:t>
      </w:r>
      <w:proofErr w:type="spellStart"/>
      <w:r>
        <w:t>anymissing</w:t>
      </w:r>
      <w:proofErr w:type="spellEnd"/>
      <w:r>
        <w:t xml:space="preserve">=0 across all surveyed </w:t>
      </w:r>
      <w:proofErr w:type="spellStart"/>
      <w:r>
        <w:t>households÷number</w:t>
      </w:r>
      <w:proofErr w:type="spellEnd"/>
      <w:r>
        <w:t xml:space="preserve"> of surveyed households if </w:t>
      </w:r>
      <w:proofErr w:type="spellStart"/>
      <w:r>
        <w:t>anymissing</w:t>
      </w:r>
      <w:proofErr w:type="spellEnd"/>
      <w:r>
        <w:t>=0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w:t>
      </w:r>
      <w:proofErr w:type="spellStart"/>
      <w:r w:rsidRPr="005D715A">
        <w:t>atr</w:t>
      </w:r>
      <w:proofErr w:type="spellEnd"/>
      <w:r w:rsidRPr="005D715A">
        <w:t xml:space="preserve"> sei </w:t>
      </w:r>
    </w:p>
    <w:p w14:paraId="4DB3912A" w14:textId="1EC48936" w:rsidR="000C62AD" w:rsidRDefault="000C62AD" w:rsidP="000C62AD">
      <w:pPr>
        <w:pStyle w:val="Indentvariable"/>
      </w:pPr>
      <w:r w:rsidRPr="005D715A">
        <w:t xml:space="preserve">Set </w:t>
      </w:r>
      <w:proofErr w:type="spellStart"/>
      <w:r w:rsidRPr="005D715A">
        <w:t>b_atr</w:t>
      </w:r>
      <w:proofErr w:type="spellEnd"/>
      <w:r w:rsidRPr="005D715A">
        <w:t>=coeffic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w:t>
      </w:r>
      <w:proofErr w:type="spellStart"/>
      <w:r w:rsidR="000C62AD" w:rsidRPr="005D715A">
        <w:rPr>
          <w:i/>
        </w:rPr>
        <w:t>ability_recover</w:t>
      </w:r>
      <w:proofErr w:type="spellEnd"/>
      <w:r w:rsidR="000C62AD" w:rsidRPr="005D715A">
        <w:rPr>
          <w:i/>
        </w:rPr>
        <w:t xml:space="preserve">) </w:t>
      </w:r>
      <w:r w:rsidR="000C62AD" w:rsidRPr="005D715A">
        <w:t xml:space="preserve">for each household. </w:t>
      </w:r>
    </w:p>
    <w:p w14:paraId="62E4D267" w14:textId="2A7BE808" w:rsidR="000C62AD" w:rsidRDefault="000C62AD" w:rsidP="00E33EAE">
      <w:pPr>
        <w:pStyle w:val="BodyTextIndent1"/>
      </w:pPr>
      <w:r>
        <w:t xml:space="preserve">Set </w:t>
      </w:r>
      <w:proofErr w:type="spellStart"/>
      <w:r w:rsidRPr="005D715A">
        <w:t>ability_recover</w:t>
      </w:r>
      <w:proofErr w:type="spellEnd"/>
      <w:r w:rsidRPr="005D715A">
        <w:t>=</w:t>
      </w:r>
      <w:proofErr w:type="spellStart"/>
      <w:r w:rsidRPr="005D715A">
        <w:t>atr+b_atr</w:t>
      </w:r>
      <w:proofErr w:type="spellEnd"/>
      <w:r w:rsidRPr="005D715A">
        <w:t>*(</w:t>
      </w:r>
      <w:proofErr w:type="spellStart"/>
      <w:r w:rsidRPr="005D715A">
        <w:t>mean_sei</w:t>
      </w:r>
      <w:proofErr w:type="spellEnd"/>
      <w:r w:rsidRPr="005D715A">
        <w:t>–sei)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proofErr w:type="spellStart"/>
      <w:r w:rsidRPr="00390FB9">
        <w:rPr>
          <w:rFonts w:eastAsiaTheme="minorHAnsi" w:cstheme="minorBidi"/>
          <w:i/>
        </w:rPr>
        <w:t>ability_recover</w:t>
      </w:r>
      <w:proofErr w:type="spellEnd"/>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proofErr w:type="spellStart"/>
      <w:r w:rsidRPr="004C6B63">
        <w:t>Svyset</w:t>
      </w:r>
      <w:proofErr w:type="spellEnd"/>
      <w:r w:rsidRPr="004C6B63">
        <w:t xml:space="preserve"> </w:t>
      </w:r>
      <w:proofErr w:type="spellStart"/>
      <w:r w:rsidRPr="004C6B63">
        <w:t>hhea</w:t>
      </w:r>
      <w:proofErr w:type="spellEnd"/>
      <w:r w:rsidRPr="004C6B63">
        <w:t xml:space="preserve"> [</w:t>
      </w:r>
      <w:proofErr w:type="spellStart"/>
      <w:r w:rsidRPr="004C6B63">
        <w:t>pweight</w:t>
      </w:r>
      <w:proofErr w:type="spellEnd"/>
      <w:r w:rsidRPr="004C6B63">
        <w:t>=</w:t>
      </w:r>
      <w:proofErr w:type="spellStart"/>
      <w:r w:rsidRPr="004C6B63">
        <w:t>wgt_hh</w:t>
      </w:r>
      <w:proofErr w:type="spellEnd"/>
      <w:r w:rsidRPr="004C6B63">
        <w:t>], strata(</w:t>
      </w:r>
      <w:proofErr w:type="spellStart"/>
      <w:r w:rsidRPr="004C6B63">
        <w:t>samp_stratum</w:t>
      </w:r>
      <w:proofErr w:type="spellEnd"/>
      <w:r w:rsidRPr="004C6B63">
        <w:t>)</w:t>
      </w:r>
    </w:p>
    <w:p w14:paraId="7126E4E1" w14:textId="6190274D" w:rsidR="000C62AD" w:rsidRPr="004C6B63" w:rsidRDefault="000C62AD" w:rsidP="00A2711C">
      <w:pPr>
        <w:pStyle w:val="BodyTextIndent1"/>
      </w:pPr>
      <w:proofErr w:type="spellStart"/>
      <w:r w:rsidRPr="004C6B63">
        <w:t>Svy</w:t>
      </w:r>
      <w:proofErr w:type="spellEnd"/>
      <w:r w:rsidRPr="004C6B63">
        <w:t xml:space="preserve">: mean </w:t>
      </w:r>
      <w:proofErr w:type="spellStart"/>
      <w:r w:rsidRPr="004C6B63">
        <w:t>ability_recover</w:t>
      </w:r>
      <w:proofErr w:type="spellEnd"/>
      <w:r w:rsidRPr="004C6B63">
        <w:tab/>
      </w:r>
    </w:p>
    <w:p w14:paraId="7C278259" w14:textId="77777777" w:rsidR="000C62AD" w:rsidRPr="004C6B63" w:rsidRDefault="000C62AD" w:rsidP="00A2711C">
      <w:pPr>
        <w:pStyle w:val="BodyTextIndent1"/>
      </w:pPr>
      <w:proofErr w:type="spellStart"/>
      <w:r w:rsidRPr="004C6B63">
        <w:t>Svy</w:t>
      </w:r>
      <w:proofErr w:type="spellEnd"/>
      <w:r w:rsidRPr="004C6B63">
        <w:t xml:space="preserve">: mean </w:t>
      </w:r>
      <w:proofErr w:type="spellStart"/>
      <w:r w:rsidRPr="004C6B63">
        <w:t>ability_recover</w:t>
      </w:r>
      <w:proofErr w:type="spellEnd"/>
      <w:r w:rsidRPr="004C6B63">
        <w:t>, over(</w:t>
      </w:r>
      <w:proofErr w:type="spellStart"/>
      <w:r w:rsidRPr="004C6B63">
        <w:t>genhhtype_dj</w:t>
      </w:r>
      <w:proofErr w:type="spellEnd"/>
      <w:r w:rsidRPr="004C6B63">
        <w:t>)</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13" w:name="_Toc23753547"/>
      <w:r>
        <w:rPr>
          <w:rFonts w:eastAsiaTheme="minorHAnsi" w:cstheme="minorBidi"/>
        </w:rPr>
        <w:t>11.2.2</w:t>
      </w:r>
      <w:r>
        <w:rPr>
          <w:rFonts w:eastAsiaTheme="minorHAnsi" w:cstheme="minorBidi"/>
        </w:rPr>
        <w:tab/>
      </w:r>
      <w:bookmarkStart w:id="814" w:name="_Toc526973628"/>
      <w:bookmarkStart w:id="815" w:name="_Toc527234155"/>
      <w:r w:rsidR="000C62AD" w:rsidRPr="001C170A">
        <w:rPr>
          <w:rFonts w:asciiTheme="majorHAnsi" w:eastAsia="Times New Roman" w:hAnsiTheme="majorHAnsi"/>
        </w:rPr>
        <w:t>Index of social capital</w:t>
      </w:r>
      <w:bookmarkEnd w:id="814"/>
      <w:bookmarkEnd w:id="815"/>
      <w:r w:rsidR="000C62AD" w:rsidRPr="001C170A">
        <w:rPr>
          <w:rFonts w:asciiTheme="majorHAnsi" w:eastAsia="Times New Roman" w:hAnsiTheme="majorHAnsi"/>
        </w:rPr>
        <w:t xml:space="preserve"> at the household level</w:t>
      </w:r>
      <w:bookmarkEnd w:id="813"/>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lastRenderedPageBreak/>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 xml:space="preserve">v361a, v361b, v361c, v361d, v361e, v361f, v361g, v361h, </w:t>
            </w:r>
            <w:proofErr w:type="spellStart"/>
            <w:r w:rsidRPr="00022FF0">
              <w:rPr>
                <w:i/>
                <w:sz w:val="20"/>
                <w:szCs w:val="20"/>
              </w:rPr>
              <w:t>hhea</w:t>
            </w:r>
            <w:proofErr w:type="spellEnd"/>
            <w:r w:rsidRPr="00022FF0">
              <w:rPr>
                <w:i/>
                <w:sz w:val="20"/>
                <w:szCs w:val="20"/>
              </w:rPr>
              <w:t xml:space="preserve">, </w:t>
            </w:r>
            <w:proofErr w:type="spellStart"/>
            <w:r w:rsidRPr="00022FF0">
              <w:rPr>
                <w:i/>
                <w:sz w:val="20"/>
                <w:szCs w:val="20"/>
              </w:rPr>
              <w:t>hh_wgt</w:t>
            </w:r>
            <w:proofErr w:type="spellEnd"/>
            <w:r w:rsidRPr="00022FF0">
              <w:rPr>
                <w:i/>
                <w:sz w:val="20"/>
                <w:szCs w:val="20"/>
              </w:rPr>
              <w:t xml:space="preserve">, </w:t>
            </w:r>
            <w:proofErr w:type="spellStart"/>
            <w:r w:rsidRPr="00022FF0">
              <w:rPr>
                <w:i/>
                <w:sz w:val="20"/>
                <w:szCs w:val="20"/>
              </w:rPr>
              <w:t>samp_stratum</w:t>
            </w:r>
            <w:proofErr w:type="spellEnd"/>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proofErr w:type="spellStart"/>
            <w:r w:rsidRPr="00022FF0">
              <w:rPr>
                <w:i/>
                <w:sz w:val="20"/>
                <w:szCs w:val="20"/>
              </w:rPr>
              <w:t>genhhtype_dj</w:t>
            </w:r>
            <w:proofErr w:type="spellEnd"/>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 xml:space="preserve">v361ax, v361bx, v361cx, v361dx, v361ex, v361fx, v361gx, v361hx, </w:t>
            </w:r>
            <w:proofErr w:type="spellStart"/>
            <w:r w:rsidRPr="00022FF0">
              <w:rPr>
                <w:i/>
                <w:sz w:val="20"/>
                <w:szCs w:val="20"/>
              </w:rPr>
              <w:t>scap</w:t>
            </w:r>
            <w:proofErr w:type="spellEnd"/>
            <w:r w:rsidRPr="00022FF0">
              <w:rPr>
                <w:i/>
                <w:sz w:val="20"/>
                <w:szCs w:val="20"/>
              </w:rPr>
              <w:t xml:space="preserve">, </w:t>
            </w:r>
            <w:proofErr w:type="spellStart"/>
            <w:r w:rsidRPr="00022FF0">
              <w:rPr>
                <w:i/>
                <w:sz w:val="20"/>
                <w:szCs w:val="20"/>
              </w:rPr>
              <w:t>scap_bond</w:t>
            </w:r>
            <w:proofErr w:type="spellEnd"/>
            <w:r w:rsidRPr="00022FF0">
              <w:rPr>
                <w:i/>
                <w:sz w:val="20"/>
                <w:szCs w:val="20"/>
              </w:rPr>
              <w:t xml:space="preserve">, </w:t>
            </w:r>
            <w:proofErr w:type="spellStart"/>
            <w:r w:rsidRPr="00022FF0">
              <w:rPr>
                <w:i/>
                <w:sz w:val="20"/>
                <w:szCs w:val="20"/>
              </w:rPr>
              <w:t>scap_bridge</w:t>
            </w:r>
            <w:proofErr w:type="spellEnd"/>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346B7BFF" w:rsidR="000C62AD" w:rsidRDefault="000C62AD" w:rsidP="000C62AD">
      <w:pPr>
        <w:pStyle w:val="Indentvariable"/>
        <w:tabs>
          <w:tab w:val="left" w:pos="3240"/>
        </w:tabs>
        <w:rPr>
          <w:rFonts w:ascii="Gill Sans MT" w:hAnsi="Gill Sans MT"/>
        </w:rPr>
      </w:pPr>
      <w:r>
        <w:rPr>
          <w:rFonts w:ascii="Gill Sans MT" w:hAnsi="Gill Sans MT"/>
        </w:rPr>
        <w:t>Set v361b</w:t>
      </w:r>
      <w:r w:rsidR="00337033">
        <w:rPr>
          <w:rFonts w:ascii="Gill Sans MT" w:hAnsi="Gill Sans MT"/>
        </w:rPr>
        <w:t>x</w:t>
      </w:r>
      <w:r>
        <w:rPr>
          <w:rFonts w:ascii="Gill Sans MT" w:hAnsi="Gill Sans MT"/>
        </w:rPr>
        <w:t xml:space="preserve">=1 if v361b=1; </w:t>
      </w:r>
      <w:r>
        <w:rPr>
          <w:rFonts w:ascii="Gill Sans MT" w:hAnsi="Gill Sans MT"/>
        </w:rPr>
        <w:tab/>
        <w:t>Replace v361b</w:t>
      </w:r>
      <w:r w:rsidR="00337033">
        <w:rPr>
          <w:rFonts w:ascii="Gill Sans MT" w:hAnsi="Gill Sans MT"/>
        </w:rPr>
        <w:t>x</w:t>
      </w:r>
      <w:r>
        <w:rPr>
          <w:rFonts w:ascii="Gill Sans MT" w:hAnsi="Gill Sans MT"/>
        </w:rPr>
        <w:t xml:space="preserve">=0 if v361b=2 or </w:t>
      </w:r>
      <w:r w:rsidR="009726A4">
        <w:rPr>
          <w:rFonts w:ascii="Gill Sans MT" w:hAnsi="Gill Sans MT"/>
        </w:rPr>
        <w:t>v361b=</w:t>
      </w:r>
      <w:r>
        <w:rPr>
          <w:rFonts w:ascii="Gill Sans MT" w:hAnsi="Gill Sans MT"/>
        </w:rPr>
        <w:t>3</w:t>
      </w:r>
      <w:r w:rsidR="00750273">
        <w:rPr>
          <w:rFonts w:ascii="Gill Sans MT" w:hAnsi="Gill Sans MT"/>
        </w:rPr>
        <w:t xml:space="preserve"> or v361a=2</w:t>
      </w:r>
    </w:p>
    <w:p w14:paraId="7D615093" w14:textId="40D5DF8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w:t>
      </w:r>
      <w:r w:rsidR="00337033">
        <w:rPr>
          <w:rFonts w:ascii="Gill Sans MT" w:hAnsi="Gill Sans MT"/>
        </w:rPr>
        <w:t>x</w:t>
      </w:r>
      <w:r>
        <w:rPr>
          <w:rFonts w:ascii="Gill Sans MT" w:hAnsi="Gill Sans MT"/>
        </w:rPr>
        <w:t xml:space="preserve">=0 if v361d=2 or </w:t>
      </w:r>
      <w:r w:rsidR="009726A4">
        <w:rPr>
          <w:rFonts w:ascii="Gill Sans MT" w:hAnsi="Gill Sans MT"/>
        </w:rPr>
        <w:t>v361d=</w:t>
      </w:r>
      <w:r>
        <w:rPr>
          <w:rFonts w:ascii="Gill Sans MT" w:hAnsi="Gill Sans MT"/>
        </w:rPr>
        <w:t>3</w:t>
      </w:r>
      <w:r w:rsidR="009726A4" w:rsidRPr="009726A4">
        <w:rPr>
          <w:rFonts w:ascii="Gill Sans MT" w:hAnsi="Gill Sans MT"/>
        </w:rPr>
        <w:t xml:space="preserve"> </w:t>
      </w:r>
      <w:r w:rsidR="009726A4">
        <w:rPr>
          <w:rFonts w:ascii="Gill Sans MT" w:hAnsi="Gill Sans MT"/>
        </w:rPr>
        <w:t>or v361c=2</w:t>
      </w:r>
    </w:p>
    <w:p w14:paraId="195D23E5" w14:textId="67ED0F7D"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w:t>
      </w:r>
      <w:r w:rsidR="00337033">
        <w:rPr>
          <w:rFonts w:ascii="Gill Sans MT" w:hAnsi="Gill Sans MT"/>
        </w:rPr>
        <w:t>x</w:t>
      </w:r>
      <w:r>
        <w:rPr>
          <w:rFonts w:ascii="Gill Sans MT" w:hAnsi="Gill Sans MT"/>
        </w:rPr>
        <w:t xml:space="preserve">=0 if v361f=2 or </w:t>
      </w:r>
      <w:r w:rsidR="009726A4">
        <w:rPr>
          <w:rFonts w:ascii="Gill Sans MT" w:hAnsi="Gill Sans MT"/>
        </w:rPr>
        <w:t>v361f=</w:t>
      </w:r>
      <w:r>
        <w:rPr>
          <w:rFonts w:ascii="Gill Sans MT" w:hAnsi="Gill Sans MT"/>
        </w:rPr>
        <w:t>3</w:t>
      </w:r>
      <w:r w:rsidR="009726A4" w:rsidRPr="009726A4">
        <w:rPr>
          <w:rFonts w:ascii="Gill Sans MT" w:hAnsi="Gill Sans MT"/>
        </w:rPr>
        <w:t xml:space="preserve"> </w:t>
      </w:r>
      <w:r w:rsidR="009726A4">
        <w:rPr>
          <w:rFonts w:ascii="Gill Sans MT" w:hAnsi="Gill Sans MT"/>
        </w:rPr>
        <w:t>or v361e=2</w:t>
      </w:r>
    </w:p>
    <w:p w14:paraId="2536D1D9" w14:textId="0C781943"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w:t>
      </w:r>
      <w:r w:rsidR="00337033">
        <w:rPr>
          <w:rFonts w:ascii="Gill Sans MT" w:hAnsi="Gill Sans MT"/>
        </w:rPr>
        <w:t>x</w:t>
      </w:r>
      <w:r>
        <w:rPr>
          <w:rFonts w:ascii="Gill Sans MT" w:hAnsi="Gill Sans MT"/>
        </w:rPr>
        <w:t xml:space="preserve">=0 if v361h=2 or </w:t>
      </w:r>
      <w:r w:rsidR="009726A4">
        <w:rPr>
          <w:rFonts w:ascii="Gill Sans MT" w:hAnsi="Gill Sans MT"/>
        </w:rPr>
        <w:t>v361h=</w:t>
      </w:r>
      <w:r>
        <w:rPr>
          <w:rFonts w:ascii="Gill Sans MT" w:hAnsi="Gill Sans MT"/>
        </w:rPr>
        <w:t>3</w:t>
      </w:r>
      <w:r w:rsidR="009726A4" w:rsidRPr="009726A4">
        <w:rPr>
          <w:rFonts w:ascii="Gill Sans MT" w:hAnsi="Gill Sans MT"/>
        </w:rPr>
        <w:t xml:space="preserve"> </w:t>
      </w:r>
      <w:r w:rsidR="009726A4">
        <w:rPr>
          <w:rFonts w:ascii="Gill Sans MT" w:hAnsi="Gill Sans MT"/>
        </w:rPr>
        <w:t>or v361h=2</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w:t>
      </w:r>
      <w:proofErr w:type="spellStart"/>
      <w:r w:rsidRPr="005D715A">
        <w:rPr>
          <w:i/>
        </w:rPr>
        <w:t>scap_bond</w:t>
      </w:r>
      <w:proofErr w:type="spellEnd"/>
      <w:r w:rsidRPr="005D715A">
        <w:rPr>
          <w:i/>
        </w:rPr>
        <w:t>).</w:t>
      </w:r>
    </w:p>
    <w:p w14:paraId="535A94C5" w14:textId="3E1A45DF" w:rsidR="000C62AD" w:rsidRDefault="000C62AD" w:rsidP="00A2711C">
      <w:pPr>
        <w:pStyle w:val="Indentvariable"/>
        <w:widowControl/>
      </w:pPr>
      <w:r w:rsidRPr="005D715A">
        <w:t xml:space="preserve">Set </w:t>
      </w:r>
      <w:proofErr w:type="spellStart"/>
      <w:r w:rsidRPr="005D715A">
        <w:t>scap_bond</w:t>
      </w:r>
      <w:proofErr w:type="spellEnd"/>
      <w:r w:rsidRPr="005D715A">
        <w:t>=((</w:t>
      </w:r>
      <w:r w:rsidRPr="00DE11ED">
        <w:rPr>
          <w:rFonts w:ascii="Gill Sans MT" w:hAnsi="Gill Sans MT"/>
        </w:rPr>
        <w:t>v361a</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w:t>
      </w:r>
      <w:r>
        <w:rPr>
          <w:rFonts w:ascii="Gill Sans MT" w:hAnsi="Gill Sans MT"/>
        </w:rPr>
        <w:t>b</w:t>
      </w:r>
      <w:r w:rsidR="00337902">
        <w:rPr>
          <w:rFonts w:ascii="Gill Sans MT" w:hAnsi="Gill Sans MT"/>
        </w:rPr>
        <w:t>x</w:t>
      </w:r>
      <w:r w:rsidRPr="00DE11ED">
        <w:rPr>
          <w:rFonts w:ascii="Gill Sans MT" w:hAnsi="Gill Sans MT"/>
        </w:rPr>
        <w:t>+v36</w:t>
      </w:r>
      <w:r>
        <w:rPr>
          <w:rFonts w:ascii="Gill Sans MT" w:hAnsi="Gill Sans MT"/>
        </w:rPr>
        <w:t>1e</w:t>
      </w:r>
      <w:r w:rsidR="00337902">
        <w:rPr>
          <w:rFonts w:ascii="Gill Sans MT" w:hAnsi="Gill Sans MT"/>
        </w:rPr>
        <w:t>x</w:t>
      </w:r>
      <w:r w:rsidRPr="00DE11ED">
        <w:rPr>
          <w:rFonts w:ascii="Gill Sans MT" w:hAnsi="Gill Sans MT"/>
        </w:rPr>
        <w:t>+v36</w:t>
      </w:r>
      <w:r>
        <w:rPr>
          <w:rFonts w:ascii="Gill Sans MT" w:hAnsi="Gill Sans MT"/>
        </w:rPr>
        <w:t>1f</w:t>
      </w:r>
      <w:r w:rsidR="00337902">
        <w:rPr>
          <w:rFonts w:ascii="Gill Sans MT" w:hAnsi="Gill Sans MT"/>
        </w:rPr>
        <w:t>x</w:t>
      </w:r>
      <w:r w:rsidRPr="005D715A">
        <w:t>)÷4)*100</w:t>
      </w:r>
    </w:p>
    <w:p w14:paraId="550A39F5" w14:textId="77777777" w:rsidR="000C62AD" w:rsidRDefault="000C62AD" w:rsidP="00A2711C">
      <w:pPr>
        <w:pStyle w:val="Indentvariable"/>
        <w:widowControl/>
      </w:pPr>
      <w:r>
        <w:t xml:space="preserve">Replace </w:t>
      </w:r>
      <w:proofErr w:type="spellStart"/>
      <w:r>
        <w:t>scap_bond</w:t>
      </w:r>
      <w:proofErr w:type="spellEnd"/>
      <w:r>
        <w:t>=missing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w:t>
      </w:r>
      <w:proofErr w:type="spellStart"/>
      <w:r w:rsidRPr="005D715A">
        <w:rPr>
          <w:i/>
        </w:rPr>
        <w:t>scap_bridge</w:t>
      </w:r>
      <w:proofErr w:type="spellEnd"/>
      <w:r w:rsidRPr="005D715A">
        <w:rPr>
          <w:i/>
        </w:rPr>
        <w:t>).</w:t>
      </w:r>
    </w:p>
    <w:p w14:paraId="5A7B79AA" w14:textId="2F4985F8" w:rsidR="000C62AD" w:rsidRDefault="000C62AD" w:rsidP="000C62AD">
      <w:pPr>
        <w:pStyle w:val="Indentvariable"/>
      </w:pPr>
      <w:r w:rsidRPr="005D715A">
        <w:t xml:space="preserve">Set </w:t>
      </w:r>
      <w:proofErr w:type="spellStart"/>
      <w:r w:rsidRPr="005D715A">
        <w:t>scap_bridge</w:t>
      </w:r>
      <w:proofErr w:type="spellEnd"/>
      <w:r w:rsidRPr="005D715A">
        <w:t>=((</w:t>
      </w:r>
      <w:r w:rsidRPr="00DE11ED">
        <w:rPr>
          <w:rFonts w:ascii="Gill Sans MT" w:hAnsi="Gill Sans MT"/>
        </w:rPr>
        <w:t>v361</w:t>
      </w:r>
      <w:r>
        <w:rPr>
          <w:rFonts w:ascii="Gill Sans MT" w:hAnsi="Gill Sans MT"/>
        </w:rPr>
        <w:t>c</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361d</w:t>
      </w:r>
      <w:r w:rsidR="00337902">
        <w:rPr>
          <w:rFonts w:ascii="Gill Sans MT" w:hAnsi="Gill Sans MT"/>
        </w:rPr>
        <w:t>x</w:t>
      </w:r>
      <w:r w:rsidRPr="00DE11ED">
        <w:rPr>
          <w:rFonts w:ascii="Gill Sans MT" w:hAnsi="Gill Sans MT"/>
        </w:rPr>
        <w:t>+v36</w:t>
      </w:r>
      <w:r>
        <w:rPr>
          <w:rFonts w:ascii="Gill Sans MT" w:hAnsi="Gill Sans MT"/>
        </w:rPr>
        <w:t>1g</w:t>
      </w:r>
      <w:r w:rsidR="00337902">
        <w:rPr>
          <w:rFonts w:ascii="Gill Sans MT" w:hAnsi="Gill Sans MT"/>
        </w:rPr>
        <w:t>x</w:t>
      </w:r>
      <w:r>
        <w:rPr>
          <w:rFonts w:ascii="Gill Sans MT" w:hAnsi="Gill Sans MT"/>
        </w:rPr>
        <w:t>+</w:t>
      </w:r>
      <w:r w:rsidRPr="00DE11ED">
        <w:rPr>
          <w:rFonts w:ascii="Gill Sans MT" w:hAnsi="Gill Sans MT"/>
        </w:rPr>
        <w:t>v36</w:t>
      </w:r>
      <w:r>
        <w:rPr>
          <w:rFonts w:ascii="Gill Sans MT" w:hAnsi="Gill Sans MT"/>
        </w:rPr>
        <w:t>1h</w:t>
      </w:r>
      <w:r w:rsidR="00337902">
        <w:rPr>
          <w:rFonts w:ascii="Gill Sans MT" w:hAnsi="Gill Sans MT"/>
        </w:rPr>
        <w:t>x</w:t>
      </w:r>
      <w:r w:rsidRPr="005D715A">
        <w:t xml:space="preserve">)÷4)*100 </w:t>
      </w:r>
    </w:p>
    <w:p w14:paraId="4DF748AC" w14:textId="77777777" w:rsidR="000C62AD" w:rsidRDefault="000C62AD" w:rsidP="000C62AD">
      <w:pPr>
        <w:pStyle w:val="Indentvariable"/>
      </w:pPr>
      <w:r>
        <w:t xml:space="preserve">Replace </w:t>
      </w:r>
      <w:proofErr w:type="spellStart"/>
      <w:r>
        <w:t>scap_bridge</w:t>
      </w:r>
      <w:proofErr w:type="spellEnd"/>
      <w:r>
        <w:t>=missing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lastRenderedPageBreak/>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w:t>
      </w:r>
      <w:proofErr w:type="spellStart"/>
      <w:r w:rsidRPr="005D715A">
        <w:rPr>
          <w:i/>
        </w:rPr>
        <w:t>scap</w:t>
      </w:r>
      <w:proofErr w:type="spellEnd"/>
      <w:r w:rsidRPr="005D715A">
        <w:rPr>
          <w:i/>
        </w:rPr>
        <w:t xml:space="preserve">) </w:t>
      </w:r>
      <w:r w:rsidRPr="005D715A">
        <w:t>by averaging the bonding and bridging social capital.</w:t>
      </w:r>
    </w:p>
    <w:p w14:paraId="03ACF9FB" w14:textId="23C2B690" w:rsidR="000C62AD" w:rsidRDefault="000C62AD" w:rsidP="000C62AD">
      <w:pPr>
        <w:pStyle w:val="Indentvariable"/>
      </w:pPr>
      <w:r w:rsidRPr="005D715A">
        <w:t xml:space="preserve">Set </w:t>
      </w:r>
      <w:proofErr w:type="spellStart"/>
      <w:r w:rsidRPr="005D715A">
        <w:t>scap</w:t>
      </w:r>
      <w:proofErr w:type="spellEnd"/>
      <w:r w:rsidRPr="005D715A">
        <w:t>=</w:t>
      </w:r>
      <w:r>
        <w:t>missing</w:t>
      </w:r>
    </w:p>
    <w:p w14:paraId="1DFEC98F" w14:textId="62A14A97" w:rsidR="000C62AD" w:rsidRDefault="000C62AD" w:rsidP="000C62AD">
      <w:pPr>
        <w:pStyle w:val="Indentvariable"/>
      </w:pPr>
      <w:r>
        <w:t xml:space="preserve">Replace </w:t>
      </w:r>
      <w:proofErr w:type="spellStart"/>
      <w:r>
        <w:t>scap</w:t>
      </w:r>
      <w:proofErr w:type="spellEnd"/>
      <w:r>
        <w:t>=</w:t>
      </w:r>
      <w:r w:rsidRPr="005D715A">
        <w:t>(</w:t>
      </w:r>
      <w:proofErr w:type="spellStart"/>
      <w:r w:rsidRPr="005D715A">
        <w:t>scap_bond+scap_bond</w:t>
      </w:r>
      <w:proofErr w:type="spellEnd"/>
      <w:r w:rsidRPr="005D715A">
        <w:t>)÷2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proofErr w:type="spellStart"/>
      <w:r w:rsidRPr="00390FB9">
        <w:rPr>
          <w:i/>
        </w:rPr>
        <w:t>scap</w:t>
      </w:r>
      <w:proofErr w:type="spellEnd"/>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proofErr w:type="spellStart"/>
      <w:r w:rsidRPr="001C170A">
        <w:t>Svyset</w:t>
      </w:r>
      <w:proofErr w:type="spellEnd"/>
      <w:r w:rsidRPr="001C170A">
        <w:t xml:space="preserve"> </w:t>
      </w:r>
      <w:proofErr w:type="spellStart"/>
      <w:r w:rsidRPr="001C170A">
        <w:t>hhea</w:t>
      </w:r>
      <w:proofErr w:type="spellEnd"/>
      <w:r w:rsidRPr="001C170A">
        <w:t xml:space="preserve"> [</w:t>
      </w:r>
      <w:proofErr w:type="spellStart"/>
      <w:r w:rsidRPr="001C170A">
        <w:t>pweight</w:t>
      </w:r>
      <w:proofErr w:type="spellEnd"/>
      <w:r w:rsidRPr="001C170A">
        <w:t>=</w:t>
      </w:r>
      <w:proofErr w:type="spellStart"/>
      <w:r w:rsidRPr="001C170A">
        <w:t>wgt_hh</w:t>
      </w:r>
      <w:proofErr w:type="spellEnd"/>
      <w:r w:rsidRPr="001C170A">
        <w:t>], strata(</w:t>
      </w:r>
      <w:proofErr w:type="spellStart"/>
      <w:r w:rsidRPr="001C170A">
        <w:t>samp_stratum</w:t>
      </w:r>
      <w:proofErr w:type="spellEnd"/>
      <w:r w:rsidRPr="001C170A">
        <w:t>)</w:t>
      </w:r>
    </w:p>
    <w:p w14:paraId="77548DA6" w14:textId="5CE52CBE" w:rsidR="000C62AD" w:rsidRPr="001C170A" w:rsidRDefault="000C62AD" w:rsidP="00A2711C">
      <w:pPr>
        <w:pStyle w:val="BodyTextIndent1"/>
      </w:pPr>
      <w:proofErr w:type="spellStart"/>
      <w:r w:rsidRPr="001C170A">
        <w:t>Svy</w:t>
      </w:r>
      <w:proofErr w:type="spellEnd"/>
      <w:r w:rsidRPr="001C170A">
        <w:t xml:space="preserve">: mean </w:t>
      </w:r>
      <w:proofErr w:type="spellStart"/>
      <w:r w:rsidRPr="001C170A">
        <w:t>scap</w:t>
      </w:r>
      <w:proofErr w:type="spellEnd"/>
      <w:r w:rsidRPr="001C170A">
        <w:tab/>
      </w:r>
    </w:p>
    <w:p w14:paraId="01CB152A" w14:textId="77777777" w:rsidR="000C62AD" w:rsidRPr="001C170A" w:rsidRDefault="000C62AD" w:rsidP="00A2711C">
      <w:pPr>
        <w:pStyle w:val="BodyTextIndent1"/>
      </w:pPr>
      <w:proofErr w:type="spellStart"/>
      <w:r w:rsidRPr="001C170A">
        <w:t>Svy</w:t>
      </w:r>
      <w:proofErr w:type="spellEnd"/>
      <w:r w:rsidRPr="001C170A">
        <w:t xml:space="preserve">: mean </w:t>
      </w:r>
      <w:proofErr w:type="spellStart"/>
      <w:r w:rsidRPr="001C170A">
        <w:t>scap</w:t>
      </w:r>
      <w:proofErr w:type="spellEnd"/>
      <w:r w:rsidRPr="001C170A">
        <w:t>, over(</w:t>
      </w:r>
      <w:proofErr w:type="spellStart"/>
      <w:r w:rsidRPr="001C170A">
        <w:t>genhhtype_dj</w:t>
      </w:r>
      <w:proofErr w:type="spellEnd"/>
      <w:r w:rsidRPr="001C170A">
        <w:t>)</w:t>
      </w:r>
    </w:p>
    <w:p w14:paraId="462D7029" w14:textId="77777777" w:rsidR="000C62AD" w:rsidRPr="009A33E2" w:rsidRDefault="000C62AD" w:rsidP="00A2711C">
      <w:pPr>
        <w:pStyle w:val="BodyText"/>
      </w:pPr>
      <w:r w:rsidRPr="009A33E2">
        <w:rPr>
          <w:b/>
        </w:rPr>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scap_bridge</w:t>
      </w:r>
      <w:proofErr w:type="spellEnd"/>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scap_bridge</w:t>
      </w:r>
      <w:proofErr w:type="spellEnd"/>
      <w:r w:rsidRPr="001C170A">
        <w:rPr>
          <w:rFonts w:ascii="Gill Sans MT" w:eastAsiaTheme="minorHAnsi" w:hAnsi="Gill Sans MT" w:cstheme="minorBidi"/>
        </w:rPr>
        <w:t>, over(</w:t>
      </w:r>
      <w:proofErr w:type="spellStart"/>
      <w:r w:rsidRPr="001C170A">
        <w:rPr>
          <w:rFonts w:ascii="Gill Sans MT" w:eastAsiaTheme="minorHAnsi" w:hAnsi="Gill Sans MT" w:cstheme="minorBidi"/>
        </w:rPr>
        <w:t>genhhtype_dj</w:t>
      </w:r>
      <w:proofErr w:type="spellEnd"/>
      <w:r w:rsidRPr="001C170A">
        <w:rPr>
          <w:rFonts w:ascii="Gill Sans MT" w:eastAsiaTheme="minorHAnsi" w:hAnsi="Gill Sans MT" w:cstheme="minorBidi"/>
        </w:rPr>
        <w:t>)</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scap_bond</w:t>
      </w:r>
      <w:proofErr w:type="spellEnd"/>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proofErr w:type="spellStart"/>
      <w:r w:rsidRPr="001C170A">
        <w:rPr>
          <w:rFonts w:ascii="Gill Sans MT" w:eastAsiaTheme="minorHAnsi" w:hAnsi="Gill Sans MT" w:cstheme="minorBidi"/>
        </w:rPr>
        <w:t>Svy</w:t>
      </w:r>
      <w:proofErr w:type="spellEnd"/>
      <w:r w:rsidRPr="001C170A">
        <w:rPr>
          <w:rFonts w:ascii="Gill Sans MT" w:eastAsiaTheme="minorHAnsi" w:hAnsi="Gill Sans MT" w:cstheme="minorBidi"/>
        </w:rPr>
        <w:t xml:space="preserve">: mean </w:t>
      </w:r>
      <w:proofErr w:type="spellStart"/>
      <w:r w:rsidRPr="001C170A">
        <w:rPr>
          <w:rFonts w:ascii="Gill Sans MT" w:eastAsiaTheme="minorHAnsi" w:hAnsi="Gill Sans MT" w:cstheme="minorBidi"/>
        </w:rPr>
        <w:t>scap_bond</w:t>
      </w:r>
      <w:proofErr w:type="spellEnd"/>
      <w:r w:rsidRPr="001C170A">
        <w:rPr>
          <w:rFonts w:ascii="Gill Sans MT" w:eastAsiaTheme="minorHAnsi" w:hAnsi="Gill Sans MT" w:cstheme="minorBidi"/>
        </w:rPr>
        <w:t>, over(</w:t>
      </w:r>
      <w:proofErr w:type="spellStart"/>
      <w:r w:rsidRPr="001C170A">
        <w:rPr>
          <w:rFonts w:ascii="Gill Sans MT" w:eastAsiaTheme="minorHAnsi" w:hAnsi="Gill Sans MT" w:cstheme="minorBidi"/>
        </w:rPr>
        <w:t>genhhtype_dj</w:t>
      </w:r>
      <w:proofErr w:type="spellEnd"/>
      <w:r w:rsidRPr="001C170A">
        <w:rPr>
          <w:rFonts w:ascii="Gill Sans MT" w:eastAsiaTheme="minorHAnsi" w:hAnsi="Gill Sans MT" w:cstheme="minorBidi"/>
        </w:rPr>
        <w:t>)</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6" w:name="_Toc17731811"/>
      <w:bookmarkStart w:id="817" w:name="_Toc17980579"/>
      <w:bookmarkStart w:id="818" w:name="_Toc17990022"/>
      <w:bookmarkStart w:id="819" w:name="_Toc18065051"/>
      <w:bookmarkStart w:id="820" w:name="_Toc526973629"/>
      <w:bookmarkStart w:id="821" w:name="_Toc527234156"/>
      <w:bookmarkStart w:id="822" w:name="_Toc23753548"/>
      <w:bookmarkEnd w:id="816"/>
      <w:bookmarkEnd w:id="817"/>
      <w:bookmarkEnd w:id="818"/>
      <w:bookmarkEnd w:id="819"/>
      <w:r>
        <w:rPr>
          <w:rFonts w:eastAsia="Times New Roman"/>
        </w:rPr>
        <w:t>Percent</w:t>
      </w:r>
      <w:r w:rsidRPr="00F704F5">
        <w:rPr>
          <w:rFonts w:eastAsia="Times New Roman"/>
        </w:rPr>
        <w:t xml:space="preserve"> of households that believe local government will respond effectively to future shocks and stresses</w:t>
      </w:r>
      <w:bookmarkEnd w:id="820"/>
      <w:bookmarkEnd w:id="821"/>
      <w:bookmarkEnd w:id="822"/>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lastRenderedPageBreak/>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 xml:space="preserve">v362, </w:t>
            </w:r>
            <w:proofErr w:type="spellStart"/>
            <w:r w:rsidRPr="00022FF0">
              <w:rPr>
                <w:i/>
                <w:sz w:val="20"/>
                <w:szCs w:val="20"/>
              </w:rPr>
              <w:t>hhea</w:t>
            </w:r>
            <w:proofErr w:type="spellEnd"/>
            <w:r w:rsidRPr="00022FF0">
              <w:rPr>
                <w:i/>
                <w:sz w:val="20"/>
                <w:szCs w:val="20"/>
              </w:rPr>
              <w:t xml:space="preserve">, </w:t>
            </w:r>
            <w:proofErr w:type="spellStart"/>
            <w:r w:rsidRPr="00022FF0">
              <w:rPr>
                <w:i/>
                <w:sz w:val="20"/>
                <w:szCs w:val="20"/>
              </w:rPr>
              <w:t>hh_wgt</w:t>
            </w:r>
            <w:proofErr w:type="spellEnd"/>
            <w:r w:rsidRPr="00022FF0">
              <w:rPr>
                <w:i/>
                <w:sz w:val="20"/>
                <w:szCs w:val="20"/>
              </w:rPr>
              <w:t xml:space="preserve">, </w:t>
            </w:r>
            <w:proofErr w:type="spellStart"/>
            <w:r w:rsidRPr="00022FF0">
              <w:rPr>
                <w:i/>
                <w:sz w:val="20"/>
                <w:szCs w:val="20"/>
              </w:rPr>
              <w:t>samp_stratum</w:t>
            </w:r>
            <w:proofErr w:type="spellEnd"/>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proofErr w:type="spellStart"/>
            <w:r w:rsidRPr="00022FF0">
              <w:rPr>
                <w:i/>
                <w:sz w:val="20"/>
                <w:szCs w:val="20"/>
              </w:rPr>
              <w:t>genhhtype_dj</w:t>
            </w:r>
            <w:proofErr w:type="spellEnd"/>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proofErr w:type="spellStart"/>
            <w:r w:rsidRPr="00022FF0">
              <w:rPr>
                <w:i/>
                <w:sz w:val="20"/>
                <w:szCs w:val="20"/>
              </w:rPr>
              <w:t>locgov_resp</w:t>
            </w:r>
            <w:proofErr w:type="spellEnd"/>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proofErr w:type="spellStart"/>
      <w:r w:rsidRPr="005D715A">
        <w:rPr>
          <w:i/>
          <w:lang w:bidi="en-US"/>
        </w:rPr>
        <w:t>locgovt_resp</w:t>
      </w:r>
      <w:proofErr w:type="spellEnd"/>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191D7EB8" w:rsidR="000C62AD" w:rsidRPr="005D715A" w:rsidRDefault="000C62AD" w:rsidP="00A2711C">
      <w:pPr>
        <w:pStyle w:val="BodyTextIndent1"/>
      </w:pPr>
      <w:r w:rsidRPr="005D715A">
        <w:t xml:space="preserve">Set </w:t>
      </w:r>
      <w:proofErr w:type="spellStart"/>
      <w:r w:rsidRPr="005D715A">
        <w:t>locgov_resp</w:t>
      </w:r>
      <w:proofErr w:type="spellEnd"/>
      <w:r w:rsidRPr="005D715A">
        <w:t>=</w:t>
      </w:r>
      <w:r>
        <w:t>missing</w:t>
      </w:r>
      <w:r w:rsidRPr="005D715A">
        <w:t xml:space="preserve"> </w:t>
      </w:r>
    </w:p>
    <w:p w14:paraId="347546EB" w14:textId="1B931E14" w:rsidR="000C62AD" w:rsidRDefault="000C62AD" w:rsidP="00A2711C">
      <w:pPr>
        <w:pStyle w:val="BodyTextIndent1"/>
      </w:pPr>
      <w:r w:rsidRPr="005D715A">
        <w:t xml:space="preserve">Replace </w:t>
      </w:r>
      <w:proofErr w:type="spellStart"/>
      <w:r w:rsidRPr="005D715A">
        <w:t>locgov_resp</w:t>
      </w:r>
      <w:proofErr w:type="spellEnd"/>
      <w:r w:rsidRPr="005D715A">
        <w:t>=1 if v36</w:t>
      </w:r>
      <w:r>
        <w:t>2</w:t>
      </w:r>
      <w:r w:rsidRPr="005D715A">
        <w:t>=1</w:t>
      </w:r>
    </w:p>
    <w:p w14:paraId="122E6AC2" w14:textId="75F5B8CF" w:rsidR="000C62AD" w:rsidRDefault="000C62AD" w:rsidP="00A2711C">
      <w:pPr>
        <w:pStyle w:val="BodyTextIndent1"/>
      </w:pPr>
      <w:r>
        <w:t xml:space="preserve">Replace </w:t>
      </w:r>
      <w:proofErr w:type="spellStart"/>
      <w:r>
        <w:t>locgov_resp</w:t>
      </w:r>
      <w:proofErr w:type="spellEnd"/>
      <w:r>
        <w:t xml:space="preserve">=0 if v362=2 </w:t>
      </w:r>
    </w:p>
    <w:p w14:paraId="4E74601F" w14:textId="6EBFCB57"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proofErr w:type="spellStart"/>
      <w:r w:rsidRPr="00A2711C">
        <w:rPr>
          <w:i/>
        </w:rPr>
        <w:t>locgov_resp</w:t>
      </w:r>
      <w:proofErr w:type="spellEnd"/>
      <w:r w:rsidRPr="00D94B7E">
        <w:t xml:space="preserve"> 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proofErr w:type="spellStart"/>
      <w:r w:rsidRPr="00D94B7E">
        <w:t>Svyset</w:t>
      </w:r>
      <w:proofErr w:type="spellEnd"/>
      <w:r w:rsidRPr="00D94B7E">
        <w:t xml:space="preserve"> </w:t>
      </w:r>
      <w:proofErr w:type="spellStart"/>
      <w:r w:rsidRPr="00D94B7E">
        <w:t>hhea</w:t>
      </w:r>
      <w:proofErr w:type="spellEnd"/>
      <w:r w:rsidRPr="00D94B7E">
        <w:t xml:space="preserve"> [</w:t>
      </w:r>
      <w:proofErr w:type="spellStart"/>
      <w:r w:rsidRPr="00D94B7E">
        <w:t>pweight</w:t>
      </w:r>
      <w:proofErr w:type="spellEnd"/>
      <w:r w:rsidRPr="00D94B7E">
        <w:t>=</w:t>
      </w:r>
      <w:proofErr w:type="spellStart"/>
      <w:r w:rsidRPr="00D94B7E">
        <w:t>wgt_hh</w:t>
      </w:r>
      <w:proofErr w:type="spellEnd"/>
      <w:r w:rsidRPr="00D94B7E">
        <w:t>], strata(</w:t>
      </w:r>
      <w:proofErr w:type="spellStart"/>
      <w:r w:rsidRPr="00D94B7E">
        <w:t>samp_stratum</w:t>
      </w:r>
      <w:proofErr w:type="spellEnd"/>
      <w:r w:rsidRPr="00D94B7E">
        <w:t>)</w:t>
      </w:r>
    </w:p>
    <w:p w14:paraId="4F7A088A" w14:textId="4EE8C968" w:rsidR="000C62AD" w:rsidRPr="00D94B7E" w:rsidRDefault="000C62AD" w:rsidP="00A2711C">
      <w:pPr>
        <w:pStyle w:val="BodyTextIndent1"/>
      </w:pPr>
      <w:proofErr w:type="spellStart"/>
      <w:r w:rsidRPr="00D94B7E">
        <w:t>Svy</w:t>
      </w:r>
      <w:proofErr w:type="spellEnd"/>
      <w:r w:rsidRPr="00D94B7E">
        <w:t xml:space="preserve">: prop </w:t>
      </w:r>
      <w:proofErr w:type="spellStart"/>
      <w:r w:rsidRPr="00D94B7E">
        <w:t>locgov_resp</w:t>
      </w:r>
      <w:proofErr w:type="spellEnd"/>
      <w:r w:rsidRPr="00D94B7E">
        <w:tab/>
      </w:r>
    </w:p>
    <w:p w14:paraId="17A66A5B" w14:textId="53837DE9" w:rsidR="000C62AD" w:rsidRPr="00D94B7E" w:rsidRDefault="000C62AD" w:rsidP="00A2711C">
      <w:pPr>
        <w:pStyle w:val="BodyTextIndent1"/>
      </w:pPr>
      <w:proofErr w:type="spellStart"/>
      <w:r w:rsidRPr="00D94B7E">
        <w:t>Svy</w:t>
      </w:r>
      <w:proofErr w:type="spellEnd"/>
      <w:r w:rsidRPr="00D94B7E">
        <w:t xml:space="preserve">: prop </w:t>
      </w:r>
      <w:proofErr w:type="spellStart"/>
      <w:r w:rsidRPr="00D94B7E">
        <w:t>locgov_resp</w:t>
      </w:r>
      <w:proofErr w:type="spellEnd"/>
      <w:r w:rsidRPr="00D94B7E">
        <w:t>, over(</w:t>
      </w:r>
      <w:proofErr w:type="spellStart"/>
      <w:r w:rsidRPr="00D94B7E">
        <w:t>genhhtype_dj</w:t>
      </w:r>
      <w:proofErr w:type="spellEnd"/>
      <w:r w:rsidRPr="00D94B7E">
        <w:t>)</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23" w:name="_Toc527234187"/>
      <w:bookmarkStart w:id="824" w:name="_Toc23753549"/>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23"/>
      <w:bookmarkEnd w:id="824"/>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lastRenderedPageBreak/>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 xml:space="preserve">v6100d, m6100d, v6308_5, m308_5, v6308_6, m6308_6, v6404_05, m6404_05, </w:t>
            </w:r>
            <w:proofErr w:type="spellStart"/>
            <w:r>
              <w:rPr>
                <w:i/>
                <w:sz w:val="20"/>
                <w:szCs w:val="20"/>
              </w:rPr>
              <w:t>hhea</w:t>
            </w:r>
            <w:proofErr w:type="spellEnd"/>
            <w:r>
              <w:rPr>
                <w:i/>
                <w:sz w:val="20"/>
                <w:szCs w:val="20"/>
              </w:rPr>
              <w:t xml:space="preserve">, </w:t>
            </w:r>
            <w:proofErr w:type="spellStart"/>
            <w:r>
              <w:rPr>
                <w:i/>
                <w:sz w:val="20"/>
                <w:szCs w:val="20"/>
              </w:rPr>
              <w:t>hh_wgt</w:t>
            </w:r>
            <w:proofErr w:type="spellEnd"/>
            <w:r>
              <w:rPr>
                <w:i/>
                <w:sz w:val="20"/>
                <w:szCs w:val="20"/>
              </w:rPr>
              <w:t xml:space="preserve">, </w:t>
            </w:r>
            <w:proofErr w:type="spellStart"/>
            <w:r>
              <w:rPr>
                <w:i/>
                <w:sz w:val="20"/>
                <w:szCs w:val="20"/>
              </w:rPr>
              <w:t>samp_stratum</w:t>
            </w:r>
            <w:proofErr w:type="spellEnd"/>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proofErr w:type="spellStart"/>
            <w:r>
              <w:rPr>
                <w:i/>
                <w:sz w:val="20"/>
                <w:szCs w:val="20"/>
              </w:rPr>
              <w:t>genhhtype_dj</w:t>
            </w:r>
            <w:proofErr w:type="spellEnd"/>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proofErr w:type="spellStart"/>
            <w:r>
              <w:rPr>
                <w:i/>
                <w:sz w:val="20"/>
                <w:szCs w:val="20"/>
              </w:rPr>
              <w:t>access_finance</w:t>
            </w:r>
            <w:proofErr w:type="spellEnd"/>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proofErr w:type="spellStart"/>
      <w:r w:rsidRPr="006F1F36">
        <w:rPr>
          <w:i/>
        </w:rPr>
        <w:t>access_finance</w:t>
      </w:r>
      <w:proofErr w:type="spellEnd"/>
      <w:r w:rsidRPr="006F1F36">
        <w:t>).</w:t>
      </w:r>
    </w:p>
    <w:p w14:paraId="1DB005FC" w14:textId="77777777" w:rsidR="000C62AD" w:rsidRDefault="000C62AD" w:rsidP="00A2711C">
      <w:pPr>
        <w:pStyle w:val="BodyTextIndent1"/>
      </w:pPr>
      <w:r w:rsidRPr="006F1F36">
        <w:t xml:space="preserve">Set </w:t>
      </w:r>
      <w:proofErr w:type="spellStart"/>
      <w:r w:rsidRPr="006F1F36">
        <w:t>access_finance</w:t>
      </w:r>
      <w:proofErr w:type="spellEnd"/>
      <w:r w:rsidRPr="006F1F36">
        <w:t>=</w:t>
      </w:r>
      <w:r>
        <w:t>missing</w:t>
      </w:r>
    </w:p>
    <w:p w14:paraId="04E25FA1" w14:textId="77777777" w:rsidR="000C62AD" w:rsidRDefault="000C62AD" w:rsidP="00A2711C">
      <w:pPr>
        <w:pStyle w:val="BodyTextIndent1"/>
      </w:pPr>
      <w:r>
        <w:t xml:space="preserve">Replace </w:t>
      </w:r>
      <w:proofErr w:type="spellStart"/>
      <w:r>
        <w:t>access_finance</w:t>
      </w:r>
      <w:proofErr w:type="spellEnd"/>
      <w:r>
        <w:t>=0 if v6100d=1 | m6100d=1</w:t>
      </w:r>
    </w:p>
    <w:p w14:paraId="63B486D4" w14:textId="2A784195" w:rsidR="000C62AD" w:rsidRPr="006F1F36" w:rsidRDefault="000C62AD" w:rsidP="00A2711C">
      <w:pPr>
        <w:pStyle w:val="BodyTextIndent1"/>
      </w:pPr>
      <w:r>
        <w:t xml:space="preserve">Replace </w:t>
      </w:r>
      <w:proofErr w:type="spellStart"/>
      <w:r>
        <w:t>access_finance</w:t>
      </w:r>
      <w:proofErr w:type="spellEnd"/>
      <w:r>
        <w:t>=</w:t>
      </w:r>
      <w:r w:rsidRPr="006F1F36">
        <w:t xml:space="preserve">1 if </w:t>
      </w:r>
    </w:p>
    <w:p w14:paraId="1FA55E17" w14:textId="0C6E8E8A" w:rsidR="000C62AD" w:rsidRPr="006F1F36" w:rsidRDefault="000C62AD" w:rsidP="00A2711C">
      <w:pPr>
        <w:pStyle w:val="BodyTextIndent1"/>
      </w:pPr>
      <w:r w:rsidRPr="006F1F36">
        <w:t xml:space="preserve">Replace </w:t>
      </w:r>
      <w:proofErr w:type="spellStart"/>
      <w:r w:rsidRPr="006F1F36">
        <w:t>access_finance</w:t>
      </w:r>
      <w:proofErr w:type="spellEnd"/>
      <w:r w:rsidRPr="006F1F36">
        <w:t>=1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t xml:space="preserve">Replace </w:t>
      </w:r>
      <w:proofErr w:type="spellStart"/>
      <w:r w:rsidRPr="006F1F36">
        <w:t>access_finance</w:t>
      </w:r>
      <w:proofErr w:type="spellEnd"/>
      <w:r w:rsidRPr="006F1F36">
        <w:t>=1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 xml:space="preserve">Replace </w:t>
      </w:r>
      <w:proofErr w:type="spellStart"/>
      <w:r w:rsidRPr="006F1F36">
        <w:t>access_finance</w:t>
      </w:r>
      <w:proofErr w:type="spellEnd"/>
      <w:r w:rsidRPr="006F1F36">
        <w:t>=1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76823965" w:rsidR="0062285C" w:rsidRDefault="000C62AD" w:rsidP="00A2711C">
      <w:pPr>
        <w:pStyle w:val="BodyTextIndent1"/>
      </w:pPr>
      <w:r>
        <w:t>Label variable “</w:t>
      </w:r>
      <w:r w:rsidRPr="0015190D">
        <w:t xml:space="preserve">HH </w:t>
      </w:r>
      <w:r w:rsidR="00222ABE">
        <w:t xml:space="preserve">participated in </w:t>
      </w:r>
      <w:r w:rsidRPr="0015190D">
        <w:t>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proofErr w:type="spellStart"/>
      <w:r w:rsidRPr="001C170A">
        <w:rPr>
          <w:rFonts w:eastAsiaTheme="minorHAnsi" w:cstheme="minorBidi"/>
          <w:i/>
        </w:rPr>
        <w:t>access_finance</w:t>
      </w:r>
      <w:proofErr w:type="spellEnd"/>
      <w:r w:rsidRPr="001C170A">
        <w:rPr>
          <w:rFonts w:eastAsiaTheme="minorHAnsi" w:cstheme="minorBidi"/>
          <w:i/>
        </w:rPr>
        <w:t xml:space="preserv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proofErr w:type="spellStart"/>
      <w:r w:rsidRPr="001C170A">
        <w:t>Svyset</w:t>
      </w:r>
      <w:proofErr w:type="spellEnd"/>
      <w:r w:rsidRPr="001C170A">
        <w:t xml:space="preserve"> </w:t>
      </w:r>
      <w:proofErr w:type="spellStart"/>
      <w:r w:rsidRPr="001C170A">
        <w:t>hhea</w:t>
      </w:r>
      <w:proofErr w:type="spellEnd"/>
      <w:r w:rsidRPr="001C170A">
        <w:t xml:space="preserve"> [</w:t>
      </w:r>
      <w:proofErr w:type="spellStart"/>
      <w:r w:rsidRPr="001C170A">
        <w:t>pweight</w:t>
      </w:r>
      <w:proofErr w:type="spellEnd"/>
      <w:r w:rsidRPr="001C170A">
        <w:t>=</w:t>
      </w:r>
      <w:proofErr w:type="spellStart"/>
      <w:r w:rsidRPr="001C170A">
        <w:t>wgt_hh</w:t>
      </w:r>
      <w:proofErr w:type="spellEnd"/>
      <w:r w:rsidRPr="001C170A">
        <w:t>], strata(</w:t>
      </w:r>
      <w:proofErr w:type="spellStart"/>
      <w:r w:rsidRPr="001C170A">
        <w:t>samp_stratum</w:t>
      </w:r>
      <w:proofErr w:type="spellEnd"/>
      <w:r w:rsidRPr="001C170A">
        <w:t>)</w:t>
      </w:r>
    </w:p>
    <w:p w14:paraId="21E002D9" w14:textId="286F5498" w:rsidR="000C62AD" w:rsidRPr="001C170A" w:rsidRDefault="000C62AD" w:rsidP="00A2711C">
      <w:pPr>
        <w:pStyle w:val="BodyTextIndent1"/>
      </w:pPr>
      <w:proofErr w:type="spellStart"/>
      <w:r w:rsidRPr="001C170A">
        <w:t>Svy</w:t>
      </w:r>
      <w:proofErr w:type="spellEnd"/>
      <w:r w:rsidRPr="001C170A">
        <w:t xml:space="preserve">: prop </w:t>
      </w:r>
      <w:proofErr w:type="spellStart"/>
      <w:r w:rsidRPr="001C170A">
        <w:t>access_finance</w:t>
      </w:r>
      <w:proofErr w:type="spellEnd"/>
      <w:r w:rsidRPr="001C170A">
        <w:tab/>
      </w:r>
    </w:p>
    <w:p w14:paraId="28355D53" w14:textId="5C4D3083" w:rsidR="004A7C1A" w:rsidRDefault="000C62AD" w:rsidP="002420E4">
      <w:pPr>
        <w:pStyle w:val="BodyTextIndent1"/>
        <w:rPr>
          <w:rFonts w:eastAsia="Cabin"/>
          <w:b/>
          <w:caps/>
          <w:color w:val="94A545"/>
          <w:sz w:val="28"/>
          <w:szCs w:val="36"/>
        </w:rPr>
      </w:pPr>
      <w:proofErr w:type="spellStart"/>
      <w:r w:rsidRPr="001C170A">
        <w:t>Svy</w:t>
      </w:r>
      <w:proofErr w:type="spellEnd"/>
      <w:r w:rsidRPr="001C170A">
        <w:t xml:space="preserve">: prop </w:t>
      </w:r>
      <w:proofErr w:type="spellStart"/>
      <w:r w:rsidRPr="001C170A">
        <w:t>access_finance</w:t>
      </w:r>
      <w:proofErr w:type="spellEnd"/>
      <w:r w:rsidRPr="001C170A">
        <w:t>, over(</w:t>
      </w:r>
      <w:proofErr w:type="spellStart"/>
      <w:r w:rsidRPr="001C170A">
        <w:t>genhhtype_dj</w:t>
      </w:r>
      <w:proofErr w:type="spellEnd"/>
      <w:r w:rsidRPr="001C170A">
        <w:t>)</w:t>
      </w:r>
      <w:bookmarkStart w:id="825" w:name="_Toc526973634"/>
      <w:bookmarkStart w:id="826" w:name="_Toc527234177"/>
      <w:bookmarkStart w:id="827" w:name="_Toc506907688"/>
    </w:p>
    <w:p w14:paraId="07729E1F" w14:textId="13F86959" w:rsidR="00A03EA1" w:rsidRDefault="002420E4" w:rsidP="002420E4">
      <w:pPr>
        <w:pStyle w:val="Heading2"/>
      </w:pPr>
      <w:bookmarkStart w:id="828" w:name="_Toc23753550"/>
      <w:r>
        <w:t>References</w:t>
      </w:r>
      <w:bookmarkEnd w:id="828"/>
    </w:p>
    <w:p w14:paraId="301038EB" w14:textId="5EB7CE74" w:rsidR="002420E4" w:rsidRPr="00925D9E" w:rsidRDefault="002420E4" w:rsidP="002420E4">
      <w:pPr>
        <w:pStyle w:val="BodyText"/>
        <w:rPr>
          <w:szCs w:val="22"/>
        </w:rPr>
      </w:pPr>
      <w:proofErr w:type="spellStart"/>
      <w:r w:rsidRPr="00925D9E">
        <w:rPr>
          <w:szCs w:val="22"/>
        </w:rPr>
        <w:t>Frankenberger</w:t>
      </w:r>
      <w:proofErr w:type="spellEnd"/>
      <w:r w:rsidRPr="00925D9E">
        <w:rPr>
          <w:szCs w:val="22"/>
        </w:rPr>
        <w:t>,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xml:space="preserve">. Rockville, MD: </w:t>
      </w:r>
      <w:proofErr w:type="spellStart"/>
      <w:r w:rsidRPr="00925D9E">
        <w:rPr>
          <w:szCs w:val="22"/>
        </w:rPr>
        <w:t>Westat</w:t>
      </w:r>
      <w:proofErr w:type="spellEnd"/>
      <w:r w:rsidRPr="00925D9E">
        <w:rPr>
          <w:szCs w:val="22"/>
        </w:rPr>
        <w:t>.</w:t>
      </w:r>
      <w:r>
        <w:rPr>
          <w:szCs w:val="22"/>
        </w:rPr>
        <w:t xml:space="preserve"> Available at: </w:t>
      </w:r>
      <w:hyperlink r:id="rId57"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proofErr w:type="spellStart"/>
      <w:r w:rsidRPr="00925D9E">
        <w:rPr>
          <w:szCs w:val="22"/>
        </w:rPr>
        <w:t>Sagara</w:t>
      </w:r>
      <w:proofErr w:type="spellEnd"/>
      <w:r w:rsidRPr="00925D9E">
        <w:rPr>
          <w:szCs w:val="22"/>
        </w:rPr>
        <w:t xml:space="preserve">,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8"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9"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9" w:name="_Toc23753551"/>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5"/>
      <w:r>
        <w:t>Index</w:t>
      </w:r>
      <w:bookmarkEnd w:id="826"/>
      <w:bookmarkEnd w:id="829"/>
    </w:p>
    <w:p w14:paraId="677E6E37" w14:textId="0628C895" w:rsidR="000B1269" w:rsidRPr="005D715A" w:rsidRDefault="000B1269" w:rsidP="008B05BD">
      <w:pPr>
        <w:pStyle w:val="Heading2"/>
      </w:pPr>
      <w:bookmarkStart w:id="830" w:name="_Toc526973635"/>
      <w:bookmarkStart w:id="831" w:name="_Toc527234178"/>
      <w:bookmarkStart w:id="832" w:name="_Toc23753552"/>
      <w:r>
        <w:t>12.1</w:t>
      </w:r>
      <w:r>
        <w:tab/>
      </w:r>
      <w:r w:rsidRPr="005D715A">
        <w:t>Background</w:t>
      </w:r>
      <w:bookmarkEnd w:id="827"/>
      <w:bookmarkEnd w:id="830"/>
      <w:bookmarkEnd w:id="831"/>
      <w:bookmarkEnd w:id="832"/>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80"/>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33" w:name="_Hlk13579845"/>
      <w:r w:rsidRPr="006C03D5">
        <w:t>social and economic decisions than other women in the household</w:t>
      </w:r>
      <w:bookmarkEnd w:id="833"/>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34" w:name="_Toc506907711"/>
      <w:bookmarkStart w:id="835" w:name="_Toc527234204"/>
      <w:bookmarkStart w:id="836" w:name="_Toc23753606"/>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34"/>
      <w:bookmarkEnd w:id="835"/>
      <w:bookmarkEnd w:id="836"/>
    </w:p>
    <w:tbl>
      <w:tblPr>
        <w:tblStyle w:val="TableGrid3"/>
        <w:tblW w:w="5000" w:type="pct"/>
        <w:tblLook w:val="04A0" w:firstRow="1" w:lastRow="0" w:firstColumn="1" w:lastColumn="0" w:noHBand="0" w:noVBand="1"/>
      </w:tblPr>
      <w:tblGrid>
        <w:gridCol w:w="2280"/>
        <w:gridCol w:w="3649"/>
        <w:gridCol w:w="3647"/>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7"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8" w:name="_Toc526973636"/>
      <w:bookmarkStart w:id="839" w:name="_Toc527234179"/>
      <w:bookmarkStart w:id="840" w:name="_Toc23753553"/>
      <w:r>
        <w:t>1</w:t>
      </w:r>
      <w:r w:rsidR="00B153A2">
        <w:t>2.2</w:t>
      </w:r>
      <w:r>
        <w:tab/>
        <w:t xml:space="preserve">Guidelines to construct </w:t>
      </w:r>
      <w:r w:rsidRPr="005D715A">
        <w:t>the A-WEAI</w:t>
      </w:r>
      <w:bookmarkEnd w:id="837"/>
      <w:bookmarkEnd w:id="838"/>
      <w:r>
        <w:t xml:space="preserve"> indicators</w:t>
      </w:r>
      <w:bookmarkEnd w:id="839"/>
      <w:bookmarkEnd w:id="840"/>
    </w:p>
    <w:p w14:paraId="65A6188B" w14:textId="03A12C89" w:rsidR="000B1269" w:rsidRPr="00601335" w:rsidRDefault="00B153A2" w:rsidP="000B1269">
      <w:pPr>
        <w:pStyle w:val="Heading3"/>
        <w:ind w:left="2160" w:hanging="720"/>
      </w:pPr>
      <w:bookmarkStart w:id="841" w:name="_Toc23753554"/>
      <w:bookmarkStart w:id="842" w:name="_Toc527234180"/>
      <w:r>
        <w:t>12.2</w:t>
      </w:r>
      <w:r w:rsidR="000B1269">
        <w:t>.1</w:t>
      </w:r>
      <w:r w:rsidR="000B1269">
        <w:tab/>
      </w:r>
      <w:r w:rsidR="002958C4">
        <w:t>A-WEAI</w:t>
      </w:r>
      <w:bookmarkEnd w:id="841"/>
      <w:r w:rsidR="000B1269" w:rsidRPr="00601335">
        <w:t xml:space="preserve"> </w:t>
      </w:r>
      <w:bookmarkEnd w:id="842"/>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w:t>
      </w:r>
      <w:proofErr w:type="spellStart"/>
      <w:r w:rsidRPr="005D715A">
        <w:t>Alkire</w:t>
      </w:r>
      <w:proofErr w:type="spellEnd"/>
      <w:r w:rsidRPr="005D715A">
        <w:t xml:space="preserve"> et al., 2012; </w:t>
      </w:r>
      <w:proofErr w:type="spellStart"/>
      <w:r w:rsidRPr="005D715A">
        <w:t>Alkire</w:t>
      </w:r>
      <w:proofErr w:type="spellEnd"/>
      <w:r w:rsidRPr="005D715A">
        <w:t xml:space="preserv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81"/>
      </w:r>
    </w:p>
    <w:p w14:paraId="1648F5C6" w14:textId="1B4386AC" w:rsidR="000B1269" w:rsidRPr="003C7F2F" w:rsidRDefault="000B1269" w:rsidP="003C7F2F">
      <w:pPr>
        <w:pStyle w:val="Heading4"/>
      </w:pPr>
      <w:bookmarkStart w:id="843" w:name="_Toc506907690"/>
      <w:bookmarkStart w:id="844" w:name="_Toc526973637"/>
      <w:r w:rsidRPr="003C7F2F">
        <w:t>Preparing the data and calculating the 5DE indicators</w:t>
      </w:r>
      <w:bookmarkEnd w:id="843"/>
      <w:bookmarkEnd w:id="844"/>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5" w:name="_Toc485995469"/>
      <w:bookmarkStart w:id="846" w:name="_Toc526973638"/>
      <w:r w:rsidRPr="009E0E07">
        <w:rPr>
          <w:rFonts w:eastAsia="MS Gothic"/>
          <w:b/>
        </w:rPr>
        <w:t>Domain 1: Decisionmaking over production</w:t>
      </w:r>
      <w:bookmarkEnd w:id="845"/>
      <w:bookmarkEnd w:id="846"/>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7" w:name="_Toc485995470"/>
      <w:bookmarkStart w:id="848" w:name="_Toc526973639"/>
      <w:r w:rsidRPr="009E0E07">
        <w:rPr>
          <w:rFonts w:eastAsia="MS Gothic"/>
          <w:b/>
        </w:rPr>
        <w:t>Domain 2: Access to resources</w:t>
      </w:r>
      <w:bookmarkEnd w:id="847"/>
      <w:bookmarkEnd w:id="848"/>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 xml:space="preserve">Respondents are considered adequate in asset ownership if they own at least two types of small assets, such as chickens, </w:t>
      </w:r>
      <w:proofErr w:type="spellStart"/>
      <w:r w:rsidRPr="00E175A1">
        <w:t>handtools</w:t>
      </w:r>
      <w:proofErr w:type="spellEnd"/>
      <w:r w:rsidRPr="00E175A1">
        <w:t xml:space="preserve">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82"/>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w:t>
      </w:r>
      <w:proofErr w:type="spellStart"/>
      <w:r w:rsidRPr="005D715A">
        <w:t>handtools</w:t>
      </w:r>
      <w:proofErr w:type="spellEnd"/>
      <w:r w:rsidRPr="005D715A">
        <w:t xml:space="preserve">,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9" w:name="_Toc485995471"/>
      <w:bookmarkStart w:id="850" w:name="_Toc526973640"/>
      <w:r w:rsidRPr="0010375C">
        <w:rPr>
          <w:b/>
        </w:rPr>
        <w:lastRenderedPageBreak/>
        <w:t>Domain 3: Control over income</w:t>
      </w:r>
      <w:bookmarkEnd w:id="849"/>
      <w:bookmarkEnd w:id="850"/>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51" w:name="_Toc485995472"/>
      <w:bookmarkStart w:id="852" w:name="_Toc526973641"/>
      <w:r w:rsidRPr="005D715A">
        <w:rPr>
          <w:rFonts w:eastAsia="MS Gothic"/>
          <w:b/>
        </w:rPr>
        <w:t>Domain 4: Leadership in the community</w:t>
      </w:r>
      <w:bookmarkEnd w:id="851"/>
      <w:bookmarkEnd w:id="852"/>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(e) mutual help or insurance group; (f) trade or business association; (g) civic group; (h) local government; (</w:t>
      </w:r>
      <w:proofErr w:type="spellStart"/>
      <w:r w:rsidRPr="005D715A">
        <w:t>i</w:t>
      </w:r>
      <w:proofErr w:type="spellEnd"/>
      <w:r w:rsidRPr="005D715A">
        <w:t xml:space="preserve">)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53" w:name="_Toc485995473"/>
      <w:bookmarkStart w:id="854" w:name="_Toc526973642"/>
      <w:r w:rsidRPr="005D715A">
        <w:rPr>
          <w:rFonts w:eastAsia="MS Gothic"/>
          <w:b/>
        </w:rPr>
        <w:t xml:space="preserve">Domain 5: Time </w:t>
      </w:r>
      <w:bookmarkEnd w:id="853"/>
      <w:r w:rsidRPr="005D715A">
        <w:rPr>
          <w:rFonts w:eastAsia="MS Gothic"/>
          <w:b/>
        </w:rPr>
        <w:t>allocation</w:t>
      </w:r>
      <w:bookmarkEnd w:id="854"/>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5" w:name="_Toc506907712"/>
      <w:bookmarkStart w:id="856" w:name="_Toc527234205"/>
      <w:bookmarkStart w:id="857" w:name="_Toc23753607"/>
      <w:r w:rsidRPr="00373FEF">
        <w:t>Table 12</w:t>
      </w:r>
      <w:r w:rsidR="000B1269" w:rsidRPr="00373FEF">
        <w:t>: Activities</w:t>
      </w:r>
      <w:r>
        <w:t xml:space="preserve"> I</w:t>
      </w:r>
      <w:r w:rsidR="000B1269" w:rsidRPr="005D715A">
        <w:t>ncluded in the A-WEAI Time Use Module</w:t>
      </w:r>
      <w:bookmarkEnd w:id="855"/>
      <w:bookmarkEnd w:id="856"/>
      <w:bookmarkEnd w:id="857"/>
    </w:p>
    <w:tbl>
      <w:tblPr>
        <w:tblStyle w:val="TableGrid3"/>
        <w:tblW w:w="5000" w:type="pct"/>
        <w:tblLayout w:type="fixed"/>
        <w:tblLook w:val="04A0" w:firstRow="1" w:lastRow="0" w:firstColumn="1" w:lastColumn="0" w:noHBand="0" w:noVBand="1"/>
      </w:tblPr>
      <w:tblGrid>
        <w:gridCol w:w="5250"/>
        <w:gridCol w:w="4326"/>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8" w:name="_Toc485995474"/>
      <w:bookmarkStart w:id="859" w:name="_Toc506907691"/>
      <w:bookmarkStart w:id="860" w:name="_Toc526973643"/>
      <w:r w:rsidRPr="007D17AA">
        <w:lastRenderedPageBreak/>
        <w:t xml:space="preserve">Computing the </w:t>
      </w:r>
      <w:bookmarkEnd w:id="858"/>
      <w:r w:rsidRPr="007D17AA">
        <w:t>A-WEAI</w:t>
      </w:r>
      <w:bookmarkEnd w:id="859"/>
      <w:bookmarkEnd w:id="860"/>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61" w:name="_Toc526973644"/>
      <w:r>
        <w:t xml:space="preserve">Step 1. </w:t>
      </w:r>
      <w:r w:rsidR="000B1269" w:rsidRPr="005D715A">
        <w:t>Calculate individual inadequacy and adequacy scores</w:t>
      </w:r>
      <w:bookmarkEnd w:id="861"/>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proofErr w:type="spellStart"/>
      <w:r w:rsidRPr="00800C5A">
        <w:rPr>
          <w:i/>
          <w:sz w:val="22"/>
          <w:szCs w:val="22"/>
        </w:rPr>
        <w:t>i</w:t>
      </w:r>
      <w:proofErr w:type="spellEnd"/>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62"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62"/>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3"/>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63"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64"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63"/>
      <w:r w:rsidR="000B1269" w:rsidRPr="005D715A">
        <w:t>.</w:t>
      </w:r>
      <w:bookmarkEnd w:id="864"/>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5"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5"/>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proofErr w:type="spellStart"/>
      <w:r w:rsidRPr="00693C71">
        <w:rPr>
          <w:i/>
          <w:sz w:val="22"/>
          <w:szCs w:val="22"/>
        </w:rPr>
        <w:t>i</w:t>
      </w:r>
      <w:proofErr w:type="spellEnd"/>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6" w:name="_Toc485995479"/>
      <w:bookmarkStart w:id="867" w:name="_Toc526973647"/>
      <w:r>
        <w:t xml:space="preserve">Step </w:t>
      </w:r>
      <w:r w:rsidR="001A4D88">
        <w:t>4</w:t>
      </w:r>
      <w:r>
        <w:t xml:space="preserve">. </w:t>
      </w:r>
      <w:r w:rsidR="000B1269" w:rsidRPr="004B1B12">
        <w:t xml:space="preserve">Calculate the </w:t>
      </w:r>
      <w:bookmarkEnd w:id="866"/>
      <w:r w:rsidR="000B1269" w:rsidRPr="004B1B12">
        <w:t>GPI</w:t>
      </w:r>
      <w:bookmarkEnd w:id="867"/>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w:t>
      </w:r>
      <w:proofErr w:type="spellStart"/>
      <w:r w:rsidRPr="005D715A">
        <w:t>c</w:t>
      </w:r>
      <w:r w:rsidRPr="005D715A">
        <w:rPr>
          <w:rFonts w:ascii="Arial" w:hAnsi="Arial"/>
        </w:rPr>
        <w:t>′</w:t>
      </w:r>
      <w:r w:rsidRPr="005D715A">
        <w:rPr>
          <w:vertAlign w:val="subscript"/>
        </w:rPr>
        <w:t>i</w:t>
      </w:r>
      <w:proofErr w:type="spellEnd"/>
      <w:r w:rsidRPr="005D715A">
        <w:rPr>
          <w:vertAlign w:val="subscript"/>
        </w:rPr>
        <w:t xml:space="preserve">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 xml:space="preserve">k, then </w:t>
      </w: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 xml:space="preserve">If </w:t>
      </w:r>
      <w:proofErr w:type="spellStart"/>
      <w:r w:rsidRPr="00693C71">
        <w:rPr>
          <w:sz w:val="22"/>
          <w:szCs w:val="22"/>
        </w:rPr>
        <w:t>c</w:t>
      </w:r>
      <w:r w:rsidR="00712EC6">
        <w:rPr>
          <w:sz w:val="22"/>
          <w:szCs w:val="22"/>
          <w:vertAlign w:val="subscript"/>
        </w:rPr>
        <w:t>i</w:t>
      </w:r>
      <w:r w:rsidRPr="00693C71">
        <w:rPr>
          <w:sz w:val="22"/>
          <w:szCs w:val="22"/>
        </w:rPr>
        <w:t>≤k</w:t>
      </w:r>
      <w:proofErr w:type="spellEnd"/>
      <w:r w:rsidRPr="00693C71">
        <w:rPr>
          <w:sz w:val="22"/>
          <w:szCs w:val="22"/>
        </w:rPr>
        <w:t xml:space="preserve">, then </w:t>
      </w: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8"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vertAlign w:val="subscript"/>
        </w:rPr>
        <w:t xml:space="preserve">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proofErr w:type="spellStart"/>
      <w:r w:rsidRPr="00693C71">
        <w:rPr>
          <w:sz w:val="22"/>
          <w:szCs w:val="22"/>
        </w:rPr>
        <w:t>c</w:t>
      </w:r>
      <w:r w:rsidRPr="00693C71">
        <w:rPr>
          <w:rFonts w:ascii="Arial" w:hAnsi="Arial"/>
          <w:sz w:val="22"/>
          <w:szCs w:val="22"/>
        </w:rPr>
        <w:t>′</w:t>
      </w:r>
      <w:r w:rsidRPr="00693C71">
        <w:rPr>
          <w:sz w:val="22"/>
          <w:szCs w:val="22"/>
          <w:vertAlign w:val="subscript"/>
        </w:rPr>
        <w:t>i</w:t>
      </w:r>
      <w:proofErr w:type="spellEnd"/>
      <w:r w:rsidRPr="00693C71">
        <w:rPr>
          <w:sz w:val="22"/>
          <w:szCs w:val="22"/>
          <w:vertAlign w:val="subscript"/>
        </w:rPr>
        <w:t xml:space="preserve">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8"/>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9" w:name="_Toc485995480"/>
      <w:bookmarkStart w:id="870" w:name="_Toc526973648"/>
      <w:r>
        <w:t xml:space="preserve">Step </w:t>
      </w:r>
      <w:r w:rsidR="005B69C7">
        <w:t>5</w:t>
      </w:r>
      <w:r>
        <w:t xml:space="preserve">. </w:t>
      </w:r>
      <w:r w:rsidR="000B1269" w:rsidRPr="005D715A">
        <w:t>Combine the 5DE and the GPI.</w:t>
      </w:r>
      <w:bookmarkEnd w:id="869"/>
      <w:bookmarkEnd w:id="870"/>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71" w:name="_Toc506907692"/>
    </w:p>
    <w:p w14:paraId="3A35FAE7" w14:textId="3A743C23" w:rsidR="000B1269" w:rsidRPr="005D715A" w:rsidRDefault="000B1269">
      <w:pPr>
        <w:pStyle w:val="Heading4"/>
      </w:pPr>
      <w:bookmarkStart w:id="872" w:name="_Toc526973649"/>
      <w:r w:rsidRPr="004B1B12">
        <w:t>Decomposi</w:t>
      </w:r>
      <w:bookmarkEnd w:id="871"/>
      <w:r w:rsidRPr="004B1B12">
        <w:t>ng the A-WEAI</w:t>
      </w:r>
      <w:bookmarkEnd w:id="872"/>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proofErr w:type="spellStart"/>
      <w:r w:rsidRPr="00693C71">
        <w:rPr>
          <w:i/>
          <w:sz w:val="22"/>
          <w:szCs w:val="22"/>
        </w:rPr>
        <w:t>i</w:t>
      </w:r>
      <w:proofErr w:type="spellEnd"/>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proofErr w:type="spellStart"/>
      <w:r w:rsidRPr="00693C71">
        <w:rPr>
          <w:i/>
          <w:sz w:val="22"/>
          <w:szCs w:val="22"/>
        </w:rPr>
        <w:t>w</w:t>
      </w:r>
      <w:r w:rsidRPr="00693C71">
        <w:rPr>
          <w:i/>
          <w:sz w:val="22"/>
          <w:szCs w:val="22"/>
          <w:vertAlign w:val="subscript"/>
        </w:rPr>
        <w:t>i</w:t>
      </w:r>
      <w:proofErr w:type="spellEnd"/>
      <w:r w:rsidRPr="00693C71">
        <w:rPr>
          <w:sz w:val="22"/>
          <w:szCs w:val="22"/>
          <w:vertAlign w:val="subscript"/>
        </w:rPr>
        <w:t xml:space="preserve"> </w:t>
      </w:r>
      <w:r w:rsidRPr="00693C71">
        <w:rPr>
          <w:sz w:val="22"/>
          <w:szCs w:val="22"/>
        </w:rPr>
        <w:t xml:space="preserve">is the weight of indicator </w:t>
      </w:r>
      <w:proofErr w:type="spellStart"/>
      <w:r w:rsidRPr="00693C71">
        <w:rPr>
          <w:i/>
          <w:sz w:val="22"/>
          <w:szCs w:val="22"/>
        </w:rPr>
        <w:t>i</w:t>
      </w:r>
      <w:proofErr w:type="spellEnd"/>
    </w:p>
    <w:p w14:paraId="57250508" w14:textId="7AFEF4A3" w:rsidR="000B1269" w:rsidRDefault="000B1269" w:rsidP="000B1269">
      <w:pPr>
        <w:ind w:left="360"/>
      </w:pPr>
      <w:proofErr w:type="spellStart"/>
      <w:r w:rsidRPr="00693C71">
        <w:rPr>
          <w:i/>
          <w:sz w:val="22"/>
          <w:szCs w:val="22"/>
        </w:rPr>
        <w:t>CH</w:t>
      </w:r>
      <w:r w:rsidRPr="00693C71">
        <w:rPr>
          <w:i/>
          <w:sz w:val="22"/>
          <w:szCs w:val="22"/>
          <w:vertAlign w:val="subscript"/>
        </w:rPr>
        <w:t>i</w:t>
      </w:r>
      <w:proofErr w:type="spellEnd"/>
      <w:r w:rsidRPr="00693C71">
        <w:rPr>
          <w:sz w:val="22"/>
          <w:szCs w:val="22"/>
        </w:rPr>
        <w:t xml:space="preserve"> is the censored headcount of indicator </w:t>
      </w:r>
      <w:proofErr w:type="spellStart"/>
      <w:r w:rsidRPr="00693C71">
        <w:rPr>
          <w:i/>
          <w:sz w:val="22"/>
          <w:szCs w:val="22"/>
        </w:rPr>
        <w:t>i</w:t>
      </w:r>
      <w:proofErr w:type="spellEnd"/>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73" w:name="_Toc485995487"/>
    </w:p>
    <w:p w14:paraId="423EF01A" w14:textId="39A33960" w:rsidR="000B1269" w:rsidRPr="00601335" w:rsidRDefault="00B153A2" w:rsidP="003C7F2F">
      <w:pPr>
        <w:pStyle w:val="Heading3"/>
        <w:spacing w:before="160"/>
        <w:ind w:left="2160" w:hanging="720"/>
      </w:pPr>
      <w:bookmarkStart w:id="874" w:name="_Toc527234181"/>
      <w:bookmarkStart w:id="875" w:name="_Toc23753555"/>
      <w:bookmarkStart w:id="876" w:name="_Toc506907693"/>
      <w:bookmarkStart w:id="877" w:name="_Toc526973650"/>
      <w:r>
        <w:t>12.2.2</w:t>
      </w:r>
      <w:r>
        <w:tab/>
      </w:r>
      <w:r w:rsidR="000B1269" w:rsidRPr="00601335">
        <w:t xml:space="preserve">Average percentage of women achieving adequacy across the six indicators of the </w:t>
      </w:r>
      <w:bookmarkEnd w:id="874"/>
      <w:r w:rsidR="00AE1C47">
        <w:t>A-WEAI</w:t>
      </w:r>
      <w:bookmarkEnd w:id="875"/>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8" w:name="_Toc526973651"/>
      <w:bookmarkStart w:id="879" w:name="_Toc527234184"/>
      <w:bookmarkStart w:id="880" w:name="_Toc23753556"/>
      <w:bookmarkEnd w:id="873"/>
      <w:bookmarkEnd w:id="876"/>
      <w:bookmarkEnd w:id="877"/>
      <w:r>
        <w:t>12.3</w:t>
      </w:r>
      <w:r>
        <w:tab/>
      </w:r>
      <w:r w:rsidR="000B1269">
        <w:t>Step-by-step i</w:t>
      </w:r>
      <w:r w:rsidR="000B1269" w:rsidRPr="005D715A">
        <w:t>nstructions for computing the A-WEAI</w:t>
      </w:r>
      <w:bookmarkEnd w:id="878"/>
      <w:r w:rsidR="000B1269">
        <w:t xml:space="preserve"> indicators</w:t>
      </w:r>
      <w:bookmarkEnd w:id="879"/>
      <w:bookmarkEnd w:id="880"/>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4"/>
      </w:r>
    </w:p>
    <w:p w14:paraId="7F531D6F" w14:textId="2F43B42D" w:rsidR="000B1269" w:rsidRDefault="00B153A2" w:rsidP="00B153A2">
      <w:pPr>
        <w:pStyle w:val="Heading3"/>
        <w:ind w:left="2160" w:hanging="720"/>
      </w:pPr>
      <w:bookmarkStart w:id="881" w:name="_Toc23753557"/>
      <w:bookmarkStart w:id="882" w:name="_Toc527234185"/>
      <w:r>
        <w:t>12.3.1</w:t>
      </w:r>
      <w:r>
        <w:tab/>
      </w:r>
      <w:r w:rsidR="00335AFD">
        <w:t>A-WEAI</w:t>
      </w:r>
      <w:bookmarkEnd w:id="881"/>
      <w:r w:rsidR="000B1269" w:rsidRPr="00601335">
        <w:t xml:space="preserve"> </w:t>
      </w:r>
      <w:bookmarkEnd w:id="882"/>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83"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 xml:space="preserve">All variables that begin with ‘v6’ and ‘m6’, </w:t>
            </w: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hh_wgt</w:t>
            </w:r>
            <w:proofErr w:type="spellEnd"/>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proofErr w:type="spellStart"/>
            <w:r>
              <w:rPr>
                <w:i/>
                <w:sz w:val="20"/>
                <w:szCs w:val="20"/>
              </w:rPr>
              <w:t>genhhtype</w:t>
            </w:r>
            <w:proofErr w:type="spellEnd"/>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proofErr w:type="spellStart"/>
            <w:r>
              <w:rPr>
                <w:i/>
                <w:sz w:val="20"/>
                <w:szCs w:val="20"/>
              </w:rPr>
              <w:t>age_cat</w:t>
            </w:r>
            <w:proofErr w:type="spellEnd"/>
            <w:r>
              <w:rPr>
                <w:i/>
                <w:sz w:val="20"/>
                <w:szCs w:val="20"/>
              </w:rPr>
              <w:t xml:space="preserve">, v6_sex, </w:t>
            </w:r>
            <w:proofErr w:type="spellStart"/>
            <w:r>
              <w:rPr>
                <w:i/>
                <w:sz w:val="20"/>
                <w:szCs w:val="20"/>
              </w:rPr>
              <w:t>nperhh</w:t>
            </w:r>
            <w:proofErr w:type="spellEnd"/>
            <w:r>
              <w:rPr>
                <w:i/>
                <w:sz w:val="20"/>
                <w:szCs w:val="20"/>
              </w:rPr>
              <w:t xml:space="preserve">, partact_01-partact_08, skip_01-skip_08, inputdec_01-inputdec_08, feelmakedec_01-feelmakedec_08, </w:t>
            </w:r>
            <w:proofErr w:type="spellStart"/>
            <w:r>
              <w:rPr>
                <w:i/>
                <w:sz w:val="20"/>
                <w:szCs w:val="20"/>
              </w:rPr>
              <w:t>feelinputdecagr_sum</w:t>
            </w:r>
            <w:proofErr w:type="spellEnd"/>
            <w:r>
              <w:rPr>
                <w:i/>
                <w:sz w:val="20"/>
                <w:szCs w:val="20"/>
              </w:rPr>
              <w:t xml:space="preserve">, </w:t>
            </w:r>
            <w:proofErr w:type="spellStart"/>
            <w:r>
              <w:rPr>
                <w:i/>
                <w:sz w:val="20"/>
                <w:szCs w:val="20"/>
              </w:rPr>
              <w:t>feelinputdecagr</w:t>
            </w:r>
            <w:proofErr w:type="spellEnd"/>
            <w:r>
              <w:rPr>
                <w:i/>
                <w:sz w:val="20"/>
                <w:szCs w:val="20"/>
              </w:rPr>
              <w:t xml:space="preserve">, own_01-own_15, selfjointown_01-selfjointown_15, </w:t>
            </w:r>
            <w:proofErr w:type="spellStart"/>
            <w:r>
              <w:rPr>
                <w:i/>
                <w:sz w:val="20"/>
                <w:szCs w:val="20"/>
              </w:rPr>
              <w:t>jown_count</w:t>
            </w:r>
            <w:proofErr w:type="spellEnd"/>
            <w:r>
              <w:rPr>
                <w:i/>
                <w:sz w:val="20"/>
                <w:szCs w:val="20"/>
              </w:rPr>
              <w:t xml:space="preserve">, creditaccress_1-creditaccess_6, </w:t>
            </w:r>
            <w:proofErr w:type="spellStart"/>
            <w:r>
              <w:rPr>
                <w:i/>
                <w:sz w:val="20"/>
                <w:szCs w:val="20"/>
              </w:rPr>
              <w:t>creditaccess</w:t>
            </w:r>
            <w:proofErr w:type="spellEnd"/>
            <w:r>
              <w:rPr>
                <w:i/>
                <w:sz w:val="20"/>
                <w:szCs w:val="20"/>
              </w:rPr>
              <w:t xml:space="preserve">, creditselfjointborrow_1-creditselfjointborrow_6, creditselfjointuse_1-creditselfjointuse_6, creditselfjointanydec_1-creditselfjointanydec_6,_creditselfjointanydecany, incomedec_01-incomedec-06, </w:t>
            </w:r>
            <w:proofErr w:type="spellStart"/>
            <w:r>
              <w:rPr>
                <w:i/>
                <w:sz w:val="20"/>
                <w:szCs w:val="20"/>
              </w:rPr>
              <w:t>incomedec_sum</w:t>
            </w:r>
            <w:proofErr w:type="spellEnd"/>
            <w:r>
              <w:rPr>
                <w:i/>
                <w:sz w:val="20"/>
                <w:szCs w:val="20"/>
              </w:rPr>
              <w:t xml:space="preserve">, </w:t>
            </w:r>
            <w:proofErr w:type="spellStart"/>
            <w:r>
              <w:rPr>
                <w:i/>
                <w:sz w:val="20"/>
                <w:szCs w:val="20"/>
              </w:rPr>
              <w:t>indec_count</w:t>
            </w:r>
            <w:proofErr w:type="spellEnd"/>
            <w:r>
              <w:rPr>
                <w:i/>
                <w:sz w:val="20"/>
                <w:szCs w:val="20"/>
              </w:rPr>
              <w:t xml:space="preserve">, groupmember_01-groupmember11, </w:t>
            </w:r>
            <w:proofErr w:type="spellStart"/>
            <w:r>
              <w:rPr>
                <w:i/>
                <w:sz w:val="20"/>
                <w:szCs w:val="20"/>
              </w:rPr>
              <w:t>groupmember_any</w:t>
            </w:r>
            <w:proofErr w:type="spellEnd"/>
            <w:r>
              <w:rPr>
                <w:i/>
                <w:sz w:val="20"/>
                <w:szCs w:val="20"/>
              </w:rPr>
              <w:t xml:space="preserve">, work, </w:t>
            </w:r>
            <w:proofErr w:type="spellStart"/>
            <w:r>
              <w:rPr>
                <w:i/>
                <w:sz w:val="20"/>
                <w:szCs w:val="20"/>
              </w:rPr>
              <w:t>work_hours</w:t>
            </w:r>
            <w:proofErr w:type="spellEnd"/>
            <w:r>
              <w:rPr>
                <w:i/>
                <w:sz w:val="20"/>
                <w:szCs w:val="20"/>
              </w:rPr>
              <w:t xml:space="preserve">, z105, npoor_z105, weight, </w:t>
            </w:r>
            <w:r>
              <w:rPr>
                <w:i/>
                <w:sz w:val="22"/>
                <w:szCs w:val="22"/>
              </w:rPr>
              <w:t xml:space="preserve">ci, </w:t>
            </w:r>
            <w:proofErr w:type="spellStart"/>
            <w:r>
              <w:rPr>
                <w:i/>
                <w:sz w:val="22"/>
                <w:szCs w:val="22"/>
              </w:rPr>
              <w:t>n_missing</w:t>
            </w:r>
            <w:proofErr w:type="spellEnd"/>
            <w:r>
              <w:rPr>
                <w:i/>
                <w:sz w:val="22"/>
                <w:szCs w:val="22"/>
              </w:rPr>
              <w:t xml:space="preserve">, </w:t>
            </w:r>
            <w:proofErr w:type="spellStart"/>
            <w:r>
              <w:rPr>
                <w:i/>
                <w:sz w:val="22"/>
                <w:szCs w:val="22"/>
              </w:rPr>
              <w:t>miss_any</w:t>
            </w:r>
            <w:proofErr w:type="spellEnd"/>
            <w:r>
              <w:rPr>
                <w:i/>
                <w:sz w:val="22"/>
                <w:szCs w:val="22"/>
              </w:rPr>
              <w:t xml:space="preserve">, </w:t>
            </w:r>
            <w:proofErr w:type="spellStart"/>
            <w:r>
              <w:rPr>
                <w:i/>
                <w:sz w:val="22"/>
                <w:szCs w:val="22"/>
              </w:rPr>
              <w:t>total_w</w:t>
            </w:r>
            <w:proofErr w:type="spellEnd"/>
            <w:r>
              <w:rPr>
                <w:i/>
                <w:sz w:val="22"/>
                <w:szCs w:val="22"/>
              </w:rPr>
              <w:t xml:space="preserve">, threshold, </w:t>
            </w:r>
            <w:r w:rsidRPr="00A43E04">
              <w:rPr>
                <w:i/>
                <w:sz w:val="20"/>
                <w:szCs w:val="20"/>
              </w:rPr>
              <w:t xml:space="preserve">ch_20p, a_20p, DAI_20p, EAI_20p, </w:t>
            </w:r>
            <w:proofErr w:type="spellStart"/>
            <w:r w:rsidRPr="002C3D7B">
              <w:rPr>
                <w:i/>
                <w:sz w:val="20"/>
                <w:szCs w:val="20"/>
              </w:rPr>
              <w:t>total</w:t>
            </w:r>
            <w:r>
              <w:rPr>
                <w:i/>
                <w:sz w:val="20"/>
                <w:szCs w:val="20"/>
              </w:rPr>
              <w:t>_b</w:t>
            </w:r>
            <w:proofErr w:type="spellEnd"/>
            <w:r>
              <w:rPr>
                <w:i/>
                <w:sz w:val="20"/>
                <w:szCs w:val="20"/>
              </w:rPr>
              <w:t xml:space="preserve">, </w:t>
            </w:r>
            <w:proofErr w:type="spellStart"/>
            <w:r>
              <w:rPr>
                <w:i/>
                <w:sz w:val="20"/>
                <w:szCs w:val="20"/>
              </w:rPr>
              <w:t>pop_shr_before</w:t>
            </w:r>
            <w:proofErr w:type="spellEnd"/>
            <w:r>
              <w:rPr>
                <w:i/>
                <w:sz w:val="20"/>
                <w:szCs w:val="20"/>
              </w:rPr>
              <w:t xml:space="preserve">, temp, </w:t>
            </w:r>
            <w:proofErr w:type="spellStart"/>
            <w:r>
              <w:rPr>
                <w:i/>
                <w:sz w:val="20"/>
                <w:szCs w:val="20"/>
              </w:rPr>
              <w:t>sample_r_before</w:t>
            </w:r>
            <w:proofErr w:type="spellEnd"/>
            <w:r>
              <w:rPr>
                <w:i/>
                <w:sz w:val="20"/>
                <w:szCs w:val="20"/>
              </w:rPr>
              <w:t xml:space="preserve">, </w:t>
            </w:r>
            <w:proofErr w:type="spellStart"/>
            <w:r>
              <w:rPr>
                <w:i/>
                <w:sz w:val="20"/>
                <w:szCs w:val="20"/>
              </w:rPr>
              <w:t>pop_shr_after</w:t>
            </w:r>
            <w:proofErr w:type="spellEnd"/>
            <w:r>
              <w:rPr>
                <w:i/>
                <w:sz w:val="20"/>
                <w:szCs w:val="20"/>
              </w:rPr>
              <w:t xml:space="preserve">, </w:t>
            </w:r>
            <w:proofErr w:type="spellStart"/>
            <w:r>
              <w:rPr>
                <w:i/>
                <w:sz w:val="20"/>
                <w:szCs w:val="20"/>
              </w:rPr>
              <w:t>sample_r_after</w:t>
            </w:r>
            <w:proofErr w:type="spellEnd"/>
            <w:r>
              <w:rPr>
                <w:i/>
                <w:sz w:val="20"/>
                <w:szCs w:val="20"/>
              </w:rPr>
              <w:t xml:space="preserve">, </w:t>
            </w:r>
            <w:proofErr w:type="spellStart"/>
            <w:r>
              <w:rPr>
                <w:i/>
                <w:sz w:val="20"/>
                <w:szCs w:val="20"/>
              </w:rPr>
              <w:t>sample_lost_ratio</w:t>
            </w:r>
            <w:proofErr w:type="spellEnd"/>
            <w:r>
              <w:rPr>
                <w:i/>
                <w:sz w:val="20"/>
                <w:szCs w:val="20"/>
              </w:rPr>
              <w:t xml:space="preserve">, </w:t>
            </w:r>
            <w:proofErr w:type="spellStart"/>
            <w:r>
              <w:rPr>
                <w:i/>
                <w:sz w:val="20"/>
                <w:szCs w:val="20"/>
              </w:rPr>
              <w:t>pop_shr</w:t>
            </w:r>
            <w:proofErr w:type="spellEnd"/>
            <w:r>
              <w:rPr>
                <w:i/>
                <w:sz w:val="20"/>
                <w:szCs w:val="20"/>
              </w:rPr>
              <w:t xml:space="preserve">, MO_20p, EA_20p, cont_group_20, </w:t>
            </w:r>
            <w:proofErr w:type="spellStart"/>
            <w:r>
              <w:rPr>
                <w:i/>
                <w:sz w:val="20"/>
                <w:szCs w:val="20"/>
              </w:rPr>
              <w:t>cont_subgroup_DAI</w:t>
            </w:r>
            <w:proofErr w:type="spellEnd"/>
            <w:r>
              <w:rPr>
                <w:i/>
                <w:sz w:val="20"/>
                <w:szCs w:val="20"/>
              </w:rPr>
              <w:t xml:space="preserve">, </w:t>
            </w:r>
            <w:proofErr w:type="spellStart"/>
            <w:r>
              <w:rPr>
                <w:i/>
                <w:sz w:val="20"/>
                <w:szCs w:val="20"/>
              </w:rPr>
              <w:t>cont_subgroup_EAI</w:t>
            </w:r>
            <w:proofErr w:type="spellEnd"/>
            <w:r>
              <w:rPr>
                <w:i/>
                <w:sz w:val="20"/>
                <w:szCs w:val="20"/>
              </w:rPr>
              <w:t xml:space="preserve">, H_20p, A_20p, M0_20p, EA_20p, </w:t>
            </w:r>
            <w:proofErr w:type="spellStart"/>
            <w:r>
              <w:rPr>
                <w:i/>
                <w:sz w:val="20"/>
                <w:szCs w:val="20"/>
              </w:rPr>
              <w:t>gpisub</w:t>
            </w:r>
            <w:proofErr w:type="spellEnd"/>
            <w:r>
              <w:rPr>
                <w:i/>
                <w:sz w:val="20"/>
                <w:szCs w:val="20"/>
              </w:rPr>
              <w:t xml:space="preserve">, sample5do, </w:t>
            </w:r>
            <w:proofErr w:type="spellStart"/>
            <w:r>
              <w:rPr>
                <w:i/>
                <w:sz w:val="20"/>
                <w:szCs w:val="20"/>
              </w:rPr>
              <w:t>w_ci_id</w:t>
            </w:r>
            <w:proofErr w:type="spellEnd"/>
            <w:r>
              <w:rPr>
                <w:i/>
                <w:sz w:val="20"/>
                <w:szCs w:val="20"/>
              </w:rPr>
              <w:t xml:space="preserve">, </w:t>
            </w:r>
            <w:proofErr w:type="spellStart"/>
            <w:r>
              <w:rPr>
                <w:i/>
                <w:sz w:val="20"/>
                <w:szCs w:val="20"/>
              </w:rPr>
              <w:t>m_ci_id</w:t>
            </w:r>
            <w:proofErr w:type="spellEnd"/>
            <w:r>
              <w:rPr>
                <w:i/>
                <w:sz w:val="20"/>
                <w:szCs w:val="20"/>
              </w:rPr>
              <w:t xml:space="preserve">, </w:t>
            </w:r>
            <w:proofErr w:type="spellStart"/>
            <w:r>
              <w:rPr>
                <w:i/>
                <w:sz w:val="20"/>
                <w:szCs w:val="20"/>
              </w:rPr>
              <w:t>W_ci</w:t>
            </w:r>
            <w:proofErr w:type="spellEnd"/>
            <w:r>
              <w:rPr>
                <w:i/>
                <w:sz w:val="20"/>
                <w:szCs w:val="20"/>
              </w:rPr>
              <w:t xml:space="preserve">, </w:t>
            </w:r>
            <w:proofErr w:type="spellStart"/>
            <w:r>
              <w:rPr>
                <w:i/>
                <w:sz w:val="20"/>
                <w:szCs w:val="20"/>
              </w:rPr>
              <w:t>M_ci</w:t>
            </w:r>
            <w:proofErr w:type="spellEnd"/>
            <w:r>
              <w:rPr>
                <w:i/>
                <w:sz w:val="20"/>
                <w:szCs w:val="20"/>
              </w:rPr>
              <w:t xml:space="preserve">, </w:t>
            </w:r>
            <w:proofErr w:type="spellStart"/>
            <w:r>
              <w:rPr>
                <w:i/>
                <w:sz w:val="20"/>
                <w:szCs w:val="20"/>
              </w:rPr>
              <w:t>W_cen_ci</w:t>
            </w:r>
            <w:proofErr w:type="spellEnd"/>
            <w:r>
              <w:rPr>
                <w:i/>
                <w:sz w:val="20"/>
                <w:szCs w:val="20"/>
              </w:rPr>
              <w:t xml:space="preserve">, </w:t>
            </w:r>
            <w:proofErr w:type="spellStart"/>
            <w:r>
              <w:rPr>
                <w:i/>
                <w:sz w:val="20"/>
                <w:szCs w:val="20"/>
              </w:rPr>
              <w:t>M_cen_ci</w:t>
            </w:r>
            <w:proofErr w:type="spellEnd"/>
            <w:r>
              <w:rPr>
                <w:i/>
                <w:sz w:val="20"/>
                <w:szCs w:val="20"/>
              </w:rPr>
              <w:t xml:space="preserve">, </w:t>
            </w:r>
            <w:proofErr w:type="spellStart"/>
            <w:r>
              <w:rPr>
                <w:i/>
                <w:sz w:val="20"/>
                <w:szCs w:val="20"/>
              </w:rPr>
              <w:t>ci_above</w:t>
            </w:r>
            <w:proofErr w:type="spellEnd"/>
            <w:r>
              <w:rPr>
                <w:i/>
                <w:sz w:val="20"/>
                <w:szCs w:val="20"/>
              </w:rPr>
              <w:t xml:space="preserve">, female, </w:t>
            </w:r>
            <w:proofErr w:type="spellStart"/>
            <w:r>
              <w:rPr>
                <w:i/>
                <w:sz w:val="20"/>
                <w:szCs w:val="20"/>
              </w:rPr>
              <w:t>women_n</w:t>
            </w:r>
            <w:proofErr w:type="spellEnd"/>
            <w:r>
              <w:rPr>
                <w:i/>
                <w:sz w:val="20"/>
                <w:szCs w:val="20"/>
              </w:rPr>
              <w:t xml:space="preserve">, </w:t>
            </w:r>
            <w:proofErr w:type="spellStart"/>
            <w:r>
              <w:rPr>
                <w:i/>
                <w:sz w:val="20"/>
                <w:szCs w:val="20"/>
              </w:rPr>
              <w:t>women_wt</w:t>
            </w:r>
            <w:proofErr w:type="spellEnd"/>
            <w:r>
              <w:rPr>
                <w:i/>
                <w:sz w:val="20"/>
                <w:szCs w:val="20"/>
              </w:rPr>
              <w:t xml:space="preserve">, inadequate, </w:t>
            </w:r>
            <w:proofErr w:type="spellStart"/>
            <w:r>
              <w:rPr>
                <w:i/>
                <w:sz w:val="20"/>
                <w:szCs w:val="20"/>
              </w:rPr>
              <w:t>inadequate_n</w:t>
            </w:r>
            <w:proofErr w:type="spellEnd"/>
            <w:r>
              <w:rPr>
                <w:i/>
                <w:sz w:val="20"/>
                <w:szCs w:val="20"/>
              </w:rPr>
              <w:t xml:space="preserve">, H, </w:t>
            </w:r>
            <w:proofErr w:type="spellStart"/>
            <w:r>
              <w:rPr>
                <w:i/>
                <w:sz w:val="20"/>
                <w:szCs w:val="20"/>
              </w:rPr>
              <w:t>inadequate_wt</w:t>
            </w:r>
            <w:proofErr w:type="spellEnd"/>
            <w:r>
              <w:rPr>
                <w:i/>
                <w:sz w:val="20"/>
                <w:szCs w:val="20"/>
              </w:rPr>
              <w:t xml:space="preserve">, </w:t>
            </w:r>
            <w:proofErr w:type="spellStart"/>
            <w:r>
              <w:rPr>
                <w:i/>
                <w:sz w:val="20"/>
                <w:szCs w:val="20"/>
              </w:rPr>
              <w:t>H_wt</w:t>
            </w:r>
            <w:proofErr w:type="spellEnd"/>
            <w:r>
              <w:rPr>
                <w:i/>
                <w:sz w:val="20"/>
                <w:szCs w:val="20"/>
              </w:rPr>
              <w:t xml:space="preserve">, </w:t>
            </w:r>
            <w:proofErr w:type="spellStart"/>
            <w:r>
              <w:rPr>
                <w:i/>
                <w:sz w:val="20"/>
                <w:szCs w:val="20"/>
              </w:rPr>
              <w:t>ci_gap</w:t>
            </w:r>
            <w:proofErr w:type="spellEnd"/>
            <w:r>
              <w:rPr>
                <w:i/>
                <w:sz w:val="20"/>
                <w:szCs w:val="20"/>
              </w:rPr>
              <w:t xml:space="preserve">, </w:t>
            </w:r>
            <w:proofErr w:type="spellStart"/>
            <w:r>
              <w:rPr>
                <w:i/>
                <w:sz w:val="20"/>
                <w:szCs w:val="20"/>
              </w:rPr>
              <w:t>ci_gap_sum</w:t>
            </w:r>
            <w:proofErr w:type="spellEnd"/>
            <w:r>
              <w:rPr>
                <w:i/>
                <w:sz w:val="20"/>
                <w:szCs w:val="20"/>
              </w:rPr>
              <w:t xml:space="preserve">, </w:t>
            </w:r>
            <w:proofErr w:type="spellStart"/>
            <w:r>
              <w:rPr>
                <w:i/>
                <w:sz w:val="20"/>
                <w:szCs w:val="20"/>
              </w:rPr>
              <w:t>ci_average</w:t>
            </w:r>
            <w:proofErr w:type="spellEnd"/>
            <w:r>
              <w:rPr>
                <w:i/>
                <w:sz w:val="20"/>
                <w:szCs w:val="20"/>
              </w:rPr>
              <w:t>,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proofErr w:type="spellStart"/>
            <w:r w:rsidRPr="00DF31E4">
              <w:rPr>
                <w:i/>
                <w:sz w:val="20"/>
                <w:szCs w:val="20"/>
              </w:rPr>
              <w:t>feelinputdecagr</w:t>
            </w:r>
            <w:proofErr w:type="spellEnd"/>
            <w:r>
              <w:rPr>
                <w:i/>
                <w:sz w:val="20"/>
                <w:szCs w:val="20"/>
              </w:rPr>
              <w:t xml:space="preserve">, </w:t>
            </w:r>
            <w:proofErr w:type="spellStart"/>
            <w:r w:rsidRPr="00DF31E4">
              <w:rPr>
                <w:i/>
                <w:sz w:val="20"/>
                <w:szCs w:val="20"/>
              </w:rPr>
              <w:t>jown_count</w:t>
            </w:r>
            <w:proofErr w:type="spellEnd"/>
            <w:r>
              <w:rPr>
                <w:i/>
                <w:sz w:val="20"/>
                <w:szCs w:val="20"/>
              </w:rPr>
              <w:t xml:space="preserve">, </w:t>
            </w:r>
            <w:proofErr w:type="spellStart"/>
            <w:r w:rsidRPr="00DF31E4">
              <w:rPr>
                <w:i/>
                <w:sz w:val="20"/>
                <w:szCs w:val="20"/>
              </w:rPr>
              <w:t>credjanydec_any</w:t>
            </w:r>
            <w:proofErr w:type="spellEnd"/>
            <w:r>
              <w:rPr>
                <w:i/>
                <w:sz w:val="20"/>
                <w:szCs w:val="20"/>
              </w:rPr>
              <w:t xml:space="preserve">, </w:t>
            </w:r>
            <w:proofErr w:type="spellStart"/>
            <w:r w:rsidRPr="00DF31E4">
              <w:rPr>
                <w:i/>
                <w:sz w:val="20"/>
                <w:szCs w:val="20"/>
              </w:rPr>
              <w:t>incdec_count</w:t>
            </w:r>
            <w:proofErr w:type="spellEnd"/>
            <w:r>
              <w:rPr>
                <w:i/>
                <w:sz w:val="20"/>
                <w:szCs w:val="20"/>
              </w:rPr>
              <w:t xml:space="preserve">, </w:t>
            </w:r>
            <w:proofErr w:type="spellStart"/>
            <w:r w:rsidRPr="00DF31E4">
              <w:rPr>
                <w:i/>
                <w:sz w:val="20"/>
                <w:szCs w:val="20"/>
              </w:rPr>
              <w:t>groupmember_any</w:t>
            </w:r>
            <w:proofErr w:type="spellEnd"/>
            <w:r>
              <w:rPr>
                <w:i/>
                <w:sz w:val="20"/>
                <w:szCs w:val="20"/>
              </w:rPr>
              <w:t>,  npoor_</w:t>
            </w:r>
            <w:r w:rsidRPr="00DF31E4">
              <w:rPr>
                <w:i/>
                <w:sz w:val="20"/>
                <w:szCs w:val="20"/>
              </w:rPr>
              <w:t>nz105</w:t>
            </w:r>
            <w:r>
              <w:rPr>
                <w:i/>
                <w:sz w:val="20"/>
                <w:szCs w:val="20"/>
              </w:rPr>
              <w:t>): ‘var’_</w:t>
            </w:r>
            <w:proofErr w:type="spellStart"/>
            <w:r>
              <w:rPr>
                <w:i/>
                <w:sz w:val="20"/>
                <w:szCs w:val="20"/>
              </w:rPr>
              <w:t>depr</w:t>
            </w:r>
            <w:proofErr w:type="spellEnd"/>
            <w:r>
              <w:rPr>
                <w:i/>
                <w:sz w:val="20"/>
                <w:szCs w:val="20"/>
              </w:rPr>
              <w:t xml:space="preserve">, </w:t>
            </w:r>
            <w:proofErr w:type="spellStart"/>
            <w:r>
              <w:rPr>
                <w:i/>
                <w:sz w:val="20"/>
                <w:szCs w:val="20"/>
              </w:rPr>
              <w:t>w_‘var</w:t>
            </w:r>
            <w:proofErr w:type="spellEnd"/>
            <w:r>
              <w:rPr>
                <w:i/>
                <w:sz w:val="20"/>
                <w:szCs w:val="20"/>
              </w:rPr>
              <w:t>’, wg0_‘var’</w:t>
            </w:r>
            <w:r>
              <w:rPr>
                <w:i/>
                <w:sz w:val="22"/>
                <w:szCs w:val="22"/>
              </w:rPr>
              <w:t xml:space="preserve">, </w:t>
            </w:r>
            <w:r>
              <w:rPr>
                <w:i/>
                <w:sz w:val="20"/>
                <w:szCs w:val="20"/>
              </w:rPr>
              <w:t>‘</w:t>
            </w:r>
            <w:proofErr w:type="spellStart"/>
            <w:r>
              <w:rPr>
                <w:i/>
                <w:sz w:val="20"/>
                <w:szCs w:val="20"/>
              </w:rPr>
              <w:t>var’</w:t>
            </w:r>
            <w:r>
              <w:rPr>
                <w:i/>
                <w:sz w:val="22"/>
                <w:szCs w:val="22"/>
              </w:rPr>
              <w:t>_miss</w:t>
            </w:r>
            <w:proofErr w:type="spellEnd"/>
            <w:r>
              <w:rPr>
                <w:i/>
                <w:sz w:val="22"/>
                <w:szCs w:val="22"/>
              </w:rPr>
              <w:t>,</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83"/>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w:t>
      </w:r>
      <w:proofErr w:type="spellStart"/>
      <w:r w:rsidRPr="005D715A">
        <w:t>hhea</w:t>
      </w:r>
      <w:proofErr w:type="spellEnd"/>
      <w:r w:rsidRPr="005D715A">
        <w:t xml:space="preserve"> </w:t>
      </w:r>
      <w:proofErr w:type="spellStart"/>
      <w:r w:rsidRPr="005D715A">
        <w:t>hhnum</w:t>
      </w:r>
      <w:proofErr w:type="spellEnd"/>
      <w:r w:rsidRPr="005D715A">
        <w:t xml:space="preserve"> </w:t>
      </w:r>
      <w:r>
        <w:t>v6100c</w:t>
      </w:r>
    </w:p>
    <w:p w14:paraId="13DF0973" w14:textId="3717948B" w:rsidR="000B1269" w:rsidRDefault="000B1269" w:rsidP="0051587B">
      <w:pPr>
        <w:pStyle w:val="Indentvariable"/>
      </w:pPr>
      <w:r>
        <w:t xml:space="preserve">By </w:t>
      </w:r>
      <w:proofErr w:type="spellStart"/>
      <w:r>
        <w:t>hhea</w:t>
      </w:r>
      <w:proofErr w:type="spellEnd"/>
      <w:r>
        <w:t xml:space="preserve"> </w:t>
      </w:r>
      <w:proofErr w:type="spellStart"/>
      <w:r>
        <w:t>hhnum</w:t>
      </w:r>
      <w:proofErr w:type="spellEnd"/>
      <w:r>
        <w:t>: s</w:t>
      </w:r>
      <w:r w:rsidRPr="005D715A">
        <w:t xml:space="preserve">et </w:t>
      </w:r>
      <w:proofErr w:type="spellStart"/>
      <w:r w:rsidRPr="005D715A">
        <w:t>nperhh</w:t>
      </w:r>
      <w:proofErr w:type="spellEnd"/>
      <w:r w:rsidRPr="005D715A">
        <w:t xml:space="preserve">=number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 xml:space="preserve">Drop record if </w:t>
      </w:r>
      <w:proofErr w:type="spellStart"/>
      <w:r>
        <w:t>mdm</w:t>
      </w:r>
      <w:proofErr w:type="spellEnd"/>
      <w:r>
        <w:t>=1 and mdm_dj≠1</w:t>
      </w:r>
    </w:p>
    <w:p w14:paraId="5A6B6C3D" w14:textId="7AF8189E" w:rsidR="000B1269" w:rsidRPr="00370F58" w:rsidRDefault="000B1269" w:rsidP="00B153A2">
      <w:pPr>
        <w:pStyle w:val="BodyTextIndent1"/>
      </w:pPr>
      <w:r>
        <w:t xml:space="preserve">Drop record if </w:t>
      </w:r>
      <w:proofErr w:type="spellStart"/>
      <w:r>
        <w:t>fdm</w:t>
      </w:r>
      <w:proofErr w:type="spellEnd"/>
      <w:r>
        <w:t>=1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 xml:space="preserve">Save “$analytic\Results\AWEAI\FTF ZOI Survey [COUNTRY] [YEAR] </w:t>
      </w:r>
      <w:proofErr w:type="spellStart"/>
      <w:r>
        <w:t>aweai_pre</w:t>
      </w:r>
      <w:proofErr w:type="spellEnd"/>
      <w:r>
        <w:t>”</w:t>
      </w:r>
    </w:p>
    <w:p w14:paraId="3434820B" w14:textId="77777777" w:rsidR="000B1269" w:rsidRPr="00601335" w:rsidRDefault="000B1269" w:rsidP="00601335">
      <w:pPr>
        <w:pStyle w:val="BodyText"/>
        <w:rPr>
          <w:b/>
        </w:rPr>
      </w:pPr>
      <w:bookmarkStart w:id="884" w:name="_Toc526973653"/>
      <w:r w:rsidRPr="00601335">
        <w:rPr>
          <w:b/>
        </w:rPr>
        <w:t>B. 5DE Indicator</w:t>
      </w:r>
      <w:bookmarkEnd w:id="884"/>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5" w:name="_Toc526973654"/>
      <w:r>
        <w:rPr>
          <w:b/>
        </w:rPr>
        <w:t xml:space="preserve">B.1. </w:t>
      </w:r>
      <w:r w:rsidRPr="00000586">
        <w:rPr>
          <w:b/>
        </w:rPr>
        <w:t>Domain 1: Decisionmaking over production</w:t>
      </w:r>
      <w:bookmarkEnd w:id="885"/>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6255E101"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w:t>
      </w:r>
      <w:r w:rsidR="00D779F0">
        <w:rPr>
          <w:i/>
        </w:rPr>
        <w:t>6</w:t>
      </w:r>
      <w:r w:rsidRPr="005D715A">
        <w:t>). This information is used to generate eight binary participation variables (</w:t>
      </w:r>
      <w:r w:rsidRPr="005D715A">
        <w:rPr>
          <w:i/>
        </w:rPr>
        <w:t>partact_</w:t>
      </w:r>
      <w:r>
        <w:rPr>
          <w:i/>
        </w:rPr>
        <w:t>8</w:t>
      </w:r>
      <w:r w:rsidRPr="005D715A">
        <w:t>–</w:t>
      </w:r>
      <w:r w:rsidRPr="005D715A">
        <w:rPr>
          <w:i/>
        </w:rPr>
        <w:t>partact_</w:t>
      </w:r>
      <w:r w:rsidR="00D35223">
        <w:rPr>
          <w:i/>
        </w:rPr>
        <w:t>6</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5EB5EA1A" w:rsidR="000B1269" w:rsidRPr="005D715A" w:rsidRDefault="000B1269" w:rsidP="0051587B">
      <w:pPr>
        <w:pStyle w:val="Indentvariable"/>
      </w:pPr>
      <w:r w:rsidRPr="005D715A">
        <w:t xml:space="preserve">For each economic activity (x) of </w:t>
      </w:r>
      <w:r>
        <w:t>1-</w:t>
      </w:r>
      <w:r w:rsidR="00D779F0">
        <w:t>6</w:t>
      </w:r>
      <w:r w:rsidRPr="005D715A">
        <w:t>:</w:t>
      </w:r>
    </w:p>
    <w:p w14:paraId="2E1EFD8A" w14:textId="25A8B5CB" w:rsidR="000B1269" w:rsidRPr="005D715A" w:rsidRDefault="000B1269" w:rsidP="004F2958">
      <w:pPr>
        <w:pStyle w:val="Indentvariable"/>
        <w:ind w:left="1080"/>
      </w:pPr>
      <w:r w:rsidRPr="005D715A">
        <w:t xml:space="preserve">Set </w:t>
      </w:r>
      <w:proofErr w:type="spellStart"/>
      <w:r w:rsidRPr="005D715A">
        <w:t>partact</w:t>
      </w:r>
      <w:proofErr w:type="spellEnd"/>
      <w:r w:rsidRPr="005D715A">
        <w:t>_`x'=1 if v6201`x'=1</w:t>
      </w:r>
    </w:p>
    <w:p w14:paraId="75F1723E" w14:textId="25BF5A48" w:rsidR="000B1269" w:rsidRPr="005D715A" w:rsidRDefault="000B1269" w:rsidP="004F2958">
      <w:pPr>
        <w:pStyle w:val="Indentvariable"/>
        <w:ind w:left="1080"/>
      </w:pPr>
      <w:r w:rsidRPr="005D715A">
        <w:t xml:space="preserve">Replace </w:t>
      </w:r>
      <w:proofErr w:type="spellStart"/>
      <w:r w:rsidRPr="005D715A">
        <w:t>partact</w:t>
      </w:r>
      <w:proofErr w:type="spellEnd"/>
      <w:r w:rsidRPr="005D715A">
        <w:t>_`x'=0 if v6201`x’=2</w:t>
      </w:r>
    </w:p>
    <w:p w14:paraId="4AB8AFEE" w14:textId="514536A2" w:rsidR="000B1269" w:rsidRDefault="000B1269" w:rsidP="004F2958">
      <w:pPr>
        <w:pStyle w:val="Indentvariable"/>
        <w:ind w:left="1080"/>
      </w:pPr>
      <w:r w:rsidRPr="005D715A">
        <w:t xml:space="preserve">Replace </w:t>
      </w:r>
      <w:proofErr w:type="spellStart"/>
      <w:r w:rsidRPr="005D715A">
        <w:t>partact</w:t>
      </w:r>
      <w:proofErr w:type="spellEnd"/>
      <w:r w:rsidRPr="005D715A">
        <w:t xml:space="preserve">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proofErr w:type="spellStart"/>
      <w:r>
        <w:t>partact</w:t>
      </w:r>
      <w:proofErr w:type="spellEnd"/>
      <w:r>
        <w:rPr>
          <w:i w:val="0"/>
        </w:rPr>
        <w:t xml:space="preserve">). </w:t>
      </w:r>
    </w:p>
    <w:p w14:paraId="2A8C076F" w14:textId="5FF730A5" w:rsidR="000B1269" w:rsidRDefault="000B1269" w:rsidP="006A4659">
      <w:pPr>
        <w:pStyle w:val="BodyTextIndent1"/>
      </w:pPr>
      <w:r>
        <w:t xml:space="preserve">Set </w:t>
      </w:r>
      <w:proofErr w:type="spellStart"/>
      <w:r>
        <w:t>partact</w:t>
      </w:r>
      <w:proofErr w:type="spellEnd"/>
      <w:r>
        <w: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p>
    <w:p w14:paraId="5905EBBD" w14:textId="34CAE01B" w:rsidR="000B1269" w:rsidRDefault="000B1269" w:rsidP="006A4659">
      <w:pPr>
        <w:pStyle w:val="BodyTextIndent1"/>
      </w:pPr>
      <w:r>
        <w:t xml:space="preserve">Replace </w:t>
      </w:r>
      <w:proofErr w:type="spellStart"/>
      <w:r>
        <w:t>pa</w:t>
      </w:r>
      <w:r w:rsidR="00C67CF8">
        <w:t>r</w:t>
      </w:r>
      <w:r>
        <w:t>tact</w:t>
      </w:r>
      <w:proofErr w:type="spellEnd"/>
      <w:r>
        <w:t>=missing if partact_1=missing and partact_2=missing and partact_3=missing and</w:t>
      </w:r>
      <w:r w:rsidRPr="00D9252B">
        <w:t xml:space="preserve"> </w:t>
      </w:r>
      <w:r>
        <w:t xml:space="preserve">partact_4=missing and partact_5=missing and partact_6=missing </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 xml:space="preserve">Set </w:t>
      </w:r>
      <w:proofErr w:type="spellStart"/>
      <w:r w:rsidRPr="00562CBB">
        <w:t>partactagr</w:t>
      </w:r>
      <w:proofErr w:type="spellEnd"/>
      <w:r w:rsidRPr="00562CBB">
        <w:t>=partact_1+partact_2+partact_3+</w:t>
      </w:r>
      <w:r>
        <w:t>partact_6</w:t>
      </w:r>
    </w:p>
    <w:p w14:paraId="3B8BC735" w14:textId="77777777" w:rsidR="000B1269" w:rsidRPr="00562CBB" w:rsidRDefault="000B1269" w:rsidP="006A4659">
      <w:pPr>
        <w:pStyle w:val="BodyTextIndent1"/>
      </w:pPr>
      <w:r w:rsidRPr="00562CBB">
        <w:t xml:space="preserve">Replace </w:t>
      </w:r>
      <w:proofErr w:type="spellStart"/>
      <w:r w:rsidRPr="00562CBB">
        <w:t>partactagr</w:t>
      </w:r>
      <w:proofErr w:type="spellEnd"/>
      <w:r w:rsidRPr="00562CBB">
        <w:t>=missing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59DFAC8B" w:rsidR="000B1269" w:rsidRPr="005D715A" w:rsidRDefault="000B1269" w:rsidP="0051587B">
      <w:pPr>
        <w:pStyle w:val="Indentvariable"/>
      </w:pPr>
      <w:r w:rsidRPr="005D715A">
        <w:t xml:space="preserve">For each value (x) of </w:t>
      </w:r>
      <w:r>
        <w:t>1-</w:t>
      </w:r>
      <w:r w:rsidR="00B264E5">
        <w:t>6</w:t>
      </w:r>
      <w:r w:rsidRPr="005D715A">
        <w:t>:</w:t>
      </w:r>
    </w:p>
    <w:p w14:paraId="2D13DB72" w14:textId="33631A67" w:rsidR="000B1269" w:rsidRPr="005D715A" w:rsidRDefault="000B1269" w:rsidP="000B1269">
      <w:pPr>
        <w:pStyle w:val="Indentvariable"/>
        <w:ind w:left="1440" w:hanging="360"/>
      </w:pPr>
      <w:r w:rsidRPr="005D715A">
        <w:t xml:space="preserve">Set </w:t>
      </w:r>
      <w:proofErr w:type="spellStart"/>
      <w:r w:rsidRPr="005D715A">
        <w:t>inputdec</w:t>
      </w:r>
      <w:proofErr w:type="spellEnd"/>
      <w:r w:rsidRPr="005D715A">
        <w:t>_`x'=1 if (</w:t>
      </w:r>
      <w:r>
        <w:t>v6202aa</w:t>
      </w:r>
      <w:r w:rsidRPr="005D715A">
        <w:t>_`x’=1 or v6203</w:t>
      </w:r>
      <w:r>
        <w:t>_</w:t>
      </w:r>
      <w:r w:rsidRPr="005D715A">
        <w:t>`x'=2 or v6203</w:t>
      </w:r>
      <w:r>
        <w:t>_</w:t>
      </w:r>
      <w:r w:rsidRPr="005D715A">
        <w:t xml:space="preserve">`x'=3) and </w:t>
      </w:r>
      <w:proofErr w:type="spellStart"/>
      <w:r w:rsidRPr="005D715A">
        <w:t>partact</w:t>
      </w:r>
      <w:proofErr w:type="spellEnd"/>
      <w:r w:rsidRPr="005D715A">
        <w:t>_`x'=1</w:t>
      </w:r>
    </w:p>
    <w:p w14:paraId="6DD67110" w14:textId="429E307D" w:rsidR="000B1269" w:rsidRPr="00ED123D" w:rsidRDefault="000B1269" w:rsidP="000B1269">
      <w:pPr>
        <w:pStyle w:val="Indentvariable"/>
        <w:ind w:left="1440" w:hanging="360"/>
      </w:pPr>
      <w:r w:rsidRPr="000B5C77">
        <w:t xml:space="preserve">Replace </w:t>
      </w:r>
      <w:proofErr w:type="spellStart"/>
      <w:r w:rsidRPr="000B5C77">
        <w:t>inputdec</w:t>
      </w:r>
      <w:proofErr w:type="spellEnd"/>
      <w:r w:rsidRPr="000B5C77">
        <w:t>_`x'=0 if (</w:t>
      </w:r>
      <w:r>
        <w:t>v6202aa</w:t>
      </w:r>
      <w:r w:rsidRPr="000B5C77">
        <w:t>_`x'</w:t>
      </w:r>
      <w:r>
        <w:t>=2</w:t>
      </w:r>
      <w:r w:rsidRPr="000B5C77">
        <w:t xml:space="preserve"> and v6203</w:t>
      </w:r>
      <w:r>
        <w:t>_</w:t>
      </w:r>
      <w:r w:rsidRPr="000B5C77">
        <w:t>`x'≠2 and v6203</w:t>
      </w:r>
      <w:r>
        <w:t>_</w:t>
      </w:r>
      <w:r w:rsidRPr="000B5C77">
        <w:t>`x'≠3</w:t>
      </w:r>
      <w:r>
        <w:t>)</w:t>
      </w:r>
      <w:r w:rsidRPr="000B5C77">
        <w:t xml:space="preserve"> and </w:t>
      </w:r>
      <w:proofErr w:type="spellStart"/>
      <w:r w:rsidRPr="000B5C77">
        <w:t>partact</w:t>
      </w:r>
      <w:proofErr w:type="spellEnd"/>
      <w:r w:rsidRPr="000B5C77">
        <w:t>_`x'=1</w:t>
      </w:r>
    </w:p>
    <w:p w14:paraId="56BC6C0C" w14:textId="5EB1BB99" w:rsidR="000B1269" w:rsidRPr="005D715A" w:rsidRDefault="000B1269" w:rsidP="000B1269">
      <w:pPr>
        <w:pStyle w:val="Indentvariable"/>
        <w:ind w:left="1440" w:hanging="360"/>
      </w:pPr>
      <w:r w:rsidRPr="00ED123D">
        <w:t xml:space="preserve">Replace </w:t>
      </w:r>
      <w:proofErr w:type="spellStart"/>
      <w:r w:rsidRPr="00ED123D">
        <w:t>inputdec</w:t>
      </w:r>
      <w:proofErr w:type="spellEnd"/>
      <w:r w:rsidRPr="00ED123D">
        <w:t xml:space="preserve">_`x'=missing </w:t>
      </w:r>
      <w:r w:rsidRPr="00B2704F">
        <w:t xml:space="preserve">if (v6202aa_`x’=missing or </w:t>
      </w:r>
      <w:r>
        <w:t>v6203_`x’=93 or (</w:t>
      </w:r>
      <w:r w:rsidRPr="00B2704F">
        <w:t>v6202</w:t>
      </w:r>
      <w:r>
        <w:t>_</w:t>
      </w:r>
      <w:r w:rsidRPr="00B2704F">
        <w:t>`x' =2 and v6203</w:t>
      </w:r>
      <w:r>
        <w:t>_</w:t>
      </w:r>
      <w:r w:rsidRPr="00B2704F">
        <w:t>`x' =missing</w:t>
      </w:r>
      <w:r w:rsidR="00570690">
        <w:t xml:space="preserve">) and </w:t>
      </w:r>
      <w:proofErr w:type="spellStart"/>
      <w:r w:rsidR="00570690">
        <w:t>partact</w:t>
      </w:r>
      <w:proofErr w:type="spellEnd"/>
      <w:r w:rsidR="00570690">
        <w: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w:t>
      </w:r>
      <w:proofErr w:type="spellStart"/>
      <w:r w:rsidRPr="005D715A">
        <w:t>inputdec</w:t>
      </w:r>
      <w:proofErr w:type="spellEnd"/>
      <w:r w:rsidRPr="005D715A">
        <w:t xml:space="preserve">_`x'=missing if partact_`x'≠1 </w:t>
      </w:r>
    </w:p>
    <w:p w14:paraId="652216EC" w14:textId="77777777" w:rsidR="000B1269" w:rsidRDefault="000B1269" w:rsidP="000B1269">
      <w:pPr>
        <w:pStyle w:val="Indentvariable"/>
        <w:ind w:left="1440" w:hanging="360"/>
      </w:pPr>
      <w:r>
        <w:t>Label values 0 “No” 1 “Yes”</w:t>
      </w:r>
    </w:p>
    <w:p w14:paraId="67D64B9A" w14:textId="721D8705" w:rsidR="000B1269" w:rsidRDefault="000B1269" w:rsidP="000B1269">
      <w:pPr>
        <w:pStyle w:val="Indentvariable"/>
        <w:ind w:left="1440" w:hanging="360"/>
      </w:pPr>
      <w:r>
        <w:t>Label variable `x’ “H</w:t>
      </w:r>
      <w:r w:rsidRPr="00B2704F">
        <w:t>as some input in decisions regarding</w:t>
      </w:r>
      <w:r>
        <w:t xml:space="preserve"> `x’”</w:t>
      </w:r>
    </w:p>
    <w:p w14:paraId="71D1B417" w14:textId="14F6B824" w:rsidR="00B264E5" w:rsidRDefault="00B264E5" w:rsidP="000B1269">
      <w:pPr>
        <w:pStyle w:val="Indentvariable"/>
        <w:ind w:left="1440" w:hanging="360"/>
      </w:pPr>
    </w:p>
    <w:p w14:paraId="0412866B" w14:textId="5E28F78A" w:rsidR="00B264E5" w:rsidRPr="005D715A" w:rsidRDefault="00B264E5" w:rsidP="00B264E5">
      <w:pPr>
        <w:pStyle w:val="Indentvariable"/>
      </w:pPr>
      <w:r w:rsidRPr="005D715A">
        <w:t xml:space="preserve">For each value (x) of </w:t>
      </w:r>
      <w:r>
        <w:t>7-8</w:t>
      </w:r>
      <w:r w:rsidRPr="005D715A">
        <w:t>:</w:t>
      </w:r>
    </w:p>
    <w:p w14:paraId="55BB5BF6" w14:textId="64AD44FE" w:rsidR="00B264E5" w:rsidRPr="005D715A" w:rsidRDefault="00B264E5" w:rsidP="00B264E5">
      <w:pPr>
        <w:pStyle w:val="Indentvariable"/>
        <w:ind w:left="1440" w:hanging="360"/>
      </w:pPr>
      <w:r w:rsidRPr="005D715A">
        <w:t xml:space="preserve">Set </w:t>
      </w:r>
      <w:proofErr w:type="spellStart"/>
      <w:r w:rsidRPr="005D715A">
        <w:t>inputdec</w:t>
      </w:r>
      <w:proofErr w:type="spellEnd"/>
      <w:r w:rsidRPr="005D715A">
        <w:t>_`x'=1 if (</w:t>
      </w:r>
      <w:r>
        <w:t>v6202aa</w:t>
      </w:r>
      <w:r w:rsidRPr="005D715A">
        <w:t>_`x’=1 or v6203</w:t>
      </w:r>
      <w:r>
        <w:t>_</w:t>
      </w:r>
      <w:r w:rsidRPr="005D715A">
        <w:t>`x'=2 or v6203</w:t>
      </w:r>
      <w:r>
        <w:t>_</w:t>
      </w:r>
      <w:r w:rsidRPr="005D715A">
        <w:t xml:space="preserve">`x'=3) </w:t>
      </w:r>
    </w:p>
    <w:p w14:paraId="0FC3C2D6" w14:textId="663CB8A3" w:rsidR="00B264E5" w:rsidRPr="00ED123D" w:rsidRDefault="00B264E5" w:rsidP="00B264E5">
      <w:pPr>
        <w:pStyle w:val="Indentvariable"/>
        <w:ind w:left="1440" w:hanging="360"/>
      </w:pPr>
      <w:r w:rsidRPr="000B5C77">
        <w:lastRenderedPageBreak/>
        <w:t xml:space="preserve">Replace </w:t>
      </w:r>
      <w:proofErr w:type="spellStart"/>
      <w:r w:rsidRPr="000B5C77">
        <w:t>inputdec</w:t>
      </w:r>
      <w:proofErr w:type="spellEnd"/>
      <w:r w:rsidRPr="000B5C77">
        <w:t>_`x'=0 if (</w:t>
      </w:r>
      <w:r>
        <w:t>v6202aa</w:t>
      </w:r>
      <w:r w:rsidRPr="000B5C77">
        <w:t>_`x'</w:t>
      </w:r>
      <w:r>
        <w:t>=2</w:t>
      </w:r>
      <w:r w:rsidRPr="000B5C77">
        <w:t xml:space="preserve"> and v6203</w:t>
      </w:r>
      <w:r>
        <w:t>_</w:t>
      </w:r>
      <w:r w:rsidRPr="000B5C77">
        <w:t>`x'≠2 and v6203</w:t>
      </w:r>
      <w:r>
        <w:t>_</w:t>
      </w:r>
      <w:r w:rsidRPr="000B5C77">
        <w:t>`x'≠3</w:t>
      </w:r>
      <w:r>
        <w:t>)</w:t>
      </w:r>
      <w:r w:rsidRPr="000B5C77">
        <w:t xml:space="preserve"> </w:t>
      </w:r>
    </w:p>
    <w:p w14:paraId="641656BE" w14:textId="4284226D" w:rsidR="00B264E5" w:rsidRPr="005D715A" w:rsidRDefault="00B264E5" w:rsidP="00B264E5">
      <w:pPr>
        <w:pStyle w:val="Indentvariable"/>
        <w:ind w:left="1440" w:hanging="360"/>
      </w:pPr>
      <w:r w:rsidRPr="00ED123D">
        <w:t xml:space="preserve">Replace </w:t>
      </w:r>
      <w:proofErr w:type="spellStart"/>
      <w:r w:rsidRPr="00ED123D">
        <w:t>inputdec</w:t>
      </w:r>
      <w:proofErr w:type="spellEnd"/>
      <w:r w:rsidRPr="00ED123D">
        <w:t xml:space="preserve">_`x'=missing </w:t>
      </w:r>
      <w:r w:rsidRPr="00B2704F">
        <w:t xml:space="preserve">if (v6202aa_`x’=missing or </w:t>
      </w:r>
      <w:r>
        <w:t>v6203_`x’=93 or (</w:t>
      </w:r>
      <w:r w:rsidRPr="00B2704F">
        <w:t>v6202</w:t>
      </w:r>
      <w:r>
        <w:t>_</w:t>
      </w:r>
      <w:r w:rsidRPr="00B2704F">
        <w:t>`x' =2 and v6203</w:t>
      </w:r>
      <w:r>
        <w:t>_</w:t>
      </w:r>
      <w:r w:rsidRPr="00B2704F">
        <w:t>`x' =missing</w:t>
      </w:r>
      <w:r>
        <w:t xml:space="preserve">) </w:t>
      </w:r>
    </w:p>
    <w:p w14:paraId="5D1E6982" w14:textId="77777777" w:rsidR="00B264E5" w:rsidRDefault="00B264E5" w:rsidP="00B264E5">
      <w:pPr>
        <w:pStyle w:val="Indentvariable"/>
        <w:ind w:left="1440" w:hanging="360"/>
      </w:pPr>
      <w:r>
        <w:t>Label values 0 “No” 1 “Yes”</w:t>
      </w:r>
    </w:p>
    <w:p w14:paraId="72C2975C" w14:textId="77777777" w:rsidR="00B264E5" w:rsidRPr="005D715A" w:rsidRDefault="00B264E5" w:rsidP="00B264E5">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0313DD84" w:rsidR="000B1269" w:rsidRPr="005D715A" w:rsidRDefault="000B1269" w:rsidP="0051587B">
      <w:pPr>
        <w:pStyle w:val="Indentvariable"/>
      </w:pPr>
      <w:r w:rsidRPr="005D715A">
        <w:t xml:space="preserve">For each value (x) of </w:t>
      </w:r>
      <w:r w:rsidR="002E3272">
        <w:t>1 2 3 4 5 6 7 8</w:t>
      </w:r>
      <w:r w:rsidRPr="005D715A">
        <w:t>:</w:t>
      </w:r>
    </w:p>
    <w:p w14:paraId="0D043B17" w14:textId="280A711A" w:rsidR="000B1269" w:rsidRPr="005D715A" w:rsidRDefault="000B1269" w:rsidP="004F2958">
      <w:pPr>
        <w:pStyle w:val="Indentvariable"/>
        <w:ind w:left="1080"/>
      </w:pPr>
      <w:r w:rsidRPr="005D715A">
        <w:t xml:space="preserve">Set </w:t>
      </w:r>
      <w:proofErr w:type="spellStart"/>
      <w:r w:rsidRPr="005D715A">
        <w:t>feelmakedec</w:t>
      </w:r>
      <w:proofErr w:type="spellEnd"/>
      <w:r w:rsidRPr="005D715A">
        <w:t>_`x'=1 if (</w:t>
      </w:r>
      <w:r>
        <w:t xml:space="preserve">v6202aa_`x’=1 or </w:t>
      </w:r>
      <w:r w:rsidRPr="005D715A">
        <w:t>v6204</w:t>
      </w:r>
      <w:r>
        <w:t>_</w:t>
      </w:r>
      <w:r w:rsidRPr="005D715A">
        <w:t>`x'=3 or v6204</w:t>
      </w:r>
      <w:r>
        <w:t>_</w:t>
      </w:r>
      <w:r w:rsidRPr="005D715A">
        <w:t xml:space="preserve">`x'=4) and </w:t>
      </w:r>
      <w:proofErr w:type="spellStart"/>
      <w:r w:rsidRPr="005D715A">
        <w:t>partact</w:t>
      </w:r>
      <w:proofErr w:type="spellEnd"/>
      <w:r w:rsidRPr="005D715A">
        <w:t>_`x'=1</w:t>
      </w:r>
    </w:p>
    <w:p w14:paraId="765B8757" w14:textId="0C5D053D" w:rsidR="000B1269" w:rsidRPr="005D715A" w:rsidRDefault="000B1269" w:rsidP="000B1269">
      <w:pPr>
        <w:pStyle w:val="Indentvariable"/>
        <w:ind w:left="1440" w:hanging="360"/>
      </w:pPr>
      <w:r w:rsidRPr="005D715A">
        <w:t xml:space="preserve">Replace </w:t>
      </w:r>
      <w:proofErr w:type="spellStart"/>
      <w:r w:rsidRPr="005D715A">
        <w:t>feelmakedec</w:t>
      </w:r>
      <w:proofErr w:type="spellEnd"/>
      <w:r w:rsidRPr="005D715A">
        <w:t>_`x =0 if (</w:t>
      </w:r>
      <w:r>
        <w:t>v6202aa_`x’=2</w:t>
      </w:r>
      <w:r w:rsidRPr="000B5C77">
        <w:t xml:space="preserve"> </w:t>
      </w:r>
      <w:r>
        <w:t xml:space="preserve">and </w:t>
      </w:r>
      <w:r w:rsidRPr="005D715A">
        <w:t>v6204</w:t>
      </w:r>
      <w:r>
        <w:t>_</w:t>
      </w:r>
      <w:r w:rsidRPr="005D715A">
        <w:t>`x'≠3 and v6204</w:t>
      </w:r>
      <w:r>
        <w:t>_</w:t>
      </w:r>
      <w:r w:rsidRPr="005D715A">
        <w:t xml:space="preserve">`x'≠4) and </w:t>
      </w:r>
      <w:proofErr w:type="spellStart"/>
      <w:r w:rsidRPr="005D715A">
        <w:t>partact</w:t>
      </w:r>
      <w:proofErr w:type="spellEnd"/>
      <w:r w:rsidRPr="005D715A">
        <w:t xml:space="preserve">_`x'=1 </w:t>
      </w:r>
    </w:p>
    <w:p w14:paraId="30641855" w14:textId="43A2CFD4" w:rsidR="000B1269" w:rsidRPr="005D715A" w:rsidRDefault="000B1269" w:rsidP="000B1269">
      <w:pPr>
        <w:pStyle w:val="Indentvariable"/>
        <w:ind w:left="1440" w:hanging="360"/>
      </w:pPr>
      <w:r w:rsidRPr="005D715A">
        <w:t xml:space="preserve">Replace </w:t>
      </w:r>
      <w:proofErr w:type="spellStart"/>
      <w:r w:rsidRPr="005D715A">
        <w:t>feelmakedec</w:t>
      </w:r>
      <w:proofErr w:type="spellEnd"/>
      <w:r w:rsidRPr="005D715A">
        <w:t xml:space="preserve">_`x'=missing if </w:t>
      </w:r>
      <w:r>
        <w:t xml:space="preserve">(v6202aa_`x’=missing or (v6202aa_`x’=2 and </w:t>
      </w:r>
      <w:r w:rsidRPr="005D715A">
        <w:t>v6204</w:t>
      </w:r>
      <w:r>
        <w:t>_</w:t>
      </w:r>
      <w:r w:rsidRPr="005D715A">
        <w:t>`x'=missing</w:t>
      </w:r>
      <w:r>
        <w:t>))</w:t>
      </w:r>
      <w:r w:rsidRPr="005D715A">
        <w:t xml:space="preserve"> </w:t>
      </w:r>
      <w:r>
        <w:t>and</w:t>
      </w:r>
      <w:r w:rsidRPr="005D715A">
        <w:t xml:space="preserve"> </w:t>
      </w:r>
      <w:proofErr w:type="spellStart"/>
      <w:r w:rsidRPr="005D715A">
        <w:t>partact</w:t>
      </w:r>
      <w:proofErr w:type="spellEnd"/>
      <w:r w:rsidRPr="005D715A">
        <w:t xml:space="preserve">_`x’=1 </w:t>
      </w:r>
    </w:p>
    <w:p w14:paraId="0B0634F2" w14:textId="00AF74F5" w:rsidR="000B1269" w:rsidRDefault="000B1269" w:rsidP="000B1269">
      <w:pPr>
        <w:pStyle w:val="Indentvariable"/>
        <w:ind w:left="1440" w:hanging="360"/>
      </w:pPr>
      <w:r w:rsidRPr="005D715A">
        <w:t xml:space="preserve">Replace </w:t>
      </w:r>
      <w:proofErr w:type="spellStart"/>
      <w:r w:rsidRPr="005D715A">
        <w:t>feelmakedec</w:t>
      </w:r>
      <w:proofErr w:type="spellEnd"/>
      <w:r w:rsidRPr="005D715A">
        <w:t>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proofErr w:type="spellStart"/>
      <w:r w:rsidRPr="005D715A">
        <w:rPr>
          <w:i/>
        </w:rPr>
        <w:t>feelinputdecagr_sum</w:t>
      </w:r>
      <w:proofErr w:type="spellEnd"/>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066B9D4D" w:rsidR="000B1269" w:rsidRDefault="000B1269" w:rsidP="000B1269">
      <w:pPr>
        <w:pStyle w:val="Indentvariable"/>
        <w:keepNext/>
        <w:widowControl/>
        <w:ind w:left="1080" w:hanging="360"/>
      </w:pPr>
      <w:r w:rsidRPr="005D715A">
        <w:t>Set</w:t>
      </w:r>
      <w:r>
        <w:t xml:space="preserve"> </w:t>
      </w:r>
      <w:r w:rsidRPr="005D715A">
        <w:t>feelinputdecagr_sum=inputdec_</w:t>
      </w:r>
      <w:r w:rsidR="0093309C">
        <w:t>1</w:t>
      </w:r>
      <w:r w:rsidRPr="005D715A">
        <w:t>+inputdec_</w:t>
      </w:r>
      <w:r w:rsidR="0093309C">
        <w:t>2</w:t>
      </w:r>
      <w:r w:rsidRPr="005D715A">
        <w:t>+inputdec_</w:t>
      </w:r>
      <w:r w:rsidR="0093309C">
        <w:t>3</w:t>
      </w:r>
      <w:r w:rsidRPr="005D715A">
        <w:t>+inputdec_</w:t>
      </w:r>
      <w:r w:rsidR="0093309C">
        <w:t>6</w:t>
      </w:r>
      <w:r w:rsidRPr="005D715A">
        <w:t>+feelmakedec_</w:t>
      </w:r>
      <w:r w:rsidR="0093309C">
        <w:t>1</w:t>
      </w:r>
      <w:r w:rsidRPr="005D715A">
        <w:t>+</w:t>
      </w:r>
      <w:r>
        <w:t xml:space="preserve"> </w:t>
      </w:r>
      <w:r w:rsidRPr="005D715A">
        <w:t>feelmakedec_</w:t>
      </w:r>
      <w:r w:rsidR="0093309C">
        <w:t>2</w:t>
      </w:r>
      <w:r w:rsidRPr="005D715A">
        <w:t>+feelmakedec_</w:t>
      </w:r>
      <w:r w:rsidR="0093309C">
        <w:t>3</w:t>
      </w:r>
      <w:r w:rsidRPr="005D715A">
        <w:t>+feelmakedec_</w:t>
      </w:r>
      <w:r w:rsidR="0093309C">
        <w:t>6</w:t>
      </w:r>
    </w:p>
    <w:p w14:paraId="23A80D89" w14:textId="63AB5544" w:rsidR="000B1269" w:rsidRDefault="000B1269" w:rsidP="000B1269">
      <w:pPr>
        <w:pStyle w:val="Indentvariable"/>
        <w:keepNext/>
        <w:widowControl/>
        <w:ind w:left="1080" w:hanging="360"/>
      </w:pPr>
      <w:r>
        <w:t xml:space="preserve">Replace </w:t>
      </w:r>
      <w:proofErr w:type="spellStart"/>
      <w:r>
        <w:t>feelinputdecagr</w:t>
      </w:r>
      <w:proofErr w:type="spellEnd"/>
      <w:r>
        <w:t xml:space="preserve">=missing if </w:t>
      </w:r>
      <w:r w:rsidRPr="005D715A">
        <w:t>inputdec_</w:t>
      </w:r>
      <w:r w:rsidR="0093309C">
        <w:t>1</w:t>
      </w:r>
      <w:r>
        <w:t xml:space="preserve">=missing and </w:t>
      </w:r>
      <w:r w:rsidRPr="005D715A">
        <w:t>inputdec_</w:t>
      </w:r>
      <w:r w:rsidR="0093309C">
        <w:t>2</w:t>
      </w:r>
      <w:r>
        <w:t>=missing and</w:t>
      </w:r>
      <w:r w:rsidRPr="005D715A">
        <w:t xml:space="preserve"> inputdec_</w:t>
      </w:r>
      <w:r w:rsidR="0093309C">
        <w:t>3</w:t>
      </w:r>
      <w:r>
        <w:t>=missing and</w:t>
      </w:r>
      <w:r w:rsidRPr="005D715A">
        <w:t xml:space="preserve"> inputdec_</w:t>
      </w:r>
      <w:r w:rsidR="0093309C">
        <w:t>6</w:t>
      </w:r>
      <w:r>
        <w:t>=missing and</w:t>
      </w:r>
      <w:r w:rsidRPr="005D715A">
        <w:t xml:space="preserve"> </w:t>
      </w:r>
      <w:r>
        <w:t>feelmakedec_</w:t>
      </w:r>
      <w:r w:rsidR="0093309C">
        <w:t>1</w:t>
      </w:r>
      <w:r>
        <w:t xml:space="preserve">=missing and </w:t>
      </w:r>
      <w:r w:rsidRPr="005D715A">
        <w:t>feelmakedec_</w:t>
      </w:r>
      <w:r w:rsidR="0093309C">
        <w:t>2</w:t>
      </w:r>
      <w:r>
        <w:t>=missing and</w:t>
      </w:r>
      <w:r w:rsidRPr="005D715A">
        <w:t xml:space="preserve"> feelmakedec_</w:t>
      </w:r>
      <w:r w:rsidR="0093309C">
        <w:t>3</w:t>
      </w:r>
      <w:r>
        <w:t>=missing and</w:t>
      </w:r>
      <w:r w:rsidRPr="005D715A">
        <w:t xml:space="preserve"> feelmakedec_</w:t>
      </w:r>
      <w:r w:rsidR="0093309C">
        <w:t>6</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proofErr w:type="spellStart"/>
      <w:r w:rsidRPr="005D715A">
        <w:rPr>
          <w:i/>
        </w:rPr>
        <w:t>feelinputdecag</w:t>
      </w:r>
      <w:r>
        <w:rPr>
          <w:i/>
        </w:rPr>
        <w:t>r</w:t>
      </w:r>
      <w:proofErr w:type="spellEnd"/>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proofErr w:type="spellStart"/>
      <w:r w:rsidRPr="005D715A">
        <w:rPr>
          <w:i/>
        </w:rPr>
        <w:t>feelinputdecagr_sum</w:t>
      </w:r>
      <w:proofErr w:type="spellEnd"/>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6" w:name="_Toc526973655"/>
      <w:r w:rsidRPr="001A67D4">
        <w:rPr>
          <w:rFonts w:ascii="Gill Sans MT" w:hAnsi="Gill Sans MT" w:cs="Courier New"/>
          <w:i/>
          <w:sz w:val="22"/>
          <w:szCs w:val="22"/>
        </w:rPr>
        <w:lastRenderedPageBreak/>
        <w:t xml:space="preserve">Set </w:t>
      </w:r>
      <w:proofErr w:type="spellStart"/>
      <w:r w:rsidRPr="001A67D4">
        <w:rPr>
          <w:rFonts w:ascii="Gill Sans MT" w:hAnsi="Gill Sans MT" w:cs="Courier New"/>
          <w:i/>
          <w:sz w:val="22"/>
          <w:szCs w:val="22"/>
        </w:rPr>
        <w:t>feelinputdecagr</w:t>
      </w:r>
      <w:proofErr w:type="spellEnd"/>
      <w:r w:rsidRPr="001A67D4">
        <w:rPr>
          <w:rFonts w:ascii="Gill Sans MT" w:hAnsi="Gill Sans MT" w:cs="Courier New"/>
          <w:i/>
          <w:sz w:val="22"/>
          <w:szCs w:val="22"/>
        </w:rPr>
        <w:t xml:space="preserve">=1 if </w:t>
      </w:r>
      <w:proofErr w:type="spellStart"/>
      <w:r w:rsidRPr="001A67D4">
        <w:rPr>
          <w:rFonts w:ascii="Gill Sans MT" w:hAnsi="Gill Sans MT" w:cs="Courier New"/>
          <w:i/>
          <w:sz w:val="22"/>
          <w:szCs w:val="22"/>
        </w:rPr>
        <w:t>feelinputdecagr_sum</w:t>
      </w:r>
      <w:proofErr w:type="spellEnd"/>
      <w:r w:rsidRPr="001A67D4">
        <w:rPr>
          <w:rFonts w:ascii="Gill Sans MT" w:hAnsi="Gill Sans MT" w:cs="Courier New"/>
          <w:i/>
          <w:sz w:val="22"/>
          <w:szCs w:val="22"/>
        </w:rPr>
        <w:t>&gt;1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 xml:space="preserve">Replace </w:t>
      </w:r>
      <w:proofErr w:type="spellStart"/>
      <w:r w:rsidRPr="001A67D4">
        <w:rPr>
          <w:rFonts w:ascii="Gill Sans MT" w:hAnsi="Gill Sans MT" w:cs="Courier New"/>
          <w:i/>
          <w:sz w:val="22"/>
          <w:szCs w:val="22"/>
        </w:rPr>
        <w:t>feelininputdecagr</w:t>
      </w:r>
      <w:proofErr w:type="spellEnd"/>
      <w:r w:rsidRPr="001A67D4">
        <w:rPr>
          <w:rFonts w:ascii="Gill Sans MT" w:hAnsi="Gill Sans MT" w:cs="Courier New"/>
          <w:i/>
          <w:sz w:val="22"/>
          <w:szCs w:val="22"/>
        </w:rPr>
        <w:t>=0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 xml:space="preserve">Replace </w:t>
      </w:r>
      <w:proofErr w:type="spellStart"/>
      <w:r w:rsidRPr="001A67D4">
        <w:rPr>
          <w:rFonts w:ascii="Gill Sans MT" w:hAnsi="Gill Sans MT" w:cs="Courier New"/>
          <w:i/>
          <w:sz w:val="22"/>
          <w:szCs w:val="22"/>
        </w:rPr>
        <w:t>feelinputdecagr</w:t>
      </w:r>
      <w:proofErr w:type="spellEnd"/>
      <w:r w:rsidRPr="001A67D4">
        <w:rPr>
          <w:rFonts w:ascii="Gill Sans MT" w:hAnsi="Gill Sans MT" w:cs="Courier New"/>
          <w:i/>
          <w:sz w:val="22"/>
          <w:szCs w:val="22"/>
        </w:rPr>
        <w:t xml:space="preserve">=missing if </w:t>
      </w:r>
      <w:proofErr w:type="spellStart"/>
      <w:r w:rsidRPr="001A67D4">
        <w:rPr>
          <w:rFonts w:ascii="Gill Sans MT" w:hAnsi="Gill Sans MT" w:cs="Courier New"/>
          <w:i/>
          <w:sz w:val="22"/>
          <w:szCs w:val="22"/>
        </w:rPr>
        <w:t>feelinputdecagr_sum</w:t>
      </w:r>
      <w:proofErr w:type="spellEnd"/>
      <w:r w:rsidRPr="001A67D4">
        <w:rPr>
          <w:rFonts w:ascii="Gill Sans MT" w:hAnsi="Gill Sans MT" w:cs="Courier New"/>
          <w:i/>
          <w:sz w:val="22"/>
          <w:szCs w:val="22"/>
        </w:rPr>
        <w:t>=missing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t xml:space="preserve">B.2. </w:t>
      </w:r>
      <w:r w:rsidRPr="00000586">
        <w:rPr>
          <w:b/>
        </w:rPr>
        <w:t>Domain 2: Access to Resources #1 Ownership of Assets</w:t>
      </w:r>
      <w:bookmarkEnd w:id="886"/>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proofErr w:type="spellStart"/>
      <w:r w:rsidRPr="005D715A">
        <w:rPr>
          <w:i/>
        </w:rPr>
        <w:t>own_a</w:t>
      </w:r>
      <w:proofErr w:type="spellEnd"/>
      <w:r w:rsidRPr="005D715A">
        <w:t>–</w:t>
      </w:r>
      <w:proofErr w:type="spellStart"/>
      <w:r w:rsidRPr="005D715A">
        <w:rPr>
          <w:i/>
        </w:rPr>
        <w:t>own_n</w:t>
      </w:r>
      <w:proofErr w:type="spellEnd"/>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 xml:space="preserve">Set </w:t>
      </w:r>
      <w:proofErr w:type="spellStart"/>
      <w:r>
        <w:t>own_`x</w:t>
      </w:r>
      <w:proofErr w:type="spellEnd"/>
      <w:r>
        <w:t>'=</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 xml:space="preserve">Replace </w:t>
      </w:r>
      <w:proofErr w:type="spellStart"/>
      <w:r>
        <w:t>own_`x</w:t>
      </w:r>
      <w:proofErr w:type="spellEnd"/>
      <w:r>
        <w:t>'=</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 xml:space="preserve">Replace </w:t>
      </w:r>
      <w:proofErr w:type="spellStart"/>
      <w:r>
        <w:t>own_`x</w:t>
      </w:r>
      <w:proofErr w:type="spellEnd"/>
      <w:r>
        <w:t>'=</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proofErr w:type="spellStart"/>
      <w:r>
        <w:rPr>
          <w:i/>
        </w:rPr>
        <w:t>own_</w:t>
      </w:r>
      <w:r w:rsidRPr="00862E84">
        <w:rPr>
          <w:i/>
        </w:rPr>
        <w:t>sum</w:t>
      </w:r>
      <w:proofErr w:type="spellEnd"/>
      <w:r>
        <w:t xml:space="preserve">) </w:t>
      </w:r>
      <w:r w:rsidRPr="00862E84">
        <w:t>and</w:t>
      </w:r>
      <w:r>
        <w:t xml:space="preserve"> the number of agricultural assets the household owns (</w:t>
      </w:r>
      <w:proofErr w:type="spellStart"/>
      <w:r>
        <w:rPr>
          <w:i/>
        </w:rPr>
        <w:t>ownagr_sum</w:t>
      </w:r>
      <w:proofErr w:type="spellEnd"/>
      <w:r w:rsidRPr="001A67D4">
        <w:t>)</w:t>
      </w:r>
      <w:r>
        <w:t>.</w:t>
      </w:r>
    </w:p>
    <w:p w14:paraId="0C093B9D" w14:textId="77777777" w:rsidR="000B1269" w:rsidRDefault="000B1269" w:rsidP="000B1269">
      <w:pPr>
        <w:pStyle w:val="BodyText"/>
        <w:spacing w:after="0"/>
        <w:ind w:left="1080" w:hanging="360"/>
        <w:rPr>
          <w:i/>
        </w:rPr>
      </w:pPr>
      <w:r>
        <w:rPr>
          <w:i/>
        </w:rPr>
        <w:t xml:space="preserve">Set </w:t>
      </w:r>
      <w:proofErr w:type="spellStart"/>
      <w:r>
        <w:rPr>
          <w:i/>
        </w:rPr>
        <w:t>own_sum</w:t>
      </w:r>
      <w:proofErr w:type="spellEnd"/>
      <w:r>
        <w:rPr>
          <w:i/>
        </w:rPr>
        <w:t>=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 xml:space="preserve">Replace </w:t>
      </w:r>
      <w:proofErr w:type="spellStart"/>
      <w:r>
        <w:rPr>
          <w:i/>
        </w:rPr>
        <w:t>own_sum</w:t>
      </w:r>
      <w:proofErr w:type="spellEnd"/>
      <w:r>
        <w:rPr>
          <w:i/>
        </w:rPr>
        <w:t>=missing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 xml:space="preserve">Set </w:t>
      </w:r>
      <w:proofErr w:type="spellStart"/>
      <w:r>
        <w:rPr>
          <w:i/>
        </w:rPr>
        <w:t>ownagr_sum</w:t>
      </w:r>
      <w:proofErr w:type="spellEnd"/>
      <w:r>
        <w:rPr>
          <w:i/>
        </w:rPr>
        <w:t>= own_01+own_02+own_03+own_04+own_05+own_06+own_07</w:t>
      </w:r>
    </w:p>
    <w:p w14:paraId="2C5E35DA" w14:textId="77777777" w:rsidR="000B1269" w:rsidRDefault="000B1269" w:rsidP="000B1269">
      <w:pPr>
        <w:pStyle w:val="BodyText"/>
        <w:spacing w:before="0" w:after="0"/>
        <w:rPr>
          <w:i/>
        </w:rPr>
      </w:pPr>
      <w:r>
        <w:rPr>
          <w:i/>
        </w:rPr>
        <w:tab/>
        <w:t xml:space="preserve">Replace </w:t>
      </w:r>
      <w:proofErr w:type="spellStart"/>
      <w:r>
        <w:rPr>
          <w:i/>
        </w:rPr>
        <w:t>own_sum</w:t>
      </w:r>
      <w:proofErr w:type="spellEnd"/>
      <w:r>
        <w:rPr>
          <w:i/>
        </w:rPr>
        <w:t>=missing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 xml:space="preserve">Set </w:t>
      </w:r>
      <w:proofErr w:type="spellStart"/>
      <w:r w:rsidRPr="005D715A">
        <w:t>selfjointown</w:t>
      </w:r>
      <w:proofErr w:type="spellEnd"/>
      <w:r w:rsidRPr="005D715A">
        <w:t>_`x'=1 if v6303</w:t>
      </w:r>
      <w:r>
        <w:t>A_</w:t>
      </w:r>
      <w:r w:rsidRPr="005D715A">
        <w:t xml:space="preserve">`x'=1 and </w:t>
      </w:r>
      <w:proofErr w:type="spellStart"/>
      <w:r w:rsidRPr="005D715A">
        <w:t>own_`x</w:t>
      </w:r>
      <w:proofErr w:type="spellEnd"/>
      <w:r w:rsidRPr="005D715A">
        <w:t xml:space="preserve">'=1 </w:t>
      </w:r>
    </w:p>
    <w:p w14:paraId="2EB152B9" w14:textId="1524D7A6" w:rsidR="000B1269" w:rsidRPr="005D715A" w:rsidRDefault="000B1269" w:rsidP="000B1269">
      <w:pPr>
        <w:pStyle w:val="Indentvariable"/>
        <w:ind w:left="1080"/>
      </w:pPr>
      <w:r w:rsidRPr="005D715A">
        <w:t xml:space="preserve">Replace </w:t>
      </w:r>
      <w:proofErr w:type="spellStart"/>
      <w:r w:rsidRPr="005D715A">
        <w:t>selfjointown</w:t>
      </w:r>
      <w:proofErr w:type="spellEnd"/>
      <w:r w:rsidRPr="005D715A">
        <w:t>_`x'=0 if v6303</w:t>
      </w:r>
      <w:r>
        <w:t>A_</w:t>
      </w:r>
      <w:r w:rsidRPr="005D715A">
        <w:t xml:space="preserve">`x'≠1 and </w:t>
      </w:r>
      <w:proofErr w:type="spellStart"/>
      <w:r w:rsidRPr="005D715A">
        <w:t>own_`x</w:t>
      </w:r>
      <w:proofErr w:type="spellEnd"/>
      <w:r w:rsidRPr="005D715A">
        <w:t>'=1</w:t>
      </w:r>
    </w:p>
    <w:p w14:paraId="63BF4BBC" w14:textId="78980F9B" w:rsidR="000B1269" w:rsidRDefault="000B1269" w:rsidP="000B1269">
      <w:pPr>
        <w:pStyle w:val="Indentvariable"/>
        <w:ind w:left="1080"/>
      </w:pPr>
      <w:r w:rsidRPr="005D715A">
        <w:t xml:space="preserve">Replace </w:t>
      </w:r>
      <w:proofErr w:type="spellStart"/>
      <w:r w:rsidRPr="005D715A">
        <w:t>selfjointown</w:t>
      </w:r>
      <w:proofErr w:type="spellEnd"/>
      <w:r w:rsidRPr="005D715A">
        <w:t xml:space="preserve">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lastRenderedPageBreak/>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proofErr w:type="spellStart"/>
      <w:r w:rsidRPr="005D715A">
        <w:rPr>
          <w:i/>
        </w:rPr>
        <w:t>selfjointown_sum</w:t>
      </w:r>
      <w:proofErr w:type="spellEnd"/>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 xml:space="preserve">Replace </w:t>
      </w:r>
      <w:proofErr w:type="spellStart"/>
      <w:r>
        <w:rPr>
          <w:i/>
        </w:rPr>
        <w:t>own_sum</w:t>
      </w:r>
      <w:proofErr w:type="spellEnd"/>
      <w:r>
        <w:rPr>
          <w:i/>
        </w:rPr>
        <w:t>=missing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proofErr w:type="spellStart"/>
      <w:r w:rsidRPr="005D715A">
        <w:rPr>
          <w:i/>
        </w:rPr>
        <w:t>jown_count</w:t>
      </w:r>
      <w:proofErr w:type="spellEnd"/>
      <w:r w:rsidRPr="005D715A">
        <w:t xml:space="preserve">) is coded as 1 (adequate) if the respondent owns at least one large asset alone or jointly or if the respondent owns at least two small assets alone or jointly. This is done by setting </w:t>
      </w:r>
      <w:proofErr w:type="spellStart"/>
      <w:r w:rsidRPr="005D715A">
        <w:rPr>
          <w:i/>
        </w:rPr>
        <w:t>jown_count</w:t>
      </w:r>
      <w:proofErr w:type="spellEnd"/>
      <w:r w:rsidRPr="005D715A">
        <w:t xml:space="preserve"> to be </w:t>
      </w:r>
      <w:r w:rsidR="00220E69">
        <w:t>1</w:t>
      </w:r>
      <w:r w:rsidR="00220E69" w:rsidRPr="005D715A">
        <w:t xml:space="preserve"> </w:t>
      </w:r>
      <w:r w:rsidRPr="005D715A">
        <w:t xml:space="preserve">if the respondent owns at least one asset and then recoding </w:t>
      </w:r>
      <w:proofErr w:type="spellStart"/>
      <w:r w:rsidRPr="005D715A">
        <w:rPr>
          <w:i/>
        </w:rPr>
        <w:t>jown_count</w:t>
      </w:r>
      <w:proofErr w:type="spellEnd"/>
      <w:r w:rsidRPr="005D715A">
        <w:t xml:space="preserve"> to 0 if the respondent owns only one asset that is considered to be a small asset (i.e., chickens [d], </w:t>
      </w:r>
      <w:proofErr w:type="spellStart"/>
      <w:r w:rsidRPr="005D715A">
        <w:t>handtools</w:t>
      </w:r>
      <w:proofErr w:type="spellEnd"/>
      <w:r w:rsidRPr="005D715A">
        <w:t xml:space="preserve">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 xml:space="preserve">Set </w:t>
      </w:r>
      <w:proofErr w:type="spellStart"/>
      <w:r w:rsidRPr="005D715A">
        <w:t>jown_count</w:t>
      </w:r>
      <w:proofErr w:type="spellEnd"/>
      <w:r w:rsidRPr="005D715A">
        <w:t>=</w:t>
      </w:r>
      <w:r>
        <w:t>missing</w:t>
      </w:r>
    </w:p>
    <w:p w14:paraId="1AFC61B8" w14:textId="39D61634" w:rsidR="000B1269" w:rsidRPr="005D715A" w:rsidRDefault="000B1269" w:rsidP="000B1269">
      <w:pPr>
        <w:pStyle w:val="Indentvariable"/>
        <w:ind w:left="1080" w:hanging="360"/>
      </w:pPr>
      <w:r>
        <w:t xml:space="preserve">Replace </w:t>
      </w:r>
      <w:proofErr w:type="spellStart"/>
      <w:r>
        <w:t>jown_count</w:t>
      </w:r>
      <w:proofErr w:type="spellEnd"/>
      <w:r>
        <w:t>=</w:t>
      </w:r>
      <w:r w:rsidRPr="005D715A">
        <w:t xml:space="preserve">1 if selfjointownsum≥1 and </w:t>
      </w:r>
      <w:proofErr w:type="spellStart"/>
      <w:r w:rsidRPr="005D715A">
        <w:t>selfjointownsum≠missing</w:t>
      </w:r>
      <w:proofErr w:type="spellEnd"/>
    </w:p>
    <w:p w14:paraId="5F3D886A" w14:textId="0C032A81" w:rsidR="000B1269" w:rsidRPr="005D715A" w:rsidRDefault="000B1269" w:rsidP="000B1269">
      <w:pPr>
        <w:pStyle w:val="Indentvariable"/>
        <w:ind w:left="1080" w:hanging="360"/>
      </w:pPr>
      <w:r w:rsidRPr="005D715A">
        <w:t xml:space="preserve">Replace </w:t>
      </w:r>
      <w:proofErr w:type="spellStart"/>
      <w:r w:rsidRPr="005D715A">
        <w:t>jown_count</w:t>
      </w:r>
      <w:proofErr w:type="spellEnd"/>
      <w:r w:rsidRPr="005D715A">
        <w:t xml:space="preserve">=0 if </w:t>
      </w:r>
      <w:proofErr w:type="spellStart"/>
      <w:r w:rsidRPr="005D715A">
        <w:t>jown_count</w:t>
      </w:r>
      <w:proofErr w:type="spellEnd"/>
      <w:r w:rsidRPr="005D715A">
        <w:t xml:space="preserve">=1 and </w:t>
      </w:r>
      <w:proofErr w:type="spellStart"/>
      <w:r w:rsidRPr="005D715A">
        <w:t>selfjointownsum</w:t>
      </w:r>
      <w:proofErr w:type="spellEnd"/>
      <w:r w:rsidRPr="005D715A">
        <w:t>=1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 xml:space="preserve">Replace </w:t>
      </w:r>
      <w:proofErr w:type="spellStart"/>
      <w:r>
        <w:t>jown_count</w:t>
      </w:r>
      <w:proofErr w:type="spellEnd"/>
      <w:r>
        <w:t xml:space="preserve">=0 if </w:t>
      </w:r>
      <w:proofErr w:type="spellStart"/>
      <w:r>
        <w:t>ownsum</w:t>
      </w:r>
      <w:proofErr w:type="spellEnd"/>
      <w:r>
        <w:t>=0</w:t>
      </w:r>
    </w:p>
    <w:p w14:paraId="275BB7BD" w14:textId="7B5B0781" w:rsidR="000B1269" w:rsidRDefault="000B1269" w:rsidP="000B1269">
      <w:pPr>
        <w:pStyle w:val="Indentvariable"/>
        <w:ind w:left="1080" w:hanging="360"/>
      </w:pPr>
      <w:r w:rsidRPr="005D715A">
        <w:t xml:space="preserve">Replace </w:t>
      </w:r>
      <w:proofErr w:type="spellStart"/>
      <w:r w:rsidRPr="005D715A">
        <w:t>jown_count</w:t>
      </w:r>
      <w:proofErr w:type="spellEnd"/>
      <w:r w:rsidRPr="005D715A">
        <w:t xml:space="preserve">=missing if </w:t>
      </w:r>
      <w:proofErr w:type="spellStart"/>
      <w:r w:rsidRPr="005D715A">
        <w:t>selfjointownsum</w:t>
      </w:r>
      <w:proofErr w:type="spellEnd"/>
      <w:r w:rsidRPr="005D715A">
        <w:t>=missing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7" w:name="_Toc526973656"/>
      <w:r>
        <w:rPr>
          <w:b/>
        </w:rPr>
        <w:t xml:space="preserve">B.3. </w:t>
      </w:r>
      <w:r w:rsidRPr="00000586">
        <w:rPr>
          <w:b/>
        </w:rPr>
        <w:t>Domain 2: Access to Resources, #2 Access to Credit</w:t>
      </w:r>
      <w:bookmarkEnd w:id="887"/>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 xml:space="preserve">Set </w:t>
      </w:r>
      <w:proofErr w:type="spellStart"/>
      <w:r>
        <w:t>creditaccess</w:t>
      </w:r>
      <w:proofErr w:type="spellEnd"/>
      <w:r>
        <w:t>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 xml:space="preserve">Replace </w:t>
      </w:r>
      <w:proofErr w:type="spellStart"/>
      <w:r w:rsidRPr="005D715A">
        <w:t>credi</w:t>
      </w:r>
      <w:r w:rsidR="00E370CF">
        <w:t>taccess</w:t>
      </w:r>
      <w:proofErr w:type="spellEnd"/>
      <w:r w:rsidR="00E370CF">
        <w:t>_`x'=</w:t>
      </w:r>
      <w:r w:rsidRPr="005D715A">
        <w:t>0 v6308</w:t>
      </w:r>
      <w:r>
        <w:t>_</w:t>
      </w:r>
      <w:r w:rsidR="00E370CF">
        <w:t>`x'=</w:t>
      </w:r>
      <w:r w:rsidRPr="005D715A">
        <w:t>4</w:t>
      </w:r>
    </w:p>
    <w:p w14:paraId="2553BE4C" w14:textId="6C15C44E" w:rsidR="000B1269" w:rsidRDefault="00E370CF" w:rsidP="000B1269">
      <w:pPr>
        <w:pStyle w:val="Indentvariable"/>
        <w:ind w:left="1080"/>
      </w:pPr>
      <w:r>
        <w:t xml:space="preserve">Replace </w:t>
      </w:r>
      <w:proofErr w:type="spellStart"/>
      <w:r>
        <w:t>creditaccess</w:t>
      </w:r>
      <w:proofErr w:type="spellEnd"/>
      <w:r>
        <w:t>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lastRenderedPageBreak/>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 xml:space="preserve">Set </w:t>
      </w:r>
      <w:proofErr w:type="spellStart"/>
      <w:r w:rsidRPr="00133CA8">
        <w:t>creditaccess</w:t>
      </w:r>
      <w:proofErr w:type="spellEnd"/>
      <w:r w:rsidRPr="00133CA8">
        <w:t>=creditaccess_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t xml:space="preserve">Replace </w:t>
      </w:r>
      <w:proofErr w:type="spellStart"/>
      <w:r w:rsidRPr="00133CA8">
        <w:t>credit</w:t>
      </w:r>
      <w:r>
        <w:t>access</w:t>
      </w:r>
      <w:proofErr w:type="spellEnd"/>
      <w:r>
        <w:t>=missing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proofErr w:type="spellStart"/>
      <w:r w:rsidRPr="005D715A">
        <w:rPr>
          <w:i/>
        </w:rPr>
        <w:t>creditselfjointuse_a</w:t>
      </w:r>
      <w:proofErr w:type="spellEnd"/>
      <w:r w:rsidRPr="005D715A">
        <w:t>–</w:t>
      </w:r>
      <w:proofErr w:type="spellStart"/>
      <w:r w:rsidRPr="005D715A">
        <w:rPr>
          <w:i/>
        </w:rPr>
        <w:t>creditselfjointuse_f</w:t>
      </w:r>
      <w:proofErr w:type="spellEnd"/>
      <w:r w:rsidRPr="005D715A">
        <w:t>). Use the variables created to create another set of variables that indicate whether the respondent ma</w:t>
      </w:r>
      <w:r>
        <w:t>de</w:t>
      </w:r>
      <w:r w:rsidRPr="005D715A">
        <w:t xml:space="preserve"> at least one credit decision for each lending source (</w:t>
      </w:r>
      <w:proofErr w:type="spellStart"/>
      <w:r w:rsidRPr="005D715A">
        <w:rPr>
          <w:i/>
        </w:rPr>
        <w:t>creditselfjointanydec_a</w:t>
      </w:r>
      <w:proofErr w:type="spellEnd"/>
      <w:r w:rsidRPr="005D715A">
        <w:t>–</w:t>
      </w:r>
      <w:proofErr w:type="spellStart"/>
      <w:r w:rsidRPr="005D715A">
        <w:rPr>
          <w:i/>
        </w:rPr>
        <w:t>creditselfjointanydec_f</w:t>
      </w:r>
      <w:proofErr w:type="spellEnd"/>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 xml:space="preserve">Set </w:t>
      </w:r>
      <w:proofErr w:type="spellStart"/>
      <w:r w:rsidRPr="005D715A">
        <w:t>creditselfjointborrow</w:t>
      </w:r>
      <w:proofErr w:type="spellEnd"/>
      <w:r w:rsidRPr="005D715A">
        <w:t>_`x'=1 if v6309</w:t>
      </w:r>
      <w:r>
        <w:t>A_</w:t>
      </w:r>
      <w:r w:rsidRPr="005D715A">
        <w:t xml:space="preserve">`x'=1 and </w:t>
      </w:r>
      <w:proofErr w:type="spellStart"/>
      <w:r w:rsidRPr="005D715A">
        <w:t>creditaccess</w:t>
      </w:r>
      <w:proofErr w:type="spellEnd"/>
      <w:r w:rsidRPr="005D715A">
        <w:t>_`x'=1</w:t>
      </w:r>
    </w:p>
    <w:p w14:paraId="18818508" w14:textId="4996E233" w:rsidR="000B1269" w:rsidRPr="005D715A" w:rsidRDefault="000B1269" w:rsidP="000B1269">
      <w:pPr>
        <w:pStyle w:val="Indentvariable"/>
        <w:ind w:left="1710" w:hanging="630"/>
      </w:pPr>
      <w:r w:rsidRPr="005D715A">
        <w:t xml:space="preserve">Replace </w:t>
      </w:r>
      <w:proofErr w:type="spellStart"/>
      <w:r w:rsidRPr="005D715A">
        <w:t>creditselfjointborrow</w:t>
      </w:r>
      <w:proofErr w:type="spellEnd"/>
      <w:r w:rsidRPr="005D715A">
        <w:t>_`x'=0 if v6309</w:t>
      </w:r>
      <w:r>
        <w:t>A_</w:t>
      </w:r>
      <w:r w:rsidRPr="005D715A">
        <w:t xml:space="preserve">`x'≠1 and </w:t>
      </w:r>
      <w:proofErr w:type="spellStart"/>
      <w:r w:rsidRPr="005D715A">
        <w:t>creditaccess</w:t>
      </w:r>
      <w:proofErr w:type="spellEnd"/>
      <w:r w:rsidRPr="005D715A">
        <w:t>_`x'=1</w:t>
      </w:r>
    </w:p>
    <w:p w14:paraId="3BD947B8" w14:textId="4DF2232D" w:rsidR="000B1269" w:rsidRDefault="000B1269" w:rsidP="000B1269">
      <w:pPr>
        <w:pStyle w:val="Indentvariable"/>
        <w:ind w:left="1710" w:hanging="630"/>
      </w:pPr>
      <w:r w:rsidRPr="005D715A">
        <w:t xml:space="preserve">Replace </w:t>
      </w:r>
      <w:proofErr w:type="spellStart"/>
      <w:r w:rsidRPr="005D715A">
        <w:t>creditselfjointborrow</w:t>
      </w:r>
      <w:proofErr w:type="spellEnd"/>
      <w:r w:rsidRPr="005D715A">
        <w:t>_`x'=missing if (v6309</w:t>
      </w:r>
      <w:r>
        <w:t>_</w:t>
      </w:r>
      <w:r w:rsidRPr="005D715A">
        <w:t>`x'=missing or v6309</w:t>
      </w:r>
      <w:r>
        <w:t>_</w:t>
      </w:r>
      <w:r w:rsidRPr="005D715A">
        <w:t xml:space="preserve">`x'="X") and </w:t>
      </w:r>
      <w:proofErr w:type="spellStart"/>
      <w:r w:rsidRPr="005D715A">
        <w:t>creditaccess</w:t>
      </w:r>
      <w:proofErr w:type="spellEnd"/>
      <w:r w:rsidRPr="005D715A">
        <w:t>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 xml:space="preserve">Set </w:t>
      </w:r>
      <w:proofErr w:type="spellStart"/>
      <w:r w:rsidRPr="005D715A">
        <w:t>creditselfjointuse</w:t>
      </w:r>
      <w:proofErr w:type="spellEnd"/>
      <w:r w:rsidRPr="005D715A">
        <w:t>_`x'=1 if v6310</w:t>
      </w:r>
      <w:r>
        <w:t>A_</w:t>
      </w:r>
      <w:r w:rsidRPr="005D715A">
        <w:t xml:space="preserve">`x= 1 and </w:t>
      </w:r>
      <w:proofErr w:type="spellStart"/>
      <w:r w:rsidRPr="005D715A">
        <w:t>creditaccess</w:t>
      </w:r>
      <w:proofErr w:type="spellEnd"/>
      <w:r w:rsidRPr="005D715A">
        <w:t>_`x'=1</w:t>
      </w:r>
    </w:p>
    <w:p w14:paraId="77D12C55" w14:textId="121A08C8" w:rsidR="000B1269" w:rsidRPr="005D715A" w:rsidRDefault="000B1269" w:rsidP="000B1269">
      <w:pPr>
        <w:pStyle w:val="Indentvariable"/>
        <w:ind w:left="1710" w:hanging="630"/>
      </w:pPr>
      <w:r w:rsidRPr="005D715A">
        <w:t xml:space="preserve">Replace </w:t>
      </w:r>
      <w:proofErr w:type="spellStart"/>
      <w:r w:rsidRPr="005D715A">
        <w:t>creditselfjointuse</w:t>
      </w:r>
      <w:proofErr w:type="spellEnd"/>
      <w:r w:rsidRPr="005D715A">
        <w:t>_`x'=0 if v6310</w:t>
      </w:r>
      <w:r>
        <w:t>A_</w:t>
      </w:r>
      <w:r w:rsidRPr="005D715A">
        <w:t xml:space="preserve">`x'≠1 and </w:t>
      </w:r>
      <w:proofErr w:type="spellStart"/>
      <w:r w:rsidRPr="005D715A">
        <w:t>creditaccess</w:t>
      </w:r>
      <w:proofErr w:type="spellEnd"/>
      <w:r w:rsidRPr="005D715A">
        <w:t>_`x'=1</w:t>
      </w:r>
    </w:p>
    <w:p w14:paraId="2E9EB27D" w14:textId="1B356D7D" w:rsidR="000B1269" w:rsidRPr="005D715A" w:rsidRDefault="000B1269" w:rsidP="000B1269">
      <w:pPr>
        <w:pStyle w:val="Indentvariable"/>
        <w:ind w:left="1710" w:hanging="630"/>
      </w:pPr>
      <w:r w:rsidRPr="005D715A">
        <w:t xml:space="preserve">Replace </w:t>
      </w:r>
      <w:proofErr w:type="spellStart"/>
      <w:r w:rsidRPr="005D715A">
        <w:t>creditselfjointuse</w:t>
      </w:r>
      <w:proofErr w:type="spellEnd"/>
      <w:r w:rsidRPr="005D715A">
        <w:t>_`x'=missing if (v6310</w:t>
      </w:r>
      <w:r>
        <w:t>_</w:t>
      </w:r>
      <w:r w:rsidRPr="005D715A">
        <w:t>`x'=missing or v6310</w:t>
      </w:r>
      <w:r>
        <w:t>_</w:t>
      </w:r>
      <w:r w:rsidR="00E370CF">
        <w:t>`x'=</w:t>
      </w:r>
      <w:r w:rsidRPr="005D715A">
        <w:t xml:space="preserve">"X") and </w:t>
      </w:r>
      <w:proofErr w:type="spellStart"/>
      <w:r w:rsidRPr="005D715A">
        <w:t>creditaccess</w:t>
      </w:r>
      <w:proofErr w:type="spellEnd"/>
      <w:r w:rsidRPr="005D715A">
        <w:t>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 xml:space="preserve">Set </w:t>
      </w:r>
      <w:proofErr w:type="spellStart"/>
      <w:r w:rsidRPr="005D715A">
        <w:t>creditselfjointanydec</w:t>
      </w:r>
      <w:proofErr w:type="spellEnd"/>
      <w:r w:rsidRPr="005D715A">
        <w:t xml:space="preserve">_`x'=1 if </w:t>
      </w:r>
      <w:proofErr w:type="spellStart"/>
      <w:r w:rsidRPr="005D715A">
        <w:t>creditselfjointborrow</w:t>
      </w:r>
      <w:proofErr w:type="spellEnd"/>
      <w:r w:rsidRPr="005D715A">
        <w:t xml:space="preserve">_`x'=1 or 1 </w:t>
      </w:r>
      <w:proofErr w:type="spellStart"/>
      <w:r w:rsidRPr="005D715A">
        <w:t>creditselfjointuse</w:t>
      </w:r>
      <w:proofErr w:type="spellEnd"/>
      <w:r w:rsidRPr="005D715A">
        <w:t>_`x'=1</w:t>
      </w:r>
    </w:p>
    <w:p w14:paraId="5AF8910C" w14:textId="462FD04A" w:rsidR="000B1269" w:rsidRDefault="000B1269" w:rsidP="000B1269">
      <w:pPr>
        <w:pStyle w:val="Indentvariable"/>
        <w:ind w:left="1710" w:hanging="630"/>
      </w:pPr>
      <w:r w:rsidRPr="005D715A">
        <w:t xml:space="preserve">Replace </w:t>
      </w:r>
      <w:proofErr w:type="spellStart"/>
      <w:r w:rsidRPr="005D715A">
        <w:t>creditselfjointanydec</w:t>
      </w:r>
      <w:proofErr w:type="spellEnd"/>
      <w:r w:rsidRPr="005D715A">
        <w:t>_`x'=0 if creditselfjointborrow_`x'≠1 and creditselfjointuse_`x'≠1</w:t>
      </w:r>
    </w:p>
    <w:p w14:paraId="0CE160B0" w14:textId="77777777" w:rsidR="000B1269" w:rsidRDefault="000B1269" w:rsidP="000B1269">
      <w:pPr>
        <w:pStyle w:val="Indentvariable"/>
        <w:ind w:left="1710" w:hanging="630"/>
      </w:pPr>
      <w:r w:rsidRPr="005D715A">
        <w:t xml:space="preserve">Replace </w:t>
      </w:r>
      <w:proofErr w:type="spellStart"/>
      <w:r w:rsidRPr="005D715A">
        <w:t>creditselfjointanydec</w:t>
      </w:r>
      <w:proofErr w:type="spellEnd"/>
      <w:r w:rsidRPr="005D715A">
        <w:t>_`x'=</w:t>
      </w:r>
      <w:r>
        <w:t>missing</w:t>
      </w:r>
      <w:r w:rsidRPr="005D715A">
        <w:t xml:space="preserve"> if </w:t>
      </w:r>
      <w:proofErr w:type="spellStart"/>
      <w:r w:rsidRPr="005D715A">
        <w:t>creditselfjointborrow</w:t>
      </w:r>
      <w:proofErr w:type="spellEnd"/>
      <w:r w:rsidRPr="005D715A">
        <w:t>_`x'</w:t>
      </w:r>
      <w:r>
        <w:t>=missing</w:t>
      </w:r>
      <w:r w:rsidRPr="005D715A">
        <w:t xml:space="preserve"> </w:t>
      </w:r>
      <w:r>
        <w:t>or</w:t>
      </w:r>
      <w:r w:rsidRPr="005D715A">
        <w:t xml:space="preserve"> </w:t>
      </w:r>
      <w:proofErr w:type="spellStart"/>
      <w:r w:rsidRPr="005D715A">
        <w:t>creditselfjointuse</w:t>
      </w:r>
      <w:proofErr w:type="spellEnd"/>
      <w:r w:rsidRPr="005D715A">
        <w:t>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lastRenderedPageBreak/>
        <w:t>B-3.5.</w:t>
      </w:r>
      <w:r w:rsidRPr="005D715A">
        <w:rPr>
          <w:b/>
        </w:rPr>
        <w:t xml:space="preserve"> </w:t>
      </w:r>
      <w:r w:rsidRPr="005D715A">
        <w:t>Create the indicator for adequate achievement in access to credit. If respondents can make at least one decision on at least one source of credit alone or jointly, the indicator (</w:t>
      </w:r>
      <w:proofErr w:type="spellStart"/>
      <w:r w:rsidRPr="005D715A">
        <w:rPr>
          <w:i/>
        </w:rPr>
        <w:t>credjanydec_any</w:t>
      </w:r>
      <w:proofErr w:type="spellEnd"/>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t xml:space="preserve">Set </w:t>
      </w:r>
      <w:proofErr w:type="spellStart"/>
      <w:r w:rsidRPr="001D03EF">
        <w:t>credjanydec_any</w:t>
      </w:r>
      <w:proofErr w:type="spellEnd"/>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proofErr w:type="spellStart"/>
      <w:r w:rsidRPr="001D03EF">
        <w:t>credjanydec_any</w:t>
      </w:r>
      <w:proofErr w:type="spellEnd"/>
      <w:r w:rsidRPr="005D715A">
        <w:t xml:space="preserve">=0 if </w:t>
      </w:r>
      <w:proofErr w:type="spellStart"/>
      <w:r w:rsidRPr="005D715A">
        <w:t>creditaccess</w:t>
      </w:r>
      <w:proofErr w:type="spellEnd"/>
      <w:r w:rsidRPr="005D715A">
        <w:t>=0</w:t>
      </w:r>
    </w:p>
    <w:p w14:paraId="6983B407" w14:textId="77777777" w:rsidR="000B1269" w:rsidRDefault="000B1269" w:rsidP="003C7F2F">
      <w:pPr>
        <w:pStyle w:val="Indentvariable"/>
        <w:keepNext/>
        <w:widowControl/>
        <w:ind w:left="1080" w:hanging="360"/>
      </w:pPr>
      <w:r>
        <w:t>R</w:t>
      </w:r>
      <w:r w:rsidRPr="005D715A">
        <w:t xml:space="preserve">eplace </w:t>
      </w:r>
      <w:proofErr w:type="spellStart"/>
      <w:r w:rsidRPr="001D03EF">
        <w:t>credjanydec_any</w:t>
      </w:r>
      <w:proofErr w:type="spellEnd"/>
      <w:r w:rsidRPr="005D715A">
        <w:t xml:space="preserve">=missing if </w:t>
      </w:r>
      <w:proofErr w:type="spellStart"/>
      <w:r w:rsidRPr="005D715A">
        <w:t>creditaccess</w:t>
      </w:r>
      <w:proofErr w:type="spellEnd"/>
      <w:r w:rsidRPr="005D715A">
        <w:t>=missing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8"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8"/>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 xml:space="preserve">Set </w:t>
      </w:r>
      <w:proofErr w:type="spellStart"/>
      <w:r>
        <w:t>incomedec</w:t>
      </w:r>
      <w:proofErr w:type="spellEnd"/>
      <w:r>
        <w:t>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 xml:space="preserve">and </w:t>
      </w:r>
      <w:proofErr w:type="spellStart"/>
      <w:r w:rsidR="00E370CF">
        <w:t>partact</w:t>
      </w:r>
      <w:proofErr w:type="spellEnd"/>
      <w:r w:rsidR="00E370CF">
        <w:t>_`x'=</w:t>
      </w:r>
      <w:r w:rsidRPr="0038774E">
        <w:t>1</w:t>
      </w:r>
    </w:p>
    <w:p w14:paraId="2C34A1A2" w14:textId="5BB8A599" w:rsidR="000B1269" w:rsidRPr="0038774E" w:rsidRDefault="00E370CF" w:rsidP="004F2958">
      <w:pPr>
        <w:pStyle w:val="Indentvariable"/>
        <w:ind w:left="1080"/>
      </w:pPr>
      <w:r>
        <w:t xml:space="preserve">Replace </w:t>
      </w:r>
      <w:proofErr w:type="spellStart"/>
      <w:r>
        <w:t>incomedec</w:t>
      </w:r>
      <w:proofErr w:type="spellEnd"/>
      <w:r>
        <w:t>_`x'=</w:t>
      </w:r>
      <w:r w:rsidR="000B1269" w:rsidRPr="0038774E">
        <w:t>0 if v6205</w:t>
      </w:r>
      <w:r w:rsidR="000B1269">
        <w:t>_</w:t>
      </w:r>
      <w:r>
        <w:t>`x'≠</w:t>
      </w:r>
      <w:r w:rsidR="000B1269" w:rsidRPr="0038774E">
        <w:t>2 and v6205</w:t>
      </w:r>
      <w:r w:rsidR="000B1269">
        <w:t>_</w:t>
      </w:r>
      <w:r>
        <w:t xml:space="preserve">`x'≠3 and </w:t>
      </w:r>
      <w:proofErr w:type="spellStart"/>
      <w:r>
        <w:t>partact</w:t>
      </w:r>
      <w:proofErr w:type="spellEnd"/>
      <w:r>
        <w:t>_`x'=</w:t>
      </w:r>
      <w:r w:rsidR="000B1269" w:rsidRPr="0038774E">
        <w:t xml:space="preserve">1 </w:t>
      </w:r>
    </w:p>
    <w:p w14:paraId="7A298124" w14:textId="1F3CA1BD" w:rsidR="000B1269" w:rsidRPr="0038774E" w:rsidRDefault="000B1269" w:rsidP="000B1269">
      <w:pPr>
        <w:pStyle w:val="Indentvariable"/>
        <w:ind w:left="1440" w:hanging="360"/>
      </w:pPr>
      <w:r w:rsidRPr="0038774E">
        <w:t xml:space="preserve">Replace </w:t>
      </w:r>
      <w:proofErr w:type="spellStart"/>
      <w:r w:rsidRPr="0038774E">
        <w:t>incomedec</w:t>
      </w:r>
      <w:proofErr w:type="spellEnd"/>
      <w:r w:rsidRPr="0038774E">
        <w:t>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w:t>
      </w:r>
      <w:proofErr w:type="spellStart"/>
      <w:r w:rsidR="00E370CF">
        <w:t>partact</w:t>
      </w:r>
      <w:proofErr w:type="spellEnd"/>
      <w:r w:rsidR="00E370CF">
        <w:t>_`x'=</w:t>
      </w:r>
      <w:r w:rsidRPr="0038774E">
        <w:t xml:space="preserve">1 </w:t>
      </w:r>
    </w:p>
    <w:p w14:paraId="254C323F" w14:textId="2F3F3F63" w:rsidR="000B1269" w:rsidRDefault="00E370CF" w:rsidP="004F2958">
      <w:pPr>
        <w:pStyle w:val="Indentvariable"/>
        <w:ind w:left="1080"/>
      </w:pPr>
      <w:r>
        <w:t xml:space="preserve">Replace </w:t>
      </w:r>
      <w:proofErr w:type="spellStart"/>
      <w:r>
        <w:t>incomedec</w:t>
      </w:r>
      <w:proofErr w:type="spellEnd"/>
      <w:r>
        <w:t>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proofErr w:type="spellStart"/>
      <w:r w:rsidRPr="005D715A">
        <w:rPr>
          <w:i/>
        </w:rPr>
        <w:t>incdec_sum</w:t>
      </w:r>
      <w:proofErr w:type="spellEnd"/>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5C6C4DBE" w14:textId="77777777" w:rsidR="00B31523" w:rsidRDefault="000B1269" w:rsidP="000B1269">
      <w:pPr>
        <w:pStyle w:val="Indentvariable"/>
        <w:ind w:left="1080" w:hanging="360"/>
      </w:pPr>
      <w:r w:rsidRPr="005D715A">
        <w:t>Set</w:t>
      </w:r>
      <w:r>
        <w:t xml:space="preserve"> </w:t>
      </w:r>
      <w:proofErr w:type="spellStart"/>
      <w:r w:rsidRPr="005D715A">
        <w:t>incomedec_sum</w:t>
      </w:r>
      <w:proofErr w:type="spellEnd"/>
      <w:r w:rsidRPr="005D715A">
        <w:t>=</w:t>
      </w:r>
      <w:r w:rsidR="00B31523">
        <w:t>missing</w:t>
      </w:r>
    </w:p>
    <w:p w14:paraId="6819AAB7" w14:textId="1F08703F" w:rsidR="000B1269" w:rsidRDefault="00B31523" w:rsidP="000B1269">
      <w:pPr>
        <w:pStyle w:val="Indentvariable"/>
        <w:ind w:left="1080" w:hanging="360"/>
      </w:pPr>
      <w:r>
        <w:lastRenderedPageBreak/>
        <w:t xml:space="preserve">Replace </w:t>
      </w:r>
      <w:r w:rsidR="005020BE">
        <w:t>incomedec_sum=</w:t>
      </w:r>
      <w:r w:rsidR="000B1269" w:rsidRPr="005D715A">
        <w:t>incomedec_</w:t>
      </w:r>
      <w:r w:rsidR="000B1269">
        <w:t>1</w:t>
      </w:r>
      <w:r w:rsidR="000B1269" w:rsidRPr="005D715A">
        <w:t>+incomedec_</w:t>
      </w:r>
      <w:r w:rsidR="000B1269">
        <w:t>2</w:t>
      </w:r>
      <w:r w:rsidR="000B1269" w:rsidRPr="005D715A">
        <w:t>+incomedec_</w:t>
      </w:r>
      <w:r w:rsidR="000B1269">
        <w:t>3</w:t>
      </w:r>
      <w:r w:rsidR="000B1269" w:rsidRPr="005D715A">
        <w:t>+incomedec_</w:t>
      </w:r>
      <w:r w:rsidR="000B1269">
        <w:t>4</w:t>
      </w:r>
      <w:r w:rsidR="000B1269" w:rsidRPr="005D715A">
        <w:t>+incomedec_</w:t>
      </w:r>
      <w:r w:rsidR="000B1269">
        <w:t>5</w:t>
      </w:r>
      <w:r w:rsidR="000B1269" w:rsidRPr="005D715A">
        <w:t>+</w:t>
      </w:r>
      <w:r w:rsidR="000B1269">
        <w:t xml:space="preserve"> </w:t>
      </w:r>
      <w:r w:rsidR="000B1269" w:rsidRPr="005D715A">
        <w:t>incomedec_</w:t>
      </w:r>
      <w:r w:rsidR="000B1269">
        <w:t>6</w:t>
      </w:r>
      <w:r w:rsidR="000B1269" w:rsidRPr="005D715A">
        <w:t>+feelmakedec_</w:t>
      </w:r>
      <w:r w:rsidR="000B1269">
        <w:t>4</w:t>
      </w:r>
      <w:r w:rsidR="000B1269" w:rsidRPr="005D715A">
        <w:t>+feelmakedec_</w:t>
      </w:r>
      <w:r w:rsidR="000B1269">
        <w:t>5</w:t>
      </w:r>
      <w:r w:rsidR="000B1269" w:rsidRPr="005D715A">
        <w:t>+feelmakedec_</w:t>
      </w:r>
      <w:r w:rsidR="000B1269">
        <w:t>7</w:t>
      </w:r>
      <w:r w:rsidR="00C23DAB" w:rsidRPr="005D715A">
        <w:t>+feelmakedec_</w:t>
      </w:r>
      <w:r w:rsidR="00C23DAB">
        <w:t>8</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11BE96BA" w:rsidR="000B1269" w:rsidRPr="005D715A" w:rsidRDefault="000B1269" w:rsidP="0038774E">
      <w:pPr>
        <w:pStyle w:val="BodyText"/>
      </w:pPr>
      <w:r>
        <w:rPr>
          <w:b/>
        </w:rPr>
        <w:t>B-4.4.</w:t>
      </w:r>
      <w:r w:rsidRPr="005D715A">
        <w:rPr>
          <w:b/>
        </w:rPr>
        <w:t xml:space="preserve"> </w:t>
      </w:r>
      <w:r w:rsidRPr="005D715A">
        <w:t>Create the indicator for adequate achievement in control over income (</w:t>
      </w:r>
      <w:proofErr w:type="spellStart"/>
      <w:r w:rsidRPr="005D715A">
        <w:rPr>
          <w:i/>
        </w:rPr>
        <w:t>incdec_count</w:t>
      </w:r>
      <w:proofErr w:type="spellEnd"/>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r w:rsidR="007E2076">
        <w:t xml:space="preserve"> Also recode the indicator to 0 </w:t>
      </w:r>
      <w:r w:rsidR="001C3831">
        <w:t xml:space="preserve">for respondents </w:t>
      </w:r>
      <w:r w:rsidR="001C3831" w:rsidRPr="001C3831">
        <w:t xml:space="preserve">who can only </w:t>
      </w:r>
      <w:r w:rsidR="00FD0F80">
        <w:t xml:space="preserve">make decisions about </w:t>
      </w:r>
      <w:r w:rsidR="001C3831" w:rsidRPr="001C3831">
        <w:t>minor HH expenditures</w:t>
      </w:r>
      <w:r w:rsidR="00FD0F80">
        <w:t>.</w:t>
      </w:r>
    </w:p>
    <w:p w14:paraId="6B5CC7F7" w14:textId="21B7C5E6" w:rsidR="000B1269" w:rsidRPr="005D715A" w:rsidRDefault="000B1269" w:rsidP="0038774E">
      <w:pPr>
        <w:pStyle w:val="Indentvariable"/>
      </w:pPr>
      <w:r w:rsidRPr="005D715A">
        <w:t xml:space="preserve">Set </w:t>
      </w:r>
      <w:proofErr w:type="spellStart"/>
      <w:r w:rsidRPr="005D715A">
        <w:t>incdec_count</w:t>
      </w:r>
      <w:proofErr w:type="spellEnd"/>
      <w:r w:rsidRPr="005D715A">
        <w:t xml:space="preserve">=1 if </w:t>
      </w:r>
      <w:proofErr w:type="spellStart"/>
      <w:r w:rsidRPr="005D715A">
        <w:t>incomedec_sum</w:t>
      </w:r>
      <w:proofErr w:type="spellEnd"/>
      <w:r w:rsidRPr="005D715A">
        <w:t xml:space="preserve">&gt;0 and </w:t>
      </w:r>
      <w:proofErr w:type="spellStart"/>
      <w:r w:rsidRPr="005D715A">
        <w:t>incomedec_sum≠missing</w:t>
      </w:r>
      <w:proofErr w:type="spellEnd"/>
    </w:p>
    <w:p w14:paraId="617049C3" w14:textId="114D5846" w:rsidR="000B1269" w:rsidRDefault="000B1269" w:rsidP="0038774E">
      <w:pPr>
        <w:pStyle w:val="Indentvariable"/>
      </w:pPr>
      <w:r w:rsidRPr="005D715A">
        <w:t xml:space="preserve">Replace </w:t>
      </w:r>
      <w:proofErr w:type="spellStart"/>
      <w:r w:rsidRPr="005D715A">
        <w:t>incdec_count</w:t>
      </w:r>
      <w:proofErr w:type="spellEnd"/>
      <w:r w:rsidRPr="005D715A">
        <w:t xml:space="preserve">=0 if </w:t>
      </w:r>
      <w:proofErr w:type="spellStart"/>
      <w:r w:rsidRPr="005D715A">
        <w:t>incdec_count</w:t>
      </w:r>
      <w:proofErr w:type="spellEnd"/>
      <w:r w:rsidRPr="005D715A">
        <w:t xml:space="preserve">=1 and </w:t>
      </w:r>
      <w:proofErr w:type="spellStart"/>
      <w:r w:rsidRPr="005D715A">
        <w:t>incomedec_sum</w:t>
      </w:r>
      <w:proofErr w:type="spellEnd"/>
      <w:r w:rsidRPr="005D715A">
        <w:t xml:space="preserve">=1 </w:t>
      </w:r>
      <w:r w:rsidR="00956CDB">
        <w:t xml:space="preserve">and </w:t>
      </w:r>
      <w:r w:rsidR="00956CDB" w:rsidRPr="005D715A">
        <w:t>feelmakedec_</w:t>
      </w:r>
      <w:r w:rsidR="00956CDB">
        <w:t>8</w:t>
      </w:r>
      <w:r w:rsidR="002B53CC">
        <w:t>=1</w:t>
      </w:r>
    </w:p>
    <w:p w14:paraId="2BCAA192" w14:textId="428D1EF1" w:rsidR="000B1269" w:rsidRDefault="000B1269" w:rsidP="0038774E">
      <w:pPr>
        <w:pStyle w:val="Indentvariable"/>
      </w:pPr>
      <w:r w:rsidRPr="005D715A">
        <w:t xml:space="preserve">Replace </w:t>
      </w:r>
      <w:proofErr w:type="spellStart"/>
      <w:r w:rsidRPr="005D715A">
        <w:t>incdec_count</w:t>
      </w:r>
      <w:proofErr w:type="spellEnd"/>
      <w:r w:rsidRPr="005D715A">
        <w:t xml:space="preserve">=missing if </w:t>
      </w:r>
      <w:proofErr w:type="spellStart"/>
      <w:r w:rsidRPr="005D715A">
        <w:t>incomedec_sum</w:t>
      </w:r>
      <w:proofErr w:type="spellEnd"/>
      <w:r w:rsidRPr="005D715A">
        <w:t>=missing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9"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9"/>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 xml:space="preserve">Set </w:t>
      </w:r>
      <w:proofErr w:type="spellStart"/>
      <w:r>
        <w:rPr>
          <w:i/>
          <w:sz w:val="22"/>
        </w:rPr>
        <w:t>groupmember</w:t>
      </w:r>
      <w:proofErr w:type="spellEnd"/>
      <w:r>
        <w:rPr>
          <w:i/>
          <w:sz w:val="22"/>
        </w:rPr>
        <w:t>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 xml:space="preserve">Replace </w:t>
      </w:r>
      <w:proofErr w:type="spellStart"/>
      <w:r>
        <w:rPr>
          <w:i/>
          <w:sz w:val="22"/>
        </w:rPr>
        <w:t>groupmember</w:t>
      </w:r>
      <w:proofErr w:type="spellEnd"/>
      <w:r>
        <w:rPr>
          <w:i/>
          <w:sz w:val="22"/>
        </w:rPr>
        <w:t>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 xml:space="preserve">Replace </w:t>
      </w:r>
      <w:proofErr w:type="spellStart"/>
      <w:r>
        <w:rPr>
          <w:i/>
          <w:sz w:val="22"/>
        </w:rPr>
        <w:t>groupmember</w:t>
      </w:r>
      <w:proofErr w:type="spellEnd"/>
      <w:r>
        <w:rPr>
          <w:i/>
          <w:sz w:val="22"/>
        </w:rPr>
        <w:t>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 xml:space="preserve">Replace </w:t>
      </w:r>
      <w:proofErr w:type="spellStart"/>
      <w:r w:rsidRPr="00BB7B90">
        <w:rPr>
          <w:i/>
          <w:sz w:val="22"/>
        </w:rPr>
        <w:t>groupmember</w:t>
      </w:r>
      <w:proofErr w:type="spellEnd"/>
      <w:r w:rsidRPr="00BB7B90">
        <w:rPr>
          <w:i/>
          <w:sz w:val="22"/>
        </w:rPr>
        <w:t>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proofErr w:type="spellStart"/>
      <w:r w:rsidRPr="005D715A">
        <w:rPr>
          <w:i/>
        </w:rPr>
        <w:t>groupmember_any</w:t>
      </w:r>
      <w:proofErr w:type="spellEnd"/>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 xml:space="preserve">Set </w:t>
      </w:r>
      <w:proofErr w:type="spellStart"/>
      <w:r w:rsidRPr="008B61F3">
        <w:rPr>
          <w:i/>
          <w:sz w:val="22"/>
          <w:szCs w:val="22"/>
        </w:rPr>
        <w:t>groupmember_any</w:t>
      </w:r>
      <w:proofErr w:type="spellEnd"/>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 xml:space="preserve">1 or </w:t>
      </w:r>
      <w:r w:rsidRPr="008B61F3">
        <w:rPr>
          <w:i/>
          <w:sz w:val="22"/>
          <w:szCs w:val="22"/>
        </w:rPr>
        <w:lastRenderedPageBreak/>
        <w:t>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 xml:space="preserve">Replace </w:t>
      </w:r>
      <w:proofErr w:type="spellStart"/>
      <w:r w:rsidRPr="008B61F3">
        <w:rPr>
          <w:i/>
          <w:sz w:val="22"/>
          <w:szCs w:val="22"/>
        </w:rPr>
        <w:t>groupmember_any</w:t>
      </w:r>
      <w:proofErr w:type="spellEnd"/>
      <w:r>
        <w:rPr>
          <w:i/>
          <w:sz w:val="22"/>
          <w:szCs w:val="22"/>
        </w:rPr>
        <w:t>=</w:t>
      </w:r>
      <w:r w:rsidRPr="008B61F3">
        <w:rPr>
          <w:i/>
          <w:sz w:val="22"/>
          <w:szCs w:val="22"/>
        </w:rPr>
        <w:t xml:space="preserve">0 if </w:t>
      </w:r>
      <w:proofErr w:type="spellStart"/>
      <w:r w:rsidRPr="008B61F3">
        <w:rPr>
          <w:i/>
          <w:sz w:val="22"/>
          <w:szCs w:val="22"/>
        </w:rPr>
        <w:t>groupmember_any</w:t>
      </w:r>
      <w:proofErr w:type="spellEnd"/>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90" w:name="_Toc526973659"/>
      <w:r>
        <w:rPr>
          <w:b/>
        </w:rPr>
        <w:t xml:space="preserve">B.6. </w:t>
      </w:r>
      <w:r w:rsidRPr="00000586">
        <w:rPr>
          <w:b/>
        </w:rPr>
        <w:t>Domain 5: Time Allocation (Workload)</w:t>
      </w:r>
      <w:bookmarkEnd w:id="890"/>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proofErr w:type="spellStart"/>
      <w:r w:rsidRPr="00A43E04">
        <w:rPr>
          <w:i/>
        </w:rPr>
        <w:t>i</w:t>
      </w:r>
      <w:proofErr w:type="spellEnd"/>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For each value (</w:t>
      </w:r>
      <w:proofErr w:type="spellStart"/>
      <w:r w:rsidRPr="008B61F3">
        <w:rPr>
          <w:i/>
          <w:sz w:val="22"/>
          <w:szCs w:val="22"/>
        </w:rPr>
        <w:t>i</w:t>
      </w:r>
      <w:proofErr w:type="spellEnd"/>
      <w:r w:rsidRPr="008B61F3">
        <w:rPr>
          <w:i/>
          <w:sz w:val="22"/>
          <w:szCs w:val="22"/>
        </w:rPr>
        <w:t xml:space="preserve">)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 xml:space="preserve">Set </w:t>
      </w:r>
      <w:proofErr w:type="spellStart"/>
      <w:r w:rsidRPr="008B61F3">
        <w:rPr>
          <w:i/>
          <w:sz w:val="22"/>
          <w:szCs w:val="22"/>
        </w:rPr>
        <w:t>w</w:t>
      </w:r>
      <w:r>
        <w:rPr>
          <w:i/>
          <w:sz w:val="22"/>
          <w:szCs w:val="22"/>
        </w:rPr>
        <w:t>ork</w:t>
      </w:r>
      <w:r w:rsidR="00E370CF">
        <w:rPr>
          <w:i/>
          <w:sz w:val="22"/>
          <w:szCs w:val="22"/>
        </w:rPr>
        <w:t>_hours</w:t>
      </w:r>
      <w:proofErr w:type="spellEnd"/>
      <w:r w:rsidR="00E370CF">
        <w:rPr>
          <w:i/>
          <w:sz w:val="22"/>
          <w:szCs w:val="22"/>
        </w:rPr>
        <w:t>=</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 xml:space="preserve">Label </w:t>
      </w:r>
      <w:proofErr w:type="spellStart"/>
      <w:r>
        <w:rPr>
          <w:i/>
          <w:sz w:val="22"/>
          <w:szCs w:val="22"/>
        </w:rPr>
        <w:t>work_hours</w:t>
      </w:r>
      <w:proofErr w:type="spellEnd"/>
      <w:r>
        <w:rPr>
          <w:i/>
          <w:sz w:val="22"/>
          <w:szCs w:val="22"/>
        </w:rPr>
        <w:t xml:space="preserve">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 xml:space="preserve">if </w:t>
      </w:r>
      <w:proofErr w:type="spellStart"/>
      <w:r w:rsidRPr="00377A7D">
        <w:rPr>
          <w:i/>
          <w:sz w:val="22"/>
          <w:szCs w:val="22"/>
        </w:rPr>
        <w:t>work</w:t>
      </w:r>
      <w:r>
        <w:rPr>
          <w:i/>
          <w:sz w:val="22"/>
          <w:szCs w:val="22"/>
        </w:rPr>
        <w:t>_hours</w:t>
      </w:r>
      <w:proofErr w:type="spellEnd"/>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6939382" w14:textId="5104F28C" w:rsidR="000B1269" w:rsidRDefault="000B1269" w:rsidP="008B61F3">
      <w:pPr>
        <w:pStyle w:val="BodyText"/>
      </w:pPr>
      <w:r>
        <w:rPr>
          <w:b/>
        </w:rPr>
        <w:t>B-6.</w:t>
      </w:r>
      <w:r w:rsidR="00B979B9">
        <w:rPr>
          <w:b/>
        </w:rPr>
        <w:t>6</w:t>
      </w:r>
      <w:bookmarkStart w:id="891" w:name="_GoBack"/>
      <w:bookmarkEnd w:id="891"/>
      <w:r>
        <w:rPr>
          <w:b/>
        </w:rPr>
        <w:t>.</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w:t>
      </w:r>
      <w:proofErr w:type="spellStart"/>
      <w:r>
        <w:t>awei</w:t>
      </w:r>
      <w:proofErr w:type="spellEnd"/>
      <w:r>
        <w:t xml:space="preserve"> prep”</w:t>
      </w:r>
    </w:p>
    <w:p w14:paraId="674B5F13" w14:textId="4DE62932" w:rsidR="000B1269" w:rsidRPr="00000586" w:rsidRDefault="000B1269" w:rsidP="003C7F2F">
      <w:pPr>
        <w:pStyle w:val="BodyText"/>
        <w:keepNext/>
        <w:rPr>
          <w:b/>
        </w:rPr>
      </w:pPr>
      <w:bookmarkStart w:id="892" w:name="_Toc526973660"/>
      <w:r>
        <w:rPr>
          <w:b/>
        </w:rPr>
        <w:lastRenderedPageBreak/>
        <w:t xml:space="preserve">C. </w:t>
      </w:r>
      <w:r w:rsidRPr="00000586">
        <w:rPr>
          <w:b/>
        </w:rPr>
        <w:t>A-WEAI calculation</w:t>
      </w:r>
      <w:bookmarkEnd w:id="892"/>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93" w:name="_Toc526973661"/>
      <w:r>
        <w:rPr>
          <w:b/>
        </w:rPr>
        <w:t xml:space="preserve">C.1. </w:t>
      </w:r>
      <w:r w:rsidRPr="00000586">
        <w:rPr>
          <w:b/>
        </w:rPr>
        <w:t>Weighted inadequacy and adequacy scores</w:t>
      </w:r>
      <w:bookmarkEnd w:id="893"/>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proofErr w:type="spellStart"/>
      <w:r w:rsidRPr="005D715A">
        <w:rPr>
          <w:i/>
        </w:rPr>
        <w:t>varlist_emp</w:t>
      </w:r>
      <w:proofErr w:type="spellEnd"/>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 xml:space="preserve">Set </w:t>
      </w:r>
      <w:proofErr w:type="spellStart"/>
      <w:r w:rsidRPr="007604D4">
        <w:rPr>
          <w:i/>
          <w:sz w:val="22"/>
          <w:szCs w:val="22"/>
        </w:rPr>
        <w:t>varlist_emp</w:t>
      </w:r>
      <w:proofErr w:type="spellEnd"/>
      <w:r w:rsidRPr="007604D4">
        <w:rPr>
          <w:i/>
          <w:sz w:val="22"/>
          <w:szCs w:val="22"/>
        </w:rPr>
        <w:t xml:space="preserve">=(1) </w:t>
      </w:r>
      <w:proofErr w:type="spellStart"/>
      <w:r w:rsidRPr="007604D4">
        <w:rPr>
          <w:i/>
          <w:sz w:val="22"/>
          <w:szCs w:val="22"/>
        </w:rPr>
        <w:t>feelinputdecagr</w:t>
      </w:r>
      <w:proofErr w:type="spellEnd"/>
      <w:r w:rsidRPr="007604D4">
        <w:rPr>
          <w:i/>
          <w:sz w:val="22"/>
          <w:szCs w:val="22"/>
        </w:rPr>
        <w:t xml:space="preserve">, (2) </w:t>
      </w:r>
      <w:proofErr w:type="spellStart"/>
      <w:r w:rsidRPr="007604D4">
        <w:rPr>
          <w:i/>
          <w:sz w:val="22"/>
          <w:szCs w:val="22"/>
        </w:rPr>
        <w:t>jown_count</w:t>
      </w:r>
      <w:proofErr w:type="spellEnd"/>
      <w:r w:rsidRPr="007604D4">
        <w:rPr>
          <w:i/>
          <w:sz w:val="22"/>
          <w:szCs w:val="22"/>
        </w:rPr>
        <w:t xml:space="preserve">, (3) </w:t>
      </w:r>
      <w:proofErr w:type="spellStart"/>
      <w:r w:rsidRPr="007604D4">
        <w:rPr>
          <w:i/>
          <w:sz w:val="22"/>
          <w:szCs w:val="22"/>
        </w:rPr>
        <w:t>credjanydec_any</w:t>
      </w:r>
      <w:proofErr w:type="spellEnd"/>
      <w:r w:rsidRPr="007604D4">
        <w:rPr>
          <w:i/>
          <w:sz w:val="22"/>
          <w:szCs w:val="22"/>
        </w:rPr>
        <w:t xml:space="preserve">, (4) </w:t>
      </w:r>
      <w:proofErr w:type="spellStart"/>
      <w:r w:rsidRPr="007604D4">
        <w:rPr>
          <w:i/>
          <w:sz w:val="22"/>
          <w:szCs w:val="22"/>
        </w:rPr>
        <w:t>incdec_count</w:t>
      </w:r>
      <w:proofErr w:type="spellEnd"/>
      <w:r w:rsidRPr="007604D4">
        <w:rPr>
          <w:i/>
          <w:sz w:val="22"/>
          <w:szCs w:val="22"/>
        </w:rPr>
        <w:t xml:space="preserve">, (5) </w:t>
      </w:r>
      <w:proofErr w:type="spellStart"/>
      <w:r w:rsidRPr="007604D4">
        <w:rPr>
          <w:i/>
          <w:sz w:val="22"/>
          <w:szCs w:val="22"/>
        </w:rPr>
        <w:t>groupmember_any</w:t>
      </w:r>
      <w:proofErr w:type="spellEnd"/>
      <w:r w:rsidRPr="007604D4">
        <w:rPr>
          <w:i/>
          <w:sz w:val="22"/>
          <w:szCs w:val="22"/>
        </w:rPr>
        <w:t xml:space="preserve">, and (6) </w:t>
      </w:r>
      <w:proofErr w:type="spellStart"/>
      <w:r w:rsidRPr="007604D4">
        <w:rPr>
          <w:i/>
          <w:sz w:val="22"/>
          <w:szCs w:val="22"/>
        </w:rPr>
        <w:t>npoor</w:t>
      </w:r>
      <w:proofErr w:type="spellEnd"/>
      <w:r w:rsidRPr="007604D4">
        <w:rPr>
          <w:i/>
          <w:sz w:val="22"/>
          <w:szCs w:val="22"/>
        </w:rPr>
        <w:t>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w:t>
      </w:r>
      <w:proofErr w:type="spellStart"/>
      <w:r w:rsidRPr="005D715A">
        <w:rPr>
          <w:i/>
        </w:rPr>
        <w:t>ndepr</w:t>
      </w:r>
      <w:proofErr w:type="spellEnd"/>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w:t>
      </w:r>
      <w:proofErr w:type="spellStart"/>
      <w:r w:rsidRPr="007604D4">
        <w:rPr>
          <w:i/>
          <w:sz w:val="22"/>
          <w:szCs w:val="22"/>
        </w:rPr>
        <w:t>varlist_emp</w:t>
      </w:r>
      <w:proofErr w:type="spellEnd"/>
      <w:r w:rsidRPr="007604D4">
        <w:rPr>
          <w:i/>
          <w:sz w:val="22"/>
          <w:szCs w:val="22"/>
        </w:rPr>
        <w:t xml:space="preserve">: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w:t>
      </w:r>
      <w:proofErr w:type="spellStart"/>
      <w:r w:rsidRPr="007604D4">
        <w:rPr>
          <w:i/>
          <w:sz w:val="22"/>
          <w:szCs w:val="22"/>
        </w:rPr>
        <w:t>ndepr</w:t>
      </w:r>
      <w:proofErr w:type="spellEnd"/>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w:t>
      </w:r>
      <w:proofErr w:type="spellStart"/>
      <w:r w:rsidRPr="007604D4">
        <w:rPr>
          <w:i/>
          <w:sz w:val="22"/>
          <w:szCs w:val="22"/>
        </w:rPr>
        <w:t>ndepr</w:t>
      </w:r>
      <w:proofErr w:type="spellEnd"/>
      <w:r w:rsidRPr="007604D4">
        <w:rPr>
          <w:i/>
          <w:sz w:val="22"/>
          <w:szCs w:val="22"/>
        </w:rPr>
        <w:t>=0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w:t>
      </w:r>
      <w:proofErr w:type="spellStart"/>
      <w:r w:rsidRPr="007604D4">
        <w:rPr>
          <w:i/>
          <w:sz w:val="22"/>
          <w:szCs w:val="22"/>
        </w:rPr>
        <w:t>ndepr</w:t>
      </w:r>
      <w:proofErr w:type="spellEnd"/>
      <w:r w:rsidRPr="007604D4">
        <w:rPr>
          <w:i/>
          <w:sz w:val="22"/>
          <w:szCs w:val="22"/>
        </w:rPr>
        <w:t>=1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proofErr w:type="spellStart"/>
      <w:r>
        <w:rPr>
          <w:i/>
          <w:sz w:val="22"/>
          <w:szCs w:val="22"/>
        </w:rPr>
        <w:t>v</w:t>
      </w:r>
      <w:r w:rsidRPr="007604D4">
        <w:rPr>
          <w:i/>
          <w:sz w:val="22"/>
          <w:szCs w:val="22"/>
        </w:rPr>
        <w:t>type</w:t>
      </w:r>
      <w:proofErr w:type="spellEnd"/>
      <w:r w:rsidRPr="007604D4">
        <w:rPr>
          <w:i/>
          <w:sz w:val="22"/>
          <w:szCs w:val="22"/>
        </w:rPr>
        <w:t>=</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 xml:space="preserve">For each variable (var) of variable list </w:t>
      </w:r>
      <w:proofErr w:type="spellStart"/>
      <w:r w:rsidRPr="007604D4">
        <w:rPr>
          <w:i/>
          <w:sz w:val="22"/>
          <w:szCs w:val="22"/>
        </w:rPr>
        <w:t>feelinputdecagr</w:t>
      </w:r>
      <w:proofErr w:type="spellEnd"/>
      <w:r w:rsidRPr="007604D4">
        <w:rPr>
          <w:i/>
          <w:sz w:val="22"/>
          <w:szCs w:val="22"/>
        </w:rPr>
        <w:t xml:space="preserve"> </w:t>
      </w:r>
      <w:proofErr w:type="spellStart"/>
      <w:r w:rsidRPr="007604D4">
        <w:rPr>
          <w:i/>
          <w:sz w:val="22"/>
          <w:szCs w:val="22"/>
        </w:rPr>
        <w:t>incdec_count</w:t>
      </w:r>
      <w:proofErr w:type="spellEnd"/>
      <w:r w:rsidRPr="007604D4">
        <w:rPr>
          <w:i/>
          <w:sz w:val="22"/>
          <w:szCs w:val="22"/>
        </w:rPr>
        <w:t xml:space="preserve"> </w:t>
      </w:r>
      <w:proofErr w:type="spellStart"/>
      <w:r w:rsidRPr="007604D4">
        <w:rPr>
          <w:i/>
          <w:sz w:val="22"/>
          <w:szCs w:val="22"/>
        </w:rPr>
        <w:t>groupmember_any</w:t>
      </w:r>
      <w:proofErr w:type="spellEnd"/>
      <w:r w:rsidRPr="007604D4">
        <w:rPr>
          <w:i/>
          <w:sz w:val="22"/>
          <w:szCs w:val="22"/>
        </w:rPr>
        <w:t xml:space="preserve">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 xml:space="preserve">gen </w:t>
      </w:r>
      <w:proofErr w:type="spellStart"/>
      <w:r w:rsidRPr="007604D4">
        <w:rPr>
          <w:i/>
          <w:sz w:val="22"/>
          <w:szCs w:val="22"/>
        </w:rPr>
        <w:t>w_`var</w:t>
      </w:r>
      <w:proofErr w:type="spellEnd"/>
      <w:r w:rsidRPr="007604D4">
        <w:rPr>
          <w:i/>
          <w:sz w:val="22"/>
          <w:szCs w:val="22"/>
        </w:rPr>
        <w:t>'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 xml:space="preserve">Set </w:t>
      </w:r>
      <w:proofErr w:type="spellStart"/>
      <w:r w:rsidRPr="007604D4">
        <w:rPr>
          <w:i/>
          <w:sz w:val="22"/>
          <w:szCs w:val="22"/>
        </w:rPr>
        <w:t>w_jown_count</w:t>
      </w:r>
      <w:proofErr w:type="spellEnd"/>
      <w:r w:rsidRPr="007604D4">
        <w:rPr>
          <w:i/>
          <w:sz w:val="22"/>
          <w:szCs w:val="22"/>
        </w:rPr>
        <w:t xml:space="preserve">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 xml:space="preserve">Set </w:t>
      </w:r>
      <w:proofErr w:type="spellStart"/>
      <w:r w:rsidRPr="007604D4">
        <w:rPr>
          <w:i/>
          <w:sz w:val="22"/>
          <w:szCs w:val="22"/>
        </w:rPr>
        <w:t>w_credjanydec_any</w:t>
      </w:r>
      <w:proofErr w:type="spellEnd"/>
      <w:r w:rsidRPr="007604D4">
        <w:rPr>
          <w:i/>
          <w:sz w:val="22"/>
          <w:szCs w:val="22"/>
        </w:rPr>
        <w:t xml:space="preserve">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 xml:space="preserve">For each variable (var) of </w:t>
      </w:r>
      <w:proofErr w:type="spellStart"/>
      <w:r w:rsidRPr="007604D4">
        <w:rPr>
          <w:i/>
          <w:sz w:val="22"/>
          <w:szCs w:val="22"/>
        </w:rPr>
        <w:t>varlist_emp</w:t>
      </w:r>
      <w:proofErr w:type="spellEnd"/>
      <w:r w:rsidRPr="007604D4">
        <w:rPr>
          <w:i/>
          <w:sz w:val="22"/>
          <w:szCs w:val="22"/>
        </w:rPr>
        <w:t>:</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proofErr w:type="spellStart"/>
      <w:r w:rsidR="000B1269" w:rsidRPr="007604D4">
        <w:rPr>
          <w:i/>
          <w:sz w:val="22"/>
          <w:szCs w:val="22"/>
        </w:rPr>
        <w:t>w_`var</w:t>
      </w:r>
      <w:proofErr w:type="spellEnd"/>
      <w:r w:rsidR="000B1269" w:rsidRPr="007604D4">
        <w:rPr>
          <w:i/>
          <w:sz w:val="22"/>
          <w:szCs w:val="22"/>
        </w:rPr>
        <w:t>'</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 xml:space="preserve">For each variable (var) of </w:t>
      </w:r>
      <w:proofErr w:type="spellStart"/>
      <w:r w:rsidRPr="007604D4">
        <w:rPr>
          <w:i/>
          <w:sz w:val="22"/>
          <w:szCs w:val="22"/>
        </w:rPr>
        <w:t>varlist_emp</w:t>
      </w:r>
      <w:proofErr w:type="spellEnd"/>
      <w:r w:rsidRPr="007604D4">
        <w:rPr>
          <w:i/>
          <w:sz w:val="22"/>
          <w:szCs w:val="22"/>
        </w:rPr>
        <w:t>:</w:t>
      </w:r>
    </w:p>
    <w:p w14:paraId="64968712" w14:textId="05C96789" w:rsidR="000B1269" w:rsidRPr="007604D4" w:rsidRDefault="007914EF" w:rsidP="00844229">
      <w:pPr>
        <w:tabs>
          <w:tab w:val="left" w:pos="1170"/>
        </w:tabs>
        <w:ind w:left="1170"/>
        <w:rPr>
          <w:i/>
          <w:sz w:val="22"/>
          <w:szCs w:val="22"/>
        </w:rPr>
      </w:pPr>
      <w:r>
        <w:rPr>
          <w:i/>
          <w:sz w:val="22"/>
          <w:szCs w:val="22"/>
        </w:rPr>
        <w:t>Set `</w:t>
      </w:r>
      <w:proofErr w:type="spellStart"/>
      <w:r>
        <w:rPr>
          <w:i/>
          <w:sz w:val="22"/>
          <w:szCs w:val="22"/>
        </w:rPr>
        <w:t>var'_miss</w:t>
      </w:r>
      <w:proofErr w:type="spellEnd"/>
      <w:r>
        <w:rPr>
          <w:i/>
          <w:sz w:val="22"/>
          <w:szCs w:val="22"/>
        </w:rPr>
        <w:t>=1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w:t>
      </w:r>
      <w:proofErr w:type="spellStart"/>
      <w:r w:rsidRPr="007604D4">
        <w:rPr>
          <w:i/>
          <w:sz w:val="22"/>
          <w:szCs w:val="22"/>
        </w:rPr>
        <w:t>var'_mi</w:t>
      </w:r>
      <w:r w:rsidR="007914EF">
        <w:rPr>
          <w:i/>
          <w:sz w:val="22"/>
          <w:szCs w:val="22"/>
        </w:rPr>
        <w:t>ss</w:t>
      </w:r>
      <w:proofErr w:type="spellEnd"/>
      <w:r w:rsidR="007914EF">
        <w:rPr>
          <w:i/>
          <w:sz w:val="22"/>
          <w:szCs w:val="22"/>
        </w:rPr>
        <w:t>=0 if `</w:t>
      </w:r>
      <w:proofErr w:type="spellStart"/>
      <w:r w:rsidR="007914EF">
        <w:rPr>
          <w:i/>
          <w:sz w:val="22"/>
          <w:szCs w:val="22"/>
        </w:rPr>
        <w:t>var'≠</w:t>
      </w:r>
      <w:r w:rsidRPr="007604D4">
        <w:rPr>
          <w:i/>
          <w:sz w:val="22"/>
          <w:szCs w:val="22"/>
        </w:rPr>
        <w:t>missing</w:t>
      </w:r>
      <w:proofErr w:type="spellEnd"/>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1BE1B1C2" w:rsidR="000B1269"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3C6D1D85" w14:textId="463E093E" w:rsidR="001F7248" w:rsidRDefault="001F7248" w:rsidP="00AE3F97">
      <w:pPr>
        <w:tabs>
          <w:tab w:val="left" w:pos="2070"/>
        </w:tabs>
        <w:ind w:left="2070" w:hanging="1350"/>
        <w:rPr>
          <w:i/>
          <w:sz w:val="22"/>
          <w:szCs w:val="22"/>
        </w:rPr>
      </w:pPr>
      <w:r>
        <w:rPr>
          <w:i/>
          <w:sz w:val="22"/>
          <w:szCs w:val="22"/>
        </w:rPr>
        <w:t>R</w:t>
      </w:r>
      <w:r w:rsidRPr="001F7248">
        <w:rPr>
          <w:i/>
          <w:sz w:val="22"/>
          <w:szCs w:val="22"/>
        </w:rPr>
        <w:t>eplace ci=round(ci,.0001)</w:t>
      </w:r>
    </w:p>
    <w:p w14:paraId="54F576EC" w14:textId="3C62BE5C" w:rsidR="008D3007" w:rsidRPr="007604D4" w:rsidRDefault="008D3007" w:rsidP="00AE3F97">
      <w:pPr>
        <w:tabs>
          <w:tab w:val="left" w:pos="2070"/>
        </w:tabs>
        <w:ind w:left="2070" w:hanging="1350"/>
        <w:rPr>
          <w:i/>
          <w:sz w:val="22"/>
          <w:szCs w:val="22"/>
        </w:rPr>
      </w:pPr>
      <w:r>
        <w:rPr>
          <w:i/>
          <w:sz w:val="22"/>
          <w:szCs w:val="22"/>
        </w:rPr>
        <w:t>L</w:t>
      </w:r>
      <w:r w:rsidRPr="008D3007">
        <w:rPr>
          <w:i/>
          <w:sz w:val="22"/>
          <w:szCs w:val="22"/>
        </w:rPr>
        <w:t>abel variable "Weighted inadequacy Count"</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 xml:space="preserve">Set </w:t>
      </w:r>
      <w:proofErr w:type="spellStart"/>
      <w:r>
        <w:rPr>
          <w:i/>
          <w:sz w:val="22"/>
          <w:szCs w:val="22"/>
        </w:rPr>
        <w:t>n_missing</w:t>
      </w:r>
      <w:proofErr w:type="spellEnd"/>
      <w:r>
        <w:rPr>
          <w:i/>
          <w:sz w:val="22"/>
          <w:szCs w:val="22"/>
        </w:rPr>
        <w:t>=</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=1 if </w:t>
      </w:r>
      <w:proofErr w:type="spellStart"/>
      <w:r>
        <w:rPr>
          <w:i/>
          <w:sz w:val="22"/>
          <w:szCs w:val="22"/>
        </w:rPr>
        <w:t>feelinputdecagr</w:t>
      </w:r>
      <w:proofErr w:type="spellEnd"/>
      <w:r>
        <w:rPr>
          <w:i/>
          <w:sz w:val="22"/>
          <w:szCs w:val="22"/>
        </w:rPr>
        <w:t>=</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jown_count</w:t>
      </w:r>
      <w:proofErr w:type="spellEnd"/>
      <w:r>
        <w:rPr>
          <w:i/>
          <w:sz w:val="22"/>
          <w:szCs w:val="22"/>
        </w:rPr>
        <w: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credjanydec_any</w:t>
      </w:r>
      <w:proofErr w:type="spellEnd"/>
      <w:r>
        <w:rPr>
          <w:i/>
          <w:sz w:val="22"/>
          <w:szCs w:val="22"/>
        </w:rPr>
        <w:t>=</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incdec_count</w:t>
      </w:r>
      <w:proofErr w:type="spellEnd"/>
      <w:r>
        <w:rPr>
          <w:i/>
          <w:sz w:val="22"/>
          <w:szCs w:val="22"/>
        </w:rPr>
        <w: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groupmember_any</w:t>
      </w:r>
      <w:proofErr w:type="spellEnd"/>
      <w:r>
        <w:rPr>
          <w:i/>
          <w:sz w:val="22"/>
          <w:szCs w:val="22"/>
        </w:rPr>
        <w:t>=</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 xml:space="preserve">Replace </w:t>
      </w:r>
      <w:proofErr w:type="spellStart"/>
      <w:r>
        <w:rPr>
          <w:i/>
          <w:sz w:val="22"/>
          <w:szCs w:val="22"/>
        </w:rPr>
        <w:t>n_missing</w:t>
      </w:r>
      <w:proofErr w:type="spellEnd"/>
      <w:r>
        <w:rPr>
          <w:i/>
          <w:sz w:val="22"/>
          <w:szCs w:val="22"/>
        </w:rPr>
        <w:t xml:space="preserve">=n_missing+1 if </w:t>
      </w:r>
      <w:proofErr w:type="spellStart"/>
      <w:r>
        <w:rPr>
          <w:i/>
          <w:sz w:val="22"/>
          <w:szCs w:val="22"/>
        </w:rPr>
        <w:t>npoor</w:t>
      </w:r>
      <w:proofErr w:type="spellEnd"/>
      <w:r>
        <w:rPr>
          <w:i/>
          <w:sz w:val="22"/>
          <w:szCs w:val="22"/>
        </w:rPr>
        <w:t>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proofErr w:type="spellStart"/>
      <w:r w:rsidRPr="005D715A">
        <w:rPr>
          <w:i/>
        </w:rPr>
        <w:t>miss_any</w:t>
      </w:r>
      <w:proofErr w:type="spellEnd"/>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 xml:space="preserve">Set </w:t>
      </w:r>
      <w:proofErr w:type="spellStart"/>
      <w:r>
        <w:rPr>
          <w:i/>
          <w:sz w:val="22"/>
          <w:szCs w:val="22"/>
        </w:rPr>
        <w:t>miss_any</w:t>
      </w:r>
      <w:proofErr w:type="spellEnd"/>
      <w:r>
        <w:rPr>
          <w:i/>
          <w:sz w:val="22"/>
          <w:szCs w:val="22"/>
        </w:rPr>
        <w:t>=</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 xml:space="preserve">Replace </w:t>
      </w:r>
      <w:proofErr w:type="spellStart"/>
      <w:r>
        <w:rPr>
          <w:i/>
          <w:sz w:val="22"/>
          <w:szCs w:val="22"/>
        </w:rPr>
        <w:t>miss_any</w:t>
      </w:r>
      <w:proofErr w:type="spellEnd"/>
      <w:r>
        <w:rPr>
          <w:i/>
          <w:sz w:val="22"/>
          <w:szCs w:val="22"/>
        </w:rPr>
        <w:t xml:space="preserve">=1 if </w:t>
      </w:r>
      <w:proofErr w:type="spellStart"/>
      <w:r>
        <w:rPr>
          <w:i/>
          <w:sz w:val="22"/>
          <w:szCs w:val="22"/>
        </w:rPr>
        <w:t>n_missing</w:t>
      </w:r>
      <w:proofErr w:type="spellEnd"/>
      <w:r>
        <w:rPr>
          <w:i/>
          <w:sz w:val="22"/>
          <w:szCs w:val="22"/>
        </w:rPr>
        <w:t xml:space="preserve">&gt;0 and </w:t>
      </w:r>
      <w:proofErr w:type="spellStart"/>
      <w:r>
        <w:rPr>
          <w:i/>
          <w:sz w:val="22"/>
          <w:szCs w:val="22"/>
        </w:rPr>
        <w:t>n_missing≠</w:t>
      </w:r>
      <w:r w:rsidR="000B1269" w:rsidRPr="007604D4">
        <w:rPr>
          <w:i/>
          <w:sz w:val="22"/>
          <w:szCs w:val="22"/>
        </w:rPr>
        <w:t>missing</w:t>
      </w:r>
      <w:proofErr w:type="spellEnd"/>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 xml:space="preserve">Drop record if </w:t>
      </w:r>
      <w:proofErr w:type="spellStart"/>
      <w:r>
        <w:rPr>
          <w:i/>
        </w:rPr>
        <w:t>miss_any</w:t>
      </w:r>
      <w:proofErr w:type="spellEnd"/>
      <w:r>
        <w:rPr>
          <w:i/>
        </w:rPr>
        <w:t>=1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w:t>
      </w:r>
      <w:proofErr w:type="spellStart"/>
      <w:r>
        <w:rPr>
          <w:i/>
        </w:rPr>
        <w:t>aweai</w:t>
      </w:r>
      <w:proofErr w:type="spellEnd"/>
      <w:r>
        <w:rPr>
          <w:i/>
        </w:rPr>
        <w:t xml:space="preserve"> </w:t>
      </w:r>
      <w:proofErr w:type="spellStart"/>
      <w:r>
        <w:rPr>
          <w:i/>
        </w:rPr>
        <w:t>depr</w:t>
      </w:r>
      <w:proofErr w:type="spellEnd"/>
      <w:r>
        <w:rPr>
          <w:i/>
        </w:rPr>
        <w:t xml:space="preserve"> indicators”</w:t>
      </w:r>
    </w:p>
    <w:p w14:paraId="4FF2BEB7" w14:textId="07A897C4" w:rsidR="000B1269" w:rsidRDefault="000B1269" w:rsidP="00000586">
      <w:pPr>
        <w:pStyle w:val="BodyText"/>
        <w:rPr>
          <w:b/>
        </w:rPr>
      </w:pPr>
      <w:bookmarkStart w:id="894"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94"/>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proofErr w:type="spellStart"/>
      <w:r w:rsidRPr="00DF31E4">
        <w:rPr>
          <w:i/>
        </w:rPr>
        <w:t>total_w</w:t>
      </w:r>
      <w:proofErr w:type="spellEnd"/>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 xml:space="preserve">Set </w:t>
      </w:r>
      <w:proofErr w:type="spellStart"/>
      <w:r>
        <w:rPr>
          <w:i/>
          <w:sz w:val="22"/>
          <w:szCs w:val="22"/>
        </w:rPr>
        <w:t>total_w</w:t>
      </w:r>
      <w:proofErr w:type="spellEnd"/>
      <w:r>
        <w:rPr>
          <w:i/>
          <w:sz w:val="22"/>
          <w:szCs w:val="22"/>
        </w:rPr>
        <w:t xml:space="preserve">=total(weight) if </w:t>
      </w:r>
      <w:proofErr w:type="spellStart"/>
      <w:r>
        <w:rPr>
          <w:i/>
          <w:sz w:val="22"/>
          <w:szCs w:val="22"/>
        </w:rPr>
        <w:t>miss_any</w:t>
      </w:r>
      <w:proofErr w:type="spellEnd"/>
      <w:r>
        <w:rPr>
          <w:i/>
          <w:sz w:val="22"/>
          <w:szCs w:val="22"/>
        </w:rPr>
        <w:t>=</w:t>
      </w:r>
      <w:r w:rsidR="000B1269" w:rsidRPr="007604D4">
        <w:rPr>
          <w:i/>
          <w:sz w:val="22"/>
          <w:szCs w:val="22"/>
        </w:rPr>
        <w:t>0</w:t>
      </w:r>
    </w:p>
    <w:p w14:paraId="4BB2EAD5" w14:textId="5ECCA781" w:rsidR="000B1269" w:rsidRPr="005D715A" w:rsidRDefault="000B1269" w:rsidP="007604D4">
      <w:pPr>
        <w:pStyle w:val="BodyText"/>
      </w:pPr>
      <w:r>
        <w:rPr>
          <w:b/>
        </w:rPr>
        <w:lastRenderedPageBreak/>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 xml:space="preserve">Replace ch_20p=missing if </w:t>
      </w:r>
      <w:proofErr w:type="spellStart"/>
      <w:r>
        <w:t>miss_any</w:t>
      </w:r>
      <w:proofErr w:type="spellEnd"/>
      <w:r>
        <w:t>=</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 xml:space="preserve">ci if </w:t>
      </w:r>
      <w:proofErr w:type="spellStart"/>
      <w:r>
        <w:rPr>
          <w:i/>
          <w:sz w:val="22"/>
          <w:szCs w:val="22"/>
        </w:rPr>
        <w:t>miss_any</w:t>
      </w:r>
      <w:proofErr w:type="spellEnd"/>
      <w:r>
        <w:rPr>
          <w:i/>
          <w:sz w:val="22"/>
          <w:szCs w:val="22"/>
        </w:rPr>
        <w:t>=</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t>
      </w:r>
      <w:proofErr w:type="spellStart"/>
      <w:r w:rsidR="003E3CD6">
        <w:rPr>
          <w:i/>
          <w:sz w:val="22"/>
          <w:szCs w:val="22"/>
        </w:rPr>
        <w:t>weight÷</w:t>
      </w:r>
      <w:r w:rsidRPr="007604D4">
        <w:rPr>
          <w:i/>
          <w:sz w:val="22"/>
          <w:szCs w:val="22"/>
        </w:rPr>
        <w:t>total_w</w:t>
      </w:r>
      <w:proofErr w:type="spellEnd"/>
      <w:r w:rsidRPr="007604D4">
        <w:rPr>
          <w:i/>
          <w:sz w:val="22"/>
          <w:szCs w:val="22"/>
        </w:rPr>
        <w:t>)</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 xml:space="preserve">For each variable (var) in </w:t>
      </w:r>
      <w:proofErr w:type="spellStart"/>
      <w:r w:rsidRPr="007604D4">
        <w:rPr>
          <w:i/>
          <w:sz w:val="22"/>
          <w:szCs w:val="22"/>
        </w:rPr>
        <w:t>varlist_emp</w:t>
      </w:r>
      <w:proofErr w:type="spellEnd"/>
      <w:r w:rsidRPr="007604D4">
        <w:rPr>
          <w:i/>
          <w:sz w:val="22"/>
          <w:szCs w:val="22"/>
        </w:rPr>
        <w:t>:</w:t>
      </w:r>
    </w:p>
    <w:p w14:paraId="752E9F8F" w14:textId="3248187C" w:rsidR="000B1269" w:rsidRPr="007604D4" w:rsidRDefault="003E3CD6" w:rsidP="00AE3F97">
      <w:pPr>
        <w:ind w:left="720" w:firstLine="450"/>
        <w:rPr>
          <w:i/>
          <w:sz w:val="22"/>
          <w:szCs w:val="22"/>
        </w:rPr>
      </w:pPr>
      <w:r>
        <w:rPr>
          <w:i/>
          <w:sz w:val="22"/>
          <w:szCs w:val="22"/>
        </w:rPr>
        <w:t>Set `</w:t>
      </w:r>
      <w:proofErr w:type="spellStart"/>
      <w:r>
        <w:rPr>
          <w:i/>
          <w:sz w:val="22"/>
          <w:szCs w:val="22"/>
        </w:rPr>
        <w:t>var'_raw</w:t>
      </w:r>
      <w:proofErr w:type="spellEnd"/>
      <w:r>
        <w:rPr>
          <w:i/>
          <w:sz w:val="22"/>
          <w:szCs w:val="22"/>
        </w:rPr>
        <w:t>=</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w:t>
      </w:r>
      <w:proofErr w:type="spellStart"/>
      <w:r>
        <w:rPr>
          <w:i/>
          <w:sz w:val="22"/>
          <w:szCs w:val="22"/>
        </w:rPr>
        <w:t>var'_raw</w:t>
      </w:r>
      <w:proofErr w:type="spellEnd"/>
      <w:r>
        <w:rPr>
          <w:i/>
          <w:sz w:val="22"/>
          <w:szCs w:val="22"/>
        </w:rPr>
        <w:t xml:space="preserve">=missing if </w:t>
      </w:r>
      <w:proofErr w:type="spellStart"/>
      <w:r>
        <w:rPr>
          <w:i/>
          <w:sz w:val="22"/>
          <w:szCs w:val="22"/>
        </w:rPr>
        <w:t>miss_any</w:t>
      </w:r>
      <w:proofErr w:type="spellEnd"/>
      <w:r>
        <w:rPr>
          <w:i/>
          <w:sz w:val="22"/>
          <w:szCs w:val="22"/>
        </w:rPr>
        <w:t>=</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w:t>
      </w:r>
      <w:proofErr w:type="spellStart"/>
      <w:r w:rsidRPr="007604D4">
        <w:rPr>
          <w:i/>
          <w:sz w:val="22"/>
          <w:szCs w:val="22"/>
        </w:rPr>
        <w:t>v</w:t>
      </w:r>
      <w:r w:rsidR="003E3CD6">
        <w:rPr>
          <w:i/>
          <w:sz w:val="22"/>
          <w:szCs w:val="22"/>
        </w:rPr>
        <w:t>ar’_raw</w:t>
      </w:r>
      <w:proofErr w:type="spellEnd"/>
      <w:r w:rsidR="003E3CD6">
        <w:rPr>
          <w:i/>
          <w:sz w:val="22"/>
          <w:szCs w:val="22"/>
        </w:rPr>
        <w:t xml:space="preserve"> using individual weight=</w:t>
      </w:r>
      <w:r w:rsidRPr="007604D4">
        <w:rPr>
          <w:i/>
          <w:sz w:val="22"/>
          <w:szCs w:val="22"/>
        </w:rPr>
        <w:t>weight</w:t>
      </w:r>
    </w:p>
    <w:p w14:paraId="373E8FE6" w14:textId="3C85A109" w:rsidR="000B1269" w:rsidRPr="00000586" w:rsidRDefault="000B1269" w:rsidP="00000586">
      <w:pPr>
        <w:pStyle w:val="BodyText"/>
        <w:rPr>
          <w:b/>
        </w:rPr>
      </w:pPr>
      <w:bookmarkStart w:id="895"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95"/>
    </w:p>
    <w:p w14:paraId="41F119E8" w14:textId="0EFBF852" w:rsidR="000B1269" w:rsidRPr="005D715A" w:rsidRDefault="000B1269" w:rsidP="008F78E2">
      <w:pPr>
        <w:pStyle w:val="BodyText"/>
      </w:pPr>
      <w:r>
        <w:rPr>
          <w:b/>
        </w:rPr>
        <w:t>C-3.1.</w:t>
      </w:r>
      <w:r w:rsidRPr="005D715A">
        <w:rPr>
          <w:b/>
        </w:rPr>
        <w:t xml:space="preserve"> </w:t>
      </w:r>
      <w:r w:rsidRPr="005D715A">
        <w:t xml:space="preserve">Create </w:t>
      </w:r>
      <w:r w:rsidR="00443580">
        <w:t xml:space="preserve">a </w:t>
      </w:r>
      <w:r w:rsidRPr="005D715A">
        <w:t xml:space="preserve">new </w:t>
      </w:r>
      <w:r w:rsidR="00443580">
        <w:t xml:space="preserve">variable for each </w:t>
      </w:r>
      <w:r w:rsidR="00A91893">
        <w:t xml:space="preserve">5DE </w:t>
      </w:r>
      <w:r w:rsidR="00443580">
        <w:t xml:space="preserve">indicator </w:t>
      </w:r>
      <w:r w:rsidR="00F46379">
        <w:t>that reflect</w:t>
      </w:r>
      <w:r w:rsidR="00443580">
        <w:t>s</w:t>
      </w:r>
      <w:r w:rsidR="00F46379">
        <w:t xml:space="preserve"> the censored headcount </w:t>
      </w:r>
      <w:r w:rsidR="004D2C1C">
        <w:t xml:space="preserve">of disempowered individuals who are </w:t>
      </w:r>
      <w:r w:rsidR="004D2C1C" w:rsidRPr="00321126">
        <w:rPr>
          <w:b/>
          <w:bCs/>
          <w:i/>
          <w:iCs/>
        </w:rPr>
        <w:t>inadequa</w:t>
      </w:r>
      <w:r w:rsidR="00443580" w:rsidRPr="00321126">
        <w:rPr>
          <w:b/>
          <w:bCs/>
          <w:i/>
          <w:iCs/>
        </w:rPr>
        <w:t>te</w:t>
      </w:r>
      <w:r w:rsidR="00443580">
        <w:t xml:space="preserve"> in that indicator. S</w:t>
      </w:r>
      <w:r w:rsidRPr="005D715A">
        <w:t xml:space="preserve">et the indicator value to missing if any of the </w:t>
      </w:r>
      <w:r w:rsidR="007B3CCF">
        <w:t xml:space="preserve">5DE indicators </w:t>
      </w:r>
      <w:r w:rsidRPr="005D715A">
        <w:t xml:space="preserve">are missing </w:t>
      </w:r>
      <w:r w:rsidR="00321126">
        <w:t xml:space="preserve">a </w:t>
      </w:r>
      <w:r w:rsidRPr="005D715A">
        <w:t>value for that respondent.</w:t>
      </w:r>
    </w:p>
    <w:p w14:paraId="597B9E4A" w14:textId="77777777" w:rsidR="000B1269" w:rsidRPr="008F78E2" w:rsidRDefault="000B1269" w:rsidP="00AE3F97">
      <w:pPr>
        <w:ind w:left="360" w:firstLine="360"/>
        <w:rPr>
          <w:i/>
          <w:sz w:val="22"/>
          <w:szCs w:val="22"/>
        </w:rPr>
      </w:pPr>
      <w:r w:rsidRPr="008F78E2">
        <w:rPr>
          <w:i/>
          <w:sz w:val="22"/>
          <w:szCs w:val="22"/>
        </w:rPr>
        <w:t xml:space="preserve">For each variable (var) in </w:t>
      </w:r>
      <w:proofErr w:type="spellStart"/>
      <w:r w:rsidRPr="008F78E2">
        <w:rPr>
          <w:i/>
          <w:sz w:val="22"/>
          <w:szCs w:val="22"/>
        </w:rPr>
        <w:t>varlist_emp</w:t>
      </w:r>
      <w:proofErr w:type="spellEnd"/>
      <w:r w:rsidRPr="008F78E2">
        <w:rPr>
          <w:i/>
          <w:sz w:val="22"/>
          <w:szCs w:val="22"/>
        </w:rPr>
        <w:t>:</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 xml:space="preserve">Replace `var'_CH_20p=missing if </w:t>
      </w:r>
      <w:proofErr w:type="spellStart"/>
      <w:r>
        <w:rPr>
          <w:i/>
          <w:sz w:val="22"/>
          <w:szCs w:val="22"/>
        </w:rPr>
        <w:t>miss_any</w:t>
      </w:r>
      <w:proofErr w:type="spellEnd"/>
      <w:r>
        <w:rPr>
          <w:i/>
          <w:sz w:val="22"/>
          <w:szCs w:val="22"/>
        </w:rPr>
        <w:t>=</w:t>
      </w:r>
      <w:r w:rsidR="000B1269" w:rsidRPr="008F78E2">
        <w:rPr>
          <w:i/>
          <w:sz w:val="22"/>
          <w:szCs w:val="22"/>
        </w:rPr>
        <w:t>1</w:t>
      </w:r>
    </w:p>
    <w:p w14:paraId="6C9F1376" w14:textId="3949E58C" w:rsidR="00507999" w:rsidRPr="005D715A" w:rsidRDefault="00507999" w:rsidP="00507999">
      <w:pPr>
        <w:pStyle w:val="BodyText"/>
      </w:pPr>
      <w:r>
        <w:rPr>
          <w:b/>
        </w:rPr>
        <w:t>C-3.2.</w:t>
      </w:r>
      <w:r w:rsidRPr="005D715A">
        <w:rPr>
          <w:b/>
        </w:rPr>
        <w:t xml:space="preserve"> </w:t>
      </w:r>
      <w:r w:rsidR="00321126" w:rsidRPr="005D715A">
        <w:t xml:space="preserve">Create </w:t>
      </w:r>
      <w:r w:rsidR="00321126">
        <w:t xml:space="preserve">a </w:t>
      </w:r>
      <w:r w:rsidR="00321126" w:rsidRPr="005D715A">
        <w:t xml:space="preserve">new </w:t>
      </w:r>
      <w:r w:rsidR="00321126">
        <w:t xml:space="preserve">variable for each 5DE indicator that reflects the censored headcount of disempowered individuals who are </w:t>
      </w:r>
      <w:r w:rsidR="00321126" w:rsidRPr="00321126">
        <w:rPr>
          <w:b/>
          <w:bCs/>
          <w:i/>
          <w:iCs/>
        </w:rPr>
        <w:t>adequate</w:t>
      </w:r>
      <w:r w:rsidR="00321126">
        <w:t xml:space="preserve"> in that indicator. S</w:t>
      </w:r>
      <w:r w:rsidR="00321126" w:rsidRPr="005D715A">
        <w:t xml:space="preserve">et the indicator value to missing if any of the </w:t>
      </w:r>
      <w:r w:rsidR="00321126">
        <w:t xml:space="preserve">5DE indicators </w:t>
      </w:r>
      <w:r w:rsidR="00321126" w:rsidRPr="005D715A">
        <w:t xml:space="preserve">are missing </w:t>
      </w:r>
      <w:r w:rsidR="00321126">
        <w:t xml:space="preserve">a </w:t>
      </w:r>
      <w:r w:rsidR="00321126" w:rsidRPr="005D715A">
        <w:t>value for that respondent.</w:t>
      </w:r>
      <w:r w:rsidR="003B5588">
        <w:t xml:space="preserve"> [These variables will be used to calculate the A-WEAI context indicator, </w:t>
      </w:r>
      <w:r w:rsidR="00904814">
        <w:t>as explained in Section 12.3.2.]</w:t>
      </w:r>
    </w:p>
    <w:p w14:paraId="2DBA9206" w14:textId="13547633" w:rsidR="00507999" w:rsidRPr="008F78E2" w:rsidRDefault="00507999" w:rsidP="009C6A5D">
      <w:pPr>
        <w:ind w:left="2880" w:hanging="2160"/>
        <w:rPr>
          <w:i/>
          <w:sz w:val="22"/>
          <w:szCs w:val="22"/>
        </w:rPr>
      </w:pPr>
      <w:r w:rsidRPr="008F78E2">
        <w:rPr>
          <w:i/>
          <w:sz w:val="22"/>
          <w:szCs w:val="22"/>
        </w:rPr>
        <w:t xml:space="preserve">For each variable (var) in </w:t>
      </w:r>
      <w:proofErr w:type="spellStart"/>
      <w:r w:rsidR="009C6A5D" w:rsidRPr="009C6A5D">
        <w:rPr>
          <w:i/>
          <w:sz w:val="22"/>
          <w:szCs w:val="22"/>
        </w:rPr>
        <w:t>feelinputdecagr_ndepr</w:t>
      </w:r>
      <w:proofErr w:type="spellEnd"/>
      <w:r w:rsidR="009C6A5D" w:rsidRPr="009C6A5D">
        <w:rPr>
          <w:i/>
          <w:sz w:val="22"/>
          <w:szCs w:val="22"/>
        </w:rPr>
        <w:t xml:space="preserve"> </w:t>
      </w:r>
      <w:proofErr w:type="spellStart"/>
      <w:r w:rsidR="009C6A5D" w:rsidRPr="009C6A5D">
        <w:rPr>
          <w:i/>
          <w:sz w:val="22"/>
          <w:szCs w:val="22"/>
        </w:rPr>
        <w:t>jown_count_ndepr</w:t>
      </w:r>
      <w:proofErr w:type="spellEnd"/>
      <w:r w:rsidR="009C6A5D" w:rsidRPr="009C6A5D">
        <w:rPr>
          <w:i/>
          <w:sz w:val="22"/>
          <w:szCs w:val="22"/>
        </w:rPr>
        <w:t xml:space="preserve"> </w:t>
      </w:r>
      <w:proofErr w:type="spellStart"/>
      <w:r w:rsidR="009C6A5D" w:rsidRPr="009C6A5D">
        <w:rPr>
          <w:i/>
          <w:sz w:val="22"/>
          <w:szCs w:val="22"/>
        </w:rPr>
        <w:t>credjanydec_any_ndepr</w:t>
      </w:r>
      <w:proofErr w:type="spellEnd"/>
      <w:r w:rsidR="009C6A5D" w:rsidRPr="009C6A5D">
        <w:rPr>
          <w:i/>
          <w:sz w:val="22"/>
          <w:szCs w:val="22"/>
        </w:rPr>
        <w:t xml:space="preserve"> </w:t>
      </w:r>
      <w:proofErr w:type="spellStart"/>
      <w:r w:rsidR="009C6A5D" w:rsidRPr="009C6A5D">
        <w:rPr>
          <w:i/>
          <w:sz w:val="22"/>
          <w:szCs w:val="22"/>
        </w:rPr>
        <w:t>incdec_count_ndepr</w:t>
      </w:r>
      <w:proofErr w:type="spellEnd"/>
      <w:r w:rsidR="009C6A5D" w:rsidRPr="009C6A5D">
        <w:rPr>
          <w:i/>
          <w:sz w:val="22"/>
          <w:szCs w:val="22"/>
        </w:rPr>
        <w:t xml:space="preserve"> </w:t>
      </w:r>
      <w:proofErr w:type="spellStart"/>
      <w:r w:rsidR="009C6A5D" w:rsidRPr="009C6A5D">
        <w:rPr>
          <w:i/>
          <w:sz w:val="22"/>
          <w:szCs w:val="22"/>
        </w:rPr>
        <w:t>groupmember_any_ndepr</w:t>
      </w:r>
      <w:proofErr w:type="spellEnd"/>
      <w:r w:rsidR="009C6A5D" w:rsidRPr="009C6A5D">
        <w:rPr>
          <w:i/>
          <w:sz w:val="22"/>
          <w:szCs w:val="22"/>
        </w:rPr>
        <w:t xml:space="preserve"> npoor_z105_ndepr</w:t>
      </w:r>
      <w:r w:rsidRPr="008F78E2">
        <w:rPr>
          <w:i/>
          <w:sz w:val="22"/>
          <w:szCs w:val="22"/>
        </w:rPr>
        <w:t>:</w:t>
      </w:r>
    </w:p>
    <w:p w14:paraId="6980C944" w14:textId="77777777" w:rsidR="00507999" w:rsidRPr="008F78E2" w:rsidRDefault="00507999" w:rsidP="00507999">
      <w:pPr>
        <w:ind w:left="720" w:firstLine="540"/>
        <w:rPr>
          <w:i/>
          <w:sz w:val="22"/>
          <w:szCs w:val="22"/>
        </w:rPr>
      </w:pPr>
      <w:r>
        <w:rPr>
          <w:i/>
          <w:sz w:val="22"/>
          <w:szCs w:val="22"/>
        </w:rPr>
        <w:t>Set `var'_CH_20p=</w:t>
      </w:r>
      <w:r w:rsidRPr="008F78E2">
        <w:rPr>
          <w:i/>
          <w:sz w:val="22"/>
          <w:szCs w:val="22"/>
        </w:rPr>
        <w:t>1 if `var'</w:t>
      </w:r>
      <w:r>
        <w:rPr>
          <w:i/>
          <w:sz w:val="22"/>
          <w:szCs w:val="22"/>
        </w:rPr>
        <w:t>=1 and ch_20p=</w:t>
      </w:r>
      <w:r w:rsidRPr="008F78E2">
        <w:rPr>
          <w:i/>
          <w:sz w:val="22"/>
          <w:szCs w:val="22"/>
        </w:rPr>
        <w:t>1</w:t>
      </w:r>
    </w:p>
    <w:p w14:paraId="0CB634C9" w14:textId="6BF9BEC8" w:rsidR="00507999" w:rsidRDefault="00507999" w:rsidP="00507999">
      <w:pPr>
        <w:ind w:left="720" w:firstLine="540"/>
        <w:rPr>
          <w:i/>
          <w:sz w:val="22"/>
          <w:szCs w:val="22"/>
        </w:rPr>
      </w:pPr>
      <w:r>
        <w:rPr>
          <w:i/>
          <w:sz w:val="22"/>
          <w:szCs w:val="22"/>
        </w:rPr>
        <w:t xml:space="preserve">Replace `var'_CH_20p=missing if </w:t>
      </w:r>
      <w:proofErr w:type="spellStart"/>
      <w:r>
        <w:rPr>
          <w:i/>
          <w:sz w:val="22"/>
          <w:szCs w:val="22"/>
        </w:rPr>
        <w:t>miss_any</w:t>
      </w:r>
      <w:proofErr w:type="spellEnd"/>
      <w:r>
        <w:rPr>
          <w:i/>
          <w:sz w:val="22"/>
          <w:szCs w:val="22"/>
        </w:rPr>
        <w:t>=</w:t>
      </w:r>
      <w:r w:rsidRPr="008F78E2">
        <w:rPr>
          <w:i/>
          <w:sz w:val="22"/>
          <w:szCs w:val="22"/>
        </w:rPr>
        <w:t>1</w:t>
      </w:r>
    </w:p>
    <w:p w14:paraId="3B35DAE9" w14:textId="4048BF27" w:rsidR="000B1269" w:rsidRPr="005D715A" w:rsidRDefault="000B1269" w:rsidP="008F78E2">
      <w:pPr>
        <w:pStyle w:val="BodyText"/>
      </w:pPr>
      <w:r>
        <w:rPr>
          <w:b/>
        </w:rPr>
        <w:lastRenderedPageBreak/>
        <w:t>C-3.</w:t>
      </w:r>
      <w:r w:rsidR="00D37DB3">
        <w:rPr>
          <w:b/>
        </w:rPr>
        <w:t>3</w:t>
      </w:r>
      <w:r>
        <w:rPr>
          <w:b/>
        </w:rPr>
        <w:t>.</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proofErr w:type="spellStart"/>
      <w:r w:rsidRPr="005D715A">
        <w:rPr>
          <w:i/>
        </w:rPr>
        <w:t>total_b</w:t>
      </w:r>
      <w:proofErr w:type="spellEnd"/>
      <w:r w:rsidRPr="005D715A">
        <w:t>) that captures the total sample. Create a variable (</w:t>
      </w:r>
      <w:proofErr w:type="spellStart"/>
      <w:r w:rsidRPr="005D715A">
        <w:rPr>
          <w:i/>
        </w:rPr>
        <w:t>pop_shr_before</w:t>
      </w:r>
      <w:proofErr w:type="spellEnd"/>
      <w:r w:rsidRPr="005D715A">
        <w:t>) that captures the weighted population share of each gender before the sample reduction. Create a variable (</w:t>
      </w:r>
      <w:proofErr w:type="spellStart"/>
      <w:r w:rsidRPr="005D715A">
        <w:rPr>
          <w:i/>
        </w:rPr>
        <w:t>sample_r_before</w:t>
      </w:r>
      <w:proofErr w:type="spellEnd"/>
      <w:r w:rsidRPr="005D715A">
        <w:t>) that captures the sample size of each gender before sample reduction. Create comparable variables (</w:t>
      </w:r>
      <w:proofErr w:type="spellStart"/>
      <w:r w:rsidRPr="005D715A">
        <w:rPr>
          <w:i/>
        </w:rPr>
        <w:t>pop_shr_after</w:t>
      </w:r>
      <w:proofErr w:type="spellEnd"/>
      <w:r w:rsidRPr="005D715A">
        <w:t xml:space="preserve">, </w:t>
      </w:r>
      <w:proofErr w:type="spellStart"/>
      <w:r w:rsidRPr="005D715A">
        <w:rPr>
          <w:i/>
        </w:rPr>
        <w:t>sample_r_after</w:t>
      </w:r>
      <w:proofErr w:type="spellEnd"/>
      <w:r w:rsidRPr="005D715A">
        <w:t>) that capture the share and sample size of each gender after the sample reduction. Create a ratio (</w:t>
      </w:r>
      <w:proofErr w:type="spellStart"/>
      <w:r w:rsidRPr="005D715A">
        <w:rPr>
          <w:i/>
        </w:rPr>
        <w:t>sample_lost_ratio</w:t>
      </w:r>
      <w:proofErr w:type="spellEnd"/>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 xml:space="preserve">Set </w:t>
      </w:r>
      <w:proofErr w:type="spellStart"/>
      <w:r>
        <w:rPr>
          <w:i/>
          <w:sz w:val="22"/>
          <w:szCs w:val="22"/>
        </w:rPr>
        <w:t>total_b</w:t>
      </w:r>
      <w:proofErr w:type="spellEnd"/>
      <w:r>
        <w:rPr>
          <w:i/>
          <w:sz w:val="22"/>
          <w:szCs w:val="22"/>
        </w:rPr>
        <w:t>=</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 xml:space="preserve">Set </w:t>
      </w:r>
      <w:proofErr w:type="spellStart"/>
      <w:r>
        <w:rPr>
          <w:i/>
          <w:sz w:val="22"/>
          <w:szCs w:val="22"/>
        </w:rPr>
        <w:t>pop_shr_before</w:t>
      </w:r>
      <w:proofErr w:type="spellEnd"/>
      <w:r>
        <w:rPr>
          <w:i/>
          <w:sz w:val="22"/>
          <w:szCs w:val="22"/>
        </w:rPr>
        <w:t>=total(</w:t>
      </w:r>
      <w:proofErr w:type="spellStart"/>
      <w:r>
        <w:rPr>
          <w:i/>
          <w:sz w:val="22"/>
          <w:szCs w:val="22"/>
        </w:rPr>
        <w:t>weight÷</w:t>
      </w:r>
      <w:r w:rsidR="000B1269" w:rsidRPr="008F78E2">
        <w:rPr>
          <w:i/>
          <w:sz w:val="22"/>
          <w:szCs w:val="22"/>
        </w:rPr>
        <w:t>total_b</w:t>
      </w:r>
      <w:proofErr w:type="spellEnd"/>
      <w:r w:rsidR="000B1269" w:rsidRPr="008F78E2">
        <w:rPr>
          <w:i/>
          <w:sz w:val="22"/>
          <w:szCs w:val="22"/>
        </w:rPr>
        <w:t>),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 xml:space="preserve">Set </w:t>
      </w:r>
      <w:proofErr w:type="spellStart"/>
      <w:r>
        <w:rPr>
          <w:i/>
          <w:sz w:val="22"/>
          <w:szCs w:val="22"/>
        </w:rPr>
        <w:t>sample_r_before</w:t>
      </w:r>
      <w:proofErr w:type="spellEnd"/>
      <w:r>
        <w:rPr>
          <w:i/>
          <w:sz w:val="22"/>
          <w:szCs w:val="22"/>
        </w:rPr>
        <w:t>=</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t xml:space="preserve">Set </w:t>
      </w:r>
      <w:proofErr w:type="spellStart"/>
      <w:r>
        <w:rPr>
          <w:i/>
          <w:sz w:val="22"/>
          <w:szCs w:val="22"/>
        </w:rPr>
        <w:t>pop_shr_after</w:t>
      </w:r>
      <w:proofErr w:type="spellEnd"/>
      <w:r>
        <w:rPr>
          <w:i/>
          <w:sz w:val="22"/>
          <w:szCs w:val="22"/>
        </w:rPr>
        <w:t>=total(</w:t>
      </w:r>
      <w:proofErr w:type="spellStart"/>
      <w:r>
        <w:rPr>
          <w:i/>
          <w:sz w:val="22"/>
          <w:szCs w:val="22"/>
        </w:rPr>
        <w:t>weight÷</w:t>
      </w:r>
      <w:r w:rsidR="000B1269" w:rsidRPr="008F78E2">
        <w:rPr>
          <w:i/>
          <w:sz w:val="22"/>
          <w:szCs w:val="22"/>
        </w:rPr>
        <w:t>total_w</w:t>
      </w:r>
      <w:proofErr w:type="spellEnd"/>
      <w:r w:rsidR="000B1269" w:rsidRPr="008F78E2">
        <w:rPr>
          <w:i/>
          <w:sz w:val="22"/>
          <w:szCs w:val="22"/>
        </w:rPr>
        <w:t xml:space="preserve">) if </w:t>
      </w:r>
      <w:proofErr w:type="spellStart"/>
      <w:r>
        <w:rPr>
          <w:i/>
          <w:sz w:val="22"/>
          <w:szCs w:val="22"/>
        </w:rPr>
        <w:t>miss_any</w:t>
      </w:r>
      <w:proofErr w:type="spellEnd"/>
      <w:r>
        <w:rPr>
          <w:i/>
          <w:sz w:val="22"/>
          <w:szCs w:val="22"/>
        </w:rPr>
        <w:t>=</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 xml:space="preserve">Set </w:t>
      </w:r>
      <w:proofErr w:type="spellStart"/>
      <w:r>
        <w:rPr>
          <w:i/>
          <w:sz w:val="22"/>
          <w:szCs w:val="22"/>
        </w:rPr>
        <w:t>sample_r_after</w:t>
      </w:r>
      <w:proofErr w:type="spellEnd"/>
      <w:r>
        <w:rPr>
          <w:i/>
          <w:sz w:val="22"/>
          <w:szCs w:val="22"/>
        </w:rPr>
        <w:t xml:space="preserve">=total(temp) if </w:t>
      </w:r>
      <w:proofErr w:type="spellStart"/>
      <w:r>
        <w:rPr>
          <w:i/>
          <w:sz w:val="22"/>
          <w:szCs w:val="22"/>
        </w:rPr>
        <w:t>miss_any</w:t>
      </w:r>
      <w:proofErr w:type="spellEnd"/>
      <w:r>
        <w:rPr>
          <w:i/>
          <w:sz w:val="22"/>
          <w:szCs w:val="22"/>
        </w:rPr>
        <w:t>=</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 xml:space="preserve">Set </w:t>
      </w:r>
      <w:proofErr w:type="spellStart"/>
      <w:r>
        <w:rPr>
          <w:i/>
          <w:sz w:val="22"/>
          <w:szCs w:val="22"/>
        </w:rPr>
        <w:t>sample_lost_ratio</w:t>
      </w:r>
      <w:proofErr w:type="spellEnd"/>
      <w:r>
        <w:rPr>
          <w:i/>
          <w:sz w:val="22"/>
          <w:szCs w:val="22"/>
        </w:rPr>
        <w:t>=</w:t>
      </w:r>
      <w:proofErr w:type="spellStart"/>
      <w:r>
        <w:rPr>
          <w:i/>
          <w:sz w:val="22"/>
          <w:szCs w:val="22"/>
        </w:rPr>
        <w:t>sample_r_after÷</w:t>
      </w:r>
      <w:r w:rsidR="000B1269" w:rsidRPr="008F78E2">
        <w:rPr>
          <w:i/>
          <w:sz w:val="22"/>
          <w:szCs w:val="22"/>
        </w:rPr>
        <w:t>sample_r_before</w:t>
      </w:r>
      <w:proofErr w:type="spellEnd"/>
    </w:p>
    <w:p w14:paraId="06C70B4E" w14:textId="68224B5A" w:rsidR="000B1269" w:rsidRPr="005D715A" w:rsidRDefault="000B1269" w:rsidP="0049309A">
      <w:pPr>
        <w:pStyle w:val="BodyText"/>
      </w:pPr>
      <w:r>
        <w:rPr>
          <w:b/>
        </w:rPr>
        <w:t>C-3.</w:t>
      </w:r>
      <w:r w:rsidR="00D37DB3">
        <w:rPr>
          <w:b/>
        </w:rPr>
        <w:t>4</w:t>
      </w:r>
      <w:r>
        <w:rPr>
          <w:b/>
        </w:rPr>
        <w:t>.</w:t>
      </w:r>
      <w:r w:rsidRPr="005D715A">
        <w:t xml:space="preserve"> Create a third population share variable</w:t>
      </w:r>
      <w:r>
        <w:t xml:space="preserve"> by gender</w:t>
      </w:r>
      <w:r w:rsidRPr="005D715A">
        <w:t xml:space="preserve"> (</w:t>
      </w:r>
      <w:proofErr w:type="spellStart"/>
      <w:r w:rsidRPr="005D715A">
        <w:rPr>
          <w:i/>
        </w:rPr>
        <w:t>pop_shr</w:t>
      </w:r>
      <w:proofErr w:type="spellEnd"/>
      <w:r w:rsidRPr="005D715A">
        <w:t>).</w:t>
      </w:r>
    </w:p>
    <w:p w14:paraId="1D0951BB" w14:textId="12A8F258" w:rsidR="000B1269" w:rsidRPr="008F78E2" w:rsidRDefault="003E3CD6" w:rsidP="0049309A">
      <w:pPr>
        <w:spacing w:after="200"/>
        <w:ind w:left="360" w:firstLine="360"/>
        <w:rPr>
          <w:i/>
          <w:sz w:val="22"/>
          <w:szCs w:val="22"/>
        </w:rPr>
      </w:pPr>
      <w:r>
        <w:rPr>
          <w:i/>
          <w:sz w:val="22"/>
          <w:szCs w:val="22"/>
        </w:rPr>
        <w:t xml:space="preserve">Set </w:t>
      </w:r>
      <w:proofErr w:type="spellStart"/>
      <w:r>
        <w:rPr>
          <w:i/>
          <w:sz w:val="22"/>
          <w:szCs w:val="22"/>
        </w:rPr>
        <w:t>pop_shr</w:t>
      </w:r>
      <w:proofErr w:type="spellEnd"/>
      <w:r>
        <w:rPr>
          <w:i/>
          <w:sz w:val="22"/>
          <w:szCs w:val="22"/>
        </w:rPr>
        <w:t>=total(</w:t>
      </w:r>
      <w:proofErr w:type="spellStart"/>
      <w:r>
        <w:rPr>
          <w:i/>
          <w:sz w:val="22"/>
          <w:szCs w:val="22"/>
        </w:rPr>
        <w:t>weight÷</w:t>
      </w:r>
      <w:r w:rsidR="000B1269" w:rsidRPr="005963DE">
        <w:rPr>
          <w:i/>
          <w:sz w:val="22"/>
          <w:szCs w:val="22"/>
        </w:rPr>
        <w:t>total_w</w:t>
      </w:r>
      <w:proofErr w:type="spellEnd"/>
      <w:r w:rsidR="000B1269" w:rsidRPr="005963DE">
        <w:rPr>
          <w:i/>
          <w:sz w:val="22"/>
          <w:szCs w:val="22"/>
        </w:rPr>
        <w:t xml:space="preserve">) </w:t>
      </w:r>
      <w:r>
        <w:rPr>
          <w:i/>
          <w:sz w:val="22"/>
          <w:szCs w:val="22"/>
        </w:rPr>
        <w:t xml:space="preserve">if </w:t>
      </w:r>
      <w:proofErr w:type="spellStart"/>
      <w:r>
        <w:rPr>
          <w:i/>
          <w:sz w:val="22"/>
          <w:szCs w:val="22"/>
        </w:rPr>
        <w:t>miss_any</w:t>
      </w:r>
      <w:proofErr w:type="spellEnd"/>
      <w:r>
        <w:rPr>
          <w:i/>
          <w:sz w:val="22"/>
          <w:szCs w:val="22"/>
        </w:rPr>
        <w:t>=</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67B3C411" w:rsidR="000B1269" w:rsidRDefault="000B1269" w:rsidP="0049309A">
      <w:pPr>
        <w:pStyle w:val="BodyText"/>
      </w:pPr>
      <w:r>
        <w:rPr>
          <w:b/>
        </w:rPr>
        <w:t>C-3.</w:t>
      </w:r>
      <w:r w:rsidR="00D37DB3">
        <w:rPr>
          <w:b/>
        </w:rPr>
        <w:t>5</w:t>
      </w:r>
      <w:r>
        <w:rPr>
          <w:b/>
        </w:rPr>
        <w:t>.</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w:t>
      </w:r>
      <w:proofErr w:type="spellStart"/>
      <w:r>
        <w:t>aweai</w:t>
      </w:r>
      <w:proofErr w:type="spellEnd"/>
      <w:r>
        <w:t xml:space="preserve"> individual indices”</w:t>
      </w:r>
    </w:p>
    <w:p w14:paraId="7E073B6E" w14:textId="1AF5625B" w:rsidR="000B1269" w:rsidRPr="005D715A" w:rsidRDefault="000B1269" w:rsidP="008F78E2">
      <w:pPr>
        <w:pStyle w:val="BodyText"/>
      </w:pPr>
      <w:r>
        <w:rPr>
          <w:b/>
        </w:rPr>
        <w:t>C-3</w:t>
      </w:r>
      <w:r w:rsidR="00DE147C">
        <w:rPr>
          <w:b/>
        </w:rPr>
        <w:t>.</w:t>
      </w:r>
      <w:r w:rsidR="00D37DB3">
        <w:rPr>
          <w:b/>
        </w:rPr>
        <w:t>6</w:t>
      </w:r>
      <w:r>
        <w:rPr>
          <w:b/>
        </w:rPr>
        <w:t>.</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 xml:space="preserve">p; </w:t>
      </w:r>
      <w:proofErr w:type="spellStart"/>
      <w:r w:rsidRPr="008F78E2">
        <w:rPr>
          <w:i/>
          <w:sz w:val="22"/>
          <w:szCs w:val="22"/>
        </w:rPr>
        <w:t>miss_any</w:t>
      </w:r>
      <w:proofErr w:type="spellEnd"/>
      <w:r w:rsidRPr="008F78E2">
        <w:rPr>
          <w:i/>
          <w:sz w:val="22"/>
          <w:szCs w:val="22"/>
        </w:rPr>
        <w:t>;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 xml:space="preserve">p; all variables that end with _raw or _miss; all variables that start with w_, </w:t>
      </w:r>
      <w:proofErr w:type="spellStart"/>
      <w:r w:rsidRPr="008F78E2">
        <w:rPr>
          <w:i/>
          <w:sz w:val="22"/>
          <w:szCs w:val="22"/>
        </w:rPr>
        <w:t>pop_shr</w:t>
      </w:r>
      <w:proofErr w:type="spellEnd"/>
      <w:r w:rsidRPr="008F78E2">
        <w:rPr>
          <w:i/>
          <w:sz w:val="22"/>
          <w:szCs w:val="22"/>
        </w:rPr>
        <w:t xml:space="preserve">, or </w:t>
      </w:r>
      <w:proofErr w:type="spellStart"/>
      <w:r w:rsidRPr="008F78E2">
        <w:rPr>
          <w:i/>
          <w:sz w:val="22"/>
          <w:szCs w:val="22"/>
        </w:rPr>
        <w:t>sample_r</w:t>
      </w:r>
      <w:proofErr w:type="spellEnd"/>
      <w:r w:rsidRPr="008F78E2">
        <w:rPr>
          <w:i/>
          <w:sz w:val="22"/>
          <w:szCs w:val="22"/>
        </w:rPr>
        <w:t xml:space="preserve">_; </w:t>
      </w:r>
      <w:proofErr w:type="spellStart"/>
      <w:r w:rsidRPr="008F78E2">
        <w:rPr>
          <w:i/>
          <w:sz w:val="22"/>
          <w:szCs w:val="22"/>
        </w:rPr>
        <w:t>sample_lost_ratio</w:t>
      </w:r>
      <w:proofErr w:type="spellEnd"/>
      <w:r w:rsidRPr="008F78E2">
        <w:rPr>
          <w:i/>
          <w:sz w:val="22"/>
          <w:szCs w:val="22"/>
        </w:rPr>
        <w:t xml:space="preserve"> [aw=weight]</w:t>
      </w:r>
    </w:p>
    <w:p w14:paraId="21E998FA" w14:textId="52D01785" w:rsidR="000B1269" w:rsidRPr="009D506C" w:rsidRDefault="000B1269" w:rsidP="008F78E2">
      <w:pPr>
        <w:pStyle w:val="BodyText"/>
      </w:pPr>
      <w:r>
        <w:rPr>
          <w:b/>
        </w:rPr>
        <w:t>C-3.</w:t>
      </w:r>
      <w:r w:rsidR="00D37DB3">
        <w:rPr>
          <w:b/>
        </w:rPr>
        <w:t>7</w:t>
      </w:r>
      <w:r>
        <w:rPr>
          <w:b/>
        </w:rPr>
        <w:t>.</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260AE48C" w:rsidR="000B1269" w:rsidRPr="005D715A" w:rsidRDefault="000B1269" w:rsidP="008F78E2">
      <w:pPr>
        <w:pStyle w:val="BodyText"/>
      </w:pPr>
      <w:r>
        <w:rPr>
          <w:b/>
        </w:rPr>
        <w:t>C-3.</w:t>
      </w:r>
      <w:r w:rsidR="00D37DB3">
        <w:rPr>
          <w:b/>
        </w:rPr>
        <w:t>8</w:t>
      </w:r>
      <w:r>
        <w:rPr>
          <w:b/>
        </w:rPr>
        <w:t>.</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7C3021B8" w:rsidR="000B1269" w:rsidRPr="005D715A" w:rsidRDefault="000B1269" w:rsidP="008F78E2">
      <w:pPr>
        <w:pStyle w:val="BodyText"/>
      </w:pPr>
      <w:r>
        <w:rPr>
          <w:b/>
        </w:rPr>
        <w:t>C-3.</w:t>
      </w:r>
      <w:r w:rsidR="00D37DB3">
        <w:rPr>
          <w:b/>
        </w:rPr>
        <w:t>9</w:t>
      </w:r>
      <w:r>
        <w:rPr>
          <w:b/>
        </w:rPr>
        <w:t>.</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 xml:space="preserve">For each variable (var) in </w:t>
      </w:r>
      <w:proofErr w:type="spellStart"/>
      <w:r w:rsidRPr="008F78E2">
        <w:rPr>
          <w:i/>
          <w:sz w:val="22"/>
          <w:szCs w:val="22"/>
        </w:rPr>
        <w:t>varlist_emp</w:t>
      </w:r>
      <w:proofErr w:type="spellEnd"/>
      <w:r w:rsidRPr="008F78E2">
        <w:rPr>
          <w:i/>
          <w:sz w:val="22"/>
          <w:szCs w:val="22"/>
        </w:rPr>
        <w:t>:</w:t>
      </w:r>
    </w:p>
    <w:p w14:paraId="5C4077A7" w14:textId="5E2AB356" w:rsidR="000B1269" w:rsidRPr="008F78E2" w:rsidRDefault="000B1269" w:rsidP="00AE3F97">
      <w:pPr>
        <w:ind w:left="1170"/>
        <w:rPr>
          <w:i/>
          <w:sz w:val="22"/>
          <w:szCs w:val="22"/>
        </w:rPr>
      </w:pPr>
      <w:r w:rsidRPr="008F78E2">
        <w:rPr>
          <w:i/>
          <w:sz w:val="22"/>
          <w:szCs w:val="22"/>
        </w:rPr>
        <w:lastRenderedPageBreak/>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t>
      </w:r>
      <w:proofErr w:type="spellStart"/>
      <w:r w:rsidR="003E3CD6">
        <w:rPr>
          <w:i/>
          <w:sz w:val="22"/>
          <w:szCs w:val="22"/>
        </w:rPr>
        <w:t>w_`var</w:t>
      </w:r>
      <w:proofErr w:type="spellEnd"/>
      <w:r w:rsidR="003E3CD6">
        <w:rPr>
          <w:i/>
          <w:sz w:val="22"/>
          <w:szCs w:val="22"/>
        </w:rPr>
        <w:t>')÷</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t>
      </w:r>
      <w:proofErr w:type="spellStart"/>
      <w:r w:rsidR="003E3CD6">
        <w:rPr>
          <w:i/>
          <w:sz w:val="22"/>
          <w:szCs w:val="22"/>
        </w:rPr>
        <w:t>w_`var</w:t>
      </w:r>
      <w:proofErr w:type="spellEnd"/>
      <w:r w:rsidR="003E3CD6">
        <w:rPr>
          <w:i/>
          <w:sz w:val="22"/>
          <w:szCs w:val="22"/>
        </w:rPr>
        <w:t>')÷</w:t>
      </w:r>
      <w:r w:rsidRPr="008F78E2">
        <w:rPr>
          <w:i/>
          <w:sz w:val="22"/>
          <w:szCs w:val="22"/>
        </w:rPr>
        <w:t>M0_</w:t>
      </w:r>
      <w:r>
        <w:rPr>
          <w:i/>
          <w:sz w:val="22"/>
          <w:szCs w:val="22"/>
        </w:rPr>
        <w:t>20</w:t>
      </w:r>
      <w:r w:rsidRPr="008F78E2">
        <w:rPr>
          <w:i/>
          <w:sz w:val="22"/>
          <w:szCs w:val="22"/>
        </w:rPr>
        <w:t>p</w:t>
      </w:r>
    </w:p>
    <w:p w14:paraId="667E5D31" w14:textId="2D56006B" w:rsidR="000B1269" w:rsidRPr="00A43E04" w:rsidRDefault="000B1269" w:rsidP="008F78E2">
      <w:pPr>
        <w:pStyle w:val="BodyText"/>
        <w:rPr>
          <w:i/>
        </w:rPr>
      </w:pPr>
      <w:r>
        <w:rPr>
          <w:b/>
        </w:rPr>
        <w:t>C-3.</w:t>
      </w:r>
      <w:r w:rsidR="00D37DB3">
        <w:rPr>
          <w:b/>
        </w:rPr>
        <w:t>10</w:t>
      </w:r>
      <w:r>
        <w:rPr>
          <w:b/>
        </w:rPr>
        <w:t>.</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proofErr w:type="spellStart"/>
      <w:r w:rsidRPr="008F78E2">
        <w:rPr>
          <w:i/>
          <w:sz w:val="22"/>
          <w:szCs w:val="22"/>
        </w:rPr>
        <w:t>pop_shr</w:t>
      </w:r>
      <w:proofErr w:type="spellEnd"/>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proofErr w:type="spellStart"/>
      <w:r w:rsidRPr="008F78E2">
        <w:rPr>
          <w:i/>
          <w:sz w:val="22"/>
          <w:szCs w:val="22"/>
        </w:rPr>
        <w:t>pop_shr_after</w:t>
      </w:r>
      <w:proofErr w:type="spellEnd"/>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proofErr w:type="spellStart"/>
      <w:r w:rsidRPr="008F78E2">
        <w:rPr>
          <w:i/>
          <w:sz w:val="22"/>
          <w:szCs w:val="22"/>
        </w:rPr>
        <w:t>pop_shr_after</w:t>
      </w:r>
      <w:proofErr w:type="spellEnd"/>
    </w:p>
    <w:p w14:paraId="4CA5474B" w14:textId="5342829A" w:rsidR="000B1269" w:rsidRDefault="000B1269" w:rsidP="008F78E2">
      <w:pPr>
        <w:pStyle w:val="BodyText"/>
      </w:pPr>
      <w:r>
        <w:rPr>
          <w:b/>
        </w:rPr>
        <w:t>C-3.</w:t>
      </w:r>
      <w:r w:rsidRPr="005D715A">
        <w:rPr>
          <w:b/>
        </w:rPr>
        <w:t>1</w:t>
      </w:r>
      <w:r w:rsidR="00D37DB3">
        <w:rPr>
          <w:b/>
        </w:rPr>
        <w:t>1</w:t>
      </w:r>
      <w:r>
        <w:rPr>
          <w:b/>
        </w:rPr>
        <w:t>.</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proofErr w:type="spellStart"/>
      <w:r w:rsidRPr="005D715A">
        <w:rPr>
          <w:i/>
        </w:rPr>
        <w:t>aweai</w:t>
      </w:r>
      <w:proofErr w:type="spellEnd"/>
      <w:r>
        <w:rPr>
          <w:i/>
        </w:rPr>
        <w:t xml:space="preserve"> </w:t>
      </w:r>
      <w:r w:rsidRPr="005D715A">
        <w:rPr>
          <w:i/>
        </w:rPr>
        <w:t>results</w:t>
      </w:r>
      <w:r>
        <w:rPr>
          <w:i/>
        </w:rPr>
        <w:t xml:space="preserve"> </w:t>
      </w:r>
      <w:r w:rsidRPr="005D715A">
        <w:rPr>
          <w:i/>
        </w:rPr>
        <w:t>gender</w:t>
      </w:r>
      <w:r>
        <w:t>”</w:t>
      </w:r>
    </w:p>
    <w:p w14:paraId="30A9CBD7" w14:textId="43531ECC" w:rsidR="000B1269" w:rsidRPr="005D715A" w:rsidRDefault="000B1269" w:rsidP="008F78E2">
      <w:pPr>
        <w:pStyle w:val="BodyText"/>
      </w:pPr>
      <w:r>
        <w:rPr>
          <w:b/>
        </w:rPr>
        <w:t>C-3.1</w:t>
      </w:r>
      <w:r w:rsidR="00D37DB3">
        <w:rPr>
          <w:b/>
        </w:rPr>
        <w:t>2</w:t>
      </w:r>
      <w:r>
        <w:rPr>
          <w:b/>
        </w:rPr>
        <w:t>.</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04C385AA" w:rsidR="000B1269" w:rsidRPr="005D715A" w:rsidRDefault="000B1269" w:rsidP="008F78E2">
      <w:pPr>
        <w:pStyle w:val="BodyText"/>
      </w:pPr>
      <w:r>
        <w:rPr>
          <w:b/>
        </w:rPr>
        <w:t>C-3.1</w:t>
      </w:r>
      <w:r w:rsidR="00D37DB3">
        <w:rPr>
          <w:b/>
        </w:rPr>
        <w:t>2</w:t>
      </w:r>
      <w:r>
        <w:rPr>
          <w:b/>
        </w:rPr>
        <w:t>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73652054" w:rsidR="000B1269" w:rsidRPr="005D715A" w:rsidRDefault="000B1269" w:rsidP="008F78E2">
      <w:pPr>
        <w:pStyle w:val="BodyText"/>
        <w:rPr>
          <w:i/>
        </w:rPr>
      </w:pPr>
      <w:r>
        <w:rPr>
          <w:b/>
        </w:rPr>
        <w:t>C-3.1</w:t>
      </w:r>
      <w:r w:rsidR="00D37DB3">
        <w:rPr>
          <w:b/>
        </w:rPr>
        <w:t>2</w:t>
      </w:r>
      <w:r>
        <w:rPr>
          <w:b/>
        </w:rPr>
        <w:t>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62CF41D0" w:rsidR="000B1269" w:rsidRPr="005D715A" w:rsidRDefault="000B1269" w:rsidP="00A43E04">
      <w:pPr>
        <w:pStyle w:val="BodyText"/>
        <w:keepNext/>
        <w:rPr>
          <w:i/>
        </w:rPr>
      </w:pPr>
      <w:r>
        <w:rPr>
          <w:b/>
        </w:rPr>
        <w:t>C-3.1</w:t>
      </w:r>
      <w:r w:rsidR="00D37DB3">
        <w:rPr>
          <w:b/>
        </w:rPr>
        <w:t>2</w:t>
      </w:r>
      <w:r>
        <w:rPr>
          <w:b/>
        </w:rPr>
        <w:t>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6" w:name="_Toc526973664"/>
      <w:r>
        <w:rPr>
          <w:b/>
        </w:rPr>
        <w:t xml:space="preserve">C.4. </w:t>
      </w:r>
      <w:bookmarkEnd w:id="896"/>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w:t>
      </w:r>
      <w:proofErr w:type="spellStart"/>
      <w:r>
        <w:rPr>
          <w:i/>
        </w:rPr>
        <w:t>aweai_depr_indicators</w:t>
      </w:r>
      <w:proofErr w:type="spellEnd"/>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proofErr w:type="spellStart"/>
      <w:r w:rsidRPr="005D715A">
        <w:rPr>
          <w:i/>
        </w:rPr>
        <w:t>gpisub</w:t>
      </w:r>
      <w:proofErr w:type="spellEnd"/>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 xml:space="preserve">Sort by </w:t>
      </w:r>
      <w:proofErr w:type="spellStart"/>
      <w:r w:rsidRPr="008F78E2">
        <w:rPr>
          <w:i/>
          <w:sz w:val="22"/>
          <w:szCs w:val="22"/>
        </w:rPr>
        <w:t>hhea</w:t>
      </w:r>
      <w:proofErr w:type="spellEnd"/>
      <w:r w:rsidRPr="008F78E2">
        <w:rPr>
          <w:i/>
          <w:sz w:val="22"/>
          <w:szCs w:val="22"/>
        </w:rPr>
        <w:t xml:space="preserve"> </w:t>
      </w:r>
      <w:proofErr w:type="spellStart"/>
      <w:r w:rsidRPr="008F78E2">
        <w:rPr>
          <w:i/>
          <w:sz w:val="22"/>
          <w:szCs w:val="22"/>
        </w:rPr>
        <w:t>hh</w:t>
      </w:r>
      <w:r>
        <w:rPr>
          <w:i/>
          <w:sz w:val="22"/>
          <w:szCs w:val="22"/>
        </w:rPr>
        <w:t>num</w:t>
      </w:r>
      <w:proofErr w:type="spellEnd"/>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w:t>
      </w:r>
      <w:proofErr w:type="spellStart"/>
      <w:r w:rsidRPr="008F78E2">
        <w:rPr>
          <w:i/>
          <w:sz w:val="22"/>
          <w:szCs w:val="22"/>
        </w:rPr>
        <w:t>gpisub</w:t>
      </w:r>
      <w:proofErr w:type="spellEnd"/>
      <w:r w:rsidRPr="008F78E2">
        <w:rPr>
          <w:i/>
          <w:sz w:val="22"/>
          <w:szCs w:val="22"/>
        </w:rPr>
        <w:t xml:space="preserve">=1 if temp=2 </w:t>
      </w:r>
    </w:p>
    <w:p w14:paraId="013AF7C9" w14:textId="34859BE4" w:rsidR="000B1269" w:rsidRPr="008F78E2" w:rsidRDefault="000B1269" w:rsidP="00AE3F97">
      <w:pPr>
        <w:ind w:left="720"/>
        <w:rPr>
          <w:i/>
          <w:sz w:val="22"/>
          <w:szCs w:val="22"/>
        </w:rPr>
      </w:pPr>
      <w:r w:rsidRPr="008F78E2">
        <w:rPr>
          <w:i/>
          <w:sz w:val="22"/>
          <w:szCs w:val="22"/>
        </w:rPr>
        <w:lastRenderedPageBreak/>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 xml:space="preserve">Replace </w:t>
      </w:r>
      <w:proofErr w:type="spellStart"/>
      <w:r w:rsidRPr="008F78E2">
        <w:rPr>
          <w:i/>
          <w:sz w:val="22"/>
          <w:szCs w:val="22"/>
        </w:rPr>
        <w:t>gpisub</w:t>
      </w:r>
      <w:proofErr w:type="spellEnd"/>
      <w:r w:rsidRPr="008F78E2">
        <w:rPr>
          <w:i/>
          <w:sz w:val="22"/>
          <w:szCs w:val="22"/>
        </w:rPr>
        <w:t>=0 if temp2≠1</w:t>
      </w:r>
    </w:p>
    <w:p w14:paraId="1C72DEF8" w14:textId="5CCE0855" w:rsidR="000B1269" w:rsidRPr="008F78E2" w:rsidRDefault="000B1269" w:rsidP="00AE3F97">
      <w:pPr>
        <w:ind w:left="720"/>
        <w:rPr>
          <w:i/>
          <w:sz w:val="22"/>
          <w:szCs w:val="22"/>
        </w:rPr>
      </w:pPr>
      <w:r w:rsidRPr="008F78E2">
        <w:rPr>
          <w:i/>
          <w:sz w:val="22"/>
          <w:szCs w:val="22"/>
        </w:rPr>
        <w:t xml:space="preserve">Keep if </w:t>
      </w:r>
      <w:proofErr w:type="spellStart"/>
      <w:r w:rsidRPr="008F78E2">
        <w:rPr>
          <w:i/>
          <w:sz w:val="22"/>
          <w:szCs w:val="22"/>
        </w:rPr>
        <w:t>gpisub</w:t>
      </w:r>
      <w:proofErr w:type="spellEnd"/>
      <w:r w:rsidRPr="008F78E2">
        <w:rPr>
          <w:i/>
          <w:sz w:val="22"/>
          <w:szCs w:val="22"/>
        </w:rPr>
        <w:t>=1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 xml:space="preserve">Set sample5do=1 if </w:t>
      </w:r>
      <w:proofErr w:type="spellStart"/>
      <w:r>
        <w:t>feelinputdecagr≠missing</w:t>
      </w:r>
      <w:proofErr w:type="spellEnd"/>
      <w:r>
        <w:t xml:space="preserve"> and </w:t>
      </w:r>
      <w:proofErr w:type="spellStart"/>
      <w:r>
        <w:t>jown_count≠</w:t>
      </w:r>
      <w:r w:rsidR="000B1269" w:rsidRPr="008F78E2">
        <w:t>missing</w:t>
      </w:r>
      <w:proofErr w:type="spellEnd"/>
      <w:r w:rsidR="000B1269" w:rsidRPr="008F78E2">
        <w:t xml:space="preserve"> and </w:t>
      </w:r>
      <w:proofErr w:type="spellStart"/>
      <w:r w:rsidR="000B1269" w:rsidRPr="008F78E2">
        <w:t>credjanydec_</w:t>
      </w:r>
      <w:r>
        <w:t>any≠missing</w:t>
      </w:r>
      <w:proofErr w:type="spellEnd"/>
      <w:r>
        <w:t xml:space="preserve"> and </w:t>
      </w:r>
      <w:proofErr w:type="spellStart"/>
      <w:r>
        <w:t>incdec_count≠missing</w:t>
      </w:r>
      <w:proofErr w:type="spellEnd"/>
      <w:r>
        <w:t xml:space="preserve"> and </w:t>
      </w:r>
      <w:proofErr w:type="spellStart"/>
      <w:r>
        <w:t>groupmember_any≠missing</w:t>
      </w:r>
      <w:proofErr w:type="spellEnd"/>
      <w:r>
        <w:t xml:space="preserve">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proofErr w:type="spellStart"/>
      <w:r w:rsidRPr="008F78E2">
        <w:rPr>
          <w:i/>
          <w:sz w:val="22"/>
          <w:szCs w:val="22"/>
        </w:rPr>
        <w:t>feelinputdecagr</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jown_count</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credjanydec_any</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incdec_count</w:t>
      </w:r>
      <w:proofErr w:type="spellEnd"/>
      <w:r>
        <w:rPr>
          <w:i/>
          <w:sz w:val="22"/>
          <w:szCs w:val="22"/>
        </w:rPr>
        <w:t>=</w:t>
      </w:r>
      <w:r w:rsidRPr="008F78E2">
        <w:rPr>
          <w:i/>
          <w:sz w:val="22"/>
          <w:szCs w:val="22"/>
        </w:rPr>
        <w:t xml:space="preserve">missing </w:t>
      </w:r>
      <w:r>
        <w:rPr>
          <w:i/>
          <w:sz w:val="22"/>
          <w:szCs w:val="22"/>
        </w:rPr>
        <w:t xml:space="preserve">or </w:t>
      </w:r>
      <w:proofErr w:type="spellStart"/>
      <w:r w:rsidRPr="008F78E2">
        <w:rPr>
          <w:i/>
          <w:sz w:val="22"/>
          <w:szCs w:val="22"/>
        </w:rPr>
        <w:t>groupmember_any</w:t>
      </w:r>
      <w:proofErr w:type="spellEnd"/>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t>C-4.4.</w:t>
      </w:r>
      <w:r w:rsidRPr="005D715A">
        <w:rPr>
          <w:b/>
        </w:rPr>
        <w:t xml:space="preserve"> </w:t>
      </w:r>
      <w:r w:rsidRPr="005D715A">
        <w:t>Compute censored inadequacy scores for men and women by household (</w:t>
      </w:r>
      <w:proofErr w:type="spellStart"/>
      <w:r w:rsidRPr="005D715A">
        <w:rPr>
          <w:i/>
        </w:rPr>
        <w:t>M_cen_ci</w:t>
      </w:r>
      <w:proofErr w:type="spellEnd"/>
      <w:r w:rsidRPr="005D715A">
        <w:rPr>
          <w:i/>
        </w:rPr>
        <w:t xml:space="preserve"> </w:t>
      </w:r>
      <w:r w:rsidRPr="005D715A">
        <w:t>and</w:t>
      </w:r>
      <w:r w:rsidRPr="005D715A">
        <w:rPr>
          <w:i/>
        </w:rPr>
        <w:t xml:space="preserve"> </w:t>
      </w:r>
      <w:proofErr w:type="spellStart"/>
      <w:r w:rsidRPr="005D715A">
        <w:rPr>
          <w:i/>
        </w:rPr>
        <w:t>W_cen_ci</w:t>
      </w:r>
      <w:proofErr w:type="spellEnd"/>
      <w:r w:rsidRPr="005D715A">
        <w:t>).</w:t>
      </w:r>
    </w:p>
    <w:p w14:paraId="000EC7F2" w14:textId="634AC2A5" w:rsidR="000B1269" w:rsidRPr="008F78E2" w:rsidRDefault="00F345A7" w:rsidP="00AE3F97">
      <w:pPr>
        <w:keepNext/>
        <w:ind w:left="720"/>
        <w:rPr>
          <w:i/>
          <w:sz w:val="22"/>
          <w:szCs w:val="22"/>
        </w:rPr>
      </w:pPr>
      <w:r>
        <w:rPr>
          <w:i/>
          <w:sz w:val="22"/>
          <w:szCs w:val="22"/>
        </w:rPr>
        <w:t xml:space="preserve">Set </w:t>
      </w:r>
      <w:proofErr w:type="spellStart"/>
      <w:r>
        <w:rPr>
          <w:i/>
          <w:sz w:val="22"/>
          <w:szCs w:val="22"/>
        </w:rPr>
        <w:t>w_ci_id</w:t>
      </w:r>
      <w:proofErr w:type="spellEnd"/>
      <w:r>
        <w:rPr>
          <w:i/>
          <w:sz w:val="22"/>
          <w:szCs w:val="22"/>
        </w:rPr>
        <w:t xml:space="preserve">=ci if v6_sex=2 and </w:t>
      </w:r>
      <w:proofErr w:type="spellStart"/>
      <w:r>
        <w:rPr>
          <w:i/>
          <w:sz w:val="22"/>
          <w:szCs w:val="22"/>
        </w:rPr>
        <w:t>gpisub</w:t>
      </w:r>
      <w:proofErr w:type="spellEnd"/>
      <w:r>
        <w:rPr>
          <w:i/>
          <w:sz w:val="22"/>
          <w:szCs w:val="22"/>
        </w:rPr>
        <w:t>=</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 xml:space="preserve">Set </w:t>
      </w:r>
      <w:proofErr w:type="spellStart"/>
      <w:r>
        <w:rPr>
          <w:i/>
          <w:sz w:val="22"/>
          <w:szCs w:val="22"/>
        </w:rPr>
        <w:t>m_ci_id</w:t>
      </w:r>
      <w:proofErr w:type="spellEnd"/>
      <w:r>
        <w:rPr>
          <w:i/>
          <w:sz w:val="22"/>
          <w:szCs w:val="22"/>
        </w:rPr>
        <w:t xml:space="preserve">=ci if v6_sex=1 and </w:t>
      </w:r>
      <w:proofErr w:type="spellStart"/>
      <w:r>
        <w:rPr>
          <w:i/>
          <w:sz w:val="22"/>
          <w:szCs w:val="22"/>
        </w:rPr>
        <w:t>gpisub</w:t>
      </w:r>
      <w:proofErr w:type="spellEnd"/>
      <w:r>
        <w:rPr>
          <w:i/>
          <w:sz w:val="22"/>
          <w:szCs w:val="22"/>
        </w:rPr>
        <w:t>=</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 xml:space="preserve">Set </w:t>
      </w:r>
      <w:proofErr w:type="spellStart"/>
      <w:r>
        <w:rPr>
          <w:i/>
          <w:sz w:val="22"/>
          <w:szCs w:val="22"/>
        </w:rPr>
        <w:t>W_ci</w:t>
      </w:r>
      <w:proofErr w:type="spellEnd"/>
      <w:r>
        <w:rPr>
          <w:i/>
          <w:sz w:val="22"/>
          <w:szCs w:val="22"/>
        </w:rPr>
        <w:t>=</w:t>
      </w:r>
      <w:r w:rsidR="000B1269" w:rsidRPr="008F78E2">
        <w:rPr>
          <w:i/>
          <w:sz w:val="22"/>
          <w:szCs w:val="22"/>
        </w:rPr>
        <w:t>max(</w:t>
      </w:r>
      <w:proofErr w:type="spellStart"/>
      <w:r w:rsidR="000B1269" w:rsidRPr="008F78E2">
        <w:rPr>
          <w:i/>
          <w:sz w:val="22"/>
          <w:szCs w:val="22"/>
        </w:rPr>
        <w:t>w_ci_id</w:t>
      </w:r>
      <w:proofErr w:type="spellEnd"/>
      <w:r w:rsidR="000B1269" w:rsidRPr="008F78E2">
        <w:rPr>
          <w:i/>
          <w:sz w:val="22"/>
          <w:szCs w:val="22"/>
        </w:rPr>
        <w:t xml:space="preserve">), by </w:t>
      </w:r>
      <w:proofErr w:type="spellStart"/>
      <w:r w:rsidR="000B1269" w:rsidRPr="008F78E2">
        <w:rPr>
          <w:i/>
          <w:sz w:val="22"/>
          <w:szCs w:val="22"/>
        </w:rPr>
        <w:t>hhnum</w:t>
      </w:r>
      <w:proofErr w:type="spellEnd"/>
    </w:p>
    <w:p w14:paraId="2D945736" w14:textId="56ADDC0A" w:rsidR="000B1269" w:rsidRPr="008F78E2" w:rsidRDefault="00F345A7" w:rsidP="00AE3F97">
      <w:pPr>
        <w:keepNext/>
        <w:ind w:left="720"/>
        <w:rPr>
          <w:i/>
          <w:sz w:val="22"/>
          <w:szCs w:val="22"/>
        </w:rPr>
      </w:pPr>
      <w:r>
        <w:rPr>
          <w:i/>
          <w:sz w:val="22"/>
          <w:szCs w:val="22"/>
        </w:rPr>
        <w:t xml:space="preserve">Set </w:t>
      </w:r>
      <w:proofErr w:type="spellStart"/>
      <w:r>
        <w:rPr>
          <w:i/>
          <w:sz w:val="22"/>
          <w:szCs w:val="22"/>
        </w:rPr>
        <w:t>M_ci</w:t>
      </w:r>
      <w:proofErr w:type="spellEnd"/>
      <w:r>
        <w:rPr>
          <w:i/>
          <w:sz w:val="22"/>
          <w:szCs w:val="22"/>
        </w:rPr>
        <w:t>=</w:t>
      </w:r>
      <w:r w:rsidR="000B1269" w:rsidRPr="008F78E2">
        <w:rPr>
          <w:i/>
          <w:sz w:val="22"/>
          <w:szCs w:val="22"/>
        </w:rPr>
        <w:t>max(</w:t>
      </w:r>
      <w:proofErr w:type="spellStart"/>
      <w:r w:rsidR="000B1269" w:rsidRPr="008F78E2">
        <w:rPr>
          <w:i/>
          <w:sz w:val="22"/>
          <w:szCs w:val="22"/>
        </w:rPr>
        <w:t>m_ci_id</w:t>
      </w:r>
      <w:proofErr w:type="spellEnd"/>
      <w:r w:rsidR="000B1269" w:rsidRPr="008F78E2">
        <w:rPr>
          <w:i/>
          <w:sz w:val="22"/>
          <w:szCs w:val="22"/>
        </w:rPr>
        <w:t xml:space="preserve">), by </w:t>
      </w:r>
      <w:proofErr w:type="spellStart"/>
      <w:r w:rsidR="000B1269" w:rsidRPr="008F78E2">
        <w:rPr>
          <w:i/>
          <w:sz w:val="22"/>
          <w:szCs w:val="22"/>
        </w:rPr>
        <w:t>hhnum</w:t>
      </w:r>
      <w:proofErr w:type="spellEnd"/>
    </w:p>
    <w:p w14:paraId="2EE27202" w14:textId="0F0C93B0" w:rsidR="000B1269" w:rsidRPr="007B5DF2" w:rsidRDefault="00F345A7" w:rsidP="00AE3F97">
      <w:pPr>
        <w:keepNext/>
        <w:ind w:left="720"/>
        <w:rPr>
          <w:i/>
          <w:sz w:val="22"/>
          <w:szCs w:val="22"/>
        </w:rPr>
      </w:pPr>
      <w:r>
        <w:rPr>
          <w:i/>
          <w:sz w:val="22"/>
          <w:szCs w:val="22"/>
        </w:rPr>
        <w:t xml:space="preserve">Set </w:t>
      </w:r>
      <w:proofErr w:type="spellStart"/>
      <w:r>
        <w:rPr>
          <w:i/>
          <w:sz w:val="22"/>
          <w:szCs w:val="22"/>
        </w:rPr>
        <w:t>W_cen_ci</w:t>
      </w:r>
      <w:proofErr w:type="spellEnd"/>
      <w:r>
        <w:rPr>
          <w:i/>
          <w:sz w:val="22"/>
          <w:szCs w:val="22"/>
        </w:rPr>
        <w:t>=</w:t>
      </w:r>
      <w:proofErr w:type="spellStart"/>
      <w:r w:rsidR="000B1269" w:rsidRPr="007B5DF2">
        <w:rPr>
          <w:i/>
          <w:sz w:val="22"/>
          <w:szCs w:val="22"/>
        </w:rPr>
        <w:t>W_ci</w:t>
      </w:r>
      <w:proofErr w:type="spellEnd"/>
    </w:p>
    <w:p w14:paraId="403C83D4" w14:textId="33B72FBF" w:rsidR="000B1269" w:rsidRPr="002E04EC" w:rsidRDefault="00F345A7" w:rsidP="00AE3F97">
      <w:pPr>
        <w:keepNext/>
        <w:ind w:left="720"/>
        <w:rPr>
          <w:i/>
          <w:sz w:val="22"/>
          <w:szCs w:val="22"/>
        </w:rPr>
      </w:pPr>
      <w:r>
        <w:rPr>
          <w:i/>
          <w:sz w:val="22"/>
          <w:szCs w:val="22"/>
        </w:rPr>
        <w:t xml:space="preserve">Replace </w:t>
      </w:r>
      <w:proofErr w:type="spellStart"/>
      <w:r>
        <w:rPr>
          <w:i/>
          <w:sz w:val="22"/>
          <w:szCs w:val="22"/>
        </w:rPr>
        <w:t>W_cen_ci</w:t>
      </w:r>
      <w:proofErr w:type="spellEnd"/>
      <w:r>
        <w:rPr>
          <w:i/>
          <w:sz w:val="22"/>
          <w:szCs w:val="22"/>
        </w:rPr>
        <w:t>=</w:t>
      </w:r>
      <w:r w:rsidR="000B1269" w:rsidRPr="002E04EC">
        <w:rPr>
          <w:i/>
          <w:sz w:val="22"/>
          <w:szCs w:val="22"/>
        </w:rPr>
        <w:t>0.2</w:t>
      </w:r>
      <w:r>
        <w:rPr>
          <w:i/>
          <w:sz w:val="22"/>
          <w:szCs w:val="22"/>
        </w:rPr>
        <w:t xml:space="preserve"> if W_cen_ci≤</w:t>
      </w:r>
      <w:r w:rsidR="000B1269" w:rsidRPr="002E04EC">
        <w:rPr>
          <w:i/>
          <w:sz w:val="22"/>
          <w:szCs w:val="22"/>
        </w:rPr>
        <w:t xml:space="preserve">0.2 and </w:t>
      </w:r>
      <w:proofErr w:type="spellStart"/>
      <w:r w:rsidR="000B1269" w:rsidRPr="002E04EC">
        <w:rPr>
          <w:i/>
          <w:sz w:val="22"/>
          <w:szCs w:val="22"/>
        </w:rPr>
        <w:t>W_cen_ci</w:t>
      </w:r>
      <w:r>
        <w:rPr>
          <w:i/>
          <w:sz w:val="22"/>
          <w:szCs w:val="22"/>
        </w:rPr>
        <w:t>≠</w:t>
      </w:r>
      <w:r w:rsidR="000B1269" w:rsidRPr="002E04EC">
        <w:rPr>
          <w:i/>
          <w:sz w:val="22"/>
          <w:szCs w:val="22"/>
        </w:rPr>
        <w:t>missing</w:t>
      </w:r>
      <w:proofErr w:type="spellEnd"/>
    </w:p>
    <w:p w14:paraId="6C9A3255" w14:textId="3F139FD7" w:rsidR="000B1269" w:rsidRPr="002E04EC" w:rsidRDefault="00F345A7" w:rsidP="00AE3F97">
      <w:pPr>
        <w:keepNext/>
        <w:ind w:left="720"/>
        <w:rPr>
          <w:i/>
          <w:sz w:val="22"/>
          <w:szCs w:val="22"/>
          <w:lang w:val="fr-SN"/>
        </w:rPr>
      </w:pPr>
      <w:r>
        <w:rPr>
          <w:i/>
          <w:sz w:val="22"/>
          <w:szCs w:val="22"/>
          <w:lang w:val="fr-SN"/>
        </w:rPr>
        <w:t xml:space="preserve">Set </w:t>
      </w:r>
      <w:proofErr w:type="spellStart"/>
      <w:r>
        <w:rPr>
          <w:i/>
          <w:sz w:val="22"/>
          <w:szCs w:val="22"/>
          <w:lang w:val="fr-SN"/>
        </w:rPr>
        <w:t>M_cen_ci</w:t>
      </w:r>
      <w:proofErr w:type="spellEnd"/>
      <w:r>
        <w:rPr>
          <w:i/>
          <w:sz w:val="22"/>
          <w:szCs w:val="22"/>
          <w:lang w:val="fr-SN"/>
        </w:rPr>
        <w:t>=</w:t>
      </w:r>
      <w:proofErr w:type="spellStart"/>
      <w:r w:rsidR="000B1269" w:rsidRPr="002E04EC">
        <w:rPr>
          <w:i/>
          <w:sz w:val="22"/>
          <w:szCs w:val="22"/>
          <w:lang w:val="fr-SN"/>
        </w:rPr>
        <w:t>M_ci</w:t>
      </w:r>
      <w:proofErr w:type="spellEnd"/>
    </w:p>
    <w:p w14:paraId="7289CA4E" w14:textId="09364F2C" w:rsidR="000B1269" w:rsidRPr="008F78E2" w:rsidRDefault="00F345A7" w:rsidP="00AE3F97">
      <w:pPr>
        <w:keepNext/>
        <w:ind w:left="720"/>
        <w:rPr>
          <w:b/>
          <w:sz w:val="22"/>
          <w:szCs w:val="22"/>
        </w:rPr>
      </w:pPr>
      <w:r>
        <w:rPr>
          <w:i/>
          <w:sz w:val="22"/>
          <w:szCs w:val="22"/>
        </w:rPr>
        <w:t xml:space="preserve">Replace </w:t>
      </w:r>
      <w:proofErr w:type="spellStart"/>
      <w:r>
        <w:rPr>
          <w:i/>
          <w:sz w:val="22"/>
          <w:szCs w:val="22"/>
        </w:rPr>
        <w:t>M_cen_ci</w:t>
      </w:r>
      <w:proofErr w:type="spellEnd"/>
      <w:r>
        <w:rPr>
          <w:i/>
          <w:sz w:val="22"/>
          <w:szCs w:val="22"/>
        </w:rPr>
        <w:t>=</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w:t>
      </w:r>
      <w:proofErr w:type="spellStart"/>
      <w:r>
        <w:rPr>
          <w:i/>
          <w:sz w:val="22"/>
          <w:szCs w:val="22"/>
        </w:rPr>
        <w:t>M_cen_ci≠</w:t>
      </w:r>
      <w:r w:rsidR="000B1269" w:rsidRPr="002E04EC">
        <w:rPr>
          <w:i/>
          <w:sz w:val="22"/>
          <w:szCs w:val="22"/>
        </w:rPr>
        <w:t>missing</w:t>
      </w:r>
      <w:proofErr w:type="spellEnd"/>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proofErr w:type="spellStart"/>
      <w:r w:rsidRPr="00725ADF">
        <w:rPr>
          <w:rStyle w:val="BodyTextChar"/>
          <w:i/>
        </w:rPr>
        <w:t>ci_above</w:t>
      </w:r>
      <w:proofErr w:type="spellEnd"/>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 xml:space="preserve">Set </w:t>
      </w:r>
      <w:proofErr w:type="spellStart"/>
      <w:r>
        <w:rPr>
          <w:i/>
          <w:sz w:val="22"/>
          <w:szCs w:val="22"/>
        </w:rPr>
        <w:t>ci_above</w:t>
      </w:r>
      <w:proofErr w:type="spellEnd"/>
      <w:r>
        <w:rPr>
          <w:i/>
          <w:sz w:val="22"/>
          <w:szCs w:val="22"/>
        </w:rPr>
        <w:t xml:space="preserve">=1 if </w:t>
      </w:r>
      <w:proofErr w:type="spellStart"/>
      <w:r>
        <w:rPr>
          <w:i/>
          <w:sz w:val="22"/>
          <w:szCs w:val="22"/>
        </w:rPr>
        <w:t>W_cen_ci</w:t>
      </w:r>
      <w:proofErr w:type="spellEnd"/>
      <w:r>
        <w:rPr>
          <w:i/>
          <w:sz w:val="22"/>
          <w:szCs w:val="22"/>
        </w:rPr>
        <w:t>&gt;</w:t>
      </w:r>
      <w:proofErr w:type="spellStart"/>
      <w:r w:rsidR="000B1269" w:rsidRPr="008F78E2">
        <w:rPr>
          <w:i/>
          <w:sz w:val="22"/>
          <w:szCs w:val="22"/>
        </w:rPr>
        <w:t>M_cen_ci</w:t>
      </w:r>
      <w:proofErr w:type="spellEnd"/>
      <w:r w:rsidR="000B1269" w:rsidRPr="008F78E2">
        <w:rPr>
          <w:i/>
          <w:sz w:val="22"/>
          <w:szCs w:val="22"/>
        </w:rPr>
        <w:t xml:space="preserve"> </w:t>
      </w:r>
    </w:p>
    <w:p w14:paraId="3D8722E9" w14:textId="6F7C3B15" w:rsidR="000B1269" w:rsidRPr="008F78E2" w:rsidRDefault="00F345A7" w:rsidP="00AE3F97">
      <w:pPr>
        <w:keepNext/>
        <w:ind w:left="720"/>
        <w:rPr>
          <w:i/>
          <w:sz w:val="22"/>
          <w:szCs w:val="22"/>
        </w:rPr>
      </w:pPr>
      <w:r>
        <w:rPr>
          <w:i/>
          <w:sz w:val="22"/>
          <w:szCs w:val="22"/>
        </w:rPr>
        <w:t xml:space="preserve">Replace </w:t>
      </w:r>
      <w:proofErr w:type="spellStart"/>
      <w:r>
        <w:rPr>
          <w:i/>
          <w:sz w:val="22"/>
          <w:szCs w:val="22"/>
        </w:rPr>
        <w:t>ci_above</w:t>
      </w:r>
      <w:proofErr w:type="spellEnd"/>
      <w:r>
        <w:rPr>
          <w:i/>
          <w:sz w:val="22"/>
          <w:szCs w:val="22"/>
        </w:rPr>
        <w:t xml:space="preserve">=0 if </w:t>
      </w:r>
      <w:proofErr w:type="spellStart"/>
      <w:r>
        <w:rPr>
          <w:i/>
          <w:sz w:val="22"/>
          <w:szCs w:val="22"/>
        </w:rPr>
        <w:t>W_cen_ci≤</w:t>
      </w:r>
      <w:r w:rsidR="000B1269" w:rsidRPr="008F78E2">
        <w:rPr>
          <w:i/>
          <w:sz w:val="22"/>
          <w:szCs w:val="22"/>
        </w:rPr>
        <w:t>M_cen_ci</w:t>
      </w:r>
      <w:proofErr w:type="spellEnd"/>
    </w:p>
    <w:p w14:paraId="04531665" w14:textId="27FFAF58" w:rsidR="000B1269" w:rsidRPr="008F78E2" w:rsidRDefault="00F345A7" w:rsidP="00AE3F97">
      <w:pPr>
        <w:keepNext/>
        <w:ind w:left="720"/>
        <w:rPr>
          <w:b/>
          <w:sz w:val="22"/>
          <w:szCs w:val="22"/>
        </w:rPr>
      </w:pPr>
      <w:r>
        <w:rPr>
          <w:i/>
          <w:sz w:val="22"/>
          <w:szCs w:val="22"/>
        </w:rPr>
        <w:t xml:space="preserve">Replace </w:t>
      </w:r>
      <w:proofErr w:type="spellStart"/>
      <w:r>
        <w:rPr>
          <w:i/>
          <w:sz w:val="22"/>
          <w:szCs w:val="22"/>
        </w:rPr>
        <w:t>ci_above</w:t>
      </w:r>
      <w:proofErr w:type="spellEnd"/>
      <w:r>
        <w:rPr>
          <w:i/>
          <w:sz w:val="22"/>
          <w:szCs w:val="22"/>
        </w:rPr>
        <w:t xml:space="preserve">=missing if </w:t>
      </w:r>
      <w:proofErr w:type="spellStart"/>
      <w:r>
        <w:rPr>
          <w:i/>
          <w:sz w:val="22"/>
          <w:szCs w:val="22"/>
        </w:rPr>
        <w:t>W_cen_ci</w:t>
      </w:r>
      <w:proofErr w:type="spellEnd"/>
      <w:r>
        <w:rPr>
          <w:i/>
          <w:sz w:val="22"/>
          <w:szCs w:val="22"/>
        </w:rPr>
        <w:t xml:space="preserve">=missing or </w:t>
      </w:r>
      <w:proofErr w:type="spellStart"/>
      <w:r>
        <w:rPr>
          <w:i/>
          <w:sz w:val="22"/>
          <w:szCs w:val="22"/>
        </w:rPr>
        <w:t>M_cen_ci</w:t>
      </w:r>
      <w:proofErr w:type="spellEnd"/>
      <w:r>
        <w:rPr>
          <w:i/>
          <w:sz w:val="22"/>
          <w:szCs w:val="22"/>
        </w:rPr>
        <w:t>=</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proofErr w:type="spellStart"/>
      <w:r w:rsidRPr="005D715A">
        <w:rPr>
          <w:i/>
        </w:rPr>
        <w:t>women_wt</w:t>
      </w:r>
      <w:proofErr w:type="spellEnd"/>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 xml:space="preserve">if v6_sex=2 and </w:t>
      </w:r>
      <w:proofErr w:type="spellStart"/>
      <w:r>
        <w:rPr>
          <w:i/>
          <w:sz w:val="22"/>
          <w:szCs w:val="22"/>
        </w:rPr>
        <w:t>ci_above≠</w:t>
      </w:r>
      <w:r w:rsidR="000B1269" w:rsidRPr="008F78E2">
        <w:rPr>
          <w:i/>
          <w:sz w:val="22"/>
          <w:szCs w:val="22"/>
        </w:rPr>
        <w:t>missing</w:t>
      </w:r>
      <w:proofErr w:type="spellEnd"/>
    </w:p>
    <w:p w14:paraId="7B195115" w14:textId="29656B3F" w:rsidR="000B1269" w:rsidRPr="008F78E2" w:rsidRDefault="00F345A7" w:rsidP="001D33B3">
      <w:pPr>
        <w:ind w:left="720"/>
        <w:rPr>
          <w:i/>
          <w:sz w:val="22"/>
          <w:szCs w:val="22"/>
        </w:rPr>
      </w:pPr>
      <w:r>
        <w:rPr>
          <w:i/>
          <w:sz w:val="22"/>
          <w:szCs w:val="22"/>
        </w:rPr>
        <w:t xml:space="preserve">Set </w:t>
      </w:r>
      <w:proofErr w:type="spellStart"/>
      <w:r>
        <w:rPr>
          <w:i/>
          <w:sz w:val="22"/>
          <w:szCs w:val="22"/>
        </w:rPr>
        <w:t>women_n</w:t>
      </w:r>
      <w:proofErr w:type="spellEnd"/>
      <w:r>
        <w:rPr>
          <w:i/>
          <w:sz w:val="22"/>
          <w:szCs w:val="22"/>
        </w:rPr>
        <w:t>=</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 xml:space="preserve">Set </w:t>
      </w:r>
      <w:proofErr w:type="spellStart"/>
      <w:r>
        <w:rPr>
          <w:i/>
          <w:sz w:val="22"/>
          <w:szCs w:val="22"/>
        </w:rPr>
        <w:t>women_wt</w:t>
      </w:r>
      <w:proofErr w:type="spellEnd"/>
      <w:r>
        <w:rPr>
          <w:i/>
          <w:sz w:val="22"/>
          <w:szCs w:val="22"/>
        </w:rPr>
        <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 xml:space="preserve">Set inadequate=1 if </w:t>
      </w:r>
      <w:proofErr w:type="spellStart"/>
      <w:r>
        <w:rPr>
          <w:i/>
          <w:sz w:val="22"/>
          <w:szCs w:val="22"/>
        </w:rPr>
        <w:t>ci_above</w:t>
      </w:r>
      <w:proofErr w:type="spellEnd"/>
      <w:r>
        <w:rPr>
          <w:i/>
          <w:sz w:val="22"/>
          <w:szCs w:val="22"/>
        </w:rPr>
        <w:t>=1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 xml:space="preserve">Set </w:t>
      </w:r>
      <w:proofErr w:type="spellStart"/>
      <w:r>
        <w:rPr>
          <w:i/>
          <w:sz w:val="22"/>
          <w:szCs w:val="22"/>
        </w:rPr>
        <w:t>inadequate_n</w:t>
      </w:r>
      <w:proofErr w:type="spellEnd"/>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lastRenderedPageBreak/>
        <w:t>Set H=</w:t>
      </w:r>
      <w:proofErr w:type="spellStart"/>
      <w:r>
        <w:rPr>
          <w:i/>
          <w:sz w:val="22"/>
          <w:szCs w:val="22"/>
        </w:rPr>
        <w:t>inadequate_n÷</w:t>
      </w:r>
      <w:r w:rsidR="000B1269" w:rsidRPr="008F78E2">
        <w:rPr>
          <w:i/>
          <w:sz w:val="22"/>
          <w:szCs w:val="22"/>
        </w:rPr>
        <w:t>women_n</w:t>
      </w:r>
      <w:proofErr w:type="spellEnd"/>
      <w:r w:rsidR="000B1269" w:rsidRPr="008F78E2">
        <w:rPr>
          <w:i/>
          <w:sz w:val="22"/>
          <w:szCs w:val="22"/>
        </w:rPr>
        <w:t xml:space="preserve"> </w:t>
      </w:r>
    </w:p>
    <w:p w14:paraId="5D2439F8" w14:textId="494A9C3D" w:rsidR="000B1269" w:rsidRPr="008F78E2" w:rsidRDefault="00F345A7" w:rsidP="001D33B3">
      <w:pPr>
        <w:ind w:left="720"/>
        <w:rPr>
          <w:i/>
          <w:sz w:val="22"/>
          <w:szCs w:val="22"/>
        </w:rPr>
      </w:pPr>
      <w:r>
        <w:rPr>
          <w:i/>
          <w:sz w:val="22"/>
          <w:szCs w:val="22"/>
        </w:rPr>
        <w:t xml:space="preserve">Set </w:t>
      </w:r>
      <w:proofErr w:type="spellStart"/>
      <w:r>
        <w:rPr>
          <w:i/>
          <w:sz w:val="22"/>
          <w:szCs w:val="22"/>
        </w:rPr>
        <w:t>inadequate_wt</w:t>
      </w:r>
      <w:proofErr w:type="spellEnd"/>
      <w:r>
        <w:rPr>
          <w:i/>
          <w:sz w:val="22"/>
          <w:szCs w:val="22"/>
        </w:rPr>
        <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 xml:space="preserve">Set </w:t>
      </w:r>
      <w:proofErr w:type="spellStart"/>
      <w:r>
        <w:rPr>
          <w:i/>
          <w:sz w:val="22"/>
          <w:szCs w:val="22"/>
        </w:rPr>
        <w:t>H_wt</w:t>
      </w:r>
      <w:proofErr w:type="spellEnd"/>
      <w:r>
        <w:rPr>
          <w:i/>
          <w:sz w:val="22"/>
          <w:szCs w:val="22"/>
        </w:rPr>
        <w:t>=</w:t>
      </w:r>
      <w:proofErr w:type="spellStart"/>
      <w:r>
        <w:rPr>
          <w:i/>
          <w:sz w:val="22"/>
          <w:szCs w:val="22"/>
        </w:rPr>
        <w:t>inadequate_wt÷</w:t>
      </w:r>
      <w:r w:rsidR="000B1269" w:rsidRPr="008F78E2">
        <w:rPr>
          <w:i/>
          <w:sz w:val="22"/>
          <w:szCs w:val="22"/>
        </w:rPr>
        <w:t>women_wt</w:t>
      </w:r>
      <w:proofErr w:type="spellEnd"/>
      <w:r w:rsidR="000B1269" w:rsidRPr="008F78E2">
        <w:rPr>
          <w:i/>
          <w:sz w:val="22"/>
          <w:szCs w:val="22"/>
        </w:rPr>
        <w:t xml:space="preserve">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 xml:space="preserve">Set </w:t>
      </w:r>
      <w:proofErr w:type="spellStart"/>
      <w:r>
        <w:rPr>
          <w:i/>
          <w:sz w:val="22"/>
          <w:szCs w:val="22"/>
        </w:rPr>
        <w:t>ci_gap</w:t>
      </w:r>
      <w:proofErr w:type="spellEnd"/>
      <w:r w:rsidR="000B1269" w:rsidRPr="008F78E2">
        <w:rPr>
          <w:i/>
          <w:sz w:val="22"/>
          <w:szCs w:val="22"/>
        </w:rPr>
        <w:t xml:space="preserve">= </w:t>
      </w:r>
      <w:proofErr w:type="spellStart"/>
      <w:r w:rsidR="000B1269" w:rsidRPr="008F78E2">
        <w:rPr>
          <w:i/>
          <w:sz w:val="22"/>
          <w:szCs w:val="22"/>
        </w:rPr>
        <w:t>W</w:t>
      </w:r>
      <w:r>
        <w:rPr>
          <w:i/>
          <w:sz w:val="22"/>
          <w:szCs w:val="22"/>
        </w:rPr>
        <w:t>_cen_ci</w:t>
      </w:r>
      <w:proofErr w:type="spellEnd"/>
      <w:r>
        <w:rPr>
          <w:i/>
          <w:sz w:val="22"/>
          <w:szCs w:val="22"/>
        </w:rPr>
        <w:t xml:space="preserve"> – </w:t>
      </w:r>
      <w:proofErr w:type="spellStart"/>
      <w:r>
        <w:rPr>
          <w:i/>
          <w:sz w:val="22"/>
          <w:szCs w:val="22"/>
        </w:rPr>
        <w:t>M_cen_ci</w:t>
      </w:r>
      <w:proofErr w:type="spellEnd"/>
      <w:r>
        <w:rPr>
          <w:i/>
          <w:sz w:val="22"/>
          <w:szCs w:val="22"/>
        </w:rPr>
        <w:t>)</w:t>
      </w:r>
      <w:r w:rsidR="000B1269" w:rsidRPr="008F78E2">
        <w:rPr>
          <w:i/>
          <w:sz w:val="22"/>
          <w:szCs w:val="22"/>
        </w:rPr>
        <w:t>÷</w:t>
      </w:r>
      <w:r>
        <w:rPr>
          <w:i/>
          <w:sz w:val="22"/>
          <w:szCs w:val="22"/>
        </w:rPr>
        <w:t>(1</w:t>
      </w:r>
      <w:r w:rsidR="000B1269" w:rsidRPr="008F78E2">
        <w:rPr>
          <w:i/>
          <w:sz w:val="22"/>
          <w:szCs w:val="22"/>
        </w:rPr>
        <w:t>–</w:t>
      </w:r>
      <w:proofErr w:type="spellStart"/>
      <w:r w:rsidR="000B1269" w:rsidRPr="008F78E2">
        <w:rPr>
          <w:i/>
          <w:sz w:val="22"/>
          <w:szCs w:val="22"/>
        </w:rPr>
        <w:t>M_cen_ci</w:t>
      </w:r>
      <w:proofErr w:type="spellEnd"/>
      <w:r w:rsidR="000B1269" w:rsidRPr="008F78E2">
        <w:rPr>
          <w:i/>
          <w:sz w:val="22"/>
          <w:szCs w:val="22"/>
        </w:rPr>
        <w:t xml:space="preserve">) if </w:t>
      </w:r>
      <w:proofErr w:type="spellStart"/>
      <w:r w:rsidR="000B1269" w:rsidRPr="008F78E2">
        <w:rPr>
          <w:i/>
          <w:sz w:val="22"/>
          <w:szCs w:val="22"/>
        </w:rPr>
        <w:t>ci_a</w:t>
      </w:r>
      <w:r>
        <w:rPr>
          <w:i/>
          <w:sz w:val="22"/>
          <w:szCs w:val="22"/>
        </w:rPr>
        <w:t>bove</w:t>
      </w:r>
      <w:proofErr w:type="spellEnd"/>
      <w:r>
        <w:rPr>
          <w:i/>
          <w:sz w:val="22"/>
          <w:szCs w:val="22"/>
        </w:rPr>
        <w:t>=1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 xml:space="preserve">Set </w:t>
      </w:r>
      <w:proofErr w:type="spellStart"/>
      <w:r>
        <w:rPr>
          <w:i/>
          <w:sz w:val="22"/>
          <w:szCs w:val="22"/>
        </w:rPr>
        <w:t>ci_gap_sum</w:t>
      </w:r>
      <w:proofErr w:type="spellEnd"/>
      <w:r>
        <w:rPr>
          <w:i/>
          <w:sz w:val="22"/>
          <w:szCs w:val="22"/>
        </w:rPr>
        <w:t>=total(</w:t>
      </w:r>
      <w:proofErr w:type="spellStart"/>
      <w:r>
        <w:rPr>
          <w:i/>
          <w:sz w:val="22"/>
          <w:szCs w:val="22"/>
        </w:rPr>
        <w:t>ci_gap</w:t>
      </w:r>
      <w:proofErr w:type="spellEnd"/>
      <w:r>
        <w:rPr>
          <w:i/>
          <w:sz w:val="22"/>
          <w:szCs w:val="22"/>
        </w:rPr>
        <w:t>*</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 xml:space="preserve">Set </w:t>
      </w:r>
      <w:proofErr w:type="spellStart"/>
      <w:r>
        <w:rPr>
          <w:i/>
          <w:sz w:val="22"/>
          <w:szCs w:val="22"/>
        </w:rPr>
        <w:t>ci_average</w:t>
      </w:r>
      <w:proofErr w:type="spellEnd"/>
      <w:r>
        <w:rPr>
          <w:i/>
          <w:sz w:val="22"/>
          <w:szCs w:val="22"/>
        </w:rPr>
        <w:t>=</w:t>
      </w:r>
      <w:proofErr w:type="spellStart"/>
      <w:r>
        <w:rPr>
          <w:i/>
          <w:sz w:val="22"/>
          <w:szCs w:val="22"/>
        </w:rPr>
        <w:t>ci_gap_sum÷</w:t>
      </w:r>
      <w:r w:rsidR="000B1269" w:rsidRPr="008F78E2">
        <w:rPr>
          <w:i/>
          <w:sz w:val="22"/>
          <w:szCs w:val="22"/>
        </w:rPr>
        <w:t>inadequate_wt</w:t>
      </w:r>
      <w:proofErr w:type="spellEnd"/>
    </w:p>
    <w:p w14:paraId="72C8D681" w14:textId="77777777" w:rsidR="000B1269" w:rsidRPr="000E6551" w:rsidRDefault="000B1269" w:rsidP="00EA5B6D">
      <w:pPr>
        <w:pStyle w:val="BodyText"/>
        <w:spacing w:before="120" w:after="120"/>
      </w:pPr>
      <w:r w:rsidRPr="000E6551">
        <w:rPr>
          <w:b/>
        </w:rPr>
        <w:t xml:space="preserve">C-4.6D. </w:t>
      </w:r>
      <w:r w:rsidRPr="000E6551">
        <w:t>Calculate GPI (</w:t>
      </w:r>
      <w:r w:rsidRPr="00A43E04">
        <w:rPr>
          <w:i/>
        </w:rPr>
        <w:t>GPI</w:t>
      </w:r>
      <w:r w:rsidRPr="000E6551">
        <w:t xml:space="preserve">). </w:t>
      </w:r>
    </w:p>
    <w:p w14:paraId="1DDA0655" w14:textId="528F1FF5" w:rsidR="000B1269" w:rsidRPr="008F78E2" w:rsidRDefault="00F345A7" w:rsidP="001D33B3">
      <w:pPr>
        <w:ind w:left="720"/>
        <w:rPr>
          <w:i/>
          <w:sz w:val="22"/>
          <w:szCs w:val="22"/>
        </w:rPr>
      </w:pPr>
      <w:r>
        <w:rPr>
          <w:i/>
          <w:sz w:val="22"/>
          <w:szCs w:val="22"/>
        </w:rPr>
        <w:t>Set H_GPI=</w:t>
      </w:r>
      <w:proofErr w:type="spellStart"/>
      <w:r>
        <w:rPr>
          <w:i/>
          <w:sz w:val="22"/>
          <w:szCs w:val="22"/>
        </w:rPr>
        <w:t>inadequate_wt÷</w:t>
      </w:r>
      <w:r w:rsidR="000B1269" w:rsidRPr="008F78E2">
        <w:rPr>
          <w:i/>
          <w:sz w:val="22"/>
          <w:szCs w:val="22"/>
        </w:rPr>
        <w:t>women_wt</w:t>
      </w:r>
      <w:proofErr w:type="spellEnd"/>
    </w:p>
    <w:p w14:paraId="50319AE8" w14:textId="1F8490B0" w:rsidR="000B1269" w:rsidRPr="008F78E2" w:rsidRDefault="00F345A7" w:rsidP="001D33B3">
      <w:pPr>
        <w:ind w:left="720"/>
        <w:rPr>
          <w:i/>
          <w:sz w:val="22"/>
          <w:szCs w:val="22"/>
          <w:lang w:val="fr-SN"/>
        </w:rPr>
      </w:pPr>
      <w:r>
        <w:rPr>
          <w:i/>
          <w:sz w:val="22"/>
          <w:szCs w:val="22"/>
          <w:lang w:val="fr-SN"/>
        </w:rPr>
        <w:t>Set P1=H_GPI*</w:t>
      </w:r>
      <w:proofErr w:type="spellStart"/>
      <w:r w:rsidR="000B1269" w:rsidRPr="008F78E2">
        <w:rPr>
          <w:i/>
          <w:sz w:val="22"/>
          <w:szCs w:val="22"/>
          <w:lang w:val="fr-SN"/>
        </w:rPr>
        <w:t>ci_average</w:t>
      </w:r>
      <w:proofErr w:type="spellEnd"/>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w:t>
      </w:r>
      <w:proofErr w:type="spellStart"/>
      <w:r w:rsidRPr="005D715A">
        <w:t>H</w:t>
      </w:r>
      <w:r w:rsidRPr="005D715A">
        <w:rPr>
          <w:vertAlign w:val="subscript"/>
        </w:rPr>
        <w:t>gpi</w:t>
      </w:r>
      <w:proofErr w:type="spellEnd"/>
      <w:r w:rsidRPr="005D715A">
        <w:t xml:space="preserve">). The variable </w:t>
      </w:r>
      <w:proofErr w:type="spellStart"/>
      <w:r w:rsidRPr="005D715A">
        <w:rPr>
          <w:i/>
        </w:rPr>
        <w:t>ci_average</w:t>
      </w:r>
      <w:proofErr w:type="spellEnd"/>
      <w:r w:rsidRPr="005D715A">
        <w:t xml:space="preserve"> is the average empowerment gap (</w:t>
      </w:r>
      <w:proofErr w:type="spellStart"/>
      <w:r w:rsidRPr="005D715A">
        <w:t>I</w:t>
      </w:r>
      <w:r w:rsidRPr="005D715A">
        <w:rPr>
          <w:vertAlign w:val="subscript"/>
        </w:rPr>
        <w:t>gpi</w:t>
      </w:r>
      <w:proofErr w:type="spellEnd"/>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w:t>
      </w:r>
      <w:proofErr w:type="spellStart"/>
      <w:r w:rsidRPr="008F78E2">
        <w:rPr>
          <w:i/>
          <w:sz w:val="22"/>
          <w:szCs w:val="22"/>
        </w:rPr>
        <w:t>ci_average</w:t>
      </w:r>
      <w:proofErr w:type="spellEnd"/>
      <w:r w:rsidRPr="008F78E2">
        <w:rPr>
          <w:i/>
          <w:sz w:val="22"/>
          <w:szCs w:val="22"/>
        </w:rPr>
        <w:t xml:space="preserv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 xml:space="preserve">Tabulate </w:t>
      </w:r>
      <w:proofErr w:type="spellStart"/>
      <w:r w:rsidRPr="008F78E2">
        <w:rPr>
          <w:i/>
          <w:sz w:val="22"/>
          <w:szCs w:val="22"/>
        </w:rPr>
        <w:t>women_n</w:t>
      </w:r>
      <w:proofErr w:type="spellEnd"/>
      <w:r w:rsidRPr="008F78E2">
        <w:rPr>
          <w:i/>
          <w:sz w:val="22"/>
          <w:szCs w:val="22"/>
        </w:rPr>
        <w:t xml:space="preserve"> </w:t>
      </w:r>
      <w:proofErr w:type="spellStart"/>
      <w:r w:rsidRPr="008F78E2">
        <w:rPr>
          <w:i/>
          <w:sz w:val="22"/>
          <w:szCs w:val="22"/>
        </w:rPr>
        <w:t>women_wt</w:t>
      </w:r>
      <w:proofErr w:type="spellEnd"/>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w:t>
      </w:r>
      <w:proofErr w:type="spellStart"/>
      <w:r>
        <w:rPr>
          <w:i/>
        </w:rPr>
        <w:t>aweai_results_GPI</w:t>
      </w:r>
      <w:proofErr w:type="spellEnd"/>
      <w:r>
        <w:rPr>
          <w:i/>
        </w:rPr>
        <w:t>”</w:t>
      </w:r>
    </w:p>
    <w:p w14:paraId="6CCDD91A" w14:textId="77777777" w:rsidR="000B1269" w:rsidRPr="00000586" w:rsidRDefault="000B1269" w:rsidP="006A4659">
      <w:pPr>
        <w:pStyle w:val="BodyText"/>
        <w:keepNext/>
        <w:rPr>
          <w:b/>
        </w:rPr>
      </w:pPr>
      <w:bookmarkStart w:id="897" w:name="_Toc526973665"/>
      <w:r w:rsidRPr="00E02E63">
        <w:rPr>
          <w:b/>
        </w:rPr>
        <w:t>D. Combining the 5DE and the GPI</w:t>
      </w:r>
      <w:bookmarkEnd w:id="897"/>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proofErr w:type="spellStart"/>
      <w:r w:rsidRPr="005D715A">
        <w:t>aweai</w:t>
      </w:r>
      <w:proofErr w:type="spellEnd"/>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w:t>
      </w:r>
      <w:proofErr w:type="spellStart"/>
      <w:r>
        <w:t>aweai_results_GPI</w:t>
      </w:r>
      <w:proofErr w:type="spellEnd"/>
      <w:r>
        <w:t>”</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8" w:name="_Toc526973666"/>
      <w:r w:rsidRPr="00FD4E6C">
        <w:rPr>
          <w:b/>
        </w:rPr>
        <w:t>E. Calculating the A-WEAI score by age category</w:t>
      </w:r>
      <w:bookmarkEnd w:id="898"/>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proofErr w:type="spellStart"/>
      <w:r w:rsidRPr="00FD4E6C">
        <w:t>aweai_depr_indicators</w:t>
      </w:r>
      <w:proofErr w:type="spellEnd"/>
      <w:r>
        <w:t>”</w:t>
      </w:r>
    </w:p>
    <w:p w14:paraId="731E710F" w14:textId="4D35C68D" w:rsidR="000B1269" w:rsidRPr="005D715A" w:rsidRDefault="000B1269" w:rsidP="000B1269">
      <w:pPr>
        <w:pStyle w:val="BodyText"/>
      </w:pPr>
      <w:r>
        <w:rPr>
          <w:b/>
        </w:rPr>
        <w:lastRenderedPageBreak/>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 xml:space="preserve">Set </w:t>
      </w:r>
      <w:proofErr w:type="spellStart"/>
      <w:r w:rsidRPr="005D715A">
        <w:t>age_cat</w:t>
      </w:r>
      <w:proofErr w:type="spellEnd"/>
      <w:r w:rsidRPr="005D715A">
        <w:t>=missing</w:t>
      </w:r>
    </w:p>
    <w:p w14:paraId="5BC2926B" w14:textId="77777777" w:rsidR="000B1269" w:rsidRPr="005D715A" w:rsidRDefault="000B1269" w:rsidP="006A4659">
      <w:pPr>
        <w:pStyle w:val="BodyTextIndent1"/>
      </w:pPr>
      <w:r w:rsidRPr="005D715A">
        <w:t xml:space="preserve">Replace </w:t>
      </w:r>
      <w:proofErr w:type="spellStart"/>
      <w:r w:rsidRPr="005D715A">
        <w:t>age_cat</w:t>
      </w:r>
      <w:proofErr w:type="spellEnd"/>
      <w:r w:rsidRPr="005D715A">
        <w:t>=1 if v6102&lt;30</w:t>
      </w:r>
    </w:p>
    <w:p w14:paraId="5277F04E" w14:textId="77777777" w:rsidR="000B1269" w:rsidRDefault="000B1269" w:rsidP="006A4659">
      <w:pPr>
        <w:pStyle w:val="BodyTextIndent1"/>
      </w:pPr>
      <w:r w:rsidRPr="005D715A">
        <w:t xml:space="preserve">Replace </w:t>
      </w:r>
      <w:proofErr w:type="spellStart"/>
      <w:r w:rsidRPr="005D715A">
        <w:t>age_cat</w:t>
      </w:r>
      <w:proofErr w:type="spellEnd"/>
      <w:r w:rsidRPr="005D715A">
        <w:t>=2 if v6102≥30 and v6102</w:t>
      </w:r>
      <w:r>
        <w:t>&lt;98</w:t>
      </w:r>
    </w:p>
    <w:p w14:paraId="5E4ACD94" w14:textId="77777777" w:rsidR="000B1269" w:rsidRDefault="000B1269" w:rsidP="006A4659">
      <w:pPr>
        <w:pStyle w:val="BodyTextIndent1"/>
      </w:pPr>
      <w:r>
        <w:t xml:space="preserve">Replace </w:t>
      </w:r>
      <w:proofErr w:type="spellStart"/>
      <w:r>
        <w:t>age_cat</w:t>
      </w:r>
      <w:proofErr w:type="spellEnd"/>
      <w:r>
        <w:t xml:space="preserve">= 1 if </w:t>
      </w:r>
      <w:proofErr w:type="spellStart"/>
      <w:r>
        <w:t>youth_fdm_dj</w:t>
      </w:r>
      <w:proofErr w:type="spellEnd"/>
      <w:r>
        <w:t xml:space="preserve">=1 and </w:t>
      </w:r>
      <w:proofErr w:type="spellStart"/>
      <w:r>
        <w:t>age_cat</w:t>
      </w:r>
      <w:proofErr w:type="spellEnd"/>
      <w:r>
        <w:t>=missing</w:t>
      </w:r>
    </w:p>
    <w:p w14:paraId="76BDA085" w14:textId="77777777" w:rsidR="000B1269" w:rsidRDefault="000B1269" w:rsidP="006A4659">
      <w:pPr>
        <w:pStyle w:val="BodyTextIndent1"/>
      </w:pPr>
      <w:r>
        <w:t xml:space="preserve">Replace </w:t>
      </w:r>
      <w:proofErr w:type="spellStart"/>
      <w:r>
        <w:t>age_cat</w:t>
      </w:r>
      <w:proofErr w:type="spellEnd"/>
      <w:r>
        <w:t xml:space="preserve">=2 if </w:t>
      </w:r>
      <w:proofErr w:type="spellStart"/>
      <w:r>
        <w:t>youth_fdm_dj</w:t>
      </w:r>
      <w:proofErr w:type="spellEnd"/>
      <w:r>
        <w:t xml:space="preserve">=0 and </w:t>
      </w:r>
      <w:proofErr w:type="spellStart"/>
      <w:r>
        <w:t>age_cat</w:t>
      </w:r>
      <w:proofErr w:type="spellEnd"/>
      <w:r>
        <w: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w:t>
      </w:r>
      <w:proofErr w:type="spellStart"/>
      <w:r w:rsidRPr="00FD4E6C">
        <w:t>age_cat</w:t>
      </w:r>
      <w:proofErr w:type="spellEnd"/>
      <w:r w:rsidRPr="00FD4E6C">
        <w:t xml:space="preserve">=1 </w:t>
      </w:r>
    </w:p>
    <w:p w14:paraId="33C8EE76" w14:textId="61C6BA78" w:rsidR="000B1269" w:rsidRPr="00FD4E6C" w:rsidRDefault="000B1269" w:rsidP="00CC0D55">
      <w:pPr>
        <w:pStyle w:val="BodyText"/>
      </w:pPr>
      <w:r w:rsidRPr="00FD4E6C">
        <w:rPr>
          <w:b/>
        </w:rPr>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 xml:space="preserve">Keep if </w:t>
      </w:r>
      <w:proofErr w:type="spellStart"/>
      <w:r>
        <w:t>age_cat</w:t>
      </w:r>
      <w:proofErr w:type="spellEnd"/>
      <w:r>
        <w: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9" w:name="_Toc527234186"/>
      <w:bookmarkStart w:id="900" w:name="_Toc23753558"/>
      <w:r>
        <w:t>12.3.2</w:t>
      </w:r>
      <w:r>
        <w:tab/>
      </w:r>
      <w:r w:rsidR="000B1269" w:rsidRPr="00601335">
        <w:t xml:space="preserve">Average percentage of women achieving adequacy across the six indicators of the </w:t>
      </w:r>
      <w:bookmarkEnd w:id="899"/>
      <w:r w:rsidR="00E96432">
        <w:t>A-WEAI</w:t>
      </w:r>
      <w:bookmarkEnd w:id="900"/>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1F4020C2" w:rsidR="000B1269" w:rsidRPr="00C06016" w:rsidRDefault="004500FE">
            <w:pPr>
              <w:pStyle w:val="Definitions"/>
              <w:rPr>
                <w:sz w:val="20"/>
                <w:szCs w:val="20"/>
              </w:rPr>
            </w:pPr>
            <w:r>
              <w:rPr>
                <w:sz w:val="20"/>
                <w:szCs w:val="20"/>
              </w:rPr>
              <w:t xml:space="preserve">Sum </w:t>
            </w:r>
            <w:r w:rsidR="003B6DCA">
              <w:rPr>
                <w:sz w:val="20"/>
                <w:szCs w:val="20"/>
              </w:rPr>
              <w:t xml:space="preserve">across </w:t>
            </w:r>
            <w:r w:rsidR="00E53E0B">
              <w:rPr>
                <w:sz w:val="20"/>
                <w:szCs w:val="20"/>
              </w:rPr>
              <w:t>the six A-WEAI indicators</w:t>
            </w:r>
            <w:r w:rsidR="005C4D30">
              <w:rPr>
                <w:sz w:val="20"/>
                <w:szCs w:val="20"/>
              </w:rPr>
              <w:t>:</w:t>
            </w:r>
            <w:r>
              <w:rPr>
                <w:sz w:val="20"/>
                <w:szCs w:val="20"/>
              </w:rPr>
              <w:t xml:space="preserve"> </w:t>
            </w:r>
            <w:r w:rsidR="005B2972">
              <w:rPr>
                <w:sz w:val="20"/>
                <w:szCs w:val="20"/>
              </w:rPr>
              <w:t>n</w:t>
            </w:r>
            <w:r w:rsidR="000B1269" w:rsidRPr="00C06016">
              <w:rPr>
                <w:sz w:val="20"/>
                <w:szCs w:val="20"/>
              </w:rPr>
              <w:t xml:space="preserve">umber of </w:t>
            </w:r>
            <w:r w:rsidR="00482106">
              <w:rPr>
                <w:sz w:val="20"/>
                <w:szCs w:val="20"/>
              </w:rPr>
              <w:t xml:space="preserve">primary adult </w:t>
            </w:r>
            <w:r w:rsidR="000B1269" w:rsidRPr="00C06016">
              <w:rPr>
                <w:sz w:val="20"/>
                <w:szCs w:val="20"/>
              </w:rPr>
              <w:t xml:space="preserve">female decisionmakers who are disempowered according to A-WEAI but achieve adequacy in </w:t>
            </w:r>
            <w:r w:rsidR="00E95E1C">
              <w:rPr>
                <w:sz w:val="20"/>
                <w:szCs w:val="20"/>
              </w:rPr>
              <w:t xml:space="preserve">the </w:t>
            </w:r>
            <w:r w:rsidR="00742B36">
              <w:rPr>
                <w:sz w:val="20"/>
                <w:szCs w:val="20"/>
              </w:rPr>
              <w:t xml:space="preserve">A-WEAI </w:t>
            </w:r>
            <w:r w:rsidR="000B1269" w:rsidRPr="00C06016">
              <w:rPr>
                <w:sz w:val="20"/>
                <w:szCs w:val="20"/>
              </w:rPr>
              <w:t>indicator</w:t>
            </w:r>
            <w:r w:rsidR="00742B36">
              <w:rPr>
                <w:sz w:val="20"/>
                <w:szCs w:val="20"/>
              </w:rPr>
              <w:t xml:space="preserve"> divided by the total n</w:t>
            </w:r>
            <w:r w:rsidR="00742B36" w:rsidRPr="00C06016">
              <w:rPr>
                <w:sz w:val="20"/>
                <w:szCs w:val="20"/>
              </w:rPr>
              <w:t xml:space="preserve">umber of </w:t>
            </w:r>
            <w:r w:rsidR="00742B36">
              <w:rPr>
                <w:sz w:val="20"/>
                <w:szCs w:val="20"/>
              </w:rPr>
              <w:t xml:space="preserve">primary adult </w:t>
            </w:r>
            <w:r w:rsidR="00742B36" w:rsidRPr="00C06016">
              <w:rPr>
                <w:sz w:val="20"/>
                <w:szCs w:val="20"/>
              </w:rPr>
              <w:t>female decisionmakers</w:t>
            </w:r>
            <w:r w:rsidR="00742B36">
              <w:rPr>
                <w:sz w:val="20"/>
                <w:szCs w:val="20"/>
              </w:rPr>
              <w:t xml:space="preserve"> </w:t>
            </w:r>
            <w:r w:rsidR="005B2972">
              <w:rPr>
                <w:sz w:val="20"/>
                <w:szCs w:val="20"/>
              </w:rPr>
              <w:t>with complete A-WEAI indicator information</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12A25911" w:rsidR="000B1269" w:rsidRPr="00C06016" w:rsidRDefault="005C4D30">
            <w:pPr>
              <w:rPr>
                <w:sz w:val="20"/>
                <w:szCs w:val="20"/>
              </w:rPr>
            </w:pPr>
            <w:r>
              <w:rPr>
                <w:sz w:val="20"/>
                <w:szCs w:val="20"/>
              </w:rPr>
              <w:t>Total number of A</w:t>
            </w:r>
            <w:r w:rsidR="005B2972">
              <w:rPr>
                <w:sz w:val="20"/>
                <w:szCs w:val="20"/>
              </w:rPr>
              <w:t>-WEAI indicators (i.e., 6)</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1009EA48" w:rsidR="002A4D8D" w:rsidRPr="00C06016" w:rsidRDefault="002A4D8D" w:rsidP="002A4D8D">
            <w:pPr>
              <w:rPr>
                <w:sz w:val="20"/>
                <w:szCs w:val="20"/>
              </w:rPr>
            </w:pPr>
            <w:r w:rsidRPr="00C06016">
              <w:rPr>
                <w:sz w:val="20"/>
                <w:szCs w:val="20"/>
              </w:rPr>
              <w:t xml:space="preserve">Female and primary decisionmakers who do not have complete data for all six </w:t>
            </w:r>
            <w:r w:rsidR="00C93D80">
              <w:rPr>
                <w:sz w:val="20"/>
                <w:szCs w:val="20"/>
              </w:rPr>
              <w:t>A-</w:t>
            </w:r>
            <w:r w:rsidR="00C93D80">
              <w:rPr>
                <w:sz w:val="20"/>
                <w:szCs w:val="20"/>
              </w:rPr>
              <w:lastRenderedPageBreak/>
              <w:t>WEAI</w:t>
            </w:r>
            <w:r w:rsidRPr="00C06016">
              <w:rPr>
                <w:sz w:val="20"/>
                <w:szCs w:val="20"/>
              </w:rPr>
              <w:t xml:space="preserv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lastRenderedPageBreak/>
              <w:t>Survey variables used</w:t>
            </w:r>
          </w:p>
        </w:tc>
        <w:tc>
          <w:tcPr>
            <w:tcW w:w="6835" w:type="dxa"/>
          </w:tcPr>
          <w:p w14:paraId="5995AC5B" w14:textId="77777777" w:rsidR="002A4D8D" w:rsidRPr="00C06016" w:rsidRDefault="002A4D8D" w:rsidP="002A4D8D">
            <w:pPr>
              <w:pStyle w:val="Definitions"/>
              <w:rPr>
                <w:i/>
                <w:sz w:val="20"/>
                <w:szCs w:val="20"/>
              </w:rPr>
            </w:pPr>
            <w:proofErr w:type="spellStart"/>
            <w:r>
              <w:rPr>
                <w:i/>
                <w:sz w:val="20"/>
                <w:szCs w:val="20"/>
              </w:rPr>
              <w:t>wgt_fpdm</w:t>
            </w:r>
            <w:proofErr w:type="spellEnd"/>
            <w:r>
              <w:rPr>
                <w:i/>
                <w:sz w:val="20"/>
                <w:szCs w:val="20"/>
              </w:rPr>
              <w:t xml:space="preserve">, </w:t>
            </w:r>
            <w:proofErr w:type="spellStart"/>
            <w:r>
              <w:rPr>
                <w:i/>
                <w:sz w:val="20"/>
                <w:szCs w:val="20"/>
              </w:rPr>
              <w:t>hhea</w:t>
            </w:r>
            <w:proofErr w:type="spellEnd"/>
            <w:r>
              <w:rPr>
                <w:i/>
                <w:sz w:val="20"/>
                <w:szCs w:val="20"/>
              </w:rPr>
              <w:t xml:space="preserve">, </w:t>
            </w:r>
            <w:proofErr w:type="spellStart"/>
            <w:r>
              <w:rPr>
                <w:i/>
                <w:sz w:val="20"/>
                <w:szCs w:val="20"/>
              </w:rPr>
              <w:t>samp_stratum</w:t>
            </w:r>
            <w:proofErr w:type="spellEnd"/>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36E68846" w:rsidR="002A4D8D" w:rsidRPr="00D67158" w:rsidRDefault="002A4D8D" w:rsidP="002A4D8D">
            <w:pPr>
              <w:rPr>
                <w:i/>
                <w:sz w:val="20"/>
                <w:szCs w:val="20"/>
              </w:rPr>
            </w:pPr>
            <w:r w:rsidRPr="00D67158">
              <w:rPr>
                <w:i/>
                <w:sz w:val="20"/>
                <w:szCs w:val="20"/>
              </w:rPr>
              <w:t xml:space="preserve">v6_sex, </w:t>
            </w:r>
            <w:proofErr w:type="spellStart"/>
            <w:r w:rsidRPr="00D67158">
              <w:rPr>
                <w:i/>
                <w:sz w:val="20"/>
                <w:szCs w:val="20"/>
              </w:rPr>
              <w:t>miss_any</w:t>
            </w:r>
            <w:proofErr w:type="spellEnd"/>
            <w:r w:rsidRPr="00D67158">
              <w:rPr>
                <w:i/>
                <w:sz w:val="20"/>
                <w:szCs w:val="20"/>
              </w:rPr>
              <w:t>, feelinputdecagr_</w:t>
            </w:r>
            <w:r w:rsidR="006041FE" w:rsidRPr="00D67158">
              <w:rPr>
                <w:i/>
                <w:sz w:val="20"/>
                <w:szCs w:val="20"/>
              </w:rPr>
              <w:t>ndepr_</w:t>
            </w:r>
            <w:r w:rsidRPr="00D67158">
              <w:rPr>
                <w:i/>
                <w:sz w:val="20"/>
                <w:szCs w:val="20"/>
              </w:rPr>
              <w:t xml:space="preserve">CH_20p, </w:t>
            </w:r>
            <w:proofErr w:type="spellStart"/>
            <w:r w:rsidRPr="00D67158">
              <w:rPr>
                <w:i/>
                <w:sz w:val="20"/>
                <w:szCs w:val="20"/>
              </w:rPr>
              <w:t>jown_count</w:t>
            </w:r>
            <w:proofErr w:type="spellEnd"/>
            <w:r w:rsidRPr="00D67158">
              <w:rPr>
                <w:i/>
                <w:sz w:val="20"/>
                <w:szCs w:val="20"/>
              </w:rPr>
              <w:t>_</w:t>
            </w:r>
            <w:r w:rsidR="006041FE" w:rsidRPr="00D67158">
              <w:rPr>
                <w:i/>
                <w:sz w:val="20"/>
                <w:szCs w:val="20"/>
              </w:rPr>
              <w:t xml:space="preserve"> ndepr_</w:t>
            </w:r>
            <w:r w:rsidRPr="00D67158">
              <w:rPr>
                <w:i/>
                <w:sz w:val="20"/>
                <w:szCs w:val="20"/>
              </w:rPr>
              <w:t xml:space="preserve">CH_20p, </w:t>
            </w:r>
            <w:proofErr w:type="spellStart"/>
            <w:r w:rsidRPr="00D67158">
              <w:rPr>
                <w:i/>
                <w:sz w:val="20"/>
                <w:szCs w:val="20"/>
              </w:rPr>
              <w:t>credjanydec_any</w:t>
            </w:r>
            <w:proofErr w:type="spellEnd"/>
            <w:r w:rsidRPr="00D67158">
              <w:rPr>
                <w:sz w:val="20"/>
                <w:szCs w:val="20"/>
              </w:rPr>
              <w:t>_</w:t>
            </w:r>
            <w:r w:rsidR="006041FE" w:rsidRPr="00D67158">
              <w:rPr>
                <w:i/>
                <w:sz w:val="20"/>
                <w:szCs w:val="20"/>
              </w:rPr>
              <w:t xml:space="preserve"> ndepr_</w:t>
            </w:r>
            <w:r w:rsidRPr="00D67158">
              <w:rPr>
                <w:i/>
                <w:sz w:val="20"/>
                <w:szCs w:val="20"/>
              </w:rPr>
              <w:t xml:space="preserve">CH_20p, </w:t>
            </w:r>
            <w:proofErr w:type="spellStart"/>
            <w:r w:rsidRPr="00D67158">
              <w:rPr>
                <w:i/>
                <w:sz w:val="20"/>
                <w:szCs w:val="20"/>
              </w:rPr>
              <w:t>incdec_count</w:t>
            </w:r>
            <w:proofErr w:type="spellEnd"/>
            <w:r w:rsidRPr="00D67158">
              <w:rPr>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groupmember_any</w:t>
            </w:r>
            <w:proofErr w:type="spellEnd"/>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Pr="00D67158" w:rsidRDefault="002A4D8D" w:rsidP="002A4D8D">
            <w:pPr>
              <w:rPr>
                <w:i/>
                <w:sz w:val="20"/>
                <w:szCs w:val="20"/>
              </w:rPr>
            </w:pPr>
            <w:proofErr w:type="spellStart"/>
            <w:r w:rsidRPr="00D67158">
              <w:rPr>
                <w:i/>
                <w:sz w:val="20"/>
                <w:szCs w:val="20"/>
              </w:rPr>
              <w:t>mean_overall</w:t>
            </w:r>
            <w:proofErr w:type="spellEnd"/>
            <w:r w:rsidRPr="00D67158">
              <w:rPr>
                <w:i/>
                <w:sz w:val="20"/>
                <w:szCs w:val="20"/>
              </w:rPr>
              <w:t xml:space="preserve">, </w:t>
            </w:r>
            <w:proofErr w:type="spellStart"/>
            <w:r w:rsidRPr="00D67158">
              <w:rPr>
                <w:i/>
                <w:sz w:val="20"/>
                <w:szCs w:val="20"/>
              </w:rPr>
              <w:t>age_cat</w:t>
            </w:r>
            <w:proofErr w:type="spellEnd"/>
            <w:r w:rsidRPr="00D67158">
              <w:rPr>
                <w:i/>
                <w:sz w:val="20"/>
                <w:szCs w:val="20"/>
              </w:rPr>
              <w:t>, mean_lt30, mean_ge_30,</w:t>
            </w:r>
          </w:p>
          <w:p w14:paraId="0FDDEF70" w14:textId="156B2CCD" w:rsidR="002A4D8D" w:rsidRPr="00D67158" w:rsidRDefault="002A4D8D" w:rsidP="00D67158">
            <w:pPr>
              <w:rPr>
                <w:i/>
                <w:sz w:val="20"/>
                <w:szCs w:val="20"/>
              </w:rPr>
            </w:pPr>
            <w:r w:rsidRPr="00D67158">
              <w:rPr>
                <w:i/>
                <w:sz w:val="20"/>
                <w:szCs w:val="20"/>
              </w:rPr>
              <w:t>For each variable X of  (</w:t>
            </w:r>
            <w:proofErr w:type="spellStart"/>
            <w:r w:rsidRPr="00D67158">
              <w:rPr>
                <w:i/>
                <w:sz w:val="20"/>
                <w:szCs w:val="20"/>
              </w:rPr>
              <w:t>feelinputdecagr</w:t>
            </w:r>
            <w:proofErr w:type="spellEnd"/>
            <w:r w:rsidRPr="00D67158">
              <w:rPr>
                <w:i/>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jown_count</w:t>
            </w:r>
            <w:proofErr w:type="spellEnd"/>
            <w:r w:rsidRPr="00D67158">
              <w:rPr>
                <w:i/>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credjanydec_any</w:t>
            </w:r>
            <w:proofErr w:type="spellEnd"/>
            <w:r w:rsidRPr="00D67158">
              <w:rPr>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incdec_count</w:t>
            </w:r>
            <w:proofErr w:type="spellEnd"/>
            <w:r w:rsidRPr="00D67158">
              <w:rPr>
                <w:sz w:val="20"/>
                <w:szCs w:val="20"/>
              </w:rPr>
              <w:t>_</w:t>
            </w:r>
            <w:r w:rsidR="00D67158" w:rsidRPr="00D67158">
              <w:rPr>
                <w:i/>
                <w:sz w:val="20"/>
                <w:szCs w:val="20"/>
              </w:rPr>
              <w:t xml:space="preserve"> ndepr_</w:t>
            </w:r>
            <w:r w:rsidRPr="00D67158">
              <w:rPr>
                <w:i/>
                <w:sz w:val="20"/>
                <w:szCs w:val="20"/>
              </w:rPr>
              <w:t xml:space="preserve">CH_20p, </w:t>
            </w:r>
            <w:proofErr w:type="spellStart"/>
            <w:r w:rsidRPr="00D67158">
              <w:rPr>
                <w:i/>
                <w:sz w:val="20"/>
                <w:szCs w:val="20"/>
              </w:rPr>
              <w:t>groupmember_any</w:t>
            </w:r>
            <w:proofErr w:type="spellEnd"/>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r w:rsidR="00D67158" w:rsidRPr="00D67158">
              <w:rPr>
                <w:i/>
                <w:sz w:val="20"/>
                <w:szCs w:val="20"/>
              </w:rPr>
              <w:t xml:space="preserve"> </w:t>
            </w:r>
            <w:proofErr w:type="spellStart"/>
            <w:r w:rsidRPr="00D67158">
              <w:rPr>
                <w:i/>
                <w:sz w:val="20"/>
                <w:szCs w:val="20"/>
              </w:rPr>
              <w:t>mean_X</w:t>
            </w:r>
            <w:proofErr w:type="spellEnd"/>
            <w:r w:rsidRPr="00D67158">
              <w:rPr>
                <w:i/>
                <w:sz w:val="20"/>
                <w:szCs w:val="20"/>
              </w:rPr>
              <w:t>, mean_lt30_X, mean_ge30_X</w:t>
            </w:r>
          </w:p>
        </w:tc>
      </w:tr>
    </w:tbl>
    <w:p w14:paraId="0D80BC58" w14:textId="77777777" w:rsidR="00164C0B" w:rsidRPr="00C93D80" w:rsidRDefault="00164C0B" w:rsidP="00164C0B">
      <w:pPr>
        <w:pStyle w:val="BodyText"/>
        <w:spacing w:before="0"/>
        <w:rPr>
          <w:sz w:val="16"/>
          <w:szCs w:val="16"/>
        </w:rPr>
      </w:pPr>
      <w:r w:rsidRPr="00C93D80">
        <w:rPr>
          <w:sz w:val="16"/>
          <w:szCs w:val="16"/>
        </w:rPr>
        <w:t xml:space="preserve">*Standard Feed the Future disaggregate </w:t>
      </w:r>
    </w:p>
    <w:p w14:paraId="1A46D889" w14:textId="77777777" w:rsidR="000B1269" w:rsidRPr="002C02D3" w:rsidRDefault="000B1269" w:rsidP="007261D0">
      <w:pPr>
        <w:pStyle w:val="Heading4"/>
        <w:spacing w:before="200"/>
        <w:rPr>
          <w:i/>
        </w:rPr>
      </w:pPr>
      <w:r>
        <w:t>Calculations</w:t>
      </w:r>
    </w:p>
    <w:p w14:paraId="2AEDBBF0" w14:textId="166F9118" w:rsidR="000B1269" w:rsidRPr="005D715A" w:rsidRDefault="000B1269" w:rsidP="00062B80">
      <w:pPr>
        <w:pStyle w:val="BodyText"/>
      </w:pPr>
      <w:r>
        <w:rPr>
          <w:b/>
        </w:rPr>
        <w:t xml:space="preserve">Step 1. </w:t>
      </w:r>
      <w:r>
        <w:t>Using the A_WEAI individual indices data file, d</w:t>
      </w:r>
      <w:r w:rsidRPr="005D715A">
        <w:t>efine a variable list (</w:t>
      </w:r>
      <w:proofErr w:type="spellStart"/>
      <w:r w:rsidRPr="005D715A">
        <w:rPr>
          <w:i/>
        </w:rPr>
        <w:t>varlist_emp</w:t>
      </w:r>
      <w:proofErr w:type="spellEnd"/>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rsidR="00E81420">
        <w:t>2</w:t>
      </w:r>
      <w:r>
        <w:t xml:space="preserve">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w:t>
      </w:r>
      <w:proofErr w:type="spellStart"/>
      <w:r>
        <w:rPr>
          <w:i/>
          <w:sz w:val="22"/>
          <w:szCs w:val="22"/>
        </w:rPr>
        <w:t>aweai_individual_indices.dta</w:t>
      </w:r>
      <w:proofErr w:type="spellEnd"/>
      <w:r>
        <w:rPr>
          <w:i/>
          <w:sz w:val="22"/>
          <w:szCs w:val="22"/>
        </w:rPr>
        <w:t>”</w:t>
      </w:r>
      <w:r w:rsidRPr="00F166F6">
        <w:rPr>
          <w:i/>
          <w:sz w:val="22"/>
          <w:szCs w:val="22"/>
        </w:rPr>
        <w:t xml:space="preserve"> </w:t>
      </w:r>
    </w:p>
    <w:p w14:paraId="76B4C7A7" w14:textId="23BB19D2" w:rsidR="000B1269" w:rsidRPr="007604D4" w:rsidRDefault="000B1269" w:rsidP="00062B80">
      <w:pPr>
        <w:tabs>
          <w:tab w:val="left" w:pos="720"/>
          <w:tab w:val="left" w:pos="1170"/>
        </w:tabs>
        <w:spacing w:after="200"/>
        <w:ind w:left="720"/>
        <w:rPr>
          <w:i/>
          <w:sz w:val="22"/>
          <w:szCs w:val="22"/>
        </w:rPr>
      </w:pPr>
      <w:r w:rsidRPr="007604D4">
        <w:rPr>
          <w:i/>
          <w:sz w:val="22"/>
          <w:szCs w:val="22"/>
        </w:rPr>
        <w:t xml:space="preserve">Set </w:t>
      </w:r>
      <w:proofErr w:type="spellStart"/>
      <w:r w:rsidRPr="007604D4">
        <w:rPr>
          <w:i/>
          <w:sz w:val="22"/>
          <w:szCs w:val="22"/>
        </w:rPr>
        <w:t>varlist_emp</w:t>
      </w:r>
      <w:proofErr w:type="spellEnd"/>
      <w:r w:rsidRPr="007604D4">
        <w:rPr>
          <w:i/>
          <w:sz w:val="22"/>
          <w:szCs w:val="22"/>
        </w:rPr>
        <w:t>=(1) feelinputdecagr</w:t>
      </w:r>
      <w:r w:rsidRPr="00062B80">
        <w:rPr>
          <w:i/>
          <w:sz w:val="22"/>
          <w:szCs w:val="22"/>
        </w:rPr>
        <w:t>_</w:t>
      </w:r>
      <w:r w:rsidR="00E81420">
        <w:rPr>
          <w:i/>
          <w:sz w:val="22"/>
          <w:szCs w:val="22"/>
        </w:rPr>
        <w:t>ndepr_</w:t>
      </w:r>
      <w:r w:rsidRPr="00062B80">
        <w:rPr>
          <w:i/>
          <w:sz w:val="22"/>
          <w:szCs w:val="22"/>
        </w:rPr>
        <w:t>CH_20p</w:t>
      </w:r>
      <w:r w:rsidRPr="007604D4">
        <w:rPr>
          <w:i/>
          <w:sz w:val="22"/>
          <w:szCs w:val="22"/>
        </w:rPr>
        <w:t>, (2) jown_count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(3) credjanydec_any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(4) incdec_count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(5) groupmember_any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and (6) npoor_nz105</w:t>
      </w:r>
      <w:r w:rsidR="00E81420" w:rsidRPr="00062B80">
        <w:rPr>
          <w:i/>
          <w:sz w:val="22"/>
          <w:szCs w:val="22"/>
        </w:rPr>
        <w:t>_</w:t>
      </w:r>
      <w:r w:rsidR="00E81420">
        <w:rPr>
          <w:i/>
          <w:sz w:val="22"/>
          <w:szCs w:val="22"/>
        </w:rPr>
        <w:t>ndepr</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fpdm</w:t>
      </w:r>
      <w:proofErr w:type="spellEnd"/>
      <w:r>
        <w:t>], strata(</w:t>
      </w:r>
      <w:proofErr w:type="spellStart"/>
      <w:r>
        <w:t>samp_stratum</w:t>
      </w:r>
      <w:proofErr w:type="spellEnd"/>
      <w:r>
        <w:t>)</w:t>
      </w:r>
    </w:p>
    <w:p w14:paraId="7D47D539" w14:textId="77777777" w:rsidR="000B1269" w:rsidRPr="001D38E2" w:rsidRDefault="000B1269" w:rsidP="007261D0">
      <w:pPr>
        <w:pStyle w:val="BodyTextIndent1"/>
      </w:pPr>
      <w:r w:rsidRPr="001D38E2">
        <w:t xml:space="preserve">For each `var' in </w:t>
      </w:r>
      <w:proofErr w:type="spellStart"/>
      <w:r w:rsidRPr="007604D4">
        <w:rPr>
          <w:szCs w:val="22"/>
        </w:rPr>
        <w:t>varlist_emp</w:t>
      </w:r>
      <w:proofErr w:type="spellEnd"/>
      <w:r w:rsidRPr="001D38E2">
        <w:t>:</w:t>
      </w:r>
    </w:p>
    <w:p w14:paraId="47CBE1DE" w14:textId="3CAB6C0C" w:rsidR="000B1269" w:rsidRPr="001D38E2" w:rsidRDefault="000B1269" w:rsidP="007261D0">
      <w:pPr>
        <w:pStyle w:val="BodyTextIndent1"/>
      </w:pPr>
      <w:proofErr w:type="spellStart"/>
      <w:r>
        <w:t>Svy</w:t>
      </w:r>
      <w:proofErr w:type="spellEnd"/>
      <w:r>
        <w:t>: s</w:t>
      </w:r>
      <w:r w:rsidRPr="001D38E2">
        <w:t xml:space="preserve">et </w:t>
      </w:r>
      <w:proofErr w:type="spellStart"/>
      <w:r w:rsidRPr="001D38E2">
        <w:t>mean_`var</w:t>
      </w:r>
      <w:proofErr w:type="spellEnd"/>
      <w:r w:rsidRPr="001D38E2">
        <w:t xml:space="preserve">'=average of </w:t>
      </w:r>
      <w:r>
        <w:t xml:space="preserve">sample-weighted </w:t>
      </w:r>
      <w:r w:rsidRPr="001D38E2">
        <w:t xml:space="preserve">`var’ if </w:t>
      </w:r>
      <w:proofErr w:type="spellStart"/>
      <w:r w:rsidRPr="001D38E2">
        <w:t>missing_any</w:t>
      </w:r>
      <w:proofErr w:type="spellEnd"/>
      <w:r w:rsidRPr="001D38E2">
        <w:t>=0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 xml:space="preserve">Set </w:t>
      </w:r>
      <w:proofErr w:type="spellStart"/>
      <w:r w:rsidRPr="001D38E2">
        <w:t>mean_</w:t>
      </w:r>
      <w:r>
        <w:t>overall</w:t>
      </w:r>
      <w:proofErr w:type="spellEnd"/>
      <w:r>
        <w:t>=(Sum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proofErr w:type="spellStart"/>
      <w:r>
        <w:rPr>
          <w:i/>
        </w:rPr>
        <w:t>age_cat</w:t>
      </w:r>
      <w:proofErr w:type="spellEnd"/>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 xml:space="preserve">Set </w:t>
      </w:r>
      <w:proofErr w:type="spellStart"/>
      <w:r>
        <w:t>age_cat</w:t>
      </w:r>
      <w:proofErr w:type="spellEnd"/>
      <w:r>
        <w:t>=missing</w:t>
      </w:r>
    </w:p>
    <w:p w14:paraId="38DC499E" w14:textId="77777777" w:rsidR="000B1269" w:rsidRPr="00637032" w:rsidRDefault="000B1269" w:rsidP="007261D0">
      <w:pPr>
        <w:pStyle w:val="BodyTextIndent1"/>
      </w:pPr>
      <w:r>
        <w:t>R</w:t>
      </w:r>
      <w:r w:rsidRPr="00637032">
        <w:t xml:space="preserve">eplace </w:t>
      </w:r>
      <w:proofErr w:type="spellStart"/>
      <w:r w:rsidRPr="00637032">
        <w:t>age_cat</w:t>
      </w:r>
      <w:proofErr w:type="spellEnd"/>
      <w:r w:rsidRPr="00637032">
        <w:t>=1 if v6102&lt;30</w:t>
      </w:r>
    </w:p>
    <w:p w14:paraId="76011035" w14:textId="77777777" w:rsidR="000B1269" w:rsidRPr="00637032" w:rsidRDefault="000B1269" w:rsidP="007261D0">
      <w:pPr>
        <w:pStyle w:val="BodyTextIndent1"/>
      </w:pPr>
      <w:r>
        <w:t>R</w:t>
      </w:r>
      <w:r w:rsidRPr="00637032">
        <w:t xml:space="preserve">eplace </w:t>
      </w:r>
      <w:proofErr w:type="spellStart"/>
      <w:r w:rsidRPr="00637032">
        <w:t>age_cat</w:t>
      </w:r>
      <w:proofErr w:type="spellEnd"/>
      <w:r w:rsidRPr="00637032">
        <w:t>=2 if v6102&gt;=30 &amp; v6102&lt;98</w:t>
      </w:r>
    </w:p>
    <w:p w14:paraId="21D7AAFB" w14:textId="77777777" w:rsidR="000B1269" w:rsidRPr="00637032" w:rsidRDefault="000B1269" w:rsidP="007261D0">
      <w:pPr>
        <w:pStyle w:val="BodyTextIndent1"/>
      </w:pPr>
      <w:r>
        <w:t>R</w:t>
      </w:r>
      <w:r w:rsidRPr="00637032">
        <w:t xml:space="preserve">eplace </w:t>
      </w:r>
      <w:proofErr w:type="spellStart"/>
      <w:r w:rsidRPr="00637032">
        <w:t>age_cat</w:t>
      </w:r>
      <w:proofErr w:type="spellEnd"/>
      <w:r w:rsidRPr="00637032">
        <w:t xml:space="preserve">= 1 if </w:t>
      </w:r>
      <w:proofErr w:type="spellStart"/>
      <w:r w:rsidRPr="00637032">
        <w:t>youth_fdm_dj</w:t>
      </w:r>
      <w:proofErr w:type="spellEnd"/>
      <w:r w:rsidRPr="00637032">
        <w:t xml:space="preserve">=1 </w:t>
      </w:r>
      <w:r>
        <w:t xml:space="preserve">and </w:t>
      </w:r>
      <w:proofErr w:type="spellStart"/>
      <w:r w:rsidRPr="00637032">
        <w:t>age_cat</w:t>
      </w:r>
      <w:proofErr w:type="spellEnd"/>
      <w:r w:rsidRPr="00637032">
        <w:t>=</w:t>
      </w:r>
      <w:r>
        <w:t>missing</w:t>
      </w:r>
    </w:p>
    <w:p w14:paraId="69C71E0C" w14:textId="77777777" w:rsidR="000B1269" w:rsidRPr="00637032" w:rsidRDefault="000B1269" w:rsidP="007261D0">
      <w:pPr>
        <w:pStyle w:val="BodyTextIndent1"/>
      </w:pPr>
      <w:r>
        <w:lastRenderedPageBreak/>
        <w:t>R</w:t>
      </w:r>
      <w:r w:rsidRPr="00637032">
        <w:t>eplac</w:t>
      </w:r>
      <w:r>
        <w:t xml:space="preserve">e </w:t>
      </w:r>
      <w:proofErr w:type="spellStart"/>
      <w:r>
        <w:t>age_cat</w:t>
      </w:r>
      <w:proofErr w:type="spellEnd"/>
      <w:r>
        <w:t xml:space="preserve">=2 if </w:t>
      </w:r>
      <w:proofErr w:type="spellStart"/>
      <w:r>
        <w:t>youth_fdm_dj</w:t>
      </w:r>
      <w:proofErr w:type="spellEnd"/>
      <w:r>
        <w:t>=0 and</w:t>
      </w:r>
      <w:r w:rsidRPr="00637032">
        <w:t xml:space="preserve"> </w:t>
      </w:r>
      <w:proofErr w:type="spellStart"/>
      <w:r w:rsidRPr="00637032">
        <w:t>age_c</w:t>
      </w:r>
      <w:r>
        <w:t>at</w:t>
      </w:r>
      <w:proofErr w:type="spellEnd"/>
      <w:r>
        <w:t>=missing</w:t>
      </w:r>
    </w:p>
    <w:p w14:paraId="16D89B69" w14:textId="77777777" w:rsidR="000B1269" w:rsidRPr="00637032" w:rsidRDefault="000B1269" w:rsidP="007261D0">
      <w:pPr>
        <w:pStyle w:val="BodyTextIndent1"/>
      </w:pPr>
      <w:r>
        <w:t xml:space="preserve">Label values </w:t>
      </w:r>
      <w:r w:rsidRPr="00637032">
        <w:t xml:space="preserve">1 "&lt;30yo" 2 "30+ </w:t>
      </w:r>
      <w:proofErr w:type="spellStart"/>
      <w:r w:rsidRPr="00637032">
        <w:t>yo</w:t>
      </w:r>
      <w:proofErr w:type="spellEnd"/>
      <w:r w:rsidRPr="00637032">
        <w:t>"</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fpdm</w:t>
      </w:r>
      <w:proofErr w:type="spellEnd"/>
      <w:r>
        <w:t>], strata(</w:t>
      </w:r>
      <w:proofErr w:type="spellStart"/>
      <w:r>
        <w:t>samp_stratum</w:t>
      </w:r>
      <w:proofErr w:type="spellEnd"/>
      <w:r>
        <w:t>)</w:t>
      </w:r>
    </w:p>
    <w:p w14:paraId="10F2113E" w14:textId="77777777" w:rsidR="000B1269" w:rsidRPr="001D38E2" w:rsidRDefault="000B1269" w:rsidP="007261D0">
      <w:pPr>
        <w:pStyle w:val="BodyTextIndent1"/>
      </w:pPr>
      <w:r w:rsidRPr="001D38E2">
        <w:t xml:space="preserve">For each `var' in </w:t>
      </w:r>
      <w:proofErr w:type="spellStart"/>
      <w:r w:rsidRPr="007604D4">
        <w:rPr>
          <w:szCs w:val="22"/>
        </w:rPr>
        <w:t>varlist_emp</w:t>
      </w:r>
      <w:proofErr w:type="spellEnd"/>
      <w:r w:rsidRPr="001D38E2">
        <w:t>:</w:t>
      </w:r>
    </w:p>
    <w:p w14:paraId="318C423A" w14:textId="391936C7" w:rsidR="000B1269" w:rsidRPr="001D38E2" w:rsidRDefault="000B1269" w:rsidP="007261D0">
      <w:pPr>
        <w:pStyle w:val="BodyTextIndent1"/>
      </w:pPr>
      <w:proofErr w:type="spellStart"/>
      <w:r>
        <w:t>Svy</w:t>
      </w:r>
      <w:proofErr w:type="spellEnd"/>
      <w:r>
        <w:t>: s</w:t>
      </w:r>
      <w:r w:rsidRPr="001D38E2">
        <w:t xml:space="preserve">et </w:t>
      </w:r>
      <w:proofErr w:type="spellStart"/>
      <w:r w:rsidRPr="001D38E2">
        <w:t>mean_`var</w:t>
      </w:r>
      <w:proofErr w:type="spellEnd"/>
      <w:r w:rsidRPr="001D38E2">
        <w:t xml:space="preserve">'=average of </w:t>
      </w:r>
      <w:r>
        <w:t xml:space="preserve">sample-weighted </w:t>
      </w:r>
      <w:r w:rsidRPr="001D38E2">
        <w:t xml:space="preserve">`var’ if </w:t>
      </w:r>
      <w:proofErr w:type="spellStart"/>
      <w:r w:rsidRPr="001D38E2">
        <w:t>missing_any</w:t>
      </w:r>
      <w:proofErr w:type="spellEnd"/>
      <w:r w:rsidRPr="001D38E2">
        <w:t>=0</w:t>
      </w:r>
      <w:r>
        <w:t xml:space="preserve"> and </w:t>
      </w:r>
      <w:proofErr w:type="spellStart"/>
      <w:r>
        <w:t>age_cat</w:t>
      </w:r>
      <w:proofErr w:type="spellEnd"/>
      <w:r>
        <w:t>=1</w:t>
      </w:r>
    </w:p>
    <w:p w14:paraId="6CD58894" w14:textId="48937F2C" w:rsidR="000B1269" w:rsidRDefault="000B1269" w:rsidP="000B1269">
      <w:pPr>
        <w:pStyle w:val="BodyText"/>
      </w:pPr>
      <w:r>
        <w:rPr>
          <w:b/>
        </w:rPr>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 xml:space="preserve">6 if </w:t>
      </w:r>
      <w:proofErr w:type="spellStart"/>
      <w:r w:rsidRPr="001D38E2">
        <w:t>age</w:t>
      </w:r>
      <w:r>
        <w:t>_cat</w:t>
      </w:r>
      <w:proofErr w:type="spellEnd"/>
      <w:r>
        <w: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proofErr w:type="spellStart"/>
      <w:r>
        <w:t>Svyset</w:t>
      </w:r>
      <w:proofErr w:type="spellEnd"/>
      <w:r>
        <w:t xml:space="preserve"> </w:t>
      </w:r>
      <w:proofErr w:type="spellStart"/>
      <w:r>
        <w:t>hhea</w:t>
      </w:r>
      <w:proofErr w:type="spellEnd"/>
      <w:r>
        <w:t xml:space="preserve"> [</w:t>
      </w:r>
      <w:proofErr w:type="spellStart"/>
      <w:r>
        <w:t>pweight</w:t>
      </w:r>
      <w:proofErr w:type="spellEnd"/>
      <w:r>
        <w:t>=</w:t>
      </w:r>
      <w:proofErr w:type="spellStart"/>
      <w:r>
        <w:t>fpdm</w:t>
      </w:r>
      <w:proofErr w:type="spellEnd"/>
      <w:r>
        <w:t>], strata(</w:t>
      </w:r>
      <w:proofErr w:type="spellStart"/>
      <w:r>
        <w:t>samp_stratum</w:t>
      </w:r>
      <w:proofErr w:type="spellEnd"/>
      <w:r>
        <w:t>)</w:t>
      </w:r>
    </w:p>
    <w:p w14:paraId="7FCF32E3" w14:textId="77777777" w:rsidR="000B1269" w:rsidRPr="001D38E2" w:rsidRDefault="000B1269" w:rsidP="007261D0">
      <w:pPr>
        <w:pStyle w:val="BodyTextIndent1"/>
      </w:pPr>
      <w:r w:rsidRPr="001D38E2">
        <w:t xml:space="preserve">For each `var' in </w:t>
      </w:r>
      <w:proofErr w:type="spellStart"/>
      <w:r w:rsidRPr="007604D4">
        <w:rPr>
          <w:szCs w:val="22"/>
        </w:rPr>
        <w:t>varlist_emp</w:t>
      </w:r>
      <w:proofErr w:type="spellEnd"/>
      <w:r w:rsidRPr="001D38E2">
        <w:t>:</w:t>
      </w:r>
    </w:p>
    <w:p w14:paraId="4AE03B54" w14:textId="0C113D06" w:rsidR="000B1269" w:rsidRPr="001D38E2" w:rsidRDefault="000B1269" w:rsidP="007261D0">
      <w:pPr>
        <w:pStyle w:val="BodyTextIndent1"/>
      </w:pPr>
      <w:proofErr w:type="spellStart"/>
      <w:r>
        <w:t>Svy</w:t>
      </w:r>
      <w:proofErr w:type="spellEnd"/>
      <w:r>
        <w:t>: s</w:t>
      </w:r>
      <w:r w:rsidRPr="001D38E2">
        <w:t xml:space="preserve">et </w:t>
      </w:r>
      <w:proofErr w:type="spellStart"/>
      <w:r w:rsidRPr="001D38E2">
        <w:t>mean_`var</w:t>
      </w:r>
      <w:proofErr w:type="spellEnd"/>
      <w:r w:rsidRPr="001D38E2">
        <w:t xml:space="preserve">'=average of </w:t>
      </w:r>
      <w:r>
        <w:t xml:space="preserve">sample-weighted </w:t>
      </w:r>
      <w:r w:rsidRPr="001D38E2">
        <w:t xml:space="preserve">`var’ if </w:t>
      </w:r>
      <w:proofErr w:type="spellStart"/>
      <w:r w:rsidRPr="001D38E2">
        <w:t>missing_any</w:t>
      </w:r>
      <w:proofErr w:type="spellEnd"/>
      <w:r w:rsidRPr="001D38E2">
        <w:t>=0</w:t>
      </w:r>
      <w:r>
        <w:t xml:space="preserve"> and </w:t>
      </w:r>
      <w:proofErr w:type="spellStart"/>
      <w:r>
        <w:t>age_cat</w:t>
      </w:r>
      <w:proofErr w:type="spellEnd"/>
      <w:r>
        <w: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 xml:space="preserve">Set mean_overall_gte30=(Sum of all ‘mean_’ variables)÷6 if </w:t>
      </w:r>
      <w:proofErr w:type="spellStart"/>
      <w:r w:rsidRPr="00062B80">
        <w:t>age</w:t>
      </w:r>
      <w:r>
        <w:t>_cat</w:t>
      </w:r>
      <w:proofErr w:type="spellEnd"/>
      <w:r>
        <w:t>=2</w:t>
      </w:r>
    </w:p>
    <w:p w14:paraId="55F9FE0F" w14:textId="79594698" w:rsidR="002774E5" w:rsidRDefault="002774E5" w:rsidP="002774E5">
      <w:pPr>
        <w:pStyle w:val="Heading2"/>
      </w:pPr>
      <w:bookmarkStart w:id="901" w:name="_Toc23753559"/>
      <w:bookmarkStart w:id="902" w:name="_Toc527234138"/>
      <w:r>
        <w:t>References</w:t>
      </w:r>
      <w:bookmarkEnd w:id="901"/>
    </w:p>
    <w:p w14:paraId="3E309025" w14:textId="0EC8D706" w:rsidR="002774E5" w:rsidRPr="00925D9E" w:rsidRDefault="002774E5" w:rsidP="002774E5">
      <w:pPr>
        <w:pStyle w:val="BodyText"/>
        <w:rPr>
          <w:szCs w:val="22"/>
        </w:rPr>
      </w:pPr>
      <w:proofErr w:type="spellStart"/>
      <w:r w:rsidRPr="00925D9E">
        <w:rPr>
          <w:szCs w:val="22"/>
        </w:rPr>
        <w:t>Alkire</w:t>
      </w:r>
      <w:proofErr w:type="spellEnd"/>
      <w:r w:rsidRPr="00925D9E">
        <w:rPr>
          <w:szCs w:val="22"/>
        </w:rPr>
        <w:t xml:space="preserve">, S., </w:t>
      </w:r>
      <w:proofErr w:type="spellStart"/>
      <w:r w:rsidRPr="00925D9E">
        <w:rPr>
          <w:szCs w:val="22"/>
        </w:rPr>
        <w:t>Meinzen</w:t>
      </w:r>
      <w:proofErr w:type="spellEnd"/>
      <w:r w:rsidRPr="00925D9E">
        <w:rPr>
          <w:szCs w:val="22"/>
        </w:rPr>
        <w:t xml:space="preserve">-Dick,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 xml:space="preserve">and </w:t>
      </w:r>
      <w:proofErr w:type="spellStart"/>
      <w:r w:rsidRPr="00925D9E">
        <w:rPr>
          <w:szCs w:val="22"/>
        </w:rPr>
        <w:t>Vaz</w:t>
      </w:r>
      <w:proofErr w:type="spellEnd"/>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60"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61"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62"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 xml:space="preserve">Malapit, H., </w:t>
      </w:r>
      <w:proofErr w:type="spellStart"/>
      <w:r w:rsidRPr="00925D9E">
        <w:rPr>
          <w:szCs w:val="22"/>
        </w:rPr>
        <w:t>Kovarik</w:t>
      </w:r>
      <w:proofErr w:type="spellEnd"/>
      <w:r w:rsidR="00947A1D">
        <w:rPr>
          <w:szCs w:val="22"/>
        </w:rPr>
        <w:t>. C.</w:t>
      </w:r>
      <w:r w:rsidRPr="00925D9E">
        <w:rPr>
          <w:szCs w:val="22"/>
        </w:rPr>
        <w:t xml:space="preserve">, Sproule, </w:t>
      </w:r>
      <w:r w:rsidR="00947A1D">
        <w:rPr>
          <w:szCs w:val="22"/>
        </w:rPr>
        <w:t xml:space="preserve">K., </w:t>
      </w:r>
      <w:proofErr w:type="spellStart"/>
      <w:r w:rsidRPr="00925D9E">
        <w:rPr>
          <w:szCs w:val="22"/>
        </w:rPr>
        <w:t>Meinzen</w:t>
      </w:r>
      <w:proofErr w:type="spellEnd"/>
      <w:r w:rsidRPr="00925D9E">
        <w:rPr>
          <w:szCs w:val="22"/>
        </w:rPr>
        <w:t xml:space="preserve">-Dick,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3"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lastRenderedPageBreak/>
        <w:t xml:space="preserve">Malapit, H., </w:t>
      </w:r>
      <w:proofErr w:type="spellStart"/>
      <w:r w:rsidRPr="00925D9E">
        <w:rPr>
          <w:szCs w:val="22"/>
        </w:rPr>
        <w:t>Pinkstaff</w:t>
      </w:r>
      <w:proofErr w:type="spellEnd"/>
      <w:r w:rsidRPr="00925D9E">
        <w:rPr>
          <w:szCs w:val="22"/>
        </w:rPr>
        <w:t xml:space="preserve">, C., Sproule, K., </w:t>
      </w:r>
      <w:proofErr w:type="spellStart"/>
      <w:r w:rsidRPr="00925D9E">
        <w:rPr>
          <w:szCs w:val="22"/>
        </w:rPr>
        <w:t>Kovarik</w:t>
      </w:r>
      <w:proofErr w:type="spellEnd"/>
      <w:r w:rsidRPr="00925D9E">
        <w:rPr>
          <w:szCs w:val="22"/>
        </w:rPr>
        <w:t xml:space="preserve">, C., Quisumbing, A., and </w:t>
      </w:r>
      <w:proofErr w:type="spellStart"/>
      <w:r w:rsidRPr="00925D9E">
        <w:rPr>
          <w:szCs w:val="22"/>
        </w:rPr>
        <w:t>Meinzen</w:t>
      </w:r>
      <w:proofErr w:type="spellEnd"/>
      <w:r w:rsidRPr="00925D9E">
        <w:rPr>
          <w:szCs w:val="22"/>
        </w:rPr>
        <w:t xml:space="preserve">-Dick,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4"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903" w:name="_Toc23753560"/>
      <w:r>
        <w:lastRenderedPageBreak/>
        <w:t>Agricultural productivity indicators</w:t>
      </w:r>
      <w:bookmarkEnd w:id="902"/>
      <w:bookmarkEnd w:id="903"/>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904" w:name="_Toc526973607"/>
      <w:bookmarkStart w:id="905" w:name="_Toc527234139"/>
      <w:bookmarkStart w:id="906" w:name="_Toc23753561"/>
      <w:r>
        <w:t>13.1</w:t>
      </w:r>
      <w:r>
        <w:tab/>
      </w:r>
      <w:r w:rsidR="00E9294F" w:rsidRPr="008D1EB1">
        <w:t>Guidelines to construct the indicators</w:t>
      </w:r>
      <w:bookmarkEnd w:id="904"/>
      <w:bookmarkEnd w:id="905"/>
      <w:bookmarkEnd w:id="906"/>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7" w:name="_Toc526973608"/>
      <w:bookmarkStart w:id="908" w:name="_Toc527234140"/>
      <w:bookmarkStart w:id="909" w:name="_Toc23753562"/>
      <w:r>
        <w:t>13.1.1</w:t>
      </w:r>
      <w:r>
        <w:tab/>
      </w:r>
      <w:r w:rsidR="00E9294F" w:rsidRPr="008D1EB1">
        <w:t>Percent of producers in the targeted area who have applied targeted improved management practices or technologies</w:t>
      </w:r>
      <w:bookmarkEnd w:id="907"/>
      <w:bookmarkEnd w:id="908"/>
      <w:bookmarkEnd w:id="909"/>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 xml:space="preserve">and other primary sector producers of food and nonfood crops, livestock products, fish and other fisheries and aquaculture products, </w:t>
      </w:r>
      <w:proofErr w:type="spellStart"/>
      <w:r w:rsidRPr="005D715A">
        <w:t>agro</w:t>
      </w:r>
      <w:proofErr w:type="spellEnd"/>
      <w:r w:rsidRPr="005D715A">
        <w:t>-forestry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5"/>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lastRenderedPageBreak/>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w:t>
      </w:r>
      <w:proofErr w:type="spellStart"/>
      <w:r w:rsidRPr="008D1EB1">
        <w:rPr>
          <w:rFonts w:eastAsia="Arial Narrow"/>
        </w:rPr>
        <w:t>alflatoxin</w:t>
      </w:r>
      <w:proofErr w:type="spellEnd"/>
      <w:r w:rsidRPr="008D1EB1">
        <w:rPr>
          <w:rFonts w:eastAsia="Arial Narrow"/>
        </w:rPr>
        <w:t xml:space="preserve">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lastRenderedPageBreak/>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lastRenderedPageBreak/>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10" w:name="_Toc526973609"/>
      <w:bookmarkStart w:id="911" w:name="_Toc527234141"/>
      <w:bookmarkStart w:id="912" w:name="_Toc23753563"/>
      <w:r>
        <w:t>13.1.2</w:t>
      </w:r>
      <w:r>
        <w:tab/>
      </w:r>
      <w:r w:rsidR="00E9294F" w:rsidRPr="005D715A">
        <w:t>Yield of targeted agricultural commodities</w:t>
      </w:r>
      <w:bookmarkEnd w:id="910"/>
      <w:bookmarkEnd w:id="911"/>
      <w:bookmarkEnd w:id="912"/>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 xml:space="preserve">Yield=Total </w:t>
      </w:r>
      <w:proofErr w:type="spellStart"/>
      <w:r w:rsidRPr="0036731B">
        <w:t>production÷Unit</w:t>
      </w:r>
      <w:proofErr w:type="spellEnd"/>
      <w:r w:rsidRPr="0036731B">
        <w:t xml:space="preserve">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lastRenderedPageBreak/>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6"/>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 xml:space="preserve">pastoral, transhumant, </w:t>
      </w:r>
      <w:proofErr w:type="spellStart"/>
      <w:r w:rsidRPr="005D715A">
        <w:t>agro</w:t>
      </w:r>
      <w:proofErr w:type="spellEnd"/>
      <w:r w:rsidRPr="005D715A">
        <w:t xml:space="preserve">-pastoral, </w:t>
      </w:r>
      <w:proofErr w:type="spellStart"/>
      <w:r w:rsidRPr="005D715A">
        <w:t>sylvo</w:t>
      </w:r>
      <w:proofErr w:type="spellEnd"/>
      <w:r w:rsidRPr="005D715A">
        <w:t>-pastoral,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lastRenderedPageBreak/>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13" w:name="_Toc23753564"/>
      <w:r w:rsidRPr="005D715A">
        <w:t>Step-by-step procedure to calculate agricultural productivity indicators</w:t>
      </w:r>
      <w:bookmarkStart w:id="914" w:name="_Toc526973611"/>
      <w:bookmarkStart w:id="915" w:name="_Toc527234143"/>
      <w:bookmarkEnd w:id="913"/>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6" w:name="_Toc23753565"/>
      <w:r>
        <w:t>13.2.1</w:t>
      </w:r>
      <w:r>
        <w:tab/>
      </w:r>
      <w:r w:rsidR="00E9294F" w:rsidRPr="008D1EB1">
        <w:t>Percent of producers in the targeted area who have applied targeted improved management practices or technologies</w:t>
      </w:r>
      <w:bookmarkEnd w:id="914"/>
      <w:bookmarkEnd w:id="915"/>
      <w:bookmarkEnd w:id="916"/>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lastRenderedPageBreak/>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7"/>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proofErr w:type="spellStart"/>
            <w:r w:rsidRPr="008D1EB1">
              <w:rPr>
                <w:i/>
                <w:sz w:val="20"/>
                <w:szCs w:val="20"/>
              </w:rPr>
              <w:t>hhea</w:t>
            </w:r>
            <w:proofErr w:type="spellEnd"/>
            <w:r w:rsidR="00196A91">
              <w:rPr>
                <w:i/>
                <w:sz w:val="20"/>
                <w:szCs w:val="20"/>
              </w:rPr>
              <w:t>;</w:t>
            </w:r>
            <w:r w:rsidRPr="008D1EB1">
              <w:rPr>
                <w:i/>
                <w:sz w:val="20"/>
                <w:szCs w:val="20"/>
              </w:rPr>
              <w:t xml:space="preserve"> </w:t>
            </w:r>
            <w:proofErr w:type="spellStart"/>
            <w:r w:rsidRPr="008D1EB1">
              <w:rPr>
                <w:i/>
                <w:sz w:val="20"/>
                <w:szCs w:val="20"/>
              </w:rPr>
              <w:t>hhnum</w:t>
            </w:r>
            <w:proofErr w:type="spellEnd"/>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w:t>
            </w:r>
            <w:proofErr w:type="spellStart"/>
            <w:r w:rsidRPr="008D1EB1">
              <w:rPr>
                <w:i/>
                <w:sz w:val="20"/>
                <w:szCs w:val="20"/>
              </w:rPr>
              <w:t>samp_stratum</w:t>
            </w:r>
            <w:proofErr w:type="spellEnd"/>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proofErr w:type="spellStart"/>
            <w:r w:rsidR="00E52407">
              <w:rPr>
                <w:i/>
                <w:sz w:val="20"/>
                <w:szCs w:val="20"/>
              </w:rPr>
              <w:t>vcc_youth</w:t>
            </w:r>
            <w:proofErr w:type="spellEnd"/>
            <w:r w:rsidR="00E52407">
              <w:rPr>
                <w:i/>
                <w:sz w:val="20"/>
                <w:szCs w:val="20"/>
              </w:rPr>
              <w:t xml:space="preserve">, </w:t>
            </w:r>
            <w:proofErr w:type="spellStart"/>
            <w:r w:rsidR="00E52407">
              <w:rPr>
                <w:i/>
                <w:sz w:val="20"/>
                <w:szCs w:val="20"/>
              </w:rPr>
              <w:t>hhmem_dj</w:t>
            </w:r>
            <w:proofErr w:type="spellEnd"/>
            <w:r w:rsidR="00E52407">
              <w:rPr>
                <w:i/>
                <w:sz w:val="20"/>
                <w:szCs w:val="20"/>
              </w:rPr>
              <w:t>,</w:t>
            </w:r>
            <w:r w:rsidRPr="008D1EB1">
              <w:rPr>
                <w:i/>
                <w:sz w:val="20"/>
                <w:szCs w:val="20"/>
              </w:rPr>
              <w:t xml:space="preserve"> wgt_v1</w:t>
            </w:r>
            <w:r w:rsidR="00E52407">
              <w:rPr>
                <w:i/>
                <w:sz w:val="20"/>
                <w:szCs w:val="20"/>
              </w:rPr>
              <w:t xml:space="preserve">, </w:t>
            </w:r>
            <w:proofErr w:type="spellStart"/>
            <w:r w:rsidR="00E52407">
              <w:rPr>
                <w:i/>
                <w:sz w:val="20"/>
                <w:szCs w:val="20"/>
              </w:rPr>
              <w:t>wgt_fish</w:t>
            </w:r>
            <w:proofErr w:type="spellEnd"/>
            <w:r w:rsidRPr="008D1EB1">
              <w:rPr>
                <w:i/>
                <w:sz w:val="20"/>
                <w:szCs w:val="20"/>
              </w:rPr>
              <w:t xml:space="preserve">, </w:t>
            </w:r>
            <w:proofErr w:type="spellStart"/>
            <w:r w:rsidRPr="008D1EB1">
              <w:rPr>
                <w:i/>
                <w:sz w:val="20"/>
                <w:szCs w:val="20"/>
              </w:rPr>
              <w:t>vcc_maize</w:t>
            </w:r>
            <w:proofErr w:type="spellEnd"/>
            <w:r w:rsidRPr="008D1EB1">
              <w:rPr>
                <w:i/>
                <w:sz w:val="20"/>
                <w:szCs w:val="20"/>
              </w:rPr>
              <w:t xml:space="preserve">, </w:t>
            </w:r>
            <w:proofErr w:type="spellStart"/>
            <w:r w:rsidR="00E52407">
              <w:rPr>
                <w:i/>
                <w:sz w:val="20"/>
                <w:szCs w:val="20"/>
              </w:rPr>
              <w:t>vcc_fish</w:t>
            </w:r>
            <w:proofErr w:type="spellEnd"/>
            <w:r w:rsidR="00196A91">
              <w:rPr>
                <w:i/>
                <w:sz w:val="20"/>
                <w:szCs w:val="20"/>
              </w:rPr>
              <w:t xml:space="preserve">, </w:t>
            </w:r>
            <w:proofErr w:type="spellStart"/>
            <w:r w:rsidR="00196A91">
              <w:rPr>
                <w:i/>
                <w:sz w:val="20"/>
                <w:szCs w:val="20"/>
              </w:rPr>
              <w:t>vcc_dairy</w:t>
            </w:r>
            <w:proofErr w:type="spellEnd"/>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proofErr w:type="spellStart"/>
            <w:r w:rsidRPr="008D1EB1">
              <w:rPr>
                <w:i/>
                <w:sz w:val="20"/>
                <w:szCs w:val="20"/>
              </w:rPr>
              <w:t>imp_genetics</w:t>
            </w:r>
            <w:proofErr w:type="spellEnd"/>
            <w:r w:rsidRPr="008D1EB1">
              <w:rPr>
                <w:i/>
                <w:sz w:val="20"/>
                <w:szCs w:val="20"/>
              </w:rPr>
              <w:t xml:space="preserve">, </w:t>
            </w:r>
            <w:proofErr w:type="spellStart"/>
            <w:r w:rsidRPr="008D1EB1">
              <w:rPr>
                <w:i/>
                <w:sz w:val="20"/>
                <w:szCs w:val="20"/>
              </w:rPr>
              <w:t>imp_culture</w:t>
            </w:r>
            <w:proofErr w:type="spellEnd"/>
            <w:r w:rsidRPr="008D1EB1">
              <w:rPr>
                <w:i/>
                <w:sz w:val="20"/>
                <w:szCs w:val="20"/>
              </w:rPr>
              <w:t xml:space="preserve">, </w:t>
            </w:r>
            <w:proofErr w:type="spellStart"/>
            <w:r w:rsidRPr="008D1EB1">
              <w:rPr>
                <w:i/>
                <w:sz w:val="20"/>
                <w:szCs w:val="20"/>
              </w:rPr>
              <w:t>imp_ecosys</w:t>
            </w:r>
            <w:proofErr w:type="spellEnd"/>
            <w:r w:rsidRPr="008D1EB1">
              <w:rPr>
                <w:i/>
                <w:sz w:val="20"/>
                <w:szCs w:val="20"/>
              </w:rPr>
              <w:t xml:space="preserve">, </w:t>
            </w:r>
            <w:proofErr w:type="spellStart"/>
            <w:r w:rsidRPr="008D1EB1">
              <w:rPr>
                <w:i/>
                <w:sz w:val="20"/>
                <w:szCs w:val="20"/>
              </w:rPr>
              <w:t>imp_pest</w:t>
            </w:r>
            <w:proofErr w:type="spellEnd"/>
            <w:r w:rsidRPr="008D1EB1">
              <w:rPr>
                <w:i/>
                <w:sz w:val="20"/>
                <w:szCs w:val="20"/>
              </w:rPr>
              <w:t xml:space="preserve">, </w:t>
            </w:r>
            <w:proofErr w:type="spellStart"/>
            <w:r w:rsidRPr="008D1EB1">
              <w:rPr>
                <w:i/>
                <w:sz w:val="20"/>
                <w:szCs w:val="20"/>
              </w:rPr>
              <w:t>imp_fert</w:t>
            </w:r>
            <w:proofErr w:type="spellEnd"/>
            <w:r w:rsidRPr="008D1EB1">
              <w:rPr>
                <w:i/>
                <w:sz w:val="20"/>
                <w:szCs w:val="20"/>
              </w:rPr>
              <w:t xml:space="preserve">, </w:t>
            </w:r>
            <w:proofErr w:type="spellStart"/>
            <w:r w:rsidRPr="008D1EB1">
              <w:rPr>
                <w:i/>
                <w:sz w:val="20"/>
                <w:szCs w:val="20"/>
              </w:rPr>
              <w:t>imp_irrig</w:t>
            </w:r>
            <w:proofErr w:type="spellEnd"/>
            <w:r w:rsidRPr="008D1EB1">
              <w:rPr>
                <w:i/>
                <w:sz w:val="20"/>
                <w:szCs w:val="20"/>
              </w:rPr>
              <w:t xml:space="preserve">, </w:t>
            </w:r>
            <w:proofErr w:type="spellStart"/>
            <w:r w:rsidRPr="008D1EB1">
              <w:rPr>
                <w:i/>
                <w:sz w:val="20"/>
                <w:szCs w:val="20"/>
              </w:rPr>
              <w:t>imp_water</w:t>
            </w:r>
            <w:proofErr w:type="spellEnd"/>
            <w:r w:rsidRPr="008D1EB1">
              <w:rPr>
                <w:i/>
                <w:sz w:val="20"/>
                <w:szCs w:val="20"/>
              </w:rPr>
              <w:t xml:space="preserve">, </w:t>
            </w:r>
            <w:proofErr w:type="spellStart"/>
            <w:r w:rsidRPr="008D1EB1">
              <w:rPr>
                <w:i/>
                <w:sz w:val="20"/>
                <w:szCs w:val="20"/>
              </w:rPr>
              <w:t>imp_adapt</w:t>
            </w:r>
            <w:proofErr w:type="spellEnd"/>
            <w:r w:rsidRPr="008D1EB1">
              <w:rPr>
                <w:i/>
                <w:sz w:val="20"/>
                <w:szCs w:val="20"/>
              </w:rPr>
              <w:t xml:space="preserve">, </w:t>
            </w:r>
            <w:proofErr w:type="spellStart"/>
            <w:r w:rsidRPr="008D1EB1">
              <w:rPr>
                <w:i/>
                <w:sz w:val="20"/>
                <w:szCs w:val="20"/>
              </w:rPr>
              <w:t>imp_market</w:t>
            </w:r>
            <w:proofErr w:type="spellEnd"/>
            <w:r w:rsidRPr="008D1EB1">
              <w:rPr>
                <w:i/>
                <w:sz w:val="20"/>
                <w:szCs w:val="20"/>
              </w:rPr>
              <w:t xml:space="preserve">, </w:t>
            </w:r>
            <w:proofErr w:type="spellStart"/>
            <w:r w:rsidRPr="008D1EB1">
              <w:rPr>
                <w:i/>
                <w:sz w:val="20"/>
                <w:szCs w:val="20"/>
              </w:rPr>
              <w:t>imp_harvest</w:t>
            </w:r>
            <w:proofErr w:type="spellEnd"/>
            <w:r w:rsidRPr="008D1EB1">
              <w:rPr>
                <w:i/>
                <w:sz w:val="20"/>
                <w:szCs w:val="20"/>
              </w:rPr>
              <w:t xml:space="preserve">, </w:t>
            </w:r>
            <w:proofErr w:type="spellStart"/>
            <w:r w:rsidRPr="008D1EB1">
              <w:rPr>
                <w:i/>
                <w:sz w:val="20"/>
                <w:szCs w:val="20"/>
              </w:rPr>
              <w:t>imp_valadd</w:t>
            </w:r>
            <w:proofErr w:type="spellEnd"/>
            <w:r w:rsidRPr="008D1EB1">
              <w:rPr>
                <w:i/>
                <w:sz w:val="20"/>
                <w:szCs w:val="20"/>
              </w:rPr>
              <w:t xml:space="preserve">, </w:t>
            </w:r>
            <w:proofErr w:type="spellStart"/>
            <w:r w:rsidRPr="008D1EB1">
              <w:rPr>
                <w:i/>
                <w:sz w:val="20"/>
                <w:szCs w:val="20"/>
              </w:rPr>
              <w:t>imp_oth</w:t>
            </w:r>
            <w:proofErr w:type="spellEnd"/>
            <w:r w:rsidRPr="008D1EB1">
              <w:rPr>
                <w:i/>
                <w:sz w:val="20"/>
                <w:szCs w:val="20"/>
              </w:rPr>
              <w:t xml:space="preserve">, </w:t>
            </w:r>
            <w:proofErr w:type="spellStart"/>
            <w:r w:rsidRPr="008D1EB1">
              <w:rPr>
                <w:i/>
                <w:sz w:val="20"/>
                <w:szCs w:val="20"/>
              </w:rPr>
              <w:t>totimp_maize</w:t>
            </w:r>
            <w:proofErr w:type="spellEnd"/>
            <w:r w:rsidRPr="008D1EB1">
              <w:rPr>
                <w:i/>
                <w:sz w:val="20"/>
                <w:szCs w:val="20"/>
              </w:rPr>
              <w:t xml:space="preserve">, </w:t>
            </w:r>
            <w:proofErr w:type="spellStart"/>
            <w:r w:rsidRPr="008D1EB1">
              <w:rPr>
                <w:i/>
                <w:sz w:val="20"/>
                <w:szCs w:val="20"/>
              </w:rPr>
              <w:t>anyimp_maize</w:t>
            </w:r>
            <w:proofErr w:type="spellEnd"/>
            <w:r w:rsidRPr="008D1EB1">
              <w:rPr>
                <w:i/>
                <w:sz w:val="20"/>
                <w:szCs w:val="20"/>
              </w:rPr>
              <w:t xml:space="preserve">, </w:t>
            </w:r>
            <w:proofErr w:type="spellStart"/>
            <w:r w:rsidRPr="008D1EB1">
              <w:rPr>
                <w:i/>
                <w:sz w:val="20"/>
                <w:szCs w:val="20"/>
              </w:rPr>
              <w:t>imp_pondprep</w:t>
            </w:r>
            <w:proofErr w:type="spellEnd"/>
            <w:r w:rsidRPr="008D1EB1">
              <w:rPr>
                <w:i/>
                <w:sz w:val="20"/>
                <w:szCs w:val="20"/>
              </w:rPr>
              <w:t xml:space="preserve">, </w:t>
            </w:r>
            <w:proofErr w:type="spellStart"/>
            <w:r w:rsidRPr="008D1EB1">
              <w:rPr>
                <w:i/>
                <w:sz w:val="20"/>
                <w:szCs w:val="20"/>
              </w:rPr>
              <w:t>imp_fingerlings</w:t>
            </w:r>
            <w:proofErr w:type="spellEnd"/>
            <w:r w:rsidRPr="008D1EB1">
              <w:rPr>
                <w:i/>
                <w:sz w:val="20"/>
                <w:szCs w:val="20"/>
              </w:rPr>
              <w:t xml:space="preserve">, </w:t>
            </w:r>
            <w:proofErr w:type="spellStart"/>
            <w:r w:rsidRPr="008D1EB1">
              <w:rPr>
                <w:i/>
                <w:sz w:val="20"/>
                <w:szCs w:val="20"/>
              </w:rPr>
              <w:t>imp_fishfeed</w:t>
            </w:r>
            <w:proofErr w:type="spellEnd"/>
            <w:r w:rsidRPr="008D1EB1">
              <w:rPr>
                <w:i/>
                <w:sz w:val="20"/>
                <w:szCs w:val="20"/>
              </w:rPr>
              <w:t xml:space="preserve">, </w:t>
            </w:r>
            <w:proofErr w:type="spellStart"/>
            <w:r w:rsidRPr="008D1EB1">
              <w:rPr>
                <w:i/>
                <w:sz w:val="20"/>
                <w:szCs w:val="20"/>
              </w:rPr>
              <w:t>imp_fishhealth</w:t>
            </w:r>
            <w:proofErr w:type="spellEnd"/>
            <w:r w:rsidRPr="008D1EB1">
              <w:rPr>
                <w:i/>
                <w:sz w:val="20"/>
                <w:szCs w:val="20"/>
              </w:rPr>
              <w:t xml:space="preserve">, </w:t>
            </w:r>
            <w:proofErr w:type="spellStart"/>
            <w:r w:rsidRPr="008D1EB1">
              <w:rPr>
                <w:i/>
                <w:sz w:val="20"/>
                <w:szCs w:val="20"/>
              </w:rPr>
              <w:t>imp_pondculture</w:t>
            </w:r>
            <w:proofErr w:type="spellEnd"/>
            <w:r w:rsidRPr="008D1EB1">
              <w:rPr>
                <w:i/>
                <w:sz w:val="20"/>
                <w:szCs w:val="20"/>
              </w:rPr>
              <w:t xml:space="preserve">, </w:t>
            </w:r>
            <w:proofErr w:type="spellStart"/>
            <w:r w:rsidRPr="008D1EB1">
              <w:rPr>
                <w:i/>
                <w:sz w:val="20"/>
                <w:szCs w:val="20"/>
              </w:rPr>
              <w:t>imp_fishcarry</w:t>
            </w:r>
            <w:proofErr w:type="spellEnd"/>
            <w:r w:rsidRPr="008D1EB1">
              <w:rPr>
                <w:i/>
                <w:sz w:val="20"/>
                <w:szCs w:val="20"/>
              </w:rPr>
              <w:t xml:space="preserve">, </w:t>
            </w:r>
            <w:proofErr w:type="spellStart"/>
            <w:r w:rsidRPr="008D1EB1">
              <w:rPr>
                <w:i/>
                <w:sz w:val="20"/>
                <w:szCs w:val="20"/>
              </w:rPr>
              <w:t>imp_fishharvest</w:t>
            </w:r>
            <w:proofErr w:type="spellEnd"/>
            <w:r w:rsidRPr="008D1EB1">
              <w:rPr>
                <w:i/>
                <w:sz w:val="20"/>
                <w:szCs w:val="20"/>
              </w:rPr>
              <w:t xml:space="preserve">, </w:t>
            </w:r>
            <w:proofErr w:type="spellStart"/>
            <w:r w:rsidRPr="008D1EB1">
              <w:rPr>
                <w:i/>
                <w:sz w:val="20"/>
                <w:szCs w:val="20"/>
              </w:rPr>
              <w:t>totimp_fish</w:t>
            </w:r>
            <w:proofErr w:type="spellEnd"/>
            <w:r w:rsidRPr="008D1EB1">
              <w:rPr>
                <w:i/>
                <w:sz w:val="20"/>
                <w:szCs w:val="20"/>
              </w:rPr>
              <w:t xml:space="preserve">, </w:t>
            </w:r>
            <w:proofErr w:type="spellStart"/>
            <w:r w:rsidRPr="008D1EB1">
              <w:rPr>
                <w:i/>
                <w:sz w:val="20"/>
                <w:szCs w:val="20"/>
              </w:rPr>
              <w:t>anyimp_fish</w:t>
            </w:r>
            <w:proofErr w:type="spellEnd"/>
            <w:r w:rsidRPr="008D1EB1">
              <w:rPr>
                <w:i/>
                <w:sz w:val="20"/>
                <w:szCs w:val="20"/>
              </w:rPr>
              <w:t xml:space="preserve">, </w:t>
            </w:r>
            <w:proofErr w:type="spellStart"/>
            <w:r w:rsidR="00E0620E" w:rsidRPr="00E0620E">
              <w:rPr>
                <w:i/>
                <w:sz w:val="20"/>
                <w:szCs w:val="20"/>
              </w:rPr>
              <w:t>imp_lsbreeds</w:t>
            </w:r>
            <w:proofErr w:type="spellEnd"/>
            <w:r w:rsidR="00E0620E">
              <w:rPr>
                <w:i/>
                <w:sz w:val="20"/>
                <w:szCs w:val="20"/>
              </w:rPr>
              <w:t xml:space="preserve">, </w:t>
            </w:r>
            <w:proofErr w:type="spellStart"/>
            <w:r w:rsidR="00E0620E" w:rsidRPr="00E0620E">
              <w:rPr>
                <w:i/>
                <w:sz w:val="20"/>
                <w:szCs w:val="20"/>
              </w:rPr>
              <w:t>imp_lshealth</w:t>
            </w:r>
            <w:proofErr w:type="spellEnd"/>
            <w:r w:rsidR="00E0620E">
              <w:rPr>
                <w:i/>
                <w:sz w:val="20"/>
                <w:szCs w:val="20"/>
              </w:rPr>
              <w:t xml:space="preserve">, </w:t>
            </w:r>
            <w:proofErr w:type="spellStart"/>
            <w:r w:rsidR="00E0620E" w:rsidRPr="00E0620E">
              <w:rPr>
                <w:i/>
                <w:sz w:val="20"/>
                <w:szCs w:val="20"/>
              </w:rPr>
              <w:t>imp_lshousing</w:t>
            </w:r>
            <w:proofErr w:type="spellEnd"/>
            <w:r w:rsidR="00E0620E">
              <w:rPr>
                <w:i/>
                <w:sz w:val="20"/>
                <w:szCs w:val="20"/>
              </w:rPr>
              <w:t xml:space="preserve">, </w:t>
            </w:r>
            <w:proofErr w:type="spellStart"/>
            <w:r w:rsidR="00E0620E" w:rsidRPr="00E0620E">
              <w:rPr>
                <w:i/>
                <w:sz w:val="20"/>
                <w:szCs w:val="20"/>
              </w:rPr>
              <w:t>imp_lsfeed</w:t>
            </w:r>
            <w:proofErr w:type="spellEnd"/>
            <w:r w:rsidR="00E0620E">
              <w:rPr>
                <w:i/>
                <w:sz w:val="20"/>
                <w:szCs w:val="20"/>
              </w:rPr>
              <w:t xml:space="preserve">, </w:t>
            </w:r>
            <w:proofErr w:type="spellStart"/>
            <w:r w:rsidR="00E0620E" w:rsidRPr="00E0620E">
              <w:rPr>
                <w:i/>
                <w:sz w:val="20"/>
                <w:szCs w:val="20"/>
              </w:rPr>
              <w:t>imp_lsgrazing</w:t>
            </w:r>
            <w:proofErr w:type="spellEnd"/>
            <w:r w:rsidR="00E0620E">
              <w:rPr>
                <w:i/>
                <w:sz w:val="20"/>
                <w:szCs w:val="20"/>
              </w:rPr>
              <w:t xml:space="preserve">, </w:t>
            </w:r>
            <w:proofErr w:type="spellStart"/>
            <w:r w:rsidR="00E0620E" w:rsidRPr="00E0620E">
              <w:rPr>
                <w:i/>
                <w:sz w:val="20"/>
                <w:szCs w:val="20"/>
              </w:rPr>
              <w:t>imp_lswaste</w:t>
            </w:r>
            <w:proofErr w:type="spellEnd"/>
            <w:r w:rsidR="00E0620E">
              <w:rPr>
                <w:i/>
                <w:sz w:val="20"/>
                <w:szCs w:val="20"/>
              </w:rPr>
              <w:t xml:space="preserve">, </w:t>
            </w:r>
            <w:proofErr w:type="spellStart"/>
            <w:r w:rsidR="00E0620E" w:rsidRPr="00E0620E">
              <w:rPr>
                <w:i/>
                <w:sz w:val="20"/>
                <w:szCs w:val="20"/>
              </w:rPr>
              <w:t>imp_lsfodder</w:t>
            </w:r>
            <w:proofErr w:type="spellEnd"/>
            <w:r w:rsidR="00E0620E">
              <w:rPr>
                <w:i/>
                <w:sz w:val="20"/>
                <w:szCs w:val="20"/>
              </w:rPr>
              <w:t xml:space="preserve">, </w:t>
            </w:r>
            <w:proofErr w:type="spellStart"/>
            <w:r w:rsidR="00E0620E" w:rsidRPr="00E0620E">
              <w:rPr>
                <w:i/>
                <w:sz w:val="20"/>
                <w:szCs w:val="20"/>
              </w:rPr>
              <w:t>imp_lsdualcrop</w:t>
            </w:r>
            <w:proofErr w:type="spellEnd"/>
            <w:r w:rsidR="00E0620E">
              <w:rPr>
                <w:i/>
                <w:sz w:val="20"/>
                <w:szCs w:val="20"/>
              </w:rPr>
              <w:t>,</w:t>
            </w:r>
            <w:r w:rsidR="00E0620E">
              <w:t xml:space="preserve"> </w:t>
            </w:r>
            <w:proofErr w:type="spellStart"/>
            <w:r w:rsidR="00E0620E" w:rsidRPr="00E0620E">
              <w:rPr>
                <w:i/>
                <w:sz w:val="20"/>
                <w:szCs w:val="20"/>
              </w:rPr>
              <w:t>totimp_cow</w:t>
            </w:r>
            <w:proofErr w:type="spellEnd"/>
            <w:r w:rsidR="00E0620E">
              <w:rPr>
                <w:i/>
                <w:sz w:val="20"/>
                <w:szCs w:val="20"/>
              </w:rPr>
              <w:t xml:space="preserve">, </w:t>
            </w:r>
            <w:proofErr w:type="spellStart"/>
            <w:r w:rsidR="00E0620E" w:rsidRPr="00E0620E">
              <w:rPr>
                <w:i/>
                <w:sz w:val="20"/>
                <w:szCs w:val="20"/>
              </w:rPr>
              <w:t>anyimp_cow</w:t>
            </w:r>
            <w:proofErr w:type="spellEnd"/>
            <w:r w:rsidR="00E0620E">
              <w:rPr>
                <w:i/>
                <w:sz w:val="20"/>
                <w:szCs w:val="20"/>
              </w:rPr>
              <w:t xml:space="preserve">, </w:t>
            </w:r>
            <w:proofErr w:type="spellStart"/>
            <w:r w:rsidR="00E0620E" w:rsidRPr="00E0620E">
              <w:rPr>
                <w:i/>
                <w:sz w:val="20"/>
                <w:szCs w:val="20"/>
              </w:rPr>
              <w:t>imptech_tot</w:t>
            </w:r>
            <w:proofErr w:type="spellEnd"/>
            <w:r w:rsidR="00E0620E">
              <w:rPr>
                <w:i/>
                <w:sz w:val="20"/>
                <w:szCs w:val="20"/>
              </w:rPr>
              <w:t xml:space="preserve">, </w:t>
            </w:r>
            <w:proofErr w:type="spellStart"/>
            <w:r w:rsidR="00E0620E" w:rsidRPr="00E0620E">
              <w:rPr>
                <w:i/>
                <w:sz w:val="20"/>
                <w:szCs w:val="20"/>
              </w:rPr>
              <w:t>imptech_any</w:t>
            </w:r>
            <w:proofErr w:type="spellEnd"/>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7"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 xml:space="preserve">improved management </w:t>
      </w:r>
      <w:r w:rsidR="008C54A8">
        <w:lastRenderedPageBreak/>
        <w:t>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8" w:name="_Toc527234206"/>
      <w:bookmarkStart w:id="919" w:name="_Toc23753608"/>
      <w:bookmarkEnd w:id="917"/>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8"/>
      <w:r w:rsidR="00B93125" w:rsidRPr="00A006E0">
        <w:t xml:space="preserve"> Category for Maize</w:t>
      </w:r>
      <w:bookmarkEnd w:id="919"/>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proofErr w:type="spellStart"/>
      <w:r w:rsidRPr="008D1EB1">
        <w:rPr>
          <w:i/>
        </w:rPr>
        <w:t>vcc_maize</w:t>
      </w:r>
      <w:proofErr w:type="spellEnd"/>
      <w:r w:rsidRPr="008D1EB1">
        <w:t xml:space="preserve"> variable that should have already be created and included in the individual-level data file.</w:t>
      </w:r>
    </w:p>
    <w:p w14:paraId="2723195D" w14:textId="49B889ED" w:rsidR="00E9294F" w:rsidRDefault="00E9294F" w:rsidP="008D1EB1">
      <w:pPr>
        <w:pStyle w:val="BodyTextIndent1"/>
      </w:pPr>
      <w:r>
        <w:lastRenderedPageBreak/>
        <w:t>Load “$analytic\</w:t>
      </w:r>
      <w:r w:rsidRPr="00DA4092">
        <w:t>FTF ZOI Survey [Country] [Year] persons data analytic</w:t>
      </w:r>
      <w:r>
        <w:t>”</w:t>
      </w:r>
    </w:p>
    <w:p w14:paraId="0890C5E7" w14:textId="60010C9A" w:rsidR="00E9294F" w:rsidRDefault="00E9294F" w:rsidP="008D1EB1">
      <w:pPr>
        <w:pStyle w:val="BodyTextIndent1"/>
      </w:pPr>
      <w:r>
        <w:t xml:space="preserve">Keep if </w:t>
      </w:r>
      <w:proofErr w:type="spellStart"/>
      <w:r>
        <w:t>vcc_maize</w:t>
      </w:r>
      <w:proofErr w:type="spellEnd"/>
      <w:r>
        <w:t>=1</w:t>
      </w:r>
    </w:p>
    <w:p w14:paraId="3504DC7A" w14:textId="77777777" w:rsidR="00E9294F" w:rsidRDefault="00E9294F" w:rsidP="008D1EB1">
      <w:pPr>
        <w:pStyle w:val="BodyTextIndent1"/>
      </w:pPr>
      <w:r>
        <w:t xml:space="preserve">Keep </w:t>
      </w:r>
      <w:proofErr w:type="spellStart"/>
      <w:r>
        <w:t>hhea</w:t>
      </w:r>
      <w:proofErr w:type="spellEnd"/>
      <w:r>
        <w:t xml:space="preserve">, </w:t>
      </w:r>
      <w:proofErr w:type="spellStart"/>
      <w:r>
        <w:t>hhnum</w:t>
      </w:r>
      <w:proofErr w:type="spellEnd"/>
      <w:r>
        <w:t xml:space="preserve">, m1_line, </w:t>
      </w:r>
      <w:proofErr w:type="spellStart"/>
      <w:r>
        <w:t>samp_stratum</w:t>
      </w:r>
      <w:proofErr w:type="spellEnd"/>
      <w:r>
        <w:t>, sex, age, all variables that contain with ‘</w:t>
      </w:r>
      <w:proofErr w:type="spellStart"/>
      <w:r>
        <w:t>vcc</w:t>
      </w:r>
      <w:proofErr w:type="spellEnd"/>
      <w:r>
        <w:t>’,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proofErr w:type="spellStart"/>
      <w:r w:rsidRPr="005D715A">
        <w:rPr>
          <w:i/>
        </w:rPr>
        <w:t>imp_genetics</w:t>
      </w:r>
      <w:proofErr w:type="spellEnd"/>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imp_genetic</w:t>
      </w:r>
      <w:r>
        <w:rPr>
          <w:rFonts w:ascii="Gill Sans MT" w:hAnsi="Gill Sans MT"/>
        </w:rPr>
        <w:t>s</w:t>
      </w:r>
      <w:proofErr w:type="spellEnd"/>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imp_genetics</w:t>
      </w:r>
      <w:proofErr w:type="spellEnd"/>
      <w:r w:rsidRPr="00703D17">
        <w:rPr>
          <w:rFonts w:ascii="Gill Sans MT" w:hAnsi="Gill Sans MT"/>
        </w:rPr>
        <w:t>=1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proofErr w:type="spellStart"/>
      <w:r w:rsidRPr="005D715A">
        <w:rPr>
          <w:i/>
        </w:rPr>
        <w:t>imp_culture</w:t>
      </w:r>
      <w:proofErr w:type="spellEnd"/>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imp_culture</w:t>
      </w:r>
      <w:proofErr w:type="spellEnd"/>
      <w:r w:rsidRPr="00703D17">
        <w:rPr>
          <w:rFonts w:ascii="Gill Sans MT" w:hAnsi="Gill Sans MT"/>
        </w:rPr>
        <w:t>=0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imp_culture</w:t>
      </w:r>
      <w:proofErr w:type="spellEnd"/>
      <w:r w:rsidRPr="00703D17">
        <w:rPr>
          <w:rFonts w:ascii="Gill Sans MT" w:hAnsi="Gill Sans MT"/>
        </w:rPr>
        <w:t>=1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proofErr w:type="spellStart"/>
      <w:r w:rsidRPr="005D715A">
        <w:rPr>
          <w:i/>
        </w:rPr>
        <w:t>imp_ecosys</w:t>
      </w:r>
      <w:proofErr w:type="spellEnd"/>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imp_ecosys</w:t>
      </w:r>
      <w:proofErr w:type="spellEnd"/>
      <w:r w:rsidRPr="00703D17">
        <w:rPr>
          <w:rFonts w:ascii="Gill Sans MT" w:hAnsi="Gill Sans MT"/>
        </w:rPr>
        <w:t>=0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imp_ecosys</w:t>
      </w:r>
      <w:proofErr w:type="spellEnd"/>
      <w:r w:rsidRPr="00703D17">
        <w:rPr>
          <w:rFonts w:ascii="Gill Sans MT" w:hAnsi="Gill Sans MT"/>
        </w:rPr>
        <w:t>=1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proofErr w:type="spellStart"/>
      <w:r w:rsidRPr="005D715A">
        <w:rPr>
          <w:i/>
        </w:rPr>
        <w:t>imp_pest</w:t>
      </w:r>
      <w:proofErr w:type="spellEnd"/>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imp_pest</w:t>
      </w:r>
      <w:proofErr w:type="spellEnd"/>
      <w:r w:rsidRPr="00703D17">
        <w:rPr>
          <w:rFonts w:ascii="Gill Sans MT" w:hAnsi="Gill Sans MT"/>
        </w:rPr>
        <w: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imp_pest</w:t>
      </w:r>
      <w:proofErr w:type="spellEnd"/>
      <w:r w:rsidRPr="00703D17">
        <w:rPr>
          <w:rFonts w:ascii="Gill Sans MT" w:hAnsi="Gill Sans MT"/>
        </w:rPr>
        <w: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proofErr w:type="spellStart"/>
      <w:r w:rsidRPr="005D715A">
        <w:rPr>
          <w:i/>
        </w:rPr>
        <w:t>imp_fert</w:t>
      </w:r>
      <w:proofErr w:type="spellEnd"/>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imp_fert</w:t>
      </w:r>
      <w:proofErr w:type="spellEnd"/>
      <w:r w:rsidRPr="00703D17">
        <w:rPr>
          <w:rFonts w:ascii="Gill Sans MT" w:hAnsi="Gill Sans MT"/>
        </w:rPr>
        <w: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imp_fert</w:t>
      </w:r>
      <w:proofErr w:type="spellEnd"/>
      <w:r w:rsidRPr="00703D17">
        <w:rPr>
          <w:rFonts w:ascii="Gill Sans MT" w:hAnsi="Gill Sans MT"/>
        </w:rPr>
        <w:t xml:space="preserve">=1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proofErr w:type="spellStart"/>
      <w:r w:rsidRPr="005D715A">
        <w:rPr>
          <w:i/>
        </w:rPr>
        <w:t>imp_irrig</w:t>
      </w:r>
      <w:proofErr w:type="spellEnd"/>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imp_irrig</w:t>
      </w:r>
      <w:proofErr w:type="spellEnd"/>
      <w:r w:rsidRPr="00703D17">
        <w:rPr>
          <w:rFonts w:ascii="Gill Sans MT" w:hAnsi="Gill Sans MT"/>
        </w:rPr>
        <w:t>=0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imp_irrig</w:t>
      </w:r>
      <w:proofErr w:type="spellEnd"/>
      <w:r w:rsidRPr="00703D17">
        <w:rPr>
          <w:rFonts w:ascii="Gill Sans MT" w:hAnsi="Gill Sans MT"/>
        </w:rPr>
        <w:t>=1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proofErr w:type="spellStart"/>
      <w:r w:rsidRPr="005D715A">
        <w:rPr>
          <w:i/>
        </w:rPr>
        <w:t>imp_water</w:t>
      </w:r>
      <w:proofErr w:type="spellEnd"/>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imp_water</w:t>
      </w:r>
      <w:proofErr w:type="spellEnd"/>
      <w:r w:rsidRPr="00703D17">
        <w:rPr>
          <w:rFonts w:ascii="Gill Sans MT" w:hAnsi="Gill Sans MT"/>
        </w:rPr>
        <w:t>=0</w:t>
      </w:r>
    </w:p>
    <w:p w14:paraId="69747BAD" w14:textId="77777777" w:rsidR="00E9294F" w:rsidRDefault="00E9294F" w:rsidP="008D1EB1">
      <w:pPr>
        <w:pStyle w:val="Indentvariable"/>
        <w:rPr>
          <w:rFonts w:ascii="Gill Sans MT" w:hAnsi="Gill Sans MT"/>
        </w:rPr>
      </w:pPr>
      <w:r w:rsidRPr="00703D17">
        <w:rPr>
          <w:rFonts w:ascii="Gill Sans MT" w:hAnsi="Gill Sans MT"/>
        </w:rPr>
        <w:t xml:space="preserve">Replace if </w:t>
      </w:r>
      <w:proofErr w:type="spellStart"/>
      <w:r w:rsidRPr="00703D17">
        <w:rPr>
          <w:rFonts w:ascii="Gill Sans MT" w:hAnsi="Gill Sans MT"/>
        </w:rPr>
        <w:t>imp_water</w:t>
      </w:r>
      <w:proofErr w:type="spellEnd"/>
      <w:r w:rsidRPr="00703D17">
        <w:rPr>
          <w:rFonts w:ascii="Gill Sans MT" w:hAnsi="Gill Sans MT"/>
        </w:rPr>
        <w:t>=1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proofErr w:type="spellStart"/>
      <w:r w:rsidRPr="005D715A">
        <w:rPr>
          <w:i/>
        </w:rPr>
        <w:t>imp_adapt</w:t>
      </w:r>
      <w:proofErr w:type="spellEnd"/>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imp_adapt</w:t>
      </w:r>
      <w:proofErr w:type="spellEnd"/>
      <w:r w:rsidRPr="00703D17">
        <w:rPr>
          <w:rFonts w:ascii="Gill Sans MT" w:hAnsi="Gill Sans MT"/>
        </w:rPr>
        <w: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imp_adapt</w:t>
      </w:r>
      <w:proofErr w:type="spellEnd"/>
      <w:r w:rsidRPr="00703D17">
        <w:rPr>
          <w:rFonts w:ascii="Gill Sans MT" w:hAnsi="Gill Sans MT"/>
        </w:rPr>
        <w: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proofErr w:type="spellStart"/>
      <w:r w:rsidRPr="005D715A">
        <w:rPr>
          <w:i/>
        </w:rPr>
        <w:t>imp_market</w:t>
      </w:r>
      <w:proofErr w:type="spellEnd"/>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imp_market</w:t>
      </w:r>
      <w:proofErr w:type="spellEnd"/>
      <w:r w:rsidRPr="00703D17">
        <w:rPr>
          <w:rFonts w:ascii="Gill Sans MT" w:hAnsi="Gill Sans MT"/>
        </w:rPr>
        <w: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imp_market</w:t>
      </w:r>
      <w:proofErr w:type="spellEnd"/>
      <w:r w:rsidRPr="00703D17">
        <w:rPr>
          <w:rFonts w:ascii="Gill Sans MT" w:hAnsi="Gill Sans MT"/>
        </w:rPr>
        <w: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proofErr w:type="spellStart"/>
      <w:r w:rsidRPr="005D715A">
        <w:rPr>
          <w:i/>
        </w:rPr>
        <w:t>imp_harvest</w:t>
      </w:r>
      <w:proofErr w:type="spellEnd"/>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imp_harvest</w:t>
      </w:r>
      <w:proofErr w:type="spellEnd"/>
      <w:r w:rsidRPr="00703D17">
        <w:rPr>
          <w:rFonts w:ascii="Gill Sans MT" w:hAnsi="Gill Sans MT"/>
        </w:rPr>
        <w: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imp_harvest</w:t>
      </w:r>
      <w:proofErr w:type="spellEnd"/>
      <w:r w:rsidRPr="00703D17">
        <w:rPr>
          <w:rFonts w:ascii="Gill Sans MT" w:hAnsi="Gill Sans MT"/>
        </w:rPr>
        <w: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proofErr w:type="spellStart"/>
      <w:r w:rsidRPr="005D715A">
        <w:rPr>
          <w:i/>
        </w:rPr>
        <w:t>imp_valadd</w:t>
      </w:r>
      <w:proofErr w:type="spellEnd"/>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imp_valadd</w:t>
      </w:r>
      <w:proofErr w:type="spellEnd"/>
      <w:r w:rsidRPr="00703D17">
        <w:rPr>
          <w:rFonts w:ascii="Gill Sans MT" w:hAnsi="Gill Sans MT"/>
        </w:rPr>
        <w:t>=0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imp_valadd</w:t>
      </w:r>
      <w:proofErr w:type="spellEnd"/>
      <w:r w:rsidRPr="00703D17">
        <w:rPr>
          <w:rFonts w:ascii="Gill Sans MT" w:hAnsi="Gill Sans MT"/>
        </w:rPr>
        <w:t>=1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proofErr w:type="spellStart"/>
      <w:r w:rsidRPr="005D715A">
        <w:rPr>
          <w:i/>
        </w:rPr>
        <w:t>imp_oth</w:t>
      </w:r>
      <w:proofErr w:type="spellEnd"/>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 xml:space="preserve">Set </w:t>
      </w:r>
      <w:proofErr w:type="spellStart"/>
      <w:r w:rsidRPr="00703D17">
        <w:rPr>
          <w:rFonts w:ascii="Gill Sans MT" w:hAnsi="Gill Sans MT"/>
        </w:rPr>
        <w:t>imp_oth</w:t>
      </w:r>
      <w:proofErr w:type="spellEnd"/>
      <w:r w:rsidRPr="00703D17">
        <w:rPr>
          <w:rFonts w:ascii="Gill Sans MT" w:hAnsi="Gill Sans MT"/>
        </w:rPr>
        <w:t>=0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imp_oth</w:t>
      </w:r>
      <w:proofErr w:type="spellEnd"/>
      <w:r w:rsidRPr="00703D17">
        <w:rPr>
          <w:rFonts w:ascii="Gill Sans MT" w:hAnsi="Gill Sans MT"/>
        </w:rPr>
        <w:t>=1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proofErr w:type="spellStart"/>
      <w:r w:rsidRPr="005D715A">
        <w:rPr>
          <w:i/>
        </w:rPr>
        <w:t>totimp</w:t>
      </w:r>
      <w:proofErr w:type="spellEnd"/>
      <w:r w:rsidRPr="005D715A">
        <w:rPr>
          <w:i/>
        </w:rPr>
        <w:t>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proofErr w:type="spellStart"/>
      <w:r>
        <w:t>imp_irrig+imp_water+imp_adapt+imp_market</w:t>
      </w:r>
      <w:proofErr w:type="spellEnd"/>
      <w:r w:rsidR="00E9294F" w:rsidRPr="00703D17">
        <w:t xml:space="preserve">+ </w:t>
      </w:r>
      <w:proofErr w:type="spellStart"/>
      <w:r>
        <w:t>imp_harvest+imp_valadd+</w:t>
      </w:r>
      <w:r w:rsidR="00E9294F" w:rsidRPr="00703D17">
        <w:t>imp_oth</w:t>
      </w:r>
      <w:proofErr w:type="spellEnd"/>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proofErr w:type="spellStart"/>
      <w:r w:rsidRPr="005D715A">
        <w:rPr>
          <w:i/>
        </w:rPr>
        <w:t>anyimp_maize</w:t>
      </w:r>
      <w:proofErr w:type="spellEnd"/>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 xml:space="preserve">Set </w:t>
      </w:r>
      <w:proofErr w:type="spellStart"/>
      <w:r w:rsidRPr="00703D17">
        <w:rPr>
          <w:rFonts w:ascii="Gill Sans MT" w:hAnsi="Gill Sans MT"/>
        </w:rPr>
        <w:t>anyimp_maize</w:t>
      </w:r>
      <w:proofErr w:type="spellEnd"/>
      <w:r w:rsidRPr="00703D17">
        <w:rPr>
          <w:rFonts w:ascii="Gill Sans MT" w:hAnsi="Gill Sans MT"/>
        </w:rPr>
        <w:t>=0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w:t>
      </w:r>
      <w:proofErr w:type="spellStart"/>
      <w:r w:rsidRPr="00703D17">
        <w:rPr>
          <w:rFonts w:ascii="Gill Sans MT" w:hAnsi="Gill Sans MT"/>
        </w:rPr>
        <w:t>anyimp_maize</w:t>
      </w:r>
      <w:proofErr w:type="spellEnd"/>
      <w:r w:rsidRPr="00703D17">
        <w:rPr>
          <w:rFonts w:ascii="Gill Sans MT" w:hAnsi="Gill Sans MT"/>
        </w:rPr>
        <w:t xml:space="preserve">=1 if </w:t>
      </w:r>
      <w:proofErr w:type="spellStart"/>
      <w:r w:rsidRPr="00703D17">
        <w:rPr>
          <w:rFonts w:ascii="Gill Sans MT" w:hAnsi="Gill Sans MT"/>
        </w:rPr>
        <w:t>totimp</w:t>
      </w:r>
      <w:proofErr w:type="spellEnd"/>
      <w:r w:rsidRPr="00703D17">
        <w:rPr>
          <w:rFonts w:ascii="Gill Sans MT" w:hAnsi="Gill Sans MT"/>
        </w:rPr>
        <w:t xml:space="preserve">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proofErr w:type="spellStart"/>
      <w:r>
        <w:rPr>
          <w:i/>
        </w:rPr>
        <w:t>anyimp_maize</w:t>
      </w:r>
      <w:proofErr w:type="spellEnd"/>
      <w:r>
        <w:rPr>
          <w:i/>
        </w:rPr>
        <w:t xml:space="preserv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vyset</w:t>
      </w:r>
      <w:proofErr w:type="spellEnd"/>
      <w:r w:rsidRPr="00FA2E7D">
        <w:rPr>
          <w:rFonts w:ascii="Gill Sans MT" w:hAnsi="Gill Sans MT"/>
        </w:rPr>
        <w:t xml:space="preserve"> </w:t>
      </w:r>
      <w:proofErr w:type="spellStart"/>
      <w:r w:rsidRPr="00FA2E7D">
        <w:rPr>
          <w:rFonts w:ascii="Gill Sans MT" w:hAnsi="Gill Sans MT"/>
        </w:rPr>
        <w:t>hhea</w:t>
      </w:r>
      <w:proofErr w:type="spellEnd"/>
      <w:r w:rsidRPr="00FA2E7D">
        <w:rPr>
          <w:rFonts w:ascii="Gill Sans MT" w:hAnsi="Gill Sans MT"/>
        </w:rPr>
        <w:t xml:space="preserve"> [pw=</w:t>
      </w:r>
      <w:proofErr w:type="spellStart"/>
      <w:r w:rsidRPr="00FA2E7D">
        <w:rPr>
          <w:rFonts w:ascii="Gill Sans MT" w:hAnsi="Gill Sans MT"/>
        </w:rPr>
        <w:t>wgt_maize</w:t>
      </w:r>
      <w:proofErr w:type="spellEnd"/>
      <w:r w:rsidRPr="00FA2E7D">
        <w:rPr>
          <w:rFonts w:ascii="Gill Sans MT" w:hAnsi="Gill Sans MT"/>
        </w:rPr>
        <w:t>], strata(</w:t>
      </w:r>
      <w:proofErr w:type="spellStart"/>
      <w:r w:rsidRPr="00FA2E7D">
        <w:rPr>
          <w:rFonts w:ascii="Gill Sans MT" w:hAnsi="Gill Sans MT"/>
        </w:rPr>
        <w:t>samp_stratum</w:t>
      </w:r>
      <w:proofErr w:type="spellEnd"/>
      <w:r w:rsidRPr="00FA2E7D">
        <w:rPr>
          <w:rFonts w:ascii="Gill Sans MT" w:hAnsi="Gill Sans MT"/>
        </w:rPr>
        <w:t>)</w:t>
      </w:r>
    </w:p>
    <w:p w14:paraId="58ECDEFE" w14:textId="77777777" w:rsidR="00E9294F" w:rsidRPr="00FA2E7D"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anyimp_maize</w:t>
      </w:r>
      <w:proofErr w:type="spellEnd"/>
    </w:p>
    <w:p w14:paraId="12338C12" w14:textId="77777777" w:rsidR="00E9294F" w:rsidRPr="00FA2E7D"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anyimp_maize</w:t>
      </w:r>
      <w:proofErr w:type="spellEnd"/>
      <w:r w:rsidRPr="00FA2E7D">
        <w:rPr>
          <w:rFonts w:ascii="Gill Sans MT" w:hAnsi="Gill Sans MT"/>
        </w:rPr>
        <w:t>, over(</w:t>
      </w:r>
      <w:proofErr w:type="spellStart"/>
      <w:r>
        <w:rPr>
          <w:rFonts w:ascii="Gill Sans MT" w:hAnsi="Gill Sans MT"/>
        </w:rPr>
        <w:t>vcc_</w:t>
      </w:r>
      <w:r w:rsidRPr="00FA2E7D">
        <w:rPr>
          <w:rFonts w:ascii="Gill Sans MT" w:hAnsi="Gill Sans MT"/>
        </w:rPr>
        <w:t>youth</w:t>
      </w:r>
      <w:proofErr w:type="spellEnd"/>
      <w:r w:rsidRPr="00FA2E7D">
        <w:rPr>
          <w:rFonts w:ascii="Gill Sans MT" w:hAnsi="Gill Sans MT"/>
        </w:rPr>
        <w:t>)</w:t>
      </w:r>
    </w:p>
    <w:p w14:paraId="5E914130" w14:textId="77777777" w:rsidR="00E9294F" w:rsidRDefault="00E9294F" w:rsidP="00D56A12">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anyimp_maize</w:t>
      </w:r>
      <w:proofErr w:type="spellEnd"/>
      <w:r w:rsidRPr="00FA2E7D">
        <w:rPr>
          <w:rFonts w:ascii="Gill Sans MT" w:hAnsi="Gill Sans MT"/>
        </w:rPr>
        <w:t>,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proofErr w:type="spellStart"/>
      <w:r w:rsidRPr="00FA2E7D">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 xml:space="preserve">Keep </w:t>
      </w:r>
      <w:proofErr w:type="spellStart"/>
      <w:r w:rsidRPr="00FA2E7D">
        <w:t>hhea</w:t>
      </w:r>
      <w:proofErr w:type="spellEnd"/>
      <w:r>
        <w:t>,</w:t>
      </w:r>
      <w:r w:rsidRPr="00FA2E7D">
        <w:t xml:space="preserve"> </w:t>
      </w:r>
      <w:proofErr w:type="spellStart"/>
      <w:r w:rsidRPr="00FA2E7D">
        <w:t>hhnum</w:t>
      </w:r>
      <w:proofErr w:type="spellEnd"/>
      <w:r>
        <w:t>,</w:t>
      </w:r>
      <w:r w:rsidRPr="00FA2E7D">
        <w:t xml:space="preserve"> m1_line</w:t>
      </w:r>
      <w:r>
        <w:t>,</w:t>
      </w:r>
      <w:r w:rsidRPr="00FA2E7D">
        <w:t xml:space="preserve"> </w:t>
      </w:r>
      <w:proofErr w:type="spellStart"/>
      <w:r w:rsidRPr="00FA2E7D">
        <w:t>totimp_maize</w:t>
      </w:r>
      <w:proofErr w:type="spellEnd"/>
      <w:r>
        <w:t>,</w:t>
      </w:r>
      <w:r w:rsidRPr="00FA2E7D">
        <w:t xml:space="preserve"> </w:t>
      </w:r>
      <w:proofErr w:type="spellStart"/>
      <w:r w:rsidRPr="00FA2E7D">
        <w:t>anyimp_maize</w:t>
      </w:r>
      <w:proofErr w:type="spellEnd"/>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w:t>
      </w:r>
      <w:proofErr w:type="spellStart"/>
      <w:r>
        <w:t>agtech</w:t>
      </w:r>
      <w:r w:rsidRPr="00FA2E7D">
        <w:t>_maize</w:t>
      </w:r>
      <w:proofErr w:type="spellEnd"/>
      <w:r>
        <w:t>”</w:t>
      </w:r>
    </w:p>
    <w:p w14:paraId="2EAC66FD" w14:textId="77777777" w:rsidR="00E9294F" w:rsidRPr="008B2493" w:rsidRDefault="00E9294F" w:rsidP="004D66F4">
      <w:pPr>
        <w:pStyle w:val="Heading4"/>
      </w:pPr>
      <w:bookmarkStart w:id="920" w:name="_Toc526973615"/>
      <w:r w:rsidRPr="008B2493">
        <w:lastRenderedPageBreak/>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21" w:name="_Toc23753609"/>
      <w:bookmarkEnd w:id="920"/>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21"/>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22"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22"/>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lastRenderedPageBreak/>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proofErr w:type="spellStart"/>
      <w:r w:rsidRPr="00C84AB8">
        <w:rPr>
          <w:i/>
        </w:rPr>
        <w:t>vcc_</w:t>
      </w:r>
      <w:r>
        <w:rPr>
          <w:i/>
        </w:rPr>
        <w:t>fish</w:t>
      </w:r>
      <w:proofErr w:type="spellEnd"/>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 xml:space="preserve">Keep record if </w:t>
      </w:r>
      <w:proofErr w:type="spellStart"/>
      <w:r>
        <w:t>vcc_fish</w:t>
      </w:r>
      <w:proofErr w:type="spellEnd"/>
      <w:r>
        <w:t>=1</w:t>
      </w:r>
    </w:p>
    <w:p w14:paraId="3B9047EB" w14:textId="77777777" w:rsidR="00E9294F" w:rsidRDefault="00E9294F" w:rsidP="004D66F4">
      <w:pPr>
        <w:pStyle w:val="BodyTextIndent1"/>
      </w:pPr>
      <w:r>
        <w:t xml:space="preserve">Keep </w:t>
      </w:r>
      <w:proofErr w:type="spellStart"/>
      <w:r>
        <w:t>hhea</w:t>
      </w:r>
      <w:proofErr w:type="spellEnd"/>
      <w:r>
        <w:t xml:space="preserve">, </w:t>
      </w:r>
      <w:proofErr w:type="spellStart"/>
      <w:r>
        <w:t>hhnum</w:t>
      </w:r>
      <w:proofErr w:type="spellEnd"/>
      <w:r>
        <w:t xml:space="preserve">, m1_line, </w:t>
      </w:r>
      <w:proofErr w:type="spellStart"/>
      <w:r>
        <w:t>samp_stratum</w:t>
      </w:r>
      <w:proofErr w:type="spellEnd"/>
      <w:r>
        <w:t>, sex, age, all variables that contain with ‘</w:t>
      </w:r>
      <w:proofErr w:type="spellStart"/>
      <w:r>
        <w:t>vcc</w:t>
      </w:r>
      <w:proofErr w:type="spellEnd"/>
      <w:r>
        <w:t>’,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8"/>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9"/>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proofErr w:type="spellStart"/>
      <w:r w:rsidR="00E9294F" w:rsidRPr="005D715A">
        <w:rPr>
          <w:i/>
        </w:rPr>
        <w:t>imp_</w:t>
      </w:r>
      <w:r w:rsidR="00E9294F">
        <w:rPr>
          <w:i/>
        </w:rPr>
        <w:t>pond</w:t>
      </w:r>
      <w:r w:rsidR="00E9294F" w:rsidRPr="005D715A">
        <w:rPr>
          <w:i/>
        </w:rPr>
        <w:t>prep</w:t>
      </w:r>
      <w:proofErr w:type="spellEnd"/>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w:t>
      </w:r>
      <w:r>
        <w:rPr>
          <w:rFonts w:ascii="Gill Sans MT" w:hAnsi="Gill Sans MT"/>
        </w:rPr>
        <w:t>pond</w:t>
      </w:r>
      <w:r w:rsidRPr="0068760F">
        <w:rPr>
          <w:rFonts w:ascii="Gill Sans MT" w:hAnsi="Gill Sans MT"/>
        </w:rPr>
        <w:t>rep</w:t>
      </w:r>
      <w:proofErr w:type="spellEnd"/>
      <w:r w:rsidRPr="0068760F">
        <w:rPr>
          <w:rFonts w:ascii="Gill Sans MT" w:hAnsi="Gill Sans MT"/>
        </w:rPr>
        <w:t>=0</w:t>
      </w:r>
    </w:p>
    <w:p w14:paraId="559BE3BC"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w:t>
      </w:r>
      <w:r>
        <w:rPr>
          <w:rFonts w:ascii="Gill Sans MT" w:hAnsi="Gill Sans MT"/>
        </w:rPr>
        <w:t>pond</w:t>
      </w:r>
      <w:r w:rsidRPr="0068760F">
        <w:rPr>
          <w:rFonts w:ascii="Gill Sans MT" w:hAnsi="Gill Sans MT"/>
        </w:rPr>
        <w:t>prep</w:t>
      </w:r>
      <w:proofErr w:type="spellEnd"/>
      <w:r w:rsidRPr="0068760F">
        <w:rPr>
          <w:rFonts w:ascii="Gill Sans MT" w:hAnsi="Gill Sans MT"/>
        </w:rPr>
        <w:t>=</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proofErr w:type="spellStart"/>
      <w:r w:rsidR="00E9294F" w:rsidRPr="005D715A">
        <w:rPr>
          <w:i/>
        </w:rPr>
        <w:t>imp_fingerlings</w:t>
      </w:r>
      <w:proofErr w:type="spellEnd"/>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 xml:space="preserve">Set </w:t>
      </w:r>
      <w:proofErr w:type="spellStart"/>
      <w:r w:rsidRPr="0068760F">
        <w:rPr>
          <w:rFonts w:ascii="Gill Sans MT" w:hAnsi="Gill Sans MT"/>
        </w:rPr>
        <w:t>imp_fingerlings</w:t>
      </w:r>
      <w:proofErr w:type="spellEnd"/>
      <w:r w:rsidRPr="0068760F">
        <w:rPr>
          <w:rFonts w:ascii="Gill Sans MT" w:hAnsi="Gill Sans MT"/>
        </w:rPr>
        <w:t>=0</w:t>
      </w:r>
    </w:p>
    <w:p w14:paraId="13C48D86"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imp_fingerlings</w:t>
      </w:r>
      <w:proofErr w:type="spellEnd"/>
      <w:r w:rsidRPr="0068760F">
        <w:rPr>
          <w:rFonts w:ascii="Gill Sans MT" w:hAnsi="Gill Sans MT"/>
        </w:rPr>
        <w:t>=1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w:t>
      </w:r>
      <w:proofErr w:type="spellStart"/>
      <w:r w:rsidRPr="0068760F">
        <w:rPr>
          <w:rFonts w:ascii="Gill Sans MT" w:hAnsi="Gill Sans MT"/>
        </w:rPr>
        <w:t>imp_fingerlings</w:t>
      </w:r>
      <w:proofErr w:type="spellEnd"/>
      <w:r w:rsidRPr="0068760F">
        <w:rPr>
          <w:rFonts w:ascii="Gill Sans MT" w:hAnsi="Gill Sans MT"/>
        </w:rPr>
        <w:t xml:space="preserve">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proofErr w:type="spellStart"/>
      <w:r w:rsidR="00E9294F" w:rsidRPr="005D715A">
        <w:rPr>
          <w:i/>
        </w:rPr>
        <w:t>imp_fishfeed</w:t>
      </w:r>
      <w:proofErr w:type="spellEnd"/>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lastRenderedPageBreak/>
        <w:t xml:space="preserve">Set </w:t>
      </w:r>
      <w:proofErr w:type="spellStart"/>
      <w:r w:rsidRPr="0068760F">
        <w:rPr>
          <w:rFonts w:ascii="Gill Sans MT" w:hAnsi="Gill Sans MT"/>
        </w:rPr>
        <w:t>imp_fishfeed</w:t>
      </w:r>
      <w:proofErr w:type="spellEnd"/>
      <w:r w:rsidRPr="0068760F">
        <w:rPr>
          <w:rFonts w:ascii="Gill Sans MT" w:hAnsi="Gill Sans MT"/>
        </w:rPr>
        <w:t>=0</w:t>
      </w:r>
    </w:p>
    <w:p w14:paraId="260C88B8"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imp_fishfeed</w:t>
      </w:r>
      <w:proofErr w:type="spellEnd"/>
      <w:r w:rsidRPr="0068760F">
        <w:rPr>
          <w:rFonts w:ascii="Gill Sans MT" w:hAnsi="Gill Sans MT"/>
        </w:rPr>
        <w:t>=1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proofErr w:type="spellStart"/>
      <w:r w:rsidR="00E9294F" w:rsidRPr="005D715A">
        <w:rPr>
          <w:i/>
        </w:rPr>
        <w:t>imp_fishhealth</w:t>
      </w:r>
      <w:proofErr w:type="spellEnd"/>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imp_fishhealth</w:t>
      </w:r>
      <w:proofErr w:type="spellEnd"/>
      <w:r w:rsidRPr="0068760F">
        <w:rPr>
          <w:rFonts w:ascii="Gill Sans MT" w:hAnsi="Gill Sans MT"/>
        </w:rPr>
        <w:t>=0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imp_fishhealth</w:t>
      </w:r>
      <w:proofErr w:type="spellEnd"/>
      <w:r w:rsidRPr="0068760F">
        <w:rPr>
          <w:rFonts w:ascii="Gill Sans MT" w:hAnsi="Gill Sans MT"/>
        </w:rPr>
        <w:t>=1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w:t>
      </w:r>
      <w:proofErr w:type="spellStart"/>
      <w:r w:rsidRPr="0068760F">
        <w:rPr>
          <w:rFonts w:ascii="Gill Sans MT" w:hAnsi="Gill Sans MT"/>
        </w:rPr>
        <w:t>imp_fishhealth</w:t>
      </w:r>
      <w:proofErr w:type="spellEnd"/>
      <w:r w:rsidRPr="0068760F">
        <w:rPr>
          <w:rFonts w:ascii="Gill Sans MT" w:hAnsi="Gill Sans MT"/>
        </w:rPr>
        <w:t xml:space="preserve">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proofErr w:type="spellStart"/>
      <w:r w:rsidR="00E9294F" w:rsidRPr="005D715A">
        <w:rPr>
          <w:i/>
        </w:rPr>
        <w:t>imp_</w:t>
      </w:r>
      <w:r w:rsidR="00E9294F">
        <w:rPr>
          <w:i/>
        </w:rPr>
        <w:t>pond</w:t>
      </w:r>
      <w:r w:rsidR="00E9294F" w:rsidRPr="005D715A">
        <w:rPr>
          <w:i/>
        </w:rPr>
        <w:t>culture</w:t>
      </w:r>
      <w:proofErr w:type="spellEnd"/>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 xml:space="preserve">Set </w:t>
      </w:r>
      <w:proofErr w:type="spellStart"/>
      <w:r w:rsidRPr="0068760F">
        <w:rPr>
          <w:rFonts w:ascii="Gill Sans MT" w:hAnsi="Gill Sans MT"/>
        </w:rPr>
        <w:t>imp_pondculture</w:t>
      </w:r>
      <w:proofErr w:type="spellEnd"/>
      <w:r w:rsidRPr="0068760F">
        <w:rPr>
          <w:rFonts w:ascii="Gill Sans MT" w:hAnsi="Gill Sans MT"/>
        </w:rPr>
        <w:t>=0</w:t>
      </w:r>
    </w:p>
    <w:p w14:paraId="051B75E2"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imp_pondculture</w:t>
      </w:r>
      <w:proofErr w:type="spellEnd"/>
      <w:r w:rsidRPr="0068760F">
        <w:rPr>
          <w:rFonts w:ascii="Gill Sans MT" w:hAnsi="Gill Sans MT"/>
        </w:rPr>
        <w:t>=1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proofErr w:type="spellStart"/>
      <w:r w:rsidR="00E9294F" w:rsidRPr="005D715A">
        <w:rPr>
          <w:i/>
        </w:rPr>
        <w:t>imp_fishcarry</w:t>
      </w:r>
      <w:proofErr w:type="spellEnd"/>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imp_fishcarry</w:t>
      </w:r>
      <w:proofErr w:type="spellEnd"/>
      <w:r w:rsidRPr="0068760F">
        <w:rPr>
          <w:rFonts w:ascii="Gill Sans MT" w:hAnsi="Gill Sans MT"/>
        </w:rPr>
        <w:t>=0</w:t>
      </w:r>
    </w:p>
    <w:p w14:paraId="68A58BA1" w14:textId="77777777" w:rsidR="00E9294F" w:rsidRDefault="00E9294F" w:rsidP="008D1EB1">
      <w:pPr>
        <w:pStyle w:val="Indentvariable"/>
        <w:rPr>
          <w:rFonts w:ascii="Gill Sans MT" w:hAnsi="Gill Sans MT"/>
        </w:rPr>
      </w:pPr>
      <w:r w:rsidRPr="0068760F">
        <w:rPr>
          <w:rFonts w:ascii="Gill Sans MT" w:hAnsi="Gill Sans MT"/>
        </w:rPr>
        <w:t xml:space="preserve">Replace </w:t>
      </w:r>
      <w:proofErr w:type="spellStart"/>
      <w:r w:rsidRPr="0068760F">
        <w:rPr>
          <w:rFonts w:ascii="Gill Sans MT" w:hAnsi="Gill Sans MT"/>
        </w:rPr>
        <w:t>imp_fishcarry</w:t>
      </w:r>
      <w:proofErr w:type="spellEnd"/>
      <w:r w:rsidRPr="0068760F">
        <w:rPr>
          <w:rFonts w:ascii="Gill Sans MT" w:hAnsi="Gill Sans MT"/>
        </w:rPr>
        <w:t xml:space="preserve">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proofErr w:type="spellStart"/>
      <w:r w:rsidR="00E9294F" w:rsidRPr="005D715A">
        <w:rPr>
          <w:i/>
        </w:rPr>
        <w:t>imp_fishharvest</w:t>
      </w:r>
      <w:proofErr w:type="spellEnd"/>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 xml:space="preserve">Set </w:t>
      </w:r>
      <w:proofErr w:type="spellStart"/>
      <w:r w:rsidRPr="0068760F">
        <w:rPr>
          <w:rFonts w:ascii="Gill Sans MT" w:hAnsi="Gill Sans MT"/>
        </w:rPr>
        <w:t>imp_fishharvest</w:t>
      </w:r>
      <w:proofErr w:type="spellEnd"/>
      <w:r w:rsidRPr="0068760F">
        <w:rPr>
          <w:rFonts w:ascii="Gill Sans MT" w:hAnsi="Gill Sans MT"/>
        </w:rPr>
        <w:t>=0</w:t>
      </w:r>
    </w:p>
    <w:p w14:paraId="0A8CAC5F" w14:textId="77777777" w:rsidR="00E9294F" w:rsidRDefault="00E9294F" w:rsidP="008D1EB1">
      <w:pPr>
        <w:pStyle w:val="Indentvariable"/>
        <w:rPr>
          <w:rFonts w:ascii="Gill Sans MT" w:hAnsi="Gill Sans MT"/>
        </w:rPr>
      </w:pPr>
      <w:r w:rsidRPr="0068760F">
        <w:rPr>
          <w:rFonts w:ascii="Gill Sans MT" w:hAnsi="Gill Sans MT"/>
        </w:rPr>
        <w:t xml:space="preserve">Replace if </w:t>
      </w:r>
      <w:proofErr w:type="spellStart"/>
      <w:r w:rsidRPr="0068760F">
        <w:rPr>
          <w:rFonts w:ascii="Gill Sans MT" w:hAnsi="Gill Sans MT"/>
        </w:rPr>
        <w:t>imp_fishharvest</w:t>
      </w:r>
      <w:proofErr w:type="spellEnd"/>
      <w:r w:rsidRPr="0068760F">
        <w:rPr>
          <w:rFonts w:ascii="Gill Sans MT" w:hAnsi="Gill Sans MT"/>
        </w:rPr>
        <w: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proofErr w:type="spellStart"/>
      <w:r w:rsidRPr="005D715A">
        <w:rPr>
          <w:i/>
        </w:rPr>
        <w:t>totimp_fish</w:t>
      </w:r>
      <w:proofErr w:type="spellEnd"/>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proofErr w:type="spellStart"/>
      <w:r>
        <w:t>imp_pondculture+imp_fishcarry+</w:t>
      </w:r>
      <w:r w:rsidR="00E9294F" w:rsidRPr="0068760F">
        <w:t>imp_fishharvest</w:t>
      </w:r>
      <w:proofErr w:type="spellEnd"/>
      <w:r w:rsidR="00E9294F" w:rsidRPr="0068760F">
        <w:t xml:space="preserve">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lastRenderedPageBreak/>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proofErr w:type="spellStart"/>
      <w:r w:rsidRPr="005D715A">
        <w:rPr>
          <w:i/>
        </w:rPr>
        <w:t>anyimp_fish</w:t>
      </w:r>
      <w:proofErr w:type="spellEnd"/>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 xml:space="preserve">Set </w:t>
      </w:r>
      <w:proofErr w:type="spellStart"/>
      <w:r w:rsidRPr="0068760F">
        <w:t>anyimp_fish</w:t>
      </w:r>
      <w:proofErr w:type="spellEnd"/>
      <w:r w:rsidRPr="0068760F">
        <w:t>=0</w:t>
      </w:r>
    </w:p>
    <w:p w14:paraId="362D6E05" w14:textId="77777777" w:rsidR="00E9294F" w:rsidRDefault="00E9294F" w:rsidP="002F7FB0">
      <w:pPr>
        <w:pStyle w:val="BodyTextIndent1"/>
      </w:pPr>
      <w:r w:rsidRPr="0068760F">
        <w:t xml:space="preserve">Replace </w:t>
      </w:r>
      <w:proofErr w:type="spellStart"/>
      <w:r w:rsidRPr="0068760F">
        <w:t>anyimp_fish</w:t>
      </w:r>
      <w:proofErr w:type="spellEnd"/>
      <w:r w:rsidRPr="0068760F">
        <w:t xml:space="preserve">=1 if </w:t>
      </w:r>
      <w:proofErr w:type="spellStart"/>
      <w:r w:rsidRPr="0068760F">
        <w:t>totimp_fish</w:t>
      </w:r>
      <w:proofErr w:type="spellEnd"/>
      <w:r w:rsidRPr="0068760F">
        <w:t xml:space="preserve">&gt;0 </w:t>
      </w:r>
      <w:r>
        <w:t xml:space="preserve">and </w:t>
      </w:r>
      <w:proofErr w:type="spellStart"/>
      <w:r>
        <w:t>totimp_fish≠missing</w:t>
      </w:r>
      <w:proofErr w:type="spellEnd"/>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proofErr w:type="spellStart"/>
      <w:r>
        <w:rPr>
          <w:i/>
        </w:rPr>
        <w:t>anyimp_fish</w:t>
      </w:r>
      <w:proofErr w:type="spellEnd"/>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proofErr w:type="spellStart"/>
      <w:r>
        <w:rPr>
          <w:rFonts w:ascii="Gill Sans MT" w:hAnsi="Gill Sans MT"/>
        </w:rPr>
        <w:t>S</w:t>
      </w:r>
      <w:r w:rsidRPr="00FA2E7D">
        <w:rPr>
          <w:rFonts w:ascii="Gill Sans MT" w:hAnsi="Gill Sans MT"/>
        </w:rPr>
        <w:t>vyset</w:t>
      </w:r>
      <w:proofErr w:type="spellEnd"/>
      <w:r w:rsidRPr="00FA2E7D">
        <w:rPr>
          <w:rFonts w:ascii="Gill Sans MT" w:hAnsi="Gill Sans MT"/>
        </w:rPr>
        <w:t xml:space="preserve"> </w:t>
      </w:r>
      <w:proofErr w:type="spellStart"/>
      <w:r w:rsidRPr="00FA2E7D">
        <w:rPr>
          <w:rFonts w:ascii="Gill Sans MT" w:hAnsi="Gill Sans MT"/>
        </w:rPr>
        <w:t>hhea</w:t>
      </w:r>
      <w:proofErr w:type="spellEnd"/>
      <w:r w:rsidRPr="00FA2E7D">
        <w:rPr>
          <w:rFonts w:ascii="Gill Sans MT" w:hAnsi="Gill Sans MT"/>
        </w:rPr>
        <w:t xml:space="preserve"> [pw=</w:t>
      </w:r>
      <w:proofErr w:type="spellStart"/>
      <w:r w:rsidRPr="00FA2E7D">
        <w:rPr>
          <w:rFonts w:ascii="Gill Sans MT" w:hAnsi="Gill Sans MT"/>
        </w:rPr>
        <w:t>wgt_</w:t>
      </w:r>
      <w:r>
        <w:rPr>
          <w:rFonts w:ascii="Gill Sans MT" w:hAnsi="Gill Sans MT"/>
        </w:rPr>
        <w:t>fish</w:t>
      </w:r>
      <w:proofErr w:type="spellEnd"/>
      <w:r w:rsidRPr="00FA2E7D">
        <w:rPr>
          <w:rFonts w:ascii="Gill Sans MT" w:hAnsi="Gill Sans MT"/>
        </w:rPr>
        <w:t>], strata(</w:t>
      </w:r>
      <w:proofErr w:type="spellStart"/>
      <w:r w:rsidRPr="00FA2E7D">
        <w:rPr>
          <w:rFonts w:ascii="Gill Sans MT" w:hAnsi="Gill Sans MT"/>
        </w:rPr>
        <w:t>samp_stratum</w:t>
      </w:r>
      <w:proofErr w:type="spellEnd"/>
      <w:r w:rsidRPr="00FA2E7D">
        <w:rPr>
          <w:rFonts w:ascii="Gill Sans MT" w:hAnsi="Gill Sans MT"/>
        </w:rPr>
        <w:t>)</w:t>
      </w:r>
    </w:p>
    <w:p w14:paraId="47E60E3F"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fish</w:t>
      </w:r>
      <w:proofErr w:type="spellEnd"/>
    </w:p>
    <w:p w14:paraId="5FBD70C2"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fish</w:t>
      </w:r>
      <w:proofErr w:type="spellEnd"/>
      <w:r w:rsidRPr="00FA2E7D">
        <w:rPr>
          <w:rFonts w:ascii="Gill Sans MT" w:hAnsi="Gill Sans MT"/>
        </w:rPr>
        <w:t>, over(</w:t>
      </w:r>
      <w:proofErr w:type="spellStart"/>
      <w:r>
        <w:rPr>
          <w:rFonts w:ascii="Gill Sans MT" w:hAnsi="Gill Sans MT"/>
        </w:rPr>
        <w:t>vcc_</w:t>
      </w:r>
      <w:r w:rsidRPr="00FA2E7D">
        <w:rPr>
          <w:rFonts w:ascii="Gill Sans MT" w:hAnsi="Gill Sans MT"/>
        </w:rPr>
        <w:t>youth</w:t>
      </w:r>
      <w:proofErr w:type="spellEnd"/>
      <w:r w:rsidRPr="00FA2E7D">
        <w:rPr>
          <w:rFonts w:ascii="Gill Sans MT" w:hAnsi="Gill Sans MT"/>
        </w:rPr>
        <w:t>)</w:t>
      </w:r>
    </w:p>
    <w:p w14:paraId="019BB592" w14:textId="77777777" w:rsidR="00E9294F"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fish</w:t>
      </w:r>
      <w:proofErr w:type="spellEnd"/>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proofErr w:type="spellStart"/>
      <w:r w:rsidRPr="00FA2E7D">
        <w:rPr>
          <w:rFonts w:ascii="Gill Sans MT" w:hAnsi="Gill Sans MT"/>
        </w:rPr>
        <w:t>svy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 xml:space="preserve">Keep </w:t>
      </w:r>
      <w:proofErr w:type="spellStart"/>
      <w:r w:rsidRPr="00FA2E7D">
        <w:t>hhea</w:t>
      </w:r>
      <w:proofErr w:type="spellEnd"/>
      <w:r>
        <w:t>,</w:t>
      </w:r>
      <w:r w:rsidRPr="00FA2E7D">
        <w:t xml:space="preserve"> </w:t>
      </w:r>
      <w:proofErr w:type="spellStart"/>
      <w:r w:rsidRPr="00FA2E7D">
        <w:t>hhnum</w:t>
      </w:r>
      <w:proofErr w:type="spellEnd"/>
      <w:r>
        <w:t>,</w:t>
      </w:r>
      <w:r w:rsidRPr="00FA2E7D">
        <w:t xml:space="preserve"> m1_line</w:t>
      </w:r>
      <w:r>
        <w:t>,</w:t>
      </w:r>
      <w:r w:rsidRPr="00FA2E7D">
        <w:t xml:space="preserve"> </w:t>
      </w:r>
      <w:proofErr w:type="spellStart"/>
      <w:r w:rsidRPr="00FA2E7D">
        <w:t>totimp_</w:t>
      </w:r>
      <w:r>
        <w:t>fish</w:t>
      </w:r>
      <w:proofErr w:type="spellEnd"/>
      <w:r>
        <w:t>,</w:t>
      </w:r>
      <w:r w:rsidRPr="00FA2E7D">
        <w:t xml:space="preserve"> </w:t>
      </w:r>
      <w:proofErr w:type="spellStart"/>
      <w:r w:rsidRPr="00FA2E7D">
        <w:t>anyimp_</w:t>
      </w:r>
      <w:r>
        <w:t>fish</w:t>
      </w:r>
      <w:proofErr w:type="spellEnd"/>
      <w:r>
        <w:t>,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 xml:space="preserve">FTF ZOI Survey [COUNTRY] [YEAR] </w:t>
      </w:r>
      <w:proofErr w:type="spellStart"/>
      <w:r w:rsidRPr="00FA2E7D">
        <w:t>agtech_</w:t>
      </w:r>
      <w:r>
        <w:t>fish</w:t>
      </w:r>
      <w:proofErr w:type="spellEnd"/>
      <w:r>
        <w:t>”</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t>
      </w:r>
      <w:r w:rsidRPr="00501B50">
        <w:rPr>
          <w:bCs/>
        </w:rPr>
        <w:lastRenderedPageBreak/>
        <w:t xml:space="preserve">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1F4C2F93" w:rsidR="00E9294F" w:rsidRPr="002F7FB0" w:rsidRDefault="00E9294F" w:rsidP="002F7FB0">
      <w:pPr>
        <w:pStyle w:val="Tabletitle"/>
      </w:pPr>
      <w:bookmarkStart w:id="923" w:name="_Toc527234208"/>
      <w:bookmarkStart w:id="924" w:name="_Toc23753610"/>
      <w:r w:rsidRPr="002F7FB0">
        <w:t xml:space="preserve">Table </w:t>
      </w:r>
      <w:r w:rsidR="00E601CD">
        <w:t>15:</w:t>
      </w:r>
      <w:r w:rsidRPr="002F7FB0">
        <w:t xml:space="preserve"> </w:t>
      </w:r>
      <w:bookmarkEnd w:id="923"/>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24"/>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70BAB97C"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08=B </w:t>
            </w:r>
            <w:r>
              <w:rPr>
                <w:rFonts w:eastAsia="Times New Roman" w:cs="Times New Roman"/>
                <w:sz w:val="20"/>
              </w:rPr>
              <w:t xml:space="preserve">(Artificial insemination)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11=3</w:t>
            </w:r>
            <w:r>
              <w:rPr>
                <w:rFonts w:eastAsia="Times New Roman" w:cs="Times New Roman"/>
                <w:sz w:val="20"/>
              </w:rPr>
              <w:t xml:space="preserve"> (Bull has good body size, composition) or v75011=4 (Bull is son of high-producing cow) or v75011=</w:t>
            </w:r>
            <w:r w:rsidRPr="00037CBE">
              <w:rPr>
                <w:rFonts w:eastAsia="Times New Roman" w:cs="Times New Roman"/>
                <w:sz w:val="20"/>
              </w:rPr>
              <w:t>5</w:t>
            </w:r>
            <w:r>
              <w:rPr>
                <w:rFonts w:eastAsia="Times New Roman" w:cs="Times New Roman"/>
                <w:sz w:val="20"/>
              </w:rPr>
              <w:t xml:space="preserve">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7EA3CBD6" w:rsidR="00E9294F" w:rsidRPr="00037CBE" w:rsidRDefault="005B2394" w:rsidP="008D1EB1">
            <w:pPr>
              <w:spacing w:line="240" w:lineRule="auto"/>
              <w:rPr>
                <w:rFonts w:eastAsia="Times New Roman" w:cs="Times New Roman"/>
                <w:sz w:val="20"/>
              </w:rPr>
            </w:pPr>
            <w:r w:rsidRPr="00B818B4">
              <w:rPr>
                <w:rFonts w:eastAsia="Times New Roman" w:cs="Times New Roman"/>
                <w:sz w:val="20"/>
              </w:rPr>
              <w:t>v75028=1 (Yes</w:t>
            </w:r>
            <w:r>
              <w:rPr>
                <w:rFonts w:eastAsia="Times New Roman" w:cs="Times New Roman"/>
                <w:sz w:val="20"/>
              </w:rPr>
              <w:t>, obtained health services from trained provider</w:t>
            </w:r>
            <w:r w:rsidRPr="00B818B4">
              <w:rPr>
                <w:rFonts w:eastAsia="Times New Roman" w:cs="Times New Roman"/>
                <w:sz w:val="20"/>
              </w:rPr>
              <w:t>) or v75030=1 (Yes, gave medicines</w:t>
            </w:r>
            <w:r>
              <w:rPr>
                <w:rFonts w:eastAsia="Times New Roman" w:cs="Times New Roman"/>
                <w:sz w:val="20"/>
              </w:rPr>
              <w:t xml:space="preserve"> </w:t>
            </w:r>
            <w:r w:rsidRPr="00B818B4">
              <w:rPr>
                <w:rFonts w:eastAsia="Times New Roman" w:cs="Times New Roman"/>
                <w:sz w:val="20"/>
              </w:rPr>
              <w:t>)</w:t>
            </w:r>
            <w:r>
              <w:rPr>
                <w:rFonts w:eastAsia="Times New Roman" w:cs="Times New Roman"/>
                <w:sz w:val="20"/>
              </w:rPr>
              <w:t xml:space="preserve"> </w:t>
            </w:r>
            <w:r w:rsidRPr="00B818B4">
              <w:rPr>
                <w:rFonts w:eastAsia="Times New Roman" w:cs="Times New Roman"/>
                <w:sz w:val="20"/>
              </w:rPr>
              <w:t>or v75033=2 (Some cattle vaccinated) or v75033=3 (All cattle vaccinated) or v75034b=A (</w:t>
            </w:r>
            <w:r>
              <w:rPr>
                <w:rFonts w:eastAsia="Times New Roman" w:cs="Times New Roman"/>
                <w:sz w:val="20"/>
              </w:rPr>
              <w:t>W</w:t>
            </w:r>
            <w:r w:rsidRPr="00B818B4">
              <w:rPr>
                <w:rFonts w:eastAsia="Times New Roman" w:cs="Times New Roman"/>
                <w:sz w:val="20"/>
              </w:rPr>
              <w:t>ash udder</w:t>
            </w:r>
            <w:r>
              <w:rPr>
                <w:rFonts w:eastAsia="Times New Roman" w:cs="Times New Roman"/>
                <w:sz w:val="20"/>
              </w:rPr>
              <w:t xml:space="preserve"> to prevent mastitis</w:t>
            </w:r>
            <w:r w:rsidRPr="00B818B4">
              <w:rPr>
                <w:rFonts w:eastAsia="Times New Roman" w:cs="Times New Roman"/>
                <w:sz w:val="20"/>
              </w:rPr>
              <w:t>) or v75034b=B (Teat dip</w:t>
            </w:r>
            <w:r>
              <w:rPr>
                <w:rFonts w:eastAsia="Times New Roman" w:cs="Times New Roman"/>
                <w:sz w:val="20"/>
              </w:rPr>
              <w:t xml:space="preserve"> to prevent mastitis</w:t>
            </w:r>
            <w:r w:rsidRPr="00B818B4">
              <w:rPr>
                <w:rFonts w:eastAsia="Times New Roman" w:cs="Times New Roman"/>
                <w:sz w:val="20"/>
              </w:rPr>
              <w:t>) or v75034b=C (Somatic cell counts</w:t>
            </w:r>
            <w:r>
              <w:rPr>
                <w:rFonts w:eastAsia="Times New Roman" w:cs="Times New Roman"/>
                <w:sz w:val="20"/>
              </w:rPr>
              <w:t xml:space="preserve"> to prevent mastitis</w:t>
            </w:r>
            <w:r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168DD8BD" w:rsidR="00E9294F" w:rsidRPr="00037CBE" w:rsidRDefault="00487418" w:rsidP="008D1EB1">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Pr>
                <w:rFonts w:eastAsia="Times New Roman" w:cs="Times New Roman"/>
                <w:sz w:val="20"/>
              </w:rPr>
              <w:t>v750</w:t>
            </w:r>
            <w:r w:rsidR="00E9294F" w:rsidRPr="00037CBE">
              <w:rPr>
                <w:rFonts w:eastAsia="Times New Roman" w:cs="Times New Roman"/>
                <w:sz w:val="20"/>
              </w:rPr>
              <w:t>16=5</w:t>
            </w:r>
            <w:r w:rsidR="00E9294F">
              <w:rPr>
                <w:rFonts w:eastAsia="Times New Roman" w:cs="Times New Roman"/>
                <w:sz w:val="20"/>
              </w:rPr>
              <w:t xml:space="preserve"> (Roof and sides, dirt floor) or v75016=</w:t>
            </w:r>
            <w:r w:rsidR="00E9294F" w:rsidRPr="00037CBE">
              <w:rPr>
                <w:rFonts w:eastAsia="Times New Roman" w:cs="Times New Roman"/>
                <w:sz w:val="20"/>
              </w:rPr>
              <w:t>6</w:t>
            </w:r>
            <w:r w:rsidR="00E9294F">
              <w:rPr>
                <w:rFonts w:eastAsia="Times New Roman" w:cs="Times New Roman"/>
                <w:sz w:val="20"/>
              </w:rPr>
              <w:t xml:space="preserve">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59F5C8A6" w:rsidR="00E9294F" w:rsidRPr="00037CBE" w:rsidRDefault="006A0FB6" w:rsidP="008D1EB1">
            <w:pPr>
              <w:spacing w:line="240" w:lineRule="auto"/>
              <w:rPr>
                <w:rFonts w:eastAsia="Times New Roman" w:cs="Times New Roman"/>
                <w:sz w:val="20"/>
              </w:rPr>
            </w:pPr>
            <w:r w:rsidRPr="00B818B4">
              <w:rPr>
                <w:rFonts w:eastAsia="Times New Roman" w:cs="Times New Roman"/>
                <w:sz w:val="20"/>
              </w:rPr>
              <w:t>v75021a=1 (</w:t>
            </w:r>
            <w:r>
              <w:rPr>
                <w:rFonts w:eastAsia="Times New Roman" w:cs="Times New Roman"/>
                <w:sz w:val="20"/>
              </w:rPr>
              <w:t>Fed crop by-products d</w:t>
            </w:r>
            <w:r w:rsidRPr="00B818B4">
              <w:rPr>
                <w:rFonts w:eastAsia="Times New Roman" w:cs="Times New Roman"/>
                <w:sz w:val="20"/>
              </w:rPr>
              <w:t>aily) or v75021a=2 (</w:t>
            </w:r>
            <w:r>
              <w:rPr>
                <w:rFonts w:eastAsia="Times New Roman" w:cs="Times New Roman"/>
                <w:sz w:val="20"/>
              </w:rPr>
              <w:t>Fed crop by-products w</w:t>
            </w:r>
            <w:r w:rsidRPr="00B818B4">
              <w:rPr>
                <w:rFonts w:eastAsia="Times New Roman" w:cs="Times New Roman"/>
                <w:sz w:val="20"/>
              </w:rPr>
              <w:t>eekly) or v75024a=1 (</w:t>
            </w:r>
            <w:r>
              <w:rPr>
                <w:rFonts w:eastAsia="Times New Roman" w:cs="Times New Roman"/>
                <w:sz w:val="20"/>
              </w:rPr>
              <w:t>Fed mixed concentrates d</w:t>
            </w:r>
            <w:r w:rsidRPr="00B818B4">
              <w:rPr>
                <w:rFonts w:eastAsia="Times New Roman" w:cs="Times New Roman"/>
                <w:sz w:val="20"/>
              </w:rPr>
              <w:t>aily)</w:t>
            </w:r>
            <w:r>
              <w:rPr>
                <w:rFonts w:eastAsia="Times New Roman" w:cs="Times New Roman"/>
                <w:sz w:val="20"/>
              </w:rPr>
              <w:t xml:space="preserve"> or v75024a=2 (Fed mixed concentrates w</w:t>
            </w:r>
            <w:r w:rsidRPr="00B818B4">
              <w:rPr>
                <w:rFonts w:eastAsia="Times New Roman" w:cs="Times New Roman"/>
                <w:sz w:val="20"/>
              </w:rPr>
              <w:t>eekly) or v75026</w:t>
            </w:r>
            <w:r>
              <w:rPr>
                <w:rFonts w:eastAsia="Times New Roman" w:cs="Times New Roman"/>
                <w:sz w:val="20"/>
              </w:rPr>
              <w:t>a</w:t>
            </w:r>
            <w:r w:rsidRPr="00B818B4">
              <w:rPr>
                <w:rFonts w:eastAsia="Times New Roman" w:cs="Times New Roman"/>
                <w:sz w:val="20"/>
              </w:rPr>
              <w:t>=1 (</w:t>
            </w:r>
            <w:r>
              <w:rPr>
                <w:rFonts w:eastAsia="Times New Roman" w:cs="Times New Roman"/>
                <w:sz w:val="20"/>
              </w:rPr>
              <w:t xml:space="preserve">Fed vitamins or minerals </w:t>
            </w:r>
            <w:r w:rsidRPr="00B818B4">
              <w:rPr>
                <w:rFonts w:eastAsia="Times New Roman" w:cs="Times New Roman"/>
                <w:sz w:val="20"/>
              </w:rPr>
              <w:t>daily) or v75026</w:t>
            </w:r>
            <w:r>
              <w:rPr>
                <w:rFonts w:eastAsia="Times New Roman" w:cs="Times New Roman"/>
                <w:sz w:val="20"/>
              </w:rPr>
              <w:t>a</w:t>
            </w:r>
            <w:r w:rsidRPr="00B818B4">
              <w:rPr>
                <w:rFonts w:eastAsia="Times New Roman" w:cs="Times New Roman"/>
                <w:sz w:val="20"/>
              </w:rPr>
              <w:t>=2 (</w:t>
            </w:r>
            <w:r>
              <w:rPr>
                <w:rFonts w:eastAsia="Times New Roman" w:cs="Times New Roman"/>
                <w:sz w:val="20"/>
              </w:rPr>
              <w:t xml:space="preserve">Fed vitamins or minerals </w:t>
            </w:r>
            <w:r w:rsidRPr="00B818B4">
              <w:rPr>
                <w:rFonts w:eastAsia="Times New Roman" w:cs="Times New Roman"/>
                <w:sz w:val="20"/>
              </w:rPr>
              <w:t>weekly)</w:t>
            </w:r>
          </w:p>
        </w:tc>
      </w:tr>
      <w:tr w:rsidR="00E9294F" w:rsidRPr="00037CBE" w14:paraId="7EF925F6"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282BF42F"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 xml:space="preserve">Improved grazing </w:t>
            </w:r>
            <w:proofErr w:type="spellStart"/>
            <w:r w:rsidRPr="00037CBE">
              <w:rPr>
                <w:rFonts w:eastAsia="Times New Roman" w:cs="Times New Roman"/>
                <w:sz w:val="20"/>
              </w:rPr>
              <w:t>practices</w:t>
            </w:r>
            <w:r w:rsidR="002A629C" w:rsidRPr="00401479">
              <w:rPr>
                <w:rFonts w:eastAsia="Times New Roman" w:cs="Times New Roman"/>
                <w:sz w:val="20"/>
                <w:vertAlign w:val="superscript"/>
              </w:rPr>
              <w:t>a</w:t>
            </w:r>
            <w:proofErr w:type="spellEnd"/>
          </w:p>
        </w:tc>
        <w:tc>
          <w:tcPr>
            <w:tcW w:w="5850" w:type="dxa"/>
            <w:tcBorders>
              <w:top w:val="nil"/>
              <w:left w:val="nil"/>
              <w:bottom w:val="single" w:sz="4" w:space="0" w:color="auto"/>
              <w:right w:val="single" w:sz="4" w:space="0" w:color="auto"/>
            </w:tcBorders>
            <w:shd w:val="clear" w:color="auto" w:fill="auto"/>
            <w:noWrap/>
          </w:tcPr>
          <w:p w14:paraId="7EC24C61" w14:textId="6EB5AF40"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27b=2</w:t>
            </w:r>
            <w:r>
              <w:rPr>
                <w:rFonts w:eastAsia="Times New Roman" w:cs="Times New Roman"/>
                <w:sz w:val="20"/>
              </w:rPr>
              <w:t xml:space="preserve"> (Put in heap in covered area) or v750</w:t>
            </w:r>
            <w:r w:rsidRPr="00037CBE">
              <w:rPr>
                <w:rFonts w:eastAsia="Times New Roman" w:cs="Times New Roman"/>
                <w:sz w:val="20"/>
              </w:rPr>
              <w:t>27b=3</w:t>
            </w:r>
            <w:r>
              <w:rPr>
                <w:rFonts w:eastAsia="Times New Roman" w:cs="Times New Roman"/>
                <w:sz w:val="20"/>
              </w:rPr>
              <w:t xml:space="preserve"> (Put in pit/lagoon) or v750</w:t>
            </w:r>
            <w:r w:rsidRPr="00037CBE">
              <w:rPr>
                <w:rFonts w:eastAsia="Times New Roman" w:cs="Times New Roman"/>
                <w:sz w:val="20"/>
              </w:rPr>
              <w:t>27b=4</w:t>
            </w:r>
            <w:r>
              <w:rPr>
                <w:rFonts w:eastAsia="Times New Roman" w:cs="Times New Roman"/>
                <w:sz w:val="20"/>
              </w:rPr>
              <w:t xml:space="preserve"> (Put into a tank) or v750</w:t>
            </w:r>
            <w:r w:rsidRPr="00037CBE">
              <w:rPr>
                <w:rFonts w:eastAsia="Times New Roman" w:cs="Times New Roman"/>
                <w:sz w:val="20"/>
              </w:rPr>
              <w:t>27b=5</w:t>
            </w:r>
            <w:r>
              <w:rPr>
                <w:rFonts w:eastAsia="Times New Roman" w:cs="Times New Roman"/>
                <w:sz w:val="20"/>
              </w:rPr>
              <w:t xml:space="preserve"> (Put into a biogas-producing digester)</w:t>
            </w:r>
          </w:p>
        </w:tc>
      </w:tr>
      <w:tr w:rsidR="00E9294F" w:rsidRPr="00037CBE" w14:paraId="6F5A0B39"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7046FD6E"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 xml:space="preserve">mproved fodder </w:t>
            </w:r>
            <w:proofErr w:type="spellStart"/>
            <w:r w:rsidRPr="00037CBE">
              <w:rPr>
                <w:rFonts w:eastAsia="Times New Roman" w:cs="Times New Roman"/>
                <w:sz w:val="20"/>
              </w:rPr>
              <w:t>crop</w:t>
            </w:r>
            <w:r w:rsidR="004233C4">
              <w:rPr>
                <w:rFonts w:eastAsia="Times New Roman" w:cs="Times New Roman"/>
                <w:sz w:val="20"/>
                <w:vertAlign w:val="superscript"/>
              </w:rPr>
              <w:t>b</w:t>
            </w:r>
            <w:proofErr w:type="spellEnd"/>
          </w:p>
        </w:tc>
        <w:tc>
          <w:tcPr>
            <w:tcW w:w="5850" w:type="dxa"/>
            <w:tcBorders>
              <w:top w:val="nil"/>
              <w:left w:val="nil"/>
              <w:bottom w:val="single" w:sz="4" w:space="0" w:color="auto"/>
              <w:right w:val="single" w:sz="4" w:space="0" w:color="auto"/>
            </w:tcBorders>
            <w:shd w:val="clear" w:color="auto" w:fill="auto"/>
            <w:noWrap/>
            <w:hideMark/>
          </w:tcPr>
          <w:p w14:paraId="446B9C5A" w14:textId="7DE11638" w:rsidR="00E9294F" w:rsidRPr="00037CBE" w:rsidRDefault="004233C4" w:rsidP="008D1EB1">
            <w:pPr>
              <w:spacing w:line="240" w:lineRule="auto"/>
              <w:rPr>
                <w:rFonts w:eastAsia="Times New Roman" w:cs="Times New Roman"/>
                <w:sz w:val="20"/>
              </w:rPr>
            </w:pPr>
            <w:r>
              <w:rPr>
                <w:rFonts w:eastAsia="Times New Roman" w:cs="Times New Roman"/>
                <w:sz w:val="20"/>
              </w:rPr>
              <w:t xml:space="preserve">v75019=B (Conserved rice straw) or v75019=C (Conserved maize </w:t>
            </w:r>
            <w:proofErr w:type="spellStart"/>
            <w:r>
              <w:rPr>
                <w:rFonts w:eastAsia="Times New Roman" w:cs="Times New Roman"/>
                <w:sz w:val="20"/>
              </w:rPr>
              <w:t>stover</w:t>
            </w:r>
            <w:proofErr w:type="spellEnd"/>
            <w:r>
              <w:rPr>
                <w:rFonts w:eastAsia="Times New Roman" w:cs="Times New Roman"/>
                <w:sz w:val="20"/>
              </w:rPr>
              <w:t xml:space="preserve">) or v75019=D (Legume haulms or </w:t>
            </w:r>
            <w:proofErr w:type="spellStart"/>
            <w:r>
              <w:rPr>
                <w:rFonts w:eastAsia="Times New Roman" w:cs="Times New Roman"/>
                <w:sz w:val="20"/>
              </w:rPr>
              <w:t>stovers</w:t>
            </w:r>
            <w:proofErr w:type="spellEnd"/>
            <w:r>
              <w:rPr>
                <w:rFonts w:eastAsia="Times New Roman" w:cs="Times New Roman"/>
                <w:sz w:val="20"/>
              </w:rPr>
              <w:t>) or v75019=E (Forage legumes) or v75019=F (Napier grass) or v75019=G (Guinea grass) or v75019=H (Cut fresh grass) or v75019=I (Tree fodder)</w:t>
            </w:r>
          </w:p>
        </w:tc>
      </w:tr>
      <w:tr w:rsidR="00E9294F" w:rsidRPr="00037CBE" w14:paraId="0AE6CA01"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001A78BF"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 xml:space="preserve">ultivation and dual purpose </w:t>
            </w:r>
            <w:proofErr w:type="spellStart"/>
            <w:r w:rsidRPr="00037CBE">
              <w:rPr>
                <w:rFonts w:eastAsia="Times New Roman" w:cs="Times New Roman"/>
                <w:sz w:val="20"/>
              </w:rPr>
              <w:t>crops</w:t>
            </w:r>
            <w:r w:rsidR="007C66DD">
              <w:rPr>
                <w:rFonts w:eastAsia="Times New Roman" w:cs="Times New Roman"/>
                <w:sz w:val="20"/>
                <w:vertAlign w:val="superscript"/>
              </w:rPr>
              <w:t>c</w:t>
            </w:r>
            <w:proofErr w:type="spellEnd"/>
          </w:p>
        </w:tc>
        <w:tc>
          <w:tcPr>
            <w:tcW w:w="5850" w:type="dxa"/>
            <w:tcBorders>
              <w:top w:val="single" w:sz="4" w:space="0" w:color="auto"/>
              <w:left w:val="nil"/>
              <w:bottom w:val="single" w:sz="4" w:space="0" w:color="auto"/>
              <w:right w:val="single" w:sz="4" w:space="0" w:color="auto"/>
            </w:tcBorders>
            <w:shd w:val="clear" w:color="auto" w:fill="auto"/>
            <w:noWrap/>
            <w:hideMark/>
          </w:tcPr>
          <w:p w14:paraId="566F679D" w14:textId="2E66A5E2" w:rsidR="00E9294F" w:rsidRPr="00037CBE" w:rsidRDefault="00E9294F" w:rsidP="008D1EB1">
            <w:pPr>
              <w:spacing w:line="240" w:lineRule="auto"/>
              <w:rPr>
                <w:rFonts w:eastAsia="Times New Roman" w:cs="Times New Roman"/>
                <w:sz w:val="20"/>
              </w:rPr>
            </w:pPr>
          </w:p>
        </w:tc>
      </w:tr>
      <w:tr w:rsidR="00F10692" w:rsidRPr="00037CBE" w14:paraId="28E03B07"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1D61BF68" w14:textId="3D45523C" w:rsidR="00F10692" w:rsidRPr="00037CBE" w:rsidRDefault="00F10692"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49F8B59F" w14:textId="0B14FEAA" w:rsidR="00F10692" w:rsidRDefault="00F10692"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655C817B" w14:textId="26B25BF3" w:rsidR="00F10692" w:rsidDel="00F10692" w:rsidRDefault="00637CA5" w:rsidP="008D1EB1">
            <w:pPr>
              <w:spacing w:line="240" w:lineRule="auto"/>
              <w:rPr>
                <w:rFonts w:eastAsia="Times New Roman" w:cs="Times New Roman"/>
                <w:sz w:val="20"/>
              </w:rPr>
            </w:pPr>
            <w:r>
              <w:rPr>
                <w:rFonts w:eastAsia="Times New Roman" w:cs="Times New Roman"/>
                <w:color w:val="auto"/>
                <w:sz w:val="20"/>
              </w:rPr>
              <w:t>v75045=1 (Yes, kept</w:t>
            </w:r>
            <w:r w:rsidRPr="00412E99">
              <w:rPr>
                <w:rFonts w:eastAsia="Times New Roman" w:cs="Times New Roman"/>
                <w:color w:val="auto"/>
                <w:sz w:val="20"/>
              </w:rPr>
              <w:t xml:space="preserve"> written records)</w:t>
            </w:r>
          </w:p>
        </w:tc>
      </w:tr>
    </w:tbl>
    <w:p w14:paraId="2D53436F" w14:textId="77777777" w:rsidR="00F504D4" w:rsidRDefault="00F504D4" w:rsidP="00401479">
      <w:pPr>
        <w:ind w:left="-90"/>
        <w:rPr>
          <w:sz w:val="18"/>
        </w:rPr>
      </w:pPr>
      <w:proofErr w:type="spellStart"/>
      <w:r>
        <w:rPr>
          <w:sz w:val="18"/>
          <w:vertAlign w:val="superscript"/>
        </w:rPr>
        <w:t>a</w:t>
      </w:r>
      <w:proofErr w:type="spellEnd"/>
      <w:r>
        <w:rPr>
          <w:sz w:val="18"/>
          <w:vertAlign w:val="superscript"/>
        </w:rPr>
        <w:t xml:space="preserve"> </w:t>
      </w:r>
      <w:r>
        <w:rPr>
          <w:sz w:val="18"/>
        </w:rPr>
        <w:t xml:space="preserve">Improved grazing practices questions are not included in the dairy cow module of the core questionnaire. </w:t>
      </w:r>
    </w:p>
    <w:p w14:paraId="6E4EB963" w14:textId="77777777" w:rsidR="00F504D4" w:rsidRDefault="00F504D4" w:rsidP="00401479">
      <w:pPr>
        <w:ind w:left="-90"/>
        <w:rPr>
          <w:sz w:val="18"/>
        </w:rPr>
      </w:pPr>
      <w:r>
        <w:rPr>
          <w:sz w:val="18"/>
          <w:vertAlign w:val="superscript"/>
        </w:rPr>
        <w:t>b</w:t>
      </w:r>
      <w:r>
        <w:rPr>
          <w:sz w:val="18"/>
        </w:rPr>
        <w:t xml:space="preserve"> Also manually check response option X (Other) to determine if any manually entered forages should be considered promoted improved fodder crops and included in the calculations.</w:t>
      </w:r>
    </w:p>
    <w:p w14:paraId="5D2AF06B" w14:textId="77777777" w:rsidR="00F504D4" w:rsidRPr="00C25250" w:rsidRDefault="00F504D4" w:rsidP="00401479">
      <w:pPr>
        <w:ind w:left="-90"/>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132261E9" w14:textId="539D68C4"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proofErr w:type="spellStart"/>
      <w:r w:rsidRPr="00C84AB8">
        <w:rPr>
          <w:i/>
        </w:rPr>
        <w:t>vcc_</w:t>
      </w:r>
      <w:r>
        <w:rPr>
          <w:i/>
        </w:rPr>
        <w:t>dairy</w:t>
      </w:r>
      <w:proofErr w:type="spellEnd"/>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 xml:space="preserve">Keep record if </w:t>
      </w:r>
      <w:proofErr w:type="spellStart"/>
      <w:r>
        <w:t>vcc_dairy</w:t>
      </w:r>
      <w:proofErr w:type="spellEnd"/>
      <w:r>
        <w:t>=1</w:t>
      </w:r>
    </w:p>
    <w:p w14:paraId="2A156969" w14:textId="77777777" w:rsidR="00E9294F" w:rsidRDefault="00E9294F" w:rsidP="002F7FB0">
      <w:pPr>
        <w:pStyle w:val="BodyTextIndent1"/>
      </w:pPr>
      <w:r>
        <w:t xml:space="preserve">Keep </w:t>
      </w:r>
      <w:proofErr w:type="spellStart"/>
      <w:r>
        <w:t>hhea</w:t>
      </w:r>
      <w:proofErr w:type="spellEnd"/>
      <w:r>
        <w:t xml:space="preserve">, </w:t>
      </w:r>
      <w:proofErr w:type="spellStart"/>
      <w:r>
        <w:t>hhnum</w:t>
      </w:r>
      <w:proofErr w:type="spellEnd"/>
      <w:r>
        <w:t xml:space="preserve">, m1_line, </w:t>
      </w:r>
      <w:proofErr w:type="spellStart"/>
      <w:r>
        <w:t>samp_stratum</w:t>
      </w:r>
      <w:proofErr w:type="spellEnd"/>
      <w:r>
        <w:t>, sex, age, all variables that contain with ‘</w:t>
      </w:r>
      <w:proofErr w:type="spellStart"/>
      <w:r>
        <w:t>vcc</w:t>
      </w:r>
      <w:proofErr w:type="spellEnd"/>
      <w:r>
        <w:t>’, and all variables that begin with ‘v750’</w:t>
      </w:r>
    </w:p>
    <w:p w14:paraId="1279A1E3" w14:textId="58C90623" w:rsidR="00E9294F" w:rsidRPr="00501B50" w:rsidRDefault="00E9294F" w:rsidP="008D1EB1">
      <w:pPr>
        <w:pStyle w:val="BodyText"/>
      </w:pPr>
      <w:r>
        <w:rPr>
          <w:b/>
        </w:rPr>
        <w:lastRenderedPageBreak/>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90"/>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91"/>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proofErr w:type="spellStart"/>
      <w:r w:rsidR="00E9294F" w:rsidRPr="005D715A">
        <w:rPr>
          <w:i/>
        </w:rPr>
        <w:t>imp_lsbreeds</w:t>
      </w:r>
      <w:proofErr w:type="spellEnd"/>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imp_lsbreeds</w:t>
      </w:r>
      <w:proofErr w:type="spellEnd"/>
      <w:r w:rsidRPr="00501B50">
        <w:rPr>
          <w:rFonts w:ascii="Gill Sans MT" w:hAnsi="Gill Sans MT"/>
        </w:rPr>
        <w:t xml:space="preserve"> =0</w:t>
      </w:r>
    </w:p>
    <w:p w14:paraId="00F785D3" w14:textId="72514134" w:rsidR="00E9294F" w:rsidRPr="00501B50" w:rsidRDefault="00E9294F" w:rsidP="008D1EB1">
      <w:pPr>
        <w:pStyle w:val="Indentvariable"/>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imp_lsbreeds</w:t>
      </w:r>
      <w:proofErr w:type="spellEnd"/>
      <w:r w:rsidRPr="00501B50">
        <w:rPr>
          <w:rFonts w:ascii="Gill Sans MT" w:hAnsi="Gill Sans MT"/>
        </w:rPr>
        <w:t xml:space="preserve">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proofErr w:type="spellStart"/>
      <w:r w:rsidR="00E9294F" w:rsidRPr="005D715A">
        <w:rPr>
          <w:i/>
        </w:rPr>
        <w:t>imp_lshealth</w:t>
      </w:r>
      <w:proofErr w:type="spellEnd"/>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imp_lshealth</w:t>
      </w:r>
      <w:proofErr w:type="spellEnd"/>
      <w:r w:rsidRPr="00501B50">
        <w:rPr>
          <w:rFonts w:ascii="Gill Sans MT" w:hAnsi="Gill Sans MT"/>
        </w:rPr>
        <w:t xml:space="preserve"> =0</w:t>
      </w:r>
    </w:p>
    <w:p w14:paraId="0F019C9E" w14:textId="38D2E16F" w:rsidR="00E9294F" w:rsidRDefault="00E9294F" w:rsidP="008D1EB1">
      <w:pPr>
        <w:pStyle w:val="Indentvariable"/>
        <w:ind w:left="1080" w:hanging="360"/>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imp_lshealth</w:t>
      </w:r>
      <w:proofErr w:type="spellEnd"/>
      <w:r w:rsidRPr="00501B50">
        <w:rPr>
          <w:rFonts w:ascii="Gill Sans MT" w:hAnsi="Gill Sans MT"/>
        </w:rPr>
        <w:t xml:space="preserve"> =1 if </w:t>
      </w:r>
      <w:r w:rsidR="00180FA1" w:rsidRPr="00501B50">
        <w:rPr>
          <w:rFonts w:ascii="Gill Sans MT" w:hAnsi="Gill Sans MT"/>
        </w:rPr>
        <w:t>(v7502</w:t>
      </w:r>
      <w:r w:rsidR="00180FA1">
        <w:rPr>
          <w:rFonts w:ascii="Gill Sans MT" w:hAnsi="Gill Sans MT"/>
        </w:rPr>
        <w:t>8</w:t>
      </w:r>
      <w:r w:rsidR="00180FA1" w:rsidRPr="00501B50">
        <w:rPr>
          <w:rFonts w:ascii="Gill Sans MT" w:hAnsi="Gill Sans MT"/>
        </w:rPr>
        <w:t>=1) or (v750</w:t>
      </w:r>
      <w:r w:rsidR="00180FA1">
        <w:rPr>
          <w:rFonts w:ascii="Gill Sans MT" w:hAnsi="Gill Sans MT"/>
        </w:rPr>
        <w:t>30</w:t>
      </w:r>
      <w:r w:rsidR="00180FA1" w:rsidRPr="00501B50">
        <w:rPr>
          <w:rFonts w:ascii="Gill Sans MT" w:hAnsi="Gill Sans MT"/>
        </w:rPr>
        <w:t>=1</w:t>
      </w:r>
      <w:r w:rsidR="00180FA1">
        <w:rPr>
          <w:rFonts w:ascii="Gill Sans MT" w:hAnsi="Gill Sans MT"/>
        </w:rPr>
        <w:t>)</w:t>
      </w:r>
      <w:r w:rsidR="00180FA1" w:rsidRPr="00501B50">
        <w:rPr>
          <w:rFonts w:ascii="Gill Sans MT" w:hAnsi="Gill Sans MT"/>
        </w:rPr>
        <w:t xml:space="preserve"> or </w:t>
      </w:r>
      <w:r w:rsidR="00180FA1">
        <w:rPr>
          <w:rFonts w:ascii="Gill Sans MT" w:hAnsi="Gill Sans MT"/>
        </w:rPr>
        <w:t>(v75033</w:t>
      </w:r>
      <w:r w:rsidR="00180FA1" w:rsidRPr="00501B50">
        <w:rPr>
          <w:rFonts w:ascii="Gill Sans MT" w:hAnsi="Gill Sans MT"/>
        </w:rPr>
        <w:t>=1</w:t>
      </w:r>
      <w:r w:rsidR="00180FA1">
        <w:rPr>
          <w:rFonts w:ascii="Gill Sans MT" w:hAnsi="Gill Sans MT"/>
        </w:rPr>
        <w:t>) or</w:t>
      </w:r>
      <w:r w:rsidR="00180FA1" w:rsidRPr="00501B50">
        <w:rPr>
          <w:rFonts w:ascii="Gill Sans MT" w:hAnsi="Gill Sans MT"/>
        </w:rPr>
        <w:t xml:space="preserve"> (v75034ba=1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proofErr w:type="spellStart"/>
      <w:r w:rsidR="00E9294F" w:rsidRPr="005D715A">
        <w:rPr>
          <w:i/>
        </w:rPr>
        <w:t>imp_lshousing</w:t>
      </w:r>
      <w:proofErr w:type="spellEnd"/>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 xml:space="preserve">Set </w:t>
      </w:r>
      <w:proofErr w:type="spellStart"/>
      <w:r w:rsidRPr="00501B50">
        <w:rPr>
          <w:rFonts w:ascii="Gill Sans MT" w:hAnsi="Gill Sans MT"/>
        </w:rPr>
        <w:t>imp_lshousing</w:t>
      </w:r>
      <w:proofErr w:type="spellEnd"/>
      <w:r w:rsidRPr="00501B50">
        <w:rPr>
          <w:rFonts w:ascii="Gill Sans MT" w:hAnsi="Gill Sans MT"/>
        </w:rPr>
        <w:t>=0</w:t>
      </w:r>
    </w:p>
    <w:p w14:paraId="3C026AF9" w14:textId="0D1F2409" w:rsidR="00E9294F" w:rsidRDefault="00E9294F" w:rsidP="004A7C1A">
      <w:pPr>
        <w:pStyle w:val="Indentvariable"/>
        <w:keepNext/>
        <w:widowControl/>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imp_lshousing</w:t>
      </w:r>
      <w:proofErr w:type="spellEnd"/>
      <w:r w:rsidRPr="00501B50">
        <w:rPr>
          <w:rFonts w:ascii="Gill Sans MT" w:hAnsi="Gill Sans MT"/>
        </w:rPr>
        <w:t xml:space="preserve">=1 if </w:t>
      </w:r>
      <w:r w:rsidR="002F5757" w:rsidRPr="00501B50">
        <w:rPr>
          <w:rFonts w:ascii="Gill Sans MT" w:hAnsi="Gill Sans MT"/>
        </w:rPr>
        <w:t>v75016=</w:t>
      </w:r>
      <w:r w:rsidR="002F5757">
        <w:rPr>
          <w:rFonts w:ascii="Gill Sans MT" w:hAnsi="Gill Sans MT"/>
        </w:rPr>
        <w:t xml:space="preserve">4 or </w:t>
      </w:r>
      <w:r w:rsidR="002F5757" w:rsidRPr="00501B50">
        <w:rPr>
          <w:rFonts w:ascii="Gill Sans MT" w:hAnsi="Gill Sans MT"/>
        </w:rPr>
        <w:t>v75016=</w:t>
      </w:r>
      <w:r w:rsidR="002F5757">
        <w:rPr>
          <w:rFonts w:ascii="Gill Sans MT" w:hAnsi="Gill Sans MT"/>
        </w:rPr>
        <w:t>5 or</w:t>
      </w:r>
      <w:r w:rsidR="002F5757" w:rsidRPr="00583D3F">
        <w:rPr>
          <w:rFonts w:ascii="Gill Sans MT" w:hAnsi="Gill Sans MT"/>
        </w:rPr>
        <w:t xml:space="preserve"> </w:t>
      </w:r>
      <w:r w:rsidR="002F5757" w:rsidRPr="00501B50">
        <w:rPr>
          <w:rFonts w:ascii="Gill Sans MT" w:hAnsi="Gill Sans MT"/>
        </w:rPr>
        <w:t>v75016=</w:t>
      </w:r>
      <w:r w:rsidR="002F5757">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proofErr w:type="spellStart"/>
      <w:r w:rsidR="00E9294F" w:rsidRPr="005D715A">
        <w:rPr>
          <w:i/>
        </w:rPr>
        <w:t>imp_lsfeed</w:t>
      </w:r>
      <w:proofErr w:type="spellEnd"/>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lastRenderedPageBreak/>
        <w:t xml:space="preserve">Set </w:t>
      </w:r>
      <w:proofErr w:type="spellStart"/>
      <w:r w:rsidRPr="00501B50">
        <w:rPr>
          <w:rFonts w:ascii="Gill Sans MT" w:hAnsi="Gill Sans MT"/>
        </w:rPr>
        <w:t>imp_lsfeed</w:t>
      </w:r>
      <w:proofErr w:type="spellEnd"/>
      <w:r w:rsidRPr="00501B50">
        <w:rPr>
          <w:rFonts w:ascii="Gill Sans MT" w:hAnsi="Gill Sans MT"/>
        </w:rPr>
        <w:t>=0</w:t>
      </w:r>
    </w:p>
    <w:p w14:paraId="770194B8" w14:textId="6FFFD050" w:rsidR="00E9294F" w:rsidRDefault="00E9294F" w:rsidP="008D1EB1">
      <w:pPr>
        <w:pStyle w:val="Indentvariable"/>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imp_lsfeed</w:t>
      </w:r>
      <w:proofErr w:type="spellEnd"/>
      <w:r w:rsidRPr="00501B50">
        <w:rPr>
          <w:rFonts w:ascii="Gill Sans MT" w:hAnsi="Gill Sans MT"/>
        </w:rPr>
        <w:t>=</w:t>
      </w:r>
      <w:r w:rsidR="00B12F9A" w:rsidRPr="00501B50">
        <w:rPr>
          <w:rFonts w:ascii="Gill Sans MT" w:hAnsi="Gill Sans MT"/>
        </w:rPr>
        <w:t>(</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 xml:space="preserve">2) </w:t>
      </w:r>
      <w:r w:rsidR="00B12F9A">
        <w:rPr>
          <w:rFonts w:ascii="Gill Sans MT" w:hAnsi="Gill Sans MT"/>
        </w:rPr>
        <w:t>or (</w:t>
      </w:r>
      <w:r w:rsidR="00B12F9A" w:rsidRPr="0095118F">
        <w:rPr>
          <w:rFonts w:ascii="Gill Sans MT" w:hAnsi="Gill Sans MT"/>
        </w:rPr>
        <w:t>v75024a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v75024a=2) or (</w:t>
      </w:r>
      <w:r w:rsidR="00B12F9A" w:rsidRPr="0095118F">
        <w:rPr>
          <w:rFonts w:ascii="Gill Sans MT" w:hAnsi="Gill Sans MT"/>
        </w:rPr>
        <w:t>v75026a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w:t>
      </w:r>
      <w:r w:rsidR="00B12F9A">
        <w:rPr>
          <w:rFonts w:ascii="Gill Sans MT" w:hAnsi="Gill Sans MT"/>
        </w:rPr>
        <w:t>6</w:t>
      </w:r>
      <w:r w:rsidR="00B12F9A" w:rsidRPr="0095118F">
        <w:rPr>
          <w:rFonts w:ascii="Gill Sans MT" w:hAnsi="Gill Sans MT"/>
        </w:rPr>
        <w:t>a</w:t>
      </w:r>
      <w:r w:rsidR="00B12F9A">
        <w:rPr>
          <w:rFonts w:ascii="Gill Sans MT" w:hAnsi="Gill Sans MT"/>
        </w:rPr>
        <w:t>=</w:t>
      </w:r>
      <w:r w:rsidR="00B12F9A" w:rsidRPr="0095118F">
        <w:rPr>
          <w:rFonts w:ascii="Gill Sans MT" w:hAnsi="Gill Sans MT"/>
        </w:rPr>
        <w:t>2</w:t>
      </w:r>
      <w:r w:rsidR="00B12F9A">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4EAF2A56"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4D193F">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proofErr w:type="spellStart"/>
      <w:r w:rsidR="00E9294F" w:rsidRPr="005D715A">
        <w:rPr>
          <w:i/>
        </w:rPr>
        <w:t>imp_lsgrazing</w:t>
      </w:r>
      <w:proofErr w:type="spellEnd"/>
      <w:r w:rsidR="00E9294F" w:rsidRPr="005D715A">
        <w:t>)</w:t>
      </w:r>
      <w:r w:rsidR="00E9294F">
        <w:t>.</w:t>
      </w:r>
    </w:p>
    <w:p w14:paraId="710723E7" w14:textId="43E781CD" w:rsidR="00E9294F" w:rsidRPr="00501B50" w:rsidRDefault="00E9294F" w:rsidP="00CD6F52">
      <w:pPr>
        <w:pStyle w:val="Indentvariable"/>
        <w:keepNext/>
        <w:widowControl/>
        <w:rPr>
          <w:rFonts w:ascii="Gill Sans MT" w:hAnsi="Gill Sans MT"/>
        </w:rPr>
      </w:pPr>
      <w:r w:rsidRPr="00501B50">
        <w:rPr>
          <w:rFonts w:ascii="Gill Sans MT" w:hAnsi="Gill Sans MT"/>
        </w:rPr>
        <w:t xml:space="preserve">Set </w:t>
      </w:r>
      <w:proofErr w:type="spellStart"/>
      <w:r w:rsidRPr="00501B50">
        <w:rPr>
          <w:rFonts w:ascii="Gill Sans MT" w:hAnsi="Gill Sans MT"/>
        </w:rPr>
        <w:t>imp_lsgrazing</w:t>
      </w:r>
      <w:proofErr w:type="spellEnd"/>
      <w:r w:rsidRPr="00501B50">
        <w:rPr>
          <w:rFonts w:ascii="Gill Sans MT" w:hAnsi="Gill Sans MT"/>
        </w:rPr>
        <w:t>=</w:t>
      </w:r>
      <w:r w:rsidR="004D193F">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proofErr w:type="spellStart"/>
      <w:r w:rsidR="00E9294F" w:rsidRPr="005D715A">
        <w:rPr>
          <w:i/>
        </w:rPr>
        <w:t>imp_lswaste</w:t>
      </w:r>
      <w:proofErr w:type="spellEnd"/>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imp_lswaste</w:t>
      </w:r>
      <w:proofErr w:type="spellEnd"/>
      <w:r w:rsidRPr="00501B50">
        <w:rPr>
          <w:rFonts w:ascii="Gill Sans MT" w:hAnsi="Gill Sans MT"/>
        </w:rPr>
        <w:t>=0</w:t>
      </w:r>
    </w:p>
    <w:p w14:paraId="7E59ED6B" w14:textId="74372BF4" w:rsidR="00E9294F" w:rsidRDefault="00E9294F" w:rsidP="008D1EB1">
      <w:pPr>
        <w:pStyle w:val="Indentvariable"/>
        <w:rPr>
          <w:rFonts w:ascii="Gill Sans MT" w:hAnsi="Gill Sans MT"/>
        </w:rPr>
      </w:pPr>
      <w:r w:rsidRPr="00501B50">
        <w:rPr>
          <w:rFonts w:ascii="Gill Sans MT" w:hAnsi="Gill Sans MT"/>
        </w:rPr>
        <w:t xml:space="preserve">Replace </w:t>
      </w:r>
      <w:proofErr w:type="spellStart"/>
      <w:r w:rsidRPr="00501B50">
        <w:rPr>
          <w:rFonts w:ascii="Gill Sans MT" w:hAnsi="Gill Sans MT"/>
        </w:rPr>
        <w:t>imp_lswaste</w:t>
      </w:r>
      <w:proofErr w:type="spellEnd"/>
      <w:r w:rsidRPr="00501B50">
        <w:rPr>
          <w:rFonts w:ascii="Gill Sans MT" w:hAnsi="Gill Sans MT"/>
        </w:rPr>
        <w:t xml:space="preserve">=1 if </w:t>
      </w:r>
      <w:r w:rsidR="00734F05">
        <w:rPr>
          <w:rFonts w:ascii="Gill Sans MT" w:hAnsi="Gill Sans MT"/>
        </w:rPr>
        <w:t>(</w:t>
      </w:r>
      <w:r w:rsidR="00734F05" w:rsidRPr="00501B50">
        <w:rPr>
          <w:rFonts w:ascii="Gill Sans MT" w:hAnsi="Gill Sans MT"/>
        </w:rPr>
        <w:t>v75027b=2 or v75027b=3 or v75027b=4 or v75027b=5)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2CCE4562" w:rsidR="00E9294F" w:rsidRPr="005D715A" w:rsidRDefault="0072482C" w:rsidP="008D1EB1">
      <w:pPr>
        <w:pStyle w:val="BodyText"/>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proofErr w:type="spellStart"/>
      <w:r w:rsidR="00E9294F" w:rsidRPr="005D715A">
        <w:rPr>
          <w:i/>
        </w:rPr>
        <w:t>imp_lsfodder</w:t>
      </w:r>
      <w:proofErr w:type="spellEnd"/>
      <w:r w:rsidR="00E9294F" w:rsidRPr="005D715A">
        <w:t>)</w:t>
      </w:r>
      <w:r w:rsidR="00E9294F">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imp_lsfodder</w:t>
      </w:r>
      <w:proofErr w:type="spellEnd"/>
      <w:r w:rsidRPr="00501B50">
        <w:rPr>
          <w:rFonts w:ascii="Gill Sans MT" w:hAnsi="Gill Sans MT"/>
        </w:rPr>
        <w:t>=0</w:t>
      </w:r>
    </w:p>
    <w:p w14:paraId="55340FC9" w14:textId="039E3744" w:rsidR="00E9294F" w:rsidRDefault="00E9294F" w:rsidP="008D1EB1">
      <w:pPr>
        <w:pStyle w:val="Indentvariable"/>
        <w:rPr>
          <w:rFonts w:ascii="Gill Sans MT" w:hAnsi="Gill Sans MT"/>
        </w:rPr>
      </w:pPr>
      <w:r w:rsidRPr="00501B50">
        <w:rPr>
          <w:rFonts w:ascii="Gill Sans MT" w:hAnsi="Gill Sans MT"/>
        </w:rPr>
        <w:t xml:space="preserve">Replace if </w:t>
      </w:r>
      <w:proofErr w:type="spellStart"/>
      <w:r w:rsidRPr="00501B50">
        <w:rPr>
          <w:rFonts w:ascii="Gill Sans MT" w:hAnsi="Gill Sans MT"/>
        </w:rPr>
        <w:t>imp_lsfodder</w:t>
      </w:r>
      <w:proofErr w:type="spellEnd"/>
      <w:r w:rsidRPr="00501B50">
        <w:rPr>
          <w:rFonts w:ascii="Gill Sans MT" w:hAnsi="Gill Sans MT"/>
        </w:rPr>
        <w:t xml:space="preserve">=1 if </w:t>
      </w:r>
      <w:r w:rsidR="00812972">
        <w:rPr>
          <w:rFonts w:ascii="Gill Sans MT" w:hAnsi="Gill Sans MT"/>
        </w:rPr>
        <w:t>v75019b</w:t>
      </w:r>
      <w:r w:rsidR="00812972" w:rsidRPr="00935835">
        <w:rPr>
          <w:rFonts w:ascii="Gill Sans MT" w:hAnsi="Gill Sans MT"/>
        </w:rPr>
        <w:t xml:space="preserve">=1 </w:t>
      </w:r>
      <w:r w:rsidR="00812972">
        <w:rPr>
          <w:rFonts w:ascii="Gill Sans MT" w:hAnsi="Gill Sans MT"/>
        </w:rPr>
        <w:t>or v75019c=</w:t>
      </w:r>
      <w:r w:rsidR="00812972" w:rsidRPr="00935835">
        <w:rPr>
          <w:rFonts w:ascii="Gill Sans MT" w:hAnsi="Gill Sans MT"/>
        </w:rPr>
        <w:t xml:space="preserve">1 </w:t>
      </w:r>
      <w:r w:rsidR="00812972">
        <w:rPr>
          <w:rFonts w:ascii="Gill Sans MT" w:hAnsi="Gill Sans MT"/>
        </w:rPr>
        <w:t>or v75019d=</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v75019e=1</w:t>
      </w:r>
      <w:r w:rsidR="00812972">
        <w:rPr>
          <w:rFonts w:ascii="Gill Sans MT" w:hAnsi="Gill Sans MT"/>
        </w:rPr>
        <w:t xml:space="preserve"> or </w:t>
      </w:r>
      <w:r w:rsidR="00812972">
        <w:rPr>
          <w:rFonts w:ascii="Gill Sans MT" w:hAnsi="Gill Sans MT"/>
        </w:rPr>
        <w:tab/>
      </w:r>
      <w:r w:rsidR="00812972">
        <w:rPr>
          <w:rFonts w:ascii="Gill Sans MT" w:hAnsi="Gill Sans MT"/>
        </w:rPr>
        <w:tab/>
      </w:r>
      <w:r w:rsidR="00812972">
        <w:rPr>
          <w:rFonts w:ascii="Gill Sans MT" w:hAnsi="Gill Sans MT"/>
        </w:rPr>
        <w:tab/>
      </w:r>
      <w:r w:rsidR="00812972">
        <w:rPr>
          <w:rFonts w:ascii="Gill Sans MT" w:hAnsi="Gill Sans MT"/>
        </w:rPr>
        <w:tab/>
        <w:t xml:space="preserve">    v75019f</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v75019g=1 </w:t>
      </w:r>
      <w:r w:rsidR="00812972">
        <w:rPr>
          <w:rFonts w:ascii="Gill Sans MT" w:hAnsi="Gill Sans MT"/>
        </w:rPr>
        <w:t>or</w:t>
      </w:r>
      <w:r w:rsidR="00812972" w:rsidRPr="00935835">
        <w:rPr>
          <w:rFonts w:ascii="Gill Sans MT" w:hAnsi="Gill Sans MT"/>
        </w:rPr>
        <w:t xml:space="preserve"> v75019h=1 </w:t>
      </w:r>
      <w:r w:rsidR="00812972">
        <w:rPr>
          <w:rFonts w:ascii="Gill Sans MT" w:hAnsi="Gill Sans MT"/>
        </w:rPr>
        <w:t>or</w:t>
      </w:r>
      <w:r w:rsidR="00812972"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2332DF5E"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437598">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proofErr w:type="spellStart"/>
      <w:r w:rsidR="00E9294F" w:rsidRPr="005D715A">
        <w:rPr>
          <w:i/>
        </w:rPr>
        <w:t>imp_lsdualcrop</w:t>
      </w:r>
      <w:proofErr w:type="spellEnd"/>
      <w:r w:rsidR="00E9294F" w:rsidRPr="005D715A">
        <w:t>)</w:t>
      </w:r>
      <w:r w:rsidR="00E9294F">
        <w:t>.</w:t>
      </w:r>
    </w:p>
    <w:p w14:paraId="00780A63" w14:textId="67BAD67C"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imp_lsdualcrop</w:t>
      </w:r>
      <w:proofErr w:type="spellEnd"/>
      <w:r w:rsidRPr="00501B50">
        <w:rPr>
          <w:rFonts w:ascii="Gill Sans MT" w:hAnsi="Gill Sans MT"/>
        </w:rPr>
        <w:t>=</w:t>
      </w:r>
      <w:r w:rsidR="00437598">
        <w:rPr>
          <w:rFonts w:ascii="Gill Sans MT" w:hAnsi="Gill Sans MT"/>
        </w:rPr>
        <w:t>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30A5D8A2" w14:textId="77777777" w:rsidR="005200CA" w:rsidRPr="005D715A" w:rsidRDefault="005200CA" w:rsidP="005200CA">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proofErr w:type="spellStart"/>
      <w:r w:rsidRPr="005D715A">
        <w:rPr>
          <w:i/>
        </w:rPr>
        <w:t>imp_</w:t>
      </w:r>
      <w:r>
        <w:rPr>
          <w:i/>
        </w:rPr>
        <w:t>dc_other</w:t>
      </w:r>
      <w:proofErr w:type="spellEnd"/>
      <w:r w:rsidRPr="005D715A">
        <w:t>)</w:t>
      </w:r>
      <w:r>
        <w:t>.</w:t>
      </w:r>
    </w:p>
    <w:p w14:paraId="65748EF3" w14:textId="77777777" w:rsidR="005200CA" w:rsidRDefault="005200CA" w:rsidP="005200CA">
      <w:pPr>
        <w:pStyle w:val="Indentvariable"/>
        <w:rPr>
          <w:rFonts w:ascii="Gill Sans MT" w:hAnsi="Gill Sans MT"/>
        </w:rPr>
      </w:pPr>
      <w:r>
        <w:rPr>
          <w:rFonts w:ascii="Gill Sans MT" w:hAnsi="Gill Sans MT"/>
        </w:rPr>
        <w:t xml:space="preserve">Set </w:t>
      </w:r>
      <w:proofErr w:type="spellStart"/>
      <w:r w:rsidRPr="00935835">
        <w:rPr>
          <w:rFonts w:ascii="Gill Sans MT" w:hAnsi="Gill Sans MT"/>
        </w:rPr>
        <w:t>imp_dc_other</w:t>
      </w:r>
      <w:proofErr w:type="spellEnd"/>
      <w:r>
        <w:rPr>
          <w:rFonts w:ascii="Gill Sans MT" w:hAnsi="Gill Sans MT"/>
        </w:rPr>
        <w:t>=</w:t>
      </w:r>
      <w:r w:rsidRPr="00501B50">
        <w:rPr>
          <w:rFonts w:ascii="Gill Sans MT" w:hAnsi="Gill Sans MT"/>
        </w:rPr>
        <w:t>0</w:t>
      </w:r>
    </w:p>
    <w:p w14:paraId="439CE0C9" w14:textId="77777777" w:rsidR="005200CA" w:rsidRPr="00501B50" w:rsidRDefault="005200CA" w:rsidP="005200CA">
      <w:pPr>
        <w:pStyle w:val="Indentvariable"/>
        <w:rPr>
          <w:rFonts w:ascii="Gill Sans MT" w:hAnsi="Gill Sans MT"/>
        </w:rPr>
      </w:pPr>
      <w:r>
        <w:rPr>
          <w:rFonts w:ascii="Gill Sans MT" w:hAnsi="Gill Sans MT"/>
        </w:rPr>
        <w:t xml:space="preserve">Replace </w:t>
      </w:r>
      <w:proofErr w:type="spellStart"/>
      <w:r>
        <w:rPr>
          <w:rFonts w:ascii="Gill Sans MT" w:hAnsi="Gill Sans MT"/>
        </w:rPr>
        <w:t>imp_dc_other</w:t>
      </w:r>
      <w:proofErr w:type="spellEnd"/>
      <w:r>
        <w:rPr>
          <w:rFonts w:ascii="Gill Sans MT" w:hAnsi="Gill Sans MT"/>
        </w:rPr>
        <w:t>=1 if v75045=1</w:t>
      </w:r>
    </w:p>
    <w:p w14:paraId="7468570F" w14:textId="77777777" w:rsidR="005200CA" w:rsidRDefault="005200CA" w:rsidP="005200CA">
      <w:pPr>
        <w:pStyle w:val="Indentvariable"/>
        <w:keepNext/>
        <w:widowControl/>
        <w:rPr>
          <w:rFonts w:ascii="Gill Sans MT" w:hAnsi="Gill Sans MT"/>
        </w:rPr>
      </w:pPr>
      <w:r>
        <w:rPr>
          <w:rFonts w:ascii="Gill Sans MT" w:hAnsi="Gill Sans MT"/>
        </w:rPr>
        <w:t>Label values 0 “Did not apply” 1 “Applied”</w:t>
      </w:r>
    </w:p>
    <w:p w14:paraId="61E0C4B2" w14:textId="77777777" w:rsidR="005200CA" w:rsidRPr="00501B50" w:rsidRDefault="005200CA" w:rsidP="005200CA">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lastRenderedPageBreak/>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proofErr w:type="spellStart"/>
      <w:r w:rsidRPr="005D715A">
        <w:rPr>
          <w:i/>
        </w:rPr>
        <w:t>totimp_cow</w:t>
      </w:r>
      <w:proofErr w:type="spellEnd"/>
      <w:r w:rsidRPr="005D715A">
        <w:t>).</w:t>
      </w:r>
    </w:p>
    <w:p w14:paraId="2438F5DF" w14:textId="4765AE3B" w:rsidR="00E9294F" w:rsidRDefault="00E9294F" w:rsidP="00CD6F52">
      <w:pPr>
        <w:pStyle w:val="BodyTextIndent1"/>
      </w:pPr>
      <w:r w:rsidRPr="00501B50">
        <w:t xml:space="preserve">Set totimp_cow=imp_lsbreeds+imp_lshealth+imp_lshousing+imp_lsfeed+imp_lsgrazing+imp_lswaste+ </w:t>
      </w:r>
      <w:proofErr w:type="spellStart"/>
      <w:r w:rsidRPr="00501B50">
        <w:t>imp_lsfodder+imp_lsdualcrop</w:t>
      </w:r>
      <w:r w:rsidR="00816990">
        <w:t>+imp_dc_other</w:t>
      </w:r>
      <w:proofErr w:type="spellEnd"/>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proofErr w:type="spellStart"/>
      <w:r w:rsidRPr="005D715A">
        <w:rPr>
          <w:i/>
        </w:rPr>
        <w:t>anyimp_cow</w:t>
      </w:r>
      <w:proofErr w:type="spellEnd"/>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 xml:space="preserve">Set </w:t>
      </w:r>
      <w:proofErr w:type="spellStart"/>
      <w:r w:rsidRPr="00501B50">
        <w:rPr>
          <w:rFonts w:ascii="Gill Sans MT" w:hAnsi="Gill Sans MT"/>
        </w:rPr>
        <w:t>anyimp_cow</w:t>
      </w:r>
      <w:proofErr w:type="spellEnd"/>
      <w:r w:rsidRPr="00501B50">
        <w:rPr>
          <w:rFonts w:ascii="Gill Sans MT" w:hAnsi="Gill Sans MT"/>
        </w:rPr>
        <w:t>=0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w:t>
      </w:r>
      <w:proofErr w:type="spellStart"/>
      <w:r w:rsidRPr="007D5A60">
        <w:rPr>
          <w:rFonts w:ascii="Gill Sans MT" w:hAnsi="Gill Sans MT"/>
        </w:rPr>
        <w:t>anyimp_cow</w:t>
      </w:r>
      <w:proofErr w:type="spellEnd"/>
      <w:r w:rsidRPr="007D5A60">
        <w:rPr>
          <w:rFonts w:ascii="Gill Sans MT" w:hAnsi="Gill Sans MT"/>
        </w:rPr>
        <w:t xml:space="preserve">=1 if </w:t>
      </w:r>
      <w:proofErr w:type="spellStart"/>
      <w:r w:rsidRPr="007D5A60">
        <w:rPr>
          <w:rFonts w:ascii="Gill Sans MT" w:hAnsi="Gill Sans MT"/>
        </w:rPr>
        <w:t>totimp_cow</w:t>
      </w:r>
      <w:proofErr w:type="spellEnd"/>
      <w:r w:rsidRPr="007D5A60">
        <w:rPr>
          <w:rFonts w:ascii="Gill Sans MT" w:hAnsi="Gill Sans MT"/>
        </w:rPr>
        <w:t xml:space="preserve">&gt;0 </w:t>
      </w:r>
      <w:r>
        <w:rPr>
          <w:rFonts w:ascii="Gill Sans MT" w:hAnsi="Gill Sans MT"/>
        </w:rPr>
        <w:t xml:space="preserve">and </w:t>
      </w:r>
      <w:proofErr w:type="spellStart"/>
      <w:r>
        <w:rPr>
          <w:rFonts w:ascii="Gill Sans MT" w:hAnsi="Gill Sans MT"/>
        </w:rPr>
        <w:t>totimp_cow≠missing</w:t>
      </w:r>
      <w:proofErr w:type="spellEnd"/>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proofErr w:type="spellStart"/>
      <w:r>
        <w:rPr>
          <w:i/>
        </w:rPr>
        <w:t>anyimp_cow</w:t>
      </w:r>
      <w:proofErr w:type="spellEnd"/>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vyset</w:t>
      </w:r>
      <w:proofErr w:type="spellEnd"/>
      <w:r w:rsidRPr="00FA2E7D">
        <w:rPr>
          <w:rFonts w:ascii="Gill Sans MT" w:hAnsi="Gill Sans MT"/>
        </w:rPr>
        <w:t xml:space="preserve"> </w:t>
      </w:r>
      <w:proofErr w:type="spellStart"/>
      <w:r w:rsidRPr="00FA2E7D">
        <w:rPr>
          <w:rFonts w:ascii="Gill Sans MT" w:hAnsi="Gill Sans MT"/>
        </w:rPr>
        <w:t>hhea</w:t>
      </w:r>
      <w:proofErr w:type="spellEnd"/>
      <w:r w:rsidRPr="00FA2E7D">
        <w:rPr>
          <w:rFonts w:ascii="Gill Sans MT" w:hAnsi="Gill Sans MT"/>
        </w:rPr>
        <w:t xml:space="preserve"> [pw=</w:t>
      </w:r>
      <w:proofErr w:type="spellStart"/>
      <w:r w:rsidRPr="00FA2E7D">
        <w:rPr>
          <w:rFonts w:ascii="Gill Sans MT" w:hAnsi="Gill Sans MT"/>
        </w:rPr>
        <w:t>wgt_</w:t>
      </w:r>
      <w:r>
        <w:rPr>
          <w:rFonts w:ascii="Gill Sans MT" w:hAnsi="Gill Sans MT"/>
        </w:rPr>
        <w:t>cow</w:t>
      </w:r>
      <w:proofErr w:type="spellEnd"/>
      <w:r w:rsidRPr="00FA2E7D">
        <w:rPr>
          <w:rFonts w:ascii="Gill Sans MT" w:hAnsi="Gill Sans MT"/>
        </w:rPr>
        <w:t>], strata(</w:t>
      </w:r>
      <w:proofErr w:type="spellStart"/>
      <w:r w:rsidRPr="00FA2E7D">
        <w:rPr>
          <w:rFonts w:ascii="Gill Sans MT" w:hAnsi="Gill Sans MT"/>
        </w:rPr>
        <w:t>samp_stratum</w:t>
      </w:r>
      <w:proofErr w:type="spellEnd"/>
      <w:r w:rsidRPr="00FA2E7D">
        <w:rPr>
          <w:rFonts w:ascii="Gill Sans MT" w:hAnsi="Gill Sans MT"/>
        </w:rPr>
        <w:t>)</w:t>
      </w:r>
    </w:p>
    <w:p w14:paraId="738E5CD0"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cow</w:t>
      </w:r>
      <w:proofErr w:type="spellEnd"/>
    </w:p>
    <w:p w14:paraId="378B8110" w14:textId="77777777" w:rsidR="00E9294F" w:rsidRPr="00FA2E7D"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cow</w:t>
      </w:r>
      <w:proofErr w:type="spellEnd"/>
      <w:r w:rsidRPr="00FA2E7D">
        <w:rPr>
          <w:rFonts w:ascii="Gill Sans MT" w:hAnsi="Gill Sans MT"/>
        </w:rPr>
        <w:t>, over(</w:t>
      </w:r>
      <w:proofErr w:type="spellStart"/>
      <w:r>
        <w:rPr>
          <w:rFonts w:ascii="Gill Sans MT" w:hAnsi="Gill Sans MT"/>
        </w:rPr>
        <w:t>vcc_</w:t>
      </w:r>
      <w:r w:rsidRPr="00FA2E7D">
        <w:rPr>
          <w:rFonts w:ascii="Gill Sans MT" w:hAnsi="Gill Sans MT"/>
        </w:rPr>
        <w:t>youth</w:t>
      </w:r>
      <w:proofErr w:type="spellEnd"/>
      <w:r w:rsidRPr="00FA2E7D">
        <w:rPr>
          <w:rFonts w:ascii="Gill Sans MT" w:hAnsi="Gill Sans MT"/>
        </w:rPr>
        <w:t>)</w:t>
      </w:r>
    </w:p>
    <w:p w14:paraId="7DE3130F" w14:textId="77777777" w:rsidR="00E9294F" w:rsidRDefault="00E9294F" w:rsidP="008D1EB1">
      <w:pPr>
        <w:pStyle w:val="Indentvariable"/>
        <w:rPr>
          <w:rFonts w:ascii="Gill Sans MT" w:hAnsi="Gill Sans MT"/>
        </w:rPr>
      </w:pPr>
      <w:proofErr w:type="spellStart"/>
      <w:r>
        <w:rPr>
          <w:rFonts w:ascii="Gill Sans MT" w:hAnsi="Gill Sans MT"/>
        </w:rPr>
        <w:t>S</w:t>
      </w:r>
      <w:r w:rsidRPr="00FA2E7D">
        <w:rPr>
          <w:rFonts w:ascii="Gill Sans MT" w:hAnsi="Gill Sans MT"/>
        </w:rPr>
        <w:t>vy</w:t>
      </w:r>
      <w:proofErr w:type="spellEnd"/>
      <w:r w:rsidRPr="00AB7A08">
        <w:rPr>
          <w:rFonts w:ascii="Gill Sans MT" w:hAnsi="Gill Sans MT"/>
        </w:rPr>
        <w:t xml:space="preserve">, </w:t>
      </w:r>
      <w:proofErr w:type="spellStart"/>
      <w:r w:rsidRPr="00AB7A08">
        <w:rPr>
          <w:rFonts w:ascii="Gill Sans MT" w:hAnsi="Gill Sans MT"/>
        </w:rPr>
        <w:t>subpop</w:t>
      </w:r>
      <w:proofErr w:type="spellEnd"/>
      <w:r w:rsidRPr="00AB7A08">
        <w:rPr>
          <w:rFonts w:ascii="Gill Sans MT" w:hAnsi="Gill Sans MT"/>
        </w:rPr>
        <w:t>(</w:t>
      </w:r>
      <w:proofErr w:type="spellStart"/>
      <w:r w:rsidRPr="00AB7A08">
        <w:rPr>
          <w:rFonts w:ascii="Gill Sans MT" w:hAnsi="Gill Sans MT"/>
        </w:rPr>
        <w:t>hhmem_dj</w:t>
      </w:r>
      <w:proofErr w:type="spellEnd"/>
      <w:r w:rsidRPr="00AB7A08">
        <w:rPr>
          <w:rFonts w:ascii="Gill Sans MT" w:hAnsi="Gill Sans MT"/>
        </w:rPr>
        <w:t>)</w:t>
      </w:r>
      <w:r w:rsidRPr="00FA2E7D">
        <w:rPr>
          <w:rFonts w:ascii="Gill Sans MT" w:hAnsi="Gill Sans MT"/>
        </w:rPr>
        <w:t xml:space="preserve">: prop </w:t>
      </w:r>
      <w:proofErr w:type="spellStart"/>
      <w:r w:rsidRPr="00FA2E7D">
        <w:rPr>
          <w:rFonts w:ascii="Gill Sans MT" w:hAnsi="Gill Sans MT"/>
        </w:rPr>
        <w:t>anyimp_</w:t>
      </w:r>
      <w:r>
        <w:rPr>
          <w:rFonts w:ascii="Gill Sans MT" w:hAnsi="Gill Sans MT"/>
        </w:rPr>
        <w:t>cow</w:t>
      </w:r>
      <w:proofErr w:type="spellEnd"/>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 xml:space="preserve">Keep </w:t>
      </w:r>
      <w:proofErr w:type="spellStart"/>
      <w:r w:rsidRPr="00FA2E7D">
        <w:rPr>
          <w:rFonts w:ascii="Gill Sans MT" w:hAnsi="Gill Sans MT"/>
        </w:rPr>
        <w:t>hhea</w:t>
      </w:r>
      <w:proofErr w:type="spellEnd"/>
      <w:r>
        <w:rPr>
          <w:rFonts w:ascii="Gill Sans MT" w:hAnsi="Gill Sans MT"/>
        </w:rPr>
        <w:t>,</w:t>
      </w:r>
      <w:r w:rsidRPr="00FA2E7D">
        <w:rPr>
          <w:rFonts w:ascii="Gill Sans MT" w:hAnsi="Gill Sans MT"/>
        </w:rPr>
        <w:t xml:space="preserve"> </w:t>
      </w:r>
      <w:proofErr w:type="spellStart"/>
      <w:r w:rsidRPr="00FA2E7D">
        <w:rPr>
          <w:rFonts w:ascii="Gill Sans MT" w:hAnsi="Gill Sans MT"/>
        </w:rPr>
        <w:t>hhnum</w:t>
      </w:r>
      <w:proofErr w:type="spellEnd"/>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w:t>
      </w:r>
      <w:proofErr w:type="spellStart"/>
      <w:r w:rsidRPr="00FA2E7D">
        <w:rPr>
          <w:rFonts w:ascii="Gill Sans MT" w:hAnsi="Gill Sans MT"/>
        </w:rPr>
        <w:t>totimp_</w:t>
      </w:r>
      <w:r>
        <w:rPr>
          <w:rFonts w:ascii="Gill Sans MT" w:hAnsi="Gill Sans MT"/>
        </w:rPr>
        <w:t>cow</w:t>
      </w:r>
      <w:proofErr w:type="spellEnd"/>
      <w:r>
        <w:rPr>
          <w:rFonts w:ascii="Gill Sans MT" w:hAnsi="Gill Sans MT"/>
        </w:rPr>
        <w:t>,</w:t>
      </w:r>
      <w:r w:rsidRPr="00FA2E7D">
        <w:rPr>
          <w:rFonts w:ascii="Gill Sans MT" w:hAnsi="Gill Sans MT"/>
        </w:rPr>
        <w:t xml:space="preserve"> </w:t>
      </w:r>
      <w:proofErr w:type="spellStart"/>
      <w:r w:rsidRPr="00FA2E7D">
        <w:rPr>
          <w:rFonts w:ascii="Gill Sans MT" w:hAnsi="Gill Sans MT"/>
        </w:rPr>
        <w:t>anyimp_</w:t>
      </w:r>
      <w:r>
        <w:rPr>
          <w:rFonts w:ascii="Gill Sans MT" w:hAnsi="Gill Sans MT"/>
        </w:rPr>
        <w:t>cow</w:t>
      </w:r>
      <w:proofErr w:type="spellEnd"/>
      <w:r>
        <w:rPr>
          <w:rFonts w:ascii="Gill Sans MT" w:hAnsi="Gill Sans MT"/>
        </w:rPr>
        <w:t>,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 xml:space="preserve">FTF ZOI Survey [COUNTRY] [YEAR] </w:t>
      </w:r>
      <w:proofErr w:type="spellStart"/>
      <w:r w:rsidRPr="00FA2E7D">
        <w:rPr>
          <w:rFonts w:ascii="Gill Sans MT" w:hAnsi="Gill Sans MT"/>
        </w:rPr>
        <w:t>agtech_</w:t>
      </w:r>
      <w:r>
        <w:rPr>
          <w:rFonts w:ascii="Gill Sans MT" w:hAnsi="Gill Sans MT"/>
        </w:rPr>
        <w:t>dairycow</w:t>
      </w:r>
      <w:proofErr w:type="spellEnd"/>
      <w:r>
        <w:rPr>
          <w:rFonts w:ascii="Gill Sans MT" w:hAnsi="Gill Sans MT"/>
        </w:rPr>
        <w:t>”</w:t>
      </w:r>
    </w:p>
    <w:p w14:paraId="65A14BFD" w14:textId="77777777" w:rsidR="00E9294F" w:rsidRDefault="00E9294F" w:rsidP="00CD6F52">
      <w:pPr>
        <w:pStyle w:val="Heading4"/>
      </w:pPr>
      <w:r>
        <w:t>Overall indicator calculations</w:t>
      </w:r>
      <w:bookmarkStart w:id="925" w:name="_Toc526973617"/>
      <w:r>
        <w:rPr>
          <w:rStyle w:val="FootnoteReference"/>
        </w:rPr>
        <w:footnoteReference w:id="92"/>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 xml:space="preserve">$analytic\Results\FTF ZOI Survey [Country] [Year] </w:t>
      </w:r>
      <w:proofErr w:type="spellStart"/>
      <w:r w:rsidRPr="00C04AFD">
        <w:t>agtech_maize</w:t>
      </w:r>
      <w:proofErr w:type="spellEnd"/>
      <w:r>
        <w:t>”</w:t>
      </w:r>
      <w:r w:rsidRPr="00C04AFD">
        <w:t xml:space="preserve">  </w:t>
      </w:r>
    </w:p>
    <w:p w14:paraId="30497D3C" w14:textId="77777777" w:rsidR="00E9294F" w:rsidRPr="00C04AFD" w:rsidRDefault="00E9294F" w:rsidP="004D0FF0">
      <w:pPr>
        <w:pStyle w:val="BodyTextIndent1"/>
      </w:pPr>
      <w:r>
        <w:lastRenderedPageBreak/>
        <w:t>A</w:t>
      </w:r>
      <w:r w:rsidRPr="00C04AFD">
        <w:t xml:space="preserve">ppend using </w:t>
      </w:r>
      <w:r>
        <w:t>“</w:t>
      </w:r>
      <w:r w:rsidRPr="00C04AFD">
        <w:t xml:space="preserve">$analytic\Results\FTF ZOI Survey [Country] [Year] </w:t>
      </w:r>
      <w:proofErr w:type="spellStart"/>
      <w:r w:rsidRPr="00C04AFD">
        <w:t>agtech_millet</w:t>
      </w:r>
      <w:proofErr w:type="spellEnd"/>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proofErr w:type="spellStart"/>
      <w:r w:rsidRPr="00C04AFD">
        <w:t>hhea</w:t>
      </w:r>
      <w:proofErr w:type="spellEnd"/>
      <w:r w:rsidRPr="00C04AFD">
        <w:t xml:space="preserve"> </w:t>
      </w:r>
      <w:proofErr w:type="spellStart"/>
      <w:r w:rsidRPr="00C04AFD">
        <w:t>hhnum</w:t>
      </w:r>
      <w:proofErr w:type="spellEnd"/>
      <w:r w:rsidRPr="00C04AFD">
        <w:t xml:space="preserve">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 xml:space="preserve">$analytic\Results\FTF ZOI Survey [COUNTRY] [YEAR] </w:t>
      </w:r>
      <w:proofErr w:type="spellStart"/>
      <w:r w:rsidRPr="00C04AFD">
        <w:t>agtech_al</w:t>
      </w:r>
      <w:r>
        <w:t>l</w:t>
      </w:r>
      <w:proofErr w:type="spellEnd"/>
      <w:r>
        <w:t>”</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 xml:space="preserve">try] [Year] </w:t>
      </w:r>
      <w:proofErr w:type="spellStart"/>
      <w:r>
        <w:t>agtech_goats</w:t>
      </w:r>
      <w:proofErr w:type="spellEnd"/>
      <w:r>
        <w:t>”</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 xml:space="preserve">y [Country] [Year] </w:t>
      </w:r>
      <w:proofErr w:type="spellStart"/>
      <w:r>
        <w:t>agtech_dairycow</w:t>
      </w:r>
      <w:proofErr w:type="spellEnd"/>
      <w:r>
        <w:t>”</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proofErr w:type="spellStart"/>
      <w:r w:rsidRPr="00C04AFD">
        <w:t>hhea</w:t>
      </w:r>
      <w:proofErr w:type="spellEnd"/>
      <w:r w:rsidRPr="00C04AFD">
        <w:t xml:space="preserve"> </w:t>
      </w:r>
      <w:proofErr w:type="spellStart"/>
      <w:r w:rsidRPr="00C04AFD">
        <w:t>hhnum</w:t>
      </w:r>
      <w:proofErr w:type="spellEnd"/>
      <w:r w:rsidRPr="00C04AFD">
        <w:t xml:space="preserve">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 xml:space="preserve">$analytic\Temp\FTF ZOI Survey [COUNTRY] [YEAR] </w:t>
      </w:r>
      <w:proofErr w:type="spellStart"/>
      <w:r w:rsidRPr="00C04AFD">
        <w:t>livestock_all</w:t>
      </w:r>
      <w:proofErr w:type="spellEnd"/>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 xml:space="preserve">$analytic\Results\FTF ZOI Survey [COUNTRY] [YEAR] </w:t>
      </w:r>
      <w:proofErr w:type="spellStart"/>
      <w:r w:rsidRPr="00C04AFD">
        <w:t>agtech_all</w:t>
      </w:r>
      <w:r>
        <w:t>”</w:t>
      </w:r>
      <w:r w:rsidRPr="00C04AFD">
        <w:t>,clear</w:t>
      </w:r>
      <w:proofErr w:type="spellEnd"/>
    </w:p>
    <w:p w14:paraId="042D4DCC" w14:textId="77777777" w:rsidR="00E9294F" w:rsidRPr="00C04AFD" w:rsidRDefault="00E9294F" w:rsidP="004D0FF0">
      <w:pPr>
        <w:pStyle w:val="BodyTextIndent1"/>
      </w:pPr>
      <w:r>
        <w:t xml:space="preserve">Add </w:t>
      </w:r>
      <w:proofErr w:type="spellStart"/>
      <w:r>
        <w:t>imp_any_lstock</w:t>
      </w:r>
      <w:proofErr w:type="spellEnd"/>
      <w:r>
        <w:t xml:space="preserve"> from” </w:t>
      </w:r>
      <w:r w:rsidRPr="00C04AFD">
        <w:t>$analytic\Temp\FTF ZOI Survey [</w:t>
      </w:r>
      <w:r>
        <w:t xml:space="preserve">COUNTRY] [YEAR] </w:t>
      </w:r>
      <w:proofErr w:type="spellStart"/>
      <w:r>
        <w:t>livestock_all</w:t>
      </w:r>
      <w:proofErr w:type="spellEnd"/>
      <w:r>
        <w:t xml:space="preserve">”, using </w:t>
      </w:r>
      <w:proofErr w:type="spellStart"/>
      <w:r>
        <w:t>hhea</w:t>
      </w:r>
      <w:proofErr w:type="spellEnd"/>
      <w:r>
        <w:t xml:space="preserve"> </w:t>
      </w:r>
      <w:proofErr w:type="spellStart"/>
      <w:r>
        <w:t>hhnum</w:t>
      </w:r>
      <w:proofErr w:type="spellEnd"/>
      <w:r>
        <w:t xml:space="preserve">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 xml:space="preserve">y [COUNTRY] [YEAR] </w:t>
      </w:r>
      <w:proofErr w:type="spellStart"/>
      <w:r>
        <w:t>agtech_all</w:t>
      </w:r>
      <w:proofErr w:type="spellEnd"/>
      <w:r>
        <w:t>”</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 xml:space="preserve">Add </w:t>
      </w:r>
      <w:proofErr w:type="spellStart"/>
      <w:r>
        <w:t>imp_any_fish</w:t>
      </w:r>
      <w:proofErr w:type="spellEnd"/>
      <w:r>
        <w:t xml:space="preserve"> from “</w:t>
      </w:r>
      <w:r w:rsidRPr="00C04AFD">
        <w:t>$analytic\Results\FTF ZOI Survey [Countr</w:t>
      </w:r>
      <w:r>
        <w:t xml:space="preserve">y] [Year] </w:t>
      </w:r>
      <w:proofErr w:type="spellStart"/>
      <w:r>
        <w:t>agtech_fishpond</w:t>
      </w:r>
      <w:proofErr w:type="spellEnd"/>
      <w:r>
        <w:t xml:space="preserve">”, using </w:t>
      </w:r>
      <w:proofErr w:type="spellStart"/>
      <w:r>
        <w:t>hhea</w:t>
      </w:r>
      <w:proofErr w:type="spellEnd"/>
      <w:r>
        <w:t xml:space="preserve"> </w:t>
      </w:r>
      <w:proofErr w:type="spellStart"/>
      <w:r>
        <w:t>hhum</w:t>
      </w:r>
      <w:proofErr w:type="spellEnd"/>
      <w:r>
        <w:t xml:space="preserve">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t xml:space="preserve">For each (var) that begins with ‘imp_’: </w:t>
      </w:r>
    </w:p>
    <w:p w14:paraId="4085E6EF" w14:textId="77777777" w:rsidR="00E9294F" w:rsidRDefault="00E9294F" w:rsidP="004D0FF0">
      <w:pPr>
        <w:pStyle w:val="BodyTextIndent1"/>
        <w:ind w:firstLine="0"/>
      </w:pPr>
      <w:r>
        <w:t>Set ‘</w:t>
      </w:r>
      <w:proofErr w:type="spellStart"/>
      <w:r>
        <w:t>var’_any</w:t>
      </w:r>
      <w:proofErr w:type="spellEnd"/>
      <w:r>
        <w:t>=0</w:t>
      </w:r>
    </w:p>
    <w:p w14:paraId="6BF9409A" w14:textId="77777777" w:rsidR="00E9294F" w:rsidRPr="00C04AFD" w:rsidRDefault="00E9294F" w:rsidP="004D0FF0">
      <w:pPr>
        <w:pStyle w:val="BodyTextIndent1"/>
        <w:ind w:firstLine="0"/>
      </w:pPr>
      <w:r>
        <w:t>Replace `var’=1 if `var’&gt;0 and `</w:t>
      </w:r>
      <w:proofErr w:type="spellStart"/>
      <w:r>
        <w:t>var’≠missing</w:t>
      </w:r>
      <w:proofErr w:type="spellEnd"/>
    </w:p>
    <w:p w14:paraId="5D5564C2" w14:textId="77777777" w:rsidR="00E9294F" w:rsidRDefault="00E9294F" w:rsidP="004D0FF0">
      <w:pPr>
        <w:pStyle w:val="BodyText"/>
      </w:pPr>
      <w:r w:rsidRPr="00C04AFD">
        <w:rPr>
          <w:b/>
        </w:rPr>
        <w:lastRenderedPageBreak/>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proofErr w:type="spellStart"/>
      <w:r w:rsidRPr="00C04AFD">
        <w:t>imp_genetics</w:t>
      </w:r>
      <w:r>
        <w:t>_any</w:t>
      </w:r>
      <w:proofErr w:type="spellEnd"/>
      <w:r>
        <w:t>,</w:t>
      </w:r>
      <w:r w:rsidRPr="00C04AFD">
        <w:t xml:space="preserve"> </w:t>
      </w:r>
      <w:proofErr w:type="spellStart"/>
      <w:r w:rsidRPr="00C04AFD">
        <w:t>imp_culture</w:t>
      </w:r>
      <w:r>
        <w:t>_any</w:t>
      </w:r>
      <w:proofErr w:type="spellEnd"/>
      <w:r>
        <w:t>,</w:t>
      </w:r>
      <w:r w:rsidRPr="00C04AFD">
        <w:t xml:space="preserve"> </w:t>
      </w:r>
      <w:proofErr w:type="spellStart"/>
      <w:r w:rsidRPr="00C04AFD">
        <w:t>imp_ecosys</w:t>
      </w:r>
      <w:r>
        <w:t>_any</w:t>
      </w:r>
      <w:proofErr w:type="spellEnd"/>
      <w:r>
        <w:t>,</w:t>
      </w:r>
      <w:r w:rsidRPr="00C04AFD">
        <w:t xml:space="preserve"> </w:t>
      </w:r>
      <w:proofErr w:type="spellStart"/>
      <w:r w:rsidRPr="00C04AFD">
        <w:t>imp_pest</w:t>
      </w:r>
      <w:r>
        <w:t>_any</w:t>
      </w:r>
      <w:proofErr w:type="spellEnd"/>
      <w:r>
        <w:t>,</w:t>
      </w:r>
      <w:r w:rsidRPr="00C04AFD">
        <w:t xml:space="preserve"> </w:t>
      </w:r>
      <w:proofErr w:type="spellStart"/>
      <w:r>
        <w:t>imp_fert_any</w:t>
      </w:r>
      <w:proofErr w:type="spellEnd"/>
      <w:r>
        <w:t xml:space="preserve">, </w:t>
      </w:r>
      <w:proofErr w:type="spellStart"/>
      <w:r>
        <w:t>imp_irrig_any</w:t>
      </w:r>
      <w:proofErr w:type="spellEnd"/>
      <w:r>
        <w:t xml:space="preserve">, </w:t>
      </w:r>
      <w:proofErr w:type="spellStart"/>
      <w:r>
        <w:t>imp_water_any</w:t>
      </w:r>
      <w:proofErr w:type="spellEnd"/>
      <w:r>
        <w:t xml:space="preserve">, </w:t>
      </w:r>
      <w:proofErr w:type="spellStart"/>
      <w:r w:rsidRPr="00C04AFD">
        <w:t>imp_adapt</w:t>
      </w:r>
      <w:r>
        <w:t>_any</w:t>
      </w:r>
      <w:proofErr w:type="spellEnd"/>
      <w:r>
        <w:t>,</w:t>
      </w:r>
      <w:r w:rsidRPr="00C04AFD">
        <w:t xml:space="preserve"> </w:t>
      </w:r>
      <w:proofErr w:type="spellStart"/>
      <w:r w:rsidRPr="00C04AFD">
        <w:t>imp_market</w:t>
      </w:r>
      <w:r>
        <w:t>_any</w:t>
      </w:r>
      <w:proofErr w:type="spellEnd"/>
      <w:r>
        <w:t>,</w:t>
      </w:r>
      <w:r w:rsidRPr="00C04AFD">
        <w:t xml:space="preserve"> </w:t>
      </w:r>
      <w:proofErr w:type="spellStart"/>
      <w:r w:rsidRPr="00C04AFD">
        <w:t>imp_harvest</w:t>
      </w:r>
      <w:r>
        <w:t>_any</w:t>
      </w:r>
      <w:proofErr w:type="spellEnd"/>
      <w:r>
        <w:t>,</w:t>
      </w:r>
      <w:r w:rsidRPr="00C04AFD">
        <w:t xml:space="preserve"> </w:t>
      </w:r>
      <w:proofErr w:type="spellStart"/>
      <w:r w:rsidRPr="00C04AFD">
        <w:t>imp_valadd</w:t>
      </w:r>
      <w:r>
        <w:t>_any</w:t>
      </w:r>
      <w:proofErr w:type="spellEnd"/>
      <w:r>
        <w:t>,</w:t>
      </w:r>
      <w:r w:rsidRPr="00C04AFD">
        <w:t xml:space="preserve"> </w:t>
      </w:r>
      <w:proofErr w:type="spellStart"/>
      <w:r w:rsidRPr="00C04AFD">
        <w:t>imp_pest</w:t>
      </w:r>
      <w:r>
        <w:t>_any</w:t>
      </w:r>
      <w:proofErr w:type="spellEnd"/>
      <w:r>
        <w:t>,</w:t>
      </w:r>
      <w:r w:rsidRPr="00C04AFD">
        <w:t xml:space="preserve"> </w:t>
      </w:r>
      <w:proofErr w:type="spellStart"/>
      <w:r w:rsidRPr="00C04AFD">
        <w:t>imp_oth</w:t>
      </w:r>
      <w:r>
        <w:t>_any</w:t>
      </w:r>
      <w:proofErr w:type="spellEnd"/>
      <w:r>
        <w:t xml:space="preserve">, </w:t>
      </w:r>
      <w:proofErr w:type="spellStart"/>
      <w:r>
        <w:t>imp_any_livestock</w:t>
      </w:r>
      <w:proofErr w:type="spellEnd"/>
      <w:r>
        <w:t>,</w:t>
      </w:r>
      <w:r w:rsidRPr="00C04AFD">
        <w:t xml:space="preserve"> </w:t>
      </w:r>
      <w:proofErr w:type="spellStart"/>
      <w:r w:rsidRPr="00C04AFD">
        <w:t>imp_any_fish</w:t>
      </w:r>
      <w:proofErr w:type="spellEnd"/>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proofErr w:type="spellStart"/>
      <w:r w:rsidRPr="00C04AFD">
        <w:t>imptech_tot</w:t>
      </w:r>
      <w:proofErr w:type="spellEnd"/>
      <w:r w:rsidRPr="00C04AFD">
        <w:t>=</w:t>
      </w:r>
      <w:r>
        <w:t>0</w:t>
      </w:r>
    </w:p>
    <w:p w14:paraId="03FDD644" w14:textId="77777777" w:rsidR="00E9294F" w:rsidRPr="00C04AFD" w:rsidRDefault="00E9294F" w:rsidP="004D0FF0">
      <w:pPr>
        <w:pStyle w:val="BodyTextIndent1"/>
      </w:pPr>
      <w:r>
        <w:t xml:space="preserve">Replace </w:t>
      </w:r>
      <w:proofErr w:type="spellStart"/>
      <w:r>
        <w:t>imptech_tot</w:t>
      </w:r>
      <w:proofErr w:type="spellEnd"/>
      <w:r>
        <w: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proofErr w:type="spellStart"/>
      <w:r w:rsidRPr="00C04AFD">
        <w:t>imptech_any</w:t>
      </w:r>
      <w:proofErr w:type="spellEnd"/>
      <w:r w:rsidRPr="00C04AFD">
        <w:t>=</w:t>
      </w:r>
      <w:r>
        <w:t>0</w:t>
      </w:r>
    </w:p>
    <w:p w14:paraId="1C5AE120" w14:textId="77777777" w:rsidR="00E9294F" w:rsidRDefault="00E9294F" w:rsidP="004D0FF0">
      <w:pPr>
        <w:pStyle w:val="BodyTextIndent1"/>
      </w:pPr>
      <w:r>
        <w:t xml:space="preserve">Replace </w:t>
      </w:r>
      <w:proofErr w:type="spellStart"/>
      <w:r>
        <w:t>i</w:t>
      </w:r>
      <w:r w:rsidRPr="00C04AFD">
        <w:t>mptech_</w:t>
      </w:r>
      <w:r>
        <w:t>any</w:t>
      </w:r>
      <w:proofErr w:type="spellEnd"/>
      <w:r>
        <w:t>=1 if imptech_tot≥</w:t>
      </w:r>
      <w:r w:rsidRPr="00C04AFD">
        <w:t>1</w:t>
      </w:r>
      <w:r>
        <w:t xml:space="preserve"> and </w:t>
      </w:r>
      <w:proofErr w:type="spellStart"/>
      <w:r>
        <w:t>imptech_tot≠missing</w:t>
      </w:r>
      <w:proofErr w:type="spellEnd"/>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sample stratum (if applicable) variables and all variables that include ‘</w:t>
      </w:r>
      <w:proofErr w:type="spellStart"/>
      <w:r>
        <w:t>vcc</w:t>
      </w:r>
      <w:proofErr w:type="spellEnd"/>
      <w:r>
        <w:t xml:space="preserve">’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proofErr w:type="spellStart"/>
      <w:r w:rsidRPr="00C04AFD">
        <w:t>hhea</w:t>
      </w:r>
      <w:proofErr w:type="spellEnd"/>
      <w:r w:rsidRPr="00C04AFD">
        <w:t xml:space="preserve"> </w:t>
      </w:r>
      <w:proofErr w:type="spellStart"/>
      <w:r w:rsidRPr="00C04AFD">
        <w:t>hhnum</w:t>
      </w:r>
      <w:proofErr w:type="spellEnd"/>
      <w:r w:rsidRPr="00C04AFD">
        <w:t xml:space="preserve"> age sex </w:t>
      </w:r>
      <w:proofErr w:type="spellStart"/>
      <w:r w:rsidRPr="00C04AFD">
        <w:t>wgt_</w:t>
      </w:r>
      <w:r>
        <w:t>f</w:t>
      </w:r>
      <w:proofErr w:type="spellEnd"/>
      <w:r w:rsidRPr="00C04AFD">
        <w:t xml:space="preserve"> </w:t>
      </w:r>
      <w:proofErr w:type="spellStart"/>
      <w:r w:rsidRPr="00C04AFD">
        <w:t>samp_stratum</w:t>
      </w:r>
      <w:proofErr w:type="spellEnd"/>
      <w:r w:rsidRPr="00C04AFD">
        <w:t xml:space="preserve"> </w:t>
      </w:r>
      <w:r>
        <w:t>and all variables that include ‘</w:t>
      </w:r>
      <w:proofErr w:type="spellStart"/>
      <w:r>
        <w:t>vcc</w:t>
      </w:r>
      <w:proofErr w:type="spellEnd"/>
      <w:r>
        <w:t>’ in the name from</w:t>
      </w:r>
      <w:r w:rsidRPr="00C04AFD">
        <w:t xml:space="preserve"> </w:t>
      </w:r>
      <w:r>
        <w:t>“</w:t>
      </w:r>
      <w:r w:rsidRPr="00C04AFD">
        <w:t>$analytic\FTF ZOI Survey [Country] [Y</w:t>
      </w:r>
      <w:r>
        <w:t xml:space="preserve">ear] persons analytic data” using </w:t>
      </w:r>
      <w:proofErr w:type="spellStart"/>
      <w:r>
        <w:t>hhea</w:t>
      </w:r>
      <w:proofErr w:type="spellEnd"/>
      <w:r>
        <w:t xml:space="preserve"> </w:t>
      </w:r>
      <w:proofErr w:type="spellStart"/>
      <w:r>
        <w:t>hhnum</w:t>
      </w:r>
      <w:proofErr w:type="spellEnd"/>
      <w:r>
        <w:t xml:space="preserve">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 xml:space="preserve">NTRY] [YEAR] </w:t>
      </w:r>
      <w:proofErr w:type="spellStart"/>
      <w:r>
        <w:t>agtech_all</w:t>
      </w:r>
      <w:proofErr w:type="spellEnd"/>
      <w:r>
        <w:t>”</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proofErr w:type="spellStart"/>
      <w:r>
        <w:rPr>
          <w:i/>
        </w:rPr>
        <w:t>imptech_any</w:t>
      </w:r>
      <w:proofErr w:type="spellEnd"/>
      <w:r>
        <w:rPr>
          <w:i/>
        </w:rPr>
        <w:t xml:space="preserve">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proofErr w:type="spellStart"/>
      <w:r>
        <w:t>S</w:t>
      </w:r>
      <w:r w:rsidRPr="008C0C46">
        <w:t>vyset</w:t>
      </w:r>
      <w:proofErr w:type="spellEnd"/>
      <w:r w:rsidRPr="008C0C46">
        <w:t xml:space="preserve"> </w:t>
      </w:r>
      <w:proofErr w:type="spellStart"/>
      <w:r w:rsidRPr="008C0C46">
        <w:t>hhea</w:t>
      </w:r>
      <w:proofErr w:type="spellEnd"/>
      <w:r w:rsidRPr="008C0C46">
        <w:t xml:space="preserve"> [pw=</w:t>
      </w:r>
      <w:proofErr w:type="spellStart"/>
      <w:r w:rsidRPr="008C0C46">
        <w:t>wgt_f</w:t>
      </w:r>
      <w:proofErr w:type="spellEnd"/>
      <w:r w:rsidRPr="008C0C46">
        <w:t>], strata(</w:t>
      </w:r>
      <w:proofErr w:type="spellStart"/>
      <w:r w:rsidRPr="008C0C46">
        <w:t>samp_stratum</w:t>
      </w:r>
      <w:proofErr w:type="spellEnd"/>
      <w:r w:rsidRPr="008C0C46">
        <w:t xml:space="preserve">) </w:t>
      </w:r>
    </w:p>
    <w:p w14:paraId="24B02CE8" w14:textId="77777777" w:rsidR="00E9294F" w:rsidRPr="00C04AFD" w:rsidRDefault="00E9294F" w:rsidP="004D0FF0">
      <w:pPr>
        <w:pStyle w:val="BodyTextIndent1"/>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 xml:space="preserve">): prop </w:t>
      </w:r>
      <w:proofErr w:type="spellStart"/>
      <w:r w:rsidRPr="00C04AFD">
        <w:t>imptech_any</w:t>
      </w:r>
      <w:proofErr w:type="spellEnd"/>
      <w:r w:rsidRPr="00C04AFD">
        <w:t xml:space="preserve"> </w:t>
      </w:r>
    </w:p>
    <w:p w14:paraId="15B78465" w14:textId="77777777" w:rsidR="00E9294F" w:rsidRPr="00C04AFD" w:rsidRDefault="00E9294F" w:rsidP="004D0FF0">
      <w:pPr>
        <w:pStyle w:val="BodyTextIndent1"/>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w:t>
      </w:r>
      <w:r>
        <w:t xml:space="preserve">: prop </w:t>
      </w:r>
      <w:proofErr w:type="spellStart"/>
      <w:r>
        <w:t>imptech_any</w:t>
      </w:r>
      <w:proofErr w:type="spellEnd"/>
      <w:r>
        <w:t>, over(sex)</w:t>
      </w:r>
      <w:r w:rsidRPr="00C04AFD">
        <w:t xml:space="preserve">  </w:t>
      </w:r>
    </w:p>
    <w:p w14:paraId="3C5ECE70" w14:textId="77777777" w:rsidR="00E9294F" w:rsidRPr="00C04AFD" w:rsidRDefault="00E9294F" w:rsidP="004D0FF0">
      <w:pPr>
        <w:pStyle w:val="BodyTextIndent1"/>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 xml:space="preserve">): prop </w:t>
      </w:r>
      <w:proofErr w:type="spellStart"/>
      <w:r w:rsidRPr="00C04AFD">
        <w:t>i</w:t>
      </w:r>
      <w:r>
        <w:t>mptech_any</w:t>
      </w:r>
      <w:proofErr w:type="spellEnd"/>
      <w:r>
        <w:t>, over(</w:t>
      </w:r>
      <w:proofErr w:type="spellStart"/>
      <w:r>
        <w:t>youth_vcc</w:t>
      </w:r>
      <w:proofErr w:type="spellEnd"/>
      <w:r>
        <w:t>)</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proofErr w:type="spellStart"/>
      <w:r>
        <w:t>S</w:t>
      </w:r>
      <w:r w:rsidRPr="00C04AFD">
        <w:t>vy</w:t>
      </w:r>
      <w:proofErr w:type="spellEnd"/>
      <w:r w:rsidRPr="00C04AFD">
        <w:t xml:space="preserve">, </w:t>
      </w:r>
      <w:proofErr w:type="spellStart"/>
      <w:r w:rsidRPr="00C04AFD">
        <w:t>subpop</w:t>
      </w:r>
      <w:proofErr w:type="spellEnd"/>
      <w:r w:rsidRPr="00C04AFD">
        <w:t>(</w:t>
      </w:r>
      <w:proofErr w:type="spellStart"/>
      <w:r w:rsidRPr="00C04AFD">
        <w:t>hhmem_dj</w:t>
      </w:r>
      <w:proofErr w:type="spellEnd"/>
      <w:r w:rsidRPr="00C04AFD">
        <w:t xml:space="preserve">): prop `x' </w:t>
      </w:r>
    </w:p>
    <w:p w14:paraId="5A89CE76" w14:textId="0A18434C" w:rsidR="00CA1BE8" w:rsidRDefault="00CA1BE8" w:rsidP="008C54A8">
      <w:pPr>
        <w:pStyle w:val="BodyTextIndent1"/>
      </w:pPr>
    </w:p>
    <w:p w14:paraId="5FDA7ECB" w14:textId="715654A9" w:rsidR="00CA1BE8" w:rsidRDefault="00CA1BE8" w:rsidP="00E0620E">
      <w:pPr>
        <w:pStyle w:val="Heading4"/>
      </w:pPr>
      <w:r>
        <w:lastRenderedPageBreak/>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5"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6"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7"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8"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9"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70"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6" w:name="_Toc23753566"/>
      <w:bookmarkEnd w:id="925"/>
      <w:r w:rsidRPr="00D33A67">
        <w:t>13.2.2</w:t>
      </w:r>
      <w:r>
        <w:t xml:space="preserve"> </w:t>
      </w:r>
      <w:r w:rsidR="00E9294F" w:rsidRPr="00D33A67">
        <w:t>Yield of targeted agricultural commodities</w:t>
      </w:r>
      <w:bookmarkEnd w:id="926"/>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7" w:name="_Toc527234145"/>
      <w:r>
        <w:t>C</w:t>
      </w:r>
      <w:r w:rsidRPr="005D715A">
        <w:t>rop yield</w:t>
      </w:r>
      <w:bookmarkEnd w:id="927"/>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448"/>
        <w:gridCol w:w="6902"/>
      </w:tblGrid>
      <w:tr w:rsidR="00E9294F" w:rsidRPr="00E75212" w14:paraId="58FB4548" w14:textId="77777777" w:rsidTr="009A5A0A">
        <w:tc>
          <w:tcPr>
            <w:tcW w:w="2448" w:type="dxa"/>
          </w:tcPr>
          <w:p w14:paraId="3ECDAD0C" w14:textId="77777777" w:rsidR="00E9294F" w:rsidRPr="00E75212" w:rsidRDefault="00E9294F" w:rsidP="008D1EB1">
            <w:pPr>
              <w:rPr>
                <w:sz w:val="20"/>
                <w:szCs w:val="20"/>
              </w:rPr>
            </w:pPr>
            <w:r w:rsidRPr="00E75212">
              <w:rPr>
                <w:sz w:val="20"/>
                <w:szCs w:val="20"/>
              </w:rPr>
              <w:t>Numerator</w:t>
            </w:r>
          </w:p>
        </w:tc>
        <w:tc>
          <w:tcPr>
            <w:tcW w:w="6902"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9A5A0A">
        <w:tc>
          <w:tcPr>
            <w:tcW w:w="2448" w:type="dxa"/>
          </w:tcPr>
          <w:p w14:paraId="3A9DC614" w14:textId="77777777" w:rsidR="00E9294F" w:rsidRPr="00E75212" w:rsidRDefault="00E9294F" w:rsidP="008D1EB1">
            <w:pPr>
              <w:rPr>
                <w:sz w:val="20"/>
                <w:szCs w:val="20"/>
              </w:rPr>
            </w:pPr>
            <w:r w:rsidRPr="00E75212">
              <w:rPr>
                <w:sz w:val="20"/>
                <w:szCs w:val="20"/>
              </w:rPr>
              <w:t>Denominator</w:t>
            </w:r>
          </w:p>
        </w:tc>
        <w:tc>
          <w:tcPr>
            <w:tcW w:w="6902"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9A5A0A">
        <w:tc>
          <w:tcPr>
            <w:tcW w:w="2448" w:type="dxa"/>
          </w:tcPr>
          <w:p w14:paraId="42CD6AD0" w14:textId="77777777" w:rsidR="00E9294F" w:rsidRPr="00E75212" w:rsidRDefault="00E9294F" w:rsidP="008D1EB1">
            <w:pPr>
              <w:rPr>
                <w:sz w:val="20"/>
                <w:szCs w:val="20"/>
              </w:rPr>
            </w:pPr>
            <w:r w:rsidRPr="00E75212">
              <w:rPr>
                <w:sz w:val="20"/>
                <w:szCs w:val="20"/>
              </w:rPr>
              <w:t>Unit of measure</w:t>
            </w:r>
          </w:p>
        </w:tc>
        <w:tc>
          <w:tcPr>
            <w:tcW w:w="6902"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9A5A0A">
        <w:tc>
          <w:tcPr>
            <w:tcW w:w="2448" w:type="dxa"/>
          </w:tcPr>
          <w:p w14:paraId="633F085D" w14:textId="77777777" w:rsidR="00E9294F" w:rsidRPr="00E75212" w:rsidRDefault="00E9294F" w:rsidP="008D1EB1">
            <w:pPr>
              <w:rPr>
                <w:sz w:val="20"/>
                <w:szCs w:val="20"/>
              </w:rPr>
            </w:pPr>
            <w:r w:rsidRPr="00E75212">
              <w:rPr>
                <w:sz w:val="20"/>
                <w:szCs w:val="20"/>
              </w:rPr>
              <w:t>Level of data</w:t>
            </w:r>
          </w:p>
        </w:tc>
        <w:tc>
          <w:tcPr>
            <w:tcW w:w="6902"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9A5A0A">
        <w:tc>
          <w:tcPr>
            <w:tcW w:w="2448" w:type="dxa"/>
          </w:tcPr>
          <w:p w14:paraId="2D8E3995" w14:textId="77777777" w:rsidR="00E9294F" w:rsidRPr="00E75212" w:rsidRDefault="00E9294F" w:rsidP="008D1EB1">
            <w:pPr>
              <w:rPr>
                <w:sz w:val="20"/>
                <w:szCs w:val="20"/>
              </w:rPr>
            </w:pPr>
            <w:r w:rsidRPr="00E75212">
              <w:rPr>
                <w:sz w:val="20"/>
                <w:szCs w:val="20"/>
              </w:rPr>
              <w:t>Sampling weight</w:t>
            </w:r>
          </w:p>
        </w:tc>
        <w:tc>
          <w:tcPr>
            <w:tcW w:w="6902"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9A5A0A">
        <w:tc>
          <w:tcPr>
            <w:tcW w:w="2448" w:type="dxa"/>
          </w:tcPr>
          <w:p w14:paraId="2F2C62EF" w14:textId="77777777" w:rsidR="00E9294F" w:rsidRPr="00E75212" w:rsidRDefault="00E9294F" w:rsidP="008D1EB1">
            <w:pPr>
              <w:rPr>
                <w:sz w:val="20"/>
                <w:szCs w:val="20"/>
              </w:rPr>
            </w:pPr>
            <w:r w:rsidRPr="00E75212">
              <w:rPr>
                <w:sz w:val="20"/>
                <w:szCs w:val="20"/>
              </w:rPr>
              <w:t>Disaggregation levels</w:t>
            </w:r>
          </w:p>
        </w:tc>
        <w:tc>
          <w:tcPr>
            <w:tcW w:w="6902"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9A5A0A">
        <w:tc>
          <w:tcPr>
            <w:tcW w:w="2448" w:type="dxa"/>
          </w:tcPr>
          <w:p w14:paraId="711EE589" w14:textId="17D65D3A" w:rsidR="002A4D8D" w:rsidRPr="00E75212" w:rsidRDefault="002A4D8D" w:rsidP="002A4D8D">
            <w:pPr>
              <w:rPr>
                <w:sz w:val="20"/>
                <w:szCs w:val="20"/>
              </w:rPr>
            </w:pPr>
            <w:r>
              <w:rPr>
                <w:sz w:val="20"/>
                <w:szCs w:val="20"/>
              </w:rPr>
              <w:lastRenderedPageBreak/>
              <w:t xml:space="preserve">Coverage </w:t>
            </w:r>
          </w:p>
        </w:tc>
        <w:tc>
          <w:tcPr>
            <w:tcW w:w="6902"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9A5A0A">
        <w:tc>
          <w:tcPr>
            <w:tcW w:w="2448"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902"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9A5A0A">
        <w:tc>
          <w:tcPr>
            <w:tcW w:w="2448" w:type="dxa"/>
          </w:tcPr>
          <w:p w14:paraId="66E183F4" w14:textId="77777777" w:rsidR="002A4D8D" w:rsidRPr="00E75212" w:rsidRDefault="002A4D8D" w:rsidP="002A4D8D">
            <w:pPr>
              <w:rPr>
                <w:sz w:val="20"/>
                <w:szCs w:val="20"/>
              </w:rPr>
            </w:pPr>
            <w:r w:rsidRPr="00E75212">
              <w:rPr>
                <w:sz w:val="20"/>
                <w:szCs w:val="20"/>
              </w:rPr>
              <w:t>Survey variables used</w:t>
            </w:r>
          </w:p>
        </w:tc>
        <w:tc>
          <w:tcPr>
            <w:tcW w:w="6902" w:type="dxa"/>
          </w:tcPr>
          <w:p w14:paraId="749014E2" w14:textId="50EBAA09" w:rsidR="002A4D8D" w:rsidRPr="007969E0" w:rsidRDefault="002A4D8D" w:rsidP="002A4D8D">
            <w:pPr>
              <w:pStyle w:val="Definitions"/>
              <w:rPr>
                <w:rFonts w:ascii="Gill Sans MT" w:hAnsi="Gill Sans MT"/>
                <w:sz w:val="20"/>
                <w:szCs w:val="20"/>
              </w:rPr>
            </w:pPr>
            <w:proofErr w:type="spellStart"/>
            <w:r w:rsidRPr="007969E0">
              <w:rPr>
                <w:rFonts w:ascii="Gill Sans MT" w:hAnsi="Gill Sans MT"/>
                <w:i/>
                <w:sz w:val="20"/>
                <w:szCs w:val="20"/>
              </w:rPr>
              <w:t>hhea</w:t>
            </w:r>
            <w:proofErr w:type="spellEnd"/>
            <w:r w:rsidRPr="007969E0">
              <w:rPr>
                <w:rFonts w:ascii="Gill Sans MT" w:hAnsi="Gill Sans MT"/>
                <w:i/>
                <w:sz w:val="20"/>
                <w:szCs w:val="20"/>
              </w:rPr>
              <w:t xml:space="preserve">, </w:t>
            </w:r>
            <w:proofErr w:type="spellStart"/>
            <w:r w:rsidRPr="007969E0">
              <w:rPr>
                <w:rFonts w:ascii="Gill Sans MT" w:hAnsi="Gill Sans MT"/>
                <w:i/>
                <w:sz w:val="20"/>
                <w:szCs w:val="20"/>
              </w:rPr>
              <w:t>hhnum</w:t>
            </w:r>
            <w:proofErr w:type="spellEnd"/>
            <w:r w:rsidRPr="007969E0">
              <w:rPr>
                <w:rFonts w:ascii="Gill Sans MT" w:hAnsi="Gill Sans MT"/>
                <w:i/>
                <w:sz w:val="20"/>
                <w:szCs w:val="20"/>
              </w:rPr>
              <w:t xml:space="preserve">, m1_line, </w:t>
            </w:r>
            <w:proofErr w:type="spellStart"/>
            <w:r w:rsidRPr="007969E0">
              <w:rPr>
                <w:rFonts w:ascii="Gill Sans MT" w:hAnsi="Gill Sans MT"/>
                <w:i/>
                <w:sz w:val="20"/>
                <w:szCs w:val="20"/>
              </w:rPr>
              <w:t>samp_stratum</w:t>
            </w:r>
            <w:proofErr w:type="spellEnd"/>
            <w:r w:rsidRPr="007969E0">
              <w:rPr>
                <w:rFonts w:ascii="Gill Sans MT" w:hAnsi="Gill Sans MT"/>
                <w:i/>
                <w:sz w:val="20"/>
                <w:szCs w:val="20"/>
              </w:rPr>
              <w:t>,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9A5A0A">
        <w:tc>
          <w:tcPr>
            <w:tcW w:w="2448" w:type="dxa"/>
          </w:tcPr>
          <w:p w14:paraId="3EFFA735" w14:textId="77777777" w:rsidR="002A4D8D" w:rsidRPr="00E75212" w:rsidRDefault="002A4D8D" w:rsidP="002A4D8D">
            <w:pPr>
              <w:rPr>
                <w:sz w:val="20"/>
                <w:szCs w:val="20"/>
              </w:rPr>
            </w:pPr>
            <w:r w:rsidRPr="00E75212">
              <w:rPr>
                <w:sz w:val="20"/>
                <w:szCs w:val="20"/>
              </w:rPr>
              <w:t>Analytic variables used</w:t>
            </w:r>
          </w:p>
        </w:tc>
        <w:tc>
          <w:tcPr>
            <w:tcW w:w="6902" w:type="dxa"/>
          </w:tcPr>
          <w:p w14:paraId="70BE5F63" w14:textId="77777777" w:rsidR="002A4D8D" w:rsidRPr="007969E0" w:rsidRDefault="002A4D8D" w:rsidP="002A4D8D">
            <w:pPr>
              <w:rPr>
                <w:i/>
                <w:sz w:val="20"/>
                <w:szCs w:val="20"/>
              </w:rPr>
            </w:pPr>
            <w:proofErr w:type="spellStart"/>
            <w:r w:rsidRPr="007969E0">
              <w:rPr>
                <w:i/>
                <w:sz w:val="20"/>
                <w:szCs w:val="20"/>
              </w:rPr>
              <w:t>farmsize</w:t>
            </w:r>
            <w:proofErr w:type="spellEnd"/>
            <w:r w:rsidRPr="007969E0">
              <w:rPr>
                <w:i/>
                <w:sz w:val="20"/>
                <w:szCs w:val="20"/>
              </w:rPr>
              <w:t xml:space="preserve">, sex, </w:t>
            </w:r>
            <w:proofErr w:type="spellStart"/>
            <w:r w:rsidRPr="007969E0">
              <w:rPr>
                <w:i/>
                <w:sz w:val="20"/>
                <w:szCs w:val="20"/>
              </w:rPr>
              <w:t>vcc_youth</w:t>
            </w:r>
            <w:proofErr w:type="spellEnd"/>
          </w:p>
        </w:tc>
      </w:tr>
      <w:tr w:rsidR="002A4D8D" w:rsidRPr="00E75212" w14:paraId="723DE160" w14:textId="77777777" w:rsidTr="009A5A0A">
        <w:tc>
          <w:tcPr>
            <w:tcW w:w="2448"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902"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w:t>
      </w:r>
      <w:proofErr w:type="spellStart"/>
      <w:r w:rsidRPr="007969E0">
        <w:rPr>
          <w:rFonts w:ascii="Gill Sans MT" w:hAnsi="Gill Sans MT"/>
        </w:rPr>
        <w:t>hhea</w:t>
      </w:r>
      <w:proofErr w:type="spellEnd"/>
      <w:r w:rsidRPr="007969E0">
        <w:rPr>
          <w:rFonts w:ascii="Gill Sans MT" w:hAnsi="Gill Sans MT"/>
        </w:rPr>
        <w:t xml:space="preserve">, </w:t>
      </w:r>
      <w:proofErr w:type="spellStart"/>
      <w:r w:rsidRPr="007969E0">
        <w:rPr>
          <w:rFonts w:ascii="Gill Sans MT" w:hAnsi="Gill Sans MT"/>
        </w:rPr>
        <w:t>hhnum</w:t>
      </w:r>
      <w:proofErr w:type="spellEnd"/>
      <w:r w:rsidRPr="007969E0">
        <w:rPr>
          <w:rFonts w:ascii="Gill Sans MT" w:hAnsi="Gill Sans MT"/>
        </w:rPr>
        <w:t xml:space="preserve">, m1_line, </w:t>
      </w:r>
      <w:r>
        <w:rPr>
          <w:rFonts w:ascii="Gill Sans MT" w:hAnsi="Gill Sans MT"/>
        </w:rPr>
        <w:t>sex, age</w:t>
      </w:r>
      <w:r w:rsidRPr="007969E0">
        <w:rPr>
          <w:rFonts w:ascii="Gill Sans MT" w:hAnsi="Gill Sans MT"/>
        </w:rPr>
        <w:t>, wgt_v1, and all variables that begin with ‘v79’ or that contain ‘</w:t>
      </w:r>
      <w:proofErr w:type="spellStart"/>
      <w:r w:rsidRPr="007969E0">
        <w:rPr>
          <w:rFonts w:ascii="Gill Sans MT" w:hAnsi="Gill Sans MT"/>
        </w:rPr>
        <w:t>vcc</w:t>
      </w:r>
      <w:proofErr w:type="spellEnd"/>
      <w:r w:rsidRPr="007969E0">
        <w:rPr>
          <w:rFonts w:ascii="Gill Sans MT" w:hAnsi="Gill Sans MT"/>
        </w:rPr>
        <w:t>’</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lastRenderedPageBreak/>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lastRenderedPageBreak/>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2D9D6CA"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w:t>
      </w:r>
      <w:r w:rsidR="000B6019">
        <w:rPr>
          <w:rFonts w:ascii="Gill Sans MT" w:hAnsi="Gill Sans MT"/>
        </w:rPr>
        <w:t>vcc1</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1A11D68E"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 xml:space="preserve">Yield: </w:t>
      </w:r>
      <w:r w:rsidR="000B6019">
        <w:rPr>
          <w:rFonts w:ascii="Gill Sans MT" w:hAnsi="Gill Sans MT"/>
        </w:rPr>
        <w:t>VCC1</w:t>
      </w:r>
      <w:r w:rsidR="000B6019" w:rsidRPr="0072329C">
        <w:rPr>
          <w:rFonts w:ascii="Gill Sans MT" w:hAnsi="Gill Sans MT"/>
        </w:rPr>
        <w:t xml:space="preserve"> </w:t>
      </w:r>
      <w:r w:rsidRPr="0072329C">
        <w:rPr>
          <w:rFonts w:ascii="Gill Sans MT" w:hAnsi="Gill Sans MT"/>
        </w:rPr>
        <w:t>(tons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3960D0E4"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w:t>
      </w:r>
      <w:r w:rsidR="00EF7A7A">
        <w:rPr>
          <w:rFonts w:ascii="Gill Sans MT" w:hAnsi="Gill Sans MT"/>
        </w:rPr>
        <w:t>vcc1</w:t>
      </w:r>
      <w:r w:rsidRPr="0072329C">
        <w:rPr>
          <w:rFonts w:ascii="Gill Sans MT" w:hAnsi="Gill Sans MT"/>
        </w:rPr>
        <w:t>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proofErr w:type="spellStart"/>
      <w:r>
        <w:rPr>
          <w:i/>
        </w:rPr>
        <w:t>farmsize</w:t>
      </w:r>
      <w:proofErr w:type="spellEnd"/>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w:t>
      </w:r>
      <w:proofErr w:type="spellStart"/>
      <w:r w:rsidRPr="00885D35">
        <w:rPr>
          <w:rFonts w:ascii="Gill Sans MT" w:hAnsi="Gill Sans MT"/>
        </w:rPr>
        <w:t>farmsize</w:t>
      </w:r>
      <w:proofErr w:type="spellEnd"/>
      <w:r w:rsidRPr="00885D35">
        <w:rPr>
          <w:rFonts w:ascii="Gill Sans MT" w:hAnsi="Gill Sans MT"/>
        </w:rPr>
        <w:t xml:space="preserv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w:t>
      </w:r>
      <w:proofErr w:type="spellStart"/>
      <w:r w:rsidRPr="00885D35">
        <w:rPr>
          <w:rFonts w:ascii="Gill Sans MT" w:hAnsi="Gill Sans MT"/>
        </w:rPr>
        <w:t>hhea</w:t>
      </w:r>
      <w:proofErr w:type="spellEnd"/>
      <w:r w:rsidRPr="00885D35">
        <w:rPr>
          <w:rFonts w:ascii="Gill Sans MT" w:hAnsi="Gill Sans MT"/>
        </w:rPr>
        <w:t xml:space="preserve"> and </w:t>
      </w:r>
      <w:proofErr w:type="spellStart"/>
      <w:r w:rsidRPr="00885D35">
        <w:rPr>
          <w:rFonts w:ascii="Gill Sans MT" w:hAnsi="Gill Sans MT"/>
        </w:rPr>
        <w:t>hhnum</w:t>
      </w:r>
      <w:proofErr w:type="spellEnd"/>
      <w:r w:rsidRPr="00885D35">
        <w:rPr>
          <w:rFonts w:ascii="Gill Sans MT" w:hAnsi="Gill Sans MT"/>
        </w:rPr>
        <w:t xml:space="preserve">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w:t>
      </w:r>
      <w:proofErr w:type="spellStart"/>
      <w:r w:rsidRPr="00885D35">
        <w:rPr>
          <w:rFonts w:ascii="Gill Sans MT" w:hAnsi="Gill Sans MT"/>
        </w:rPr>
        <w:t>farmsize</w:t>
      </w:r>
      <w:proofErr w:type="spellEnd"/>
      <w:r w:rsidRPr="00885D35">
        <w:rPr>
          <w:rFonts w:ascii="Gill Sans MT" w:hAnsi="Gill Sans MT"/>
        </w:rPr>
        <w:t>=0</w:t>
      </w:r>
      <w:r>
        <w:rPr>
          <w:rFonts w:ascii="Gill Sans MT" w:hAnsi="Gill Sans MT"/>
        </w:rPr>
        <w:t xml:space="preserve"> and </w:t>
      </w:r>
      <w:proofErr w:type="spellStart"/>
      <w:r>
        <w:rPr>
          <w:rFonts w:ascii="Gill Sans MT" w:hAnsi="Gill Sans MT"/>
        </w:rPr>
        <w:t>hhmem_dj</w:t>
      </w:r>
      <w:proofErr w:type="spellEnd"/>
      <w:r>
        <w:rPr>
          <w:rFonts w:ascii="Gill Sans MT" w:hAnsi="Gill Sans MT"/>
        </w:rPr>
        <w:t xml:space="preserve">=1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w:t>
      </w:r>
      <w:proofErr w:type="spellStart"/>
      <w:r w:rsidRPr="00885D35">
        <w:rPr>
          <w:rFonts w:ascii="Gill Sans MT" w:hAnsi="Gill Sans MT"/>
        </w:rPr>
        <w:t>farmsize</w:t>
      </w:r>
      <w:proofErr w:type="spellEnd"/>
      <w:r w:rsidRPr="00885D35">
        <w:rPr>
          <w:rFonts w:ascii="Gill Sans MT" w:hAnsi="Gill Sans MT"/>
        </w:rPr>
        <w:t>=</w:t>
      </w:r>
      <w:r>
        <w:rPr>
          <w:rFonts w:ascii="Gill Sans MT" w:hAnsi="Gill Sans MT"/>
        </w:rPr>
        <w:t xml:space="preserve">1 and </w:t>
      </w:r>
      <w:proofErr w:type="spellStart"/>
      <w:r>
        <w:rPr>
          <w:rFonts w:ascii="Gill Sans MT" w:hAnsi="Gill Sans MT"/>
        </w:rPr>
        <w:t>hhmem_dj</w:t>
      </w:r>
      <w:proofErr w:type="spellEnd"/>
      <w:r>
        <w:rPr>
          <w:rFonts w:ascii="Gill Sans MT" w:hAnsi="Gill Sans MT"/>
        </w:rPr>
        <w:t xml:space="preserve">=1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Svyset</w:t>
      </w:r>
      <w:proofErr w:type="spellEnd"/>
      <w:r w:rsidRPr="003E062E">
        <w:rPr>
          <w:rFonts w:ascii="Gill Sans MT" w:hAnsi="Gill Sans MT"/>
        </w:rPr>
        <w:t xml:space="preserve"> </w:t>
      </w:r>
      <w:proofErr w:type="spellStart"/>
      <w:r w:rsidRPr="003E062E">
        <w:rPr>
          <w:rFonts w:ascii="Gill Sans MT" w:hAnsi="Gill Sans MT"/>
        </w:rPr>
        <w:t>hhea</w:t>
      </w:r>
      <w:proofErr w:type="spellEnd"/>
      <w:r w:rsidRPr="003E062E">
        <w:rPr>
          <w:rFonts w:ascii="Gill Sans MT" w:hAnsi="Gill Sans MT"/>
        </w:rPr>
        <w:t xml:space="preserve"> [</w:t>
      </w:r>
      <w:proofErr w:type="spellStart"/>
      <w:r w:rsidRPr="003E062E">
        <w:rPr>
          <w:rFonts w:ascii="Gill Sans MT" w:hAnsi="Gill Sans MT"/>
        </w:rPr>
        <w:t>pweigh</w:t>
      </w:r>
      <w:r w:rsidRPr="006A1D5E">
        <w:rPr>
          <w:rFonts w:ascii="Gill Sans MT" w:hAnsi="Gill Sans MT"/>
        </w:rPr>
        <w:t>t</w:t>
      </w:r>
      <w:proofErr w:type="spellEnd"/>
      <w:r w:rsidRPr="006A1D5E">
        <w:rPr>
          <w:rFonts w:ascii="Gill Sans MT" w:hAnsi="Gill Sans MT"/>
        </w:rPr>
        <w:t>=wgt_v1], strata(</w:t>
      </w:r>
      <w:proofErr w:type="spellStart"/>
      <w:r w:rsidRPr="006A1D5E">
        <w:rPr>
          <w:rFonts w:ascii="Gill Sans MT" w:hAnsi="Gill Sans MT"/>
        </w:rPr>
        <w:t>samp_stratum</w:t>
      </w:r>
      <w:proofErr w:type="spellEnd"/>
      <w:r w:rsidRPr="006A1D5E">
        <w:rPr>
          <w:rFonts w:ascii="Gill Sans MT" w:hAnsi="Gill Sans MT"/>
        </w:rPr>
        <w:t>)</w:t>
      </w:r>
    </w:p>
    <w:p w14:paraId="45E01D31" w14:textId="77CC0908"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vcc12</w:t>
      </w:r>
      <w:r w:rsidRPr="003E062E">
        <w:rPr>
          <w:rFonts w:ascii="Gill Sans MT" w:hAnsi="Gill Sans MT"/>
        </w:rPr>
        <w:t>, over(</w:t>
      </w:r>
      <w:proofErr w:type="spellStart"/>
      <w:r w:rsidRPr="003E062E">
        <w:rPr>
          <w:rFonts w:ascii="Gill Sans MT" w:hAnsi="Gill Sans MT"/>
        </w:rPr>
        <w:t>farmsize</w:t>
      </w:r>
      <w:proofErr w:type="spellEnd"/>
      <w:r w:rsidRPr="003E062E">
        <w:rPr>
          <w:rFonts w:ascii="Gill Sans MT" w:hAnsi="Gill Sans MT"/>
        </w:rPr>
        <w:t>)</w:t>
      </w:r>
    </w:p>
    <w:p w14:paraId="68CA3899" w14:textId="74A65047"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(sholder_vcc1_dj): mean yield_vcc12, over(sex)</w:t>
      </w:r>
    </w:p>
    <w:p w14:paraId="30EA33BA" w14:textId="2B62A0E4"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(sholder_vcc1_dj): mean yield_vcc12, over(youth)</w:t>
      </w:r>
    </w:p>
    <w:p w14:paraId="23CF40DC" w14:textId="01C3104A"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(nsholder_vcc1_dj): mean yield_vcc12, over(sex)</w:t>
      </w:r>
    </w:p>
    <w:p w14:paraId="60F80D0A" w14:textId="3354A8F8" w:rsidR="00E9294F" w:rsidRDefault="00E9294F" w:rsidP="008D1EB1">
      <w:pPr>
        <w:pStyle w:val="Indentvariable"/>
        <w:rPr>
          <w:rFonts w:ascii="Gill Sans MT" w:hAnsi="Gill Sans MT"/>
        </w:rPr>
      </w:pPr>
      <w:proofErr w:type="spellStart"/>
      <w:r>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(nsholder_vcc1_dj): mean yield_vcc12, over(youth)</w:t>
      </w:r>
    </w:p>
    <w:p w14:paraId="00D72FA3" w14:textId="77777777" w:rsidR="00E9294F" w:rsidRDefault="00E9294F" w:rsidP="008D1EB1">
      <w:pPr>
        <w:pStyle w:val="Heading4"/>
      </w:pPr>
      <w:bookmarkStart w:id="928" w:name="_Toc526973619"/>
      <w:bookmarkStart w:id="929" w:name="_Toc527234146"/>
      <w:r w:rsidRPr="00D46F28">
        <w:lastRenderedPageBreak/>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8"/>
      <w:bookmarkEnd w:id="929"/>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proofErr w:type="spellStart"/>
            <w:r w:rsidRPr="00A021E8">
              <w:rPr>
                <w:rFonts w:ascii="Gill Sans MT" w:hAnsi="Gill Sans MT"/>
                <w:i/>
                <w:sz w:val="20"/>
                <w:szCs w:val="20"/>
              </w:rPr>
              <w:t>hhea</w:t>
            </w:r>
            <w:proofErr w:type="spellEnd"/>
            <w:r w:rsidRPr="00A021E8">
              <w:rPr>
                <w:rFonts w:ascii="Gill Sans MT" w:hAnsi="Gill Sans MT"/>
                <w:i/>
                <w:sz w:val="20"/>
                <w:szCs w:val="20"/>
              </w:rPr>
              <w:t xml:space="preserve">, </w:t>
            </w:r>
            <w:proofErr w:type="spellStart"/>
            <w:r w:rsidRPr="00A021E8">
              <w:rPr>
                <w:rFonts w:ascii="Gill Sans MT" w:hAnsi="Gill Sans MT"/>
                <w:i/>
                <w:sz w:val="20"/>
                <w:szCs w:val="20"/>
              </w:rPr>
              <w:t>hhnum</w:t>
            </w:r>
            <w:proofErr w:type="spellEnd"/>
            <w:r w:rsidRPr="00A021E8">
              <w:rPr>
                <w:rFonts w:ascii="Gill Sans MT" w:hAnsi="Gill Sans MT"/>
                <w:i/>
                <w:sz w:val="20"/>
                <w:szCs w:val="20"/>
              </w:rPr>
              <w:t xml:space="preserve">, m1_line, </w:t>
            </w:r>
            <w:proofErr w:type="spellStart"/>
            <w:r w:rsidRPr="00A021E8">
              <w:rPr>
                <w:rFonts w:ascii="Gill Sans MT" w:hAnsi="Gill Sans MT"/>
                <w:i/>
                <w:sz w:val="20"/>
                <w:szCs w:val="20"/>
              </w:rPr>
              <w:t>wgt_fish</w:t>
            </w:r>
            <w:proofErr w:type="spellEnd"/>
            <w:r w:rsidRPr="00A021E8">
              <w:rPr>
                <w:rFonts w:ascii="Gill Sans MT" w:hAnsi="Gill Sans MT"/>
                <w:i/>
                <w:sz w:val="20"/>
                <w:szCs w:val="20"/>
              </w:rPr>
              <w:t xml:space="preserve">, </w:t>
            </w:r>
            <w:proofErr w:type="spellStart"/>
            <w:r w:rsidRPr="00A021E8">
              <w:rPr>
                <w:rFonts w:ascii="Gill Sans MT" w:hAnsi="Gill Sans MT"/>
                <w:i/>
                <w:sz w:val="20"/>
                <w:szCs w:val="20"/>
              </w:rPr>
              <w:t>samp_stratum</w:t>
            </w:r>
            <w:proofErr w:type="spellEnd"/>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proofErr w:type="spellStart"/>
            <w:r>
              <w:rPr>
                <w:i/>
                <w:sz w:val="20"/>
                <w:szCs w:val="20"/>
              </w:rPr>
              <w:t>vcc_fish</w:t>
            </w:r>
            <w:proofErr w:type="spellEnd"/>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 xml:space="preserve">area_pond1-area_pondn, </w:t>
            </w:r>
            <w:proofErr w:type="spellStart"/>
            <w:r w:rsidRPr="00A021E8">
              <w:rPr>
                <w:i/>
                <w:sz w:val="20"/>
                <w:szCs w:val="20"/>
              </w:rPr>
              <w:t>pond_area</w:t>
            </w:r>
            <w:proofErr w:type="spellEnd"/>
            <w:r w:rsidRPr="00A021E8">
              <w:rPr>
                <w:i/>
                <w:sz w:val="20"/>
                <w:szCs w:val="20"/>
              </w:rPr>
              <w:t xml:space="preserve">, </w:t>
            </w:r>
            <w:proofErr w:type="spellStart"/>
            <w:r w:rsidRPr="00A021E8">
              <w:rPr>
                <w:i/>
                <w:sz w:val="20"/>
                <w:szCs w:val="20"/>
              </w:rPr>
              <w:t>prod_fish</w:t>
            </w:r>
            <w:proofErr w:type="spellEnd"/>
            <w:r w:rsidRPr="00A021E8">
              <w:rPr>
                <w:i/>
                <w:sz w:val="20"/>
                <w:szCs w:val="20"/>
              </w:rPr>
              <w:t xml:space="preserve">, </w:t>
            </w:r>
            <w:proofErr w:type="spellStart"/>
            <w:r w:rsidRPr="00A021E8">
              <w:rPr>
                <w:i/>
                <w:sz w:val="20"/>
                <w:szCs w:val="20"/>
              </w:rPr>
              <w:t>yield_fish</w:t>
            </w:r>
            <w:proofErr w:type="spellEnd"/>
            <w:r w:rsidRPr="00A021E8">
              <w:rPr>
                <w:i/>
                <w:sz w:val="20"/>
                <w:szCs w:val="20"/>
              </w:rPr>
              <w:t>, yield_fish</w:t>
            </w:r>
            <w:r>
              <w:rPr>
                <w:i/>
                <w:sz w:val="20"/>
                <w:szCs w:val="20"/>
              </w:rPr>
              <w:t>2</w:t>
            </w:r>
            <w:r w:rsidRPr="00A021E8">
              <w:rPr>
                <w:i/>
                <w:sz w:val="20"/>
                <w:szCs w:val="20"/>
              </w:rPr>
              <w:t xml:space="preserve">, </w:t>
            </w:r>
            <w:proofErr w:type="spellStart"/>
            <w:r w:rsidRPr="00A021E8">
              <w:rPr>
                <w:i/>
                <w:sz w:val="20"/>
                <w:szCs w:val="20"/>
              </w:rPr>
              <w:t>mean_yield_fish</w:t>
            </w:r>
            <w:proofErr w:type="spellEnd"/>
            <w:r w:rsidRPr="00A021E8">
              <w:rPr>
                <w:i/>
                <w:sz w:val="20"/>
                <w:szCs w:val="20"/>
              </w:rPr>
              <w:t xml:space="preserve">, </w:t>
            </w:r>
            <w:proofErr w:type="spellStart"/>
            <w:r w:rsidRPr="00A021E8">
              <w:rPr>
                <w:i/>
                <w:sz w:val="20"/>
                <w:szCs w:val="20"/>
              </w:rPr>
              <w:t>sd_yield_fish</w:t>
            </w:r>
            <w:proofErr w:type="spellEnd"/>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 xml:space="preserve">Keep </w:t>
      </w:r>
      <w:proofErr w:type="spellStart"/>
      <w:r>
        <w:rPr>
          <w:w w:val="105"/>
        </w:rPr>
        <w:t>hhea</w:t>
      </w:r>
      <w:proofErr w:type="spellEnd"/>
      <w:r>
        <w:rPr>
          <w:w w:val="105"/>
        </w:rPr>
        <w:t xml:space="preserve">, </w:t>
      </w:r>
      <w:proofErr w:type="spellStart"/>
      <w:r>
        <w:rPr>
          <w:w w:val="105"/>
        </w:rPr>
        <w:t>hhnum</w:t>
      </w:r>
      <w:proofErr w:type="spellEnd"/>
      <w:r>
        <w:rPr>
          <w:w w:val="105"/>
        </w:rPr>
        <w:t xml:space="preserve">, m1_line, sex, </w:t>
      </w:r>
      <w:proofErr w:type="spellStart"/>
      <w:r>
        <w:rPr>
          <w:w w:val="105"/>
        </w:rPr>
        <w:t>wgt_fish</w:t>
      </w:r>
      <w:proofErr w:type="spellEnd"/>
      <w:r>
        <w:rPr>
          <w:w w:val="105"/>
        </w:rPr>
        <w:t>, and all variables that begin with ‘v796’ or ‘v798’ or that contain ‘</w:t>
      </w:r>
      <w:proofErr w:type="spellStart"/>
      <w:r>
        <w:rPr>
          <w:w w:val="105"/>
        </w:rPr>
        <w:t>vcc</w:t>
      </w:r>
      <w:proofErr w:type="spellEnd"/>
      <w:r>
        <w:rPr>
          <w:w w:val="105"/>
        </w:rPr>
        <w:t>’</w:t>
      </w:r>
    </w:p>
    <w:p w14:paraId="6F1CF9E6" w14:textId="303EC24F" w:rsidR="00E9294F" w:rsidRPr="00D33A67" w:rsidRDefault="00E9294F" w:rsidP="00D33A67">
      <w:pPr>
        <w:pStyle w:val="BodyTextIndent1"/>
        <w:rPr>
          <w:w w:val="105"/>
        </w:rPr>
      </w:pPr>
      <w:r w:rsidRPr="00885D35">
        <w:t xml:space="preserve">Keep if </w:t>
      </w:r>
      <w:proofErr w:type="spellStart"/>
      <w:r w:rsidRPr="00885D35">
        <w:t>vcc_fish</w:t>
      </w:r>
      <w:proofErr w:type="spellEnd"/>
      <w:r w:rsidRPr="00885D35">
        <w:t>=1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proofErr w:type="spellStart"/>
      <w:r w:rsidRPr="00885D35">
        <w:rPr>
          <w:i/>
        </w:rPr>
        <w:t>area_pond</w:t>
      </w:r>
      <w:proofErr w:type="spellEnd"/>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lastRenderedPageBreak/>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 xml:space="preserve">Set </w:t>
      </w:r>
      <w:proofErr w:type="spellStart"/>
      <w:r w:rsidRPr="003C3E0B">
        <w:rPr>
          <w:rFonts w:ascii="Gill Sans MT" w:hAnsi="Gill Sans MT"/>
        </w:rPr>
        <w:t>area_pond</w:t>
      </w:r>
      <w:proofErr w:type="spellEnd"/>
      <w:r w:rsidRPr="003C3E0B">
        <w:rPr>
          <w:rFonts w:ascii="Gill Sans MT" w:hAnsi="Gill Sans MT"/>
        </w:rPr>
        <w:t>=(area_pond1+area_pond2+area_pond3+area_pond4)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 xml:space="preserve">Replace </w:t>
      </w:r>
      <w:proofErr w:type="spellStart"/>
      <w:r>
        <w:rPr>
          <w:rFonts w:ascii="Gill Sans MT" w:hAnsi="Gill Sans MT"/>
        </w:rPr>
        <w:t>area_pond</w:t>
      </w:r>
      <w:proofErr w:type="spellEnd"/>
      <w:r>
        <w:rPr>
          <w:rFonts w:ascii="Gill Sans MT" w:hAnsi="Gill Sans MT"/>
        </w:rPr>
        <w:t>=missing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proofErr w:type="spellStart"/>
      <w:r>
        <w:rPr>
          <w:i/>
        </w:rPr>
        <w:t>prod_fish</w:t>
      </w:r>
      <w:proofErr w:type="spellEnd"/>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w:t>
      </w:r>
      <w:proofErr w:type="spellStart"/>
      <w:r w:rsidRPr="00B331C4">
        <w:rPr>
          <w:rFonts w:ascii="Gill Sans MT" w:hAnsi="Gill Sans MT"/>
        </w:rPr>
        <w:t>prod_fish</w:t>
      </w:r>
      <w:proofErr w:type="spellEnd"/>
      <w:r w:rsidRPr="00B331C4">
        <w:rPr>
          <w:rFonts w:ascii="Gill Sans MT" w:hAnsi="Gill Sans MT"/>
        </w:rPr>
        <w:t xml:space="preserve">=(v78019bn*1)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w:t>
      </w:r>
      <w:proofErr w:type="spellStart"/>
      <w:r w:rsidRPr="00B331C4">
        <w:rPr>
          <w:rFonts w:ascii="Gill Sans MT" w:hAnsi="Gill Sans MT"/>
        </w:rPr>
        <w:t>prod_fish</w:t>
      </w:r>
      <w:proofErr w:type="spellEnd"/>
      <w:r w:rsidRPr="00B331C4">
        <w:rPr>
          <w:rFonts w:ascii="Gill Sans MT" w:hAnsi="Gill Sans MT"/>
        </w:rPr>
        <w:t xml:space="preserve">=(v78019bn*0.45359237)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w:t>
      </w:r>
      <w:proofErr w:type="spellStart"/>
      <w:r>
        <w:rPr>
          <w:rFonts w:ascii="Gill Sans MT" w:hAnsi="Gill Sans MT"/>
        </w:rPr>
        <w:t>prod_fish</w:t>
      </w:r>
      <w:proofErr w:type="spellEnd"/>
      <w:r>
        <w:rPr>
          <w:rFonts w:ascii="Gill Sans MT" w:hAnsi="Gill Sans MT"/>
        </w:rPr>
        <w:t xml:space="preserve">=missing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proofErr w:type="spellStart"/>
      <w:r>
        <w:rPr>
          <w:i/>
        </w:rPr>
        <w:t>yield_fish</w:t>
      </w:r>
      <w:proofErr w:type="spellEnd"/>
      <w:r>
        <w:t>).</w:t>
      </w:r>
    </w:p>
    <w:p w14:paraId="50E41D2C" w14:textId="77777777" w:rsidR="00E9294F" w:rsidRDefault="00E9294F" w:rsidP="008D1EB1">
      <w:pPr>
        <w:pStyle w:val="Indentvariable"/>
        <w:rPr>
          <w:rFonts w:ascii="Gill Sans MT" w:hAnsi="Gill Sans MT"/>
        </w:rPr>
      </w:pPr>
      <w:r w:rsidRPr="00B331C4">
        <w:rPr>
          <w:rFonts w:ascii="Gill Sans MT" w:hAnsi="Gill Sans MT"/>
        </w:rPr>
        <w:t xml:space="preserve">Set </w:t>
      </w:r>
      <w:proofErr w:type="spellStart"/>
      <w:r w:rsidRPr="00B331C4">
        <w:rPr>
          <w:rFonts w:ascii="Gill Sans MT" w:hAnsi="Gill Sans MT"/>
        </w:rPr>
        <w:t>yield_fish</w:t>
      </w:r>
      <w:proofErr w:type="spellEnd"/>
      <w:r w:rsidRPr="00B331C4">
        <w:rPr>
          <w:rFonts w:ascii="Gill Sans MT" w:hAnsi="Gill Sans MT"/>
        </w:rPr>
        <w:t>=(</w:t>
      </w:r>
      <w:proofErr w:type="spellStart"/>
      <w:r w:rsidRPr="00B331C4">
        <w:rPr>
          <w:rFonts w:ascii="Gill Sans MT" w:hAnsi="Gill Sans MT"/>
        </w:rPr>
        <w:t>prod_fish</w:t>
      </w:r>
      <w:r>
        <w:rPr>
          <w:rFonts w:ascii="Gill Sans MT" w:hAnsi="Gill Sans MT"/>
        </w:rPr>
        <w:t>÷</w:t>
      </w:r>
      <w:r w:rsidRPr="00B331C4">
        <w:rPr>
          <w:rFonts w:ascii="Gill Sans MT" w:hAnsi="Gill Sans MT"/>
        </w:rPr>
        <w:t>area_pond</w:t>
      </w:r>
      <w:proofErr w:type="spellEnd"/>
      <w:r w:rsidRPr="00B331C4">
        <w:rPr>
          <w:rFonts w:ascii="Gill Sans MT" w:hAnsi="Gill Sans MT"/>
        </w:rPr>
        <w:t>)</w:t>
      </w:r>
    </w:p>
    <w:p w14:paraId="5A400FF4" w14:textId="77777777" w:rsidR="00E9294F" w:rsidRDefault="00E9294F" w:rsidP="008D1EB1">
      <w:pPr>
        <w:pStyle w:val="Indentvariable"/>
        <w:rPr>
          <w:rFonts w:ascii="Gill Sans MT" w:hAnsi="Gill Sans MT"/>
        </w:rPr>
      </w:pPr>
      <w:r>
        <w:rPr>
          <w:rFonts w:ascii="Gill Sans MT" w:hAnsi="Gill Sans MT"/>
        </w:rPr>
        <w:t xml:space="preserve">Replace </w:t>
      </w:r>
      <w:proofErr w:type="spellStart"/>
      <w:r>
        <w:rPr>
          <w:rFonts w:ascii="Gill Sans MT" w:hAnsi="Gill Sans MT"/>
        </w:rPr>
        <w:t>yield_fish</w:t>
      </w:r>
      <w:proofErr w:type="spellEnd"/>
      <w:r>
        <w:rPr>
          <w:rFonts w:ascii="Gill Sans MT" w:hAnsi="Gill Sans MT"/>
        </w:rPr>
        <w:t xml:space="preserve">=missing if </w:t>
      </w:r>
      <w:proofErr w:type="spellStart"/>
      <w:r>
        <w:rPr>
          <w:rFonts w:ascii="Gill Sans MT" w:hAnsi="Gill Sans MT"/>
        </w:rPr>
        <w:t>prod_fish</w:t>
      </w:r>
      <w:proofErr w:type="spellEnd"/>
      <w:r>
        <w:rPr>
          <w:rFonts w:ascii="Gill Sans MT" w:hAnsi="Gill Sans MT"/>
        </w:rPr>
        <w:t xml:space="preserve">=missing or </w:t>
      </w:r>
      <w:proofErr w:type="spellStart"/>
      <w:r>
        <w:rPr>
          <w:rFonts w:ascii="Gill Sans MT" w:hAnsi="Gill Sans MT"/>
        </w:rPr>
        <w:t>area_pond</w:t>
      </w:r>
      <w:proofErr w:type="spellEnd"/>
      <w:r>
        <w:rPr>
          <w:rFonts w:ascii="Gill Sans MT" w:hAnsi="Gill Sans MT"/>
        </w:rPr>
        <w:t>=missing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 xml:space="preserve">Set </w:t>
      </w:r>
      <w:proofErr w:type="spellStart"/>
      <w:r w:rsidRPr="009025B7">
        <w:rPr>
          <w:rFonts w:ascii="Gill Sans MT" w:hAnsi="Gill Sans MT"/>
        </w:rPr>
        <w:t>mean_yield_fish</w:t>
      </w:r>
      <w:proofErr w:type="spellEnd"/>
      <w:r w:rsidRPr="009025B7">
        <w:rPr>
          <w:rFonts w:ascii="Gill Sans MT" w:hAnsi="Gill Sans MT"/>
        </w:rPr>
        <w:t>=mean(</w:t>
      </w:r>
      <w:proofErr w:type="spellStart"/>
      <w:r w:rsidRPr="009025B7">
        <w:rPr>
          <w:rFonts w:ascii="Gill Sans MT" w:hAnsi="Gill Sans MT"/>
        </w:rPr>
        <w:t>yield_fish</w:t>
      </w:r>
      <w:proofErr w:type="spellEnd"/>
      <w:r w:rsidRPr="009025B7">
        <w:rPr>
          <w:rFonts w:ascii="Gill Sans MT" w:hAnsi="Gill Sans MT"/>
        </w:rPr>
        <w:t>)</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 xml:space="preserve">Set </w:t>
      </w:r>
      <w:proofErr w:type="spellStart"/>
      <w:r w:rsidRPr="009025B7">
        <w:rPr>
          <w:rFonts w:ascii="Gill Sans MT" w:hAnsi="Gill Sans MT"/>
        </w:rPr>
        <w:t>sd_yield_fish</w:t>
      </w:r>
      <w:proofErr w:type="spellEnd"/>
      <w:r w:rsidRPr="009025B7">
        <w:rPr>
          <w:rFonts w:ascii="Gill Sans MT" w:hAnsi="Gill Sans MT"/>
        </w:rPr>
        <w:t>=standard deviation(</w:t>
      </w:r>
      <w:proofErr w:type="spellStart"/>
      <w:r w:rsidRPr="009025B7">
        <w:rPr>
          <w:rFonts w:ascii="Gill Sans MT" w:hAnsi="Gill Sans MT"/>
        </w:rPr>
        <w:t>yield_fish</w:t>
      </w:r>
      <w:proofErr w:type="spellEnd"/>
      <w:r w:rsidRPr="009025B7">
        <w:rPr>
          <w:rFonts w:ascii="Gill Sans MT" w:hAnsi="Gill Sans MT"/>
        </w:rPr>
        <w:t>)</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lastRenderedPageBreak/>
        <w:t>Set yield_fish</w:t>
      </w:r>
      <w:r>
        <w:t>2</w:t>
      </w:r>
      <w:r w:rsidRPr="009025B7">
        <w:t>=</w:t>
      </w:r>
      <w:r>
        <w:t>missing</w:t>
      </w:r>
    </w:p>
    <w:p w14:paraId="0EF76749" w14:textId="523A835C" w:rsidR="00E9294F" w:rsidRPr="00FB18A2" w:rsidRDefault="00E9294F" w:rsidP="00D654A9">
      <w:pPr>
        <w:pStyle w:val="BodyTextIndent1"/>
      </w:pPr>
      <w:r w:rsidRPr="00FB18A2">
        <w:t>Replace yield_</w:t>
      </w:r>
      <w:r>
        <w:t>fish2</w:t>
      </w:r>
      <w:r w:rsidRPr="00FB18A2">
        <w:t>=</w:t>
      </w:r>
      <w:proofErr w:type="spellStart"/>
      <w:r>
        <w:t>yield_fish</w:t>
      </w:r>
      <w:proofErr w:type="spellEnd"/>
      <w:r w:rsidRPr="00FB18A2">
        <w:t xml:space="preserve"> if </w:t>
      </w:r>
      <w:proofErr w:type="spellStart"/>
      <w:r w:rsidRPr="00FB18A2">
        <w:t>yield_</w:t>
      </w:r>
      <w:r>
        <w:t>fish</w:t>
      </w:r>
      <w:proofErr w:type="spellEnd"/>
      <w:r>
        <w:t>≥</w:t>
      </w:r>
      <w:r w:rsidRPr="00FB18A2">
        <w:t>(</w:t>
      </w:r>
      <w:proofErr w:type="spellStart"/>
      <w:r w:rsidRPr="00FB18A2">
        <w:t>mean_yield_</w:t>
      </w:r>
      <w:r>
        <w:t>fish</w:t>
      </w:r>
      <w:proofErr w:type="spellEnd"/>
      <w:r w:rsidRPr="00FB18A2">
        <w:t>-(3*</w:t>
      </w:r>
      <w:proofErr w:type="spellStart"/>
      <w:r w:rsidRPr="00FB18A2">
        <w:t>sd_yield_</w:t>
      </w:r>
      <w:r>
        <w:t>dish</w:t>
      </w:r>
      <w:proofErr w:type="spellEnd"/>
      <w:r w:rsidRPr="00FB18A2">
        <w:t>)</w:t>
      </w:r>
      <w:r w:rsidR="004C66AA">
        <w:t xml:space="preserve"> </w:t>
      </w:r>
      <w:r>
        <w:t xml:space="preserve">and </w:t>
      </w:r>
      <w:proofErr w:type="spellStart"/>
      <w:r w:rsidRPr="00FB18A2">
        <w:t>yield_</w:t>
      </w:r>
      <w:r>
        <w:t>fish</w:t>
      </w:r>
      <w:proofErr w:type="spellEnd"/>
      <w:r>
        <w:t>≤</w:t>
      </w:r>
      <w:r w:rsidRPr="00FB18A2">
        <w:t>(</w:t>
      </w:r>
      <w:proofErr w:type="spellStart"/>
      <w:r w:rsidRPr="00FB18A2">
        <w:t>mean_yield_</w:t>
      </w:r>
      <w:r>
        <w:t>fish</w:t>
      </w:r>
      <w:proofErr w:type="spellEnd"/>
      <w:r w:rsidRPr="00FB18A2">
        <w:t>+(3*</w:t>
      </w:r>
      <w:proofErr w:type="spellStart"/>
      <w:r w:rsidRPr="00FB18A2">
        <w:t>sd_yield_</w:t>
      </w:r>
      <w:r>
        <w:t>fish</w:t>
      </w:r>
      <w:proofErr w:type="spellEnd"/>
      <w:r>
        <w:t>)</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proofErr w:type="spellStart"/>
      <w:r w:rsidRPr="003E062E">
        <w:rPr>
          <w:rFonts w:ascii="Gill Sans MT" w:hAnsi="Gill Sans MT"/>
        </w:rPr>
        <w:t>Svyset</w:t>
      </w:r>
      <w:proofErr w:type="spellEnd"/>
      <w:r w:rsidRPr="003E062E">
        <w:rPr>
          <w:rFonts w:ascii="Gill Sans MT" w:hAnsi="Gill Sans MT"/>
        </w:rPr>
        <w:t xml:space="preserve"> </w:t>
      </w:r>
      <w:proofErr w:type="spellStart"/>
      <w:r w:rsidRPr="003E062E">
        <w:rPr>
          <w:rFonts w:ascii="Gill Sans MT" w:hAnsi="Gill Sans MT"/>
        </w:rPr>
        <w:t>hhea</w:t>
      </w:r>
      <w:proofErr w:type="spellEnd"/>
      <w:r w:rsidRPr="003E062E">
        <w:rPr>
          <w:rFonts w:ascii="Gill Sans MT" w:hAnsi="Gill Sans MT"/>
        </w:rPr>
        <w:t xml:space="preserve"> [</w:t>
      </w:r>
      <w:proofErr w:type="spellStart"/>
      <w:r w:rsidRPr="003E062E">
        <w:rPr>
          <w:rFonts w:ascii="Gill Sans MT" w:hAnsi="Gill Sans MT"/>
        </w:rPr>
        <w:t>pweigh</w:t>
      </w:r>
      <w:r w:rsidRPr="006A1D5E">
        <w:rPr>
          <w:rFonts w:ascii="Gill Sans MT" w:hAnsi="Gill Sans MT"/>
        </w:rPr>
        <w:t>t</w:t>
      </w:r>
      <w:proofErr w:type="spellEnd"/>
      <w:r w:rsidRPr="006A1D5E">
        <w:rPr>
          <w:rFonts w:ascii="Gill Sans MT" w:hAnsi="Gill Sans MT"/>
        </w:rPr>
        <w:t>=</w:t>
      </w:r>
      <w:proofErr w:type="spellStart"/>
      <w:r w:rsidRPr="006A1D5E">
        <w:rPr>
          <w:rFonts w:ascii="Gill Sans MT" w:hAnsi="Gill Sans MT"/>
        </w:rPr>
        <w:t>wgt_</w:t>
      </w:r>
      <w:r>
        <w:rPr>
          <w:rFonts w:ascii="Gill Sans MT" w:hAnsi="Gill Sans MT"/>
        </w:rPr>
        <w:t>fish</w:t>
      </w:r>
      <w:proofErr w:type="spellEnd"/>
      <w:r w:rsidRPr="006A1D5E">
        <w:rPr>
          <w:rFonts w:ascii="Gill Sans MT" w:hAnsi="Gill Sans MT"/>
        </w:rPr>
        <w:t>], strata(</w:t>
      </w:r>
      <w:proofErr w:type="spellStart"/>
      <w:r w:rsidRPr="006A1D5E">
        <w:rPr>
          <w:rFonts w:ascii="Gill Sans MT" w:hAnsi="Gill Sans MT"/>
        </w:rPr>
        <w:t>samp_stratum</w:t>
      </w:r>
      <w:proofErr w:type="spellEnd"/>
      <w:r w:rsidRPr="006A1D5E">
        <w:rPr>
          <w:rFonts w:ascii="Gill Sans MT" w:hAnsi="Gill Sans MT"/>
        </w:rPr>
        <w:t>)</w:t>
      </w:r>
    </w:p>
    <w:p w14:paraId="71FDA765"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sidRPr="00612AA3">
        <w:rPr>
          <w:rFonts w:ascii="Gill Sans MT" w:hAnsi="Gill Sans MT"/>
        </w:rPr>
        <w:t xml:space="preserve">, </w:t>
      </w:r>
      <w:proofErr w:type="spellStart"/>
      <w:r w:rsidRPr="00612AA3">
        <w:rPr>
          <w:rFonts w:ascii="Gill Sans MT" w:hAnsi="Gill Sans MT"/>
        </w:rPr>
        <w:t>subpop</w:t>
      </w:r>
      <w:proofErr w:type="spellEnd"/>
      <w:r w:rsidRPr="00612AA3">
        <w:rPr>
          <w:rFonts w:ascii="Gill Sans MT" w:hAnsi="Gill Sans MT"/>
        </w:rPr>
        <w:t>(</w:t>
      </w:r>
      <w:proofErr w:type="spellStart"/>
      <w:r w:rsidRPr="00612AA3">
        <w:rPr>
          <w:rFonts w:ascii="Gill Sans MT" w:hAnsi="Gill Sans MT"/>
        </w:rPr>
        <w:t>hhmem_dj</w:t>
      </w:r>
      <w:proofErr w:type="spellEnd"/>
      <w:r w:rsidRPr="00612AA3">
        <w:rPr>
          <w:rFonts w:ascii="Gill Sans MT" w:hAnsi="Gill Sans MT"/>
        </w:rPr>
        <w:t>)</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sidRPr="00612AA3">
        <w:rPr>
          <w:rFonts w:ascii="Gill Sans MT" w:hAnsi="Gill Sans MT"/>
        </w:rPr>
        <w:t xml:space="preserve">, </w:t>
      </w:r>
      <w:proofErr w:type="spellStart"/>
      <w:r w:rsidRPr="00612AA3">
        <w:rPr>
          <w:rFonts w:ascii="Gill Sans MT" w:hAnsi="Gill Sans MT"/>
        </w:rPr>
        <w:t>subpop</w:t>
      </w:r>
      <w:proofErr w:type="spellEnd"/>
      <w:r w:rsidRPr="00612AA3">
        <w:rPr>
          <w:rFonts w:ascii="Gill Sans MT" w:hAnsi="Gill Sans MT"/>
        </w:rPr>
        <w:t>(</w:t>
      </w:r>
      <w:proofErr w:type="spellStart"/>
      <w:r w:rsidRPr="00612AA3">
        <w:rPr>
          <w:rFonts w:ascii="Gill Sans MT" w:hAnsi="Gill Sans MT"/>
        </w:rPr>
        <w:t>hhmem_dj</w:t>
      </w:r>
      <w:proofErr w:type="spellEnd"/>
      <w:r w:rsidRPr="00612AA3">
        <w:rPr>
          <w:rFonts w:ascii="Gill Sans MT" w:hAnsi="Gill Sans MT"/>
        </w:rPr>
        <w:t>)</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sidRPr="00612AA3">
        <w:rPr>
          <w:rFonts w:ascii="Gill Sans MT" w:hAnsi="Gill Sans MT"/>
        </w:rPr>
        <w:t xml:space="preserve">, </w:t>
      </w:r>
      <w:proofErr w:type="spellStart"/>
      <w:r w:rsidRPr="00612AA3">
        <w:rPr>
          <w:rFonts w:ascii="Gill Sans MT" w:hAnsi="Gill Sans MT"/>
        </w:rPr>
        <w:t>subpop</w:t>
      </w:r>
      <w:proofErr w:type="spellEnd"/>
      <w:r w:rsidRPr="00612AA3">
        <w:rPr>
          <w:rFonts w:ascii="Gill Sans MT" w:hAnsi="Gill Sans MT"/>
        </w:rPr>
        <w:t>(</w:t>
      </w:r>
      <w:proofErr w:type="spellStart"/>
      <w:r w:rsidRPr="00612AA3">
        <w:rPr>
          <w:rFonts w:ascii="Gill Sans MT" w:hAnsi="Gill Sans MT"/>
        </w:rPr>
        <w:t>hhmem_dj</w:t>
      </w:r>
      <w:proofErr w:type="spellEnd"/>
      <w:r w:rsidRPr="00612AA3">
        <w:rPr>
          <w:rFonts w:ascii="Gill Sans MT" w:hAnsi="Gill Sans MT"/>
        </w:rPr>
        <w:t>)</w:t>
      </w:r>
      <w:r w:rsidRPr="003E062E">
        <w:rPr>
          <w:rFonts w:ascii="Gill Sans MT" w:hAnsi="Gill Sans MT"/>
        </w:rPr>
        <w:t>: mean yield_</w:t>
      </w:r>
      <w:r>
        <w:rPr>
          <w:rFonts w:ascii="Gill Sans MT" w:hAnsi="Gill Sans MT"/>
        </w:rPr>
        <w:t>fis2h</w:t>
      </w:r>
      <w:r w:rsidRPr="003E062E">
        <w:rPr>
          <w:rFonts w:ascii="Gill Sans MT" w:hAnsi="Gill Sans MT"/>
        </w:rPr>
        <w:t>, over(</w:t>
      </w:r>
      <w:proofErr w:type="spellStart"/>
      <w:r>
        <w:rPr>
          <w:rFonts w:ascii="Gill Sans MT" w:hAnsi="Gill Sans MT"/>
        </w:rPr>
        <w:t>vcc_youth</w:t>
      </w:r>
      <w:proofErr w:type="spellEnd"/>
      <w:r w:rsidRPr="003E062E">
        <w:rPr>
          <w:rFonts w:ascii="Gill Sans MT" w:hAnsi="Gill Sans MT"/>
        </w:rPr>
        <w:t>)</w:t>
      </w:r>
    </w:p>
    <w:p w14:paraId="54FE2D13" w14:textId="6E93C593" w:rsidR="00E9294F" w:rsidRDefault="00E9294F" w:rsidP="008D1EB1">
      <w:pPr>
        <w:pStyle w:val="Heading4"/>
      </w:pPr>
      <w:bookmarkStart w:id="930" w:name="_Toc526973620"/>
      <w:bookmarkStart w:id="931"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m1_line, </w:t>
            </w:r>
            <w:proofErr w:type="spellStart"/>
            <w:r>
              <w:rPr>
                <w:i/>
                <w:sz w:val="20"/>
                <w:szCs w:val="20"/>
              </w:rPr>
              <w:t>wgt_dairy</w:t>
            </w:r>
            <w:proofErr w:type="spellEnd"/>
            <w:r w:rsidRPr="00A021E8">
              <w:rPr>
                <w:i/>
                <w:sz w:val="20"/>
                <w:szCs w:val="20"/>
              </w:rPr>
              <w:t xml:space="preserve">, </w:t>
            </w:r>
            <w:proofErr w:type="spellStart"/>
            <w:r w:rsidRPr="00A021E8">
              <w:rPr>
                <w:i/>
                <w:sz w:val="20"/>
                <w:szCs w:val="20"/>
              </w:rPr>
              <w:t>samp_stratum</w:t>
            </w:r>
            <w:proofErr w:type="spellEnd"/>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proofErr w:type="spellStart"/>
            <w:r>
              <w:rPr>
                <w:i/>
                <w:sz w:val="20"/>
                <w:szCs w:val="20"/>
              </w:rPr>
              <w:t>vcc_dairy</w:t>
            </w:r>
            <w:proofErr w:type="spellEnd"/>
            <w:r>
              <w:rPr>
                <w:i/>
                <w:sz w:val="20"/>
                <w:szCs w:val="20"/>
              </w:rPr>
              <w:t xml:space="preserve">, </w:t>
            </w:r>
            <w:proofErr w:type="spellStart"/>
            <w:r>
              <w:rPr>
                <w:i/>
                <w:sz w:val="20"/>
                <w:szCs w:val="20"/>
              </w:rPr>
              <w:t>hhmem_dj</w:t>
            </w:r>
            <w:proofErr w:type="spellEnd"/>
            <w:r>
              <w:rPr>
                <w:i/>
                <w:sz w:val="20"/>
                <w:szCs w:val="20"/>
              </w:rPr>
              <w:t xml:space="preserve">, </w:t>
            </w:r>
            <w:proofErr w:type="spellStart"/>
            <w:r>
              <w:rPr>
                <w:i/>
                <w:sz w:val="20"/>
                <w:szCs w:val="20"/>
              </w:rPr>
              <w:t>vcc_youth</w:t>
            </w:r>
            <w:proofErr w:type="spellEnd"/>
            <w:r>
              <w:rPr>
                <w:i/>
                <w:sz w:val="20"/>
                <w:szCs w:val="20"/>
              </w:rPr>
              <w:t>,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proofErr w:type="spellStart"/>
            <w:r w:rsidRPr="000A21F6">
              <w:rPr>
                <w:i/>
                <w:sz w:val="20"/>
                <w:szCs w:val="20"/>
              </w:rPr>
              <w:t>milkcow_num</w:t>
            </w:r>
            <w:proofErr w:type="spellEnd"/>
            <w:r w:rsidRPr="000A21F6">
              <w:rPr>
                <w:i/>
                <w:sz w:val="20"/>
                <w:szCs w:val="20"/>
              </w:rPr>
              <w:t xml:space="preserve">,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 xml:space="preserve">_liter </w:t>
            </w:r>
            <w:proofErr w:type="spellStart"/>
            <w:r w:rsidRPr="000A21F6">
              <w:rPr>
                <w:i/>
                <w:sz w:val="20"/>
                <w:szCs w:val="20"/>
              </w:rPr>
              <w:t>milk_prod</w:t>
            </w:r>
            <w:proofErr w:type="spellEnd"/>
            <w:r w:rsidRPr="000A21F6">
              <w:rPr>
                <w:i/>
                <w:sz w:val="20"/>
                <w:szCs w:val="20"/>
              </w:rPr>
              <w:t xml:space="preserve">, </w:t>
            </w:r>
            <w:proofErr w:type="spellStart"/>
            <w:r w:rsidRPr="000A21F6">
              <w:rPr>
                <w:i/>
                <w:sz w:val="20"/>
                <w:szCs w:val="20"/>
              </w:rPr>
              <w:t>yield_milk</w:t>
            </w:r>
            <w:proofErr w:type="spellEnd"/>
            <w:r w:rsidRPr="000A21F6">
              <w:rPr>
                <w:i/>
                <w:sz w:val="20"/>
                <w:szCs w:val="20"/>
              </w:rPr>
              <w:t xml:space="preserve">, </w:t>
            </w:r>
            <w:proofErr w:type="spellStart"/>
            <w:r w:rsidRPr="000A21F6">
              <w:rPr>
                <w:i/>
                <w:sz w:val="20"/>
                <w:szCs w:val="20"/>
              </w:rPr>
              <w:t>mean_yield_milk</w:t>
            </w:r>
            <w:proofErr w:type="spellEnd"/>
            <w:r w:rsidRPr="000A21F6">
              <w:rPr>
                <w:i/>
                <w:sz w:val="20"/>
                <w:szCs w:val="20"/>
              </w:rPr>
              <w:t xml:space="preserve">, </w:t>
            </w:r>
            <w:proofErr w:type="spellStart"/>
            <w:r w:rsidRPr="000A21F6">
              <w:rPr>
                <w:i/>
                <w:sz w:val="20"/>
                <w:szCs w:val="20"/>
              </w:rPr>
              <w:t>sd_yield_milk</w:t>
            </w:r>
            <w:proofErr w:type="spellEnd"/>
            <w:r w:rsidRPr="000A21F6">
              <w:rPr>
                <w:i/>
                <w:sz w:val="20"/>
                <w:szCs w:val="20"/>
              </w:rPr>
              <w:t xml:space="preserve">, </w:t>
            </w:r>
            <w:proofErr w:type="spellStart"/>
            <w:r w:rsidRPr="000A21F6">
              <w:rPr>
                <w:i/>
                <w:sz w:val="20"/>
                <w:szCs w:val="20"/>
              </w:rPr>
              <w:t>out_yield_milk</w:t>
            </w:r>
            <w:proofErr w:type="spellEnd"/>
            <w:r w:rsidRPr="000A21F6">
              <w:rPr>
                <w:i/>
                <w:sz w:val="20"/>
                <w:szCs w:val="20"/>
              </w:rPr>
              <w:t xml:space="preserve">, </w:t>
            </w:r>
            <w:proofErr w:type="spellStart"/>
            <w:r w:rsidRPr="000A21F6">
              <w:rPr>
                <w:i/>
                <w:sz w:val="20"/>
                <w:szCs w:val="20"/>
              </w:rPr>
              <w:t>median_yield_milk</w:t>
            </w:r>
            <w:proofErr w:type="spellEnd"/>
            <w:r w:rsidRPr="000A21F6">
              <w:rPr>
                <w:i/>
                <w:sz w:val="20"/>
                <w:szCs w:val="20"/>
              </w:rPr>
              <w:t xml:space="preserve">, </w:t>
            </w:r>
            <w:proofErr w:type="spellStart"/>
            <w:r w:rsidRPr="000A21F6">
              <w:rPr>
                <w:i/>
                <w:sz w:val="20"/>
                <w:szCs w:val="20"/>
              </w:rPr>
              <w:t>herd_mob</w:t>
            </w:r>
            <w:proofErr w:type="spellEnd"/>
            <w:r w:rsidRPr="000A21F6">
              <w:rPr>
                <w:i/>
                <w:sz w:val="20"/>
                <w:szCs w:val="20"/>
              </w:rPr>
              <w:t xml:space="preserve">, </w:t>
            </w:r>
            <w:proofErr w:type="spellStart"/>
            <w:r w:rsidRPr="000A21F6">
              <w:rPr>
                <w:i/>
                <w:sz w:val="20"/>
                <w:szCs w:val="20"/>
              </w:rPr>
              <w:t>land_access</w:t>
            </w:r>
            <w:proofErr w:type="spellEnd"/>
            <w:r w:rsidRPr="000A21F6">
              <w:rPr>
                <w:i/>
                <w:sz w:val="20"/>
                <w:szCs w:val="20"/>
              </w:rPr>
              <w:t xml:space="preserve">, </w:t>
            </w:r>
            <w:proofErr w:type="spellStart"/>
            <w:r w:rsidRPr="000A21F6">
              <w:rPr>
                <w:i/>
                <w:sz w:val="20"/>
                <w:szCs w:val="20"/>
              </w:rPr>
              <w:t>hhcow_num</w:t>
            </w:r>
            <w:proofErr w:type="spellEnd"/>
            <w:r w:rsidRPr="000A21F6">
              <w:rPr>
                <w:i/>
                <w:sz w:val="20"/>
                <w:szCs w:val="20"/>
              </w:rPr>
              <w:t xml:space="preserve">, </w:t>
            </w:r>
            <w:proofErr w:type="spellStart"/>
            <w:r w:rsidRPr="000A21F6">
              <w:rPr>
                <w:i/>
                <w:sz w:val="20"/>
                <w:szCs w:val="20"/>
              </w:rPr>
              <w:t>cow_hous</w:t>
            </w:r>
            <w:proofErr w:type="spellEnd"/>
            <w:r w:rsidRPr="000A21F6">
              <w:rPr>
                <w:i/>
                <w:sz w:val="20"/>
                <w:szCs w:val="20"/>
              </w:rPr>
              <w:t xml:space="preserve">, </w:t>
            </w:r>
            <w:proofErr w:type="spellStart"/>
            <w:r w:rsidRPr="000A21F6">
              <w:rPr>
                <w:i/>
                <w:sz w:val="20"/>
                <w:szCs w:val="20"/>
              </w:rPr>
              <w:t>cow_grazing</w:t>
            </w:r>
            <w:proofErr w:type="spellEnd"/>
            <w:r w:rsidRPr="000A21F6">
              <w:rPr>
                <w:i/>
                <w:sz w:val="20"/>
                <w:szCs w:val="20"/>
              </w:rPr>
              <w:t xml:space="preserve">, </w:t>
            </w:r>
            <w:proofErr w:type="spellStart"/>
            <w:r w:rsidRPr="000A21F6">
              <w:rPr>
                <w:i/>
                <w:sz w:val="20"/>
                <w:szCs w:val="20"/>
              </w:rPr>
              <w:t>prodsys_cows</w:t>
            </w:r>
            <w:proofErr w:type="spellEnd"/>
            <w:r w:rsidRPr="000A21F6">
              <w:rPr>
                <w:i/>
                <w:sz w:val="20"/>
                <w:szCs w:val="20"/>
              </w:rPr>
              <w:t>,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lastRenderedPageBreak/>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 xml:space="preserve">Keep </w:t>
      </w:r>
      <w:proofErr w:type="spellStart"/>
      <w:r w:rsidRPr="00623E26">
        <w:t>hhea</w:t>
      </w:r>
      <w:proofErr w:type="spellEnd"/>
      <w:r w:rsidRPr="00623E26">
        <w:t xml:space="preserve">, </w:t>
      </w:r>
      <w:proofErr w:type="spellStart"/>
      <w:r w:rsidRPr="00623E26">
        <w:t>hhnum</w:t>
      </w:r>
      <w:proofErr w:type="spellEnd"/>
      <w:r w:rsidRPr="00623E26">
        <w:t xml:space="preserve">, m1_line, sex, </w:t>
      </w:r>
      <w:proofErr w:type="spellStart"/>
      <w:r w:rsidRPr="00623E26">
        <w:t>wgt_dairy</w:t>
      </w:r>
      <w:proofErr w:type="spellEnd"/>
      <w:r w:rsidRPr="00623E26">
        <w:t>, and all variables that begin with ‘v750’ or that contain ‘</w:t>
      </w:r>
      <w:proofErr w:type="spellStart"/>
      <w:r w:rsidRPr="00623E26">
        <w:t>vcc</w:t>
      </w:r>
      <w:proofErr w:type="spellEnd"/>
      <w:r w:rsidRPr="00623E26">
        <w:t>’</w:t>
      </w:r>
    </w:p>
    <w:p w14:paraId="48BAA0C6" w14:textId="77777777" w:rsidR="00E9294F" w:rsidRPr="00623E26" w:rsidRDefault="00E9294F" w:rsidP="00623E26">
      <w:pPr>
        <w:pStyle w:val="BodyTextIndent1"/>
      </w:pPr>
      <w:r w:rsidRPr="00623E26">
        <w:t xml:space="preserve">Keep if </w:t>
      </w:r>
      <w:proofErr w:type="spellStart"/>
      <w:r w:rsidRPr="00623E26">
        <w:t>vcc_dairy</w:t>
      </w:r>
      <w:proofErr w:type="spellEnd"/>
      <w:r w:rsidRPr="00623E26">
        <w:t xml:space="preserve">=1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29CE33AB" w:rsidR="00E9294F" w:rsidRPr="003A5657" w:rsidRDefault="00E9294F" w:rsidP="00D654A9">
      <w:pPr>
        <w:pStyle w:val="BodyTextIndent1"/>
      </w:pPr>
      <w:r>
        <w:t>Add v226a, v226j, v240a, v24</w:t>
      </w:r>
      <w:r w:rsidR="00043352">
        <w:t>1a</w:t>
      </w:r>
      <w:r>
        <w:t xml:space="preserve"> from “$analytic\FTF ZOI Survey [Country] [Year] household data analytic”, using </w:t>
      </w:r>
      <w:proofErr w:type="spellStart"/>
      <w:r>
        <w:t>hhea</w:t>
      </w:r>
      <w:proofErr w:type="spellEnd"/>
      <w:r>
        <w:t xml:space="preserve"> and </w:t>
      </w:r>
      <w:proofErr w:type="spellStart"/>
      <w:r>
        <w:t>hhnum</w:t>
      </w:r>
      <w:proofErr w:type="spellEnd"/>
      <w:r>
        <w:t xml:space="preserve">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proofErr w:type="spellStart"/>
      <w:r w:rsidRPr="005D715A">
        <w:rPr>
          <w:i/>
        </w:rPr>
        <w:t>milkcow_num</w:t>
      </w:r>
      <w:proofErr w:type="spellEnd"/>
      <w:r w:rsidRPr="005D715A">
        <w:t>).</w:t>
      </w:r>
    </w:p>
    <w:p w14:paraId="15649EFD" w14:textId="77777777" w:rsidR="00E9294F" w:rsidRDefault="00E9294F" w:rsidP="00D654A9">
      <w:pPr>
        <w:pStyle w:val="BodyTextIndent1"/>
        <w:rPr>
          <w:w w:val="105"/>
        </w:rPr>
      </w:pPr>
      <w:r w:rsidRPr="0069560A">
        <w:rPr>
          <w:w w:val="105"/>
        </w:rPr>
        <w:t xml:space="preserve">Set </w:t>
      </w:r>
      <w:proofErr w:type="spellStart"/>
      <w:r w:rsidRPr="0086148D">
        <w:rPr>
          <w:w w:val="105"/>
        </w:rPr>
        <w:t>milkcow_num</w:t>
      </w:r>
      <w:proofErr w:type="spellEnd"/>
      <w:r w:rsidRPr="0086148D">
        <w:rPr>
          <w:w w:val="105"/>
        </w:rPr>
        <w:t>=</w:t>
      </w:r>
      <w:r>
        <w:rPr>
          <w:w w:val="105"/>
        </w:rPr>
        <w:t>missing</w:t>
      </w:r>
    </w:p>
    <w:p w14:paraId="50341512" w14:textId="77777777" w:rsidR="00E9294F" w:rsidRDefault="00E9294F" w:rsidP="00D654A9">
      <w:pPr>
        <w:pStyle w:val="BodyTextIndent1"/>
        <w:rPr>
          <w:w w:val="105"/>
        </w:rPr>
      </w:pPr>
      <w:r>
        <w:rPr>
          <w:w w:val="105"/>
        </w:rPr>
        <w:t xml:space="preserve">Replace </w:t>
      </w:r>
      <w:proofErr w:type="spellStart"/>
      <w:r>
        <w:rPr>
          <w:w w:val="105"/>
        </w:rPr>
        <w:t>milkcow_num</w:t>
      </w:r>
      <w:proofErr w:type="spellEnd"/>
      <w:r>
        <w:rPr>
          <w:w w:val="105"/>
        </w:rPr>
        <w:t>=</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proofErr w:type="spellStart"/>
      <w:r>
        <w:rPr>
          <w:i/>
        </w:rPr>
        <w:t>milk_prod</w:t>
      </w:r>
      <w:proofErr w:type="spellEnd"/>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lastRenderedPageBreak/>
        <w:t xml:space="preserve">Set </w:t>
      </w:r>
      <w:proofErr w:type="spellStart"/>
      <w:r w:rsidRPr="00FD3E8C">
        <w:t>milk_prod</w:t>
      </w:r>
      <w:proofErr w:type="spellEnd"/>
      <w:r w:rsidRPr="00FD3E8C">
        <w:t>=(milk_prod1+ milk_prod2)</w:t>
      </w:r>
    </w:p>
    <w:p w14:paraId="6DA653AE" w14:textId="77777777" w:rsidR="00E9294F" w:rsidRPr="00FD3E8C" w:rsidRDefault="00E9294F" w:rsidP="00D654A9">
      <w:pPr>
        <w:pStyle w:val="BodyTextIndent1"/>
        <w:keepNext/>
        <w:widowControl/>
      </w:pPr>
      <w:r w:rsidRPr="00FD3E8C">
        <w:t xml:space="preserve">Replace </w:t>
      </w:r>
      <w:proofErr w:type="spellStart"/>
      <w:r w:rsidRPr="00FD3E8C">
        <w:t>milk_prod</w:t>
      </w:r>
      <w:proofErr w:type="spellEnd"/>
      <w:r w:rsidRPr="00FD3E8C">
        <w:t>=missing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proofErr w:type="spellStart"/>
      <w:r w:rsidRPr="005D715A">
        <w:rPr>
          <w:i/>
        </w:rPr>
        <w:t>yield_milk</w:t>
      </w:r>
      <w:proofErr w:type="spellEnd"/>
      <w:r w:rsidRPr="005D715A">
        <w:t>).</w:t>
      </w:r>
    </w:p>
    <w:p w14:paraId="37E7FC54" w14:textId="77777777" w:rsidR="00E9294F" w:rsidRPr="00FD3E8C" w:rsidRDefault="00E9294F" w:rsidP="00D654A9">
      <w:pPr>
        <w:pStyle w:val="BodyTextIndent1"/>
      </w:pPr>
      <w:r w:rsidRPr="00FD3E8C">
        <w:t xml:space="preserve">Set </w:t>
      </w:r>
      <w:proofErr w:type="spellStart"/>
      <w:r w:rsidRPr="00FD3E8C">
        <w:t>yield_milk</w:t>
      </w:r>
      <w:proofErr w:type="spellEnd"/>
      <w:r w:rsidRPr="00FD3E8C">
        <w:t>=(</w:t>
      </w:r>
      <w:proofErr w:type="spellStart"/>
      <w:r w:rsidRPr="00FD3E8C">
        <w:t>milk_prod÷milkcow_num</w:t>
      </w:r>
      <w:proofErr w:type="spellEnd"/>
      <w:r w:rsidRPr="00FD3E8C">
        <w:t>)</w:t>
      </w:r>
    </w:p>
    <w:p w14:paraId="59C7E414" w14:textId="77777777" w:rsidR="00E9294F" w:rsidRPr="00FD3E8C" w:rsidRDefault="00E9294F" w:rsidP="00D654A9">
      <w:pPr>
        <w:pStyle w:val="BodyTextIndent1"/>
      </w:pPr>
      <w:r w:rsidRPr="00FD3E8C">
        <w:t xml:space="preserve">Replace </w:t>
      </w:r>
      <w:proofErr w:type="spellStart"/>
      <w:r w:rsidRPr="00FD3E8C">
        <w:t>yield_milk</w:t>
      </w:r>
      <w:proofErr w:type="spellEnd"/>
      <w:r w:rsidRPr="00FD3E8C">
        <w:t xml:space="preserve">=missing if </w:t>
      </w:r>
      <w:proofErr w:type="spellStart"/>
      <w:r w:rsidRPr="00FD3E8C">
        <w:t>milk_prod</w:t>
      </w:r>
      <w:proofErr w:type="spellEnd"/>
      <w:r w:rsidRPr="00FD3E8C">
        <w:t xml:space="preserve">=missing or </w:t>
      </w:r>
      <w:proofErr w:type="spellStart"/>
      <w:r w:rsidRPr="00FD3E8C">
        <w:t>milkcow_num</w:t>
      </w:r>
      <w:proofErr w:type="spellEnd"/>
      <w:r w:rsidRPr="00FD3E8C">
        <w:t>=missing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 xml:space="preserve">Set </w:t>
      </w:r>
      <w:proofErr w:type="spellStart"/>
      <w:r w:rsidRPr="00FD3E8C">
        <w:rPr>
          <w:i/>
        </w:rPr>
        <w:t>mean_yield_milk</w:t>
      </w:r>
      <w:proofErr w:type="spellEnd"/>
      <w:r w:rsidRPr="00FD3E8C">
        <w:rPr>
          <w:i/>
        </w:rPr>
        <w:t>=mean(</w:t>
      </w:r>
      <w:proofErr w:type="spellStart"/>
      <w:r w:rsidRPr="00FD3E8C">
        <w:rPr>
          <w:i/>
        </w:rPr>
        <w:t>yield_milk</w:t>
      </w:r>
      <w:proofErr w:type="spellEnd"/>
      <w:r w:rsidRPr="00FD3E8C">
        <w:rPr>
          <w:i/>
        </w:rPr>
        <w:t>)</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 xml:space="preserve">Set </w:t>
      </w:r>
      <w:proofErr w:type="spellStart"/>
      <w:r w:rsidRPr="00FD3E8C">
        <w:rPr>
          <w:i/>
        </w:rPr>
        <w:t>sd_yield_milk</w:t>
      </w:r>
      <w:proofErr w:type="spellEnd"/>
      <w:r w:rsidRPr="00FD3E8C">
        <w:rPr>
          <w:i/>
        </w:rPr>
        <w:t>=standard deviation(</w:t>
      </w:r>
      <w:proofErr w:type="spellStart"/>
      <w:r w:rsidRPr="00FD3E8C">
        <w:rPr>
          <w:i/>
        </w:rPr>
        <w:t>yield_milk</w:t>
      </w:r>
      <w:proofErr w:type="spellEnd"/>
      <w:r w:rsidRPr="00FD3E8C">
        <w:rPr>
          <w:i/>
        </w:rPr>
        <w:t>)</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Replace yield_milk2=</w:t>
      </w:r>
      <w:proofErr w:type="spellStart"/>
      <w:r w:rsidRPr="00FD3E8C">
        <w:rPr>
          <w:i/>
        </w:rPr>
        <w:t>yield_milk</w:t>
      </w:r>
      <w:proofErr w:type="spellEnd"/>
      <w:r w:rsidRPr="00FD3E8C">
        <w:rPr>
          <w:i/>
        </w:rPr>
        <w:t xml:space="preserve"> if </w:t>
      </w:r>
      <w:proofErr w:type="spellStart"/>
      <w:r w:rsidRPr="00FD3E8C">
        <w:rPr>
          <w:i/>
        </w:rPr>
        <w:t>yield_milk</w:t>
      </w:r>
      <w:proofErr w:type="spellEnd"/>
      <w:r w:rsidRPr="00FD3E8C">
        <w:rPr>
          <w:i/>
        </w:rPr>
        <w:t>≥(</w:t>
      </w:r>
      <w:proofErr w:type="spellStart"/>
      <w:r w:rsidRPr="00FD3E8C">
        <w:rPr>
          <w:i/>
        </w:rPr>
        <w:t>mean_yield_milk</w:t>
      </w:r>
      <w:proofErr w:type="spellEnd"/>
      <w:r w:rsidRPr="00FD3E8C">
        <w:rPr>
          <w:i/>
        </w:rPr>
        <w:t>-(3*</w:t>
      </w:r>
      <w:proofErr w:type="spellStart"/>
      <w:r w:rsidRPr="00FD3E8C">
        <w:rPr>
          <w:i/>
        </w:rPr>
        <w:t>sd_yield_milk</w:t>
      </w:r>
      <w:proofErr w:type="spellEnd"/>
      <w:r w:rsidRPr="00FD3E8C">
        <w:rPr>
          <w:i/>
        </w:rPr>
        <w:t xml:space="preserve">)) and </w:t>
      </w:r>
      <w:proofErr w:type="spellStart"/>
      <w:r w:rsidRPr="00FD3E8C">
        <w:rPr>
          <w:i/>
        </w:rPr>
        <w:t>yield_milk</w:t>
      </w:r>
      <w:proofErr w:type="spellEnd"/>
      <w:r w:rsidRPr="00FD3E8C">
        <w:rPr>
          <w:i/>
        </w:rPr>
        <w:t>≤(</w:t>
      </w:r>
      <w:proofErr w:type="spellStart"/>
      <w:r w:rsidRPr="00FD3E8C">
        <w:rPr>
          <w:i/>
        </w:rPr>
        <w:t>mean_yield_milk</w:t>
      </w:r>
      <w:proofErr w:type="spellEnd"/>
      <w:r w:rsidRPr="00FD3E8C">
        <w:rPr>
          <w:i/>
        </w:rPr>
        <w:t>+(3*</w:t>
      </w:r>
      <w:proofErr w:type="spellStart"/>
      <w:r w:rsidRPr="00FD3E8C">
        <w:rPr>
          <w:i/>
        </w:rPr>
        <w:t>sd_yield_milk</w:t>
      </w:r>
      <w:proofErr w:type="spellEnd"/>
      <w:r w:rsidRPr="00FD3E8C">
        <w:rPr>
          <w:i/>
        </w:rPr>
        <w:t xml:space="preserve">))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 xml:space="preserve">List </w:t>
      </w:r>
      <w:proofErr w:type="spellStart"/>
      <w:r w:rsidRPr="00FD3E8C">
        <w:t>yield_milk</w:t>
      </w:r>
      <w:proofErr w:type="spellEnd"/>
      <w:r w:rsidRPr="00FD3E8C">
        <w:t xml:space="preserve"> yield_milk2 if </w:t>
      </w:r>
      <w:proofErr w:type="spellStart"/>
      <w:r w:rsidRPr="00FD3E8C">
        <w:t>yield_milk≠missing</w:t>
      </w:r>
      <w:proofErr w:type="spellEnd"/>
      <w:r w:rsidRPr="00FD3E8C">
        <w:t xml:space="preserve">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proofErr w:type="spellStart"/>
      <w:r w:rsidR="00E9294F" w:rsidRPr="00501B50">
        <w:rPr>
          <w:i/>
        </w:rPr>
        <w:t>herd_mob</w:t>
      </w:r>
      <w:proofErr w:type="spellEnd"/>
      <w:r w:rsidR="00E9294F">
        <w:t>).</w:t>
      </w:r>
    </w:p>
    <w:p w14:paraId="006408B2" w14:textId="77777777" w:rsidR="00E9294F" w:rsidRPr="00FD3E8C" w:rsidRDefault="00E9294F" w:rsidP="00D654A9">
      <w:pPr>
        <w:pStyle w:val="BodyTextIndent1"/>
      </w:pPr>
      <w:r w:rsidRPr="00FD3E8C">
        <w:t xml:space="preserve">Set </w:t>
      </w:r>
      <w:proofErr w:type="spellStart"/>
      <w:r w:rsidRPr="00FD3E8C">
        <w:t>herd_mob</w:t>
      </w:r>
      <w:proofErr w:type="spellEnd"/>
      <w:r w:rsidRPr="00FD3E8C">
        <w:t>=missing</w:t>
      </w:r>
    </w:p>
    <w:p w14:paraId="18AE3D34" w14:textId="77777777" w:rsidR="00E9294F" w:rsidRPr="00FD3E8C" w:rsidRDefault="00E9294F" w:rsidP="00D654A9">
      <w:pPr>
        <w:pStyle w:val="BodyTextIndent1"/>
      </w:pPr>
      <w:r w:rsidRPr="00FD3E8C">
        <w:t xml:space="preserve">Replace </w:t>
      </w:r>
      <w:proofErr w:type="spellStart"/>
      <w:r w:rsidRPr="00FD3E8C">
        <w:t>herd_mob</w:t>
      </w:r>
      <w:proofErr w:type="spellEnd"/>
      <w:r w:rsidRPr="00FD3E8C">
        <w:t xml:space="preserve">=0 if v226j=2 </w:t>
      </w:r>
    </w:p>
    <w:p w14:paraId="6F6EB1A1" w14:textId="77777777" w:rsidR="00E9294F" w:rsidRPr="00FD3E8C" w:rsidRDefault="00E9294F" w:rsidP="00D654A9">
      <w:pPr>
        <w:pStyle w:val="BodyTextIndent1"/>
      </w:pPr>
      <w:r w:rsidRPr="00FD3E8C">
        <w:t xml:space="preserve">Replace </w:t>
      </w:r>
      <w:proofErr w:type="spellStart"/>
      <w:r w:rsidRPr="00FD3E8C">
        <w:t>herd_mob</w:t>
      </w:r>
      <w:proofErr w:type="spellEnd"/>
      <w:r w:rsidRPr="00FD3E8C">
        <w:t xml:space="preserve">=1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proofErr w:type="spellStart"/>
      <w:r w:rsidR="00E9294F">
        <w:rPr>
          <w:i/>
        </w:rPr>
        <w:t>land_access</w:t>
      </w:r>
      <w:proofErr w:type="spellEnd"/>
      <w:r w:rsidR="00E9294F">
        <w:t>).</w:t>
      </w:r>
    </w:p>
    <w:p w14:paraId="00202245" w14:textId="77777777" w:rsidR="00E9294F" w:rsidRPr="00FD3E8C" w:rsidRDefault="00E9294F" w:rsidP="00D654A9">
      <w:pPr>
        <w:pStyle w:val="BodyTextIndent1"/>
        <w:widowControl/>
      </w:pPr>
      <w:r w:rsidRPr="00FD3E8C">
        <w:t xml:space="preserve">Set </w:t>
      </w:r>
      <w:proofErr w:type="spellStart"/>
      <w:r w:rsidRPr="00FD3E8C">
        <w:t>land_access</w:t>
      </w:r>
      <w:proofErr w:type="spellEnd"/>
      <w:r w:rsidRPr="00FD3E8C">
        <w:t>=missing</w:t>
      </w:r>
    </w:p>
    <w:p w14:paraId="6BCF68BC" w14:textId="77777777" w:rsidR="00E9294F" w:rsidRPr="00FD3E8C" w:rsidRDefault="00E9294F" w:rsidP="00D654A9">
      <w:pPr>
        <w:pStyle w:val="BodyTextIndent1"/>
        <w:widowControl/>
      </w:pPr>
      <w:r w:rsidRPr="00FD3E8C">
        <w:t xml:space="preserve">Replace </w:t>
      </w:r>
      <w:proofErr w:type="spellStart"/>
      <w:r w:rsidRPr="00FD3E8C">
        <w:t>land_access</w:t>
      </w:r>
      <w:proofErr w:type="spellEnd"/>
      <w:r w:rsidRPr="00FD3E8C">
        <w:t>=0 if v240a=2 and v241a=2</w:t>
      </w:r>
    </w:p>
    <w:p w14:paraId="0EF1F2EE" w14:textId="77777777" w:rsidR="00E9294F" w:rsidRPr="00FD3E8C" w:rsidRDefault="00E9294F" w:rsidP="00D654A9">
      <w:pPr>
        <w:pStyle w:val="BodyTextIndent1"/>
        <w:widowControl/>
      </w:pPr>
      <w:r w:rsidRPr="00FD3E8C">
        <w:t xml:space="preserve">Replace </w:t>
      </w:r>
      <w:proofErr w:type="spellStart"/>
      <w:r w:rsidRPr="00FD3E8C">
        <w:t>land_access</w:t>
      </w:r>
      <w:proofErr w:type="spellEnd"/>
      <w:r w:rsidRPr="00FD3E8C">
        <w:t>=1 if v240a=1 or v241a=1</w:t>
      </w:r>
    </w:p>
    <w:p w14:paraId="73015545" w14:textId="77777777" w:rsidR="00E9294F" w:rsidRPr="00FD3E8C" w:rsidRDefault="00E9294F" w:rsidP="00D654A9">
      <w:pPr>
        <w:pStyle w:val="BodyTextIndent1"/>
        <w:keepNext/>
        <w:widowControl/>
      </w:pPr>
      <w:r w:rsidRPr="00FD3E8C">
        <w:lastRenderedPageBreak/>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proofErr w:type="spellStart"/>
      <w:r w:rsidR="00E9294F">
        <w:rPr>
          <w:i/>
        </w:rPr>
        <w:t>hhcow_num</w:t>
      </w:r>
      <w:proofErr w:type="spellEnd"/>
      <w:r w:rsidR="00E9294F">
        <w:t xml:space="preserve">). </w:t>
      </w:r>
    </w:p>
    <w:p w14:paraId="1A275952" w14:textId="77777777" w:rsidR="00E9294F" w:rsidRPr="00FD3E8C" w:rsidRDefault="00E9294F" w:rsidP="00D654A9">
      <w:pPr>
        <w:pStyle w:val="BodyTextIndent1"/>
      </w:pPr>
      <w:r w:rsidRPr="00FD3E8C">
        <w:t xml:space="preserve">Set </w:t>
      </w:r>
      <w:proofErr w:type="spellStart"/>
      <w:r w:rsidRPr="00FD3E8C">
        <w:t>hhcow_num</w:t>
      </w:r>
      <w:proofErr w:type="spellEnd"/>
      <w:r w:rsidRPr="00FD3E8C">
        <w:t>=0</w:t>
      </w:r>
    </w:p>
    <w:p w14:paraId="729A539C" w14:textId="77777777" w:rsidR="00E9294F" w:rsidRPr="00FD3E8C" w:rsidRDefault="00E9294F" w:rsidP="00D654A9">
      <w:pPr>
        <w:pStyle w:val="BodyTextIndent1"/>
      </w:pPr>
      <w:r w:rsidRPr="00FD3E8C">
        <w:t xml:space="preserve">Replace </w:t>
      </w:r>
      <w:proofErr w:type="spellStart"/>
      <w:r w:rsidRPr="00FD3E8C">
        <w:t>hhcow_num</w:t>
      </w:r>
      <w:proofErr w:type="spellEnd"/>
      <w:r w:rsidRPr="00FD3E8C">
        <w:t>=v226a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w:t>
      </w:r>
      <w:proofErr w:type="spellStart"/>
      <w:r w:rsidR="00E9294F">
        <w:rPr>
          <w:i/>
        </w:rPr>
        <w:t>cow_hous</w:t>
      </w:r>
      <w:proofErr w:type="spellEnd"/>
      <w:r w:rsidR="00E9294F">
        <w:t>).</w:t>
      </w:r>
    </w:p>
    <w:p w14:paraId="0939F8DC" w14:textId="77777777" w:rsidR="00E9294F" w:rsidRPr="00FD3E8C" w:rsidRDefault="00E9294F" w:rsidP="00D654A9">
      <w:pPr>
        <w:pStyle w:val="BodyTextIndent1"/>
      </w:pPr>
      <w:r w:rsidRPr="00FD3E8C">
        <w:t xml:space="preserve">Set </w:t>
      </w:r>
      <w:proofErr w:type="spellStart"/>
      <w:r w:rsidRPr="00FD3E8C">
        <w:t>cow_hous</w:t>
      </w:r>
      <w:proofErr w:type="spellEnd"/>
      <w:r w:rsidRPr="00FD3E8C">
        <w:t>=missing</w:t>
      </w:r>
    </w:p>
    <w:p w14:paraId="100CC247" w14:textId="77777777" w:rsidR="00E9294F" w:rsidRPr="00FD3E8C" w:rsidRDefault="00E9294F" w:rsidP="00D654A9">
      <w:pPr>
        <w:pStyle w:val="BodyTextIndent1"/>
      </w:pPr>
      <w:r w:rsidRPr="00FD3E8C">
        <w:t xml:space="preserve">Replace </w:t>
      </w:r>
      <w:proofErr w:type="spellStart"/>
      <w:r w:rsidRPr="00FD3E8C">
        <w:t>cow_hous</w:t>
      </w:r>
      <w:proofErr w:type="spellEnd"/>
      <w:r w:rsidRPr="00FD3E8C">
        <w:t>=0 if v75016≤4</w:t>
      </w:r>
    </w:p>
    <w:p w14:paraId="5485D3AA" w14:textId="77777777" w:rsidR="00E9294F" w:rsidRPr="00FD3E8C" w:rsidRDefault="00E9294F" w:rsidP="00D654A9">
      <w:pPr>
        <w:pStyle w:val="BodyTextIndent1"/>
      </w:pPr>
      <w:r w:rsidRPr="00FD3E8C">
        <w:t xml:space="preserve">Replace </w:t>
      </w:r>
      <w:proofErr w:type="spellStart"/>
      <w:r w:rsidRPr="00FD3E8C">
        <w:t>cow_hous</w:t>
      </w:r>
      <w:proofErr w:type="spellEnd"/>
      <w:r w:rsidRPr="00FD3E8C">
        <w:t>=1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proofErr w:type="spellStart"/>
      <w:r w:rsidR="00E9294F">
        <w:rPr>
          <w:i/>
        </w:rPr>
        <w:t>cow_grazing</w:t>
      </w:r>
      <w:proofErr w:type="spellEnd"/>
      <w:r w:rsidR="00E9294F">
        <w:t xml:space="preserve">).  </w:t>
      </w:r>
    </w:p>
    <w:p w14:paraId="319BBAE4" w14:textId="77777777" w:rsidR="00E9294F" w:rsidRPr="00FD3E8C" w:rsidRDefault="00E9294F" w:rsidP="00D654A9">
      <w:pPr>
        <w:pStyle w:val="BodyTextIndent1"/>
      </w:pPr>
      <w:r w:rsidRPr="00FD3E8C">
        <w:t xml:space="preserve">Set </w:t>
      </w:r>
      <w:proofErr w:type="spellStart"/>
      <w:r w:rsidRPr="00FD3E8C">
        <w:t>cow_grazing</w:t>
      </w:r>
      <w:proofErr w:type="spellEnd"/>
      <w:r w:rsidRPr="00FD3E8C">
        <w:t>=missing</w:t>
      </w:r>
    </w:p>
    <w:p w14:paraId="3E5D8CED" w14:textId="77777777" w:rsidR="00E9294F" w:rsidRPr="00FD3E8C" w:rsidRDefault="00E9294F" w:rsidP="00D654A9">
      <w:pPr>
        <w:pStyle w:val="BodyTextIndent1"/>
      </w:pPr>
      <w:r w:rsidRPr="00FD3E8C">
        <w:t xml:space="preserve">Replace </w:t>
      </w:r>
      <w:proofErr w:type="spellStart"/>
      <w:r w:rsidRPr="00FD3E8C">
        <w:t>cow_grazing</w:t>
      </w:r>
      <w:proofErr w:type="spellEnd"/>
      <w:r w:rsidRPr="00FD3E8C">
        <w:t>=0 if v75018=2</w:t>
      </w:r>
    </w:p>
    <w:p w14:paraId="25F4409B" w14:textId="77777777" w:rsidR="00E9294F" w:rsidRPr="00FD3E8C" w:rsidRDefault="00E9294F" w:rsidP="00D654A9">
      <w:pPr>
        <w:pStyle w:val="BodyTextIndent1"/>
      </w:pPr>
      <w:r w:rsidRPr="00FD3E8C">
        <w:t xml:space="preserve">Replace </w:t>
      </w:r>
      <w:proofErr w:type="spellStart"/>
      <w:r w:rsidRPr="00FD3E8C">
        <w:t>cow_grazing</w:t>
      </w:r>
      <w:proofErr w:type="spellEnd"/>
      <w:r w:rsidRPr="00FD3E8C">
        <w:t xml:space="preserve">=1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proofErr w:type="spellStart"/>
      <w:r w:rsidR="00E9294F">
        <w:rPr>
          <w:i/>
        </w:rPr>
        <w:t>prodsys_cows</w:t>
      </w:r>
      <w:proofErr w:type="spellEnd"/>
      <w:r w:rsidR="00E9294F">
        <w:t xml:space="preserve">). </w:t>
      </w:r>
    </w:p>
    <w:p w14:paraId="57AF1ADD" w14:textId="77777777" w:rsidR="00E9294F" w:rsidRPr="00FD3E8C" w:rsidRDefault="00E9294F" w:rsidP="00D654A9">
      <w:pPr>
        <w:pStyle w:val="BodyTextIndent1"/>
      </w:pPr>
      <w:r w:rsidRPr="00FD3E8C">
        <w:t xml:space="preserve">Set </w:t>
      </w:r>
      <w:proofErr w:type="spellStart"/>
      <w:r w:rsidRPr="00FD3E8C">
        <w:t>prodsys_cows</w:t>
      </w:r>
      <w:proofErr w:type="spellEnd"/>
      <w:r w:rsidRPr="00FD3E8C">
        <w:t>=missing</w:t>
      </w:r>
    </w:p>
    <w:p w14:paraId="73A67E6D" w14:textId="66A0F964"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=1 if </w:t>
      </w:r>
      <w:proofErr w:type="spellStart"/>
      <w:r w:rsidRPr="00FD3E8C">
        <w:t>herd_mob</w:t>
      </w:r>
      <w:proofErr w:type="spellEnd"/>
      <w:r w:rsidRPr="00FD3E8C">
        <w:t xml:space="preserve">=1 </w:t>
      </w:r>
    </w:p>
    <w:p w14:paraId="554D1C40" w14:textId="77777777"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=2 if </w:t>
      </w:r>
      <w:proofErr w:type="spellStart"/>
      <w:r w:rsidRPr="00FD3E8C">
        <w:t>herd_mob</w:t>
      </w:r>
      <w:proofErr w:type="spellEnd"/>
      <w:r w:rsidRPr="00FD3E8C">
        <w:t xml:space="preserve">=0 and </w:t>
      </w:r>
      <w:proofErr w:type="spellStart"/>
      <w:r w:rsidRPr="00FD3E8C">
        <w:t>land_access</w:t>
      </w:r>
      <w:proofErr w:type="spellEnd"/>
      <w:r w:rsidRPr="00FD3E8C">
        <w:t>=1</w:t>
      </w:r>
    </w:p>
    <w:p w14:paraId="0A419872" w14:textId="77777777"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=3 if </w:t>
      </w:r>
      <w:proofErr w:type="spellStart"/>
      <w:r w:rsidRPr="00FD3E8C">
        <w:t>herd_mob</w:t>
      </w:r>
      <w:proofErr w:type="spellEnd"/>
      <w:r w:rsidRPr="00FD3E8C">
        <w:t xml:space="preserve">=0 and </w:t>
      </w:r>
      <w:proofErr w:type="spellStart"/>
      <w:r w:rsidRPr="00FD3E8C">
        <w:t>land_access</w:t>
      </w:r>
      <w:proofErr w:type="spellEnd"/>
      <w:r w:rsidRPr="00FD3E8C">
        <w:t>=0</w:t>
      </w:r>
    </w:p>
    <w:p w14:paraId="1182150C" w14:textId="77777777" w:rsidR="00E9294F" w:rsidRPr="00FD3E8C" w:rsidRDefault="00E9294F" w:rsidP="00D654A9">
      <w:pPr>
        <w:pStyle w:val="BodyTextIndent1"/>
      </w:pPr>
      <w:r w:rsidRPr="00FD3E8C">
        <w:t xml:space="preserve">Replace </w:t>
      </w:r>
      <w:proofErr w:type="spellStart"/>
      <w:r w:rsidRPr="00FD3E8C">
        <w:t>prodsys_cows</w:t>
      </w:r>
      <w:proofErr w:type="spellEnd"/>
      <w:r w:rsidRPr="00FD3E8C">
        <w:t xml:space="preserve">=4 if </w:t>
      </w:r>
      <w:proofErr w:type="spellStart"/>
      <w:r w:rsidRPr="00FD3E8C">
        <w:t>hhcow_num</w:t>
      </w:r>
      <w:proofErr w:type="spellEnd"/>
      <w:r w:rsidRPr="00FD3E8C">
        <w:t xml:space="preserve">&gt;49 and </w:t>
      </w:r>
      <w:proofErr w:type="spellStart"/>
      <w:r w:rsidRPr="00FD3E8C">
        <w:t>cow_hous</w:t>
      </w:r>
      <w:proofErr w:type="spellEnd"/>
      <w:r w:rsidRPr="00FD3E8C">
        <w:t xml:space="preserve">=1 and </w:t>
      </w:r>
      <w:proofErr w:type="spellStart"/>
      <w:r w:rsidRPr="00FD3E8C">
        <w:t>cow_grazing</w:t>
      </w:r>
      <w:proofErr w:type="spellEnd"/>
      <w:r w:rsidRPr="00FD3E8C">
        <w:t>=0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 xml:space="preserve">Replace prodsys_cows1_dj=1 if </w:t>
      </w:r>
      <w:proofErr w:type="spellStart"/>
      <w:r>
        <w:rPr>
          <w:rFonts w:ascii="Gill Sans MT" w:hAnsi="Gill Sans MT"/>
        </w:rPr>
        <w:t>prodsys_cows</w:t>
      </w:r>
      <w:proofErr w:type="spellEnd"/>
      <w:r>
        <w:rPr>
          <w:rFonts w:ascii="Gill Sans MT" w:hAnsi="Gill Sans MT"/>
        </w:rPr>
        <w:t xml:space="preserve">=1 and </w:t>
      </w:r>
      <w:proofErr w:type="spellStart"/>
      <w:r>
        <w:rPr>
          <w:rFonts w:ascii="Gill Sans MT" w:hAnsi="Gill Sans MT"/>
        </w:rPr>
        <w:t>hhmem_dj</w:t>
      </w:r>
      <w:proofErr w:type="spellEnd"/>
      <w:r>
        <w:rPr>
          <w:rFonts w:ascii="Gill Sans MT" w:hAnsi="Gill Sans MT"/>
        </w:rPr>
        <w:t>=1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lastRenderedPageBreak/>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 xml:space="preserve">Replace prodsys_cows2_dj=1 if </w:t>
      </w:r>
      <w:proofErr w:type="spellStart"/>
      <w:r>
        <w:rPr>
          <w:rFonts w:ascii="Gill Sans MT" w:hAnsi="Gill Sans MT"/>
        </w:rPr>
        <w:t>prodsys_cows</w:t>
      </w:r>
      <w:proofErr w:type="spellEnd"/>
      <w:r>
        <w:rPr>
          <w:rFonts w:ascii="Gill Sans MT" w:hAnsi="Gill Sans MT"/>
        </w:rPr>
        <w:t xml:space="preserve">=2 and </w:t>
      </w:r>
      <w:proofErr w:type="spellStart"/>
      <w:r>
        <w:rPr>
          <w:rFonts w:ascii="Gill Sans MT" w:hAnsi="Gill Sans MT"/>
        </w:rPr>
        <w:t>hhmem_dj</w:t>
      </w:r>
      <w:proofErr w:type="spellEnd"/>
      <w:r>
        <w:rPr>
          <w:rFonts w:ascii="Gill Sans MT" w:hAnsi="Gill Sans MT"/>
        </w:rPr>
        <w:t>=1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 xml:space="preserve">Replace prodsys_cows3_dj=1 if </w:t>
      </w:r>
      <w:proofErr w:type="spellStart"/>
      <w:r>
        <w:rPr>
          <w:rFonts w:ascii="Gill Sans MT" w:hAnsi="Gill Sans MT"/>
        </w:rPr>
        <w:t>prodsys_cows</w:t>
      </w:r>
      <w:proofErr w:type="spellEnd"/>
      <w:r>
        <w:rPr>
          <w:rFonts w:ascii="Gill Sans MT" w:hAnsi="Gill Sans MT"/>
        </w:rPr>
        <w:t xml:space="preserve">=3 and </w:t>
      </w:r>
      <w:proofErr w:type="spellStart"/>
      <w:r>
        <w:rPr>
          <w:rFonts w:ascii="Gill Sans MT" w:hAnsi="Gill Sans MT"/>
        </w:rPr>
        <w:t>hhmem_dj</w:t>
      </w:r>
      <w:proofErr w:type="spellEnd"/>
      <w:r>
        <w:rPr>
          <w:rFonts w:ascii="Gill Sans MT" w:hAnsi="Gill Sans MT"/>
        </w:rPr>
        <w:t>=1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 xml:space="preserve">Replace prodsys_cows4_dj=1 if </w:t>
      </w:r>
      <w:proofErr w:type="spellStart"/>
      <w:r>
        <w:rPr>
          <w:rFonts w:ascii="Gill Sans MT" w:hAnsi="Gill Sans MT"/>
        </w:rPr>
        <w:t>prodsys_cows</w:t>
      </w:r>
      <w:proofErr w:type="spellEnd"/>
      <w:r>
        <w:rPr>
          <w:rFonts w:ascii="Gill Sans MT" w:hAnsi="Gill Sans MT"/>
        </w:rPr>
        <w:t xml:space="preserve">=4 and </w:t>
      </w:r>
      <w:proofErr w:type="spellStart"/>
      <w:r>
        <w:rPr>
          <w:rFonts w:ascii="Gill Sans MT" w:hAnsi="Gill Sans MT"/>
        </w:rPr>
        <w:t>hhmem_dj</w:t>
      </w:r>
      <w:proofErr w:type="spellEnd"/>
      <w:r>
        <w:rPr>
          <w:rFonts w:ascii="Gill Sans MT" w:hAnsi="Gill Sans MT"/>
        </w:rPr>
        <w:t>=1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proofErr w:type="spellStart"/>
      <w:r w:rsidRPr="0069560A">
        <w:rPr>
          <w:i/>
        </w:rPr>
        <w:t>yield_milk</w:t>
      </w:r>
      <w:proofErr w:type="spellEnd"/>
      <w:r>
        <w:t xml:space="preserve"> analytic variable. Repeat the calculation for the first</w:t>
      </w:r>
      <w:r w:rsidR="001760A2">
        <w:t>-</w:t>
      </w:r>
      <w:r>
        <w:t xml:space="preserve"> and second</w:t>
      </w:r>
      <w:r w:rsidR="001760A2">
        <w:t>-</w:t>
      </w:r>
      <w:r>
        <w:t>level disaggregates. (Example code uses Stata syntax.)</w:t>
      </w:r>
    </w:p>
    <w:bookmarkEnd w:id="930"/>
    <w:bookmarkEnd w:id="931"/>
    <w:p w14:paraId="05154FF5"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Svyset</w:t>
      </w:r>
      <w:proofErr w:type="spellEnd"/>
      <w:r w:rsidRPr="003E062E">
        <w:rPr>
          <w:rFonts w:ascii="Gill Sans MT" w:hAnsi="Gill Sans MT"/>
        </w:rPr>
        <w:t xml:space="preserve"> </w:t>
      </w:r>
      <w:proofErr w:type="spellStart"/>
      <w:r w:rsidRPr="003E062E">
        <w:rPr>
          <w:rFonts w:ascii="Gill Sans MT" w:hAnsi="Gill Sans MT"/>
        </w:rPr>
        <w:t>hhea</w:t>
      </w:r>
      <w:proofErr w:type="spellEnd"/>
      <w:r w:rsidRPr="003E062E">
        <w:rPr>
          <w:rFonts w:ascii="Gill Sans MT" w:hAnsi="Gill Sans MT"/>
        </w:rPr>
        <w:t xml:space="preserve"> [</w:t>
      </w:r>
      <w:proofErr w:type="spellStart"/>
      <w:r w:rsidRPr="003E062E">
        <w:rPr>
          <w:rFonts w:ascii="Gill Sans MT" w:hAnsi="Gill Sans MT"/>
        </w:rPr>
        <w:t>pweigh</w:t>
      </w:r>
      <w:r w:rsidRPr="006A1D5E">
        <w:rPr>
          <w:rFonts w:ascii="Gill Sans MT" w:hAnsi="Gill Sans MT"/>
        </w:rPr>
        <w:t>t</w:t>
      </w:r>
      <w:proofErr w:type="spellEnd"/>
      <w:r w:rsidRPr="006A1D5E">
        <w:rPr>
          <w:rFonts w:ascii="Gill Sans MT" w:hAnsi="Gill Sans MT"/>
        </w:rPr>
        <w:t>=</w:t>
      </w:r>
      <w:proofErr w:type="spellStart"/>
      <w:r w:rsidRPr="006A1D5E">
        <w:rPr>
          <w:rFonts w:ascii="Gill Sans MT" w:hAnsi="Gill Sans MT"/>
        </w:rPr>
        <w:t>wgt_</w:t>
      </w:r>
      <w:r>
        <w:rPr>
          <w:rFonts w:ascii="Gill Sans MT" w:hAnsi="Gill Sans MT"/>
        </w:rPr>
        <w:t>dairy</w:t>
      </w:r>
      <w:proofErr w:type="spellEnd"/>
      <w:r w:rsidRPr="006A1D5E">
        <w:rPr>
          <w:rFonts w:ascii="Gill Sans MT" w:hAnsi="Gill Sans MT"/>
        </w:rPr>
        <w:t>], strata(</w:t>
      </w:r>
      <w:proofErr w:type="spellStart"/>
      <w:r w:rsidRPr="006A1D5E">
        <w:rPr>
          <w:rFonts w:ascii="Gill Sans MT" w:hAnsi="Gill Sans MT"/>
        </w:rPr>
        <w:t>samp_stratum</w:t>
      </w:r>
      <w:proofErr w:type="spellEnd"/>
      <w:r w:rsidRPr="006A1D5E">
        <w:rPr>
          <w:rFonts w:ascii="Gill Sans MT" w:hAnsi="Gill Sans MT"/>
        </w:rPr>
        <w:t>)</w:t>
      </w:r>
    </w:p>
    <w:p w14:paraId="1DA915B1"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w:t>
      </w:r>
      <w:proofErr w:type="spellStart"/>
      <w:r>
        <w:rPr>
          <w:rFonts w:ascii="Gill Sans MT" w:hAnsi="Gill Sans MT"/>
        </w:rPr>
        <w:t>hhmem_dj</w:t>
      </w:r>
      <w:proofErr w:type="spellEnd"/>
      <w:r>
        <w:rPr>
          <w:rFonts w:ascii="Gill Sans MT" w:hAnsi="Gill Sans MT"/>
        </w:rPr>
        <w:t>)</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(prodsys_cows1_dj)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(prodsys_cows2_dj)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(prodsys_cows3_dj)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proofErr w:type="spellStart"/>
      <w:r w:rsidRPr="003E062E">
        <w:rPr>
          <w:rFonts w:ascii="Gill Sans MT" w:hAnsi="Gill Sans MT"/>
        </w:rPr>
        <w:t>Svy</w:t>
      </w:r>
      <w:proofErr w:type="spellEnd"/>
      <w:r>
        <w:rPr>
          <w:rFonts w:ascii="Gill Sans MT" w:hAnsi="Gill Sans MT"/>
        </w:rPr>
        <w:t xml:space="preserve">, </w:t>
      </w:r>
      <w:proofErr w:type="spellStart"/>
      <w:r>
        <w:rPr>
          <w:rFonts w:ascii="Gill Sans MT" w:hAnsi="Gill Sans MT"/>
        </w:rPr>
        <w:t>subpop</w:t>
      </w:r>
      <w:proofErr w:type="spellEnd"/>
      <w:r>
        <w:rPr>
          <w:rFonts w:ascii="Gill Sans MT" w:hAnsi="Gill Sans MT"/>
        </w:rPr>
        <w:t>(prodsys_cows4_dj)</w:t>
      </w:r>
      <w:r w:rsidRPr="003E062E">
        <w:rPr>
          <w:rFonts w:ascii="Gill Sans MT" w:hAnsi="Gill Sans MT"/>
        </w:rPr>
        <w:t>: mean yield_</w:t>
      </w:r>
      <w:r>
        <w:rPr>
          <w:rFonts w:ascii="Gill Sans MT" w:hAnsi="Gill Sans MT"/>
        </w:rPr>
        <w:t>milk2, over(</w:t>
      </w:r>
      <w:proofErr w:type="spellStart"/>
      <w:r>
        <w:rPr>
          <w:rFonts w:ascii="Gill Sans MT" w:hAnsi="Gill Sans MT"/>
        </w:rPr>
        <w:t>vcc_youth</w:t>
      </w:r>
      <w:proofErr w:type="spellEnd"/>
      <w:r>
        <w:rPr>
          <w:rFonts w:ascii="Gill Sans MT" w:hAnsi="Gill Sans MT"/>
        </w:rPr>
        <w:t>)</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32" w:name="_Toc527234131"/>
      <w:r>
        <w:t>References</w:t>
      </w:r>
    </w:p>
    <w:p w14:paraId="333E01A4" w14:textId="41B35C6E" w:rsidR="004A7C1A" w:rsidRDefault="00D76208" w:rsidP="006D6A91">
      <w:pPr>
        <w:pStyle w:val="BodyText"/>
        <w:rPr>
          <w:rFonts w:eastAsia="Cabin"/>
          <w:b/>
          <w:caps/>
          <w:color w:val="94A545"/>
          <w:sz w:val="28"/>
          <w:szCs w:val="36"/>
        </w:rPr>
      </w:pPr>
      <w:proofErr w:type="spellStart"/>
      <w:r>
        <w:t>Sadras</w:t>
      </w:r>
      <w:proofErr w:type="spellEnd"/>
      <w:r>
        <w:t xml:space="preserve">,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71"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33" w:name="_Toc23753567"/>
      <w:r>
        <w:lastRenderedPageBreak/>
        <w:t xml:space="preserve">Household </w:t>
      </w:r>
      <w:r w:rsidR="00D42980">
        <w:t>f</w:t>
      </w:r>
      <w:r>
        <w:t xml:space="preserve">ood </w:t>
      </w:r>
      <w:r w:rsidR="00D42980">
        <w:t>i</w:t>
      </w:r>
      <w:r>
        <w:t>nsecurity</w:t>
      </w:r>
      <w:bookmarkEnd w:id="932"/>
      <w:r w:rsidR="00D42980">
        <w:t xml:space="preserve"> indicators</w:t>
      </w:r>
      <w:bookmarkEnd w:id="933"/>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34" w:name="_Toc527234132"/>
      <w:bookmarkStart w:id="935" w:name="_Toc23753568"/>
      <w:r w:rsidRPr="005D715A">
        <w:t>Guidel</w:t>
      </w:r>
      <w:r>
        <w:t>ines to construct the indicators</w:t>
      </w:r>
      <w:bookmarkEnd w:id="934"/>
      <w:bookmarkEnd w:id="935"/>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3DE77285" w:rsidR="000C62AD" w:rsidRPr="00E66A47" w:rsidRDefault="000C62AD" w:rsidP="00D94B7E">
      <w:pPr>
        <w:pStyle w:val="Heading3"/>
        <w:numPr>
          <w:ilvl w:val="2"/>
          <w:numId w:val="198"/>
        </w:numPr>
        <w:autoSpaceDE w:val="0"/>
        <w:autoSpaceDN w:val="0"/>
        <w:spacing w:after="240"/>
        <w:ind w:right="288"/>
        <w:rPr>
          <w:rFonts w:eastAsia="Times New Roman"/>
        </w:rPr>
      </w:pPr>
      <w:bookmarkStart w:id="936" w:name="_Toc527234133"/>
      <w:bookmarkStart w:id="937" w:name="_Toc23753569"/>
      <w:r w:rsidRPr="00E66A47">
        <w:rPr>
          <w:rFonts w:eastAsia="Times New Roman"/>
        </w:rPr>
        <w:t xml:space="preserve">Prevalence of moderate and severe hunger in the population, based on the </w:t>
      </w:r>
      <w:bookmarkEnd w:id="936"/>
      <w:r w:rsidR="001C25EA">
        <w:rPr>
          <w:rFonts w:eastAsia="Times New Roman"/>
        </w:rPr>
        <w:t>H</w:t>
      </w:r>
      <w:r w:rsidR="00781E37">
        <w:rPr>
          <w:rFonts w:eastAsia="Times New Roman"/>
        </w:rPr>
        <w:t>ousehold Hunger Scale</w:t>
      </w:r>
      <w:bookmarkEnd w:id="937"/>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8" w:name="_Toc17731836"/>
      <w:bookmarkStart w:id="939" w:name="_Toc17980603"/>
      <w:bookmarkStart w:id="940" w:name="_Toc17990046"/>
      <w:bookmarkStart w:id="941" w:name="_Toc18065075"/>
      <w:bookmarkStart w:id="942" w:name="_Toc527234134"/>
      <w:bookmarkStart w:id="943" w:name="_Toc23753570"/>
      <w:bookmarkEnd w:id="938"/>
      <w:bookmarkEnd w:id="939"/>
      <w:bookmarkEnd w:id="940"/>
      <w:bookmarkEnd w:id="941"/>
      <w:r w:rsidRPr="00E66A47">
        <w:rPr>
          <w:rFonts w:eastAsia="Times New Roman"/>
        </w:rPr>
        <w:t>Prevalence of moderate or severe food insecurity in the population, based on the Food Insecurity Experience Scale</w:t>
      </w:r>
      <w:bookmarkEnd w:id="942"/>
      <w:bookmarkEnd w:id="943"/>
    </w:p>
    <w:p w14:paraId="19364B78" w14:textId="0806A8EF" w:rsidR="00633FF6" w:rsidRPr="00874FE0" w:rsidRDefault="00633FF6" w:rsidP="00633FF6">
      <w:pPr>
        <w:pStyle w:val="BodyText"/>
      </w:pPr>
      <w:bookmarkStart w:id="944"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72"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5" w:name="_Toc23753571"/>
      <w:r w:rsidRPr="005D715A">
        <w:lastRenderedPageBreak/>
        <w:t xml:space="preserve">Step-by-step procedure to calculate </w:t>
      </w:r>
      <w:r>
        <w:t>the food security indicators</w:t>
      </w:r>
      <w:bookmarkEnd w:id="944"/>
      <w:bookmarkEnd w:id="945"/>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C3EBB00" w:rsidR="000C62AD" w:rsidRPr="00E66A47" w:rsidRDefault="000C62AD" w:rsidP="001A6EAB">
      <w:pPr>
        <w:pStyle w:val="Heading3"/>
        <w:numPr>
          <w:ilvl w:val="2"/>
          <w:numId w:val="198"/>
        </w:numPr>
        <w:autoSpaceDE w:val="0"/>
        <w:autoSpaceDN w:val="0"/>
        <w:spacing w:after="240"/>
        <w:ind w:right="288"/>
        <w:rPr>
          <w:rFonts w:eastAsia="Times New Roman"/>
        </w:rPr>
      </w:pPr>
      <w:bookmarkStart w:id="946" w:name="_Toc527234136"/>
      <w:bookmarkStart w:id="947" w:name="_Toc23753572"/>
      <w:r w:rsidRPr="00E66A47">
        <w:rPr>
          <w:rFonts w:eastAsia="Times New Roman"/>
        </w:rPr>
        <w:t xml:space="preserve">Prevalence of moderate and severe hunger in the population, based on the </w:t>
      </w:r>
      <w:bookmarkEnd w:id="946"/>
      <w:r w:rsidR="001C25EA">
        <w:rPr>
          <w:rFonts w:eastAsia="Times New Roman"/>
        </w:rPr>
        <w:t>H</w:t>
      </w:r>
      <w:r w:rsidR="00781E37">
        <w:rPr>
          <w:rFonts w:eastAsia="Times New Roman"/>
        </w:rPr>
        <w:t>ousehold Hunger Scale</w:t>
      </w:r>
      <w:bookmarkEnd w:id="947"/>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 xml:space="preserve">308a, v308b, v308c, v308d, v308e, v308f, </w:t>
            </w:r>
            <w:proofErr w:type="spellStart"/>
            <w:r w:rsidRPr="00ED3F37">
              <w:rPr>
                <w:i/>
                <w:sz w:val="20"/>
                <w:szCs w:val="20"/>
              </w:rPr>
              <w:t>hhea</w:t>
            </w:r>
            <w:proofErr w:type="spellEnd"/>
            <w:r w:rsidRPr="00ED3F37">
              <w:rPr>
                <w:i/>
                <w:sz w:val="20"/>
                <w:szCs w:val="20"/>
              </w:rPr>
              <w:t xml:space="preserve">, </w:t>
            </w:r>
            <w:proofErr w:type="spellStart"/>
            <w:r w:rsidRPr="00ED3F37">
              <w:rPr>
                <w:i/>
                <w:sz w:val="20"/>
                <w:szCs w:val="20"/>
              </w:rPr>
              <w:t>hh_wgt</w:t>
            </w:r>
            <w:proofErr w:type="spellEnd"/>
            <w:r w:rsidRPr="00ED3F37">
              <w:rPr>
                <w:i/>
                <w:sz w:val="20"/>
                <w:szCs w:val="20"/>
              </w:rPr>
              <w:t xml:space="preserve">, </w:t>
            </w:r>
            <w:proofErr w:type="spellStart"/>
            <w:r w:rsidRPr="00ED3F37">
              <w:rPr>
                <w:i/>
                <w:sz w:val="20"/>
                <w:szCs w:val="20"/>
              </w:rPr>
              <w:t>samp_stratum</w:t>
            </w:r>
            <w:proofErr w:type="spellEnd"/>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proofErr w:type="spellStart"/>
            <w:r w:rsidRPr="00ED3F37">
              <w:rPr>
                <w:i/>
                <w:sz w:val="20"/>
                <w:szCs w:val="20"/>
              </w:rPr>
              <w:t>genhhtype_dj</w:t>
            </w:r>
            <w:proofErr w:type="spellEnd"/>
            <w:r w:rsidRPr="00ED3F37">
              <w:rPr>
                <w:i/>
                <w:sz w:val="20"/>
                <w:szCs w:val="20"/>
              </w:rPr>
              <w:t xml:space="preserve">, </w:t>
            </w:r>
            <w:proofErr w:type="spellStart"/>
            <w:r w:rsidRPr="00ED3F37">
              <w:rPr>
                <w:i/>
                <w:sz w:val="20"/>
                <w:szCs w:val="20"/>
              </w:rPr>
              <w:t>edulevel_hh_dj</w:t>
            </w:r>
            <w:proofErr w:type="spellEnd"/>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 xml:space="preserve">hhs1, hhs2, hhs3, </w:t>
            </w:r>
            <w:proofErr w:type="spellStart"/>
            <w:r w:rsidRPr="00ED3F37">
              <w:rPr>
                <w:i/>
                <w:sz w:val="20"/>
                <w:szCs w:val="20"/>
              </w:rPr>
              <w:t>hhs</w:t>
            </w:r>
            <w:proofErr w:type="spellEnd"/>
            <w:r w:rsidRPr="00ED3F37">
              <w:rPr>
                <w:i/>
                <w:sz w:val="20"/>
                <w:szCs w:val="20"/>
              </w:rPr>
              <w:t xml:space="preserve">, </w:t>
            </w:r>
            <w:proofErr w:type="spellStart"/>
            <w:r w:rsidRPr="00ED3F37">
              <w:rPr>
                <w:i/>
                <w:sz w:val="20"/>
                <w:szCs w:val="20"/>
              </w:rPr>
              <w:t>hhs_cat</w:t>
            </w:r>
            <w:proofErr w:type="spellEnd"/>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lastRenderedPageBreak/>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proofErr w:type="spellStart"/>
      <w:r w:rsidRPr="00CD2417">
        <w:rPr>
          <w:rFonts w:asciiTheme="majorHAnsi" w:eastAsiaTheme="minorHAnsi" w:hAnsiTheme="majorHAnsi" w:cstheme="minorBidi"/>
          <w:i/>
          <w:szCs w:val="22"/>
        </w:rPr>
        <w:t>hhs</w:t>
      </w:r>
      <w:proofErr w:type="spellEnd"/>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 xml:space="preserve">Set </w:t>
      </w:r>
      <w:proofErr w:type="spellStart"/>
      <w:r w:rsidRPr="00DE3FD6">
        <w:t>hhs</w:t>
      </w:r>
      <w:proofErr w:type="spellEnd"/>
      <w:r w:rsidRPr="00DE3FD6">
        <w:t>=(hhs1</w:t>
      </w:r>
      <w:r w:rsidRPr="009A33E2">
        <w:t>+hhs2+hhs3)</w:t>
      </w:r>
    </w:p>
    <w:p w14:paraId="5DB49393" w14:textId="4632BAA9" w:rsidR="000C62AD" w:rsidRPr="009A33E2" w:rsidRDefault="000C62AD" w:rsidP="00A2711C">
      <w:pPr>
        <w:pStyle w:val="BodyTextIndent1"/>
      </w:pPr>
      <w:r w:rsidRPr="009A33E2">
        <w:t xml:space="preserve">Replace </w:t>
      </w:r>
      <w:proofErr w:type="spellStart"/>
      <w:r w:rsidRPr="009A33E2">
        <w:t>hhs</w:t>
      </w:r>
      <w:proofErr w:type="spellEnd"/>
      <w:r w:rsidRPr="009A33E2">
        <w:t>=missing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proofErr w:type="spellStart"/>
      <w:r w:rsidRPr="00CD2417">
        <w:rPr>
          <w:rFonts w:asciiTheme="majorHAnsi" w:eastAsiaTheme="minorHAnsi" w:hAnsiTheme="majorHAnsi" w:cstheme="minorBidi"/>
          <w:i/>
          <w:szCs w:val="22"/>
        </w:rPr>
        <w:t>hhs_cat</w:t>
      </w:r>
      <w:proofErr w:type="spellEnd"/>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 xml:space="preserve">Set </w:t>
      </w:r>
      <w:proofErr w:type="spellStart"/>
      <w:r w:rsidRPr="00DE3FD6">
        <w:t>hhs_cat</w:t>
      </w:r>
      <w:proofErr w:type="spellEnd"/>
      <w:r w:rsidRPr="00DE3FD6">
        <w:t>=</w:t>
      </w:r>
      <w:r w:rsidRPr="009A33E2">
        <w:t>missing</w:t>
      </w:r>
    </w:p>
    <w:p w14:paraId="7434E90C" w14:textId="7FDB20CB" w:rsidR="000C62AD" w:rsidRPr="009A33E2" w:rsidRDefault="000C62AD" w:rsidP="00A2711C">
      <w:pPr>
        <w:pStyle w:val="BodyTextIndent1"/>
      </w:pPr>
      <w:r w:rsidRPr="009A33E2">
        <w:t xml:space="preserve">Replace </w:t>
      </w:r>
      <w:proofErr w:type="spellStart"/>
      <w:r w:rsidRPr="009A33E2">
        <w:t>hhs_cat</w:t>
      </w:r>
      <w:proofErr w:type="spellEnd"/>
      <w:r w:rsidRPr="009A33E2">
        <w:t xml:space="preserve">=0 if </w:t>
      </w:r>
      <w:proofErr w:type="spellStart"/>
      <w:r w:rsidRPr="009A33E2">
        <w:t>hhs</w:t>
      </w:r>
      <w:proofErr w:type="spellEnd"/>
      <w:r w:rsidRPr="009A33E2">
        <w:t xml:space="preserve">=0 or </w:t>
      </w:r>
      <w:proofErr w:type="spellStart"/>
      <w:r w:rsidRPr="009A33E2">
        <w:t>hhs</w:t>
      </w:r>
      <w:proofErr w:type="spellEnd"/>
      <w:r w:rsidRPr="009A33E2">
        <w:t>=1</w:t>
      </w:r>
    </w:p>
    <w:p w14:paraId="2CDD6FEA" w14:textId="5DEA561A" w:rsidR="000C62AD" w:rsidRPr="009A33E2" w:rsidRDefault="000C62AD" w:rsidP="00A2711C">
      <w:pPr>
        <w:pStyle w:val="BodyTextIndent1"/>
      </w:pPr>
      <w:r w:rsidRPr="009A33E2">
        <w:t xml:space="preserve">Replace </w:t>
      </w:r>
      <w:proofErr w:type="spellStart"/>
      <w:r w:rsidRPr="009A33E2">
        <w:t>hhs_cat</w:t>
      </w:r>
      <w:proofErr w:type="spellEnd"/>
      <w:r w:rsidRPr="009A33E2">
        <w: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proofErr w:type="spellStart"/>
      <w:r w:rsidRPr="00A2711C">
        <w:rPr>
          <w:i/>
        </w:rPr>
        <w:t>hhs_cat</w:t>
      </w:r>
      <w:proofErr w:type="spellEnd"/>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proofErr w:type="spellStart"/>
      <w:r w:rsidRPr="00CD2417">
        <w:rPr>
          <w:w w:val="105"/>
        </w:rPr>
        <w:t>Svyset</w:t>
      </w:r>
      <w:proofErr w:type="spellEnd"/>
      <w:r w:rsidRPr="00CD2417">
        <w:rPr>
          <w:w w:val="105"/>
        </w:rPr>
        <w:t xml:space="preserve"> </w:t>
      </w:r>
      <w:proofErr w:type="spellStart"/>
      <w:r w:rsidRPr="00CD2417">
        <w:rPr>
          <w:w w:val="105"/>
        </w:rPr>
        <w:t>hhea</w:t>
      </w:r>
      <w:proofErr w:type="spellEnd"/>
      <w:r w:rsidRPr="00CD2417">
        <w:rPr>
          <w:w w:val="105"/>
        </w:rPr>
        <w:t xml:space="preserve"> [</w:t>
      </w:r>
      <w:proofErr w:type="spellStart"/>
      <w:r w:rsidRPr="00CD2417">
        <w:rPr>
          <w:w w:val="105"/>
        </w:rPr>
        <w:t>pweight</w:t>
      </w:r>
      <w:proofErr w:type="spellEnd"/>
      <w:r w:rsidRPr="00CD2417">
        <w:rPr>
          <w:w w:val="105"/>
        </w:rPr>
        <w:t>=</w:t>
      </w:r>
      <w:proofErr w:type="spellStart"/>
      <w:r w:rsidRPr="00CD2417">
        <w:rPr>
          <w:w w:val="105"/>
        </w:rPr>
        <w:t>wgt_hh</w:t>
      </w:r>
      <w:proofErr w:type="spellEnd"/>
      <w:r w:rsidRPr="00CD2417">
        <w:rPr>
          <w:w w:val="105"/>
        </w:rPr>
        <w:t>], strata(</w:t>
      </w:r>
      <w:proofErr w:type="spellStart"/>
      <w:r w:rsidRPr="00CD2417">
        <w:rPr>
          <w:w w:val="105"/>
        </w:rPr>
        <w:t>samp_stratum</w:t>
      </w:r>
      <w:proofErr w:type="spellEnd"/>
      <w:r w:rsidRPr="00CD2417">
        <w:rPr>
          <w:w w:val="105"/>
        </w:rPr>
        <w:t>)</w:t>
      </w:r>
    </w:p>
    <w:p w14:paraId="36A90BEE" w14:textId="07A4AF9C" w:rsidR="00EB2A28" w:rsidRPr="00CD2417" w:rsidRDefault="000C62AD" w:rsidP="00A2711C">
      <w:pPr>
        <w:pStyle w:val="BodyTextIndent1"/>
        <w:rPr>
          <w:w w:val="105"/>
        </w:rPr>
      </w:pPr>
      <w:proofErr w:type="spellStart"/>
      <w:r w:rsidRPr="00CB4021">
        <w:rPr>
          <w:w w:val="105"/>
        </w:rPr>
        <w:t>Svy</w:t>
      </w:r>
      <w:proofErr w:type="spellEnd"/>
      <w:r w:rsidRPr="00CB4021">
        <w:rPr>
          <w:w w:val="105"/>
        </w:rPr>
        <w:t xml:space="preserve">: prop </w:t>
      </w:r>
      <w:proofErr w:type="spellStart"/>
      <w:r w:rsidRPr="00CB4021">
        <w:rPr>
          <w:w w:val="105"/>
        </w:rPr>
        <w:t>hhs_cat</w:t>
      </w:r>
      <w:proofErr w:type="spellEnd"/>
    </w:p>
    <w:p w14:paraId="65DB8E97" w14:textId="77777777" w:rsidR="008675E2" w:rsidRDefault="000C62AD" w:rsidP="00CD2417">
      <w:pPr>
        <w:pStyle w:val="BodyTextIndent1"/>
        <w:rPr>
          <w:w w:val="105"/>
        </w:rPr>
      </w:pPr>
      <w:proofErr w:type="spellStart"/>
      <w:r w:rsidRPr="00CD2417">
        <w:rPr>
          <w:w w:val="105"/>
        </w:rPr>
        <w:t>Svy</w:t>
      </w:r>
      <w:proofErr w:type="spellEnd"/>
      <w:r w:rsidRPr="00CD2417">
        <w:rPr>
          <w:w w:val="105"/>
        </w:rPr>
        <w:t xml:space="preserve">: prop </w:t>
      </w:r>
      <w:proofErr w:type="spellStart"/>
      <w:r w:rsidRPr="00CD2417">
        <w:rPr>
          <w:w w:val="105"/>
        </w:rPr>
        <w:t>hhs_cat</w:t>
      </w:r>
      <w:proofErr w:type="spellEnd"/>
      <w:r w:rsidRPr="00CD2417">
        <w:rPr>
          <w:w w:val="105"/>
        </w:rPr>
        <w:t>, over(</w:t>
      </w:r>
      <w:proofErr w:type="spellStart"/>
      <w:r w:rsidRPr="00CD2417">
        <w:rPr>
          <w:w w:val="105"/>
        </w:rPr>
        <w:t>genhhtype_dj</w:t>
      </w:r>
      <w:proofErr w:type="spellEnd"/>
      <w:r w:rsidRPr="00CD2417">
        <w:rPr>
          <w:w w:val="105"/>
        </w:rPr>
        <w:t>)</w:t>
      </w:r>
      <w:r w:rsidRPr="00785930">
        <w:rPr>
          <w:w w:val="105"/>
        </w:rPr>
        <w:tab/>
      </w:r>
      <w:bookmarkStart w:id="948"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3"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4"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lastRenderedPageBreak/>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5"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9" w:name="_Toc23753573"/>
      <w:bookmarkEnd w:id="948"/>
      <w:r w:rsidRPr="00E66A47">
        <w:rPr>
          <w:rFonts w:eastAsia="Times New Roman"/>
        </w:rPr>
        <w:t>Prevalence of moderate or severe food insecurity in the population, based on the Food Insecurity Experience Scale</w:t>
      </w:r>
      <w:bookmarkEnd w:id="949"/>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D41956">
        <w:tc>
          <w:tcPr>
            <w:tcW w:w="2515" w:type="dxa"/>
            <w:tcMar>
              <w:top w:w="0" w:type="dxa"/>
              <w:left w:w="108" w:type="dxa"/>
              <w:bottom w:w="0" w:type="dxa"/>
              <w:right w:w="108" w:type="dxa"/>
            </w:tcMar>
            <w:hideMark/>
          </w:tcPr>
          <w:p w14:paraId="32DFC1BF" w14:textId="77777777" w:rsidR="009C026F" w:rsidRPr="002A4034" w:rsidRDefault="009C026F" w:rsidP="00D41956">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D41956">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D41956">
        <w:tc>
          <w:tcPr>
            <w:tcW w:w="2515" w:type="dxa"/>
            <w:tcMar>
              <w:top w:w="0" w:type="dxa"/>
              <w:left w:w="108" w:type="dxa"/>
              <w:bottom w:w="0" w:type="dxa"/>
              <w:right w:w="108" w:type="dxa"/>
            </w:tcMar>
            <w:hideMark/>
          </w:tcPr>
          <w:p w14:paraId="3CECE3F3" w14:textId="77777777" w:rsidR="009C026F" w:rsidRPr="00CD4A9F" w:rsidRDefault="009C026F" w:rsidP="00D41956">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D41956">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D41956">
        <w:tc>
          <w:tcPr>
            <w:tcW w:w="2515" w:type="dxa"/>
            <w:tcMar>
              <w:top w:w="0" w:type="dxa"/>
              <w:left w:w="108" w:type="dxa"/>
              <w:bottom w:w="0" w:type="dxa"/>
              <w:right w:w="108" w:type="dxa"/>
            </w:tcMar>
            <w:hideMark/>
          </w:tcPr>
          <w:p w14:paraId="370AB01C" w14:textId="77777777" w:rsidR="009C026F" w:rsidRPr="002A4034" w:rsidRDefault="009C026F" w:rsidP="00D41956">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D41956">
            <w:pPr>
              <w:rPr>
                <w:sz w:val="20"/>
                <w:szCs w:val="20"/>
              </w:rPr>
            </w:pPr>
            <w:r w:rsidRPr="002A4034">
              <w:rPr>
                <w:sz w:val="20"/>
                <w:szCs w:val="20"/>
              </w:rPr>
              <w:t>Percentage</w:t>
            </w:r>
          </w:p>
        </w:tc>
      </w:tr>
      <w:tr w:rsidR="009C026F" w:rsidRPr="002A4034" w14:paraId="3691F7B5" w14:textId="77777777" w:rsidTr="00D41956">
        <w:tc>
          <w:tcPr>
            <w:tcW w:w="2515" w:type="dxa"/>
            <w:tcMar>
              <w:top w:w="0" w:type="dxa"/>
              <w:left w:w="108" w:type="dxa"/>
              <w:bottom w:w="0" w:type="dxa"/>
              <w:right w:w="108" w:type="dxa"/>
            </w:tcMar>
            <w:hideMark/>
          </w:tcPr>
          <w:p w14:paraId="7B7C729A" w14:textId="77777777" w:rsidR="009C026F" w:rsidRPr="002A4034" w:rsidRDefault="009C026F" w:rsidP="00D41956">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D41956">
            <w:pPr>
              <w:rPr>
                <w:sz w:val="20"/>
                <w:szCs w:val="20"/>
              </w:rPr>
            </w:pPr>
            <w:r w:rsidRPr="002A4034">
              <w:rPr>
                <w:sz w:val="20"/>
                <w:szCs w:val="20"/>
              </w:rPr>
              <w:t>Household</w:t>
            </w:r>
          </w:p>
        </w:tc>
      </w:tr>
      <w:tr w:rsidR="009C026F" w:rsidRPr="002A4034" w14:paraId="2AD868BD" w14:textId="77777777" w:rsidTr="00D41956">
        <w:tc>
          <w:tcPr>
            <w:tcW w:w="2515" w:type="dxa"/>
            <w:tcMar>
              <w:top w:w="0" w:type="dxa"/>
              <w:left w:w="108" w:type="dxa"/>
              <w:bottom w:w="0" w:type="dxa"/>
              <w:right w:w="108" w:type="dxa"/>
            </w:tcMar>
            <w:hideMark/>
          </w:tcPr>
          <w:p w14:paraId="18D89B92" w14:textId="77777777" w:rsidR="009C026F" w:rsidRPr="002A4034" w:rsidRDefault="009C026F" w:rsidP="00D41956">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D41956">
            <w:pPr>
              <w:rPr>
                <w:sz w:val="20"/>
                <w:szCs w:val="20"/>
              </w:rPr>
            </w:pPr>
            <w:r w:rsidRPr="002A4034">
              <w:rPr>
                <w:sz w:val="20"/>
                <w:szCs w:val="20"/>
              </w:rPr>
              <w:t>Household</w:t>
            </w:r>
          </w:p>
        </w:tc>
      </w:tr>
      <w:tr w:rsidR="009C026F" w:rsidRPr="002A4034" w14:paraId="099D7781" w14:textId="77777777" w:rsidTr="00D41956">
        <w:tc>
          <w:tcPr>
            <w:tcW w:w="2515" w:type="dxa"/>
            <w:tcMar>
              <w:top w:w="0" w:type="dxa"/>
              <w:left w:w="108" w:type="dxa"/>
              <w:bottom w:w="0" w:type="dxa"/>
              <w:right w:w="108" w:type="dxa"/>
            </w:tcMar>
            <w:hideMark/>
          </w:tcPr>
          <w:p w14:paraId="4B36DED8" w14:textId="77777777" w:rsidR="009C026F" w:rsidRPr="002A4034" w:rsidRDefault="009C026F" w:rsidP="00D41956">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D41956">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D41956">
        <w:tc>
          <w:tcPr>
            <w:tcW w:w="2515" w:type="dxa"/>
            <w:tcMar>
              <w:top w:w="0" w:type="dxa"/>
              <w:left w:w="108" w:type="dxa"/>
              <w:bottom w:w="0" w:type="dxa"/>
              <w:right w:w="108" w:type="dxa"/>
            </w:tcMar>
          </w:tcPr>
          <w:p w14:paraId="78FE498E" w14:textId="77777777" w:rsidR="009C026F" w:rsidRPr="002A4034" w:rsidRDefault="009C026F" w:rsidP="00D41956">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D41956">
        <w:tc>
          <w:tcPr>
            <w:tcW w:w="2515" w:type="dxa"/>
            <w:tcMar>
              <w:top w:w="0" w:type="dxa"/>
              <w:left w:w="108" w:type="dxa"/>
              <w:bottom w:w="0" w:type="dxa"/>
              <w:right w:w="108" w:type="dxa"/>
            </w:tcMar>
            <w:hideMark/>
          </w:tcPr>
          <w:p w14:paraId="7E3664FF" w14:textId="77777777" w:rsidR="009C026F" w:rsidRPr="002A4034" w:rsidRDefault="009C026F" w:rsidP="00D41956">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D41956">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D41956">
        <w:tc>
          <w:tcPr>
            <w:tcW w:w="2515" w:type="dxa"/>
            <w:tcMar>
              <w:top w:w="0" w:type="dxa"/>
              <w:left w:w="108" w:type="dxa"/>
              <w:bottom w:w="0" w:type="dxa"/>
              <w:right w:w="108" w:type="dxa"/>
            </w:tcMar>
            <w:hideMark/>
          </w:tcPr>
          <w:p w14:paraId="51EF4FCD" w14:textId="77777777" w:rsidR="009C026F" w:rsidRPr="002A4034" w:rsidRDefault="009C026F" w:rsidP="00D41956">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D41956">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proofErr w:type="spellStart"/>
            <w:r w:rsidRPr="00ED3F37">
              <w:rPr>
                <w:i/>
                <w:sz w:val="20"/>
                <w:szCs w:val="20"/>
              </w:rPr>
              <w:t>hhea</w:t>
            </w:r>
            <w:proofErr w:type="spellEnd"/>
            <w:r w:rsidRPr="00ED3F37">
              <w:rPr>
                <w:i/>
                <w:sz w:val="20"/>
                <w:szCs w:val="20"/>
              </w:rPr>
              <w:t xml:space="preserve">, </w:t>
            </w:r>
            <w:proofErr w:type="spellStart"/>
            <w:r w:rsidRPr="00ED3F37">
              <w:rPr>
                <w:i/>
                <w:sz w:val="20"/>
                <w:szCs w:val="20"/>
              </w:rPr>
              <w:t>hh_wgt</w:t>
            </w:r>
            <w:proofErr w:type="spellEnd"/>
            <w:r w:rsidRPr="00ED3F37">
              <w:rPr>
                <w:i/>
                <w:sz w:val="20"/>
                <w:szCs w:val="20"/>
              </w:rPr>
              <w:t xml:space="preserve">, </w:t>
            </w:r>
            <w:proofErr w:type="spellStart"/>
            <w:r w:rsidRPr="00ED3F37">
              <w:rPr>
                <w:i/>
                <w:sz w:val="20"/>
                <w:szCs w:val="20"/>
              </w:rPr>
              <w:t>samp_stratum</w:t>
            </w:r>
            <w:proofErr w:type="spellEnd"/>
          </w:p>
        </w:tc>
      </w:tr>
      <w:tr w:rsidR="009C026F" w:rsidRPr="002A4034" w14:paraId="3B8AECA0" w14:textId="77777777" w:rsidTr="00D41956">
        <w:tc>
          <w:tcPr>
            <w:tcW w:w="2515" w:type="dxa"/>
            <w:tcMar>
              <w:top w:w="0" w:type="dxa"/>
              <w:left w:w="108" w:type="dxa"/>
              <w:bottom w:w="0" w:type="dxa"/>
              <w:right w:w="108" w:type="dxa"/>
            </w:tcMar>
            <w:hideMark/>
          </w:tcPr>
          <w:p w14:paraId="4DBE81B0" w14:textId="77777777" w:rsidR="009C026F" w:rsidRPr="002A4034" w:rsidRDefault="009C026F" w:rsidP="00D41956">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D41956">
            <w:pPr>
              <w:rPr>
                <w:i/>
                <w:iCs/>
                <w:sz w:val="20"/>
                <w:szCs w:val="20"/>
              </w:rPr>
            </w:pPr>
            <w:proofErr w:type="spellStart"/>
            <w:r w:rsidRPr="00ED3F37">
              <w:rPr>
                <w:i/>
                <w:sz w:val="20"/>
                <w:szCs w:val="20"/>
              </w:rPr>
              <w:t>genhhtype_dj</w:t>
            </w:r>
            <w:proofErr w:type="spellEnd"/>
            <w:r w:rsidRPr="00895EC1">
              <w:rPr>
                <w:i/>
                <w:sz w:val="20"/>
                <w:szCs w:val="20"/>
              </w:rPr>
              <w:t xml:space="preserve">, </w:t>
            </w:r>
            <w:proofErr w:type="spellStart"/>
            <w:r w:rsidRPr="00895EC1">
              <w:rPr>
                <w:i/>
                <w:iCs/>
                <w:sz w:val="20"/>
                <w:szCs w:val="20"/>
              </w:rPr>
              <w:t>hhsize_dj</w:t>
            </w:r>
            <w:proofErr w:type="spellEnd"/>
          </w:p>
        </w:tc>
      </w:tr>
      <w:tr w:rsidR="009C026F" w:rsidRPr="002A4034" w14:paraId="2BBDC80C" w14:textId="77777777" w:rsidTr="00D41956">
        <w:tc>
          <w:tcPr>
            <w:tcW w:w="2515" w:type="dxa"/>
            <w:tcMar>
              <w:top w:w="0" w:type="dxa"/>
              <w:left w:w="108" w:type="dxa"/>
              <w:bottom w:w="0" w:type="dxa"/>
              <w:right w:w="108" w:type="dxa"/>
            </w:tcMar>
            <w:hideMark/>
          </w:tcPr>
          <w:p w14:paraId="5BA49A14" w14:textId="77777777" w:rsidR="009C026F" w:rsidRPr="002A4034" w:rsidRDefault="009C026F" w:rsidP="00D41956">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D41956">
            <w:pPr>
              <w:rPr>
                <w:i/>
                <w:iCs/>
                <w:sz w:val="20"/>
                <w:szCs w:val="20"/>
              </w:rPr>
            </w:pPr>
            <w:r w:rsidRPr="00216ECF">
              <w:rPr>
                <w:i/>
                <w:iCs/>
                <w:sz w:val="20"/>
                <w:szCs w:val="20"/>
              </w:rPr>
              <w:t xml:space="preserve">worried, healthy, </w:t>
            </w:r>
            <w:proofErr w:type="spellStart"/>
            <w:r w:rsidRPr="00216ECF">
              <w:rPr>
                <w:i/>
                <w:iCs/>
                <w:sz w:val="20"/>
                <w:szCs w:val="20"/>
              </w:rPr>
              <w:t>fewfood</w:t>
            </w:r>
            <w:proofErr w:type="spellEnd"/>
            <w:r w:rsidRPr="00216ECF">
              <w:rPr>
                <w:i/>
                <w:iCs/>
                <w:sz w:val="20"/>
                <w:szCs w:val="20"/>
              </w:rPr>
              <w:t xml:space="preserve">, skipped, </w:t>
            </w:r>
            <w:proofErr w:type="spellStart"/>
            <w:r w:rsidRPr="00216ECF">
              <w:rPr>
                <w:i/>
                <w:iCs/>
                <w:sz w:val="20"/>
                <w:szCs w:val="20"/>
              </w:rPr>
              <w:t>ateless</w:t>
            </w:r>
            <w:proofErr w:type="spellEnd"/>
            <w:r w:rsidRPr="00216ECF">
              <w:rPr>
                <w:i/>
                <w:iCs/>
                <w:sz w:val="20"/>
                <w:szCs w:val="20"/>
              </w:rPr>
              <w:t xml:space="preserve">, runout, hungry, </w:t>
            </w:r>
            <w:proofErr w:type="spellStart"/>
            <w:r w:rsidRPr="00216ECF">
              <w:rPr>
                <w:i/>
                <w:iCs/>
                <w:sz w:val="20"/>
                <w:szCs w:val="20"/>
              </w:rPr>
              <w:t>whlday</w:t>
            </w:r>
            <w:proofErr w:type="spellEnd"/>
            <w:r w:rsidRPr="00216ECF">
              <w:rPr>
                <w:i/>
                <w:iCs/>
                <w:sz w:val="20"/>
                <w:szCs w:val="20"/>
              </w:rPr>
              <w:t xml:space="preserve">, xx, </w:t>
            </w:r>
            <w:proofErr w:type="spellStart"/>
            <w:r w:rsidRPr="00216ECF">
              <w:rPr>
                <w:i/>
                <w:iCs/>
                <w:sz w:val="20"/>
                <w:szCs w:val="20"/>
              </w:rPr>
              <w:t>wt</w:t>
            </w:r>
            <w:proofErr w:type="spellEnd"/>
            <w:r w:rsidRPr="00216ECF">
              <w:rPr>
                <w:i/>
                <w:iCs/>
                <w:sz w:val="20"/>
                <w:szCs w:val="20"/>
              </w:rPr>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6"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7"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proofErr w:type="spellStart"/>
      <w:r w:rsidRPr="002A4034">
        <w:rPr>
          <w:i/>
          <w:iCs/>
          <w:sz w:val="22"/>
          <w:szCs w:val="22"/>
        </w:rPr>
        <w:t>RM.weights</w:t>
      </w:r>
      <w:proofErr w:type="spellEnd"/>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proofErr w:type="spellStart"/>
      <w:r w:rsidRPr="002A4034">
        <w:rPr>
          <w:i/>
          <w:iCs/>
          <w:sz w:val="22"/>
          <w:szCs w:val="22"/>
        </w:rPr>
        <w:t>dplyr</w:t>
      </w:r>
      <w:proofErr w:type="spellEnd"/>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w:t>
      </w:r>
      <w:proofErr w:type="spellStart"/>
      <w:r w:rsidRPr="002A4034">
        <w:rPr>
          <w:rFonts w:eastAsia="Times New Roman" w:cs="Courier New"/>
          <w:i/>
          <w:sz w:val="22"/>
          <w:szCs w:val="22"/>
        </w:rPr>
        <w:t>RM.weights</w:t>
      </w:r>
      <w:proofErr w:type="spellEnd"/>
      <w:r w:rsidRPr="002A4034">
        <w:rPr>
          <w:rFonts w:eastAsia="Times New Roman" w:cs="Courier New"/>
          <w:i/>
          <w:sz w:val="22"/>
          <w:szCs w:val="22"/>
        </w:rPr>
        <w:t xml:space="preserve">")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 xml:space="preserve">("survey")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proofErr w:type="spellStart"/>
      <w:r w:rsidRPr="002A4034">
        <w:rPr>
          <w:rFonts w:eastAsia="Times New Roman" w:cs="Courier New"/>
          <w:i/>
          <w:sz w:val="22"/>
          <w:szCs w:val="22"/>
        </w:rPr>
        <w:lastRenderedPageBreak/>
        <w:t>install.packages</w:t>
      </w:r>
      <w:proofErr w:type="spellEnd"/>
      <w:r w:rsidRPr="002A4034">
        <w:rPr>
          <w:rFonts w:eastAsia="Times New Roman" w:cs="Courier New"/>
          <w:i/>
          <w:sz w:val="22"/>
          <w:szCs w:val="22"/>
        </w:rPr>
        <w:t xml:space="preserve">("foreign")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3"/>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proofErr w:type="spellStart"/>
      <w:r w:rsidRPr="002A4034">
        <w:rPr>
          <w:rFonts w:eastAsia="Times New Roman" w:cs="Courier New"/>
          <w:i/>
          <w:sz w:val="22"/>
          <w:szCs w:val="22"/>
        </w:rPr>
        <w:t>install.packages</w:t>
      </w:r>
      <w:proofErr w:type="spellEnd"/>
      <w:r w:rsidRPr="002A4034">
        <w:rPr>
          <w:rFonts w:eastAsia="Times New Roman" w:cs="Courier New"/>
          <w:i/>
          <w:sz w:val="22"/>
          <w:szCs w:val="22"/>
        </w:rPr>
        <w:t>("</w:t>
      </w:r>
      <w:proofErr w:type="spellStart"/>
      <w:r w:rsidRPr="002A4034">
        <w:rPr>
          <w:rFonts w:eastAsia="Times New Roman" w:cs="Courier New"/>
          <w:i/>
          <w:sz w:val="22"/>
          <w:szCs w:val="22"/>
        </w:rPr>
        <w:t>dplyr</w:t>
      </w:r>
      <w:proofErr w:type="spellEnd"/>
      <w:r w:rsidRPr="002A4034">
        <w:rPr>
          <w:rFonts w:eastAsia="Times New Roman" w:cs="Courier New"/>
          <w:i/>
          <w:sz w:val="22"/>
          <w:szCs w:val="22"/>
        </w:rPr>
        <w:t xml:space="preserve">")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w:t>
      </w:r>
      <w:proofErr w:type="spellStart"/>
      <w:r w:rsidRPr="009F111B">
        <w:t>RM.weights</w:t>
      </w:r>
      <w:proofErr w:type="spellEnd"/>
      <w:r w:rsidRPr="009F111B">
        <w:t>)</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w:t>
      </w:r>
      <w:proofErr w:type="spellStart"/>
      <w:r w:rsidRPr="009F111B">
        <w:t>dplyr</w:t>
      </w:r>
      <w:proofErr w:type="spellEnd"/>
      <w:r w:rsidRPr="009F111B">
        <w:t>)</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proofErr w:type="spellStart"/>
      <w:r w:rsidRPr="009F111B">
        <w:rPr>
          <w:i/>
          <w:iCs/>
        </w:rPr>
        <w:t>setwd</w:t>
      </w:r>
      <w:proofErr w:type="spellEnd"/>
      <w:r w:rsidRPr="009F111B">
        <w:rPr>
          <w:i/>
          <w:iCs/>
        </w:rPr>
        <w:t xml:space="preserve">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50" w:name="_Toc23753593"/>
      <w:r w:rsidRPr="0026608C">
        <w:t>Figure 1:</w:t>
      </w:r>
      <w:r w:rsidRPr="009F111B">
        <w:t xml:space="preserve"> Setting up a </w:t>
      </w:r>
      <w:r>
        <w:t>Working D</w:t>
      </w:r>
      <w:r w:rsidRPr="009F111B">
        <w:t>irectory in R</w:t>
      </w:r>
      <w:bookmarkEnd w:id="950"/>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w:t>
      </w:r>
      <w:proofErr w:type="spellStart"/>
      <w:r w:rsidRPr="009F111B">
        <w:t>moe_nat_psu_strata.R</w:t>
      </w:r>
      <w:proofErr w:type="spellEnd"/>
      <w:r w:rsidRPr="009F111B">
        <w:t>")</w:t>
      </w:r>
    </w:p>
    <w:p w14:paraId="5F8A3C7E" w14:textId="147C8543" w:rsidR="009C026F" w:rsidRPr="009F111B" w:rsidRDefault="009C026F" w:rsidP="009C026F">
      <w:pPr>
        <w:pStyle w:val="BodyText"/>
      </w:pPr>
      <w:r w:rsidRPr="009F111B">
        <w:t xml:space="preserve">Read the function above for calculating the sampling errors. </w:t>
      </w:r>
      <w:proofErr w:type="spellStart"/>
      <w:r w:rsidRPr="009F111B">
        <w:rPr>
          <w:i/>
          <w:iCs/>
        </w:rPr>
        <w:t>moe</w:t>
      </w:r>
      <w:proofErr w:type="spellEnd"/>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proofErr w:type="spellStart"/>
      <w:r w:rsidRPr="002A4034">
        <w:rPr>
          <w:i/>
          <w:iCs/>
          <w:sz w:val="22"/>
          <w:szCs w:val="22"/>
        </w:rPr>
        <w:t>convert.factors</w:t>
      </w:r>
      <w:proofErr w:type="spellEnd"/>
      <w:r w:rsidRPr="002A4034">
        <w:rPr>
          <w:i/>
          <w:iCs/>
          <w:sz w:val="22"/>
          <w:szCs w:val="22"/>
        </w:rPr>
        <w:t xml:space="preserve">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proofErr w:type="spellStart"/>
      <w:r w:rsidRPr="009F111B">
        <w:t>ftf_household</w:t>
      </w:r>
      <w:proofErr w:type="spellEnd"/>
      <w:r w:rsidRPr="009F111B">
        <w:t xml:space="preserve"> = </w:t>
      </w:r>
      <w:proofErr w:type="spellStart"/>
      <w:r w:rsidRPr="009F111B">
        <w:t>read.dta</w:t>
      </w:r>
      <w:proofErr w:type="spellEnd"/>
      <w:r w:rsidRPr="009F111B">
        <w:t xml:space="preserve">("FTF ZOI Survey [COUNTRY] [YEAR] household data </w:t>
      </w:r>
      <w:proofErr w:type="spellStart"/>
      <w:r w:rsidRPr="009F111B">
        <w:t>analytic.dta</w:t>
      </w:r>
      <w:proofErr w:type="spellEnd"/>
      <w:r w:rsidRPr="009F111B">
        <w:t xml:space="preserve">", </w:t>
      </w:r>
      <w:proofErr w:type="spellStart"/>
      <w:r w:rsidRPr="009F111B">
        <w:t>convert.factors</w:t>
      </w:r>
      <w:proofErr w:type="spellEnd"/>
      <w:r w:rsidRPr="009F111B">
        <w:t xml:space="preserve"> = FALSE)</w:t>
      </w:r>
    </w:p>
    <w:p w14:paraId="1625C9BA" w14:textId="7368B86A" w:rsidR="009C026F" w:rsidRPr="009F111B" w:rsidRDefault="009C026F" w:rsidP="009C026F">
      <w:pPr>
        <w:pStyle w:val="BodyText"/>
      </w:pPr>
      <w:r w:rsidRPr="009F111B">
        <w:rPr>
          <w:b/>
        </w:rPr>
        <w:lastRenderedPageBreak/>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proofErr w:type="spellStart"/>
      <w:r w:rsidRPr="009F111B">
        <w:t>FIESvars</w:t>
      </w:r>
      <w:proofErr w:type="spellEnd"/>
      <w:r w:rsidRPr="009F111B">
        <w:t xml:space="preserve"> &lt;- c("WORRIED", "HEALTHY", "FEWFOOD", "SKIPPED", "ATELESS", "RUNOUT", "HUNGRY", "WHLDAY")</w:t>
      </w:r>
    </w:p>
    <w:p w14:paraId="44AE6572" w14:textId="77777777" w:rsidR="009C026F" w:rsidRPr="009F111B" w:rsidRDefault="009C026F" w:rsidP="009C026F">
      <w:pPr>
        <w:pStyle w:val="BodyTextIndent1"/>
      </w:pPr>
      <w:proofErr w:type="spellStart"/>
      <w:r w:rsidRPr="009F111B">
        <w:t>ftfvars</w:t>
      </w:r>
      <w:proofErr w:type="spellEnd"/>
      <w:r w:rsidRPr="009F111B">
        <w:t xml:space="preserve">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 xml:space="preserve">xx &lt;- </w:t>
      </w:r>
      <w:proofErr w:type="spellStart"/>
      <w:r w:rsidRPr="009F111B">
        <w:t>ftf_household</w:t>
      </w:r>
      <w:proofErr w:type="spellEnd"/>
      <w:r w:rsidRPr="009F111B">
        <w:t>[</w:t>
      </w:r>
      <w:proofErr w:type="spellStart"/>
      <w:r w:rsidRPr="009F111B">
        <w:t>ftfvars</w:t>
      </w:r>
      <w:proofErr w:type="spellEnd"/>
      <w:r w:rsidRPr="009F111B">
        <w:t>]</w:t>
      </w:r>
    </w:p>
    <w:p w14:paraId="14D3EAE1" w14:textId="77777777" w:rsidR="009C026F" w:rsidRPr="009F111B" w:rsidRDefault="009C026F" w:rsidP="009C026F">
      <w:pPr>
        <w:pStyle w:val="BodyTextIndent1"/>
      </w:pPr>
      <w:r w:rsidRPr="009F111B">
        <w:t xml:space="preserve">names(xx) &lt;- </w:t>
      </w:r>
      <w:proofErr w:type="spellStart"/>
      <w:r w:rsidRPr="009F111B">
        <w:t>FIESvars</w:t>
      </w:r>
      <w:proofErr w:type="spellEnd"/>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 xml:space="preserve">xx &lt;- xx %&gt;% </w:t>
      </w:r>
      <w:proofErr w:type="spellStart"/>
      <w:r w:rsidRPr="009F111B">
        <w:t>mutate_all</w:t>
      </w:r>
      <w:proofErr w:type="spellEnd"/>
      <w:r w:rsidRPr="009F111B">
        <w:t>(</w:t>
      </w:r>
    </w:p>
    <w:p w14:paraId="4A21C2C1" w14:textId="23B5B459" w:rsidR="009C026F" w:rsidRPr="009F111B" w:rsidRDefault="00B17298" w:rsidP="009C026F">
      <w:pPr>
        <w:pStyle w:val="BodyTextIndent1"/>
      </w:pPr>
      <w:r>
        <w:t xml:space="preserve">  </w:t>
      </w:r>
      <w:r w:rsidR="009C026F" w:rsidRPr="009F111B">
        <w:t xml:space="preserve">function(x) </w:t>
      </w:r>
      <w:proofErr w:type="spellStart"/>
      <w:r w:rsidR="009C026F" w:rsidRPr="009F111B">
        <w:t>case_when</w:t>
      </w:r>
      <w:proofErr w:type="spellEnd"/>
      <w:r w:rsidR="009C026F" w:rsidRPr="009F111B">
        <w:t>(</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proofErr w:type="spellStart"/>
      <w:r w:rsidRPr="009F111B">
        <w:t>wt</w:t>
      </w:r>
      <w:proofErr w:type="spellEnd"/>
      <w:r w:rsidRPr="009F111B">
        <w:t xml:space="preserve"> &lt;- </w:t>
      </w:r>
      <w:proofErr w:type="spellStart"/>
      <w:r w:rsidRPr="009F111B">
        <w:t>ftf_household$wgt_hh</w:t>
      </w:r>
      <w:proofErr w:type="spellEnd"/>
      <w:r w:rsidRPr="009F111B">
        <w:t xml:space="preserve"> / 1000000</w:t>
      </w:r>
    </w:p>
    <w:p w14:paraId="73315FF0" w14:textId="77777777" w:rsidR="009C026F" w:rsidRPr="009F111B" w:rsidRDefault="009C026F" w:rsidP="009C026F">
      <w:pPr>
        <w:pStyle w:val="BodyTextIndent1"/>
      </w:pPr>
      <w:r w:rsidRPr="009F111B">
        <w:t>mem &lt;-</w:t>
      </w:r>
      <w:r>
        <w:t xml:space="preserve"> </w:t>
      </w:r>
      <w:proofErr w:type="spellStart"/>
      <w:r w:rsidRPr="009F111B">
        <w:t>ftf_household$hhsize_dj</w:t>
      </w:r>
      <w:proofErr w:type="spellEnd"/>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proofErr w:type="spellStart"/>
      <w:r w:rsidRPr="009F111B">
        <w:t>fies</w:t>
      </w:r>
      <w:proofErr w:type="spellEnd"/>
      <w:r w:rsidRPr="009F111B">
        <w:t xml:space="preserve"> &lt;- xx</w:t>
      </w:r>
    </w:p>
    <w:p w14:paraId="3BC5E73B" w14:textId="77777777" w:rsidR="009C026F" w:rsidRPr="009F111B" w:rsidRDefault="009C026F" w:rsidP="009C026F">
      <w:pPr>
        <w:pStyle w:val="BodyTextIndent1"/>
      </w:pPr>
      <w:proofErr w:type="spellStart"/>
      <w:r w:rsidRPr="009F111B">
        <w:t>fies$wt</w:t>
      </w:r>
      <w:proofErr w:type="spellEnd"/>
      <w:r w:rsidRPr="009F111B">
        <w:t xml:space="preserve"> &lt;- </w:t>
      </w:r>
      <w:proofErr w:type="spellStart"/>
      <w:r w:rsidRPr="009F111B">
        <w:t>wt</w:t>
      </w:r>
      <w:proofErr w:type="spellEnd"/>
    </w:p>
    <w:p w14:paraId="324485CC" w14:textId="77777777" w:rsidR="009C026F" w:rsidRPr="009F111B" w:rsidRDefault="009C026F" w:rsidP="009C026F">
      <w:pPr>
        <w:pStyle w:val="BodyTextIndent1"/>
      </w:pPr>
      <w:proofErr w:type="spellStart"/>
      <w:r w:rsidRPr="009F111B">
        <w:t>fies$mem</w:t>
      </w:r>
      <w:proofErr w:type="spellEnd"/>
      <w:r w:rsidRPr="009F111B">
        <w:t xml:space="preserve"> &lt;- mem</w:t>
      </w:r>
    </w:p>
    <w:p w14:paraId="09CDA1E7" w14:textId="77777777" w:rsidR="009C026F" w:rsidRPr="009F111B" w:rsidRDefault="009C026F" w:rsidP="009C026F">
      <w:pPr>
        <w:pStyle w:val="BodyTextIndent1"/>
      </w:pPr>
      <w:proofErr w:type="spellStart"/>
      <w:r w:rsidRPr="009F111B">
        <w:t>fies$fcluster</w:t>
      </w:r>
      <w:proofErr w:type="spellEnd"/>
      <w:r w:rsidRPr="009F111B">
        <w:t xml:space="preserve"> &lt;- </w:t>
      </w:r>
      <w:proofErr w:type="spellStart"/>
      <w:r w:rsidRPr="009F111B">
        <w:t>ftf_household$hhea</w:t>
      </w:r>
      <w:proofErr w:type="spellEnd"/>
    </w:p>
    <w:p w14:paraId="30C8D6A3" w14:textId="77777777" w:rsidR="009C026F" w:rsidRPr="009F111B" w:rsidRDefault="009C026F" w:rsidP="009C026F">
      <w:pPr>
        <w:pStyle w:val="BodyTextIndent1"/>
      </w:pPr>
      <w:proofErr w:type="spellStart"/>
      <w:r w:rsidRPr="009F111B">
        <w:t>fies$hhnum</w:t>
      </w:r>
      <w:proofErr w:type="spellEnd"/>
      <w:r w:rsidRPr="009F111B">
        <w:t xml:space="preserve"> &lt;- </w:t>
      </w:r>
      <w:proofErr w:type="spellStart"/>
      <w:r w:rsidRPr="009F111B">
        <w:t>ftf_household$hhnum</w:t>
      </w:r>
      <w:proofErr w:type="spellEnd"/>
    </w:p>
    <w:p w14:paraId="23DEFC24" w14:textId="77777777" w:rsidR="009C026F" w:rsidRPr="009F111B" w:rsidRDefault="009C026F" w:rsidP="009C026F">
      <w:pPr>
        <w:pStyle w:val="BodyTextIndent1"/>
      </w:pPr>
      <w:proofErr w:type="spellStart"/>
      <w:r w:rsidRPr="009F111B">
        <w:t>fies$strata</w:t>
      </w:r>
      <w:proofErr w:type="spellEnd"/>
      <w:r w:rsidRPr="009F111B">
        <w:t xml:space="preserve"> &lt;- ftf_household$a03c</w:t>
      </w:r>
    </w:p>
    <w:p w14:paraId="3C7BAB26" w14:textId="6DE8521C" w:rsidR="009C026F" w:rsidRPr="009F111B" w:rsidRDefault="009C026F" w:rsidP="009C026F">
      <w:pPr>
        <w:pStyle w:val="BodyTextIndent1"/>
      </w:pPr>
      <w:proofErr w:type="spellStart"/>
      <w:r w:rsidRPr="009F111B">
        <w:t>fies$region</w:t>
      </w:r>
      <w:proofErr w:type="spellEnd"/>
      <w:r w:rsidRPr="009F111B">
        <w:t xml:space="preserve"> &lt;- factor(</w:t>
      </w:r>
      <w:proofErr w:type="spellStart"/>
      <w:r w:rsidRPr="009F111B">
        <w:t>ftf_household$region</w:t>
      </w:r>
      <w:proofErr w:type="spellEnd"/>
      <w:r w:rsidRPr="009F111B">
        <w:t>, levels=c(1,2,3), labels=c("region1","region2","region3"))</w:t>
      </w:r>
    </w:p>
    <w:p w14:paraId="6F61A1E0" w14:textId="77777777" w:rsidR="009C026F" w:rsidRPr="009F111B" w:rsidRDefault="009C026F" w:rsidP="009C026F">
      <w:pPr>
        <w:pStyle w:val="BodyTextIndent1"/>
      </w:pPr>
      <w:proofErr w:type="spellStart"/>
      <w:r w:rsidRPr="009F111B">
        <w:t>fies$urbanrural</w:t>
      </w:r>
      <w:proofErr w:type="spellEnd"/>
      <w:r w:rsidRPr="009F111B">
        <w:t xml:space="preserve"> &lt;- factor(</w:t>
      </w:r>
      <w:proofErr w:type="spellStart"/>
      <w:r w:rsidRPr="009F111B">
        <w:t>ftf_household$urban_rural</w:t>
      </w:r>
      <w:proofErr w:type="spellEnd"/>
      <w:r w:rsidRPr="009F111B">
        <w:t>, levels=c(1,2), labels=c("</w:t>
      </w:r>
      <w:proofErr w:type="spellStart"/>
      <w:r w:rsidRPr="009F111B">
        <w:t>urban","rural</w:t>
      </w:r>
      <w:proofErr w:type="spellEnd"/>
      <w:r w:rsidRPr="009F111B">
        <w:t>"))</w:t>
      </w:r>
    </w:p>
    <w:p w14:paraId="0F8BFCBF" w14:textId="77777777" w:rsidR="009C026F" w:rsidRPr="009F111B" w:rsidRDefault="009C026F" w:rsidP="009C026F">
      <w:pPr>
        <w:pStyle w:val="BodyTextIndent1"/>
      </w:pPr>
      <w:proofErr w:type="spellStart"/>
      <w:r w:rsidRPr="009F111B">
        <w:t>fies$genhhtype_dj</w:t>
      </w:r>
      <w:proofErr w:type="spellEnd"/>
      <w:r w:rsidRPr="009F111B">
        <w:t xml:space="preserve"> &lt;- factor(</w:t>
      </w:r>
      <w:proofErr w:type="spellStart"/>
      <w:r w:rsidRPr="009F111B">
        <w:t>ftf_household$genhhtype_dj</w:t>
      </w:r>
      <w:proofErr w:type="spellEnd"/>
      <w:r w:rsidRPr="009F111B">
        <w:t xml:space="preserve">, levels=c(1,2,3,4), labels=c("Male and Female </w:t>
      </w:r>
      <w:proofErr w:type="spellStart"/>
      <w:r w:rsidRPr="009F111B">
        <w:lastRenderedPageBreak/>
        <w:t>adults","Female</w:t>
      </w:r>
      <w:proofErr w:type="spellEnd"/>
      <w:r w:rsidRPr="009F111B">
        <w:t xml:space="preserve"> adults </w:t>
      </w:r>
      <w:proofErr w:type="spellStart"/>
      <w:r w:rsidRPr="009F111B">
        <w:t>only","Male</w:t>
      </w:r>
      <w:proofErr w:type="spellEnd"/>
      <w:r w:rsidRPr="009F111B">
        <w:t xml:space="preserv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proofErr w:type="spellStart"/>
      <w:r w:rsidRPr="009F111B">
        <w:t>rr</w:t>
      </w:r>
      <w:proofErr w:type="spellEnd"/>
      <w:r w:rsidRPr="009F111B">
        <w:t xml:space="preserve"> &lt;- </w:t>
      </w:r>
      <w:proofErr w:type="spellStart"/>
      <w:r w:rsidRPr="009F111B">
        <w:t>RM.w</w:t>
      </w:r>
      <w:proofErr w:type="spellEnd"/>
      <w:r w:rsidRPr="009F111B">
        <w:t xml:space="preserve">(xx, </w:t>
      </w:r>
      <w:proofErr w:type="spellStart"/>
      <w:r w:rsidRPr="009F111B">
        <w:t>wt</w:t>
      </w:r>
      <w:proofErr w:type="spellEnd"/>
      <w:r w:rsidRPr="009F111B">
        <w:t xml:space="preserve">, </w:t>
      </w:r>
      <w:proofErr w:type="spellStart"/>
      <w:r w:rsidRPr="009F111B">
        <w:t>write.file</w:t>
      </w:r>
      <w:proofErr w:type="spellEnd"/>
      <w:r w:rsidRPr="009F111B">
        <w:t xml:space="preserve"> = TRUE, country = "FTF ZOI SURVEY COUNTRY")</w:t>
      </w:r>
    </w:p>
    <w:p w14:paraId="609CFE1F" w14:textId="77777777" w:rsidR="009C026F" w:rsidRDefault="009C026F" w:rsidP="009C026F">
      <w:pPr>
        <w:pStyle w:val="BodyTextIndent1"/>
      </w:pPr>
      <w:proofErr w:type="spellStart"/>
      <w:r w:rsidRPr="009F111B">
        <w:t>ru</w:t>
      </w:r>
      <w:proofErr w:type="spellEnd"/>
      <w:r w:rsidRPr="009F111B">
        <w:t xml:space="preserve"> &lt;- </w:t>
      </w:r>
      <w:proofErr w:type="spellStart"/>
      <w:r w:rsidRPr="009F111B">
        <w:t>RM.w</w:t>
      </w:r>
      <w:proofErr w:type="spellEnd"/>
      <w:r w:rsidRPr="009F111B">
        <w:t xml:space="preserve">(xx, </w:t>
      </w:r>
      <w:proofErr w:type="spellStart"/>
      <w:r w:rsidRPr="009F111B">
        <w:t>write.file</w:t>
      </w:r>
      <w:proofErr w:type="spellEnd"/>
      <w:r w:rsidRPr="009F111B">
        <w:t xml:space="preserv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proofErr w:type="spellStart"/>
      <w:r w:rsidRPr="009F111B">
        <w:t>rs</w:t>
      </w:r>
      <w:proofErr w:type="spellEnd"/>
      <w:r w:rsidRPr="009F111B">
        <w:t xml:space="preserve"> = </w:t>
      </w:r>
      <w:proofErr w:type="spellStart"/>
      <w:r w:rsidRPr="009F111B">
        <w:t>rowSums</w:t>
      </w:r>
      <w:proofErr w:type="spellEnd"/>
      <w:r w:rsidRPr="009F111B">
        <w:t>(xx)</w:t>
      </w:r>
    </w:p>
    <w:p w14:paraId="096F1F02" w14:textId="6647F6C0" w:rsidR="009C026F" w:rsidRPr="00C70645" w:rsidRDefault="009C026F" w:rsidP="00E1013A">
      <w:pPr>
        <w:pStyle w:val="BodyTextIndent1"/>
      </w:pPr>
      <w:proofErr w:type="spellStart"/>
      <w:r w:rsidRPr="009F111B">
        <w:t>tab.weight</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*mem, xx)$</w:t>
      </w:r>
      <w:proofErr w:type="spellStart"/>
      <w:r w:rsidRPr="009F111B">
        <w:t>RS.abs.w</w:t>
      </w:r>
      <w:proofErr w:type="spellEnd"/>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lastRenderedPageBreak/>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4"/>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proofErr w:type="spellStart"/>
      <w:r w:rsidRPr="00677DB9">
        <w:rPr>
          <w:i/>
          <w:iCs/>
        </w:rPr>
        <w:t>tab.weights</w:t>
      </w:r>
      <w:proofErr w:type="spellEnd"/>
      <w:r>
        <w:t xml:space="preserve"> function. Next, use the ‘perform equating’ worksheet to equate the survey results to the global standard and produce prevalence estimates.</w:t>
      </w:r>
    </w:p>
    <w:p w14:paraId="673A9DAE" w14:textId="6E7BFEE7" w:rsidR="009C026F" w:rsidRPr="009F111B" w:rsidRDefault="009C026F" w:rsidP="009C026F">
      <w:pPr>
        <w:pStyle w:val="Figuretitle"/>
      </w:pPr>
      <w:bookmarkStart w:id="951" w:name="_Toc23753594"/>
      <w:r w:rsidRPr="009F111B">
        <w:lastRenderedPageBreak/>
        <w:t xml:space="preserve">Figure </w:t>
      </w:r>
      <w:r w:rsidRPr="0026608C">
        <w:t>2</w:t>
      </w:r>
      <w:r w:rsidRPr="009F111B">
        <w:t>: Perform Equating Worksheet</w:t>
      </w:r>
      <w:bookmarkEnd w:id="951"/>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lastRenderedPageBreak/>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proofErr w:type="spellStart"/>
      <w:r w:rsidRPr="009F111B">
        <w:t>ee</w:t>
      </w:r>
      <w:proofErr w:type="spellEnd"/>
      <w:r w:rsidRPr="009F111B">
        <w:t xml:space="preserve"> &lt;- </w:t>
      </w:r>
      <w:proofErr w:type="spellStart"/>
      <w:r w:rsidRPr="009F111B">
        <w:t>equating.fun</w:t>
      </w:r>
      <w:proofErr w:type="spellEnd"/>
      <w:r w:rsidRPr="009F111B">
        <w:t>(</w:t>
      </w:r>
      <w:proofErr w:type="spellStart"/>
      <w:r w:rsidRPr="009F111B">
        <w:t>rr</w:t>
      </w:r>
      <w:proofErr w:type="spellEnd"/>
      <w:r w:rsidRPr="009F111B">
        <w:t xml:space="preserve">, </w:t>
      </w:r>
      <w:proofErr w:type="spellStart"/>
      <w:r w:rsidRPr="009F111B">
        <w:t>wt.spec</w:t>
      </w:r>
      <w:proofErr w:type="spellEnd"/>
      <w:r w:rsidRPr="009F111B">
        <w:t>=</w:t>
      </w:r>
      <w:proofErr w:type="spellStart"/>
      <w:r w:rsidRPr="009F111B">
        <w:t>wt</w:t>
      </w:r>
      <w:proofErr w:type="spellEnd"/>
      <w:r w:rsidRPr="009F111B">
        <w:t xml:space="preserve">*mem, </w:t>
      </w:r>
      <w:proofErr w:type="spellStart"/>
      <w:r w:rsidRPr="009F111B">
        <w:t>write.file</w:t>
      </w:r>
      <w:proofErr w:type="spellEnd"/>
      <w:r w:rsidRPr="009F111B">
        <w:t>=TRUE)</w:t>
      </w:r>
    </w:p>
    <w:p w14:paraId="5B12C273" w14:textId="143E4A2B" w:rsidR="009C026F" w:rsidRDefault="009C026F" w:rsidP="009C026F">
      <w:pPr>
        <w:pStyle w:val="BodyTextIndent1"/>
      </w:pPr>
      <w:proofErr w:type="spellStart"/>
      <w:r w:rsidRPr="009F111B">
        <w:t>ee$prevs</w:t>
      </w:r>
      <w:proofErr w:type="spellEnd"/>
      <w:r w:rsidRPr="009F111B">
        <w:t>*100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proofErr w:type="spellStart"/>
      <w:r w:rsidRPr="009F111B">
        <w:t>prob.sev</w:t>
      </w:r>
      <w:proofErr w:type="spellEnd"/>
      <w:r w:rsidRPr="009F111B">
        <w:t>=prob.rs[rs+1,2]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 xml:space="preserve">se2.mod &lt;- </w:t>
      </w:r>
      <w:proofErr w:type="spellStart"/>
      <w:r w:rsidRPr="009F111B">
        <w:t>moe</w:t>
      </w:r>
      <w:proofErr w:type="spellEnd"/>
      <w:r w:rsidRPr="009F111B">
        <w:t xml:space="preserve">(prob=prob.mod,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 </w:t>
      </w:r>
      <w:proofErr w:type="spellStart"/>
      <w:r w:rsidRPr="009F111B">
        <w:t>psu</w:t>
      </w:r>
      <w:proofErr w:type="spellEnd"/>
      <w:r w:rsidRPr="009F111B">
        <w:t>=</w:t>
      </w:r>
      <w:proofErr w:type="spellStart"/>
      <w:r w:rsidRPr="009F111B">
        <w:t>fies$fcluster</w:t>
      </w:r>
      <w:proofErr w:type="spellEnd"/>
      <w:r w:rsidRPr="009F111B">
        <w:t xml:space="preserve">, </w:t>
      </w:r>
      <w:proofErr w:type="spellStart"/>
      <w:r w:rsidRPr="009F111B">
        <w:t>sampl.strata</w:t>
      </w:r>
      <w:proofErr w:type="spellEnd"/>
      <w:r w:rsidRPr="009F111B">
        <w:t>=</w:t>
      </w:r>
      <w:proofErr w:type="spellStart"/>
      <w:r w:rsidRPr="009F111B">
        <w:t>fies$strata</w:t>
      </w:r>
      <w:proofErr w:type="spellEnd"/>
      <w:r w:rsidRPr="009F111B">
        <w:t>)</w:t>
      </w:r>
    </w:p>
    <w:p w14:paraId="3780FAB9" w14:textId="77777777" w:rsidR="009C026F" w:rsidRPr="009F111B" w:rsidRDefault="009C026F" w:rsidP="009C026F">
      <w:pPr>
        <w:pStyle w:val="BodyTextIndent1"/>
      </w:pPr>
      <w:r w:rsidRPr="009F111B">
        <w:t xml:space="preserve">se2.sev &lt;- </w:t>
      </w:r>
      <w:proofErr w:type="spellStart"/>
      <w:r w:rsidRPr="009F111B">
        <w:t>moe</w:t>
      </w:r>
      <w:proofErr w:type="spellEnd"/>
      <w:r w:rsidRPr="009F111B">
        <w:t>(prob=</w:t>
      </w:r>
      <w:proofErr w:type="spellStart"/>
      <w:r w:rsidRPr="009F111B">
        <w:t>prob.sev</w:t>
      </w:r>
      <w:proofErr w:type="spellEnd"/>
      <w:r w:rsidRPr="009F111B">
        <w:t xml:space="preserve">,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 </w:t>
      </w:r>
      <w:proofErr w:type="spellStart"/>
      <w:r w:rsidRPr="009F111B">
        <w:t>psu</w:t>
      </w:r>
      <w:proofErr w:type="spellEnd"/>
      <w:r w:rsidRPr="009F111B">
        <w:t>=</w:t>
      </w:r>
      <w:proofErr w:type="spellStart"/>
      <w:r w:rsidRPr="009F111B">
        <w:t>fies$fcluster</w:t>
      </w:r>
      <w:proofErr w:type="spellEnd"/>
      <w:r w:rsidRPr="009F111B">
        <w:t xml:space="preserve">, </w:t>
      </w:r>
      <w:proofErr w:type="spellStart"/>
      <w:r w:rsidRPr="009F111B">
        <w:t>sampl.strata</w:t>
      </w:r>
      <w:proofErr w:type="spellEnd"/>
      <w:r w:rsidRPr="009F111B">
        <w:t>=</w:t>
      </w:r>
      <w:proofErr w:type="spellStart"/>
      <w:r w:rsidRPr="009F111B">
        <w:t>fies$strata</w:t>
      </w:r>
      <w:proofErr w:type="spellEnd"/>
      <w:r w:rsidRPr="009F111B">
        <w:t>)</w:t>
      </w:r>
    </w:p>
    <w:p w14:paraId="6A1F4E1E" w14:textId="77777777" w:rsidR="009C026F" w:rsidRPr="009F111B" w:rsidRDefault="009C026F" w:rsidP="009C026F">
      <w:pPr>
        <w:pStyle w:val="BodyTextIndent1"/>
      </w:pPr>
      <w:r w:rsidRPr="009F111B">
        <w:t>se2 &lt;- c("</w:t>
      </w:r>
      <w:proofErr w:type="spellStart"/>
      <w:r w:rsidRPr="009F111B">
        <w:t>FI_mod</w:t>
      </w:r>
      <w:proofErr w:type="spellEnd"/>
      <w:r w:rsidRPr="009F111B">
        <w:t>+"=se2.mod, "</w:t>
      </w:r>
      <w:proofErr w:type="spellStart"/>
      <w:r w:rsidRPr="009F111B">
        <w:t>FI_sev</w:t>
      </w:r>
      <w:proofErr w:type="spellEnd"/>
      <w:r w:rsidRPr="009F111B">
        <w:t>"=se2.sev)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 xml:space="preserve">and </w:t>
      </w:r>
      <w:proofErr w:type="spellStart"/>
      <w:r w:rsidR="00A334C2">
        <w:t>diaggregate</w:t>
      </w:r>
      <w:r w:rsidR="003D779A">
        <w:t>s</w:t>
      </w:r>
      <w:proofErr w:type="spellEnd"/>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 xml:space="preserve">For the purposes of baseline report, and </w:t>
      </w:r>
      <w:proofErr w:type="spellStart"/>
      <w:r w:rsidR="00867BFC">
        <w:t>endline</w:t>
      </w:r>
      <w:proofErr w:type="spellEnd"/>
      <w:r w:rsidR="00867BFC">
        <w:t>-baseline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w:t>
      </w:r>
      <w:proofErr w:type="spellStart"/>
      <w:r w:rsidR="00566189">
        <w:t>diaggregate</w:t>
      </w:r>
      <w:proofErr w:type="spellEnd"/>
      <w:r w:rsidR="00566189">
        <w:t xml:space="preserv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w:t>
      </w:r>
      <w:proofErr w:type="spellStart"/>
      <w:r w:rsidR="0020507D">
        <w:t>diaggregate</w:t>
      </w:r>
      <w:proofErr w:type="spellEnd"/>
      <w:r w:rsidR="0020507D">
        <w:t xml:space="preserv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proofErr w:type="spellStart"/>
      <w:r w:rsidRPr="009F111B">
        <w:t>FIES_char</w:t>
      </w:r>
      <w:proofErr w:type="spellEnd"/>
      <w:r w:rsidRPr="009F111B">
        <w:t xml:space="preserve"> &lt;- function (</w:t>
      </w:r>
      <w:proofErr w:type="spellStart"/>
      <w:r w:rsidRPr="009F111B">
        <w:t>df.char</w:t>
      </w:r>
      <w:proofErr w:type="spellEnd"/>
      <w:r w:rsidRPr="009F111B">
        <w:t xml:space="preserve">, </w:t>
      </w:r>
      <w:proofErr w:type="spellStart"/>
      <w:r w:rsidRPr="009F111B">
        <w:t>fies</w:t>
      </w:r>
      <w:proofErr w:type="spellEnd"/>
      <w:r w:rsidRPr="009F111B">
        <w:t xml:space="preserve">. = </w:t>
      </w:r>
      <w:proofErr w:type="spellStart"/>
      <w:r w:rsidRPr="009F111B">
        <w:t>fies</w:t>
      </w:r>
      <w:proofErr w:type="spellEnd"/>
      <w:r w:rsidRPr="009F111B">
        <w:t xml:space="preserve">, </w:t>
      </w:r>
      <w:proofErr w:type="spellStart"/>
      <w:r w:rsidRPr="009F111B">
        <w:t>rr</w:t>
      </w:r>
      <w:proofErr w:type="spellEnd"/>
      <w:r w:rsidRPr="009F111B">
        <w:t xml:space="preserve">. = </w:t>
      </w:r>
      <w:proofErr w:type="spellStart"/>
      <w:r w:rsidRPr="009F111B">
        <w:t>rr</w:t>
      </w:r>
      <w:proofErr w:type="spellEnd"/>
      <w:r w:rsidRPr="009F111B">
        <w:t xml:space="preserve">, </w:t>
      </w:r>
      <w:proofErr w:type="spellStart"/>
      <w:r w:rsidRPr="009F111B">
        <w:t>ee</w:t>
      </w:r>
      <w:proofErr w:type="spellEnd"/>
      <w:r w:rsidRPr="009F111B">
        <w:t xml:space="preserve">. = </w:t>
      </w:r>
      <w:proofErr w:type="spellStart"/>
      <w:r w:rsidRPr="009F111B">
        <w:t>ee</w:t>
      </w:r>
      <w:proofErr w:type="spellEnd"/>
      <w:r w:rsidRPr="009F111B">
        <w:t>)</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w:t>
      </w:r>
      <w:proofErr w:type="spellStart"/>
      <w:r w:rsidRPr="009F111B">
        <w:t>list.x</w:t>
      </w:r>
      <w:proofErr w:type="spellEnd"/>
      <w:r w:rsidRPr="009F111B">
        <w:t xml:space="preserve"> &lt;- list()</w:t>
      </w:r>
    </w:p>
    <w:p w14:paraId="3292E94C" w14:textId="68ED0EB3" w:rsidR="009C026F" w:rsidRPr="009F111B" w:rsidRDefault="009C026F" w:rsidP="009C026F">
      <w:pPr>
        <w:pStyle w:val="BodyTextIndent1"/>
      </w:pPr>
      <w:r w:rsidRPr="009F111B">
        <w:t xml:space="preserve">  for (</w:t>
      </w:r>
      <w:proofErr w:type="spellStart"/>
      <w:r w:rsidRPr="009F111B">
        <w:t>i</w:t>
      </w:r>
      <w:proofErr w:type="spellEnd"/>
      <w:r w:rsidRPr="009F111B">
        <w:t xml:space="preserve"> in levels(</w:t>
      </w:r>
      <w:proofErr w:type="spellStart"/>
      <w:r w:rsidRPr="009F111B">
        <w:t>df.char</w:t>
      </w:r>
      <w:proofErr w:type="spellEnd"/>
      <w:r w:rsidRPr="009F111B">
        <w:t xml:space="preserve">) ) { </w:t>
      </w:r>
    </w:p>
    <w:p w14:paraId="490CE4EC" w14:textId="55AE1A56" w:rsidR="009C026F" w:rsidRDefault="009C026F" w:rsidP="009C026F">
      <w:pPr>
        <w:pStyle w:val="BodyTextIndent1"/>
      </w:pPr>
      <w:r w:rsidRPr="009F111B">
        <w:t xml:space="preserve">    print(</w:t>
      </w:r>
      <w:proofErr w:type="spellStart"/>
      <w:r w:rsidRPr="009F111B">
        <w:t>i</w:t>
      </w:r>
      <w:proofErr w:type="spellEnd"/>
      <w:r w:rsidRPr="009F111B">
        <w:t xml:space="preserve">) </w:t>
      </w:r>
    </w:p>
    <w:p w14:paraId="13353381" w14:textId="0AF15F98" w:rsidR="006F4124" w:rsidRPr="009F111B" w:rsidRDefault="006F4124" w:rsidP="009C026F">
      <w:pPr>
        <w:pStyle w:val="BodyTextIndent1"/>
      </w:pPr>
      <w:r>
        <w:lastRenderedPageBreak/>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w:t>
      </w:r>
      <w:proofErr w:type="spellStart"/>
      <w:r w:rsidR="004D3084" w:rsidRPr="004D3084">
        <w:t>df.char</w:t>
      </w:r>
      <w:proofErr w:type="spellEnd"/>
      <w:r w:rsidR="004D3084" w:rsidRPr="004D3084">
        <w:t xml:space="preserve">) &amp; </w:t>
      </w:r>
      <w:proofErr w:type="spellStart"/>
      <w:r w:rsidR="004D3084" w:rsidRPr="004D3084">
        <w:t>df.char</w:t>
      </w:r>
      <w:proofErr w:type="spellEnd"/>
      <w:r w:rsidR="004D3084" w:rsidRPr="004D3084">
        <w:t>==</w:t>
      </w:r>
      <w:proofErr w:type="spellStart"/>
      <w:r w:rsidR="004D3084" w:rsidRPr="004D3084">
        <w:t>i</w:t>
      </w:r>
      <w:proofErr w:type="spellEnd"/>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w:t>
      </w:r>
      <w:proofErr w:type="spellStart"/>
      <w:r w:rsidRPr="009F111B">
        <w:t>fies</w:t>
      </w:r>
      <w:proofErr w:type="spellEnd"/>
      <w:r w:rsidRPr="009F111B">
        <w:t xml:space="preserve">[select,1:8] </w:t>
      </w:r>
    </w:p>
    <w:p w14:paraId="1D9136C4" w14:textId="77777777" w:rsidR="009C026F" w:rsidRPr="009F111B" w:rsidRDefault="009C026F" w:rsidP="009C026F">
      <w:pPr>
        <w:pStyle w:val="BodyTextIndent1"/>
      </w:pPr>
      <w:proofErr w:type="spellStart"/>
      <w:r w:rsidRPr="009F111B">
        <w:t>wt</w:t>
      </w:r>
      <w:proofErr w:type="spellEnd"/>
      <w:r w:rsidRPr="009F111B">
        <w:t xml:space="preserve"> &lt;- </w:t>
      </w:r>
      <w:proofErr w:type="spellStart"/>
      <w:r w:rsidRPr="009F111B">
        <w:t>fies$wt</w:t>
      </w:r>
      <w:proofErr w:type="spellEnd"/>
      <w:r w:rsidRPr="009F111B">
        <w:t xml:space="preserve">[select] </w:t>
      </w:r>
    </w:p>
    <w:p w14:paraId="66EEAD61" w14:textId="77777777" w:rsidR="009C026F" w:rsidRPr="009F111B" w:rsidRDefault="009C026F" w:rsidP="009C026F">
      <w:pPr>
        <w:pStyle w:val="BodyTextIndent1"/>
      </w:pPr>
      <w:r w:rsidRPr="009F111B">
        <w:t xml:space="preserve">mem &lt;- </w:t>
      </w:r>
      <w:proofErr w:type="spellStart"/>
      <w:r w:rsidRPr="009F111B">
        <w:t>fies$mem</w:t>
      </w:r>
      <w:proofErr w:type="spellEnd"/>
      <w:r w:rsidRPr="009F111B">
        <w:t>[select]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w:t>
      </w:r>
      <w:proofErr w:type="spellStart"/>
      <w:r w:rsidRPr="009F111B">
        <w:t>rr</w:t>
      </w:r>
      <w:proofErr w:type="spellEnd"/>
      <w:r w:rsidRPr="009F111B">
        <w:t xml:space="preserve"> &lt;- </w:t>
      </w:r>
      <w:proofErr w:type="spellStart"/>
      <w:r w:rsidRPr="009F111B">
        <w:t>RM.w</w:t>
      </w:r>
      <w:proofErr w:type="spellEnd"/>
      <w:r w:rsidRPr="009F111B">
        <w:t xml:space="preserve">(xx, </w:t>
      </w:r>
      <w:proofErr w:type="spellStart"/>
      <w:r w:rsidRPr="009F111B">
        <w:t>wt</w:t>
      </w:r>
      <w:proofErr w:type="spellEnd"/>
      <w:r w:rsidRPr="009F111B">
        <w:t xml:space="preserve">, </w:t>
      </w:r>
      <w:proofErr w:type="spellStart"/>
      <w:r w:rsidRPr="009F111B">
        <w:t>write.file</w:t>
      </w:r>
      <w:proofErr w:type="spellEnd"/>
      <w:r w:rsidRPr="009F111B">
        <w:t xml:space="preserve"> = TRUE, country = paste("COUNTRY",</w:t>
      </w:r>
      <w:proofErr w:type="spellStart"/>
      <w:r w:rsidRPr="009F111B">
        <w:t>i</w:t>
      </w:r>
      <w:proofErr w:type="spellEnd"/>
      <w:r w:rsidRPr="009F111B">
        <w:t>))</w:t>
      </w:r>
    </w:p>
    <w:p w14:paraId="092AD628" w14:textId="7ECE65B8" w:rsidR="009C026F" w:rsidRPr="009F111B" w:rsidRDefault="009C026F" w:rsidP="009C026F">
      <w:pPr>
        <w:pStyle w:val="BodyText"/>
      </w:pPr>
      <w:r w:rsidRPr="009F111B">
        <w:t>Note</w:t>
      </w:r>
      <w:r>
        <w:t>:</w:t>
      </w:r>
      <w:r w:rsidRPr="009F111B">
        <w:t xml:space="preserve"> In the code above, ‘</w:t>
      </w:r>
      <w:proofErr w:type="spellStart"/>
      <w:r w:rsidRPr="009F111B">
        <w:rPr>
          <w:i/>
          <w:iCs/>
        </w:rPr>
        <w:t>i</w:t>
      </w:r>
      <w:proofErr w:type="spellEnd"/>
      <w:r w:rsidRPr="009F111B">
        <w:rPr>
          <w:i/>
          <w:iCs/>
        </w:rPr>
        <w:t xml:space="preserve">’ </w:t>
      </w:r>
      <w:r w:rsidRPr="009F111B">
        <w:t>is the</w:t>
      </w:r>
      <w:r w:rsidRPr="009F111B">
        <w:rPr>
          <w:i/>
          <w:iCs/>
        </w:rPr>
        <w:t xml:space="preserve"> </w:t>
      </w:r>
      <w:proofErr w:type="spellStart"/>
      <w:r w:rsidRPr="009F111B">
        <w:rPr>
          <w:i/>
          <w:iCs/>
        </w:rPr>
        <w:t>i</w:t>
      </w:r>
      <w:r w:rsidRPr="009F111B">
        <w:rPr>
          <w:i/>
          <w:iCs/>
          <w:vertAlign w:val="superscript"/>
        </w:rPr>
        <w:t>th</w:t>
      </w:r>
      <w:proofErr w:type="spellEnd"/>
      <w:r w:rsidRPr="009F111B">
        <w:rPr>
          <w:i/>
          <w:iCs/>
          <w:vertAlign w:val="superscript"/>
        </w:rPr>
        <w:t xml:space="preserve">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w:t>
      </w:r>
      <w:proofErr w:type="spellStart"/>
      <w:r w:rsidRPr="009F111B">
        <w:t>prev</w:t>
      </w:r>
      <w:proofErr w:type="spellEnd"/>
      <w:r w:rsidRPr="009F111B">
        <w:t xml:space="preserve"> &lt;- </w:t>
      </w:r>
      <w:proofErr w:type="spellStart"/>
      <w:r w:rsidRPr="009F111B">
        <w:t>prob.assign</w:t>
      </w:r>
      <w:proofErr w:type="spellEnd"/>
      <w:r w:rsidRPr="009F111B">
        <w:t>(</w:t>
      </w:r>
      <w:proofErr w:type="spellStart"/>
      <w:r w:rsidRPr="009F111B">
        <w:t>sthres</w:t>
      </w:r>
      <w:proofErr w:type="spellEnd"/>
      <w:r w:rsidRPr="009F111B">
        <w:t xml:space="preserve"> = </w:t>
      </w:r>
      <w:proofErr w:type="spellStart"/>
      <w:r w:rsidRPr="009F111B">
        <w:t>ee$adj.thres</w:t>
      </w:r>
      <w:proofErr w:type="spellEnd"/>
      <w:r w:rsidRPr="009F111B">
        <w:t>,</w:t>
      </w:r>
      <w:r>
        <w:t xml:space="preserve"> </w:t>
      </w:r>
      <w:r w:rsidRPr="009F111B">
        <w:t>flex=list(a=</w:t>
      </w:r>
      <w:proofErr w:type="spellStart"/>
      <w:r w:rsidRPr="009F111B">
        <w:t>rr$a,se.a</w:t>
      </w:r>
      <w:proofErr w:type="spellEnd"/>
      <w:r w:rsidRPr="009F111B">
        <w:t>=</w:t>
      </w:r>
      <w:proofErr w:type="spellStart"/>
      <w:r w:rsidRPr="009F111B">
        <w:t>rr$se.a,XX</w:t>
      </w:r>
      <w:proofErr w:type="spellEnd"/>
      <w:r w:rsidRPr="009F111B">
        <w:t>=</w:t>
      </w:r>
      <w:proofErr w:type="spellStart"/>
      <w:r w:rsidRPr="009F111B">
        <w:t>xx,wt</w:t>
      </w:r>
      <w:proofErr w:type="spellEnd"/>
      <w:r w:rsidRPr="009F111B">
        <w:t>=(</w:t>
      </w:r>
      <w:proofErr w:type="spellStart"/>
      <w:r w:rsidRPr="009F111B">
        <w:t>wt</w:t>
      </w:r>
      <w:proofErr w:type="spellEnd"/>
      <w:r w:rsidRPr="009F111B">
        <w:t>*mem)))$</w:t>
      </w:r>
      <w:proofErr w:type="spellStart"/>
      <w:r w:rsidRPr="009F111B">
        <w:t>sprob</w:t>
      </w:r>
      <w:proofErr w:type="spellEnd"/>
    </w:p>
    <w:p w14:paraId="76D0F2A4" w14:textId="77777777" w:rsidR="009C026F"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w:t>
      </w:r>
      <w:proofErr w:type="spellStart"/>
      <w:r w:rsidRPr="009F111B">
        <w:t>prev</w:t>
      </w:r>
      <w:proofErr w:type="spellEnd"/>
      <w:r w:rsidRPr="009F111B">
        <w:t>*100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proofErr w:type="spellStart"/>
      <w:r w:rsidRPr="00F3390C">
        <w:t>rs</w:t>
      </w:r>
      <w:proofErr w:type="spellEnd"/>
      <w:r w:rsidRPr="00F3390C">
        <w:t xml:space="preserve"> = </w:t>
      </w:r>
      <w:proofErr w:type="spellStart"/>
      <w:r w:rsidRPr="00F3390C">
        <w:t>rowSums</w:t>
      </w:r>
      <w:proofErr w:type="spellEnd"/>
      <w:r w:rsidRPr="00F3390C">
        <w:t>(xx)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proofErr w:type="spellStart"/>
      <w:r w:rsidRPr="009F111B">
        <w:t>prob.sev</w:t>
      </w:r>
      <w:proofErr w:type="spellEnd"/>
      <w:r w:rsidRPr="009F111B">
        <w:t>=prob.rs[rs+1,2]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 xml:space="preserve">se2.mod &lt;- </w:t>
      </w:r>
      <w:proofErr w:type="spellStart"/>
      <w:r w:rsidRPr="009F111B">
        <w:t>moe</w:t>
      </w:r>
      <w:proofErr w:type="spellEnd"/>
      <w:r w:rsidRPr="009F111B">
        <w:t xml:space="preserve">(prob=prob.mod,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*mem, </w:t>
      </w:r>
      <w:proofErr w:type="spellStart"/>
      <w:r w:rsidRPr="009F111B">
        <w:t>psu</w:t>
      </w:r>
      <w:proofErr w:type="spellEnd"/>
      <w:r w:rsidRPr="009F111B">
        <w:t>=</w:t>
      </w:r>
      <w:proofErr w:type="spellStart"/>
      <w:r w:rsidRPr="009F111B">
        <w:t>fies$fcluster</w:t>
      </w:r>
      <w:proofErr w:type="spellEnd"/>
      <w:r w:rsidRPr="009F111B">
        <w:t xml:space="preserve">[select], </w:t>
      </w:r>
      <w:proofErr w:type="spellStart"/>
      <w:r w:rsidRPr="009F111B">
        <w:t>sampl.strata</w:t>
      </w:r>
      <w:proofErr w:type="spellEnd"/>
      <w:r w:rsidRPr="009F111B">
        <w:t>=</w:t>
      </w:r>
      <w:proofErr w:type="spellStart"/>
      <w:r w:rsidRPr="009F111B">
        <w:t>fies$strata</w:t>
      </w:r>
      <w:proofErr w:type="spellEnd"/>
      <w:r w:rsidRPr="009F111B">
        <w:t>[select])</w:t>
      </w:r>
    </w:p>
    <w:p w14:paraId="5A146A5D" w14:textId="77777777" w:rsidR="009C026F" w:rsidRPr="009F111B" w:rsidRDefault="009C026F" w:rsidP="009C026F">
      <w:pPr>
        <w:pStyle w:val="BodyTextIndent1"/>
      </w:pPr>
      <w:r w:rsidRPr="009F111B">
        <w:t xml:space="preserve">se2.sev &lt;- </w:t>
      </w:r>
      <w:proofErr w:type="spellStart"/>
      <w:r w:rsidRPr="009F111B">
        <w:t>moe</w:t>
      </w:r>
      <w:proofErr w:type="spellEnd"/>
      <w:r w:rsidRPr="009F111B">
        <w:t>(prob=</w:t>
      </w:r>
      <w:proofErr w:type="spellStart"/>
      <w:r w:rsidRPr="009F111B">
        <w:t>prob.sev</w:t>
      </w:r>
      <w:proofErr w:type="spellEnd"/>
      <w:r w:rsidRPr="009F111B">
        <w:t xml:space="preserve">, </w:t>
      </w:r>
      <w:proofErr w:type="spellStart"/>
      <w:r w:rsidRPr="009F111B">
        <w:t>rs</w:t>
      </w:r>
      <w:proofErr w:type="spellEnd"/>
      <w:r w:rsidRPr="009F111B">
        <w:t>=</w:t>
      </w:r>
      <w:proofErr w:type="spellStart"/>
      <w:r w:rsidRPr="009F111B">
        <w:t>rs</w:t>
      </w:r>
      <w:proofErr w:type="spellEnd"/>
      <w:r w:rsidRPr="009F111B">
        <w:t xml:space="preserve">, </w:t>
      </w:r>
      <w:proofErr w:type="spellStart"/>
      <w:r w:rsidRPr="009F111B">
        <w:t>wt</w:t>
      </w:r>
      <w:proofErr w:type="spellEnd"/>
      <w:r w:rsidRPr="009F111B">
        <w:t>=</w:t>
      </w:r>
      <w:proofErr w:type="spellStart"/>
      <w:r w:rsidRPr="009F111B">
        <w:t>wt</w:t>
      </w:r>
      <w:proofErr w:type="spellEnd"/>
      <w:r w:rsidRPr="009F111B">
        <w:t xml:space="preserve">*mem, </w:t>
      </w:r>
      <w:proofErr w:type="spellStart"/>
      <w:r w:rsidRPr="009F111B">
        <w:t>psu</w:t>
      </w:r>
      <w:proofErr w:type="spellEnd"/>
      <w:r w:rsidRPr="009F111B">
        <w:t>=</w:t>
      </w:r>
      <w:proofErr w:type="spellStart"/>
      <w:r w:rsidRPr="009F111B">
        <w:t>fies$fcluster</w:t>
      </w:r>
      <w:proofErr w:type="spellEnd"/>
      <w:r w:rsidRPr="009F111B">
        <w:t xml:space="preserve">[select], </w:t>
      </w:r>
      <w:proofErr w:type="spellStart"/>
      <w:r w:rsidRPr="009F111B">
        <w:t>sampl.strata</w:t>
      </w:r>
      <w:proofErr w:type="spellEnd"/>
      <w:r w:rsidRPr="009F111B">
        <w:t>=</w:t>
      </w:r>
      <w:proofErr w:type="spellStart"/>
      <w:r w:rsidRPr="009F111B">
        <w:t>fies$strata</w:t>
      </w:r>
      <w:proofErr w:type="spellEnd"/>
      <w:r w:rsidRPr="009F111B">
        <w:t>[select])</w:t>
      </w:r>
    </w:p>
    <w:p w14:paraId="5C4150B8" w14:textId="37765E09" w:rsidR="009C026F" w:rsidRPr="009F111B" w:rsidRDefault="009C026F" w:rsidP="009C026F">
      <w:pPr>
        <w:pStyle w:val="BodyTextIndent1"/>
      </w:pPr>
      <w:proofErr w:type="spellStart"/>
      <w:r w:rsidRPr="009F111B">
        <w:t>list.x</w:t>
      </w:r>
      <w:proofErr w:type="spellEnd"/>
      <w:r w:rsidRPr="009F111B">
        <w:t>[[</w:t>
      </w:r>
      <w:proofErr w:type="spellStart"/>
      <w:r w:rsidRPr="009F111B">
        <w:t>i</w:t>
      </w:r>
      <w:proofErr w:type="spellEnd"/>
      <w:r w:rsidRPr="009F111B">
        <w:t>]]$se2 &lt;- c("</w:t>
      </w:r>
      <w:proofErr w:type="spellStart"/>
      <w:r w:rsidRPr="009F111B">
        <w:t>FI_mod</w:t>
      </w:r>
      <w:proofErr w:type="spellEnd"/>
      <w:r w:rsidRPr="009F111B">
        <w:t>+"=se2.mod, "</w:t>
      </w:r>
      <w:proofErr w:type="spellStart"/>
      <w:r w:rsidRPr="009F111B">
        <w:t>FI_sev</w:t>
      </w:r>
      <w:proofErr w:type="spellEnd"/>
      <w:r w:rsidRPr="009F111B">
        <w:t>"=se2.sev)</w:t>
      </w:r>
    </w:p>
    <w:p w14:paraId="155BCF4E" w14:textId="72A5B365" w:rsidR="00A22884" w:rsidRDefault="009C026F" w:rsidP="00A22884">
      <w:pPr>
        <w:pStyle w:val="BodyTextIndent1"/>
      </w:pPr>
      <w:proofErr w:type="spellStart"/>
      <w:r w:rsidRPr="009F111B">
        <w:t>list.x</w:t>
      </w:r>
      <w:proofErr w:type="spellEnd"/>
      <w:r w:rsidRPr="009F111B">
        <w:t>[[</w:t>
      </w:r>
      <w:proofErr w:type="spellStart"/>
      <w:r w:rsidRPr="009F111B">
        <w:t>i</w:t>
      </w:r>
      <w:proofErr w:type="spellEnd"/>
      <w:r w:rsidRPr="009F111B">
        <w:t xml:space="preserve">]]$se2*100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w:t>
      </w:r>
      <w:proofErr w:type="spellStart"/>
      <w:r w:rsidRPr="009F111B">
        <w:t>list.x</w:t>
      </w:r>
      <w:proofErr w:type="spellEnd"/>
      <w:r w:rsidRPr="009F111B">
        <w:t>)</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lastRenderedPageBreak/>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 xml:space="preserve">list.reg &lt;- </w:t>
      </w:r>
      <w:proofErr w:type="spellStart"/>
      <w:r w:rsidRPr="009F111B">
        <w:t>FIES_char</w:t>
      </w:r>
      <w:proofErr w:type="spellEnd"/>
      <w:r w:rsidRPr="009F111B">
        <w:t>(</w:t>
      </w:r>
      <w:proofErr w:type="spellStart"/>
      <w:r w:rsidRPr="009F111B">
        <w:t>fies$region</w:t>
      </w:r>
      <w:proofErr w:type="spellEnd"/>
      <w:r w:rsidRPr="009F111B">
        <w:t>)</w:t>
      </w:r>
    </w:p>
    <w:p w14:paraId="16DEE865" w14:textId="77777777" w:rsidR="00300D15" w:rsidRPr="009F111B" w:rsidRDefault="00300D15" w:rsidP="00300D15">
      <w:pPr>
        <w:pStyle w:val="BodyTextIndent1"/>
      </w:pPr>
      <w:r w:rsidRPr="009F111B">
        <w:t xml:space="preserve">list.res &lt;- </w:t>
      </w:r>
      <w:proofErr w:type="spellStart"/>
      <w:r w:rsidRPr="009F111B">
        <w:t>FIES_char</w:t>
      </w:r>
      <w:proofErr w:type="spellEnd"/>
      <w:r w:rsidRPr="009F111B">
        <w:t>(</w:t>
      </w:r>
      <w:proofErr w:type="spellStart"/>
      <w:r w:rsidRPr="009F111B">
        <w:t>fies$urbanrural</w:t>
      </w:r>
      <w:proofErr w:type="spellEnd"/>
      <w:r w:rsidRPr="009F111B">
        <w:t>)</w:t>
      </w:r>
    </w:p>
    <w:p w14:paraId="218244EE" w14:textId="1F580767" w:rsidR="00300D15" w:rsidRPr="009F111B" w:rsidRDefault="00300D15" w:rsidP="009E3776">
      <w:pPr>
        <w:pStyle w:val="BodyTextIndent1"/>
      </w:pPr>
      <w:proofErr w:type="spellStart"/>
      <w:r w:rsidRPr="009F111B">
        <w:t>list.ghh</w:t>
      </w:r>
      <w:proofErr w:type="spellEnd"/>
      <w:r w:rsidRPr="009F111B">
        <w:t xml:space="preserve"> &lt;- </w:t>
      </w:r>
      <w:proofErr w:type="spellStart"/>
      <w:r w:rsidRPr="009F111B">
        <w:t>FIES_char</w:t>
      </w:r>
      <w:proofErr w:type="spellEnd"/>
      <w:r w:rsidRPr="009F111B">
        <w:t>(</w:t>
      </w:r>
      <w:proofErr w:type="spellStart"/>
      <w:r w:rsidRPr="009F111B">
        <w:t>fies$genhhtype_dj</w:t>
      </w:r>
      <w:proofErr w:type="spellEnd"/>
      <w:r w:rsidRPr="009F111B">
        <w:t>)</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proofErr w:type="spellStart"/>
      <w:r w:rsidRPr="000C399C">
        <w:rPr>
          <w:i/>
        </w:rPr>
        <w:t>FIES_df</w:t>
      </w:r>
      <w:proofErr w:type="spellEnd"/>
      <w:r w:rsidRPr="000C399C">
        <w:rPr>
          <w:i/>
        </w:rPr>
        <w:t xml:space="preserve"> &lt;- function( </w:t>
      </w:r>
      <w:proofErr w:type="spellStart"/>
      <w:r w:rsidRPr="000C399C">
        <w:rPr>
          <w:i/>
        </w:rPr>
        <w:t>df.char</w:t>
      </w:r>
      <w:proofErr w:type="spellEnd"/>
      <w:r w:rsidRPr="000C399C">
        <w:rPr>
          <w:i/>
        </w:rPr>
        <w:t xml:space="preserve">, </w:t>
      </w:r>
      <w:proofErr w:type="spellStart"/>
      <w:r w:rsidRPr="000C399C">
        <w:rPr>
          <w:i/>
        </w:rPr>
        <w:t>list.x</w:t>
      </w:r>
      <w:proofErr w:type="spellEnd"/>
      <w:r w:rsidRPr="000C399C">
        <w:rPr>
          <w:i/>
        </w:rPr>
        <w:t xml:space="preserve">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w:t>
      </w:r>
      <w:proofErr w:type="spellStart"/>
      <w:r w:rsidRPr="000C399C">
        <w:rPr>
          <w:i/>
        </w:rPr>
        <w:t>df.x</w:t>
      </w:r>
      <w:proofErr w:type="spellEnd"/>
      <w:r w:rsidRPr="000C399C">
        <w:rPr>
          <w:i/>
        </w:rPr>
        <w:t xml:space="preserve"> &lt;- </w:t>
      </w:r>
      <w:proofErr w:type="spellStart"/>
      <w:r w:rsidRPr="000C399C">
        <w:rPr>
          <w:i/>
        </w:rPr>
        <w:t>data.frame</w:t>
      </w:r>
      <w:proofErr w:type="spellEnd"/>
      <w:r w:rsidRPr="000C399C">
        <w:rPr>
          <w:i/>
        </w:rPr>
        <w:t>()</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w:t>
      </w:r>
      <w:proofErr w:type="spellStart"/>
      <w:r w:rsidRPr="000C399C">
        <w:rPr>
          <w:i/>
        </w:rPr>
        <w:t>i</w:t>
      </w:r>
      <w:proofErr w:type="spellEnd"/>
      <w:r w:rsidRPr="000C399C">
        <w:rPr>
          <w:i/>
        </w:rPr>
        <w:t xml:space="preserve"> in levels(</w:t>
      </w:r>
      <w:proofErr w:type="spellStart"/>
      <w:r w:rsidRPr="000C399C">
        <w:rPr>
          <w:i/>
        </w:rPr>
        <w:t>df.char</w:t>
      </w:r>
      <w:proofErr w:type="spellEnd"/>
      <w:r w:rsidRPr="000C399C">
        <w:rPr>
          <w:i/>
        </w:rPr>
        <w:t xml:space="preserve">)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w:t>
      </w:r>
      <w:proofErr w:type="spellStart"/>
      <w:r w:rsidRPr="000C399C">
        <w:rPr>
          <w:i/>
        </w:rPr>
        <w:t>df.x</w:t>
      </w:r>
      <w:proofErr w:type="spellEnd"/>
      <w:r w:rsidRPr="000C399C">
        <w:rPr>
          <w:i/>
        </w:rPr>
        <w:t xml:space="preserve"> &lt;- </w:t>
      </w:r>
      <w:proofErr w:type="spellStart"/>
      <w:r w:rsidRPr="000C399C">
        <w:rPr>
          <w:i/>
        </w:rPr>
        <w:t>rbind</w:t>
      </w:r>
      <w:proofErr w:type="spellEnd"/>
      <w:r w:rsidRPr="000C399C">
        <w:rPr>
          <w:i/>
        </w:rPr>
        <w:t>(</w:t>
      </w:r>
      <w:proofErr w:type="spellStart"/>
      <w:r w:rsidRPr="000C399C">
        <w:rPr>
          <w:i/>
        </w:rPr>
        <w:t>df.x,cbind</w:t>
      </w:r>
      <w:proofErr w:type="spellEnd"/>
      <w:r w:rsidRPr="000C399C">
        <w:rPr>
          <w:i/>
        </w:rPr>
        <w:t>(</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[1]-</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 xml:space="preserve">[1]),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rr$wt</w:t>
      </w:r>
      <w:proofErr w:type="spellEnd"/>
      <w:r w:rsidRPr="000C399C">
        <w:rPr>
          <w:i/>
        </w:rPr>
        <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[2]-</w:t>
      </w:r>
      <w:proofErr w:type="spellStart"/>
      <w:r w:rsidRPr="000C399C">
        <w:rPr>
          <w:i/>
        </w:rPr>
        <w:t>list.x</w:t>
      </w:r>
      <w:proofErr w:type="spellEnd"/>
      <w:r w:rsidRPr="000C399C">
        <w:rPr>
          <w:i/>
        </w:rPr>
        <w:t>[[</w:t>
      </w:r>
      <w:proofErr w:type="spellStart"/>
      <w:r w:rsidRPr="000C399C">
        <w:rPr>
          <w:i/>
        </w:rPr>
        <w:t>i</w:t>
      </w:r>
      <w:proofErr w:type="spellEnd"/>
      <w:r w:rsidRPr="000C399C">
        <w:rPr>
          <w:i/>
        </w:rPr>
        <w:t>]]$se2[2]),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[2]+</w:t>
      </w:r>
      <w:proofErr w:type="spellStart"/>
      <w:r w:rsidRPr="000C399C">
        <w:rPr>
          <w:i/>
        </w:rPr>
        <w:t>list.x</w:t>
      </w:r>
      <w:proofErr w:type="spellEnd"/>
      <w:r w:rsidRPr="000C399C">
        <w:rPr>
          <w:i/>
        </w:rPr>
        <w:t>[[</w:t>
      </w:r>
      <w:proofErr w:type="spellStart"/>
      <w:r w:rsidRPr="000C399C">
        <w:rPr>
          <w:i/>
        </w:rPr>
        <w:t>i</w:t>
      </w:r>
      <w:proofErr w:type="spellEnd"/>
      <w:r w:rsidRPr="000C399C">
        <w:rPr>
          <w:i/>
        </w:rPr>
        <w:t>]]$se2[2]),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[1]-</w:t>
      </w:r>
      <w:proofErr w:type="spellStart"/>
      <w:r w:rsidRPr="000C399C">
        <w:rPr>
          <w:i/>
        </w:rPr>
        <w:t>list.x</w:t>
      </w:r>
      <w:proofErr w:type="spellEnd"/>
      <w:r w:rsidRPr="000C399C">
        <w:rPr>
          <w:i/>
        </w:rPr>
        <w:t>[[</w:t>
      </w:r>
      <w:proofErr w:type="spellStart"/>
      <w:r w:rsidRPr="000C399C">
        <w:rPr>
          <w:i/>
        </w:rPr>
        <w:t>i</w:t>
      </w:r>
      <w:proofErr w:type="spellEnd"/>
      <w:r w:rsidRPr="000C399C">
        <w:rPr>
          <w:i/>
        </w:rPr>
        <w:t xml:space="preserve">]]$se2[1]),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w:t>
      </w:r>
      <w:proofErr w:type="spellStart"/>
      <w:r w:rsidRPr="000C399C">
        <w:rPr>
          <w:i/>
        </w:rPr>
        <w:t>list.x</w:t>
      </w:r>
      <w:proofErr w:type="spellEnd"/>
      <w:r w:rsidRPr="000C399C">
        <w:rPr>
          <w:i/>
        </w:rPr>
        <w:t>[[</w:t>
      </w:r>
      <w:proofErr w:type="spellStart"/>
      <w:r w:rsidRPr="000C399C">
        <w:rPr>
          <w:i/>
        </w:rPr>
        <w:t>i</w:t>
      </w:r>
      <w:proofErr w:type="spellEnd"/>
      <w:r w:rsidRPr="000C399C">
        <w:rPr>
          <w:i/>
        </w:rPr>
        <w:t>]]$</w:t>
      </w:r>
      <w:proofErr w:type="spellStart"/>
      <w:r w:rsidRPr="000C399C">
        <w:rPr>
          <w:i/>
        </w:rPr>
        <w:t>prev</w:t>
      </w:r>
      <w:proofErr w:type="spellEnd"/>
      <w:r w:rsidRPr="000C399C">
        <w:rPr>
          <w:i/>
        </w:rPr>
        <w:t>[1]+</w:t>
      </w:r>
      <w:proofErr w:type="spellStart"/>
      <w:r w:rsidRPr="000C399C">
        <w:rPr>
          <w:i/>
        </w:rPr>
        <w:t>list.x</w:t>
      </w:r>
      <w:proofErr w:type="spellEnd"/>
      <w:r w:rsidRPr="000C399C">
        <w:rPr>
          <w:i/>
        </w:rPr>
        <w:t>[[</w:t>
      </w:r>
      <w:proofErr w:type="spellStart"/>
      <w:r w:rsidRPr="000C399C">
        <w:rPr>
          <w:i/>
        </w:rPr>
        <w:t>i</w:t>
      </w:r>
      <w:proofErr w:type="spellEnd"/>
      <w:r w:rsidRPr="000C399C">
        <w:rPr>
          <w:i/>
        </w:rPr>
        <w:t>]]$se2[1])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w:t>
      </w:r>
      <w:proofErr w:type="spellStart"/>
      <w:r w:rsidRPr="000C399C">
        <w:rPr>
          <w:i/>
        </w:rPr>
        <w:t>row.names</w:t>
      </w:r>
      <w:proofErr w:type="spellEnd"/>
      <w:r w:rsidRPr="000C399C">
        <w:rPr>
          <w:i/>
        </w:rPr>
        <w:t>(</w:t>
      </w:r>
      <w:proofErr w:type="spellStart"/>
      <w:r w:rsidRPr="000C399C">
        <w:rPr>
          <w:i/>
        </w:rPr>
        <w:t>df.x</w:t>
      </w:r>
      <w:proofErr w:type="spellEnd"/>
      <w:r w:rsidRPr="000C399C">
        <w:rPr>
          <w:i/>
        </w:rPr>
        <w:t>) &lt;- levels(</w:t>
      </w:r>
      <w:proofErr w:type="spellStart"/>
      <w:r w:rsidRPr="000C399C">
        <w:rPr>
          <w:i/>
        </w:rPr>
        <w:t>df.char</w:t>
      </w:r>
      <w:proofErr w:type="spellEnd"/>
      <w:r w:rsidRPr="000C399C">
        <w:rPr>
          <w:i/>
        </w:rPr>
        <w:t>)</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w:t>
      </w:r>
      <w:proofErr w:type="spellStart"/>
      <w:r w:rsidRPr="000C399C">
        <w:rPr>
          <w:i/>
        </w:rPr>
        <w:t>df.x</w:t>
      </w:r>
      <w:proofErr w:type="spellEnd"/>
      <w:r w:rsidRPr="000C399C">
        <w:rPr>
          <w:i/>
        </w:rPr>
        <w:t>)</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 xml:space="preserve">df &lt;- </w:t>
      </w:r>
      <w:proofErr w:type="spellStart"/>
      <w:r w:rsidRPr="009F111B">
        <w:t>data.frame</w:t>
      </w:r>
      <w:proofErr w:type="spellEnd"/>
      <w:r w:rsidRPr="009F111B">
        <w:t>()</w:t>
      </w:r>
    </w:p>
    <w:p w14:paraId="4E3E9DAE" w14:textId="77777777" w:rsidR="009C026F" w:rsidRPr="009F111B"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df,FIES_df</w:t>
      </w:r>
      <w:proofErr w:type="spellEnd"/>
      <w:r w:rsidRPr="009F111B">
        <w:t>(</w:t>
      </w:r>
      <w:proofErr w:type="spellStart"/>
      <w:r w:rsidRPr="009F111B">
        <w:t>fies$region</w:t>
      </w:r>
      <w:proofErr w:type="spellEnd"/>
      <w:r w:rsidRPr="009F111B">
        <w:t>, list.reg))</w:t>
      </w:r>
    </w:p>
    <w:p w14:paraId="53340A94" w14:textId="77777777" w:rsidR="009C026F" w:rsidRPr="009F111B"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df,FIES_df</w:t>
      </w:r>
      <w:proofErr w:type="spellEnd"/>
      <w:r w:rsidRPr="009F111B">
        <w:t>(</w:t>
      </w:r>
      <w:proofErr w:type="spellStart"/>
      <w:r w:rsidRPr="009F111B">
        <w:t>fies$urbanrural</w:t>
      </w:r>
      <w:proofErr w:type="spellEnd"/>
      <w:r w:rsidRPr="009F111B">
        <w:t>, list.res))</w:t>
      </w:r>
    </w:p>
    <w:p w14:paraId="0E86BEF6" w14:textId="77777777" w:rsidR="009C026F" w:rsidRPr="009F111B"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df,FIES_df</w:t>
      </w:r>
      <w:proofErr w:type="spellEnd"/>
      <w:r w:rsidRPr="009F111B">
        <w:t>(</w:t>
      </w:r>
      <w:proofErr w:type="spellStart"/>
      <w:r w:rsidRPr="009F111B">
        <w:t>fies$genhhtype_dj</w:t>
      </w:r>
      <w:proofErr w:type="spellEnd"/>
      <w:r w:rsidRPr="009F111B">
        <w:t xml:space="preserve">, </w:t>
      </w:r>
      <w:proofErr w:type="spellStart"/>
      <w:r w:rsidRPr="009F111B">
        <w:t>list.ghh</w:t>
      </w:r>
      <w:proofErr w:type="spellEnd"/>
      <w:r w:rsidRPr="009F111B">
        <w:t>))</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 xml:space="preserve">df.t &lt;- </w:t>
      </w:r>
      <w:proofErr w:type="spellStart"/>
      <w:r w:rsidRPr="009F111B">
        <w:t>data.frame</w:t>
      </w:r>
      <w:proofErr w:type="spellEnd"/>
      <w:r w:rsidRPr="009F111B">
        <w:t>()</w:t>
      </w:r>
    </w:p>
    <w:p w14:paraId="07F5B85D" w14:textId="668D1BCB" w:rsidR="0090514C" w:rsidRPr="009F111B" w:rsidRDefault="0090514C" w:rsidP="009C026F">
      <w:pPr>
        <w:pStyle w:val="BodyTextIndent1"/>
      </w:pPr>
      <w:proofErr w:type="spellStart"/>
      <w:r w:rsidRPr="0090514C">
        <w:t>prev</w:t>
      </w:r>
      <w:proofErr w:type="spellEnd"/>
      <w:r w:rsidRPr="0090514C">
        <w:t xml:space="preserve"> &lt;- </w:t>
      </w:r>
      <w:proofErr w:type="spellStart"/>
      <w:r w:rsidRPr="0090514C">
        <w:t>ee$prevs</w:t>
      </w:r>
      <w:proofErr w:type="spellEnd"/>
    </w:p>
    <w:p w14:paraId="02A1253D" w14:textId="77777777" w:rsidR="0090514C" w:rsidRDefault="0090514C" w:rsidP="0090514C">
      <w:pPr>
        <w:pStyle w:val="BodyTextIndent1"/>
      </w:pPr>
      <w:r>
        <w:t xml:space="preserve">df.t &lt;- </w:t>
      </w:r>
      <w:proofErr w:type="spellStart"/>
      <w:r>
        <w:t>cbind</w:t>
      </w:r>
      <w:proofErr w:type="spellEnd"/>
      <w:r>
        <w:t>(</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w:t>
      </w:r>
      <w:proofErr w:type="spellStart"/>
      <w:r>
        <w:t>prev</w:t>
      </w:r>
      <w:proofErr w:type="spellEnd"/>
      <w:r>
        <w:t>[1]-</w:t>
      </w:r>
      <w:proofErr w:type="spellStart"/>
      <w:r>
        <w:t>prev</w:t>
      </w:r>
      <w:proofErr w:type="spellEnd"/>
      <w:r>
        <w:t xml:space="preserve">[2]), </w:t>
      </w:r>
    </w:p>
    <w:p w14:paraId="31508D5E" w14:textId="77777777" w:rsidR="0090514C" w:rsidRDefault="0090514C" w:rsidP="0090514C">
      <w:pPr>
        <w:pStyle w:val="BodyTextIndent1"/>
      </w:pPr>
      <w:r>
        <w:t xml:space="preserve">  "Severe" = 100*(</w:t>
      </w:r>
      <w:proofErr w:type="spellStart"/>
      <w:r>
        <w:t>prev</w:t>
      </w:r>
      <w:proofErr w:type="spellEnd"/>
      <w:r>
        <w:t xml:space="preserve">[2]), </w:t>
      </w:r>
    </w:p>
    <w:p w14:paraId="7A4C2876" w14:textId="77777777" w:rsidR="0090514C" w:rsidRDefault="0090514C" w:rsidP="0090514C">
      <w:pPr>
        <w:pStyle w:val="BodyTextIndent1"/>
      </w:pPr>
      <w:r>
        <w:t xml:space="preserve">  "Moderate or severe" =100*(</w:t>
      </w:r>
      <w:proofErr w:type="spellStart"/>
      <w:r>
        <w:t>prev</w:t>
      </w:r>
      <w:proofErr w:type="spellEnd"/>
      <w:r>
        <w:t xml:space="preserve">[1]), </w:t>
      </w:r>
    </w:p>
    <w:p w14:paraId="56B9247C" w14:textId="77777777" w:rsidR="0090514C" w:rsidRDefault="0090514C" w:rsidP="0090514C">
      <w:pPr>
        <w:pStyle w:val="BodyTextIndent1"/>
      </w:pPr>
      <w:r>
        <w:t xml:space="preserve">  "Number" = sum(</w:t>
      </w:r>
      <w:proofErr w:type="spellStart"/>
      <w:r>
        <w:t>rr$wt</w:t>
      </w:r>
      <w:proofErr w:type="spellEnd"/>
      <w:r>
        <w:t>),</w:t>
      </w:r>
    </w:p>
    <w:p w14:paraId="17B99F5D" w14:textId="77777777" w:rsidR="0090514C" w:rsidRDefault="0090514C" w:rsidP="0090514C">
      <w:pPr>
        <w:pStyle w:val="BodyTextIndent1"/>
      </w:pPr>
      <w:r>
        <w:lastRenderedPageBreak/>
        <w:t xml:space="preserve">  "CI Severe low"  = 100*(</w:t>
      </w:r>
      <w:proofErr w:type="spellStart"/>
      <w:r>
        <w:t>prev</w:t>
      </w:r>
      <w:proofErr w:type="spellEnd"/>
      <w:r>
        <w:t>[2]-se2[2]),</w:t>
      </w:r>
    </w:p>
    <w:p w14:paraId="47235EFE" w14:textId="77777777" w:rsidR="0090514C" w:rsidRDefault="0090514C" w:rsidP="0090514C">
      <w:pPr>
        <w:pStyle w:val="BodyTextIndent1"/>
      </w:pPr>
      <w:r>
        <w:t xml:space="preserve">  "CI Severe high" = 100*(</w:t>
      </w:r>
      <w:proofErr w:type="spellStart"/>
      <w:r>
        <w:t>prev</w:t>
      </w:r>
      <w:proofErr w:type="spellEnd"/>
      <w:r>
        <w:t>[2]+se2[2]),</w:t>
      </w:r>
    </w:p>
    <w:p w14:paraId="3300168F" w14:textId="77777777" w:rsidR="0090514C" w:rsidRDefault="0090514C" w:rsidP="0090514C">
      <w:pPr>
        <w:pStyle w:val="BodyTextIndent1"/>
      </w:pPr>
      <w:r>
        <w:t xml:space="preserve">  "CI Moderate+ low"  = 100*(</w:t>
      </w:r>
      <w:proofErr w:type="spellStart"/>
      <w:r>
        <w:t>prev</w:t>
      </w:r>
      <w:proofErr w:type="spellEnd"/>
      <w:r>
        <w:t xml:space="preserve">[1]-se2[1]), </w:t>
      </w:r>
    </w:p>
    <w:p w14:paraId="256E2F16" w14:textId="77777777" w:rsidR="0090514C" w:rsidRDefault="0090514C" w:rsidP="0090514C">
      <w:pPr>
        <w:pStyle w:val="BodyTextIndent1"/>
      </w:pPr>
      <w:r>
        <w:t xml:space="preserve">  "CI Moderate+ high" = 100*(</w:t>
      </w:r>
      <w:proofErr w:type="spellStart"/>
      <w:r>
        <w:t>prev</w:t>
      </w:r>
      <w:proofErr w:type="spellEnd"/>
      <w:r>
        <w:t>[1]+se2[1])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proofErr w:type="spellStart"/>
      <w:r w:rsidRPr="009F111B">
        <w:t>row.names</w:t>
      </w:r>
      <w:proofErr w:type="spellEnd"/>
      <w:r w:rsidRPr="009F111B">
        <w:t>(df.t) &lt;- c("Total")</w:t>
      </w:r>
    </w:p>
    <w:p w14:paraId="110F7378" w14:textId="62BB7032" w:rsidR="009C026F" w:rsidRDefault="009C026F" w:rsidP="009C026F">
      <w:pPr>
        <w:pStyle w:val="BodyTextIndent1"/>
      </w:pPr>
      <w:r w:rsidRPr="009F111B">
        <w:t xml:space="preserve">df &lt;- </w:t>
      </w:r>
      <w:proofErr w:type="spellStart"/>
      <w:r w:rsidRPr="009F111B">
        <w:t>rbind</w:t>
      </w:r>
      <w:proofErr w:type="spellEnd"/>
      <w:r w:rsidRPr="009F111B">
        <w:t>(</w:t>
      </w:r>
      <w:proofErr w:type="spellStart"/>
      <w:r w:rsidRPr="009F111B">
        <w:t>df,df.t</w:t>
      </w:r>
      <w:proofErr w:type="spellEnd"/>
      <w:r w:rsidRPr="009F111B">
        <w: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xml:space="preserve"># Write the </w:t>
      </w:r>
      <w:proofErr w:type="spellStart"/>
      <w:r w:rsidRPr="00FB1535">
        <w:t>resuts</w:t>
      </w:r>
      <w:proofErr w:type="spellEnd"/>
      <w:r w:rsidRPr="00FB1535">
        <w:t xml:space="preserve">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w:t>
      </w:r>
      <w:proofErr w:type="spellStart"/>
      <w:r w:rsidRPr="00FC2AE8">
        <w:t>Kepple</w:t>
      </w:r>
      <w:proofErr w:type="spellEnd"/>
      <w:r w:rsidRPr="00FC2AE8">
        <w:t xml:space="preserve">, A. W., </w:t>
      </w:r>
      <w:r w:rsidR="00D76208">
        <w:t xml:space="preserve">and </w:t>
      </w:r>
      <w:proofErr w:type="spellStart"/>
      <w:r w:rsidRPr="00FC2AE8">
        <w:t>Cafiero</w:t>
      </w:r>
      <w:proofErr w:type="spellEnd"/>
      <w:r w:rsidRPr="00FC2AE8">
        <w:t xml:space="preserve">,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80"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proofErr w:type="spellStart"/>
      <w:r w:rsidRPr="00FC2AE8">
        <w:t>Cafiero</w:t>
      </w:r>
      <w:proofErr w:type="spellEnd"/>
      <w:r w:rsidRPr="00FC2AE8">
        <w:t xml:space="preserve">,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81"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82"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3"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4"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 xml:space="preserve">Manual for the implementation of the FAO Voices of the Hungry methods to estimate food insecurity: </w:t>
      </w:r>
      <w:proofErr w:type="spellStart"/>
      <w:r w:rsidRPr="00FC2AE8">
        <w:rPr>
          <w:i/>
        </w:rPr>
        <w:t>RM.weights</w:t>
      </w:r>
      <w:proofErr w:type="spellEnd"/>
      <w:r w:rsidRPr="00FC2AE8">
        <w:rPr>
          <w:i/>
        </w:rPr>
        <w:t xml:space="preserve">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5"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52" w:name="_Toc17980608"/>
      <w:bookmarkStart w:id="953" w:name="_Toc17990051"/>
      <w:bookmarkStart w:id="954" w:name="_Toc23753574"/>
      <w:bookmarkEnd w:id="1"/>
      <w:bookmarkEnd w:id="2"/>
      <w:bookmarkEnd w:id="744"/>
      <w:bookmarkEnd w:id="745"/>
      <w:bookmarkEnd w:id="746"/>
      <w:bookmarkEnd w:id="952"/>
      <w:bookmarkEnd w:id="953"/>
      <w:r w:rsidR="000B09F9">
        <w:lastRenderedPageBreak/>
        <w:t>15.</w:t>
      </w:r>
      <w:r w:rsidR="000B09F9">
        <w:tab/>
      </w:r>
      <w:bookmarkStart w:id="955" w:name="_Toc526973589"/>
      <w:bookmarkStart w:id="956"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54"/>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7" w:name="_Toc17980610"/>
      <w:bookmarkStart w:id="958" w:name="_Toc17990053"/>
      <w:bookmarkStart w:id="959" w:name="_Toc18065082"/>
      <w:bookmarkStart w:id="960" w:name="_Toc23753575"/>
      <w:bookmarkEnd w:id="957"/>
      <w:bookmarkEnd w:id="958"/>
      <w:bookmarkEnd w:id="959"/>
      <w:r w:rsidRPr="004735E0">
        <w:t>Guidelines to construct the indicators</w:t>
      </w:r>
      <w:bookmarkEnd w:id="955"/>
      <w:bookmarkEnd w:id="956"/>
      <w:bookmarkEnd w:id="960"/>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61" w:name="_Toc526973590"/>
      <w:bookmarkStart w:id="962" w:name="_Toc527234115"/>
      <w:bookmarkStart w:id="963" w:name="_Toc23753576"/>
      <w:r>
        <w:rPr>
          <w:rFonts w:eastAsia="Times New Roman"/>
        </w:rPr>
        <w:t>15.1.1</w:t>
      </w:r>
      <w:r>
        <w:rPr>
          <w:rFonts w:eastAsia="Times New Roman"/>
        </w:rPr>
        <w:tab/>
      </w:r>
      <w:r w:rsidRPr="005D715A">
        <w:rPr>
          <w:rFonts w:eastAsia="Times New Roman"/>
        </w:rPr>
        <w:t>Children’s nutritional status indicators</w:t>
      </w:r>
      <w:bookmarkEnd w:id="961"/>
      <w:bookmarkEnd w:id="962"/>
      <w:bookmarkEnd w:id="963"/>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5"/>
      </w:r>
      <w:r w:rsidRPr="005D715A">
        <w:t xml:space="preserve">, weight, and age data, the World Health Organization (WHO) growth reference standards (WHO </w:t>
      </w:r>
      <w:proofErr w:type="spellStart"/>
      <w:r w:rsidRPr="005D715A">
        <w:t>Multicentre</w:t>
      </w:r>
      <w:proofErr w:type="spellEnd"/>
      <w:r w:rsidRPr="005D715A">
        <w:t xml:space="preserv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w:t>
      </w:r>
      <w:proofErr w:type="spellStart"/>
      <w:r>
        <w:t>endline</w:t>
      </w:r>
      <w:proofErr w:type="spellEnd"/>
      <w:r>
        <w:t xml:space="preserve">/phase two baseline ZOI Surveys, </w:t>
      </w:r>
      <w:r w:rsidR="0040073D">
        <w:t>z</w:t>
      </w:r>
      <w:r w:rsidRPr="005D715A">
        <w:rPr>
          <w:rFonts w:eastAsia="Cabin"/>
        </w:rPr>
        <w:t xml:space="preserve">-scores are calculated </w:t>
      </w:r>
      <w:r>
        <w:rPr>
          <w:rFonts w:eastAsia="Cabin"/>
        </w:rPr>
        <w:t xml:space="preserve">after data collection is completed but before data analysis </w:t>
      </w:r>
      <w:r>
        <w:rPr>
          <w:rFonts w:eastAsia="Cabin"/>
        </w:rPr>
        <w:lastRenderedPageBreak/>
        <w:t>begins—during the post</w:t>
      </w:r>
      <w:r w:rsidR="0040073D">
        <w:rPr>
          <w:rFonts w:eastAsia="Cabin"/>
        </w:rPr>
        <w:t>-</w:t>
      </w:r>
      <w:r>
        <w:rPr>
          <w:rFonts w:eastAsia="Cabin"/>
        </w:rPr>
        <w:t>processing stage</w:t>
      </w:r>
      <w:r>
        <w:t>.</w:t>
      </w:r>
      <w:r>
        <w:rPr>
          <w:rStyle w:val="FootnoteReference"/>
        </w:rPr>
        <w:footnoteReference w:id="96"/>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7"/>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64" w:name="_Toc527234194"/>
      <w:bookmarkStart w:id="965" w:name="_Toc23753611"/>
      <w:r w:rsidRPr="0026608C">
        <w:t>Table 16:</w:t>
      </w:r>
      <w:r w:rsidR="004735E0" w:rsidRPr="0026608C">
        <w:t xml:space="preserve"> Z</w:t>
      </w:r>
      <w:r w:rsidR="004735E0" w:rsidRPr="0011401A">
        <w:t>-score Cutoffs for Children’s</w:t>
      </w:r>
      <w:r w:rsidR="004735E0" w:rsidRPr="005D715A">
        <w:t xml:space="preserve"> Nutritional Status Indicators</w:t>
      </w:r>
      <w:bookmarkEnd w:id="964"/>
      <w:bookmarkEnd w:id="965"/>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568"/>
        <w:gridCol w:w="2120"/>
        <w:gridCol w:w="2207"/>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6" w:name="_Toc526973591"/>
      <w:bookmarkStart w:id="967"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8" w:name="_Toc23753577"/>
      <w:r w:rsidRPr="005D715A">
        <w:rPr>
          <w:rFonts w:eastAsia="Times New Roman"/>
        </w:rPr>
        <w:lastRenderedPageBreak/>
        <w:t>Prevalence of exclusive breastfeeding of children under 6 months</w:t>
      </w:r>
      <w:bookmarkEnd w:id="966"/>
      <w:bookmarkEnd w:id="967"/>
      <w:r w:rsidR="00E23112">
        <w:rPr>
          <w:rFonts w:eastAsia="Times New Roman"/>
        </w:rPr>
        <w:t xml:space="preserve"> of age</w:t>
      </w:r>
      <w:bookmarkEnd w:id="968"/>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9" w:name="_Toc526973592"/>
      <w:bookmarkStart w:id="970" w:name="_Toc527234117"/>
      <w:bookmarkStart w:id="971" w:name="_Toc23753578"/>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9"/>
      <w:bookmarkEnd w:id="970"/>
      <w:bookmarkEnd w:id="971"/>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lastRenderedPageBreak/>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2" w:name="_Toc526973593"/>
      <w:bookmarkStart w:id="973" w:name="_Toc527234118"/>
      <w:bookmarkStart w:id="974" w:name="_Toc23753579"/>
      <w:r w:rsidRPr="005D715A">
        <w:rPr>
          <w:rFonts w:eastAsia="Times New Roman"/>
        </w:rPr>
        <w:t>Prevalence of underweight women of reproductive age</w:t>
      </w:r>
      <w:bookmarkEnd w:id="972"/>
      <w:bookmarkEnd w:id="973"/>
      <w:bookmarkEnd w:id="974"/>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8"/>
      </w:r>
    </w:p>
    <w:p w14:paraId="795C255C" w14:textId="064D32AD" w:rsidR="004735E0" w:rsidRPr="005D715A" w:rsidRDefault="00E601CD" w:rsidP="00C970C9">
      <w:pPr>
        <w:pStyle w:val="Tabletitle"/>
      </w:pPr>
      <w:bookmarkStart w:id="975" w:name="_Toc527234195"/>
      <w:bookmarkStart w:id="976" w:name="_Toc23753612"/>
      <w:r w:rsidRPr="0026608C">
        <w:lastRenderedPageBreak/>
        <w:t>Table 17</w:t>
      </w:r>
      <w:r w:rsidR="004735E0" w:rsidRPr="0026608C">
        <w:t>: Wome</w:t>
      </w:r>
      <w:r w:rsidR="004735E0" w:rsidRPr="005D715A">
        <w:t>n’s Nutritional Status Category by BMI</w:t>
      </w:r>
      <w:bookmarkEnd w:id="975"/>
      <w:bookmarkEnd w:id="976"/>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7" w:name="_Toc526973594"/>
      <w:bookmarkStart w:id="978" w:name="_Toc527234119"/>
      <w:bookmarkStart w:id="979" w:name="_Toc23753580"/>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7"/>
      <w:bookmarkEnd w:id="978"/>
      <w:bookmarkEnd w:id="979"/>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80" w:name="_Toc526973595"/>
      <w:bookmarkStart w:id="981" w:name="_Toc527234120"/>
      <w:bookmarkStart w:id="982" w:name="_Toc23753581"/>
      <w:r>
        <w:rPr>
          <w:rFonts w:eastAsia="Times New Roman"/>
        </w:rPr>
        <w:lastRenderedPageBreak/>
        <w:t>Percent</w:t>
      </w:r>
      <w:r w:rsidRPr="005D715A">
        <w:rPr>
          <w:rFonts w:eastAsia="Times New Roman"/>
        </w:rPr>
        <w:t xml:space="preserve"> of women of reproductive age consuming a diet of minimum diversity</w:t>
      </w:r>
      <w:bookmarkEnd w:id="980"/>
      <w:bookmarkEnd w:id="981"/>
      <w:bookmarkEnd w:id="982"/>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83" w:name="_Toc526973596"/>
      <w:bookmarkStart w:id="984" w:name="_Toc527234121"/>
      <w:bookmarkStart w:id="985" w:name="_Toc23753582"/>
      <w:r w:rsidRPr="005D715A">
        <w:t>Step-by-step procedures to calculate nutrition indicators</w:t>
      </w:r>
      <w:bookmarkEnd w:id="983"/>
      <w:bookmarkEnd w:id="984"/>
      <w:bookmarkEnd w:id="985"/>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6" w:name="_Toc17731850"/>
      <w:bookmarkStart w:id="987" w:name="_Toc17980619"/>
      <w:bookmarkStart w:id="988" w:name="_Toc17990062"/>
      <w:bookmarkStart w:id="989" w:name="_Toc18065091"/>
      <w:bookmarkStart w:id="990" w:name="_Toc526973597"/>
      <w:bookmarkStart w:id="991" w:name="_Toc527234122"/>
      <w:bookmarkStart w:id="992" w:name="_Toc23753583"/>
      <w:bookmarkEnd w:id="986"/>
      <w:bookmarkEnd w:id="987"/>
      <w:bookmarkEnd w:id="988"/>
      <w:bookmarkEnd w:id="989"/>
      <w:r w:rsidRPr="00A9436B">
        <w:rPr>
          <w:rFonts w:eastAsia="Times New Roman"/>
        </w:rPr>
        <w:t>Prevalence of underweight children under 5 years</w:t>
      </w:r>
      <w:bookmarkEnd w:id="990"/>
      <w:bookmarkEnd w:id="991"/>
      <w:r w:rsidR="00BD08BB">
        <w:rPr>
          <w:rFonts w:eastAsia="Times New Roman"/>
        </w:rPr>
        <w:t xml:space="preserve"> of age</w:t>
      </w:r>
      <w:bookmarkEnd w:id="992"/>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lastRenderedPageBreak/>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wgt_c5, </w:t>
            </w:r>
            <w:proofErr w:type="spellStart"/>
            <w:r w:rsidRPr="00A20F53">
              <w:rPr>
                <w:i/>
                <w:sz w:val="20"/>
                <w:szCs w:val="20"/>
              </w:rPr>
              <w:t>waz</w:t>
            </w:r>
            <w:proofErr w:type="spellEnd"/>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xml:space="preserve">, </w:t>
            </w:r>
            <w:proofErr w:type="spellStart"/>
            <w:r>
              <w:rPr>
                <w:i/>
                <w:sz w:val="20"/>
                <w:szCs w:val="20"/>
              </w:rPr>
              <w:t>hhmem_df</w:t>
            </w:r>
            <w:proofErr w:type="spellEnd"/>
            <w:r>
              <w:rPr>
                <w:i/>
                <w:sz w:val="20"/>
                <w:szCs w:val="20"/>
              </w:rPr>
              <w:t xml:space="preserve">, </w:t>
            </w:r>
            <w:proofErr w:type="spellStart"/>
            <w:r>
              <w:rPr>
                <w:i/>
                <w:sz w:val="20"/>
                <w:szCs w:val="20"/>
              </w:rPr>
              <w:t>cage_nut</w:t>
            </w:r>
            <w:proofErr w:type="spellEnd"/>
            <w:r>
              <w:rPr>
                <w:i/>
                <w:sz w:val="20"/>
                <w:szCs w:val="20"/>
              </w:rPr>
              <w: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proofErr w:type="spellStart"/>
            <w:r>
              <w:rPr>
                <w:i/>
                <w:sz w:val="20"/>
                <w:szCs w:val="20"/>
              </w:rPr>
              <w:t>wazd</w:t>
            </w:r>
            <w:proofErr w:type="spellEnd"/>
            <w:r>
              <w:rPr>
                <w:i/>
                <w:sz w:val="20"/>
                <w:szCs w:val="20"/>
              </w:rPr>
              <w:t xml:space="preserve">, </w:t>
            </w:r>
            <w:proofErr w:type="spellStart"/>
            <w:r w:rsidRPr="00A20F53">
              <w:rPr>
                <w:i/>
                <w:sz w:val="20"/>
                <w:szCs w:val="20"/>
              </w:rPr>
              <w:t>chn_uw</w:t>
            </w:r>
            <w:proofErr w:type="spellEnd"/>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proofErr w:type="spellStart"/>
      <w:r w:rsidRPr="002337D0">
        <w:rPr>
          <w:i/>
        </w:rPr>
        <w:t>wazd</w:t>
      </w:r>
      <w:proofErr w:type="spellEnd"/>
      <w:r>
        <w:t>) by d</w:t>
      </w:r>
      <w:r w:rsidRPr="002337D0">
        <w:t>ivid</w:t>
      </w:r>
      <w:r>
        <w:t>ing the WAZ variable (</w:t>
      </w:r>
      <w:proofErr w:type="spellStart"/>
      <w:r>
        <w:rPr>
          <w:i/>
        </w:rPr>
        <w:t>waz</w:t>
      </w:r>
      <w:proofErr w:type="spellEnd"/>
      <w:r>
        <w:t xml:space="preserve">) by 100. The WAZ variable was created using a </w:t>
      </w:r>
      <w:proofErr w:type="spellStart"/>
      <w:r>
        <w:t>CSPro</w:t>
      </w:r>
      <w:proofErr w:type="spellEnd"/>
      <w:r>
        <w:t xml:space="preserve"> data post-processing program and is included in the person-level data file exported from </w:t>
      </w:r>
      <w:proofErr w:type="spellStart"/>
      <w:r>
        <w:t>CSPro</w:t>
      </w:r>
      <w:proofErr w:type="spellEnd"/>
      <w:r>
        <w:t>.</w:t>
      </w:r>
      <w:r>
        <w:rPr>
          <w:rStyle w:val="FootnoteReference"/>
        </w:rPr>
        <w:footnoteReference w:id="99"/>
      </w:r>
    </w:p>
    <w:p w14:paraId="7689FE7E" w14:textId="68EA11B7" w:rsidR="004735E0" w:rsidRDefault="004735E0" w:rsidP="00A50FE1">
      <w:pPr>
        <w:pStyle w:val="BodyTextIndent1"/>
      </w:pPr>
      <w:r>
        <w:t xml:space="preserve">Replace </w:t>
      </w:r>
      <w:proofErr w:type="spellStart"/>
      <w:r>
        <w:t>wazd</w:t>
      </w:r>
      <w:proofErr w:type="spellEnd"/>
      <w:r>
        <w:t>=waz÷100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proofErr w:type="spellStart"/>
      <w:r w:rsidRPr="005D715A">
        <w:rPr>
          <w:i/>
        </w:rPr>
        <w:t>chn_uw</w:t>
      </w:r>
      <w:proofErr w:type="spellEnd"/>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 xml:space="preserve">Set </w:t>
      </w:r>
      <w:proofErr w:type="spellStart"/>
      <w:r w:rsidRPr="005D715A">
        <w:t>chn_uw</w:t>
      </w:r>
      <w:proofErr w:type="spellEnd"/>
      <w:r w:rsidRPr="005D715A">
        <w:t>=</w:t>
      </w:r>
      <w:r>
        <w:t>missing</w:t>
      </w:r>
    </w:p>
    <w:p w14:paraId="56B20760" w14:textId="29EEE060" w:rsidR="004735E0" w:rsidRPr="005D715A" w:rsidRDefault="004735E0" w:rsidP="00A50FE1">
      <w:pPr>
        <w:pStyle w:val="BodyTextIndent1"/>
      </w:pPr>
      <w:r>
        <w:t xml:space="preserve">Replace </w:t>
      </w:r>
      <w:proofErr w:type="spellStart"/>
      <w:r>
        <w:t>chn_uw</w:t>
      </w:r>
      <w:proofErr w:type="spellEnd"/>
      <w:r>
        <w:t>=</w:t>
      </w:r>
      <w:r w:rsidRPr="005D715A">
        <w:t xml:space="preserve">0 if </w:t>
      </w:r>
      <w:proofErr w:type="spellStart"/>
      <w:r w:rsidRPr="005D715A">
        <w:t>waz</w:t>
      </w:r>
      <w:r>
        <w:t>d</w:t>
      </w:r>
      <w:proofErr w:type="spellEnd"/>
      <w:r w:rsidRPr="005D715A">
        <w:t xml:space="preserve">≥-2 and </w:t>
      </w:r>
      <w:proofErr w:type="spellStart"/>
      <w:r>
        <w:t>waz</w:t>
      </w:r>
      <w:proofErr w:type="spellEnd"/>
      <w:r>
        <w:t>&lt;99.96 and c0_59m=1</w:t>
      </w:r>
    </w:p>
    <w:p w14:paraId="06D1E1F1" w14:textId="0AB76C94" w:rsidR="004735E0" w:rsidRDefault="004735E0" w:rsidP="00A50FE1">
      <w:pPr>
        <w:pStyle w:val="BodyTextIndent1"/>
      </w:pPr>
      <w:r w:rsidRPr="005D715A">
        <w:t xml:space="preserve">Replace </w:t>
      </w:r>
      <w:proofErr w:type="spellStart"/>
      <w:r w:rsidRPr="005D715A">
        <w:t>chn_uw</w:t>
      </w:r>
      <w:proofErr w:type="spellEnd"/>
      <w:r w:rsidRPr="005D715A">
        <w:t xml:space="preserve">=1 if </w:t>
      </w:r>
      <w:proofErr w:type="spellStart"/>
      <w:r w:rsidRPr="005D715A">
        <w:t>waz</w:t>
      </w:r>
      <w:r>
        <w:t>d</w:t>
      </w:r>
      <w:proofErr w:type="spellEnd"/>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lastRenderedPageBreak/>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proofErr w:type="spellStart"/>
      <w:r>
        <w:rPr>
          <w:i/>
        </w:rPr>
        <w:t>chn_uw</w:t>
      </w:r>
      <w:proofErr w:type="spellEnd"/>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6FB57393" w14:textId="716A6688"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chn_uw</w:t>
      </w:r>
      <w:proofErr w:type="spellEnd"/>
      <w:r w:rsidRPr="002A0DAF">
        <w:t xml:space="preserve"> </w:t>
      </w:r>
    </w:p>
    <w:p w14:paraId="1F1FD3A1" w14:textId="77777777" w:rsidR="004735E0"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chn_uw</w:t>
      </w:r>
      <w:proofErr w:type="spellEnd"/>
      <w:r w:rsidRPr="002A0DAF">
        <w:t>, over(</w:t>
      </w:r>
      <w:proofErr w:type="spellStart"/>
      <w:r>
        <w:t>cnut_age</w:t>
      </w:r>
      <w:proofErr w:type="spellEnd"/>
      <w:r w:rsidRPr="002A0DAF">
        <w:t>)</w:t>
      </w:r>
    </w:p>
    <w:p w14:paraId="23067978" w14:textId="77777777" w:rsidR="004735E0" w:rsidRPr="002A0DAF" w:rsidRDefault="004735E0" w:rsidP="001A6B47">
      <w:pPr>
        <w:pStyle w:val="BodyTextIndent1"/>
        <w:spacing w:after="120"/>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chn_uw</w:t>
      </w:r>
      <w:proofErr w:type="spellEnd"/>
      <w:r w:rsidRPr="002A0DAF">
        <w:t>,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93" w:name="_Toc18065093"/>
      <w:bookmarkStart w:id="994" w:name="_Toc513726518"/>
      <w:bookmarkStart w:id="995" w:name="_Toc526973598"/>
      <w:bookmarkStart w:id="996" w:name="_Toc527234123"/>
      <w:bookmarkStart w:id="997" w:name="_Toc23753584"/>
      <w:bookmarkEnd w:id="993"/>
      <w:r w:rsidRPr="00A9436B">
        <w:rPr>
          <w:rFonts w:eastAsia="Times New Roman"/>
        </w:rPr>
        <w:t>P</w:t>
      </w:r>
      <w:r>
        <w:rPr>
          <w:rFonts w:eastAsia="Times New Roman"/>
        </w:rPr>
        <w:t>revalence</w:t>
      </w:r>
      <w:r w:rsidRPr="00A9436B">
        <w:rPr>
          <w:rFonts w:eastAsia="Times New Roman"/>
        </w:rPr>
        <w:t xml:space="preserve"> of stunted children under 5 years</w:t>
      </w:r>
      <w:bookmarkEnd w:id="994"/>
      <w:bookmarkEnd w:id="995"/>
      <w:bookmarkEnd w:id="996"/>
      <w:r w:rsidR="00F548B5">
        <w:rPr>
          <w:rFonts w:eastAsia="Times New Roman"/>
        </w:rPr>
        <w:t xml:space="preserve"> of age</w:t>
      </w:r>
      <w:bookmarkEnd w:id="997"/>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lastRenderedPageBreak/>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lastRenderedPageBreak/>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proofErr w:type="spellStart"/>
            <w:r w:rsidRPr="00022527">
              <w:rPr>
                <w:i/>
                <w:sz w:val="20"/>
                <w:szCs w:val="20"/>
              </w:rPr>
              <w:t>hhea</w:t>
            </w:r>
            <w:proofErr w:type="spellEnd"/>
            <w:r w:rsidRPr="00022527">
              <w:rPr>
                <w:i/>
                <w:sz w:val="20"/>
                <w:szCs w:val="20"/>
              </w:rPr>
              <w:t xml:space="preserve">, </w:t>
            </w:r>
            <w:proofErr w:type="spellStart"/>
            <w:r w:rsidRPr="00022527">
              <w:rPr>
                <w:i/>
                <w:sz w:val="20"/>
                <w:szCs w:val="20"/>
              </w:rPr>
              <w:t>hhnum</w:t>
            </w:r>
            <w:proofErr w:type="spellEnd"/>
            <w:r w:rsidRPr="00022527">
              <w:rPr>
                <w:i/>
                <w:sz w:val="20"/>
                <w:szCs w:val="20"/>
              </w:rPr>
              <w:t xml:space="preserve">, </w:t>
            </w:r>
            <w:proofErr w:type="spellStart"/>
            <w:r w:rsidRPr="00022527">
              <w:rPr>
                <w:i/>
                <w:sz w:val="20"/>
                <w:szCs w:val="20"/>
              </w:rPr>
              <w:t>samp_stratum</w:t>
            </w:r>
            <w:proofErr w:type="spellEnd"/>
            <w:r>
              <w:rPr>
                <w:i/>
                <w:sz w:val="20"/>
                <w:szCs w:val="20"/>
              </w:rPr>
              <w:t xml:space="preserve">, wgt_c5, </w:t>
            </w:r>
            <w:proofErr w:type="spellStart"/>
            <w:r>
              <w:rPr>
                <w:i/>
                <w:sz w:val="20"/>
                <w:szCs w:val="20"/>
              </w:rPr>
              <w:t>haz</w:t>
            </w:r>
            <w:proofErr w:type="spellEnd"/>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w:t>
            </w:r>
            <w:proofErr w:type="spellStart"/>
            <w:r w:rsidRPr="00022527">
              <w:rPr>
                <w:i/>
                <w:sz w:val="20"/>
                <w:szCs w:val="20"/>
              </w:rPr>
              <w:t>hhmem_df</w:t>
            </w:r>
            <w:proofErr w:type="spellEnd"/>
            <w:r w:rsidRPr="00022527">
              <w:rPr>
                <w:i/>
                <w:sz w:val="20"/>
                <w:szCs w:val="20"/>
              </w:rPr>
              <w:t xml:space="preserve">, </w:t>
            </w:r>
            <w:r>
              <w:rPr>
                <w:i/>
                <w:sz w:val="20"/>
                <w:szCs w:val="20"/>
              </w:rPr>
              <w:t>sex</w:t>
            </w:r>
            <w:r w:rsidRPr="00022527">
              <w:rPr>
                <w:i/>
                <w:sz w:val="20"/>
                <w:szCs w:val="20"/>
              </w:rPr>
              <w:t xml:space="preserve">, </w:t>
            </w:r>
            <w:proofErr w:type="spellStart"/>
            <w:r w:rsidRPr="00022527">
              <w:rPr>
                <w:i/>
                <w:sz w:val="20"/>
                <w:szCs w:val="20"/>
              </w:rPr>
              <w:t>cage_nut</w:t>
            </w:r>
            <w:proofErr w:type="spellEnd"/>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proofErr w:type="spellStart"/>
            <w:r>
              <w:rPr>
                <w:i/>
                <w:sz w:val="20"/>
                <w:szCs w:val="20"/>
              </w:rPr>
              <w:t>hazd</w:t>
            </w:r>
            <w:proofErr w:type="spellEnd"/>
            <w:r>
              <w:rPr>
                <w:i/>
                <w:sz w:val="20"/>
                <w:szCs w:val="20"/>
              </w:rPr>
              <w:t xml:space="preserve">, </w:t>
            </w:r>
            <w:proofErr w:type="spellStart"/>
            <w:r w:rsidRPr="00022527">
              <w:rPr>
                <w:i/>
                <w:sz w:val="20"/>
                <w:szCs w:val="20"/>
              </w:rPr>
              <w:t>chn_stunted</w:t>
            </w:r>
            <w:proofErr w:type="spellEnd"/>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proofErr w:type="spellStart"/>
      <w:r w:rsidRPr="002337D0">
        <w:rPr>
          <w:i/>
        </w:rPr>
        <w:t>hazd</w:t>
      </w:r>
      <w:proofErr w:type="spellEnd"/>
      <w:r>
        <w:t xml:space="preserve">) by </w:t>
      </w:r>
      <w:r w:rsidR="006050E0">
        <w:t>dividing</w:t>
      </w:r>
      <w:r>
        <w:t xml:space="preserve"> the HAZ variable (</w:t>
      </w:r>
      <w:proofErr w:type="spellStart"/>
      <w:r>
        <w:t>h</w:t>
      </w:r>
      <w:r>
        <w:rPr>
          <w:i/>
        </w:rPr>
        <w:t>az</w:t>
      </w:r>
      <w:proofErr w:type="spellEnd"/>
      <w:r>
        <w:t xml:space="preserve">) by 100. The HAZ variable was created using a </w:t>
      </w:r>
      <w:proofErr w:type="spellStart"/>
      <w:r>
        <w:t>CSPro</w:t>
      </w:r>
      <w:proofErr w:type="spellEnd"/>
      <w:r>
        <w:t xml:space="preserve"> data post-processing program and is included in the person-level data file exported from </w:t>
      </w:r>
      <w:proofErr w:type="spellStart"/>
      <w:r>
        <w:t>CSPro</w:t>
      </w:r>
      <w:proofErr w:type="spellEnd"/>
      <w:r>
        <w:t>.</w:t>
      </w:r>
      <w:r>
        <w:rPr>
          <w:rStyle w:val="FootnoteReference"/>
        </w:rPr>
        <w:footnoteReference w:id="100"/>
      </w:r>
    </w:p>
    <w:p w14:paraId="7932797E" w14:textId="4456546D" w:rsidR="004735E0" w:rsidRDefault="004735E0" w:rsidP="00A50FE1">
      <w:pPr>
        <w:pStyle w:val="BodyTextIndent1"/>
      </w:pPr>
      <w:r>
        <w:t xml:space="preserve">Replace </w:t>
      </w:r>
      <w:proofErr w:type="spellStart"/>
      <w:r>
        <w:t>hazd</w:t>
      </w:r>
      <w:proofErr w:type="spellEnd"/>
      <w:r>
        <w:t>=haz÷100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proofErr w:type="spellStart"/>
      <w:r w:rsidRPr="005D715A">
        <w:rPr>
          <w:i/>
        </w:rPr>
        <w:t>chn_stunt</w:t>
      </w:r>
      <w:r>
        <w:rPr>
          <w:i/>
        </w:rPr>
        <w:t>ed</w:t>
      </w:r>
      <w:proofErr w:type="spellEnd"/>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8" w:name="_Hlk6579599"/>
      <w:r w:rsidRPr="005D715A">
        <w:t>Set</w:t>
      </w:r>
      <w:r>
        <w:t xml:space="preserve"> </w:t>
      </w:r>
      <w:proofErr w:type="spellStart"/>
      <w:r w:rsidRPr="005D715A">
        <w:t>chn_stunt</w:t>
      </w:r>
      <w:r>
        <w:t>ed</w:t>
      </w:r>
      <w:proofErr w:type="spellEnd"/>
      <w:r w:rsidRPr="005D715A">
        <w:t>=</w:t>
      </w:r>
      <w:r>
        <w:t>missing</w:t>
      </w:r>
    </w:p>
    <w:p w14:paraId="4F3F97FA" w14:textId="11044999" w:rsidR="004735E0" w:rsidRPr="005D715A" w:rsidRDefault="004735E0" w:rsidP="00C970C9">
      <w:pPr>
        <w:pStyle w:val="Indentvariable"/>
      </w:pPr>
      <w:r>
        <w:t xml:space="preserve">Replace </w:t>
      </w:r>
      <w:proofErr w:type="spellStart"/>
      <w:r>
        <w:t>chn_stunted</w:t>
      </w:r>
      <w:proofErr w:type="spellEnd"/>
      <w:r>
        <w:t>=</w:t>
      </w:r>
      <w:r w:rsidRPr="005D715A">
        <w:t xml:space="preserve">0 if </w:t>
      </w:r>
      <w:proofErr w:type="spellStart"/>
      <w:r w:rsidRPr="005D715A">
        <w:t>haz</w:t>
      </w:r>
      <w:r>
        <w:t>d</w:t>
      </w:r>
      <w:proofErr w:type="spellEnd"/>
      <w:r w:rsidRPr="005D715A">
        <w:t xml:space="preserve">≥ -2 and </w:t>
      </w:r>
      <w:proofErr w:type="spellStart"/>
      <w:r>
        <w:t>haz</w:t>
      </w:r>
      <w:proofErr w:type="spellEnd"/>
      <w:r>
        <w:t>&lt;99.96 and c0_59m=1</w:t>
      </w:r>
    </w:p>
    <w:bookmarkEnd w:id="998"/>
    <w:p w14:paraId="55B63EB1" w14:textId="598A67CB" w:rsidR="004735E0" w:rsidRDefault="004735E0" w:rsidP="00C970C9">
      <w:pPr>
        <w:pStyle w:val="Indentvariable"/>
      </w:pPr>
      <w:r w:rsidRPr="005D715A">
        <w:t xml:space="preserve">Replace </w:t>
      </w:r>
      <w:proofErr w:type="spellStart"/>
      <w:r w:rsidRPr="005D715A">
        <w:t>chn_stunt</w:t>
      </w:r>
      <w:r>
        <w:t>ed</w:t>
      </w:r>
      <w:proofErr w:type="spellEnd"/>
      <w:r w:rsidRPr="005D715A">
        <w:t xml:space="preserve">=1 if </w:t>
      </w:r>
      <w:proofErr w:type="spellStart"/>
      <w:r w:rsidRPr="005D715A">
        <w:t>haz</w:t>
      </w:r>
      <w:r>
        <w:t>d</w:t>
      </w:r>
      <w:proofErr w:type="spellEnd"/>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proofErr w:type="spellStart"/>
      <w:r>
        <w:rPr>
          <w:i/>
        </w:rPr>
        <w:t>chn_stunted</w:t>
      </w:r>
      <w:proofErr w:type="spellEnd"/>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7BDAF408" w14:textId="381CA062"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w:t>
      </w:r>
      <w:r>
        <w:t>hn_stunted</w:t>
      </w:r>
      <w:proofErr w:type="spellEnd"/>
      <w:r w:rsidRPr="002A0DAF">
        <w:t xml:space="preserve"> </w:t>
      </w:r>
    </w:p>
    <w:p w14:paraId="19D0CECB" w14:textId="77777777" w:rsidR="004735E0" w:rsidRDefault="004735E0" w:rsidP="00CD2417">
      <w:pPr>
        <w:pStyle w:val="BodyTextIndent1"/>
        <w:keepNext/>
        <w:widowControl/>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stunted</w:t>
      </w:r>
      <w:proofErr w:type="spellEnd"/>
      <w:r w:rsidRPr="002A0DAF">
        <w:t>, over(</w:t>
      </w:r>
      <w:proofErr w:type="spellStart"/>
      <w:r>
        <w:t>cnut_age</w:t>
      </w:r>
      <w:proofErr w:type="spellEnd"/>
      <w:r w:rsidRPr="002A0DAF">
        <w:t>)</w:t>
      </w:r>
    </w:p>
    <w:p w14:paraId="7A9A0D32" w14:textId="77777777"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stunted</w:t>
      </w:r>
      <w:proofErr w:type="spellEnd"/>
      <w:r w:rsidRPr="002A0DAF">
        <w:t>, over(</w:t>
      </w:r>
      <w:r>
        <w:t>sex</w:t>
      </w:r>
      <w:r w:rsidRPr="002A0DAF">
        <w:t>)</w:t>
      </w:r>
    </w:p>
    <w:p w14:paraId="0BF39159" w14:textId="77777777" w:rsidR="00066018" w:rsidRDefault="00066018" w:rsidP="00066018">
      <w:pPr>
        <w:pStyle w:val="Heading4"/>
        <w:widowControl/>
      </w:pPr>
      <w:bookmarkStart w:id="999" w:name="_Toc513726519"/>
      <w:bookmarkStart w:id="1000" w:name="_Toc526973599"/>
      <w:bookmarkStart w:id="1001" w:name="_Toc527234124"/>
      <w:r w:rsidRPr="005D715A">
        <w:lastRenderedPageBreak/>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90"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91"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1002" w:name="_Toc23753585"/>
      <w:r w:rsidRPr="00A9436B">
        <w:rPr>
          <w:rFonts w:eastAsia="Times New Roman"/>
        </w:rPr>
        <w:t>P</w:t>
      </w:r>
      <w:r>
        <w:rPr>
          <w:rFonts w:eastAsia="Times New Roman"/>
        </w:rPr>
        <w:t>revalence</w:t>
      </w:r>
      <w:r w:rsidRPr="00A9436B">
        <w:rPr>
          <w:rFonts w:eastAsia="Times New Roman"/>
        </w:rPr>
        <w:t xml:space="preserve"> of wasted children under 5 years</w:t>
      </w:r>
      <w:bookmarkEnd w:id="999"/>
      <w:bookmarkEnd w:id="1000"/>
      <w:bookmarkEnd w:id="1001"/>
      <w:r w:rsidR="00F548B5">
        <w:rPr>
          <w:rFonts w:eastAsia="Times New Roman"/>
        </w:rPr>
        <w:t xml:space="preserve"> of age</w:t>
      </w:r>
      <w:bookmarkEnd w:id="1002"/>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lastRenderedPageBreak/>
              <w:t>Survey variables used</w:t>
            </w:r>
          </w:p>
        </w:tc>
        <w:tc>
          <w:tcPr>
            <w:tcW w:w="6835" w:type="dxa"/>
          </w:tcPr>
          <w:p w14:paraId="5A4D2AFC" w14:textId="0D02FD1F" w:rsidR="002A4D8D" w:rsidRPr="00022527" w:rsidRDefault="002A4D8D" w:rsidP="002A4D8D">
            <w:pPr>
              <w:pStyle w:val="Definitions"/>
              <w:rPr>
                <w:i/>
                <w:sz w:val="20"/>
                <w:szCs w:val="20"/>
              </w:rPr>
            </w:pPr>
            <w:proofErr w:type="spellStart"/>
            <w:r w:rsidRPr="00022527">
              <w:rPr>
                <w:i/>
                <w:sz w:val="20"/>
                <w:szCs w:val="20"/>
              </w:rPr>
              <w:t>hhea</w:t>
            </w:r>
            <w:proofErr w:type="spellEnd"/>
            <w:r w:rsidRPr="00022527">
              <w:rPr>
                <w:i/>
                <w:sz w:val="20"/>
                <w:szCs w:val="20"/>
              </w:rPr>
              <w:t xml:space="preserve">, </w:t>
            </w:r>
            <w:proofErr w:type="spellStart"/>
            <w:r w:rsidRPr="00022527">
              <w:rPr>
                <w:i/>
                <w:sz w:val="20"/>
                <w:szCs w:val="20"/>
              </w:rPr>
              <w:t>hhnum</w:t>
            </w:r>
            <w:proofErr w:type="spellEnd"/>
            <w:r w:rsidRPr="00022527">
              <w:rPr>
                <w:i/>
                <w:sz w:val="20"/>
                <w:szCs w:val="20"/>
              </w:rPr>
              <w:t xml:space="preserve">, </w:t>
            </w:r>
            <w:proofErr w:type="spellStart"/>
            <w:r w:rsidRPr="00022527">
              <w:rPr>
                <w:i/>
                <w:sz w:val="20"/>
                <w:szCs w:val="20"/>
              </w:rPr>
              <w:t>samp_stratum</w:t>
            </w:r>
            <w:proofErr w:type="spellEnd"/>
            <w:r>
              <w:rPr>
                <w:i/>
                <w:sz w:val="20"/>
                <w:szCs w:val="20"/>
              </w:rPr>
              <w:t xml:space="preserve">, wgt_c5, </w:t>
            </w:r>
            <w:proofErr w:type="spellStart"/>
            <w:r>
              <w:rPr>
                <w:i/>
                <w:sz w:val="20"/>
                <w:szCs w:val="20"/>
              </w:rPr>
              <w:t>whz</w:t>
            </w:r>
            <w:proofErr w:type="spellEnd"/>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 xml:space="preserve">c0_59m, </w:t>
            </w:r>
            <w:proofErr w:type="spellStart"/>
            <w:r w:rsidRPr="00022527">
              <w:rPr>
                <w:i/>
                <w:sz w:val="20"/>
                <w:szCs w:val="20"/>
              </w:rPr>
              <w:t>hhmem_df</w:t>
            </w:r>
            <w:proofErr w:type="spellEnd"/>
            <w:r>
              <w:rPr>
                <w:i/>
                <w:sz w:val="20"/>
                <w:szCs w:val="20"/>
              </w:rPr>
              <w:t xml:space="preserve">, sex, </w:t>
            </w:r>
            <w:proofErr w:type="spellStart"/>
            <w:r>
              <w:rPr>
                <w:i/>
                <w:sz w:val="20"/>
                <w:szCs w:val="20"/>
              </w:rPr>
              <w:t>cnut_age</w:t>
            </w:r>
            <w:proofErr w:type="spellEnd"/>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proofErr w:type="spellStart"/>
            <w:r>
              <w:rPr>
                <w:i/>
                <w:sz w:val="20"/>
                <w:szCs w:val="20"/>
              </w:rPr>
              <w:t>whzd</w:t>
            </w:r>
            <w:proofErr w:type="spellEnd"/>
            <w:r>
              <w:rPr>
                <w:i/>
                <w:sz w:val="20"/>
                <w:szCs w:val="20"/>
              </w:rPr>
              <w:t xml:space="preserve">, </w:t>
            </w:r>
            <w:proofErr w:type="spellStart"/>
            <w:r w:rsidRPr="00022527">
              <w:rPr>
                <w:i/>
                <w:sz w:val="20"/>
                <w:szCs w:val="20"/>
              </w:rPr>
              <w:t>chn_wasted</w:t>
            </w:r>
            <w:proofErr w:type="spellEnd"/>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proofErr w:type="spellStart"/>
      <w:r w:rsidRPr="00022527">
        <w:rPr>
          <w:i/>
        </w:rPr>
        <w:t>whz</w:t>
      </w:r>
      <w:proofErr w:type="spellEnd"/>
      <w:r>
        <w:t xml:space="preserve">) by 100. The WHZ variable was created using a </w:t>
      </w:r>
      <w:proofErr w:type="spellStart"/>
      <w:r>
        <w:t>CSPro</w:t>
      </w:r>
      <w:proofErr w:type="spellEnd"/>
      <w:r>
        <w:t xml:space="preserve"> data post-processing program and is included in the person-level data file exported from </w:t>
      </w:r>
      <w:proofErr w:type="spellStart"/>
      <w:r>
        <w:t>CSPro</w:t>
      </w:r>
      <w:proofErr w:type="spellEnd"/>
      <w:r>
        <w:t>.</w:t>
      </w:r>
      <w:r>
        <w:rPr>
          <w:rStyle w:val="FootnoteReference"/>
        </w:rPr>
        <w:footnoteReference w:id="101"/>
      </w:r>
    </w:p>
    <w:p w14:paraId="545CCF0C" w14:textId="1CA797F4" w:rsidR="004735E0" w:rsidRDefault="004735E0" w:rsidP="00CD2417">
      <w:pPr>
        <w:pStyle w:val="BodyTextIndent1"/>
        <w:widowControl/>
      </w:pPr>
      <w:r>
        <w:t xml:space="preserve">Replace </w:t>
      </w:r>
      <w:proofErr w:type="spellStart"/>
      <w:r>
        <w:t>whz</w:t>
      </w:r>
      <w:proofErr w:type="spellEnd"/>
      <w:r>
        <w:t>=whz÷100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proofErr w:type="spellStart"/>
      <w:r w:rsidRPr="005D715A">
        <w:rPr>
          <w:i/>
        </w:rPr>
        <w:t>chn_</w:t>
      </w:r>
      <w:r w:rsidRPr="009A4CD2">
        <w:rPr>
          <w:i/>
        </w:rPr>
        <w:t>wasted</w:t>
      </w:r>
      <w:proofErr w:type="spellEnd"/>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 xml:space="preserve">Set </w:t>
      </w:r>
      <w:proofErr w:type="spellStart"/>
      <w:r w:rsidRPr="005D715A">
        <w:t>chn_wast</w:t>
      </w:r>
      <w:r>
        <w:t>ed</w:t>
      </w:r>
      <w:proofErr w:type="spellEnd"/>
      <w:r w:rsidRPr="005D715A">
        <w:t>=</w:t>
      </w:r>
      <w:r>
        <w:t>missing</w:t>
      </w:r>
    </w:p>
    <w:p w14:paraId="490D06AB" w14:textId="73BA6C31" w:rsidR="004735E0" w:rsidRPr="005D715A" w:rsidRDefault="004735E0" w:rsidP="00A50FE1">
      <w:pPr>
        <w:pStyle w:val="BodyTextIndent1"/>
      </w:pPr>
      <w:r>
        <w:t xml:space="preserve">Replace </w:t>
      </w:r>
      <w:proofErr w:type="spellStart"/>
      <w:r>
        <w:t>chn_wasted</w:t>
      </w:r>
      <w:proofErr w:type="spellEnd"/>
      <w:r>
        <w:t>=</w:t>
      </w:r>
      <w:r w:rsidRPr="005D715A">
        <w:t xml:space="preserve">0 if </w:t>
      </w:r>
      <w:proofErr w:type="spellStart"/>
      <w:r w:rsidRPr="005D715A">
        <w:t>whz</w:t>
      </w:r>
      <w:proofErr w:type="spellEnd"/>
      <w:r w:rsidRPr="005D715A">
        <w:t xml:space="preserve">≥ -2 and </w:t>
      </w:r>
      <w:proofErr w:type="spellStart"/>
      <w:r>
        <w:t>whz</w:t>
      </w:r>
      <w:proofErr w:type="spellEnd"/>
      <w:r>
        <w:t>&lt;99.96 c0_59m=1</w:t>
      </w:r>
    </w:p>
    <w:p w14:paraId="13C5AE1B" w14:textId="083D0BE4" w:rsidR="004735E0" w:rsidRDefault="004735E0" w:rsidP="00A50FE1">
      <w:pPr>
        <w:pStyle w:val="BodyTextIndent1"/>
      </w:pPr>
      <w:r w:rsidRPr="005D715A">
        <w:t xml:space="preserve">Replace </w:t>
      </w:r>
      <w:proofErr w:type="spellStart"/>
      <w:r w:rsidRPr="005D715A">
        <w:t>chn_wast</w:t>
      </w:r>
      <w:r>
        <w:t>ed</w:t>
      </w:r>
      <w:proofErr w:type="spellEnd"/>
      <w:r w:rsidRPr="005D715A">
        <w:t xml:space="preserve">=1 if </w:t>
      </w:r>
      <w:proofErr w:type="spellStart"/>
      <w:r w:rsidRPr="005D715A">
        <w:t>whz</w:t>
      </w:r>
      <w:proofErr w:type="spellEnd"/>
      <w:r w:rsidRPr="005D715A">
        <w:t xml:space="preserve">&lt;-2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proofErr w:type="spellStart"/>
      <w:r>
        <w:rPr>
          <w:i/>
        </w:rPr>
        <w:t>chn_wasted</w:t>
      </w:r>
      <w:proofErr w:type="spellEnd"/>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22A68A14" w14:textId="5961E222"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w:t>
      </w:r>
      <w:r>
        <w:t>hn_wasted</w:t>
      </w:r>
      <w:proofErr w:type="spellEnd"/>
      <w:r w:rsidRPr="002A0DAF">
        <w:t xml:space="preserve"> </w:t>
      </w:r>
    </w:p>
    <w:p w14:paraId="6A0BDBEF" w14:textId="77777777" w:rsidR="004735E0"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wasted</w:t>
      </w:r>
      <w:proofErr w:type="spellEnd"/>
      <w:r w:rsidRPr="002A0DAF">
        <w:t>, over(</w:t>
      </w:r>
      <w:proofErr w:type="spellStart"/>
      <w:r>
        <w:t>cnut_age</w:t>
      </w:r>
      <w:proofErr w:type="spellEnd"/>
      <w:r w:rsidRPr="002A0DAF">
        <w:t>)</w:t>
      </w:r>
    </w:p>
    <w:p w14:paraId="64014247" w14:textId="77777777" w:rsidR="004735E0" w:rsidRPr="002A0DAF" w:rsidRDefault="004735E0" w:rsidP="00A50FE1">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2A0DAF">
        <w:t>chn_</w:t>
      </w:r>
      <w:r>
        <w:t>wasted</w:t>
      </w:r>
      <w:proofErr w:type="spellEnd"/>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lastRenderedPageBreak/>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1003" w:name="_Toc18065096"/>
      <w:bookmarkStart w:id="1004" w:name="_Toc513726520"/>
      <w:bookmarkStart w:id="1005" w:name="_Toc526973600"/>
      <w:bookmarkStart w:id="1006" w:name="_Toc527234125"/>
      <w:bookmarkStart w:id="1007" w:name="_Toc23753586"/>
      <w:bookmarkEnd w:id="1003"/>
      <w:r w:rsidRPr="00A9436B">
        <w:rPr>
          <w:rFonts w:eastAsia="Times New Roman"/>
        </w:rPr>
        <w:t>Prevalence of healthy weight children under 5 years</w:t>
      </w:r>
      <w:bookmarkEnd w:id="1004"/>
      <w:bookmarkEnd w:id="1005"/>
      <w:bookmarkEnd w:id="1006"/>
      <w:r w:rsidR="00847C38">
        <w:rPr>
          <w:rFonts w:eastAsia="Times New Roman"/>
        </w:rPr>
        <w:t xml:space="preserve"> of age</w:t>
      </w:r>
      <w:bookmarkEnd w:id="1007"/>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wgt_c5, </w:t>
            </w:r>
            <w:proofErr w:type="spellStart"/>
            <w:r>
              <w:rPr>
                <w:i/>
                <w:sz w:val="20"/>
                <w:szCs w:val="20"/>
              </w:rPr>
              <w:t>whz</w:t>
            </w:r>
            <w:proofErr w:type="spellEnd"/>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proofErr w:type="spellStart"/>
            <w:r>
              <w:rPr>
                <w:i/>
                <w:sz w:val="20"/>
                <w:szCs w:val="20"/>
              </w:rPr>
              <w:t>whzd</w:t>
            </w:r>
            <w:proofErr w:type="spellEnd"/>
            <w:r>
              <w:rPr>
                <w:i/>
                <w:sz w:val="20"/>
                <w:szCs w:val="20"/>
              </w:rPr>
              <w:t xml:space="preserve">, </w:t>
            </w:r>
            <w:r w:rsidRPr="00022527">
              <w:rPr>
                <w:i/>
                <w:sz w:val="20"/>
                <w:szCs w:val="20"/>
              </w:rPr>
              <w:t xml:space="preserve">c0_59m, </w:t>
            </w:r>
            <w:proofErr w:type="spellStart"/>
            <w:r w:rsidRPr="00022527">
              <w:rPr>
                <w:i/>
                <w:sz w:val="20"/>
                <w:szCs w:val="20"/>
              </w:rPr>
              <w:t>hhmem_df</w:t>
            </w:r>
            <w:proofErr w:type="spellEnd"/>
            <w:r>
              <w:rPr>
                <w:i/>
                <w:sz w:val="20"/>
                <w:szCs w:val="20"/>
              </w:rPr>
              <w:t xml:space="preserve">, sex, </w:t>
            </w:r>
            <w:proofErr w:type="spellStart"/>
            <w:r>
              <w:rPr>
                <w:i/>
                <w:sz w:val="20"/>
                <w:szCs w:val="20"/>
              </w:rPr>
              <w:t>cnut_age</w:t>
            </w:r>
            <w:proofErr w:type="spellEnd"/>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proofErr w:type="spellStart"/>
            <w:r>
              <w:rPr>
                <w:i/>
                <w:sz w:val="20"/>
                <w:szCs w:val="20"/>
              </w:rPr>
              <w:t>c</w:t>
            </w:r>
            <w:r w:rsidRPr="00022527">
              <w:rPr>
                <w:i/>
                <w:sz w:val="20"/>
                <w:szCs w:val="20"/>
              </w:rPr>
              <w:t>hn_hw</w:t>
            </w:r>
            <w:proofErr w:type="spellEnd"/>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lastRenderedPageBreak/>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proofErr w:type="spellStart"/>
      <w:r w:rsidRPr="005D715A">
        <w:rPr>
          <w:i/>
        </w:rPr>
        <w:t>chn_h</w:t>
      </w:r>
      <w:r>
        <w:rPr>
          <w:i/>
        </w:rPr>
        <w:t>w</w:t>
      </w:r>
      <w:proofErr w:type="spellEnd"/>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102"/>
      </w:r>
      <w:r>
        <w:t xml:space="preserve"> </w:t>
      </w:r>
    </w:p>
    <w:p w14:paraId="32C860C5" w14:textId="69DAA605" w:rsidR="004735E0" w:rsidRDefault="004735E0" w:rsidP="00B83E98">
      <w:pPr>
        <w:pStyle w:val="BodyTextIndent1"/>
      </w:pPr>
      <w:r w:rsidRPr="005D715A">
        <w:t xml:space="preserve">Set </w:t>
      </w:r>
      <w:proofErr w:type="spellStart"/>
      <w:r w:rsidRPr="005D715A">
        <w:t>chn_hw</w:t>
      </w:r>
      <w:proofErr w:type="spellEnd"/>
      <w:r w:rsidRPr="005D715A">
        <w:t>=</w:t>
      </w:r>
      <w:r>
        <w:t>missing</w:t>
      </w:r>
    </w:p>
    <w:p w14:paraId="4C3545A0" w14:textId="5AF7DC4F" w:rsidR="004735E0" w:rsidRPr="005D715A" w:rsidRDefault="004735E0" w:rsidP="00B83E98">
      <w:pPr>
        <w:pStyle w:val="BodyTextIndent1"/>
      </w:pPr>
      <w:r>
        <w:t xml:space="preserve">Replace </w:t>
      </w:r>
      <w:proofErr w:type="spellStart"/>
      <w:r>
        <w:t>chn_hw</w:t>
      </w:r>
      <w:proofErr w:type="spellEnd"/>
      <w:r>
        <w:t>=</w:t>
      </w:r>
      <w:r w:rsidRPr="005D715A">
        <w:t>0 if (</w:t>
      </w:r>
      <w:proofErr w:type="spellStart"/>
      <w:r w:rsidRPr="005D715A">
        <w:t>w</w:t>
      </w:r>
      <w:r>
        <w:t>h</w:t>
      </w:r>
      <w:r w:rsidRPr="005D715A">
        <w:t>z</w:t>
      </w:r>
      <w:proofErr w:type="spellEnd"/>
      <w:r>
        <w:t>&lt;</w:t>
      </w:r>
      <w:r w:rsidRPr="005D715A">
        <w:t xml:space="preserve">-2 or </w:t>
      </w:r>
      <w:proofErr w:type="spellStart"/>
      <w:r w:rsidRPr="005D715A">
        <w:t>w</w:t>
      </w:r>
      <w:r>
        <w:t>h</w:t>
      </w:r>
      <w:r w:rsidRPr="005D715A">
        <w:t>z</w:t>
      </w:r>
      <w:proofErr w:type="spellEnd"/>
      <w:r w:rsidRPr="005D715A">
        <w:t xml:space="preserve"> &gt;2) </w:t>
      </w:r>
      <w:r>
        <w:t xml:space="preserve">and </w:t>
      </w:r>
      <w:proofErr w:type="spellStart"/>
      <w:r>
        <w:t>whz</w:t>
      </w:r>
      <w:proofErr w:type="spellEnd"/>
      <w:r>
        <w:t xml:space="preserve">&lt;99.6 </w:t>
      </w:r>
      <w:r w:rsidRPr="005D715A">
        <w:t xml:space="preserve">and </w:t>
      </w:r>
      <w:r>
        <w:t>c0_59m=1</w:t>
      </w:r>
    </w:p>
    <w:p w14:paraId="32BCDFB8" w14:textId="7D6D6790" w:rsidR="004735E0" w:rsidRDefault="004735E0" w:rsidP="00B83E98">
      <w:pPr>
        <w:pStyle w:val="BodyTextIndent1"/>
      </w:pPr>
      <w:r w:rsidRPr="005D715A">
        <w:t xml:space="preserve">Replace </w:t>
      </w:r>
      <w:proofErr w:type="spellStart"/>
      <w:r w:rsidRPr="005D715A">
        <w:t>chn_hw</w:t>
      </w:r>
      <w:proofErr w:type="spellEnd"/>
      <w:r w:rsidRPr="005D715A">
        <w:t>=1 if (</w:t>
      </w:r>
      <w:proofErr w:type="spellStart"/>
      <w:r w:rsidRPr="005D715A">
        <w:t>w</w:t>
      </w:r>
      <w:r>
        <w:t>h</w:t>
      </w:r>
      <w:r w:rsidRPr="005D715A">
        <w:t>z</w:t>
      </w:r>
      <w:proofErr w:type="spellEnd"/>
      <w:r w:rsidRPr="005D715A">
        <w:t>≥-2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proofErr w:type="spellStart"/>
      <w:r>
        <w:rPr>
          <w:i/>
        </w:rPr>
        <w:t>chn_hw</w:t>
      </w:r>
      <w:proofErr w:type="spellEnd"/>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=wgt_c5], strata(</w:t>
      </w:r>
      <w:proofErr w:type="spellStart"/>
      <w:r w:rsidRPr="002A0DAF">
        <w:t>samp_stratum</w:t>
      </w:r>
      <w:proofErr w:type="spellEnd"/>
      <w:r w:rsidRPr="002A0DAF">
        <w:t>)</w:t>
      </w:r>
    </w:p>
    <w:p w14:paraId="194D0639" w14:textId="06DFBC91" w:rsidR="004735E0" w:rsidRPr="002A0DAF" w:rsidRDefault="004735E0" w:rsidP="00B83E98">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t>chn_h</w:t>
      </w:r>
      <w:r w:rsidRPr="002A0DAF">
        <w:t>w</w:t>
      </w:r>
      <w:proofErr w:type="spellEnd"/>
      <w:r w:rsidRPr="002A0DAF">
        <w:t xml:space="preserve"> </w:t>
      </w:r>
    </w:p>
    <w:p w14:paraId="3AF4898E" w14:textId="77777777" w:rsidR="004735E0" w:rsidRDefault="004735E0" w:rsidP="00B83E98">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t>chn_h</w:t>
      </w:r>
      <w:r w:rsidRPr="002A0DAF">
        <w:t>w</w:t>
      </w:r>
      <w:proofErr w:type="spellEnd"/>
      <w:r w:rsidRPr="002A0DAF">
        <w:t>, over(</w:t>
      </w:r>
      <w:proofErr w:type="spellStart"/>
      <w:r>
        <w:t>cnut_age</w:t>
      </w:r>
      <w:proofErr w:type="spellEnd"/>
      <w:r w:rsidRPr="002A0DAF">
        <w:t>)</w:t>
      </w:r>
    </w:p>
    <w:p w14:paraId="524DE60D" w14:textId="743A67A7" w:rsidR="004735E0" w:rsidRDefault="004735E0" w:rsidP="00B83E98">
      <w:pPr>
        <w:pStyle w:val="BodyTextIndent1"/>
      </w:pPr>
      <w:proofErr w:type="spellStart"/>
      <w:r>
        <w:t>Svy</w:t>
      </w:r>
      <w:proofErr w:type="spellEnd"/>
      <w:r>
        <w:t xml:space="preserve">, </w:t>
      </w:r>
      <w:proofErr w:type="spellStart"/>
      <w:r>
        <w:t>subpop</w:t>
      </w:r>
      <w:proofErr w:type="spellEnd"/>
      <w:r>
        <w:t>(</w:t>
      </w:r>
      <w:proofErr w:type="spellStart"/>
      <w:r>
        <w:t>hhmem_df</w:t>
      </w:r>
      <w:proofErr w:type="spellEnd"/>
      <w:r>
        <w:t xml:space="preserve">): prop </w:t>
      </w:r>
      <w:proofErr w:type="spellStart"/>
      <w:r>
        <w:t>chn_h</w:t>
      </w:r>
      <w:r w:rsidRPr="002A0DAF">
        <w:t>w</w:t>
      </w:r>
      <w:proofErr w:type="spellEnd"/>
      <w:r w:rsidRPr="002A0DAF">
        <w:t>,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5"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6"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7"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8" w:name="_Toc18065098"/>
      <w:bookmarkStart w:id="1009" w:name="_Toc17731857"/>
      <w:bookmarkStart w:id="1010" w:name="_Toc17980626"/>
      <w:bookmarkStart w:id="1011" w:name="_Toc17990069"/>
      <w:bookmarkStart w:id="1012" w:name="_Toc18065101"/>
      <w:bookmarkStart w:id="1013" w:name="_Toc17731858"/>
      <w:bookmarkStart w:id="1014" w:name="_Toc17980627"/>
      <w:bookmarkStart w:id="1015" w:name="_Toc17990070"/>
      <w:bookmarkStart w:id="1016" w:name="_Toc18065102"/>
      <w:bookmarkStart w:id="1017" w:name="_Toc17731859"/>
      <w:bookmarkStart w:id="1018" w:name="_Toc17980628"/>
      <w:bookmarkStart w:id="1019" w:name="_Toc17990071"/>
      <w:bookmarkStart w:id="1020" w:name="_Toc18065103"/>
      <w:bookmarkStart w:id="1021" w:name="_Toc526973601"/>
      <w:bookmarkStart w:id="1022" w:name="_Toc527234126"/>
      <w:bookmarkStart w:id="1023" w:name="_Toc23753587"/>
      <w:bookmarkEnd w:id="1008"/>
      <w:bookmarkEnd w:id="1009"/>
      <w:bookmarkEnd w:id="1010"/>
      <w:bookmarkEnd w:id="1011"/>
      <w:bookmarkEnd w:id="1012"/>
      <w:bookmarkEnd w:id="1013"/>
      <w:bookmarkEnd w:id="1014"/>
      <w:bookmarkEnd w:id="1015"/>
      <w:bookmarkEnd w:id="1016"/>
      <w:bookmarkEnd w:id="1017"/>
      <w:bookmarkEnd w:id="1018"/>
      <w:bookmarkEnd w:id="1019"/>
      <w:bookmarkEnd w:id="1020"/>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21"/>
      <w:bookmarkEnd w:id="1022"/>
      <w:r w:rsidR="004A0E0E">
        <w:rPr>
          <w:rFonts w:eastAsia="Times New Roman"/>
        </w:rPr>
        <w:t xml:space="preserve"> of age</w:t>
      </w:r>
      <w:bookmarkEnd w:id="1023"/>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 xml:space="preserve">who are exclusively breastfed in the ZOI population. Exclusive breastfeeding is defined according to the UNICEF and WHO guidelines as receiving only breastmilk and no other liquid, solid food, or plain water during </w:t>
      </w:r>
      <w:r w:rsidRPr="005D715A">
        <w:lastRenderedPageBreak/>
        <w:t>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proofErr w:type="spellStart"/>
            <w:r w:rsidRPr="00EB01D8">
              <w:rPr>
                <w:i/>
                <w:sz w:val="20"/>
                <w:szCs w:val="20"/>
              </w:rPr>
              <w:t>hhea</w:t>
            </w:r>
            <w:proofErr w:type="spellEnd"/>
            <w:r w:rsidRPr="00EB01D8">
              <w:rPr>
                <w:i/>
                <w:sz w:val="20"/>
                <w:szCs w:val="20"/>
              </w:rPr>
              <w:t xml:space="preserve">, </w:t>
            </w:r>
            <w:proofErr w:type="spellStart"/>
            <w:r w:rsidRPr="00EB01D8">
              <w:rPr>
                <w:i/>
                <w:sz w:val="20"/>
                <w:szCs w:val="20"/>
              </w:rPr>
              <w:t>hhnum</w:t>
            </w:r>
            <w:proofErr w:type="spellEnd"/>
            <w:r w:rsidRPr="00EB01D8">
              <w:rPr>
                <w:i/>
                <w:sz w:val="20"/>
                <w:szCs w:val="20"/>
              </w:rPr>
              <w:t xml:space="preserve">, </w:t>
            </w:r>
            <w:proofErr w:type="spellStart"/>
            <w:r w:rsidRPr="00EB01D8">
              <w:rPr>
                <w:i/>
                <w:sz w:val="20"/>
                <w:szCs w:val="20"/>
              </w:rPr>
              <w:t>samp_stratum</w:t>
            </w:r>
            <w:proofErr w:type="spellEnd"/>
            <w:r w:rsidRPr="00EB01D8">
              <w:rPr>
                <w:i/>
                <w:sz w:val="20"/>
                <w:szCs w:val="20"/>
              </w:rPr>
              <w:t xml:space="preserve">,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77777777" w:rsidR="002A4D8D" w:rsidRPr="00EB01D8" w:rsidRDefault="002A4D8D" w:rsidP="002A4D8D">
            <w:pPr>
              <w:rPr>
                <w:i/>
                <w:sz w:val="20"/>
                <w:szCs w:val="20"/>
              </w:rPr>
            </w:pPr>
            <w:r w:rsidRPr="00EB01D8">
              <w:rPr>
                <w:i/>
                <w:sz w:val="20"/>
                <w:szCs w:val="20"/>
              </w:rPr>
              <w:t xml:space="preserve">c0_5m, </w:t>
            </w:r>
            <w:proofErr w:type="spellStart"/>
            <w:r w:rsidRPr="00EB01D8">
              <w:rPr>
                <w:i/>
                <w:sz w:val="20"/>
                <w:szCs w:val="20"/>
              </w:rPr>
              <w:t>hhmem_df</w:t>
            </w:r>
            <w:proofErr w:type="spellEnd"/>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77777777" w:rsidR="002A4D8D" w:rsidRPr="00EB01D8" w:rsidRDefault="002A4D8D" w:rsidP="002A4D8D">
            <w:pPr>
              <w:pStyle w:val="Definitions"/>
              <w:rPr>
                <w:sz w:val="20"/>
                <w:szCs w:val="20"/>
              </w:rPr>
            </w:pPr>
            <w:r w:rsidRPr="00EB01D8">
              <w:rPr>
                <w:i/>
                <w:sz w:val="20"/>
                <w:szCs w:val="20"/>
              </w:rPr>
              <w:t xml:space="preserve">bf, water, </w:t>
            </w:r>
            <w:proofErr w:type="spellStart"/>
            <w:r w:rsidRPr="00EB01D8">
              <w:rPr>
                <w:i/>
                <w:sz w:val="20"/>
                <w:szCs w:val="20"/>
              </w:rPr>
              <w:t>othermilk</w:t>
            </w:r>
            <w:proofErr w:type="spellEnd"/>
            <w:r w:rsidRPr="00EB01D8">
              <w:rPr>
                <w:i/>
                <w:sz w:val="20"/>
                <w:szCs w:val="20"/>
              </w:rPr>
              <w:t xml:space="preserve">, nonmilk, food, </w:t>
            </w:r>
            <w:proofErr w:type="spellStart"/>
            <w:r w:rsidRPr="00EB01D8">
              <w:rPr>
                <w:i/>
                <w:sz w:val="20"/>
                <w:szCs w:val="20"/>
              </w:rPr>
              <w:t>chn_fmiss</w:t>
            </w:r>
            <w:proofErr w:type="spellEnd"/>
            <w:r w:rsidRPr="00EB01D8">
              <w:rPr>
                <w:i/>
                <w:sz w:val="20"/>
                <w:szCs w:val="20"/>
              </w:rPr>
              <w:t xml:space="preserve">, </w:t>
            </w:r>
            <w:proofErr w:type="spellStart"/>
            <w:r w:rsidRPr="00EB01D8">
              <w:rPr>
                <w:i/>
                <w:sz w:val="20"/>
                <w:szCs w:val="20"/>
              </w:rPr>
              <w:t>chn_ebf</w:t>
            </w:r>
            <w:proofErr w:type="spellEnd"/>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proofErr w:type="spellStart"/>
      <w:r w:rsidRPr="00EB01D8">
        <w:rPr>
          <w:i/>
        </w:rPr>
        <w:t>othermilk</w:t>
      </w:r>
      <w:proofErr w:type="spellEnd"/>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 xml:space="preserve">Set </w:t>
      </w:r>
      <w:proofErr w:type="spellStart"/>
      <w:r w:rsidRPr="005D715A">
        <w:t>othermilk</w:t>
      </w:r>
      <w:proofErr w:type="spellEnd"/>
      <w:r w:rsidRPr="005D715A">
        <w:t>=</w:t>
      </w:r>
      <w:r>
        <w:t>missing</w:t>
      </w:r>
    </w:p>
    <w:p w14:paraId="0FAEEC76" w14:textId="11F644D9" w:rsidR="004735E0" w:rsidRPr="005D715A" w:rsidRDefault="004735E0" w:rsidP="00B83E98">
      <w:pPr>
        <w:pStyle w:val="BodyTextIndent1"/>
        <w:widowControl/>
      </w:pPr>
      <w:r>
        <w:t xml:space="preserve">Replace </w:t>
      </w:r>
      <w:proofErr w:type="spellStart"/>
      <w:r>
        <w:t>othermilk</w:t>
      </w:r>
      <w:proofErr w:type="spellEnd"/>
      <w:r>
        <w:t>=</w:t>
      </w:r>
      <w:r w:rsidRPr="005D715A">
        <w:t xml:space="preserve">0 if </w:t>
      </w:r>
      <w:r>
        <w:t>c0_5m=1</w:t>
      </w:r>
    </w:p>
    <w:p w14:paraId="44B23186" w14:textId="2FBC063C" w:rsidR="004735E0" w:rsidRDefault="004735E0" w:rsidP="00B83E98">
      <w:pPr>
        <w:pStyle w:val="BodyTextIndent1"/>
        <w:widowControl/>
      </w:pPr>
      <w:r w:rsidRPr="005D715A">
        <w:t xml:space="preserve">Replace </w:t>
      </w:r>
      <w:proofErr w:type="spellStart"/>
      <w:r w:rsidRPr="005D715A">
        <w:t>othermilk</w:t>
      </w:r>
      <w:proofErr w:type="spellEnd"/>
      <w:r w:rsidRPr="005D715A">
        <w:t>=1 if (v527=1 or v529=1 or v533=1)</w:t>
      </w:r>
      <w:r>
        <w:t xml:space="preserve"> and c0_5m=1</w:t>
      </w:r>
    </w:p>
    <w:p w14:paraId="0322C68A" w14:textId="77777777" w:rsidR="004735E0" w:rsidRDefault="004735E0" w:rsidP="00B83E98">
      <w:pPr>
        <w:pStyle w:val="BodyTextIndent1"/>
        <w:keepNext/>
        <w:widowControl/>
      </w:pPr>
      <w:r>
        <w:lastRenderedPageBreak/>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50CD409E"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proofErr w:type="spellStart"/>
      <w:r w:rsidRPr="005A3AEB">
        <w:rPr>
          <w:i/>
        </w:rPr>
        <w:t>chn_fmiss</w:t>
      </w:r>
      <w:proofErr w:type="spellEnd"/>
      <w:r>
        <w:t xml:space="preserve">). </w:t>
      </w:r>
    </w:p>
    <w:p w14:paraId="1C8743F0" w14:textId="77777777" w:rsidR="00B439F1" w:rsidRDefault="00B439F1" w:rsidP="00B439F1">
      <w:pPr>
        <w:pStyle w:val="BodyText"/>
        <w:rPr>
          <w:b/>
        </w:rPr>
      </w:pPr>
      <w:r>
        <w:rPr>
          <w:b/>
        </w:rPr>
        <w:t xml:space="preserve">Step 6a. </w:t>
      </w:r>
      <w:r>
        <w:t>Recode all variables that indicate whether a child a particular foods so that ‘no’ responses have a value of ‘0’ rather than ‘2’ and so that all ‘don’t know’ (8) and missing (9) responses are set to blank (missing).</w:t>
      </w:r>
      <w:r>
        <w:rPr>
          <w:b/>
        </w:rPr>
        <w:t xml:space="preserve"> </w:t>
      </w:r>
    </w:p>
    <w:p w14:paraId="0C46178C" w14:textId="77777777" w:rsidR="00B439F1" w:rsidRDefault="00B439F1" w:rsidP="00B439F1">
      <w:pPr>
        <w:pStyle w:val="BodyText"/>
        <w:spacing w:before="0" w:after="0"/>
        <w:ind w:left="720"/>
        <w:rPr>
          <w:i/>
        </w:rPr>
      </w:pPr>
      <w:r w:rsidRPr="000177C4">
        <w:rPr>
          <w:i/>
        </w:rPr>
        <w:t>For each variable (</w:t>
      </w:r>
      <w:r>
        <w:rPr>
          <w:i/>
        </w:rPr>
        <w:t>var</w:t>
      </w:r>
      <w:r w:rsidRPr="000177C4">
        <w:rPr>
          <w:i/>
        </w:rPr>
        <w:t>) of variable list</w:t>
      </w:r>
      <w:r>
        <w:t xml:space="preserve"> </w:t>
      </w:r>
      <w:r w:rsidRPr="00A13F2F">
        <w:rPr>
          <w:i/>
        </w:rPr>
        <w:t>v526 v527 v529 v531 v532</w:t>
      </w:r>
      <w:r>
        <w:rPr>
          <w:i/>
        </w:rPr>
        <w:t xml:space="preserve"> v533 v535 v536 v537 v539-v560:</w:t>
      </w:r>
    </w:p>
    <w:p w14:paraId="780202AA" w14:textId="77777777" w:rsidR="00B439F1" w:rsidRDefault="00B439F1" w:rsidP="00B439F1">
      <w:pPr>
        <w:pStyle w:val="BodyText"/>
        <w:spacing w:before="0" w:after="0"/>
        <w:ind w:left="1080"/>
        <w:rPr>
          <w:i/>
        </w:rPr>
      </w:pPr>
      <w:r>
        <w:rPr>
          <w:i/>
        </w:rPr>
        <w:t xml:space="preserve">Set </w:t>
      </w:r>
      <w:r w:rsidRPr="00A13F2F">
        <w:rPr>
          <w:i/>
        </w:rPr>
        <w:t>`</w:t>
      </w:r>
      <w:proofErr w:type="spellStart"/>
      <w:r w:rsidRPr="00A13F2F">
        <w:rPr>
          <w:i/>
        </w:rPr>
        <w:t>var</w:t>
      </w:r>
      <w:r>
        <w:rPr>
          <w:i/>
        </w:rPr>
        <w:t>’x</w:t>
      </w:r>
      <w:proofErr w:type="spellEnd"/>
      <w:r w:rsidRPr="00A13F2F">
        <w:rPr>
          <w:i/>
        </w:rPr>
        <w:t>=</w:t>
      </w:r>
      <w:r>
        <w:rPr>
          <w:i/>
        </w:rPr>
        <w:t>`var’</w:t>
      </w:r>
    </w:p>
    <w:p w14:paraId="002D256E" w14:textId="77777777" w:rsidR="00B439F1" w:rsidRDefault="00B439F1" w:rsidP="00B439F1">
      <w:pPr>
        <w:pStyle w:val="BodyText"/>
        <w:spacing w:before="0" w:after="0"/>
        <w:ind w:left="1080"/>
        <w:rPr>
          <w:i/>
        </w:rPr>
      </w:pPr>
      <w:proofErr w:type="spellStart"/>
      <w:r>
        <w:rPr>
          <w:i/>
        </w:rPr>
        <w:t>Replae</w:t>
      </w:r>
      <w:proofErr w:type="spellEnd"/>
      <w:r>
        <w:rPr>
          <w:i/>
        </w:rPr>
        <w:t xml:space="preserve"> `</w:t>
      </w:r>
      <w:proofErr w:type="spellStart"/>
      <w:r>
        <w:rPr>
          <w:i/>
        </w:rPr>
        <w:t>var’x</w:t>
      </w:r>
      <w:proofErr w:type="spellEnd"/>
      <w:r>
        <w:rPr>
          <w:i/>
        </w:rPr>
        <w:t>=</w:t>
      </w:r>
      <w:r w:rsidRPr="00A13F2F">
        <w:rPr>
          <w:i/>
        </w:rPr>
        <w:t xml:space="preserve">0 </w:t>
      </w:r>
      <w:r>
        <w:rPr>
          <w:i/>
        </w:rPr>
        <w:t>if `var’=2</w:t>
      </w:r>
    </w:p>
    <w:p w14:paraId="5F018F34" w14:textId="77777777" w:rsidR="00B439F1" w:rsidRPr="000177C4" w:rsidRDefault="00B439F1" w:rsidP="00B439F1">
      <w:pPr>
        <w:pStyle w:val="BodyText"/>
        <w:spacing w:before="0" w:after="0"/>
        <w:ind w:left="1080"/>
        <w:rPr>
          <w:i/>
        </w:rPr>
      </w:pPr>
      <w:r>
        <w:rPr>
          <w:i/>
        </w:rPr>
        <w:t>Replace `</w:t>
      </w:r>
      <w:proofErr w:type="spellStart"/>
      <w:r>
        <w:rPr>
          <w:i/>
        </w:rPr>
        <w:t>var’x</w:t>
      </w:r>
      <w:proofErr w:type="spellEnd"/>
      <w:r>
        <w:rPr>
          <w:i/>
        </w:rPr>
        <w:t>=missing if `var’=</w:t>
      </w:r>
      <w:r w:rsidRPr="00A13F2F">
        <w:rPr>
          <w:i/>
        </w:rPr>
        <w:t>8</w:t>
      </w:r>
      <w:r>
        <w:rPr>
          <w:i/>
        </w:rPr>
        <w:t xml:space="preserve"> or `var’=</w:t>
      </w:r>
      <w:r w:rsidRPr="00A13F2F">
        <w:rPr>
          <w:i/>
        </w:rPr>
        <w:t>9</w:t>
      </w:r>
    </w:p>
    <w:p w14:paraId="2FB9A494" w14:textId="77777777" w:rsidR="00AB7D7F" w:rsidRDefault="00AB7D7F" w:rsidP="00AB7D7F">
      <w:pPr>
        <w:pStyle w:val="BodyTextIndent1"/>
        <w:ind w:left="0" w:firstLine="0"/>
        <w:rPr>
          <w:b/>
          <w:i w:val="0"/>
        </w:rPr>
      </w:pPr>
    </w:p>
    <w:p w14:paraId="0F6F6177" w14:textId="25B8CBED" w:rsidR="00AB7D7F" w:rsidRDefault="00AB7D7F" w:rsidP="00AB7D7F">
      <w:pPr>
        <w:pStyle w:val="BodyTextIndent1"/>
        <w:ind w:left="0" w:firstLine="0"/>
        <w:rPr>
          <w:i w:val="0"/>
        </w:rPr>
      </w:pPr>
      <w:r>
        <w:rPr>
          <w:b/>
          <w:i w:val="0"/>
        </w:rPr>
        <w:t xml:space="preserve">Step 6b. </w:t>
      </w:r>
      <w:r>
        <w:rPr>
          <w:i w:val="0"/>
        </w:rPr>
        <w:t xml:space="preserve">Recreate the </w:t>
      </w:r>
      <w:proofErr w:type="spellStart"/>
      <w:r>
        <w:t>chn_fmiss</w:t>
      </w:r>
      <w:proofErr w:type="spellEnd"/>
      <w:r>
        <w:rPr>
          <w:i w:val="0"/>
        </w:rPr>
        <w:t xml:space="preserve"> variable by counting the number of recoded food variables created in Step 6a that are missing. If not all food variables are missing—that is, if the value of </w:t>
      </w:r>
      <w:proofErr w:type="spellStart"/>
      <w:r>
        <w:t>chn_fmiss</w:t>
      </w:r>
      <w:proofErr w:type="spellEnd"/>
      <w:r>
        <w:rPr>
          <w:i w:val="0"/>
        </w:rPr>
        <w:t xml:space="preserve"> is less than 32, recode the </w:t>
      </w:r>
      <w:proofErr w:type="spellStart"/>
      <w:r>
        <w:t>chn_fmiss</w:t>
      </w:r>
      <w:proofErr w:type="spellEnd"/>
      <w:r>
        <w:t xml:space="preserve"> </w:t>
      </w:r>
      <w:r>
        <w:rPr>
          <w:i w:val="0"/>
        </w:rPr>
        <w:t xml:space="preserve">variable to be 0. However, if the value of </w:t>
      </w:r>
      <w:proofErr w:type="spellStart"/>
      <w:r>
        <w:t>chn_fmiss</w:t>
      </w:r>
      <w:proofErr w:type="spellEnd"/>
      <w:r>
        <w:rPr>
          <w:i w:val="0"/>
        </w:rPr>
        <w:t xml:space="preserve"> is 32, set its value to 1.</w:t>
      </w:r>
    </w:p>
    <w:p w14:paraId="3D741944" w14:textId="77777777" w:rsidR="00EF0F26" w:rsidRPr="00053475" w:rsidRDefault="00EF0F26" w:rsidP="00AB7D7F">
      <w:pPr>
        <w:pStyle w:val="BodyTextIndent1"/>
        <w:ind w:left="0" w:firstLine="0"/>
        <w:rPr>
          <w:i w:val="0"/>
        </w:rPr>
      </w:pPr>
    </w:p>
    <w:p w14:paraId="61641188" w14:textId="77777777" w:rsidR="004735E0" w:rsidRDefault="004735E0" w:rsidP="00B83E98">
      <w:pPr>
        <w:pStyle w:val="BodyTextIndent1"/>
      </w:pPr>
      <w:r w:rsidRPr="005D715A">
        <w:lastRenderedPageBreak/>
        <w:t xml:space="preserve">Set </w:t>
      </w:r>
      <w:proofErr w:type="spellStart"/>
      <w:r>
        <w:t>chn_fmiss</w:t>
      </w:r>
      <w:proofErr w:type="spellEnd"/>
      <w:r w:rsidRPr="005D715A">
        <w:t>=</w:t>
      </w:r>
      <w:r>
        <w:t>missing</w:t>
      </w:r>
    </w:p>
    <w:p w14:paraId="57017AAD" w14:textId="0D30CD01" w:rsidR="004735E0" w:rsidRPr="005D715A" w:rsidRDefault="004735E0" w:rsidP="00B83E98">
      <w:pPr>
        <w:pStyle w:val="BodyTextIndent1"/>
      </w:pPr>
      <w:r>
        <w:t xml:space="preserve">Replace </w:t>
      </w:r>
      <w:proofErr w:type="spellStart"/>
      <w:r>
        <w:t>chn_fmiss</w:t>
      </w:r>
      <w:proofErr w:type="spellEnd"/>
      <w:r>
        <w:t>=</w:t>
      </w:r>
      <w:r w:rsidRPr="005D715A">
        <w:t xml:space="preserve">0 if </w:t>
      </w:r>
      <w:r>
        <w:t>c0_23m=1</w:t>
      </w:r>
    </w:p>
    <w:p w14:paraId="5DECC003" w14:textId="29FA1B33" w:rsidR="00D96429" w:rsidRDefault="004735E0" w:rsidP="00D96429">
      <w:pPr>
        <w:pStyle w:val="BodyTextIndent1"/>
      </w:pPr>
      <w:r w:rsidRPr="005D715A">
        <w:t xml:space="preserve">Replace </w:t>
      </w:r>
      <w:proofErr w:type="spellStart"/>
      <w:r>
        <w:t>chn_fmiss</w:t>
      </w:r>
      <w:proofErr w:type="spellEnd"/>
      <w:r w:rsidRPr="005D715A">
        <w:t>=</w:t>
      </w:r>
      <w:r w:rsidR="00D96429">
        <w:t>count number of variables in parentheses=missing(</w:t>
      </w:r>
      <w:r w:rsidR="00D96429" w:rsidRPr="000177C4">
        <w:t>v526x v527x v529x v531x v532x v533x v535x v536x v537x v539x-v560x</w:t>
      </w:r>
      <w:r w:rsidR="00D96429">
        <w:t>)</w:t>
      </w:r>
    </w:p>
    <w:p w14:paraId="5E8F232E" w14:textId="338F654E" w:rsidR="00D96429" w:rsidRDefault="00D96429" w:rsidP="00D96429">
      <w:pPr>
        <w:pStyle w:val="BodyTextIndent1"/>
      </w:pPr>
      <w:r>
        <w:t xml:space="preserve">Replace </w:t>
      </w:r>
      <w:proofErr w:type="spellStart"/>
      <w:r>
        <w:t>chn_fmiss</w:t>
      </w:r>
      <w:proofErr w:type="spellEnd"/>
      <w:r>
        <w:t>=missing if c6_23≠1</w:t>
      </w:r>
    </w:p>
    <w:p w14:paraId="344591B9" w14:textId="77777777" w:rsidR="00D96429" w:rsidRDefault="00D96429" w:rsidP="00D96429">
      <w:pPr>
        <w:pStyle w:val="BodyTextIndent1"/>
      </w:pPr>
      <w:r>
        <w:t xml:space="preserve">Replace </w:t>
      </w:r>
      <w:proofErr w:type="spellStart"/>
      <w:r>
        <w:t>chn_fmiss</w:t>
      </w:r>
      <w:proofErr w:type="spellEnd"/>
      <w:r>
        <w:t xml:space="preserve">=0 if </w:t>
      </w:r>
      <w:proofErr w:type="spellStart"/>
      <w:r>
        <w:t>chn_fmiss</w:t>
      </w:r>
      <w:proofErr w:type="spellEnd"/>
      <w:r>
        <w:t>&lt;32</w:t>
      </w:r>
    </w:p>
    <w:p w14:paraId="6BF44344" w14:textId="77777777" w:rsidR="00D96429" w:rsidRDefault="00D96429" w:rsidP="00D96429">
      <w:pPr>
        <w:pStyle w:val="BodyTextIndent1"/>
      </w:pPr>
      <w:r>
        <w:t xml:space="preserve">Replace </w:t>
      </w:r>
      <w:proofErr w:type="spellStart"/>
      <w:r>
        <w:t>chn_fmiss</w:t>
      </w:r>
      <w:proofErr w:type="spellEnd"/>
      <w:r>
        <w:t xml:space="preserve">=1 if </w:t>
      </w:r>
      <w:proofErr w:type="spellStart"/>
      <w:r>
        <w:t>chn_fmiss</w:t>
      </w:r>
      <w:proofErr w:type="spellEnd"/>
      <w:r>
        <w:t>=32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proofErr w:type="spellStart"/>
      <w:r w:rsidRPr="005A3AEB">
        <w:rPr>
          <w:i/>
        </w:rPr>
        <w:t>chn_ebf</w:t>
      </w:r>
      <w:proofErr w:type="spellEnd"/>
      <w:r>
        <w:t>)</w:t>
      </w:r>
      <w:r w:rsidRPr="005D715A">
        <w:t xml:space="preserve">. </w:t>
      </w:r>
    </w:p>
    <w:p w14:paraId="4C947034" w14:textId="77777777" w:rsidR="004735E0" w:rsidRDefault="004735E0" w:rsidP="001A6B47">
      <w:pPr>
        <w:pStyle w:val="BodyTextIndent1"/>
        <w:keepNext/>
        <w:widowControl/>
      </w:pPr>
      <w:r w:rsidRPr="005D715A">
        <w:t xml:space="preserve">Set </w:t>
      </w:r>
      <w:proofErr w:type="spellStart"/>
      <w:r w:rsidRPr="005D715A">
        <w:t>chn_ebf</w:t>
      </w:r>
      <w:proofErr w:type="spellEnd"/>
      <w:r w:rsidRPr="005D715A">
        <w:t>=</w:t>
      </w:r>
      <w:r>
        <w:t>missing</w:t>
      </w:r>
    </w:p>
    <w:p w14:paraId="75A15C98" w14:textId="72C9CD6B" w:rsidR="004735E0" w:rsidRPr="005D715A" w:rsidRDefault="006050E0" w:rsidP="00B83E98">
      <w:pPr>
        <w:pStyle w:val="BodyTextIndent1"/>
      </w:pPr>
      <w:r>
        <w:t>Replace</w:t>
      </w:r>
      <w:r w:rsidR="004735E0">
        <w:t xml:space="preserve"> </w:t>
      </w:r>
      <w:proofErr w:type="spellStart"/>
      <w:r w:rsidR="004735E0">
        <w:t>chn_ebf</w:t>
      </w:r>
      <w:proofErr w:type="spellEnd"/>
      <w:r w:rsidR="004735E0">
        <w:t>=</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 xml:space="preserve">Replace </w:t>
      </w:r>
      <w:proofErr w:type="spellStart"/>
      <w:r w:rsidRPr="005D715A">
        <w:t>chn_ebf</w:t>
      </w:r>
      <w:proofErr w:type="spellEnd"/>
      <w:r w:rsidRPr="005D715A">
        <w:t xml:space="preserve">=1 if (bf=1 and water=0 and </w:t>
      </w:r>
      <w:proofErr w:type="spellStart"/>
      <w:r w:rsidRPr="005D715A">
        <w:t>othermilk</w:t>
      </w:r>
      <w:proofErr w:type="spellEnd"/>
      <w:r w:rsidRPr="005D715A">
        <w:t>=0 and nonmilk=0 and food=0)</w:t>
      </w:r>
      <w:r>
        <w:t xml:space="preserve"> and c0_5m=1</w:t>
      </w:r>
    </w:p>
    <w:p w14:paraId="6674914A" w14:textId="77777777" w:rsidR="004735E0" w:rsidRDefault="004735E0" w:rsidP="00B83E98">
      <w:pPr>
        <w:pStyle w:val="BodyTextIndent1"/>
      </w:pPr>
      <w:r>
        <w:t xml:space="preserve">Replace </w:t>
      </w:r>
      <w:proofErr w:type="spellStart"/>
      <w:r>
        <w:t>chn_ebf</w:t>
      </w:r>
      <w:proofErr w:type="spellEnd"/>
      <w:r>
        <w:t xml:space="preserve">=missing if </w:t>
      </w:r>
      <w:proofErr w:type="spellStart"/>
      <w:r>
        <w:t>chn_fmiss</w:t>
      </w:r>
      <w:proofErr w:type="spellEnd"/>
      <w:r>
        <w:t>=1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74AD9742" w14:textId="77777777" w:rsidR="008056D3" w:rsidRDefault="004735E0" w:rsidP="008056D3">
      <w:pPr>
        <w:pStyle w:val="BodyText"/>
      </w:pPr>
      <w:r>
        <w:rPr>
          <w:b/>
        </w:rPr>
        <w:t xml:space="preserve">Step 8. </w:t>
      </w:r>
      <w:r w:rsidR="008056D3">
        <w:t>Create a variable that captures the subpopulation being examined for the breastfeeding indicator calculation—that is, children 0-5 months of age who are de facto household members among all children 0-5 months of age surveyed (</w:t>
      </w:r>
      <w:r w:rsidR="008056D3" w:rsidRPr="00FA02B2">
        <w:rPr>
          <w:i/>
        </w:rPr>
        <w:t>hhmem_c05m_df</w:t>
      </w:r>
      <w:r w:rsidR="008056D3">
        <w:t>).</w:t>
      </w:r>
    </w:p>
    <w:p w14:paraId="4290B284" w14:textId="77777777" w:rsidR="008056D3" w:rsidRDefault="008056D3" w:rsidP="008056D3">
      <w:pPr>
        <w:pStyle w:val="BodyTextIndent1"/>
        <w:keepNext/>
        <w:widowControl/>
      </w:pPr>
      <w:r>
        <w:t>Set hhmem_c05m_df=missing</w:t>
      </w:r>
    </w:p>
    <w:p w14:paraId="441D4F64" w14:textId="77777777" w:rsidR="008056D3" w:rsidRDefault="008056D3" w:rsidP="008056D3">
      <w:pPr>
        <w:pStyle w:val="BodyTextIndent1"/>
        <w:keepNext/>
        <w:widowControl/>
      </w:pPr>
      <w:r>
        <w:t>Replace hhmem_c05m_df=0 if c0_5m=1</w:t>
      </w:r>
    </w:p>
    <w:p w14:paraId="337B7636" w14:textId="77777777" w:rsidR="008056D3" w:rsidRDefault="008056D3" w:rsidP="008056D3">
      <w:pPr>
        <w:pStyle w:val="BodyTextIndent1"/>
        <w:keepNext/>
        <w:widowControl/>
      </w:pPr>
      <w:r>
        <w:t xml:space="preserve">Replace hhmem_c05m_df=1 if c0_5m=1 and </w:t>
      </w:r>
      <w:proofErr w:type="spellStart"/>
      <w:r>
        <w:t>hhmem_df</w:t>
      </w:r>
      <w:proofErr w:type="spellEnd"/>
      <w:r>
        <w:t>=1</w:t>
      </w:r>
    </w:p>
    <w:p w14:paraId="2272C904" w14:textId="77777777" w:rsidR="008056D3" w:rsidRDefault="008056D3" w:rsidP="008056D3">
      <w:pPr>
        <w:pStyle w:val="BodyTextIndent1"/>
        <w:keepNext/>
        <w:widowControl/>
      </w:pPr>
      <w:r>
        <w:t>Label values 0 “No” 1 “Yes”</w:t>
      </w:r>
    </w:p>
    <w:p w14:paraId="2896584D" w14:textId="77777777" w:rsidR="008056D3" w:rsidRDefault="008056D3" w:rsidP="008056D3">
      <w:pPr>
        <w:pStyle w:val="BodyTextIndent1"/>
        <w:keepNext/>
        <w:widowControl/>
      </w:pPr>
      <w:r>
        <w:t>Label variable “Child 0-5 months old is a de facto household member”</w:t>
      </w:r>
    </w:p>
    <w:p w14:paraId="05487B82" w14:textId="02CCAD26" w:rsidR="004735E0" w:rsidRDefault="008056D3" w:rsidP="008056D3">
      <w:pPr>
        <w:pStyle w:val="BodyText"/>
      </w:pPr>
      <w:r>
        <w:rPr>
          <w:b/>
        </w:rPr>
        <w:t xml:space="preserve">Step </w:t>
      </w:r>
      <w:r w:rsidR="0087726B">
        <w:rPr>
          <w:b/>
        </w:rPr>
        <w:t>9</w:t>
      </w:r>
      <w:r>
        <w:rPr>
          <w:b/>
        </w:rPr>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0-5 months </w:t>
      </w:r>
      <w:r w:rsidR="004A0E0E">
        <w:t xml:space="preserve">of age </w:t>
      </w:r>
      <w:r w:rsidR="004735E0">
        <w:t xml:space="preserve">who were exclusively breastfed using the </w:t>
      </w:r>
      <w:proofErr w:type="spellStart"/>
      <w:r w:rsidR="004735E0">
        <w:rPr>
          <w:i/>
        </w:rPr>
        <w:t>chn_ebf</w:t>
      </w:r>
      <w:proofErr w:type="spellEnd"/>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48B6E618" w14:textId="6046BB55" w:rsidR="004735E0" w:rsidRPr="002A0DAF" w:rsidRDefault="004735E0" w:rsidP="00CD2417">
      <w:pPr>
        <w:pStyle w:val="BodyTextIndent1"/>
        <w:keepNext/>
        <w:widowControl/>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w:t>
      </w:r>
      <w:r>
        <w:t>2</w:t>
      </w:r>
      <w:r w:rsidRPr="002A0DAF">
        <w:t>], strata(</w:t>
      </w:r>
      <w:proofErr w:type="spellStart"/>
      <w:r w:rsidRPr="002A0DAF">
        <w:t>samp_stratum</w:t>
      </w:r>
      <w:proofErr w:type="spellEnd"/>
      <w:r w:rsidRPr="002A0DAF">
        <w:t>)</w:t>
      </w:r>
    </w:p>
    <w:p w14:paraId="2BA60594" w14:textId="111FF4C0" w:rsidR="004735E0" w:rsidRPr="002A0DAF" w:rsidRDefault="004735E0" w:rsidP="00B83E98">
      <w:pPr>
        <w:pStyle w:val="BodyTextIndent1"/>
      </w:pPr>
      <w:proofErr w:type="spellStart"/>
      <w:r w:rsidRPr="002A0DAF">
        <w:t>Svy</w:t>
      </w:r>
      <w:proofErr w:type="spellEnd"/>
      <w:r>
        <w:t xml:space="preserve">, </w:t>
      </w:r>
      <w:proofErr w:type="spellStart"/>
      <w:r>
        <w:t>subpop</w:t>
      </w:r>
      <w:proofErr w:type="spellEnd"/>
      <w:r>
        <w:t>(</w:t>
      </w:r>
      <w:proofErr w:type="spellStart"/>
      <w:r w:rsidR="001A3907">
        <w:t>hhmem</w:t>
      </w:r>
      <w:proofErr w:type="spellEnd"/>
      <w:r w:rsidR="001A3907">
        <w:t>_</w:t>
      </w:r>
      <w:r w:rsidR="001A3907" w:rsidRPr="00FA02B2">
        <w:t xml:space="preserve"> </w:t>
      </w:r>
      <w:r w:rsidR="001A3907">
        <w:t>c05m_df</w:t>
      </w:r>
      <w:r>
        <w:t>)</w:t>
      </w:r>
      <w:r w:rsidRPr="002A0DAF">
        <w:t xml:space="preserve">: prop </w:t>
      </w:r>
      <w:proofErr w:type="spellStart"/>
      <w:r>
        <w:t>chn_ebf</w:t>
      </w:r>
      <w:proofErr w:type="spellEnd"/>
      <w:r w:rsidRPr="002A0DAF">
        <w:t xml:space="preserve"> </w:t>
      </w:r>
    </w:p>
    <w:p w14:paraId="3BB346D4" w14:textId="11FD1570" w:rsidR="004735E0" w:rsidRPr="002A0DAF" w:rsidRDefault="004735E0" w:rsidP="00B83E98">
      <w:pPr>
        <w:pStyle w:val="BodyTextIndent1"/>
      </w:pPr>
      <w:proofErr w:type="spellStart"/>
      <w:r>
        <w:t>Svy</w:t>
      </w:r>
      <w:proofErr w:type="spellEnd"/>
      <w:r>
        <w:t xml:space="preserve">, </w:t>
      </w:r>
      <w:proofErr w:type="spellStart"/>
      <w:r>
        <w:t>subpop</w:t>
      </w:r>
      <w:proofErr w:type="spellEnd"/>
      <w:r>
        <w:t>(</w:t>
      </w:r>
      <w:proofErr w:type="spellStart"/>
      <w:r w:rsidR="001A3907">
        <w:t>hhmem</w:t>
      </w:r>
      <w:proofErr w:type="spellEnd"/>
      <w:r w:rsidR="001A3907">
        <w:t>_</w:t>
      </w:r>
      <w:r w:rsidR="001A3907" w:rsidRPr="00FA02B2">
        <w:t xml:space="preserve"> </w:t>
      </w:r>
      <w:r w:rsidR="001A3907">
        <w:t>c05m_df</w:t>
      </w:r>
      <w:r>
        <w:t xml:space="preserve">): prop </w:t>
      </w:r>
      <w:proofErr w:type="spellStart"/>
      <w:r>
        <w:t>chn_ebf</w:t>
      </w:r>
      <w:proofErr w:type="spellEnd"/>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proofErr w:type="spellStart"/>
      <w:r w:rsidRPr="005D715A">
        <w:t>Debes</w:t>
      </w:r>
      <w:proofErr w:type="spellEnd"/>
      <w:r w:rsidRPr="005D715A">
        <w:t xml:space="preserve">, A.K., </w:t>
      </w:r>
      <w:r>
        <w:t>Kohli, A</w:t>
      </w:r>
      <w:r w:rsidRPr="005D715A">
        <w:t>.</w:t>
      </w:r>
      <w:r>
        <w:t>,</w:t>
      </w:r>
      <w:r w:rsidRPr="005D715A">
        <w:t xml:space="preserve"> Walker, K.</w:t>
      </w:r>
      <w:r>
        <w:t>,</w:t>
      </w:r>
      <w:r w:rsidRPr="005D715A">
        <w:t xml:space="preserve"> Edmond</w:t>
      </w:r>
      <w:r>
        <w:t>, K.</w:t>
      </w:r>
      <w:r w:rsidRPr="005D715A">
        <w:t xml:space="preserve">, and </w:t>
      </w:r>
      <w:proofErr w:type="spellStart"/>
      <w:r w:rsidRPr="005D715A">
        <w:t>Mullany</w:t>
      </w:r>
      <w:proofErr w:type="spellEnd"/>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proofErr w:type="spellStart"/>
      <w:r w:rsidRPr="003A5A70">
        <w:t>doi</w:t>
      </w:r>
      <w:proofErr w:type="spellEnd"/>
      <w:r w:rsidRPr="003A5A70">
        <w:t>: 10.1186/1471-2458-13-S3-S19.</w:t>
      </w:r>
    </w:p>
    <w:p w14:paraId="15C578D1" w14:textId="754246B6" w:rsidR="003A5A70" w:rsidRPr="005D715A" w:rsidRDefault="003A5A70" w:rsidP="003A5A70">
      <w:pPr>
        <w:pStyle w:val="BodyText"/>
      </w:pPr>
      <w:r w:rsidRPr="005D715A">
        <w:t xml:space="preserve">Khan, J., </w:t>
      </w:r>
      <w:proofErr w:type="spellStart"/>
      <w:r w:rsidRPr="005D715A">
        <w:t>Vesel</w:t>
      </w:r>
      <w:proofErr w:type="spellEnd"/>
      <w:r w:rsidRPr="005D715A">
        <w:t>,</w:t>
      </w:r>
      <w:r>
        <w:t xml:space="preserve"> L.,</w:t>
      </w:r>
      <w:r w:rsidRPr="005D715A">
        <w:t xml:space="preserve"> </w:t>
      </w:r>
      <w:proofErr w:type="spellStart"/>
      <w:r w:rsidRPr="005D715A">
        <w:t>Bahl</w:t>
      </w:r>
      <w:proofErr w:type="spellEnd"/>
      <w:r w:rsidRPr="005D715A">
        <w:t xml:space="preserve">, </w:t>
      </w:r>
      <w:r>
        <w:t xml:space="preserve">R., </w:t>
      </w:r>
      <w:r w:rsidRPr="005D715A">
        <w:t xml:space="preserve">and </w:t>
      </w:r>
      <w:proofErr w:type="spellStart"/>
      <w:r w:rsidRPr="005D715A">
        <w:t>Martines</w:t>
      </w:r>
      <w:proofErr w:type="spellEnd"/>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w:t>
      </w:r>
      <w:r w:rsidR="00504333" w:rsidRPr="005D715A">
        <w:lastRenderedPageBreak/>
        <w:t>review and meta-analys</w:t>
      </w:r>
      <w:r w:rsidRPr="005D715A">
        <w:t xml:space="preserve">is.” </w:t>
      </w:r>
      <w:r w:rsidRPr="003A5A70">
        <w:rPr>
          <w:i/>
        </w:rPr>
        <w:t>Maternal and Child Health Journal</w:t>
      </w:r>
      <w:r>
        <w:t>.</w:t>
      </w:r>
      <w:r w:rsidRPr="005D715A">
        <w:t xml:space="preserve"> 19(3):468-79.</w:t>
      </w:r>
      <w:r w:rsidRPr="003A5A70">
        <w:t xml:space="preserve"> </w:t>
      </w:r>
      <w:proofErr w:type="spellStart"/>
      <w:r w:rsidRPr="003A5A70">
        <w:t>doi</w:t>
      </w:r>
      <w:proofErr w:type="spellEnd"/>
      <w:r w:rsidRPr="003A5A70">
        <w:t>: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8"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9"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w:t>
      </w:r>
      <w:proofErr w:type="spellStart"/>
      <w:r w:rsidRPr="006D6A91">
        <w:rPr>
          <w:i/>
        </w:rPr>
        <w:t>eLENA</w:t>
      </w:r>
      <w:proofErr w:type="spellEnd"/>
      <w:r w:rsidRPr="006D6A91">
        <w:rPr>
          <w:i/>
        </w:rPr>
        <w:t>).</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w:t>
      </w:r>
      <w:proofErr w:type="spellStart"/>
      <w:r w:rsidRPr="003A5A70">
        <w:rPr>
          <w:rStyle w:val="Hyperlink"/>
        </w:rPr>
        <w:t>elena</w:t>
      </w:r>
      <w:proofErr w:type="spellEnd"/>
      <w:r w:rsidRPr="003A5A70">
        <w:rPr>
          <w:rStyle w:val="Hyperlink"/>
        </w:rPr>
        <w:t>/titles/</w:t>
      </w:r>
      <w:proofErr w:type="spellStart"/>
      <w:r w:rsidRPr="003A5A70">
        <w:rPr>
          <w:rStyle w:val="Hyperlink"/>
        </w:rPr>
        <w:t>exclusive_breastfeeding</w:t>
      </w:r>
      <w:proofErr w:type="spellEnd"/>
      <w:r w:rsidRPr="003A5A70">
        <w:rPr>
          <w:rStyle w:val="Hyperlink"/>
        </w:rPr>
        <w:t>/</w:t>
      </w:r>
      <w:proofErr w:type="spellStart"/>
      <w:r w:rsidRPr="003A5A70">
        <w:rPr>
          <w:rStyle w:val="Hyperlink"/>
        </w:rPr>
        <w:t>en</w:t>
      </w:r>
      <w:proofErr w:type="spellEnd"/>
      <w:r w:rsidRPr="003A5A70">
        <w:rPr>
          <w:rStyle w:val="Hyperlink"/>
        </w:rPr>
        <w:t>/</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100"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101"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24" w:name="_Toc526973602"/>
      <w:bookmarkStart w:id="1025" w:name="_Toc527234127"/>
      <w:bookmarkStart w:id="1026" w:name="_Toc23753588"/>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24"/>
      <w:bookmarkEnd w:id="1025"/>
      <w:bookmarkEnd w:id="1026"/>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5994491C" w14:textId="2AA8A696" w:rsidR="004735E0" w:rsidRDefault="004108BD" w:rsidP="00C623ED">
            <w:pPr>
              <w:rPr>
                <w:sz w:val="20"/>
                <w:szCs w:val="20"/>
              </w:rPr>
            </w:pPr>
            <w:r>
              <w:rPr>
                <w:sz w:val="20"/>
                <w:szCs w:val="20"/>
              </w:rPr>
              <w:t>Child age category (0-23, 24-59 months)</w:t>
            </w:r>
          </w:p>
          <w:p w14:paraId="1B842AEC" w14:textId="1741FD04" w:rsidR="004108BD" w:rsidRPr="004D156E" w:rsidRDefault="004108BD" w:rsidP="00C623ED">
            <w:pPr>
              <w:rPr>
                <w:sz w:val="20"/>
                <w:szCs w:val="20"/>
              </w:rPr>
            </w:pP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lastRenderedPageBreak/>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proofErr w:type="spellStart"/>
            <w:r w:rsidRPr="00AA77B9">
              <w:rPr>
                <w:i/>
                <w:sz w:val="20"/>
                <w:szCs w:val="20"/>
              </w:rPr>
              <w:t>chn_fmiss</w:t>
            </w:r>
            <w:proofErr w:type="spellEnd"/>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77777777" w:rsidR="002A4D8D" w:rsidRPr="004D156E" w:rsidRDefault="002A4D8D" w:rsidP="002A4D8D">
            <w:pPr>
              <w:rPr>
                <w:i/>
                <w:sz w:val="20"/>
                <w:szCs w:val="20"/>
              </w:rPr>
            </w:pPr>
            <w:r w:rsidRPr="004D156E">
              <w:rPr>
                <w:i/>
                <w:sz w:val="20"/>
                <w:szCs w:val="20"/>
              </w:rPr>
              <w:t xml:space="preserve">bf_gr1, bf_grp2, bf_grp3, foodgrp1-foodgrp7, </w:t>
            </w:r>
            <w:proofErr w:type="spellStart"/>
            <w:r w:rsidRPr="004D156E">
              <w:rPr>
                <w:i/>
                <w:sz w:val="20"/>
                <w:szCs w:val="20"/>
              </w:rPr>
              <w:t>mdd_nbf</w:t>
            </w:r>
            <w:proofErr w:type="spellEnd"/>
            <w:r w:rsidRPr="004D156E">
              <w:rPr>
                <w:i/>
                <w:sz w:val="20"/>
                <w:szCs w:val="20"/>
              </w:rPr>
              <w:t xml:space="preserve">, </w:t>
            </w:r>
            <w:proofErr w:type="spellStart"/>
            <w:r w:rsidRPr="004D156E">
              <w:rPr>
                <w:i/>
                <w:sz w:val="20"/>
                <w:szCs w:val="20"/>
              </w:rPr>
              <w:t>mdd_bf</w:t>
            </w:r>
            <w:proofErr w:type="spellEnd"/>
            <w:r w:rsidRPr="004D156E">
              <w:rPr>
                <w:i/>
                <w:sz w:val="20"/>
                <w:szCs w:val="20"/>
              </w:rPr>
              <w:t xml:space="preserve">, </w:t>
            </w:r>
            <w:proofErr w:type="spellStart"/>
            <w:r w:rsidRPr="004D156E">
              <w:rPr>
                <w:i/>
                <w:sz w:val="20"/>
                <w:szCs w:val="20"/>
              </w:rPr>
              <w:t>mindietdiv</w:t>
            </w:r>
            <w:proofErr w:type="spellEnd"/>
            <w:r w:rsidRPr="004D156E">
              <w:rPr>
                <w:i/>
                <w:sz w:val="20"/>
                <w:szCs w:val="20"/>
              </w:rPr>
              <w:t xml:space="preserve">, </w:t>
            </w:r>
            <w:proofErr w:type="spellStart"/>
            <w:r w:rsidRPr="004D156E">
              <w:rPr>
                <w:i/>
                <w:sz w:val="20"/>
                <w:szCs w:val="20"/>
              </w:rPr>
              <w:t>mfreq_milk</w:t>
            </w:r>
            <w:proofErr w:type="spellEnd"/>
            <w:r w:rsidRPr="004D156E">
              <w:rPr>
                <w:i/>
                <w:sz w:val="20"/>
                <w:szCs w:val="20"/>
              </w:rPr>
              <w:t xml:space="preserve">, </w:t>
            </w:r>
            <w:proofErr w:type="spellStart"/>
            <w:r w:rsidRPr="004D156E">
              <w:rPr>
                <w:i/>
                <w:sz w:val="20"/>
                <w:szCs w:val="20"/>
              </w:rPr>
              <w:t>mfreq_milkplus</w:t>
            </w:r>
            <w:proofErr w:type="spellEnd"/>
            <w:r w:rsidRPr="004D156E">
              <w:rPr>
                <w:i/>
                <w:sz w:val="20"/>
                <w:szCs w:val="20"/>
              </w:rPr>
              <w:t xml:space="preserve">, </w:t>
            </w:r>
            <w:proofErr w:type="spellStart"/>
            <w:r w:rsidRPr="004D156E">
              <w:rPr>
                <w:i/>
                <w:sz w:val="20"/>
                <w:szCs w:val="20"/>
              </w:rPr>
              <w:t>minmfreq</w:t>
            </w:r>
            <w:proofErr w:type="spellEnd"/>
            <w:r w:rsidRPr="004D156E">
              <w:rPr>
                <w:i/>
                <w:sz w:val="20"/>
                <w:szCs w:val="20"/>
              </w:rPr>
              <w:t xml:space="preserve">, </w:t>
            </w:r>
            <w:proofErr w:type="spellStart"/>
            <w:r w:rsidRPr="004D156E">
              <w:rPr>
                <w:i/>
                <w:sz w:val="20"/>
                <w:szCs w:val="20"/>
              </w:rPr>
              <w:t>chn_mad</w:t>
            </w:r>
            <w:proofErr w:type="spellEnd"/>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77CF4CC8" w:rsidR="004735E0" w:rsidRDefault="004735E0" w:rsidP="00B83E98">
      <w:pPr>
        <w:pStyle w:val="BodyTextIndent1"/>
      </w:pPr>
      <w:r w:rsidRPr="005D715A">
        <w:t xml:space="preserve">Replace bf_grp3=1 </w:t>
      </w:r>
      <w:r w:rsidR="00E530DB">
        <w:t xml:space="preserve">if </w:t>
      </w:r>
      <w:r w:rsidR="006F1544">
        <w:t>(</w:t>
      </w:r>
      <w:r w:rsidR="006F1544" w:rsidRPr="005D715A">
        <w:t>(v521=</w:t>
      </w:r>
      <w:r w:rsidR="006F1544">
        <w:t>2</w:t>
      </w:r>
      <w:r w:rsidR="006F1544" w:rsidRPr="005D715A">
        <w:t xml:space="preserve"> and v522=</w:t>
      </w:r>
      <w:r w:rsidR="006F1544">
        <w:t>2</w:t>
      </w:r>
      <w:r w:rsidR="006F1544" w:rsidRPr="005D715A">
        <w:t xml:space="preserve">) </w:t>
      </w:r>
      <w:r w:rsidR="006F1544">
        <w:t xml:space="preserve">or </w:t>
      </w:r>
      <w:r w:rsidRPr="005D715A">
        <w:t>(v521=</w:t>
      </w:r>
      <w:r w:rsidR="00E530DB">
        <w:t>2</w:t>
      </w:r>
      <w:r w:rsidRPr="005D715A">
        <w:t xml:space="preserve"> and v522=</w:t>
      </w:r>
      <w:r w:rsidR="00E530DB">
        <w:t>2</w:t>
      </w:r>
      <w:r w:rsidRPr="005D715A">
        <w:t>)</w:t>
      </w:r>
      <w:r w:rsidR="006F1544">
        <w:t>)</w:t>
      </w:r>
      <w:r w:rsidRPr="005D715A">
        <w:t xml:space="preserve"> 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w:t>
      </w:r>
      <w:r w:rsidRPr="0026608C">
        <w:lastRenderedPageBreak/>
        <w:t xml:space="preserve">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7" w:name="_Toc527234196"/>
      <w:bookmarkStart w:id="1028" w:name="_Toc23753613"/>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027"/>
      <w:bookmarkEnd w:id="10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3"/>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lastRenderedPageBreak/>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proofErr w:type="spellStart"/>
      <w:r w:rsidR="004735E0" w:rsidRPr="005D715A">
        <w:rPr>
          <w:i/>
        </w:rPr>
        <w:t>mdd_bf</w:t>
      </w:r>
      <w:proofErr w:type="spellEnd"/>
      <w:r w:rsidR="004735E0" w:rsidRPr="005D715A">
        <w:t>)</w:t>
      </w:r>
      <w:r w:rsidR="00ED0B6F">
        <w:t>—</w:t>
      </w:r>
      <w:r w:rsidR="004735E0" w:rsidRPr="005D715A">
        <w:t>that is, they consumed foods from at least four of the seven specified food groups.</w:t>
      </w:r>
    </w:p>
    <w:p w14:paraId="2153C3BF" w14:textId="29A402AD" w:rsidR="004735E0" w:rsidRPr="005D715A" w:rsidRDefault="004735E0" w:rsidP="00CD2417">
      <w:pPr>
        <w:pStyle w:val="BodyTextIndent1"/>
      </w:pPr>
      <w:r w:rsidRPr="005D715A">
        <w:t xml:space="preserve">Set </w:t>
      </w:r>
      <w:proofErr w:type="spellStart"/>
      <w:r w:rsidRPr="005D715A">
        <w:t>mdd_bf</w:t>
      </w:r>
      <w:proofErr w:type="spellEnd"/>
      <w:r w:rsidRPr="005D715A">
        <w:t>=0</w:t>
      </w:r>
      <w:r>
        <w:t xml:space="preserve"> if c6_23m=1</w:t>
      </w:r>
    </w:p>
    <w:p w14:paraId="25892A2A" w14:textId="44B8B1BD" w:rsidR="004735E0" w:rsidRDefault="004735E0" w:rsidP="00CD2417">
      <w:pPr>
        <w:pStyle w:val="BodyTextIndent1"/>
      </w:pPr>
      <w:r w:rsidRPr="005D715A">
        <w:t xml:space="preserve">Replace </w:t>
      </w:r>
      <w:proofErr w:type="spellStart"/>
      <w:r w:rsidRPr="005D715A">
        <w:t>mdd_</w:t>
      </w:r>
      <w:r w:rsidR="00B81B2E">
        <w:t>bf</w:t>
      </w:r>
      <w:proofErr w:type="spellEnd"/>
      <w:r w:rsidR="00B81B2E">
        <w:t>=1 if (foodgrp1+foodgrp2</w:t>
      </w:r>
      <w:r w:rsidRPr="005D715A">
        <w:t>+foodgrp</w:t>
      </w:r>
      <w:r>
        <w:t>3</w:t>
      </w:r>
      <w:r w:rsidR="00901AB7">
        <w:t>+foodgrp4+foodgrp5+foodgrp6</w:t>
      </w:r>
      <w:r w:rsidR="00B81B2E">
        <w:t>+</w:t>
      </w:r>
      <w:r w:rsidRPr="005D715A">
        <w:t>foodgrp7)≥4</w:t>
      </w:r>
      <w:r>
        <w:t xml:space="preserve"> and c6_23m=1</w:t>
      </w:r>
    </w:p>
    <w:p w14:paraId="3B58F1E0" w14:textId="77777777" w:rsidR="00A86AFF" w:rsidRDefault="00A86AFF" w:rsidP="00A86AFF">
      <w:pPr>
        <w:pStyle w:val="BodyTextIndent1"/>
      </w:pPr>
      <w:r>
        <w:t xml:space="preserve">Replace </w:t>
      </w:r>
      <w:proofErr w:type="spellStart"/>
      <w:r>
        <w:t>mdd_bf</w:t>
      </w:r>
      <w:proofErr w:type="spellEnd"/>
      <w:r>
        <w:t>=missing if (bf_grp1≠1 and bf_grp2≠1) or c6_23m≠1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proofErr w:type="spellStart"/>
      <w:r w:rsidR="004735E0" w:rsidRPr="005D715A">
        <w:rPr>
          <w:i/>
        </w:rPr>
        <w:t>mdd_</w:t>
      </w:r>
      <w:r w:rsidR="004735E0">
        <w:rPr>
          <w:i/>
        </w:rPr>
        <w:t>n</w:t>
      </w:r>
      <w:r w:rsidR="004735E0" w:rsidRPr="005D715A">
        <w:rPr>
          <w:i/>
        </w:rPr>
        <w:t>bf</w:t>
      </w:r>
      <w:proofErr w:type="spellEnd"/>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4EAF512" w14:textId="486F5BBD" w:rsidR="00DE00F1" w:rsidRDefault="004735E0" w:rsidP="00CD2417">
      <w:pPr>
        <w:pStyle w:val="BodyTextIndent1"/>
      </w:pPr>
      <w:r w:rsidRPr="005D715A">
        <w:t xml:space="preserve">Set </w:t>
      </w:r>
      <w:proofErr w:type="spellStart"/>
      <w:r w:rsidRPr="005D715A">
        <w:t>mdd_</w:t>
      </w:r>
      <w:r>
        <w:t>n</w:t>
      </w:r>
      <w:r w:rsidRPr="005D715A">
        <w:t>bf</w:t>
      </w:r>
      <w:proofErr w:type="spellEnd"/>
      <w:r w:rsidRPr="005D715A">
        <w:t>=0</w:t>
      </w:r>
      <w:r>
        <w:t xml:space="preserve"> if c6_23m=1</w:t>
      </w:r>
    </w:p>
    <w:p w14:paraId="0AE50E3B" w14:textId="6938D51A" w:rsidR="004735E0" w:rsidRDefault="004735E0" w:rsidP="00CD2417">
      <w:pPr>
        <w:pStyle w:val="BodyTextIndent1"/>
      </w:pPr>
      <w:r w:rsidRPr="005D715A">
        <w:t xml:space="preserve">Replace </w:t>
      </w:r>
      <w:proofErr w:type="spellStart"/>
      <w:r w:rsidRPr="005D715A">
        <w:t>mdd_</w:t>
      </w:r>
      <w:r>
        <w:t>n</w:t>
      </w:r>
      <w:r w:rsidR="00B81B2E">
        <w:t>bf</w:t>
      </w:r>
      <w:proofErr w:type="spellEnd"/>
      <w:r w:rsidR="00B81B2E">
        <w:t>= 1 if (foodgrp1+foodgrp2+ foodgrp4+</w:t>
      </w:r>
      <w:r w:rsidR="00884CF2">
        <w:t>foodgrp5+foodgrp6</w:t>
      </w:r>
      <w:r w:rsidR="00B81B2E">
        <w:t>+</w:t>
      </w:r>
      <w:r w:rsidRPr="005D715A">
        <w:t>foodgrp7)≥4</w:t>
      </w:r>
      <w:r>
        <w:t xml:space="preserve"> and c6_23m=1</w:t>
      </w:r>
    </w:p>
    <w:p w14:paraId="281C2530" w14:textId="5556C428" w:rsidR="00D33EE5" w:rsidRPr="005D715A" w:rsidRDefault="00D33EE5" w:rsidP="00D33EE5">
      <w:pPr>
        <w:pStyle w:val="BodyTextIndent1"/>
      </w:pPr>
      <w:r>
        <w:lastRenderedPageBreak/>
        <w:t xml:space="preserve">Replace </w:t>
      </w:r>
      <w:proofErr w:type="spellStart"/>
      <w:r>
        <w:t>mdd_nbf</w:t>
      </w:r>
      <w:proofErr w:type="spellEnd"/>
      <w:r>
        <w:t>=missing if bf_grp3≠1 or c6_23m≠1</w:t>
      </w:r>
    </w:p>
    <w:p w14:paraId="105FAF99" w14:textId="77777777" w:rsidR="004735E0" w:rsidRDefault="004735E0" w:rsidP="00CD2417">
      <w:pPr>
        <w:pStyle w:val="BodyTextIndent1"/>
      </w:pPr>
      <w:r>
        <w:t>Label values 0 “No” 1 “Yes”</w:t>
      </w:r>
    </w:p>
    <w:p w14:paraId="578F8F96" w14:textId="28EFABA0"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proofErr w:type="spellStart"/>
      <w:r w:rsidR="004735E0" w:rsidRPr="005D715A">
        <w:rPr>
          <w:rFonts w:asciiTheme="majorHAnsi" w:hAnsiTheme="majorHAnsi"/>
          <w:i/>
          <w:szCs w:val="22"/>
        </w:rPr>
        <w:t>mindietdiv</w:t>
      </w:r>
      <w:proofErr w:type="spellEnd"/>
      <w:r w:rsidR="004735E0" w:rsidRPr="005D715A">
        <w:rPr>
          <w:rFonts w:asciiTheme="majorHAnsi" w:hAnsiTheme="majorHAnsi"/>
          <w:szCs w:val="22"/>
        </w:rPr>
        <w:t>).</w:t>
      </w:r>
      <w:r w:rsidR="004735E0">
        <w:rPr>
          <w:rStyle w:val="FootnoteReference"/>
          <w:rFonts w:asciiTheme="majorHAnsi" w:hAnsiTheme="majorHAnsi"/>
          <w:szCs w:val="22"/>
        </w:rPr>
        <w:footnoteReference w:id="104"/>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 xml:space="preserve">Set </w:t>
      </w:r>
      <w:proofErr w:type="spellStart"/>
      <w:r w:rsidRPr="004C24C9">
        <w:t>mindietdiv</w:t>
      </w:r>
      <w:proofErr w:type="spellEnd"/>
      <w:r w:rsidRPr="004C24C9">
        <w:t>=0</w:t>
      </w:r>
      <w:r>
        <w:t xml:space="preserve"> if c6-23m=1</w:t>
      </w:r>
    </w:p>
    <w:p w14:paraId="74E9503E" w14:textId="77777777" w:rsidR="004735E0" w:rsidRPr="004C24C9" w:rsidRDefault="004735E0" w:rsidP="004735E0">
      <w:pPr>
        <w:pStyle w:val="Indentvariable"/>
      </w:pPr>
      <w:r w:rsidRPr="004C24C9">
        <w:t xml:space="preserve">Replace </w:t>
      </w:r>
      <w:proofErr w:type="spellStart"/>
      <w:r w:rsidRPr="004C24C9">
        <w:t>mindietdiv</w:t>
      </w:r>
      <w:proofErr w:type="spellEnd"/>
      <w:r w:rsidRPr="004C24C9">
        <w:t xml:space="preserve">=1 if </w:t>
      </w:r>
      <w:r>
        <w:t>(</w:t>
      </w:r>
      <w:proofErr w:type="spellStart"/>
      <w:r w:rsidRPr="004C24C9">
        <w:t>mdd_bf</w:t>
      </w:r>
      <w:proofErr w:type="spellEnd"/>
      <w:r w:rsidRPr="004C24C9">
        <w:t xml:space="preserve">=1 </w:t>
      </w:r>
      <w:r>
        <w:t xml:space="preserve">or </w:t>
      </w:r>
      <w:proofErr w:type="spellStart"/>
      <w:r>
        <w:t>mdd_nbf</w:t>
      </w:r>
      <w:proofErr w:type="spellEnd"/>
      <w:r>
        <w:t>=1) and c6-23m=1</w:t>
      </w:r>
    </w:p>
    <w:p w14:paraId="35B84273" w14:textId="77777777" w:rsidR="004735E0" w:rsidRDefault="004735E0" w:rsidP="00C970C9">
      <w:pPr>
        <w:pStyle w:val="Indentvariable"/>
      </w:pPr>
      <w:r>
        <w:t xml:space="preserve">Replace </w:t>
      </w:r>
      <w:proofErr w:type="spellStart"/>
      <w:r>
        <w:t>mindietdiv</w:t>
      </w:r>
      <w:proofErr w:type="spellEnd"/>
      <w:r>
        <w:t xml:space="preserve">=missing if </w:t>
      </w:r>
      <w:proofErr w:type="spellStart"/>
      <w:r>
        <w:t>chn_fmiss</w:t>
      </w:r>
      <w:proofErr w:type="spellEnd"/>
      <w:r>
        <w:t>=1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proofErr w:type="spellStart"/>
      <w:r w:rsidR="004735E0" w:rsidRPr="005D715A">
        <w:rPr>
          <w:i/>
        </w:rPr>
        <w:t>mfreq_milk</w:t>
      </w:r>
      <w:proofErr w:type="spellEnd"/>
      <w:r w:rsidR="004735E0" w:rsidRPr="005D715A">
        <w:t xml:space="preserve">). </w:t>
      </w:r>
    </w:p>
    <w:p w14:paraId="7085390A" w14:textId="77777777" w:rsidR="004735E0" w:rsidRPr="005D715A" w:rsidRDefault="004735E0" w:rsidP="007877A1">
      <w:pPr>
        <w:pStyle w:val="BodyTextIndent1"/>
      </w:pPr>
      <w:r w:rsidRPr="005D715A">
        <w:t xml:space="preserve">Set </w:t>
      </w:r>
      <w:proofErr w:type="spellStart"/>
      <w:r w:rsidRPr="005D715A">
        <w:t>mfreq_milk</w:t>
      </w:r>
      <w:proofErr w:type="spellEnd"/>
      <w:r w:rsidRPr="005D715A">
        <w:t>=0</w:t>
      </w:r>
    </w:p>
    <w:p w14:paraId="41EA2CE5" w14:textId="26CCA191" w:rsidR="004735E0" w:rsidRDefault="004735E0" w:rsidP="007877A1">
      <w:pPr>
        <w:pStyle w:val="BodyTextIndent1"/>
      </w:pPr>
      <w:r w:rsidRPr="005D715A">
        <w:t xml:space="preserve">Replace </w:t>
      </w:r>
      <w:proofErr w:type="spellStart"/>
      <w:r w:rsidRPr="005D715A">
        <w:t>mfreq_milk</w:t>
      </w:r>
      <w:proofErr w:type="spellEnd"/>
      <w:r w:rsidRPr="005D715A">
        <w:t>=v528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proofErr w:type="spellStart"/>
      <w:r w:rsidR="004735E0" w:rsidRPr="004D156E">
        <w:rPr>
          <w:i/>
        </w:rPr>
        <w:t>mfreq_milkplus</w:t>
      </w:r>
      <w:proofErr w:type="spellEnd"/>
      <w:r w:rsidR="004735E0">
        <w:t>)</w:t>
      </w:r>
      <w:r w:rsidR="004735E0" w:rsidRPr="005D715A">
        <w:t xml:space="preserve"> </w:t>
      </w:r>
    </w:p>
    <w:p w14:paraId="3E16A82D" w14:textId="77777777" w:rsidR="004735E0" w:rsidRPr="005D715A" w:rsidRDefault="004735E0" w:rsidP="007877A1">
      <w:pPr>
        <w:pStyle w:val="BodyTextIndent1"/>
      </w:pPr>
      <w:r w:rsidRPr="005D715A">
        <w:t xml:space="preserve">Set </w:t>
      </w:r>
      <w:proofErr w:type="spellStart"/>
      <w:r w:rsidRPr="005D715A">
        <w:t>mfreq_milkplus</w:t>
      </w:r>
      <w:proofErr w:type="spellEnd"/>
      <w:r w:rsidRPr="005D715A">
        <w:t>=0</w:t>
      </w:r>
    </w:p>
    <w:p w14:paraId="063EAE94" w14:textId="2F96D9D6" w:rsidR="004735E0" w:rsidRDefault="004735E0" w:rsidP="007877A1">
      <w:pPr>
        <w:pStyle w:val="BodyTextIndent1"/>
      </w:pPr>
      <w:r w:rsidRPr="005D715A">
        <w:t xml:space="preserve">Replace </w:t>
      </w:r>
      <w:proofErr w:type="spellStart"/>
      <w:r w:rsidRPr="005D715A">
        <w:t>mfreq_milkplus</w:t>
      </w:r>
      <w:proofErr w:type="spellEnd"/>
      <w:r w:rsidRPr="005D715A">
        <w:t>=v528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w:t>
      </w:r>
      <w:proofErr w:type="spellStart"/>
      <w:r>
        <w:t>milk+food</w:t>
      </w:r>
      <w:proofErr w:type="spellEnd"/>
      <w:r>
        <w:t>)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proofErr w:type="spellStart"/>
      <w:r w:rsidR="004735E0" w:rsidRPr="005D715A">
        <w:rPr>
          <w:i/>
        </w:rPr>
        <w:t>minmfreq</w:t>
      </w:r>
      <w:proofErr w:type="spellEnd"/>
      <w:r w:rsidR="004735E0" w:rsidRPr="005D715A">
        <w:t>).</w:t>
      </w:r>
    </w:p>
    <w:p w14:paraId="23580379" w14:textId="44543710" w:rsidR="004735E0" w:rsidRPr="005D715A" w:rsidRDefault="004735E0" w:rsidP="007877A1">
      <w:pPr>
        <w:pStyle w:val="BodyTextIndent1"/>
      </w:pPr>
      <w:r w:rsidRPr="005D715A">
        <w:t xml:space="preserve">Set </w:t>
      </w:r>
      <w:proofErr w:type="spellStart"/>
      <w:r w:rsidRPr="005D715A">
        <w:t>minmfreq</w:t>
      </w:r>
      <w:proofErr w:type="spellEnd"/>
      <w:r w:rsidRPr="005D715A">
        <w:t>=0</w:t>
      </w:r>
      <w:r>
        <w:t xml:space="preserve"> if c6</w:t>
      </w:r>
      <w:r w:rsidR="00CC1CDC">
        <w:t>_</w:t>
      </w:r>
      <w:r>
        <w:t>23m=1</w:t>
      </w:r>
    </w:p>
    <w:p w14:paraId="0289ECBD" w14:textId="77777777" w:rsidR="004735E0" w:rsidRPr="005D715A" w:rsidRDefault="004735E0" w:rsidP="007877A1">
      <w:pPr>
        <w:pStyle w:val="BodyTextIndent1"/>
      </w:pPr>
      <w:r w:rsidRPr="005D715A">
        <w:t xml:space="preserve">Replace </w:t>
      </w:r>
      <w:proofErr w:type="spellStart"/>
      <w:r w:rsidRPr="005D715A">
        <w:t>minmfreq</w:t>
      </w:r>
      <w:proofErr w:type="spellEnd"/>
      <w:r w:rsidRPr="005D715A">
        <w:t xml:space="preserve">=1 if bf_grp1=1 and (v563≥2 and v563≠missing) [breastfed children ages 6-8 </w:t>
      </w:r>
      <w:r w:rsidRPr="005D715A">
        <w:lastRenderedPageBreak/>
        <w:t>months]</w:t>
      </w:r>
    </w:p>
    <w:p w14:paraId="004BAF7C" w14:textId="77777777" w:rsidR="004735E0" w:rsidRPr="005D715A" w:rsidRDefault="004735E0" w:rsidP="007877A1">
      <w:pPr>
        <w:pStyle w:val="BodyTextIndent1"/>
      </w:pPr>
      <w:r w:rsidRPr="005D715A">
        <w:t xml:space="preserve">Replace </w:t>
      </w:r>
      <w:proofErr w:type="spellStart"/>
      <w:r w:rsidRPr="005D715A">
        <w:t>minmfreq</w:t>
      </w:r>
      <w:proofErr w:type="spellEnd"/>
      <w:r w:rsidRPr="005D715A">
        <w:t>=1 if bf_grp2=1 and (v563≥3 and v563≠missing) [breastfed children ages 9-23 months]</w:t>
      </w:r>
    </w:p>
    <w:p w14:paraId="7297CA97" w14:textId="77777777" w:rsidR="004735E0" w:rsidRDefault="004735E0" w:rsidP="007877A1">
      <w:pPr>
        <w:pStyle w:val="BodyTextIndent1"/>
      </w:pPr>
      <w:r w:rsidRPr="00502892">
        <w:t xml:space="preserve">Replace </w:t>
      </w:r>
      <w:proofErr w:type="spellStart"/>
      <w:r w:rsidRPr="00502892">
        <w:t>minmfreq</w:t>
      </w:r>
      <w:proofErr w:type="spellEnd"/>
      <w:r w:rsidRPr="00502892">
        <w:t xml:space="preserve">=1 if bf_grp3=1 and (mfreq_milk≥2 and </w:t>
      </w:r>
      <w:proofErr w:type="spellStart"/>
      <w:r w:rsidRPr="00502892">
        <w:t>mfreq_milk≠missing</w:t>
      </w:r>
      <w:proofErr w:type="spellEnd"/>
      <w:r w:rsidRPr="00502892">
        <w:t>) and mfreq_milkplus</w:t>
      </w:r>
      <w:r w:rsidRPr="005D715A">
        <w:t xml:space="preserve">≥4 and </w:t>
      </w:r>
      <w:proofErr w:type="spellStart"/>
      <w:r w:rsidRPr="005D715A">
        <w:t>mfreq_milkplus≠missing</w:t>
      </w:r>
      <w:proofErr w:type="spellEnd"/>
      <w:r w:rsidRPr="005D715A">
        <w:t>) [non-breastfed children]</w:t>
      </w:r>
    </w:p>
    <w:p w14:paraId="32A97124" w14:textId="77777777" w:rsidR="00B0544A" w:rsidRDefault="00B0544A" w:rsidP="00B0544A">
      <w:pPr>
        <w:pStyle w:val="BodyTextIndent1"/>
      </w:pPr>
      <w:r>
        <w:t xml:space="preserve">Replace </w:t>
      </w:r>
      <w:proofErr w:type="spellStart"/>
      <w:r>
        <w:t>minmfreq</w:t>
      </w:r>
      <w:proofErr w:type="spellEnd"/>
      <w:r>
        <w:t xml:space="preserve">=missing if </w:t>
      </w:r>
      <w:proofErr w:type="spellStart"/>
      <w:r>
        <w:t>chn_fmiss</w:t>
      </w:r>
      <w:proofErr w:type="spellEnd"/>
      <w:r>
        <w:t>=1</w:t>
      </w:r>
    </w:p>
    <w:p w14:paraId="4443E994" w14:textId="77777777"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proofErr w:type="spellStart"/>
      <w:r w:rsidRPr="005D715A">
        <w:rPr>
          <w:i/>
        </w:rPr>
        <w:t>chn_mad</w:t>
      </w:r>
      <w:proofErr w:type="spellEnd"/>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w:t>
      </w:r>
      <w:proofErr w:type="spellStart"/>
      <w:r w:rsidRPr="005D715A">
        <w:t>chn_mad</w:t>
      </w:r>
      <w:proofErr w:type="spellEnd"/>
      <w:r w:rsidRPr="005D715A">
        <w:t xml:space="preserve">=0 if </w:t>
      </w:r>
      <w:r>
        <w:t>c6_23=1</w:t>
      </w:r>
    </w:p>
    <w:p w14:paraId="5F25C9D0" w14:textId="3C93A6C1" w:rsidR="004735E0" w:rsidRDefault="004735E0" w:rsidP="007877A1">
      <w:pPr>
        <w:pStyle w:val="BodyTextIndent1"/>
      </w:pPr>
      <w:r w:rsidRPr="005D715A">
        <w:t xml:space="preserve">Replace </w:t>
      </w:r>
      <w:proofErr w:type="spellStart"/>
      <w:r w:rsidRPr="005D715A">
        <w:t>chn_mad</w:t>
      </w:r>
      <w:proofErr w:type="spellEnd"/>
      <w:r w:rsidRPr="005D715A">
        <w:t xml:space="preserve">=1 if </w:t>
      </w:r>
      <w:proofErr w:type="spellStart"/>
      <w:r>
        <w:t>min</w:t>
      </w:r>
      <w:r w:rsidRPr="005D715A">
        <w:t>dietdiv</w:t>
      </w:r>
      <w:proofErr w:type="spellEnd"/>
      <w:r w:rsidRPr="005D715A">
        <w:t xml:space="preserve">=1 and </w:t>
      </w:r>
      <w:proofErr w:type="spellStart"/>
      <w:r w:rsidRPr="005D715A">
        <w:t>minmfreq</w:t>
      </w:r>
      <w:proofErr w:type="spellEnd"/>
      <w:r w:rsidRPr="005D715A">
        <w:t xml:space="preserve">=1 </w:t>
      </w:r>
      <w:r>
        <w:t>and</w:t>
      </w:r>
      <w:r w:rsidRPr="005D715A">
        <w:t xml:space="preserve"> </w:t>
      </w:r>
      <w:r>
        <w:t>c6_23=1</w:t>
      </w:r>
    </w:p>
    <w:p w14:paraId="47BC285F" w14:textId="77777777" w:rsidR="004735E0" w:rsidRDefault="004735E0" w:rsidP="007877A1">
      <w:pPr>
        <w:pStyle w:val="BodyTextIndent1"/>
      </w:pPr>
      <w:r>
        <w:t xml:space="preserve">Replace </w:t>
      </w:r>
      <w:proofErr w:type="spellStart"/>
      <w:r>
        <w:t>chn_mad</w:t>
      </w:r>
      <w:proofErr w:type="spellEnd"/>
      <w:r>
        <w:t xml:space="preserve">=missing if </w:t>
      </w:r>
      <w:proofErr w:type="spellStart"/>
      <w:r>
        <w:t>chn_fmiss</w:t>
      </w:r>
      <w:proofErr w:type="spellEnd"/>
      <w:r>
        <w:t>=1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65E7BDA5" w14:textId="77777777" w:rsidR="00DE5441" w:rsidRDefault="004735E0" w:rsidP="00DE5441">
      <w:pPr>
        <w:pStyle w:val="BodyText"/>
      </w:pPr>
      <w:r>
        <w:rPr>
          <w:b/>
        </w:rPr>
        <w:t>Step 6</w:t>
      </w:r>
      <w:r w:rsidRPr="005D715A">
        <w:rPr>
          <w:b/>
        </w:rPr>
        <w:t>.</w:t>
      </w:r>
      <w:r w:rsidRPr="00CD2417">
        <w:t xml:space="preserve"> </w:t>
      </w:r>
      <w:r w:rsidR="00DE5441">
        <w:t>Create a variable that captures the breastfeeding status of children 6-23 months of age (</w:t>
      </w:r>
      <w:proofErr w:type="spellStart"/>
      <w:r w:rsidR="00DE5441">
        <w:rPr>
          <w:i/>
        </w:rPr>
        <w:t>bf_stat</w:t>
      </w:r>
      <w:proofErr w:type="spellEnd"/>
      <w:r w:rsidR="00DE5441">
        <w:t>).</w:t>
      </w:r>
    </w:p>
    <w:p w14:paraId="066362B3" w14:textId="77777777" w:rsidR="00DE5441" w:rsidRPr="00245B35" w:rsidRDefault="00DE5441" w:rsidP="00DE5441">
      <w:pPr>
        <w:pStyle w:val="BodyTextIndent1"/>
      </w:pPr>
      <w:r>
        <w:t xml:space="preserve">Set </w:t>
      </w:r>
      <w:proofErr w:type="spellStart"/>
      <w:r>
        <w:t>bf_stat</w:t>
      </w:r>
      <w:proofErr w:type="spellEnd"/>
      <w:r>
        <w:t>=missing</w:t>
      </w:r>
    </w:p>
    <w:p w14:paraId="2DCE14E4" w14:textId="77777777" w:rsidR="00DE5441" w:rsidRPr="00245B35" w:rsidRDefault="00DE5441" w:rsidP="00DE5441">
      <w:pPr>
        <w:pStyle w:val="BodyTextIndent1"/>
      </w:pPr>
      <w:r>
        <w:t>R</w:t>
      </w:r>
      <w:r w:rsidRPr="00245B35">
        <w:t xml:space="preserve">eplace </w:t>
      </w:r>
      <w:proofErr w:type="spellStart"/>
      <w:r w:rsidRPr="00245B35">
        <w:t>bf_stat</w:t>
      </w:r>
      <w:proofErr w:type="spellEnd"/>
      <w:r w:rsidRPr="00245B35">
        <w:t>=0 if c6_23=1</w:t>
      </w:r>
    </w:p>
    <w:p w14:paraId="56043A94" w14:textId="77777777" w:rsidR="00DE5441" w:rsidRPr="00245B35" w:rsidRDefault="00DE5441" w:rsidP="00DE5441">
      <w:pPr>
        <w:pStyle w:val="BodyTextIndent1"/>
      </w:pPr>
      <w:r>
        <w:t>R</w:t>
      </w:r>
      <w:r w:rsidRPr="00245B35">
        <w:t xml:space="preserve">eplace </w:t>
      </w:r>
      <w:proofErr w:type="spellStart"/>
      <w:r w:rsidRPr="00245B35">
        <w:t>bf_stat</w:t>
      </w:r>
      <w:proofErr w:type="spellEnd"/>
      <w:r w:rsidRPr="00245B35">
        <w:t>=1 if c6_23</w:t>
      </w:r>
      <w:r>
        <w:t>=1 and</w:t>
      </w:r>
      <w:r w:rsidRPr="00245B35">
        <w:t xml:space="preserve"> (bf_grp1=1</w:t>
      </w:r>
      <w:r>
        <w:t xml:space="preserve"> or</w:t>
      </w:r>
      <w:r w:rsidRPr="00245B35">
        <w:t xml:space="preserve"> bf_grp2=1)</w:t>
      </w:r>
    </w:p>
    <w:p w14:paraId="7B48321A" w14:textId="77777777" w:rsidR="00DE5441" w:rsidRDefault="00DE5441" w:rsidP="00DE5441">
      <w:pPr>
        <w:pStyle w:val="BodyTextIndent1"/>
      </w:pPr>
      <w:r>
        <w:t>Label values 0 “No” 1 “Yes”</w:t>
      </w:r>
    </w:p>
    <w:p w14:paraId="1BB716B2" w14:textId="77777777" w:rsidR="00DE5441" w:rsidRPr="00245B35" w:rsidRDefault="00DE5441" w:rsidP="00DE5441">
      <w:pPr>
        <w:pStyle w:val="BodyTextIndent1"/>
      </w:pPr>
      <w:r>
        <w:t>L</w:t>
      </w:r>
      <w:r w:rsidRPr="00245B35">
        <w:t>ab</w:t>
      </w:r>
      <w:r>
        <w:t>el</w:t>
      </w:r>
      <w:r w:rsidRPr="00245B35">
        <w:t xml:space="preserve"> </w:t>
      </w:r>
      <w:r>
        <w:t xml:space="preserve">variable </w:t>
      </w:r>
      <w:r w:rsidRPr="00245B35">
        <w:t>"Child is currently breastfeeding"</w:t>
      </w:r>
    </w:p>
    <w:p w14:paraId="56D28639" w14:textId="77777777" w:rsidR="00C97FAE" w:rsidRDefault="00DE5441" w:rsidP="00C97FAE">
      <w:pPr>
        <w:pStyle w:val="BodyText"/>
      </w:pPr>
      <w:r>
        <w:rPr>
          <w:b/>
        </w:rPr>
        <w:t xml:space="preserve">Step 7. </w:t>
      </w:r>
      <w:r w:rsidR="00C97FAE">
        <w:t>Create a variable that captures the subpopulation being examined for the minimum acceptable diet indicator calculation—that is, children 6-23 months of age who are de facto household members among all children 6-23 months of age surveyed (</w:t>
      </w:r>
      <w:r w:rsidR="00C97FAE" w:rsidRPr="00FA02B2">
        <w:rPr>
          <w:i/>
        </w:rPr>
        <w:t>hhmem_c</w:t>
      </w:r>
      <w:r w:rsidR="00C97FAE">
        <w:rPr>
          <w:i/>
        </w:rPr>
        <w:t>623</w:t>
      </w:r>
      <w:r w:rsidR="00C97FAE" w:rsidRPr="00FA02B2">
        <w:rPr>
          <w:i/>
        </w:rPr>
        <w:t>m_df</w:t>
      </w:r>
      <w:r w:rsidR="00C97FAE">
        <w:t>).</w:t>
      </w:r>
    </w:p>
    <w:p w14:paraId="65742D98" w14:textId="77777777" w:rsidR="00C97FAE" w:rsidRDefault="00C97FAE" w:rsidP="00C97FAE">
      <w:pPr>
        <w:pStyle w:val="BodyTextIndent1"/>
        <w:keepNext/>
        <w:widowControl/>
      </w:pPr>
      <w:r>
        <w:t>Set hhmem_c623m_df=missing</w:t>
      </w:r>
    </w:p>
    <w:p w14:paraId="350607D8" w14:textId="77777777" w:rsidR="00C97FAE" w:rsidRDefault="00C97FAE" w:rsidP="00C97FAE">
      <w:pPr>
        <w:pStyle w:val="BodyTextIndent1"/>
        <w:keepNext/>
        <w:widowControl/>
      </w:pPr>
      <w:r>
        <w:t>Replace hhmem_c623m_df=0 if c6_23m=1</w:t>
      </w:r>
    </w:p>
    <w:p w14:paraId="4367CB53" w14:textId="77777777" w:rsidR="00C97FAE" w:rsidRDefault="00C97FAE" w:rsidP="00C97FAE">
      <w:pPr>
        <w:pStyle w:val="BodyTextIndent1"/>
        <w:keepNext/>
        <w:widowControl/>
      </w:pPr>
      <w:r>
        <w:t xml:space="preserve">Replace hhmem_c623m_df=1 if c6_23m=1 and </w:t>
      </w:r>
      <w:proofErr w:type="spellStart"/>
      <w:r>
        <w:t>hhmem_df</w:t>
      </w:r>
      <w:proofErr w:type="spellEnd"/>
      <w:r>
        <w:t>=1</w:t>
      </w:r>
    </w:p>
    <w:p w14:paraId="7FF01188" w14:textId="77777777" w:rsidR="00C97FAE" w:rsidRDefault="00C97FAE" w:rsidP="00C97FAE">
      <w:pPr>
        <w:pStyle w:val="BodyTextIndent1"/>
        <w:keepNext/>
        <w:widowControl/>
      </w:pPr>
      <w:r>
        <w:t>Label values 0 “No” 1 “Yes”</w:t>
      </w:r>
    </w:p>
    <w:p w14:paraId="37DD7B34" w14:textId="77777777" w:rsidR="00C97FAE" w:rsidRPr="00245B35" w:rsidRDefault="00C97FAE" w:rsidP="00C97FAE">
      <w:pPr>
        <w:pStyle w:val="BodyTextIndent1"/>
        <w:keepNext/>
        <w:widowControl/>
      </w:pPr>
      <w:r>
        <w:t xml:space="preserve">Label variable “Child 6-23 months is a </w:t>
      </w:r>
      <w:proofErr w:type="spellStart"/>
      <w:r>
        <w:t>defacto</w:t>
      </w:r>
      <w:proofErr w:type="spellEnd"/>
      <w:r>
        <w:t xml:space="preserve"> household member”</w:t>
      </w:r>
    </w:p>
    <w:p w14:paraId="5CB8C162" w14:textId="46CC49D7" w:rsidR="004735E0" w:rsidRDefault="00C97FAE" w:rsidP="00C97FAE">
      <w:pPr>
        <w:pStyle w:val="BodyText"/>
        <w:spacing w:after="160"/>
      </w:pPr>
      <w:r>
        <w:rPr>
          <w:b/>
        </w:rPr>
        <w:t>Step 8</w:t>
      </w:r>
      <w:r w:rsidRPr="005D715A">
        <w:rPr>
          <w:b/>
        </w:rPr>
        <w:t>.</w:t>
      </w:r>
      <w:r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proofErr w:type="spellStart"/>
      <w:r w:rsidR="004735E0">
        <w:rPr>
          <w:i/>
        </w:rPr>
        <w:t>chn_mad</w:t>
      </w:r>
      <w:proofErr w:type="spellEnd"/>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=wgt_c</w:t>
      </w:r>
      <w:r>
        <w:t>2</w:t>
      </w:r>
      <w:r w:rsidRPr="002A0DAF">
        <w:t>], strata(</w:t>
      </w:r>
      <w:proofErr w:type="spellStart"/>
      <w:r w:rsidRPr="002A0DAF">
        <w:t>samp_stratum</w:t>
      </w:r>
      <w:proofErr w:type="spellEnd"/>
      <w:r w:rsidRPr="002A0DAF">
        <w:t>)</w:t>
      </w:r>
    </w:p>
    <w:p w14:paraId="4192FA16" w14:textId="14EEB3F2" w:rsidR="004735E0" w:rsidRPr="002A0DAF" w:rsidRDefault="004735E0" w:rsidP="007877A1">
      <w:pPr>
        <w:pStyle w:val="BodyTextIndent1"/>
      </w:pPr>
      <w:proofErr w:type="spellStart"/>
      <w:r w:rsidRPr="002A0DAF">
        <w:t>Svy</w:t>
      </w:r>
      <w:proofErr w:type="spellEnd"/>
      <w:r>
        <w:t xml:space="preserve">, </w:t>
      </w:r>
      <w:proofErr w:type="spellStart"/>
      <w:r>
        <w:t>subpop</w:t>
      </w:r>
      <w:proofErr w:type="spellEnd"/>
      <w:r>
        <w:t>(</w:t>
      </w:r>
      <w:proofErr w:type="spellStart"/>
      <w:r w:rsidR="00F74E8F">
        <w:t>hhmem</w:t>
      </w:r>
      <w:proofErr w:type="spellEnd"/>
      <w:r w:rsidR="00F74E8F">
        <w:t>_</w:t>
      </w:r>
      <w:r w:rsidR="00F74E8F" w:rsidRPr="007F30AC">
        <w:t xml:space="preserve"> </w:t>
      </w:r>
      <w:r w:rsidR="00F74E8F">
        <w:t>c623m_df</w:t>
      </w:r>
      <w:r>
        <w:t>)</w:t>
      </w:r>
      <w:r w:rsidRPr="002A0DAF">
        <w:t xml:space="preserve">: prop </w:t>
      </w:r>
      <w:proofErr w:type="spellStart"/>
      <w:r>
        <w:t>chn_mad</w:t>
      </w:r>
      <w:proofErr w:type="spellEnd"/>
      <w:r w:rsidRPr="002A0DAF">
        <w:t xml:space="preserve"> </w:t>
      </w:r>
    </w:p>
    <w:p w14:paraId="5C0A4655" w14:textId="247A086F" w:rsidR="004735E0" w:rsidRPr="002A0DAF" w:rsidRDefault="004735E0" w:rsidP="007877A1">
      <w:pPr>
        <w:pStyle w:val="BodyTextIndent1"/>
      </w:pPr>
      <w:proofErr w:type="spellStart"/>
      <w:r>
        <w:t>Svy</w:t>
      </w:r>
      <w:proofErr w:type="spellEnd"/>
      <w:r>
        <w:t xml:space="preserve">, </w:t>
      </w:r>
      <w:proofErr w:type="spellStart"/>
      <w:r>
        <w:t>subpop</w:t>
      </w:r>
      <w:proofErr w:type="spellEnd"/>
      <w:r>
        <w:t>(</w:t>
      </w:r>
      <w:proofErr w:type="spellStart"/>
      <w:r w:rsidR="00884E55">
        <w:t>hhmem</w:t>
      </w:r>
      <w:proofErr w:type="spellEnd"/>
      <w:r w:rsidR="00884E55">
        <w:t>_</w:t>
      </w:r>
      <w:r w:rsidR="00884E55" w:rsidRPr="007F30AC">
        <w:t xml:space="preserve"> </w:t>
      </w:r>
      <w:r w:rsidR="00884E55">
        <w:t>c623m_df</w:t>
      </w:r>
      <w:r>
        <w:t xml:space="preserve">): prop </w:t>
      </w:r>
      <w:proofErr w:type="spellStart"/>
      <w:r>
        <w:t>chn_mad</w:t>
      </w:r>
      <w:proofErr w:type="spellEnd"/>
      <w:r w:rsidRPr="002A0DAF">
        <w:t>, over(</w:t>
      </w:r>
      <w:r>
        <w:t>sex</w:t>
      </w:r>
      <w:r w:rsidRPr="002A0DAF">
        <w:t>)</w:t>
      </w:r>
    </w:p>
    <w:p w14:paraId="6D1C2148" w14:textId="77777777" w:rsidR="004735E0" w:rsidRPr="005D715A" w:rsidRDefault="004735E0" w:rsidP="00C970C9">
      <w:pPr>
        <w:pStyle w:val="Heading4"/>
      </w:pPr>
      <w:r w:rsidRPr="005D715A">
        <w:lastRenderedPageBreak/>
        <w:t>References</w:t>
      </w:r>
    </w:p>
    <w:p w14:paraId="1E824220" w14:textId="49890869" w:rsidR="0004417F" w:rsidRPr="00925D9E" w:rsidRDefault="0004417F" w:rsidP="0004417F">
      <w:pPr>
        <w:pStyle w:val="BodyText"/>
        <w:rPr>
          <w:color w:val="333333"/>
          <w:szCs w:val="22"/>
          <w:shd w:val="clear" w:color="auto" w:fill="FFFFFF"/>
        </w:rPr>
      </w:pPr>
      <w:bookmarkStart w:id="1029" w:name="_Toc526973603"/>
      <w:bookmarkStart w:id="1030"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102"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3"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4"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31" w:name="_Toc23753589"/>
      <w:r w:rsidRPr="00A9436B">
        <w:rPr>
          <w:rFonts w:eastAsia="Times New Roman"/>
        </w:rPr>
        <w:t>Prevalence of underweight women of reproductive age</w:t>
      </w:r>
      <w:bookmarkEnd w:id="1029"/>
      <w:bookmarkEnd w:id="1030"/>
      <w:bookmarkEnd w:id="1031"/>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t>
            </w:r>
            <w:proofErr w:type="spellStart"/>
            <w:r>
              <w:rPr>
                <w:i/>
                <w:sz w:val="20"/>
                <w:szCs w:val="20"/>
              </w:rPr>
              <w:t>wgt_w</w:t>
            </w:r>
            <w:proofErr w:type="spellEnd"/>
            <w:r>
              <w:rPr>
                <w:i/>
                <w:sz w:val="20"/>
                <w:szCs w:val="20"/>
              </w:rPr>
              <w:t xml:space="preserve">,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proofErr w:type="spellStart"/>
            <w:r>
              <w:rPr>
                <w:i/>
                <w:sz w:val="20"/>
                <w:szCs w:val="20"/>
              </w:rPr>
              <w:t>wra</w:t>
            </w:r>
            <w:proofErr w:type="spellEnd"/>
            <w:r>
              <w:rPr>
                <w:i/>
                <w:sz w:val="20"/>
                <w:szCs w:val="20"/>
              </w:rPr>
              <w:t xml:space="preserve">, </w:t>
            </w:r>
            <w:proofErr w:type="spellStart"/>
            <w:r>
              <w:rPr>
                <w:i/>
                <w:sz w:val="20"/>
                <w:szCs w:val="20"/>
              </w:rPr>
              <w:t>cage_nut</w:t>
            </w:r>
            <w:proofErr w:type="spellEnd"/>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proofErr w:type="spellStart"/>
            <w:r w:rsidRPr="006A75AF">
              <w:rPr>
                <w:i/>
                <w:sz w:val="20"/>
                <w:szCs w:val="20"/>
              </w:rPr>
              <w:t>height_m</w:t>
            </w:r>
            <w:proofErr w:type="spellEnd"/>
            <w:r w:rsidRPr="006A75AF">
              <w:rPr>
                <w:i/>
                <w:sz w:val="20"/>
                <w:szCs w:val="20"/>
              </w:rPr>
              <w:t xml:space="preserve">, </w:t>
            </w:r>
            <w:proofErr w:type="spellStart"/>
            <w:r w:rsidRPr="006A75AF">
              <w:rPr>
                <w:i/>
                <w:sz w:val="20"/>
                <w:szCs w:val="20"/>
              </w:rPr>
              <w:t>weight_m</w:t>
            </w:r>
            <w:proofErr w:type="spellEnd"/>
            <w:r w:rsidRPr="006A75AF">
              <w:rPr>
                <w:i/>
                <w:sz w:val="20"/>
                <w:szCs w:val="20"/>
              </w:rPr>
              <w:t xml:space="preserve">, </w:t>
            </w:r>
            <w:proofErr w:type="spellStart"/>
            <w:r w:rsidRPr="006A75AF">
              <w:rPr>
                <w:i/>
                <w:sz w:val="20"/>
                <w:szCs w:val="20"/>
              </w:rPr>
              <w:t>whn_bmi</w:t>
            </w:r>
            <w:proofErr w:type="spellEnd"/>
            <w:r w:rsidRPr="006A75AF">
              <w:rPr>
                <w:i/>
                <w:sz w:val="20"/>
                <w:szCs w:val="20"/>
              </w:rPr>
              <w:t>, whn_bmi</w:t>
            </w:r>
            <w:r>
              <w:rPr>
                <w:i/>
                <w:sz w:val="20"/>
                <w:szCs w:val="20"/>
              </w:rPr>
              <w:t>2</w:t>
            </w:r>
            <w:r w:rsidRPr="006A75AF">
              <w:rPr>
                <w:i/>
                <w:sz w:val="20"/>
                <w:szCs w:val="20"/>
              </w:rPr>
              <w:t xml:space="preserve">, </w:t>
            </w:r>
            <w:proofErr w:type="spellStart"/>
            <w:r w:rsidRPr="006A75AF">
              <w:rPr>
                <w:i/>
                <w:sz w:val="20"/>
                <w:szCs w:val="20"/>
              </w:rPr>
              <w:t>whn_uw</w:t>
            </w:r>
            <w:proofErr w:type="spellEnd"/>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lastRenderedPageBreak/>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proofErr w:type="spellStart"/>
      <w:r w:rsidRPr="005D715A">
        <w:rPr>
          <w:i/>
        </w:rPr>
        <w:t>height_m</w:t>
      </w:r>
      <w:proofErr w:type="spellEnd"/>
      <w:r w:rsidRPr="005D715A">
        <w:t>).</w:t>
      </w:r>
    </w:p>
    <w:p w14:paraId="0AA51FB2" w14:textId="77777777" w:rsidR="004735E0" w:rsidRPr="005D715A" w:rsidRDefault="004735E0" w:rsidP="00CD6470">
      <w:pPr>
        <w:pStyle w:val="BodyTextIndent1"/>
      </w:pPr>
      <w:r w:rsidRPr="005D715A">
        <w:t xml:space="preserve">Set </w:t>
      </w:r>
      <w:proofErr w:type="spellStart"/>
      <w:r w:rsidRPr="005D715A">
        <w:t>height_m</w:t>
      </w:r>
      <w:proofErr w:type="spellEnd"/>
      <w:r w:rsidRPr="005D715A">
        <w:t>=missing</w:t>
      </w:r>
    </w:p>
    <w:p w14:paraId="7BBDB21F" w14:textId="77777777" w:rsidR="004735E0" w:rsidRPr="005D715A" w:rsidRDefault="004735E0" w:rsidP="00CD6470">
      <w:pPr>
        <w:pStyle w:val="BodyTextIndent1"/>
      </w:pPr>
      <w:r w:rsidRPr="005D715A">
        <w:t xml:space="preserve">Replace </w:t>
      </w:r>
      <w:proofErr w:type="spellStart"/>
      <w:r w:rsidRPr="005D715A">
        <w:t>height_m</w:t>
      </w:r>
      <w:proofErr w:type="spellEnd"/>
      <w:r w:rsidRPr="005D715A">
        <w:t>=v406÷100</w:t>
      </w:r>
    </w:p>
    <w:p w14:paraId="376753E3" w14:textId="77777777" w:rsidR="004735E0" w:rsidRDefault="004735E0" w:rsidP="00CD6470">
      <w:pPr>
        <w:pStyle w:val="BodyTextIndent1"/>
      </w:pPr>
      <w:r w:rsidRPr="005D715A">
        <w:t xml:space="preserve">Replace </w:t>
      </w:r>
      <w:proofErr w:type="spellStart"/>
      <w:r w:rsidRPr="005D715A">
        <w:t>height_m</w:t>
      </w:r>
      <w:proofErr w:type="spellEnd"/>
      <w:r w:rsidRPr="005D715A">
        <w:t xml:space="preserve">=missing if </w:t>
      </w:r>
      <w:proofErr w:type="spellStart"/>
      <w:r w:rsidRPr="005D715A">
        <w:t>height_m</w:t>
      </w:r>
      <w:proofErr w:type="spellEnd"/>
      <w:r w:rsidRPr="005D715A">
        <w:t>=v406≥999.4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t>
      </w:r>
      <w:proofErr w:type="spellStart"/>
      <w:r w:rsidRPr="005D715A">
        <w:t>w</w:t>
      </w:r>
      <w:r w:rsidRPr="005D715A">
        <w:rPr>
          <w:i/>
        </w:rPr>
        <w:t>eight_m</w:t>
      </w:r>
      <w:proofErr w:type="spellEnd"/>
      <w:r w:rsidRPr="005D715A">
        <w:t>).</w:t>
      </w:r>
    </w:p>
    <w:p w14:paraId="537F10AB" w14:textId="77777777" w:rsidR="004735E0" w:rsidRPr="005D715A" w:rsidRDefault="004735E0" w:rsidP="001A6B47">
      <w:pPr>
        <w:pStyle w:val="BodyTextIndent1"/>
        <w:keepNext/>
        <w:widowControl/>
      </w:pPr>
      <w:r w:rsidRPr="005D715A">
        <w:t xml:space="preserve">Set </w:t>
      </w:r>
      <w:proofErr w:type="spellStart"/>
      <w:r>
        <w:t>weight</w:t>
      </w:r>
      <w:r w:rsidRPr="005D715A">
        <w:t>_m</w:t>
      </w:r>
      <w:proofErr w:type="spellEnd"/>
      <w:r w:rsidRPr="005D715A">
        <w:t>=missing</w:t>
      </w:r>
    </w:p>
    <w:p w14:paraId="4CAF5307" w14:textId="77777777" w:rsidR="004735E0" w:rsidRPr="005D715A" w:rsidRDefault="004735E0" w:rsidP="00CD6470">
      <w:pPr>
        <w:pStyle w:val="BodyTextIndent1"/>
      </w:pPr>
      <w:r w:rsidRPr="005D715A">
        <w:t xml:space="preserve">Replace </w:t>
      </w:r>
      <w:proofErr w:type="spellStart"/>
      <w:r>
        <w:t>weight</w:t>
      </w:r>
      <w:r w:rsidRPr="005D715A">
        <w:t>_m</w:t>
      </w:r>
      <w:proofErr w:type="spellEnd"/>
      <w:r w:rsidRPr="005D715A">
        <w:t>=v407</w:t>
      </w:r>
    </w:p>
    <w:p w14:paraId="7D110463" w14:textId="77777777" w:rsidR="004735E0" w:rsidRDefault="004735E0" w:rsidP="00CD6470">
      <w:pPr>
        <w:pStyle w:val="BodyTextIndent1"/>
      </w:pPr>
      <w:r w:rsidRPr="005D715A">
        <w:t xml:space="preserve">Replace </w:t>
      </w:r>
      <w:proofErr w:type="spellStart"/>
      <w:r>
        <w:t>weight</w:t>
      </w:r>
      <w:r w:rsidRPr="005D715A">
        <w:t>_m</w:t>
      </w:r>
      <w:proofErr w:type="spellEnd"/>
      <w:r w:rsidRPr="005D715A">
        <w:t xml:space="preserve">=missing if </w:t>
      </w:r>
      <w:proofErr w:type="spellStart"/>
      <w:r w:rsidRPr="005D715A">
        <w:t>weight_m</w:t>
      </w:r>
      <w:proofErr w:type="spellEnd"/>
      <w:r w:rsidRPr="005D715A">
        <w:t>=v406≥999.4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proofErr w:type="spellStart"/>
      <w:r w:rsidRPr="005D715A">
        <w:rPr>
          <w:i/>
        </w:rPr>
        <w:t>whn_bmi</w:t>
      </w:r>
      <w:proofErr w:type="spellEnd"/>
      <w:r w:rsidRPr="005D715A">
        <w:t>) by dividing their weight in kilograms by the square of their height in meters.</w:t>
      </w:r>
    </w:p>
    <w:p w14:paraId="3D3E945D" w14:textId="77777777" w:rsidR="004735E0" w:rsidRPr="005D715A" w:rsidRDefault="004735E0" w:rsidP="00CD6470">
      <w:pPr>
        <w:pStyle w:val="BodyTextIndent1"/>
      </w:pPr>
      <w:r w:rsidRPr="005D715A">
        <w:t xml:space="preserve">Set </w:t>
      </w:r>
      <w:proofErr w:type="spellStart"/>
      <w:r w:rsidRPr="005D715A">
        <w:t>whn_bmi</w:t>
      </w:r>
      <w:proofErr w:type="spellEnd"/>
      <w:r w:rsidRPr="005D715A">
        <w:t>=missing</w:t>
      </w:r>
    </w:p>
    <w:p w14:paraId="24CE9305" w14:textId="25D18EA2" w:rsidR="004735E0" w:rsidRDefault="004735E0" w:rsidP="00CD6470">
      <w:pPr>
        <w:pStyle w:val="BodyTextIndent1"/>
      </w:pPr>
      <w:r w:rsidRPr="005D715A">
        <w:t xml:space="preserve">Replace </w:t>
      </w:r>
      <w:proofErr w:type="spellStart"/>
      <w:r w:rsidRPr="005D715A">
        <w:t>whn_bmi</w:t>
      </w:r>
      <w:proofErr w:type="spellEnd"/>
      <w:r w:rsidRPr="005D715A">
        <w:t>=</w:t>
      </w:r>
      <w:proofErr w:type="spellStart"/>
      <w:r>
        <w:t>weight_m</w:t>
      </w:r>
      <w:proofErr w:type="spellEnd"/>
      <w:r w:rsidRPr="005D715A">
        <w:t>÷(</w:t>
      </w:r>
      <w:proofErr w:type="spellStart"/>
      <w:r w:rsidRPr="005D715A">
        <w:t>height_m</w:t>
      </w:r>
      <w:proofErr w:type="spellEnd"/>
      <w:r w:rsidRPr="005D715A">
        <w:t>)</w:t>
      </w:r>
      <w:r w:rsidRPr="005D715A">
        <w:rPr>
          <w:vertAlign w:val="superscript"/>
        </w:rPr>
        <w:t xml:space="preserve">2 </w:t>
      </w:r>
      <w:r w:rsidRPr="005D715A">
        <w:t xml:space="preserve">if </w:t>
      </w:r>
      <w:proofErr w:type="spellStart"/>
      <w:r>
        <w:t>wra</w:t>
      </w:r>
      <w:proofErr w:type="spellEnd"/>
      <w:r>
        <w:t>=1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proofErr w:type="spellStart"/>
      <w:r>
        <w:t>whn_bmi</w:t>
      </w:r>
      <w:proofErr w:type="spellEnd"/>
      <w:r>
        <w:t xml:space="preserve"> </w:t>
      </w:r>
      <w:r w:rsidRPr="005D715A">
        <w:rPr>
          <w:vertAlign w:val="superscript"/>
        </w:rPr>
        <w:t xml:space="preserve"> </w:t>
      </w:r>
      <w:r w:rsidRPr="005D715A">
        <w:t xml:space="preserve">if </w:t>
      </w:r>
      <w:proofErr w:type="spellStart"/>
      <w:r>
        <w:t>wra</w:t>
      </w:r>
      <w:proofErr w:type="spellEnd"/>
      <w:r>
        <w:t>=1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proofErr w:type="spellStart"/>
      <w:r w:rsidRPr="005D715A">
        <w:rPr>
          <w:i/>
        </w:rPr>
        <w:t>whn_uw</w:t>
      </w:r>
      <w:proofErr w:type="spellEnd"/>
      <w:r w:rsidRPr="005D715A">
        <w:t>).</w:t>
      </w:r>
    </w:p>
    <w:p w14:paraId="323E5342" w14:textId="3F720DE8" w:rsidR="004735E0" w:rsidRPr="005D715A" w:rsidRDefault="004735E0" w:rsidP="00CD6470">
      <w:pPr>
        <w:pStyle w:val="BodyTextIndent1"/>
      </w:pPr>
      <w:r w:rsidRPr="005D715A">
        <w:t xml:space="preserve">Set </w:t>
      </w:r>
      <w:proofErr w:type="spellStart"/>
      <w:r w:rsidRPr="005D715A">
        <w:t>whn_uw</w:t>
      </w:r>
      <w:proofErr w:type="spellEnd"/>
      <w:r w:rsidRPr="005D715A">
        <w:t xml:space="preserve">=0 if </w:t>
      </w:r>
      <w:proofErr w:type="spellStart"/>
      <w:r w:rsidRPr="005D715A">
        <w:t>whn_bmi≠missing</w:t>
      </w:r>
      <w:proofErr w:type="spellEnd"/>
    </w:p>
    <w:p w14:paraId="351AA9F4" w14:textId="0D106E6F" w:rsidR="004735E0" w:rsidRDefault="004735E0" w:rsidP="00CD6470">
      <w:pPr>
        <w:pStyle w:val="BodyTextIndent1"/>
      </w:pPr>
      <w:r w:rsidRPr="005D715A">
        <w:t xml:space="preserve">Replace </w:t>
      </w:r>
      <w:proofErr w:type="spellStart"/>
      <w:r w:rsidRPr="005D715A">
        <w:t>whn_uw</w:t>
      </w:r>
      <w:proofErr w:type="spellEnd"/>
      <w:r w:rsidRPr="005D715A">
        <w:t>=1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proofErr w:type="spellStart"/>
      <w:r w:rsidRPr="002A0DAF">
        <w:rPr>
          <w:i/>
        </w:rPr>
        <w:t>wgt_</w:t>
      </w:r>
      <w:r>
        <w:rPr>
          <w:i/>
        </w:rPr>
        <w:t>w</w:t>
      </w:r>
      <w:proofErr w:type="spellEnd"/>
      <w:r>
        <w:t xml:space="preserve">), calculate the percentage of de facto women of reproductive age who are underweight using the </w:t>
      </w:r>
      <w:proofErr w:type="spellStart"/>
      <w:r>
        <w:rPr>
          <w:i/>
        </w:rPr>
        <w:t>whn_uw</w:t>
      </w:r>
      <w:proofErr w:type="spellEnd"/>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t>
      </w:r>
      <w:proofErr w:type="spellStart"/>
      <w:r w:rsidRPr="002A0DAF">
        <w:t>wgt_</w:t>
      </w:r>
      <w:r>
        <w:t>w</w:t>
      </w:r>
      <w:proofErr w:type="spellEnd"/>
      <w:r w:rsidRPr="002A0DAF">
        <w:t>], strata(</w:t>
      </w:r>
      <w:proofErr w:type="spellStart"/>
      <w:r w:rsidRPr="002A0DAF">
        <w:t>samp_stratum</w:t>
      </w:r>
      <w:proofErr w:type="spellEnd"/>
      <w:r w:rsidRPr="002A0DAF">
        <w:t>)</w:t>
      </w:r>
    </w:p>
    <w:p w14:paraId="60A9FF87" w14:textId="4354F195" w:rsidR="004735E0" w:rsidRPr="002A0DAF" w:rsidRDefault="004735E0" w:rsidP="00CD2417">
      <w:pPr>
        <w:pStyle w:val="BodyTextIndent1"/>
        <w:keepNext/>
        <w:widowControl/>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t>whn_uw</w:t>
      </w:r>
      <w:proofErr w:type="spellEnd"/>
      <w:r w:rsidRPr="002A0DAF">
        <w:t xml:space="preserve"> </w:t>
      </w:r>
    </w:p>
    <w:p w14:paraId="74BCBB8D" w14:textId="77777777" w:rsidR="004735E0"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prop </w:t>
      </w:r>
      <w:proofErr w:type="spellStart"/>
      <w:r w:rsidRPr="009C4D8B">
        <w:t>whn_uw</w:t>
      </w:r>
      <w:proofErr w:type="spellEnd"/>
      <w:r w:rsidRPr="002A0DAF">
        <w:t>, over(</w:t>
      </w:r>
      <w:proofErr w:type="spellStart"/>
      <w:r>
        <w:rPr>
          <w:sz w:val="20"/>
          <w:szCs w:val="20"/>
        </w:rPr>
        <w:t>wra_cage</w:t>
      </w:r>
      <w:proofErr w:type="spellEnd"/>
      <w:r w:rsidRPr="002A0DAF">
        <w:t>)</w:t>
      </w:r>
    </w:p>
    <w:p w14:paraId="1DAC3C41" w14:textId="2A190308" w:rsidR="004735E0" w:rsidRPr="005D715A" w:rsidRDefault="004735E0" w:rsidP="00C970C9">
      <w:pPr>
        <w:pStyle w:val="Heading4"/>
      </w:pPr>
      <w:r w:rsidRPr="005D715A">
        <w:lastRenderedPageBreak/>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5"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6"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7"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32" w:name="_Toc17731863"/>
      <w:bookmarkStart w:id="1033" w:name="_Toc17980632"/>
      <w:bookmarkStart w:id="1034" w:name="_Toc17990075"/>
      <w:bookmarkStart w:id="1035" w:name="_Toc18065107"/>
      <w:bookmarkStart w:id="1036" w:name="_Toc513726516"/>
      <w:bookmarkStart w:id="1037" w:name="_Toc526973604"/>
      <w:bookmarkStart w:id="1038" w:name="_Toc527234129"/>
      <w:bookmarkStart w:id="1039" w:name="_Toc23753590"/>
      <w:bookmarkStart w:id="1040" w:name="_Toc513726515"/>
      <w:bookmarkEnd w:id="1032"/>
      <w:bookmarkEnd w:id="1033"/>
      <w:bookmarkEnd w:id="1034"/>
      <w:bookmarkEnd w:id="1035"/>
      <w:r>
        <w:rPr>
          <w:rFonts w:eastAsia="Times New Roman"/>
        </w:rPr>
        <w:t>Women</w:t>
      </w:r>
      <w:r w:rsidR="004735E0" w:rsidRPr="00A9436B">
        <w:rPr>
          <w:rFonts w:eastAsia="Times New Roman"/>
        </w:rPr>
        <w:t>’s Dietary Diversity: Mean number of food groups consumed by women of reproductive age</w:t>
      </w:r>
      <w:bookmarkEnd w:id="1036"/>
      <w:bookmarkEnd w:id="1037"/>
      <w:bookmarkEnd w:id="1038"/>
      <w:bookmarkEnd w:id="1039"/>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t>
            </w:r>
            <w:proofErr w:type="spellStart"/>
            <w:r>
              <w:rPr>
                <w:i/>
                <w:sz w:val="20"/>
                <w:szCs w:val="20"/>
              </w:rPr>
              <w:t>wgt_w</w:t>
            </w:r>
            <w:proofErr w:type="spellEnd"/>
            <w:r>
              <w:rPr>
                <w:i/>
                <w:sz w:val="20"/>
                <w:szCs w:val="20"/>
              </w:rPr>
              <w:t xml:space="preserve">,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proofErr w:type="spellStart"/>
            <w:r>
              <w:rPr>
                <w:i/>
                <w:sz w:val="20"/>
                <w:szCs w:val="20"/>
              </w:rPr>
              <w:t>hhmem_df</w:t>
            </w:r>
            <w:proofErr w:type="spellEnd"/>
            <w:r>
              <w:rPr>
                <w:i/>
                <w:sz w:val="20"/>
                <w:szCs w:val="20"/>
              </w:rPr>
              <w:t xml:space="preserve">, </w:t>
            </w:r>
            <w:proofErr w:type="spellStart"/>
            <w:r>
              <w:rPr>
                <w:i/>
                <w:sz w:val="20"/>
                <w:szCs w:val="20"/>
              </w:rPr>
              <w:t>wra_cage</w:t>
            </w:r>
            <w:proofErr w:type="spellEnd"/>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 xml:space="preserve">wfoodgrp1-wfoodgrp9, </w:t>
            </w:r>
            <w:proofErr w:type="spellStart"/>
            <w:r w:rsidRPr="0085454D">
              <w:rPr>
                <w:i/>
                <w:sz w:val="20"/>
                <w:szCs w:val="20"/>
              </w:rPr>
              <w:t>whn_wdds</w:t>
            </w:r>
            <w:proofErr w:type="spellEnd"/>
            <w:r>
              <w:rPr>
                <w:i/>
                <w:sz w:val="20"/>
                <w:szCs w:val="20"/>
              </w:rPr>
              <w:t xml:space="preserve">, </w:t>
            </w:r>
            <w:proofErr w:type="spellStart"/>
            <w:r>
              <w:rPr>
                <w:i/>
                <w:sz w:val="20"/>
                <w:szCs w:val="20"/>
              </w:rPr>
              <w:t>whn_fmiss</w:t>
            </w:r>
            <w:proofErr w:type="spellEnd"/>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w:t>
      </w:r>
      <w:r w:rsidRPr="0026608C">
        <w:lastRenderedPageBreak/>
        <w:t>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41" w:name="_Toc527234197"/>
      <w:bookmarkStart w:id="1042" w:name="_Toc23753614"/>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41"/>
      <w:bookmarkEnd w:id="10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lastRenderedPageBreak/>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proofErr w:type="spellStart"/>
      <w:r>
        <w:rPr>
          <w:i/>
        </w:rPr>
        <w:t>w</w:t>
      </w:r>
      <w:r w:rsidRPr="005A3AEB">
        <w:rPr>
          <w:i/>
        </w:rPr>
        <w:t>hn_fmiss</w:t>
      </w:r>
      <w:proofErr w:type="spellEnd"/>
      <w:r>
        <w:t xml:space="preserve">). </w:t>
      </w:r>
    </w:p>
    <w:p w14:paraId="7EB7F457" w14:textId="77777777" w:rsidR="004735E0" w:rsidRDefault="004735E0" w:rsidP="003316AD">
      <w:pPr>
        <w:pStyle w:val="BodyTextIndent1"/>
        <w:keepNext/>
        <w:widowControl/>
      </w:pPr>
      <w:r w:rsidRPr="005D715A">
        <w:t xml:space="preserve">Set </w:t>
      </w:r>
      <w:proofErr w:type="spellStart"/>
      <w:r>
        <w:t>whn_fmiss</w:t>
      </w:r>
      <w:proofErr w:type="spellEnd"/>
      <w:r w:rsidRPr="005D715A">
        <w:t>=</w:t>
      </w:r>
      <w:r>
        <w:t>missing</w:t>
      </w:r>
    </w:p>
    <w:p w14:paraId="7225B5BF" w14:textId="77777777" w:rsidR="004735E0" w:rsidRDefault="004735E0" w:rsidP="003316AD">
      <w:pPr>
        <w:pStyle w:val="BodyTextIndent1"/>
        <w:keepNext/>
        <w:widowControl/>
      </w:pPr>
      <w:r>
        <w:t xml:space="preserve">Replace </w:t>
      </w:r>
      <w:proofErr w:type="spellStart"/>
      <w:r>
        <w:t>whn_fmiss</w:t>
      </w:r>
      <w:proofErr w:type="spellEnd"/>
      <w:r>
        <w:t>=1</w:t>
      </w:r>
      <w:r w:rsidRPr="005D715A">
        <w:t xml:space="preserve"> if </w:t>
      </w:r>
      <w:proofErr w:type="spellStart"/>
      <w:r>
        <w:t>wra</w:t>
      </w:r>
      <w:proofErr w:type="spellEnd"/>
      <w:r>
        <w:t xml:space="preserve">=1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w:t>
      </w:r>
      <w:proofErr w:type="spellStart"/>
      <w:r>
        <w:t>abd</w:t>
      </w:r>
      <w:proofErr w:type="spellEnd"/>
      <w:r>
        <w:t xml:space="preserve">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proofErr w:type="spellStart"/>
      <w:r w:rsidRPr="005D715A">
        <w:rPr>
          <w:i/>
        </w:rPr>
        <w:t>wdds</w:t>
      </w:r>
      <w:proofErr w:type="spellEnd"/>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proofErr w:type="spellStart"/>
      <w:r>
        <w:t>whn_</w:t>
      </w:r>
      <w:r w:rsidRPr="005D715A">
        <w:t>wdds</w:t>
      </w:r>
      <w:proofErr w:type="spellEnd"/>
      <w:r w:rsidRPr="005D715A">
        <w:t>=missing</w:t>
      </w:r>
    </w:p>
    <w:p w14:paraId="339164E7" w14:textId="5C2B3B98" w:rsidR="004735E0" w:rsidRPr="005D715A" w:rsidRDefault="004735E0" w:rsidP="00C970C9">
      <w:pPr>
        <w:pStyle w:val="Indentvariable"/>
      </w:pPr>
      <w:r>
        <w:t xml:space="preserve">Replace </w:t>
      </w:r>
      <w:proofErr w:type="spellStart"/>
      <w:r>
        <w:t>whn_wdds</w:t>
      </w:r>
      <w:proofErr w:type="spellEnd"/>
      <w:r>
        <w:t>=0</w:t>
      </w:r>
      <w:r w:rsidRPr="008D4F18">
        <w:t xml:space="preserve"> </w:t>
      </w:r>
      <w:r>
        <w:t xml:space="preserve">if </w:t>
      </w:r>
      <w:proofErr w:type="spellStart"/>
      <w:r>
        <w:t>wra</w:t>
      </w:r>
      <w:proofErr w:type="spellEnd"/>
      <w:r>
        <w:t>=1</w:t>
      </w:r>
    </w:p>
    <w:p w14:paraId="6BD8BD4B" w14:textId="0EB19DC3" w:rsidR="004735E0" w:rsidRDefault="004735E0" w:rsidP="008D4F18">
      <w:pPr>
        <w:pStyle w:val="Indentvariable"/>
      </w:pPr>
      <w:r w:rsidRPr="005D715A">
        <w:t xml:space="preserve">Replace </w:t>
      </w:r>
      <w:proofErr w:type="spellStart"/>
      <w:r>
        <w:t>whn_</w:t>
      </w:r>
      <w:r w:rsidRPr="005D715A">
        <w:t>wdds</w:t>
      </w:r>
      <w:proofErr w:type="spellEnd"/>
      <w:r w:rsidRPr="005D715A">
        <w:t>=(</w:t>
      </w:r>
      <w:r>
        <w:t>w</w:t>
      </w:r>
      <w:r w:rsidR="00B81B2E">
        <w:t>foodgrp1+</w:t>
      </w:r>
      <w:r>
        <w:t>w</w:t>
      </w:r>
      <w:r w:rsidR="00B81B2E">
        <w:t>foodgrp2+</w:t>
      </w:r>
      <w:r>
        <w:t>w</w:t>
      </w:r>
      <w:r w:rsidR="00B81B2E">
        <w:t>foodgrp3+………..+</w:t>
      </w:r>
      <w:r>
        <w:t>w</w:t>
      </w:r>
      <w:r w:rsidRPr="005D715A">
        <w:t>foodgrp9)</w:t>
      </w:r>
      <w:r>
        <w:t xml:space="preserve"> and </w:t>
      </w:r>
      <w:proofErr w:type="spellStart"/>
      <w:r>
        <w:t>wra</w:t>
      </w:r>
      <w:proofErr w:type="spellEnd"/>
      <w:r>
        <w:t>=1</w:t>
      </w:r>
    </w:p>
    <w:p w14:paraId="74E2DC1B" w14:textId="77777777" w:rsidR="004735E0" w:rsidRDefault="004735E0" w:rsidP="008D4F18">
      <w:pPr>
        <w:pStyle w:val="Indentvariable"/>
      </w:pPr>
      <w:r>
        <w:lastRenderedPageBreak/>
        <w:t xml:space="preserve">Replace </w:t>
      </w:r>
      <w:proofErr w:type="spellStart"/>
      <w:r>
        <w:t>whn_wdds</w:t>
      </w:r>
      <w:proofErr w:type="spellEnd"/>
      <w:r>
        <w:t xml:space="preserve">=missing if </w:t>
      </w:r>
      <w:proofErr w:type="spellStart"/>
      <w:r>
        <w:t>whn_fmiss</w:t>
      </w:r>
      <w:proofErr w:type="spellEnd"/>
      <w:r>
        <w:t xml:space="preserve">=1 and </w:t>
      </w:r>
      <w:proofErr w:type="spellStart"/>
      <w:r>
        <w:t>wra</w:t>
      </w:r>
      <w:proofErr w:type="spellEnd"/>
      <w:r>
        <w:t>=1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proofErr w:type="spellStart"/>
      <w:r w:rsidRPr="002A0DAF">
        <w:rPr>
          <w:i/>
        </w:rPr>
        <w:t>wgt_</w:t>
      </w:r>
      <w:r>
        <w:rPr>
          <w:i/>
        </w:rPr>
        <w:t>w</w:t>
      </w:r>
      <w:proofErr w:type="spellEnd"/>
      <w:r>
        <w:t xml:space="preserve">), calculate the mean </w:t>
      </w:r>
      <w:r w:rsidR="00C623ED">
        <w:t>dietary</w:t>
      </w:r>
      <w:r>
        <w:t xml:space="preserve"> diversity score for de facto women of reproductive age using the </w:t>
      </w:r>
      <w:proofErr w:type="spellStart"/>
      <w:r>
        <w:rPr>
          <w:i/>
        </w:rPr>
        <w:t>when_wdds</w:t>
      </w:r>
      <w:proofErr w:type="spellEnd"/>
      <w:r>
        <w:rPr>
          <w:i/>
        </w:rPr>
        <w:t xml:space="preserve">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t>
      </w:r>
      <w:proofErr w:type="spellStart"/>
      <w:r w:rsidRPr="002A0DAF">
        <w:t>wgt_</w:t>
      </w:r>
      <w:r>
        <w:t>w</w:t>
      </w:r>
      <w:proofErr w:type="spellEnd"/>
      <w:r w:rsidRPr="002A0DAF">
        <w:t>], strata(</w:t>
      </w:r>
      <w:proofErr w:type="spellStart"/>
      <w:r w:rsidRPr="002A0DAF">
        <w:t>samp_stratum</w:t>
      </w:r>
      <w:proofErr w:type="spellEnd"/>
      <w:r w:rsidRPr="002A0DAF">
        <w:t>)</w:t>
      </w:r>
    </w:p>
    <w:p w14:paraId="0C9ED7F5" w14:textId="24432656" w:rsidR="004735E0" w:rsidRPr="002A0DAF"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mean</w:t>
      </w:r>
      <w:r w:rsidRPr="002A0DAF">
        <w:t xml:space="preserve"> </w:t>
      </w:r>
      <w:proofErr w:type="spellStart"/>
      <w:r>
        <w:t>whn_wdds</w:t>
      </w:r>
      <w:proofErr w:type="spellEnd"/>
      <w:r w:rsidRPr="002A0DAF">
        <w:t xml:space="preserve"> </w:t>
      </w:r>
    </w:p>
    <w:p w14:paraId="44CF7E70" w14:textId="77777777" w:rsidR="004735E0"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mean</w:t>
      </w:r>
      <w:r w:rsidRPr="002A0DAF">
        <w:t xml:space="preserve"> </w:t>
      </w:r>
      <w:proofErr w:type="spellStart"/>
      <w:r w:rsidRPr="009C4D8B">
        <w:t>whn_</w:t>
      </w:r>
      <w:r>
        <w:t>wdds</w:t>
      </w:r>
      <w:proofErr w:type="spellEnd"/>
      <w:r w:rsidRPr="002A0DAF">
        <w:t>, over(</w:t>
      </w:r>
      <w:proofErr w:type="spellStart"/>
      <w:r>
        <w:rPr>
          <w:sz w:val="20"/>
          <w:szCs w:val="20"/>
        </w:rPr>
        <w:t>wra_cage</w:t>
      </w:r>
      <w:proofErr w:type="spellEnd"/>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proofErr w:type="spellStart"/>
      <w:r w:rsidRPr="004C2A7C">
        <w:rPr>
          <w:sz w:val="22"/>
          <w:szCs w:val="22"/>
          <w:lang w:val="fr-SN"/>
        </w:rPr>
        <w:t>Arimond</w:t>
      </w:r>
      <w:proofErr w:type="spellEnd"/>
      <w:r w:rsidRPr="004C2A7C">
        <w:rPr>
          <w:sz w:val="22"/>
          <w:szCs w:val="22"/>
          <w:lang w:val="fr-SN"/>
        </w:rPr>
        <w:t xml:space="preserve">,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 xml:space="preserve">J </w:t>
      </w:r>
      <w:proofErr w:type="spellStart"/>
      <w:r w:rsidRPr="004C2A7C">
        <w:rPr>
          <w:i/>
          <w:iCs/>
          <w:sz w:val="22"/>
          <w:szCs w:val="22"/>
        </w:rPr>
        <w:t>Nutr</w:t>
      </w:r>
      <w:proofErr w:type="spellEnd"/>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8"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43" w:name="_Toc526973605"/>
      <w:bookmarkStart w:id="1044" w:name="_Toc527234130"/>
      <w:r w:rsidRPr="00925D9E">
        <w:rPr>
          <w:szCs w:val="22"/>
        </w:rPr>
        <w:t xml:space="preserve">Kennedy, G., Ballard, T., and </w:t>
      </w:r>
      <w:proofErr w:type="spellStart"/>
      <w:r w:rsidRPr="00925D9E">
        <w:rPr>
          <w:szCs w:val="22"/>
        </w:rPr>
        <w:t>Dop</w:t>
      </w:r>
      <w:proofErr w:type="spellEnd"/>
      <w:r w:rsidRPr="00925D9E">
        <w:rPr>
          <w:szCs w:val="22"/>
        </w:rPr>
        <w:t xml:space="preserve">,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5" w:name="_Toc23753591"/>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40"/>
      <w:bookmarkEnd w:id="1043"/>
      <w:bookmarkEnd w:id="1044"/>
      <w:bookmarkEnd w:id="1045"/>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lastRenderedPageBreak/>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lastRenderedPageBreak/>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proofErr w:type="spellStart"/>
            <w:r>
              <w:rPr>
                <w:i/>
                <w:sz w:val="20"/>
                <w:szCs w:val="20"/>
              </w:rPr>
              <w:t>hhea</w:t>
            </w:r>
            <w:proofErr w:type="spellEnd"/>
            <w:r>
              <w:rPr>
                <w:i/>
                <w:sz w:val="20"/>
                <w:szCs w:val="20"/>
              </w:rPr>
              <w:t xml:space="preserve">, </w:t>
            </w:r>
            <w:proofErr w:type="spellStart"/>
            <w:r>
              <w:rPr>
                <w:i/>
                <w:sz w:val="20"/>
                <w:szCs w:val="20"/>
              </w:rPr>
              <w:t>hhnum</w:t>
            </w:r>
            <w:proofErr w:type="spellEnd"/>
            <w:r>
              <w:rPr>
                <w:i/>
                <w:sz w:val="20"/>
                <w:szCs w:val="20"/>
              </w:rPr>
              <w:t xml:space="preserve">, </w:t>
            </w:r>
            <w:proofErr w:type="spellStart"/>
            <w:r>
              <w:rPr>
                <w:i/>
                <w:sz w:val="20"/>
                <w:szCs w:val="20"/>
              </w:rPr>
              <w:t>samp_stratum</w:t>
            </w:r>
            <w:proofErr w:type="spellEnd"/>
            <w:r>
              <w:rPr>
                <w:i/>
                <w:sz w:val="20"/>
                <w:szCs w:val="20"/>
              </w:rPr>
              <w:t xml:space="preserve">, </w:t>
            </w:r>
            <w:proofErr w:type="spellStart"/>
            <w:r>
              <w:rPr>
                <w:i/>
                <w:sz w:val="20"/>
                <w:szCs w:val="20"/>
              </w:rPr>
              <w:t>wgt_w</w:t>
            </w:r>
            <w:proofErr w:type="spellEnd"/>
            <w:r>
              <w:rPr>
                <w:i/>
                <w:sz w:val="20"/>
                <w:szCs w:val="20"/>
              </w:rPr>
              <w:t>,</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xml:space="preserve">, </w:t>
            </w:r>
            <w:proofErr w:type="spellStart"/>
            <w:r>
              <w:rPr>
                <w:i/>
                <w:sz w:val="20"/>
                <w:szCs w:val="20"/>
              </w:rPr>
              <w:t>hhmem_df</w:t>
            </w:r>
            <w:proofErr w:type="spellEnd"/>
            <w:r>
              <w:rPr>
                <w:i/>
                <w:sz w:val="20"/>
                <w:szCs w:val="20"/>
              </w:rPr>
              <w:t xml:space="preserve">, </w:t>
            </w:r>
            <w:proofErr w:type="spellStart"/>
            <w:r>
              <w:rPr>
                <w:i/>
                <w:sz w:val="20"/>
                <w:szCs w:val="20"/>
              </w:rPr>
              <w:t>wra_cage</w:t>
            </w:r>
            <w:proofErr w:type="spellEnd"/>
            <w:r>
              <w:rPr>
                <w:i/>
                <w:sz w:val="20"/>
                <w:szCs w:val="20"/>
              </w:rPr>
              <w:t xml:space="preserve">, </w:t>
            </w:r>
            <w:proofErr w:type="spellStart"/>
            <w:r>
              <w:rPr>
                <w:i/>
                <w:sz w:val="20"/>
                <w:szCs w:val="20"/>
              </w:rPr>
              <w:t>whn_fmiss</w:t>
            </w:r>
            <w:proofErr w:type="spellEnd"/>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4714E7A4" w:rsidR="002A4D8D" w:rsidRPr="001D1E64" w:rsidRDefault="002A4D8D" w:rsidP="002A4D8D">
            <w:pPr>
              <w:rPr>
                <w:i/>
                <w:sz w:val="20"/>
                <w:szCs w:val="20"/>
              </w:rPr>
            </w:pPr>
            <w:proofErr w:type="spellStart"/>
            <w:r>
              <w:rPr>
                <w:i/>
                <w:sz w:val="20"/>
                <w:szCs w:val="20"/>
              </w:rPr>
              <w:t>whn_</w:t>
            </w:r>
            <w:r w:rsidRPr="001D1E64">
              <w:rPr>
                <w:i/>
                <w:sz w:val="20"/>
                <w:szCs w:val="20"/>
              </w:rPr>
              <w:t>mdd</w:t>
            </w:r>
            <w:r w:rsidR="0073267B">
              <w:rPr>
                <w:i/>
                <w:sz w:val="20"/>
                <w:szCs w:val="20"/>
              </w:rPr>
              <w:t>_w</w:t>
            </w:r>
            <w:proofErr w:type="spellEnd"/>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6" w:name="_Toc527234198"/>
      <w:bookmarkStart w:id="1047" w:name="_Toc23753615"/>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6"/>
      <w:bookmarkEnd w:id="10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3"/>
        <w:gridCol w:w="5893"/>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5"/>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413BAD43" w:rsidR="004735E0" w:rsidRPr="005D715A" w:rsidRDefault="004735E0" w:rsidP="00CD6470">
      <w:pPr>
        <w:pStyle w:val="BodyText"/>
        <w:keepNext/>
      </w:pPr>
      <w:r w:rsidRPr="005D715A">
        <w:rPr>
          <w:b/>
        </w:rPr>
        <w:lastRenderedPageBreak/>
        <w:t>Step 2.</w:t>
      </w:r>
      <w:r w:rsidRPr="005D715A">
        <w:t xml:space="preserve"> Create 10 binary variables, one for each food group variable (</w:t>
      </w:r>
      <w:r w:rsidRPr="001D1E64">
        <w:rPr>
          <w:i/>
        </w:rPr>
        <w:t>mddfgrp1-mddfgrp10</w:t>
      </w:r>
      <w:r w:rsidRPr="005D715A">
        <w:rPr>
          <w:i/>
        </w:rPr>
        <w:t>#</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lastRenderedPageBreak/>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proofErr w:type="spellStart"/>
      <w:r w:rsidRPr="005D715A">
        <w:rPr>
          <w:i/>
        </w:rPr>
        <w:t>mdd_wfscore</w:t>
      </w:r>
      <w:proofErr w:type="spellEnd"/>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 xml:space="preserve">Set </w:t>
      </w:r>
      <w:proofErr w:type="spellStart"/>
      <w:r w:rsidRPr="005D715A">
        <w:t>mdd_wfscore</w:t>
      </w:r>
      <w:proofErr w:type="spellEnd"/>
      <w:r w:rsidRPr="005D715A">
        <w:t>=</w:t>
      </w:r>
      <w:r>
        <w:t>0</w:t>
      </w:r>
    </w:p>
    <w:p w14:paraId="7C9B4FEE" w14:textId="0B3C3487" w:rsidR="004735E0" w:rsidRDefault="002275FA" w:rsidP="004735E0">
      <w:pPr>
        <w:pStyle w:val="Indentvariable"/>
      </w:pPr>
      <w:r>
        <w:t xml:space="preserve">Replace </w:t>
      </w:r>
      <w:proofErr w:type="spellStart"/>
      <w:r>
        <w:t>mdd_wfscore</w:t>
      </w:r>
      <w:proofErr w:type="spellEnd"/>
      <w:r>
        <w:t>=</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6BE5B509"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proofErr w:type="spellStart"/>
      <w:r>
        <w:t>whn_</w:t>
      </w:r>
      <w:r w:rsidRPr="005D715A">
        <w:rPr>
          <w:i/>
        </w:rPr>
        <w:t>mdd</w:t>
      </w:r>
      <w:proofErr w:type="spellEnd"/>
      <w:r w:rsidRPr="005D715A">
        <w:t>).</w:t>
      </w:r>
      <w:r>
        <w:rPr>
          <w:rStyle w:val="FootnoteReference"/>
        </w:rPr>
        <w:footnoteReference w:id="106"/>
      </w:r>
    </w:p>
    <w:p w14:paraId="74FF9AE3" w14:textId="02891C59" w:rsidR="004735E0" w:rsidRDefault="004735E0" w:rsidP="00C970C9">
      <w:pPr>
        <w:pStyle w:val="Indentvariable"/>
      </w:pPr>
      <w:r w:rsidRPr="005D715A">
        <w:t xml:space="preserve">Set </w:t>
      </w:r>
      <w:proofErr w:type="spellStart"/>
      <w:r>
        <w:t>whn_</w:t>
      </w:r>
      <w:r w:rsidRPr="005D715A">
        <w:t>mdd</w:t>
      </w:r>
      <w:r w:rsidR="007E4563">
        <w:t>_w</w:t>
      </w:r>
      <w:proofErr w:type="spellEnd"/>
      <w:r w:rsidRPr="005D715A">
        <w:t>=</w:t>
      </w:r>
      <w:r>
        <w:t>missing</w:t>
      </w:r>
    </w:p>
    <w:p w14:paraId="0CE5F639" w14:textId="03E48ABE" w:rsidR="004735E0" w:rsidRPr="005D715A" w:rsidRDefault="004735E0" w:rsidP="00C970C9">
      <w:pPr>
        <w:pStyle w:val="Indentvariable"/>
      </w:pPr>
      <w:r>
        <w:t xml:space="preserve">Replace </w:t>
      </w:r>
      <w:proofErr w:type="spellStart"/>
      <w:r>
        <w:t>whn_mdd</w:t>
      </w:r>
      <w:r w:rsidR="007E4563">
        <w:t>_w</w:t>
      </w:r>
      <w:proofErr w:type="spellEnd"/>
      <w:r>
        <w:t>=</w:t>
      </w:r>
      <w:r w:rsidRPr="005D715A">
        <w:t xml:space="preserve">0 if </w:t>
      </w:r>
      <w:proofErr w:type="spellStart"/>
      <w:r>
        <w:t>wra</w:t>
      </w:r>
      <w:proofErr w:type="spellEnd"/>
      <w:r>
        <w:t>=1</w:t>
      </w:r>
    </w:p>
    <w:p w14:paraId="6D2390A4" w14:textId="71AB4ECC" w:rsidR="004735E0" w:rsidRDefault="004735E0" w:rsidP="00C970C9">
      <w:pPr>
        <w:pStyle w:val="Indentvariable"/>
      </w:pPr>
      <w:r w:rsidRPr="005D715A">
        <w:t xml:space="preserve">Replace </w:t>
      </w:r>
      <w:proofErr w:type="spellStart"/>
      <w:r>
        <w:t>whn_</w:t>
      </w:r>
      <w:r w:rsidRPr="005D715A">
        <w:t>mdd</w:t>
      </w:r>
      <w:r w:rsidR="007E4563">
        <w:t>_w</w:t>
      </w:r>
      <w:proofErr w:type="spellEnd"/>
      <w:r w:rsidRPr="005D715A">
        <w:t>=1 if (mdd_wfscore≥5</w:t>
      </w:r>
      <w:r>
        <w:t xml:space="preserve"> </w:t>
      </w:r>
      <w:r w:rsidRPr="005D715A">
        <w:t xml:space="preserve">and </w:t>
      </w:r>
      <w:proofErr w:type="spellStart"/>
      <w:r w:rsidRPr="005D715A">
        <w:t>mdd_wfscore≠missing</w:t>
      </w:r>
      <w:proofErr w:type="spellEnd"/>
      <w:r w:rsidRPr="005D715A">
        <w:t>)</w:t>
      </w:r>
      <w:r>
        <w:t xml:space="preserve"> and </w:t>
      </w:r>
      <w:proofErr w:type="spellStart"/>
      <w:r>
        <w:t>wra</w:t>
      </w:r>
      <w:proofErr w:type="spellEnd"/>
      <w:r>
        <w:t>=1</w:t>
      </w:r>
    </w:p>
    <w:p w14:paraId="31F167A3" w14:textId="53FAD5A7" w:rsidR="0073267B" w:rsidRDefault="004735E0" w:rsidP="004735E0">
      <w:pPr>
        <w:pStyle w:val="Indentvariable"/>
      </w:pPr>
      <w:r>
        <w:t xml:space="preserve">Replace </w:t>
      </w:r>
      <w:proofErr w:type="spellStart"/>
      <w:r>
        <w:t>whn_wdd</w:t>
      </w:r>
      <w:r w:rsidR="007E4563">
        <w:t>_w</w:t>
      </w:r>
      <w:proofErr w:type="spellEnd"/>
      <w:r>
        <w:t xml:space="preserve">=missing if </w:t>
      </w:r>
      <w:proofErr w:type="spellStart"/>
      <w:r>
        <w:t>whn_fmiss</w:t>
      </w:r>
      <w:proofErr w:type="spellEnd"/>
      <w:r>
        <w:t xml:space="preserve">=1 and </w:t>
      </w:r>
      <w:proofErr w:type="spellStart"/>
      <w:r>
        <w:t>wra</w:t>
      </w:r>
      <w:proofErr w:type="spellEnd"/>
      <w:r>
        <w:t>=1</w:t>
      </w:r>
    </w:p>
    <w:p w14:paraId="6CCE2D9D" w14:textId="6660FDB1"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77938AA3" w:rsidR="004735E0" w:rsidRDefault="004735E0" w:rsidP="004735E0">
      <w:pPr>
        <w:pStyle w:val="BodyText"/>
      </w:pPr>
      <w:r>
        <w:rPr>
          <w:b/>
        </w:rPr>
        <w:t>Step 5</w:t>
      </w:r>
      <w:r w:rsidRPr="005D715A">
        <w:rPr>
          <w:b/>
        </w:rPr>
        <w:t>.</w:t>
      </w:r>
      <w:r>
        <w:rPr>
          <w:b/>
        </w:rPr>
        <w:t xml:space="preserve"> </w:t>
      </w:r>
      <w:r>
        <w:t>After applying the women of reproductive age weight (</w:t>
      </w:r>
      <w:proofErr w:type="spellStart"/>
      <w:r w:rsidRPr="002A0DAF">
        <w:rPr>
          <w:i/>
        </w:rPr>
        <w:t>wgt_</w:t>
      </w:r>
      <w:r>
        <w:rPr>
          <w:i/>
        </w:rPr>
        <w:t>w</w:t>
      </w:r>
      <w:proofErr w:type="spellEnd"/>
      <w:r>
        <w:t xml:space="preserve">), calculate the percentage of de facto women of reproductive age who achieved the minimum diet diversity score using the </w:t>
      </w:r>
      <w:proofErr w:type="spellStart"/>
      <w:r>
        <w:rPr>
          <w:i/>
        </w:rPr>
        <w:t>whn_mdd</w:t>
      </w:r>
      <w:proofErr w:type="spellEnd"/>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proofErr w:type="spellStart"/>
      <w:r w:rsidRPr="002A0DAF">
        <w:t>Svyset</w:t>
      </w:r>
      <w:proofErr w:type="spellEnd"/>
      <w:r w:rsidRPr="002A0DAF">
        <w:t xml:space="preserve"> </w:t>
      </w:r>
      <w:proofErr w:type="spellStart"/>
      <w:r w:rsidRPr="002A0DAF">
        <w:t>hhea</w:t>
      </w:r>
      <w:proofErr w:type="spellEnd"/>
      <w:r w:rsidRPr="002A0DAF">
        <w:t xml:space="preserve"> [</w:t>
      </w:r>
      <w:proofErr w:type="spellStart"/>
      <w:r w:rsidRPr="002A0DAF">
        <w:t>pweight</w:t>
      </w:r>
      <w:proofErr w:type="spellEnd"/>
      <w:r w:rsidRPr="002A0DAF">
        <w:t>=</w:t>
      </w:r>
      <w:proofErr w:type="spellStart"/>
      <w:r w:rsidRPr="002A0DAF">
        <w:t>wgt_</w:t>
      </w:r>
      <w:r>
        <w:t>w</w:t>
      </w:r>
      <w:proofErr w:type="spellEnd"/>
      <w:r w:rsidRPr="002A0DAF">
        <w:t>], strata(</w:t>
      </w:r>
      <w:proofErr w:type="spellStart"/>
      <w:r w:rsidRPr="002A0DAF">
        <w:t>samp_stratum</w:t>
      </w:r>
      <w:proofErr w:type="spellEnd"/>
      <w:r w:rsidRPr="002A0DAF">
        <w:t>)</w:t>
      </w:r>
    </w:p>
    <w:p w14:paraId="2DAFB4D5" w14:textId="6197F8D7" w:rsidR="004735E0" w:rsidRPr="002A0DAF" w:rsidRDefault="004735E0" w:rsidP="003316AD">
      <w:pPr>
        <w:pStyle w:val="BodyTextIndent1"/>
        <w:keepNext/>
        <w:widowControl/>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prop</w:t>
      </w:r>
      <w:r w:rsidRPr="002A0DAF">
        <w:t xml:space="preserve"> </w:t>
      </w:r>
      <w:proofErr w:type="spellStart"/>
      <w:r>
        <w:t>whn_mdd</w:t>
      </w:r>
      <w:r w:rsidR="007E4563">
        <w:t>_w</w:t>
      </w:r>
      <w:proofErr w:type="spellEnd"/>
      <w:r w:rsidRPr="002A0DAF">
        <w:t xml:space="preserve"> </w:t>
      </w:r>
    </w:p>
    <w:p w14:paraId="48B91882" w14:textId="1E322DC5" w:rsidR="004735E0" w:rsidRDefault="004735E0" w:rsidP="00CD6470">
      <w:pPr>
        <w:pStyle w:val="BodyTextIndent1"/>
      </w:pPr>
      <w:proofErr w:type="spellStart"/>
      <w:r w:rsidRPr="002A0DAF">
        <w:t>Svy</w:t>
      </w:r>
      <w:proofErr w:type="spellEnd"/>
      <w:r>
        <w:t xml:space="preserve">, </w:t>
      </w:r>
      <w:proofErr w:type="spellStart"/>
      <w:r>
        <w:t>subpop</w:t>
      </w:r>
      <w:proofErr w:type="spellEnd"/>
      <w:r>
        <w:t>(</w:t>
      </w:r>
      <w:proofErr w:type="spellStart"/>
      <w:r>
        <w:t>hhmem_df</w:t>
      </w:r>
      <w:proofErr w:type="spellEnd"/>
      <w:r>
        <w:t>)</w:t>
      </w:r>
      <w:r w:rsidRPr="002A0DAF">
        <w:t xml:space="preserve">: </w:t>
      </w:r>
      <w:r>
        <w:t>mean</w:t>
      </w:r>
      <w:r w:rsidRPr="002A0DAF">
        <w:t xml:space="preserve"> </w:t>
      </w:r>
      <w:proofErr w:type="spellStart"/>
      <w:r w:rsidRPr="009C4D8B">
        <w:t>whn_</w:t>
      </w:r>
      <w:r>
        <w:t>mdd</w:t>
      </w:r>
      <w:r w:rsidR="007E4563">
        <w:t>_w</w:t>
      </w:r>
      <w:proofErr w:type="spellEnd"/>
      <w:r w:rsidRPr="002A0DAF">
        <w:t>, over(</w:t>
      </w:r>
      <w:proofErr w:type="spellStart"/>
      <w:r>
        <w:t>wra_cage</w:t>
      </w:r>
      <w:proofErr w:type="spellEnd"/>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proofErr w:type="spellStart"/>
      <w:r w:rsidRPr="004C2A7C">
        <w:rPr>
          <w:sz w:val="22"/>
          <w:szCs w:val="22"/>
          <w:lang w:val="fr-SN"/>
        </w:rPr>
        <w:t>Arimond</w:t>
      </w:r>
      <w:proofErr w:type="spellEnd"/>
      <w:r w:rsidRPr="004C2A7C">
        <w:rPr>
          <w:sz w:val="22"/>
          <w:szCs w:val="22"/>
          <w:lang w:val="fr-SN"/>
        </w:rPr>
        <w:t xml:space="preserve">,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 xml:space="preserve">J </w:t>
      </w:r>
      <w:proofErr w:type="spellStart"/>
      <w:r w:rsidRPr="004C2A7C">
        <w:rPr>
          <w:i/>
          <w:iCs/>
          <w:sz w:val="22"/>
          <w:szCs w:val="22"/>
        </w:rPr>
        <w:t>Nutr</w:t>
      </w:r>
      <w:proofErr w:type="spellEnd"/>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9"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10"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lastRenderedPageBreak/>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11"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w:t>
      </w:r>
      <w:proofErr w:type="spellStart"/>
      <w:r w:rsidRPr="00925D9E">
        <w:rPr>
          <w:szCs w:val="22"/>
        </w:rPr>
        <w:t>Dop</w:t>
      </w:r>
      <w:proofErr w:type="spellEnd"/>
      <w:r w:rsidRPr="00925D9E">
        <w:rPr>
          <w:szCs w:val="22"/>
        </w:rPr>
        <w:t xml:space="preserve">,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proofErr w:type="spellStart"/>
      <w:r>
        <w:rPr>
          <w:szCs w:val="22"/>
          <w:lang w:val="fr-SN"/>
        </w:rPr>
        <w:t>From</w:t>
      </w:r>
      <w:proofErr w:type="spellEnd"/>
      <w:r>
        <w:rPr>
          <w:szCs w:val="22"/>
          <w:lang w:val="fr-SN"/>
        </w:rPr>
        <w:t xml:space="preserve"> the WDDS to the MDD-W : </w:t>
      </w:r>
      <w:proofErr w:type="spellStart"/>
      <w:r>
        <w:rPr>
          <w:szCs w:val="22"/>
          <w:lang w:val="fr-SN"/>
        </w:rPr>
        <w:t>Get</w:t>
      </w:r>
      <w:proofErr w:type="spellEnd"/>
      <w:r>
        <w:rPr>
          <w:szCs w:val="22"/>
          <w:lang w:val="fr-SN"/>
        </w:rPr>
        <w:t xml:space="preserve"> to know the new </w:t>
      </w:r>
      <w:proofErr w:type="spellStart"/>
      <w:r>
        <w:rPr>
          <w:szCs w:val="22"/>
          <w:lang w:val="fr-SN"/>
        </w:rPr>
        <w:t>indicator</w:t>
      </w:r>
      <w:proofErr w:type="spellEnd"/>
      <w:r>
        <w:rPr>
          <w:szCs w:val="22"/>
          <w:lang w:val="fr-SN"/>
        </w:rPr>
        <w:t xml:space="preserve"> for </w:t>
      </w:r>
      <w:proofErr w:type="spellStart"/>
      <w:r>
        <w:rPr>
          <w:szCs w:val="22"/>
          <w:lang w:val="fr-SN"/>
        </w:rPr>
        <w:t>measuring</w:t>
      </w:r>
      <w:proofErr w:type="spellEnd"/>
      <w:r>
        <w:rPr>
          <w:szCs w:val="22"/>
          <w:lang w:val="fr-SN"/>
        </w:rPr>
        <w:t xml:space="preserve"> </w:t>
      </w:r>
      <w:proofErr w:type="spellStart"/>
      <w:r>
        <w:rPr>
          <w:szCs w:val="22"/>
          <w:lang w:val="fr-SN"/>
        </w:rPr>
        <w:t>women’s</w:t>
      </w:r>
      <w:proofErr w:type="spellEnd"/>
      <w:r>
        <w:rPr>
          <w:szCs w:val="22"/>
          <w:lang w:val="fr-SN"/>
        </w:rPr>
        <w:t xml:space="preserve"> </w:t>
      </w:r>
      <w:proofErr w:type="spellStart"/>
      <w:r>
        <w:rPr>
          <w:szCs w:val="22"/>
          <w:lang w:val="fr-SN"/>
        </w:rPr>
        <w:t>dietary</w:t>
      </w:r>
      <w:proofErr w:type="spellEnd"/>
      <w:r>
        <w:rPr>
          <w:szCs w:val="22"/>
          <w:lang w:val="fr-SN"/>
        </w:rPr>
        <w:t xml:space="preserve"> </w:t>
      </w:r>
      <w:proofErr w:type="spellStart"/>
      <w:r>
        <w:rPr>
          <w:szCs w:val="22"/>
          <w:lang w:val="fr-SN"/>
        </w:rPr>
        <w:t>diversity</w:t>
      </w:r>
      <w:proofErr w:type="spellEnd"/>
      <w:r>
        <w:rPr>
          <w:szCs w:val="22"/>
          <w:lang w:val="fr-SN"/>
        </w:rPr>
        <w:t xml:space="preserve"> [Blog post]</w:t>
      </w:r>
      <w:r w:rsidRPr="00925D9E">
        <w:rPr>
          <w:szCs w:val="22"/>
          <w:lang w:val="fr-SN"/>
        </w:rPr>
        <w:t xml:space="preserve">. </w:t>
      </w:r>
      <w:r>
        <w:rPr>
          <w:rStyle w:val="Emphasis"/>
          <w:i w:val="0"/>
          <w:color w:val="282828"/>
          <w:szCs w:val="22"/>
        </w:rPr>
        <w:t xml:space="preserve">Available at: </w:t>
      </w:r>
      <w:hyperlink r:id="rId112"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3"/>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8" w:name="_Toc506907694"/>
      <w:bookmarkStart w:id="1049" w:name="_Toc527234189"/>
      <w:bookmarkStart w:id="1050" w:name="_Toc23753592"/>
      <w:r w:rsidRPr="005D715A">
        <w:lastRenderedPageBreak/>
        <w:t>Appendix</w:t>
      </w:r>
      <w:bookmarkEnd w:id="1048"/>
      <w:r>
        <w:t xml:space="preserve"> </w:t>
      </w:r>
      <w:r w:rsidR="00D90444">
        <w:t>A</w:t>
      </w:r>
      <w:r>
        <w:t xml:space="preserve">. A-WEAI </w:t>
      </w:r>
      <w:bookmarkEnd w:id="1049"/>
      <w:r w:rsidR="00912592">
        <w:t>summary information</w:t>
      </w:r>
      <w:bookmarkEnd w:id="1050"/>
    </w:p>
    <w:p w14:paraId="4D4EF6A2" w14:textId="60F64F2F" w:rsidR="007261D0" w:rsidRPr="005D715A" w:rsidRDefault="007261D0" w:rsidP="007261D0">
      <w:pPr>
        <w:pStyle w:val="Tabletitle"/>
      </w:pPr>
      <w:bookmarkStart w:id="1051" w:name="_Toc506907713"/>
      <w:bookmarkStart w:id="1052" w:name="_Toc527234209"/>
      <w:bookmarkStart w:id="1053" w:name="_Toc23753616"/>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51"/>
      <w:bookmarkEnd w:id="1052"/>
      <w:bookmarkEnd w:id="1053"/>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lastRenderedPageBreak/>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lastRenderedPageBreak/>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4"/>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7FFF24" w14:textId="77777777" w:rsidR="00D87E19" w:rsidRDefault="00D87E19" w:rsidP="00030B6E">
      <w:pPr>
        <w:spacing w:line="240" w:lineRule="auto"/>
      </w:pPr>
      <w:r>
        <w:separator/>
      </w:r>
    </w:p>
  </w:endnote>
  <w:endnote w:type="continuationSeparator" w:id="0">
    <w:p w14:paraId="73F7CF5A" w14:textId="77777777" w:rsidR="00D87E19" w:rsidRDefault="00D87E19"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w:altName w:val="Segoe UI Semiligh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3B67" w14:textId="29830143" w:rsidR="007C5846" w:rsidRDefault="007C5846"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F85F5D">
      <w:rPr>
        <w:b/>
        <w:noProof/>
        <w:sz w:val="18"/>
        <w:szCs w:val="18"/>
      </w:rPr>
      <w:t>iv</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17FF3" w14:textId="77777777" w:rsidR="007C5846" w:rsidRDefault="007C5846">
    <w:pPr>
      <w:pStyle w:val="Footer"/>
    </w:pPr>
    <w:r w:rsidRPr="006858D0">
      <w:rPr>
        <w:noProof/>
      </w:rPr>
      <w:drawing>
        <wp:anchor distT="0" distB="0" distL="114300" distR="114300" simplePos="0" relativeHeight="251659264"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2ECC1" w14:textId="77777777" w:rsidR="007C5846" w:rsidRDefault="007C58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473764"/>
      <w:docPartObj>
        <w:docPartGallery w:val="Page Numbers (Bottom of Page)"/>
        <w:docPartUnique/>
      </w:docPartObj>
    </w:sdtPr>
    <w:sdtEndPr>
      <w:rPr>
        <w:noProof/>
        <w:sz w:val="18"/>
        <w:szCs w:val="18"/>
      </w:rPr>
    </w:sdtEndPr>
    <w:sdtContent>
      <w:p w14:paraId="229B1916" w14:textId="3653F2B0"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167971"/>
      <w:docPartObj>
        <w:docPartGallery w:val="Page Numbers (Bottom of Page)"/>
        <w:docPartUnique/>
      </w:docPartObj>
    </w:sdtPr>
    <w:sdtEndPr>
      <w:rPr>
        <w:noProof/>
        <w:sz w:val="18"/>
        <w:szCs w:val="18"/>
      </w:rPr>
    </w:sdtEndPr>
    <w:sdtContent>
      <w:p w14:paraId="7EE16185" w14:textId="53B8FCAF"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2</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0739717"/>
      <w:docPartObj>
        <w:docPartGallery w:val="Page Numbers (Bottom of Page)"/>
        <w:docPartUnique/>
      </w:docPartObj>
    </w:sdtPr>
    <w:sdtEndPr>
      <w:rPr>
        <w:noProof/>
        <w:sz w:val="18"/>
        <w:szCs w:val="18"/>
      </w:rPr>
    </w:sdtEndPr>
    <w:sdtContent>
      <w:p w14:paraId="010DFD46" w14:textId="2D99BA6E"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65E2B">
          <w:rPr>
            <w:noProof/>
            <w:sz w:val="18"/>
            <w:szCs w:val="18"/>
          </w:rPr>
          <w:t>86</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5421890"/>
      <w:docPartObj>
        <w:docPartGallery w:val="Page Numbers (Bottom of Page)"/>
        <w:docPartUnique/>
      </w:docPartObj>
    </w:sdtPr>
    <w:sdtEndPr>
      <w:rPr>
        <w:noProof/>
        <w:sz w:val="18"/>
        <w:szCs w:val="18"/>
      </w:rPr>
    </w:sdtEndPr>
    <w:sdtContent>
      <w:p w14:paraId="218B466A" w14:textId="357EC8D6" w:rsidR="007C5846" w:rsidRDefault="007C5846"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A45AF7">
          <w:rPr>
            <w:noProof/>
            <w:sz w:val="18"/>
            <w:szCs w:val="18"/>
          </w:rPr>
          <w:t>311</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CC20C" w14:textId="77777777" w:rsidR="00D87E19" w:rsidRDefault="00D87E19" w:rsidP="00030B6E">
      <w:pPr>
        <w:spacing w:line="240" w:lineRule="auto"/>
      </w:pPr>
      <w:r>
        <w:separator/>
      </w:r>
    </w:p>
  </w:footnote>
  <w:footnote w:type="continuationSeparator" w:id="0">
    <w:p w14:paraId="218E8F7A" w14:textId="77777777" w:rsidR="00D87E19" w:rsidRDefault="00D87E19" w:rsidP="00030B6E">
      <w:pPr>
        <w:spacing w:line="240" w:lineRule="auto"/>
      </w:pPr>
      <w:r>
        <w:continuationSeparator/>
      </w:r>
    </w:p>
  </w:footnote>
  <w:footnote w:id="1">
    <w:p w14:paraId="635D2C39" w14:textId="77777777" w:rsidR="007C5846" w:rsidRPr="002D3096" w:rsidRDefault="007C5846"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7C5846" w:rsidRDefault="007C5846">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7C5846" w:rsidRPr="00105DF2" w:rsidRDefault="007C5846"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7C5846" w:rsidRDefault="007C5846">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7C5846" w:rsidRPr="00375B2E" w:rsidRDefault="007C5846"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7C5846" w:rsidRDefault="007C5846">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7C5846" w:rsidRDefault="007C5846">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7C5846" w:rsidRDefault="007C5846">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7C5846" w:rsidRDefault="007C5846"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7C5846" w:rsidRDefault="007C5846"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7C5846" w:rsidRDefault="007C5846">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7C5846" w:rsidRPr="000C0132" w:rsidRDefault="007C5846"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7C5846" w:rsidRDefault="007C5846"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7C5846" w:rsidRDefault="007C5846"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61452EFD" w14:textId="4286DDD0" w:rsidR="00783BCA" w:rsidRPr="003A0B7C" w:rsidRDefault="00783BCA">
      <w:pPr>
        <w:pStyle w:val="FootnoteText"/>
      </w:pPr>
      <w:r>
        <w:rPr>
          <w:rStyle w:val="FootnoteReference"/>
        </w:rPr>
        <w:footnoteRef/>
      </w:r>
      <w:r>
        <w:t xml:space="preserve"> </w:t>
      </w:r>
      <w:r w:rsidR="002811EE">
        <w:t xml:space="preserve">Note that in the </w:t>
      </w:r>
      <w:r w:rsidR="00395405">
        <w:t xml:space="preserve">template </w:t>
      </w:r>
      <w:r w:rsidR="00F732A8">
        <w:t xml:space="preserve">Stata do files, a generic variable, </w:t>
      </w:r>
      <w:r w:rsidR="00F732A8">
        <w:rPr>
          <w:i/>
          <w:iCs/>
        </w:rPr>
        <w:t>pov_stat</w:t>
      </w:r>
      <w:r w:rsidR="00F732A8">
        <w:t>, is use</w:t>
      </w:r>
      <w:r w:rsidR="00923EEE">
        <w:t xml:space="preserve">d as the poverty status disaggregate. Please </w:t>
      </w:r>
      <w:r w:rsidR="00AB6181">
        <w:t xml:space="preserve">replace the generic variable with </w:t>
      </w:r>
      <w:r w:rsidR="009C349B">
        <w:t xml:space="preserve">the poverty status variable </w:t>
      </w:r>
      <w:r w:rsidR="004930FF">
        <w:t xml:space="preserve">appropriate </w:t>
      </w:r>
      <w:r w:rsidR="00AB6181">
        <w:t>for the analysis</w:t>
      </w:r>
      <w:r w:rsidR="004930FF">
        <w:t xml:space="preserve"> being conducted</w:t>
      </w:r>
      <w:r w:rsidR="00AB6181">
        <w:t>.</w:t>
      </w:r>
      <w:r w:rsidR="0001498F">
        <w:t xml:space="preserve"> </w:t>
      </w:r>
    </w:p>
  </w:footnote>
  <w:footnote w:id="19">
    <w:p w14:paraId="31C0E8C4" w14:textId="1DBA3F21" w:rsidR="007C5846" w:rsidRPr="002B65BF" w:rsidRDefault="007C5846"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20">
    <w:p w14:paraId="50AE66BE" w14:textId="5B4DB654" w:rsidR="007C5846" w:rsidRPr="002B65BF" w:rsidRDefault="007C5846"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1">
    <w:p w14:paraId="4DA86210" w14:textId="2D00C31A" w:rsidR="007C5846" w:rsidRPr="00C4158D" w:rsidRDefault="007C5846"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2">
    <w:p w14:paraId="4FC6CDE3"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3">
    <w:p w14:paraId="18D561A6" w14:textId="08F5000C" w:rsidR="007C5846" w:rsidRPr="0053396D" w:rsidRDefault="007C5846"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4">
    <w:p w14:paraId="4D0FCB29" w14:textId="3F9EB6F3" w:rsidR="007C5846" w:rsidRPr="00EF731B" w:rsidRDefault="007C5846"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5">
    <w:p w14:paraId="71F1C406"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6">
    <w:p w14:paraId="62FA1C1B" w14:textId="0F741CBB" w:rsidR="007C5846" w:rsidRPr="0069588E" w:rsidRDefault="007C5846"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7">
    <w:p w14:paraId="30151073" w14:textId="132EA934" w:rsidR="007C5846" w:rsidRPr="00050DC6" w:rsidRDefault="007C5846"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8">
    <w:p w14:paraId="3324E10C" w14:textId="747EEABA" w:rsidR="007C5846" w:rsidRPr="00CB0E3B" w:rsidRDefault="007C5846"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9">
    <w:p w14:paraId="28DA57F6" w14:textId="2B99DCEB" w:rsidR="007C5846" w:rsidRPr="00B53F71" w:rsidRDefault="007C5846"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30">
    <w:p w14:paraId="5B6D4099" w14:textId="48BCFD82" w:rsidR="007C5846" w:rsidRPr="001B1E22" w:rsidRDefault="007C5846"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1">
    <w:p w14:paraId="09540B52" w14:textId="77777777" w:rsidR="007C5846" w:rsidRDefault="007C5846" w:rsidP="0088236B">
      <w:pPr>
        <w:pStyle w:val="FootnoteText"/>
      </w:pPr>
      <w:r>
        <w:rPr>
          <w:rStyle w:val="FootnoteReference"/>
        </w:rPr>
        <w:footnoteRef/>
      </w:r>
      <w:r>
        <w:t xml:space="preserve"> If the household owns more than one item of the durable goods, the average value and average age should be used.</w:t>
      </w:r>
    </w:p>
  </w:footnote>
  <w:footnote w:id="32">
    <w:p w14:paraId="7843052E" w14:textId="7093139F" w:rsidR="007C5846" w:rsidRPr="00AA3F53" w:rsidRDefault="007C5846"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3">
    <w:p w14:paraId="3E2A9EFC" w14:textId="35ECCB07" w:rsidR="007C5846" w:rsidRPr="00AA3F53" w:rsidRDefault="007C5846"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4">
    <w:p w14:paraId="510A41B6" w14:textId="0DA4D42F" w:rsidR="007D166F" w:rsidRDefault="007D166F">
      <w:pPr>
        <w:pStyle w:val="FootnoteText"/>
      </w:pPr>
      <w:r>
        <w:rPr>
          <w:rStyle w:val="FootnoteReference"/>
        </w:rPr>
        <w:footnoteRef/>
      </w:r>
      <w:r>
        <w:t xml:space="preserve"> </w:t>
      </w:r>
      <w:r w:rsidR="00BC0F6E" w:rsidRPr="006A4098">
        <w:rPr>
          <w:rFonts w:eastAsia="Gill Sans"/>
        </w:rPr>
        <w:t xml:space="preserve">If there is </w:t>
      </w:r>
      <w:r w:rsidR="00BC0F6E">
        <w:rPr>
          <w:rFonts w:eastAsia="Gill Sans"/>
        </w:rPr>
        <w:t>in</w:t>
      </w:r>
      <w:r w:rsidR="00BC0F6E" w:rsidRPr="006A4098">
        <w:rPr>
          <w:rFonts w:eastAsia="Gill Sans"/>
        </w:rPr>
        <w:t xml:space="preserve">sufficient rental data to use hedonic regression, please contact </w:t>
      </w:r>
      <w:r w:rsidR="007F705A">
        <w:rPr>
          <w:rFonts w:eastAsia="Gill Sans"/>
        </w:rPr>
        <w:t>USAID</w:t>
      </w:r>
      <w:r w:rsidR="00BC0F6E" w:rsidRPr="006A4098">
        <w:rPr>
          <w:rFonts w:eastAsia="Gill Sans"/>
        </w:rPr>
        <w:t xml:space="preserve"> to discuss </w:t>
      </w:r>
      <w:r w:rsidR="00BC0F6E">
        <w:rPr>
          <w:rFonts w:eastAsia="Gill Sans"/>
        </w:rPr>
        <w:t xml:space="preserve">and an agree on an </w:t>
      </w:r>
      <w:r w:rsidR="00BC0F6E" w:rsidRPr="006A4098">
        <w:rPr>
          <w:rFonts w:eastAsia="Gill Sans"/>
        </w:rPr>
        <w:t>alternate approach.</w:t>
      </w:r>
    </w:p>
  </w:footnote>
  <w:footnote w:id="35">
    <w:p w14:paraId="04220B55" w14:textId="77777777" w:rsidR="007C5846" w:rsidRPr="007A4E2D" w:rsidRDefault="007C5846" w:rsidP="0088236B">
      <w:pPr>
        <w:pStyle w:val="FootnoteText"/>
      </w:pPr>
      <w:r w:rsidRPr="007A4E2D">
        <w:rPr>
          <w:rStyle w:val="FootnoteReference"/>
        </w:rPr>
        <w:footnoteRef/>
      </w:r>
      <w:r w:rsidRPr="007A4E2D">
        <w:t xml:space="preserve"> Other functional forms can be tested, such as a log-log function.</w:t>
      </w:r>
    </w:p>
  </w:footnote>
  <w:footnote w:id="36">
    <w:p w14:paraId="291970EE" w14:textId="77777777" w:rsidR="007C5846" w:rsidRPr="00AA3F53" w:rsidRDefault="007C5846"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7">
    <w:p w14:paraId="500E2504" w14:textId="48089DF1" w:rsidR="007C5846" w:rsidRPr="00AA3F53" w:rsidRDefault="007C5846"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8">
    <w:p w14:paraId="49AEDA07" w14:textId="3FBC63B9" w:rsidR="007C5846" w:rsidRDefault="007C5846"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9">
    <w:p w14:paraId="53EF14A2" w14:textId="7B260576" w:rsidR="007C5846" w:rsidRPr="00497DA4" w:rsidRDefault="007C5846"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40">
    <w:p w14:paraId="15F77FBE" w14:textId="34D960F2" w:rsidR="007C5846" w:rsidRPr="00783D0B" w:rsidRDefault="007C5846"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41">
    <w:p w14:paraId="52EC5D49" w14:textId="0D5E66CA" w:rsidR="007C5846" w:rsidRPr="00AA3F53" w:rsidRDefault="007C5846"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2">
    <w:p w14:paraId="50C39B60" w14:textId="24D519CB" w:rsidR="007C5846" w:rsidRPr="00252F80" w:rsidRDefault="007C5846"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3">
    <w:p w14:paraId="7B2C9441" w14:textId="1E4B538B" w:rsidR="007C5846" w:rsidRPr="003D135D" w:rsidRDefault="007C5846"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4">
    <w:p w14:paraId="4BC922A4" w14:textId="6EBD25C8" w:rsidR="007C5846" w:rsidRDefault="007C5846"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5">
    <w:p w14:paraId="7E42DB1F" w14:textId="695F5134" w:rsidR="007C5846" w:rsidRPr="00F37F33" w:rsidRDefault="007C5846"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6">
    <w:p w14:paraId="65DD2387"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7">
    <w:p w14:paraId="6FA8E83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8">
    <w:p w14:paraId="3DE0FDE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9">
    <w:p w14:paraId="7B78D5FD" w14:textId="77777777" w:rsidR="007C5846" w:rsidRPr="00914668" w:rsidRDefault="007C5846"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50">
    <w:p w14:paraId="65B633A8"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51">
    <w:p w14:paraId="19E8B1D7" w14:textId="248FF2D5" w:rsidR="007C5846" w:rsidRPr="00A20D5D" w:rsidRDefault="007C5846"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2">
    <w:p w14:paraId="0EFB379C" w14:textId="04A678A4" w:rsidR="007C5846" w:rsidRPr="00A20D5D" w:rsidRDefault="007C5846"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3">
    <w:p w14:paraId="56911F7B"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4">
    <w:p w14:paraId="18719A49"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5">
    <w:p w14:paraId="5938ABE0"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6">
    <w:p w14:paraId="6E26838B" w14:textId="41638868" w:rsidR="007C5846" w:rsidRDefault="007C5846"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7">
    <w:p w14:paraId="56915D29" w14:textId="63A497A0"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8">
    <w:p w14:paraId="21E8FE7F" w14:textId="34D2D38E" w:rsidR="00EC139A" w:rsidRPr="00A023D3" w:rsidRDefault="00EC139A">
      <w:pPr>
        <w:pStyle w:val="FootnoteText"/>
      </w:pPr>
      <w:r>
        <w:rPr>
          <w:rStyle w:val="FootnoteReference"/>
        </w:rPr>
        <w:footnoteRef/>
      </w:r>
      <w:r>
        <w:t xml:space="preserve"> Note that the variable created is </w:t>
      </w:r>
      <w:r>
        <w:rPr>
          <w:i/>
          <w:iCs/>
        </w:rPr>
        <w:t>pcdhouse4</w:t>
      </w:r>
      <w:r w:rsidR="00A023D3">
        <w:t xml:space="preserve"> rather than</w:t>
      </w:r>
      <w:r w:rsidR="008325E9">
        <w:t xml:space="preserve"> the</w:t>
      </w:r>
      <w:r w:rsidR="002841E6">
        <w:t xml:space="preserve"> next sequential variable</w:t>
      </w:r>
      <w:r w:rsidR="00FD1A92">
        <w:t xml:space="preserve"> (</w:t>
      </w:r>
      <w:r w:rsidR="00A023D3">
        <w:rPr>
          <w:i/>
          <w:iCs/>
        </w:rPr>
        <w:t>pcdhouse3</w:t>
      </w:r>
      <w:r w:rsidR="00FD1A92">
        <w:t>).</w:t>
      </w:r>
      <w:r w:rsidR="00A023D3">
        <w:t xml:space="preserve"> </w:t>
      </w:r>
      <w:r w:rsidR="00FD1A92">
        <w:t xml:space="preserve">This was done </w:t>
      </w:r>
      <w:r w:rsidR="00A023D3">
        <w:t xml:space="preserve">to align with the template </w:t>
      </w:r>
      <w:r w:rsidR="008C49A6">
        <w:t>Stata syntax</w:t>
      </w:r>
      <w:r w:rsidR="00A023D3">
        <w:t xml:space="preserve"> files, which </w:t>
      </w:r>
      <w:r w:rsidR="008C49A6">
        <w:t xml:space="preserve">initially included a </w:t>
      </w:r>
      <w:r w:rsidR="00C1662C">
        <w:rPr>
          <w:i/>
          <w:iCs/>
        </w:rPr>
        <w:t xml:space="preserve">pcdhouse3 </w:t>
      </w:r>
      <w:r w:rsidR="008C49A6">
        <w:t>variable</w:t>
      </w:r>
      <w:r w:rsidR="00FD1A92">
        <w:t xml:space="preserve"> that </w:t>
      </w:r>
      <w:r w:rsidR="00C1662C">
        <w:t xml:space="preserve">has since been </w:t>
      </w:r>
      <w:r w:rsidR="002F0F59">
        <w:t xml:space="preserve">removed (i.e., </w:t>
      </w:r>
      <w:r w:rsidR="00C1662C">
        <w:t>commented out</w:t>
      </w:r>
      <w:r w:rsidR="002F0F59">
        <w:t>)</w:t>
      </w:r>
      <w:r w:rsidR="00C1662C">
        <w:t>.</w:t>
      </w:r>
    </w:p>
  </w:footnote>
  <w:footnote w:id="59">
    <w:p w14:paraId="21AFDCDE"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60">
    <w:p w14:paraId="72B8E47F" w14:textId="7CE64479"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61">
    <w:p w14:paraId="3A22D0A7" w14:textId="75C3347A" w:rsidR="007C5846" w:rsidRDefault="007C5846" w:rsidP="00DF5364">
      <w:pPr>
        <w:pStyle w:val="FootnoteText"/>
      </w:pPr>
      <w:r>
        <w:rPr>
          <w:rStyle w:val="FootnoteReference"/>
        </w:rPr>
        <w:footnoteRef/>
      </w:r>
      <w:r>
        <w:t xml:space="preserve"> If rental data are too deficient to use hedonic regression, consult with USAID to determine the best approach. </w:t>
      </w:r>
    </w:p>
  </w:footnote>
  <w:footnote w:id="62">
    <w:p w14:paraId="64AB5B86"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3">
    <w:p w14:paraId="1CE3211D" w14:textId="6240757B"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4">
    <w:p w14:paraId="46765B02" w14:textId="77777777" w:rsidR="007C5846" w:rsidRDefault="007C5846">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5">
    <w:p w14:paraId="458E2D79" w14:textId="77777777" w:rsidR="007C5846" w:rsidRDefault="007C5846">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6">
    <w:p w14:paraId="7A735B50" w14:textId="77777777" w:rsidR="007C5846" w:rsidRDefault="007C5846"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7">
    <w:p w14:paraId="3682FC88" w14:textId="77777777" w:rsidR="007C5846" w:rsidRDefault="007C5846">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8">
    <w:p w14:paraId="5A1EB99B" w14:textId="77777777" w:rsidR="007C5846" w:rsidRDefault="007C5846">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9">
    <w:p w14:paraId="67C36518" w14:textId="136B838E" w:rsidR="007C5846" w:rsidRDefault="007C5846"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70">
    <w:p w14:paraId="4E0A383D" w14:textId="5CC11EA9" w:rsidR="007C5846" w:rsidRDefault="007C5846">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71">
    <w:p w14:paraId="791C52ED" w14:textId="77777777" w:rsidR="007C5846" w:rsidRDefault="007C5846">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72">
    <w:p w14:paraId="4EA634F9" w14:textId="77777777" w:rsidR="007C5846" w:rsidRDefault="007C5846">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3">
    <w:p w14:paraId="594B1D6E" w14:textId="77777777" w:rsidR="007C5846" w:rsidRDefault="007C5846">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4">
    <w:p w14:paraId="31B4F129" w14:textId="77777777" w:rsidR="007C5846" w:rsidRDefault="007C5846">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5">
    <w:p w14:paraId="05947077" w14:textId="77777777" w:rsidR="007C5846" w:rsidRDefault="007C5846">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6">
    <w:p w14:paraId="2AAB2C0C" w14:textId="77777777" w:rsidR="007C5846" w:rsidRDefault="007C5846">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7">
    <w:p w14:paraId="03C57F49"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8">
    <w:p w14:paraId="4AB0CC77"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9">
    <w:p w14:paraId="7BA0CCDD" w14:textId="77777777" w:rsidR="007C5846" w:rsidRDefault="007C5846">
      <w:pPr>
        <w:pStyle w:val="FootnoteText"/>
      </w:pPr>
      <w:r>
        <w:rPr>
          <w:rStyle w:val="FootnoteReference"/>
        </w:rPr>
        <w:footnoteRef/>
      </w:r>
      <w:r>
        <w:t xml:space="preserve"> In Stata, this can be done with the “reshape long” command.</w:t>
      </w:r>
    </w:p>
  </w:footnote>
  <w:footnote w:id="80">
    <w:p w14:paraId="6A5DFFC5" w14:textId="77777777" w:rsidR="007C5846" w:rsidRPr="008B05BD" w:rsidRDefault="007C5846"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81">
    <w:p w14:paraId="332A14D7" w14:textId="77C21A6C" w:rsidR="007C5846" w:rsidRDefault="007C5846"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82">
    <w:p w14:paraId="706E41A3" w14:textId="6C7CAA0D" w:rsidR="007C5846" w:rsidRDefault="007C5846"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3">
    <w:p w14:paraId="50D8F9A2" w14:textId="77777777" w:rsidR="007C5846" w:rsidRPr="00A43E04" w:rsidRDefault="007C5846"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4">
    <w:p w14:paraId="2EED9997" w14:textId="39DA23D2" w:rsidR="007C5846" w:rsidRPr="00EA5B6D" w:rsidRDefault="007C5846"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5">
    <w:p w14:paraId="499394EC" w14:textId="13E9B6F4" w:rsidR="007C5846" w:rsidRPr="008E0B39" w:rsidRDefault="007C5846"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6">
    <w:p w14:paraId="481C71C6" w14:textId="06CE70D2" w:rsidR="007C5846" w:rsidRPr="00E87BC7" w:rsidRDefault="007C5846"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7">
    <w:p w14:paraId="0645947F" w14:textId="2431CEE1" w:rsidR="007C5846" w:rsidRDefault="007C5846"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8">
    <w:p w14:paraId="621EBE08" w14:textId="0FABC9D1" w:rsidR="007C5846" w:rsidRDefault="007C5846">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9">
    <w:p w14:paraId="506D361C" w14:textId="38CAD2ED" w:rsidR="007C5846" w:rsidRDefault="007C5846"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90">
    <w:p w14:paraId="08C1BE05" w14:textId="63848F27" w:rsidR="007C5846" w:rsidRDefault="007C5846">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91">
    <w:p w14:paraId="0BA3843C" w14:textId="580A8F22" w:rsidR="007C5846" w:rsidRDefault="007C5846"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92">
    <w:p w14:paraId="1B14B10A" w14:textId="77777777" w:rsidR="007C5846" w:rsidRDefault="007C5846"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3">
    <w:p w14:paraId="5CCCBB00" w14:textId="77777777" w:rsidR="007C5846" w:rsidRDefault="007C5846"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4">
    <w:p w14:paraId="352EDD72" w14:textId="0C538A71" w:rsidR="007C5846" w:rsidRDefault="007C5846"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5">
    <w:p w14:paraId="40494CA2" w14:textId="2B78A012" w:rsidR="007C5846" w:rsidRDefault="007C5846">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6">
    <w:p w14:paraId="424983C9" w14:textId="112F1B0D" w:rsidR="007C5846" w:rsidRPr="006F7FCF" w:rsidRDefault="007C5846">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7">
    <w:p w14:paraId="2AAF55F6" w14:textId="585E8278" w:rsidR="007C5846" w:rsidRPr="004735E0" w:rsidRDefault="007C5846"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8">
    <w:p w14:paraId="23817F68" w14:textId="424A5297" w:rsidR="007C5846" w:rsidRDefault="007C5846">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9">
    <w:p w14:paraId="3A0185BC" w14:textId="77777777" w:rsidR="007C5846" w:rsidRDefault="007C5846">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100">
    <w:p w14:paraId="677445AD" w14:textId="3CC01DE5" w:rsidR="007C5846" w:rsidRDefault="007C5846"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101">
    <w:p w14:paraId="72A1E984" w14:textId="77777777" w:rsidR="007C5846" w:rsidRDefault="007C5846"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102">
    <w:p w14:paraId="48886DD4" w14:textId="3147AE0A" w:rsidR="007C5846" w:rsidRDefault="007C5846">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3">
    <w:p w14:paraId="1ADA824C" w14:textId="25EC72ED" w:rsidR="007C5846" w:rsidRDefault="007C5846">
      <w:pPr>
        <w:pStyle w:val="FootnoteText"/>
      </w:pPr>
      <w:r>
        <w:rPr>
          <w:rStyle w:val="FootnoteReference"/>
        </w:rPr>
        <w:footnoteRef/>
      </w:r>
      <w:r>
        <w:t xml:space="preserve"> Also includes plantains and green bananas, which can be starchy staple foods in some areas</w:t>
      </w:r>
    </w:p>
  </w:footnote>
  <w:footnote w:id="104">
    <w:p w14:paraId="4BC56F35" w14:textId="61135F88" w:rsidR="007C5846" w:rsidRDefault="007C5846">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5">
    <w:p w14:paraId="704816AC" w14:textId="3F44BBEC" w:rsidR="007C5846" w:rsidRDefault="007C5846">
      <w:pPr>
        <w:pStyle w:val="FootnoteText"/>
      </w:pPr>
      <w:r>
        <w:rPr>
          <w:rStyle w:val="FootnoteReference"/>
        </w:rPr>
        <w:footnoteRef/>
      </w:r>
      <w:r>
        <w:t xml:space="preserve"> Also includes plantains and green bananas, which can be starchy staple foods in some areas</w:t>
      </w:r>
    </w:p>
  </w:footnote>
  <w:footnote w:id="106">
    <w:p w14:paraId="189ABD32" w14:textId="4AEA2C91" w:rsidR="007C5846" w:rsidRPr="006D2E39" w:rsidRDefault="007C5846"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84837" w14:textId="77777777" w:rsidR="007C5846" w:rsidRDefault="007C5846" w:rsidP="007B5C4E">
    <w:pPr>
      <w:pStyle w:val="Header"/>
    </w:pPr>
    <w:r>
      <w:rPr>
        <w:noProof/>
      </w:rPr>
      <mc:AlternateContent>
        <mc:Choice Requires="wpg">
          <w:drawing>
            <wp:anchor distT="0" distB="0" distL="114300" distR="114300" simplePos="0" relativeHeight="251657216"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w:pict>
            <v:group w14:anchorId="42EECB72" id="Group 17" o:spid="_x0000_s1026" style="position:absolute;margin-left:-69pt;margin-top:-28.8pt;width:599.1pt;height:78.6pt;z-index:251657216"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">
                <v:imagedata r:id="rId2" o:title="horizontal CMYK blue"/>
              </v:shape>
            </v:group>
          </w:pict>
        </mc:Fallback>
      </mc:AlternateContent>
    </w:r>
  </w:p>
  <w:p w14:paraId="3CA7521A" w14:textId="77777777" w:rsidR="007C5846" w:rsidRDefault="007C5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C3D1F" w14:textId="77777777" w:rsidR="007C5846" w:rsidRDefault="007C58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978E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alisk, Kirsten">
    <w15:presenceInfo w15:providerId="AD" w15:userId="S::26167@icf.com::504b20ee-7989-4069-b746-21b069973a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5B7"/>
    <w:rsid w:val="00013C7D"/>
    <w:rsid w:val="000141CA"/>
    <w:rsid w:val="000143AB"/>
    <w:rsid w:val="000148E8"/>
    <w:rsid w:val="0001498F"/>
    <w:rsid w:val="00015B32"/>
    <w:rsid w:val="00017B9D"/>
    <w:rsid w:val="00020ACC"/>
    <w:rsid w:val="0002130E"/>
    <w:rsid w:val="00021CE1"/>
    <w:rsid w:val="0002235A"/>
    <w:rsid w:val="00022626"/>
    <w:rsid w:val="00022CE8"/>
    <w:rsid w:val="00022FF0"/>
    <w:rsid w:val="0002370F"/>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02D"/>
    <w:rsid w:val="0004240F"/>
    <w:rsid w:val="00043352"/>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2CCF"/>
    <w:rsid w:val="000938FE"/>
    <w:rsid w:val="00093DB4"/>
    <w:rsid w:val="00095420"/>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019"/>
    <w:rsid w:val="000B66C7"/>
    <w:rsid w:val="000B6911"/>
    <w:rsid w:val="000B69BA"/>
    <w:rsid w:val="000B6CC6"/>
    <w:rsid w:val="000B6DBE"/>
    <w:rsid w:val="000B7BB2"/>
    <w:rsid w:val="000B7E9F"/>
    <w:rsid w:val="000C0132"/>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8A0"/>
    <w:rsid w:val="000D6CAF"/>
    <w:rsid w:val="000D6DF2"/>
    <w:rsid w:val="000D7B38"/>
    <w:rsid w:val="000E0804"/>
    <w:rsid w:val="000E14CC"/>
    <w:rsid w:val="000E175D"/>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878"/>
    <w:rsid w:val="000F229E"/>
    <w:rsid w:val="000F2E26"/>
    <w:rsid w:val="000F3513"/>
    <w:rsid w:val="000F3771"/>
    <w:rsid w:val="000F38ED"/>
    <w:rsid w:val="000F4325"/>
    <w:rsid w:val="000F493E"/>
    <w:rsid w:val="000F4B83"/>
    <w:rsid w:val="000F4C96"/>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5E1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74F"/>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1AE6"/>
    <w:rsid w:val="00142057"/>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40C6"/>
    <w:rsid w:val="00174E76"/>
    <w:rsid w:val="001760A2"/>
    <w:rsid w:val="00176817"/>
    <w:rsid w:val="00176ED4"/>
    <w:rsid w:val="00180CF5"/>
    <w:rsid w:val="00180FA1"/>
    <w:rsid w:val="001819D3"/>
    <w:rsid w:val="00181A00"/>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07"/>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831"/>
    <w:rsid w:val="001C3C04"/>
    <w:rsid w:val="001C4823"/>
    <w:rsid w:val="001C53CA"/>
    <w:rsid w:val="001C5CD3"/>
    <w:rsid w:val="001C5DF5"/>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3E6B"/>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E6045"/>
    <w:rsid w:val="001E60AE"/>
    <w:rsid w:val="001F03F2"/>
    <w:rsid w:val="001F157E"/>
    <w:rsid w:val="001F1674"/>
    <w:rsid w:val="001F2109"/>
    <w:rsid w:val="001F2A38"/>
    <w:rsid w:val="001F2FEC"/>
    <w:rsid w:val="001F3EFC"/>
    <w:rsid w:val="001F451A"/>
    <w:rsid w:val="001F471D"/>
    <w:rsid w:val="001F5392"/>
    <w:rsid w:val="001F6AA3"/>
    <w:rsid w:val="001F7248"/>
    <w:rsid w:val="002003E3"/>
    <w:rsid w:val="00200706"/>
    <w:rsid w:val="00200D1F"/>
    <w:rsid w:val="0020118B"/>
    <w:rsid w:val="002011F8"/>
    <w:rsid w:val="00201539"/>
    <w:rsid w:val="00202458"/>
    <w:rsid w:val="00203750"/>
    <w:rsid w:val="00203BFA"/>
    <w:rsid w:val="00204B78"/>
    <w:rsid w:val="0020507D"/>
    <w:rsid w:val="00205550"/>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2ABE"/>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6339"/>
    <w:rsid w:val="00246757"/>
    <w:rsid w:val="00246916"/>
    <w:rsid w:val="00246D9F"/>
    <w:rsid w:val="002478CE"/>
    <w:rsid w:val="0025002E"/>
    <w:rsid w:val="00250597"/>
    <w:rsid w:val="0025075D"/>
    <w:rsid w:val="00251143"/>
    <w:rsid w:val="002514A1"/>
    <w:rsid w:val="002516BF"/>
    <w:rsid w:val="0025244E"/>
    <w:rsid w:val="00252814"/>
    <w:rsid w:val="00252E0A"/>
    <w:rsid w:val="00252F37"/>
    <w:rsid w:val="00253245"/>
    <w:rsid w:val="00253729"/>
    <w:rsid w:val="00253D96"/>
    <w:rsid w:val="00253E97"/>
    <w:rsid w:val="00253FB5"/>
    <w:rsid w:val="0025461E"/>
    <w:rsid w:val="0025641A"/>
    <w:rsid w:val="00263B14"/>
    <w:rsid w:val="0026446A"/>
    <w:rsid w:val="00264480"/>
    <w:rsid w:val="002654B6"/>
    <w:rsid w:val="00265957"/>
    <w:rsid w:val="00265C7C"/>
    <w:rsid w:val="00265CC8"/>
    <w:rsid w:val="0026608C"/>
    <w:rsid w:val="00267174"/>
    <w:rsid w:val="002676C8"/>
    <w:rsid w:val="00267E6F"/>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0C4"/>
    <w:rsid w:val="002753F7"/>
    <w:rsid w:val="002766E1"/>
    <w:rsid w:val="002774E5"/>
    <w:rsid w:val="00277636"/>
    <w:rsid w:val="00280274"/>
    <w:rsid w:val="002802A4"/>
    <w:rsid w:val="002806A9"/>
    <w:rsid w:val="00280729"/>
    <w:rsid w:val="00280F64"/>
    <w:rsid w:val="00280F8F"/>
    <w:rsid w:val="002811EE"/>
    <w:rsid w:val="00281562"/>
    <w:rsid w:val="002821D0"/>
    <w:rsid w:val="002831BF"/>
    <w:rsid w:val="0028322D"/>
    <w:rsid w:val="00283CB6"/>
    <w:rsid w:val="002841E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29C"/>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53CC"/>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3272"/>
    <w:rsid w:val="002E427D"/>
    <w:rsid w:val="002E4489"/>
    <w:rsid w:val="002E4BDA"/>
    <w:rsid w:val="002E53E1"/>
    <w:rsid w:val="002E57B3"/>
    <w:rsid w:val="002E5839"/>
    <w:rsid w:val="002E5843"/>
    <w:rsid w:val="002E5DAB"/>
    <w:rsid w:val="002E5F9D"/>
    <w:rsid w:val="002E606E"/>
    <w:rsid w:val="002E65C7"/>
    <w:rsid w:val="002E7F98"/>
    <w:rsid w:val="002F0F59"/>
    <w:rsid w:val="002F11A1"/>
    <w:rsid w:val="002F11A8"/>
    <w:rsid w:val="002F1348"/>
    <w:rsid w:val="002F14CE"/>
    <w:rsid w:val="002F28D4"/>
    <w:rsid w:val="002F2B6F"/>
    <w:rsid w:val="002F31F4"/>
    <w:rsid w:val="002F3A97"/>
    <w:rsid w:val="002F40F1"/>
    <w:rsid w:val="002F4A3A"/>
    <w:rsid w:val="002F4CCB"/>
    <w:rsid w:val="002F5757"/>
    <w:rsid w:val="002F58EF"/>
    <w:rsid w:val="002F59D3"/>
    <w:rsid w:val="002F69D2"/>
    <w:rsid w:val="002F7B23"/>
    <w:rsid w:val="002F7FB0"/>
    <w:rsid w:val="00300264"/>
    <w:rsid w:val="00300CA7"/>
    <w:rsid w:val="00300D15"/>
    <w:rsid w:val="00301003"/>
    <w:rsid w:val="00301220"/>
    <w:rsid w:val="00302841"/>
    <w:rsid w:val="00302921"/>
    <w:rsid w:val="00302B31"/>
    <w:rsid w:val="003036C4"/>
    <w:rsid w:val="003047B1"/>
    <w:rsid w:val="00304804"/>
    <w:rsid w:val="00304BBC"/>
    <w:rsid w:val="00304C9F"/>
    <w:rsid w:val="00305054"/>
    <w:rsid w:val="00305562"/>
    <w:rsid w:val="00305FF7"/>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126"/>
    <w:rsid w:val="00321599"/>
    <w:rsid w:val="00322AD5"/>
    <w:rsid w:val="00322BAF"/>
    <w:rsid w:val="003236E5"/>
    <w:rsid w:val="00323C0E"/>
    <w:rsid w:val="00324CAC"/>
    <w:rsid w:val="0032681A"/>
    <w:rsid w:val="00327AE1"/>
    <w:rsid w:val="003303A9"/>
    <w:rsid w:val="00330B54"/>
    <w:rsid w:val="00330F56"/>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37033"/>
    <w:rsid w:val="00337902"/>
    <w:rsid w:val="0034093B"/>
    <w:rsid w:val="00340DFB"/>
    <w:rsid w:val="003416DA"/>
    <w:rsid w:val="00341A1A"/>
    <w:rsid w:val="00342147"/>
    <w:rsid w:val="00342B1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155"/>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5405"/>
    <w:rsid w:val="00396418"/>
    <w:rsid w:val="003970F6"/>
    <w:rsid w:val="0039773C"/>
    <w:rsid w:val="00397CB1"/>
    <w:rsid w:val="003A0A6F"/>
    <w:rsid w:val="003A0B7C"/>
    <w:rsid w:val="003A11C6"/>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5588"/>
    <w:rsid w:val="003B6759"/>
    <w:rsid w:val="003B6B88"/>
    <w:rsid w:val="003B6DCA"/>
    <w:rsid w:val="003B7669"/>
    <w:rsid w:val="003B78A8"/>
    <w:rsid w:val="003B7D19"/>
    <w:rsid w:val="003C0323"/>
    <w:rsid w:val="003C28CF"/>
    <w:rsid w:val="003C2BA4"/>
    <w:rsid w:val="003C2D93"/>
    <w:rsid w:val="003C375A"/>
    <w:rsid w:val="003C3906"/>
    <w:rsid w:val="003C3CBD"/>
    <w:rsid w:val="003C44C1"/>
    <w:rsid w:val="003C5243"/>
    <w:rsid w:val="003C5CEE"/>
    <w:rsid w:val="003C5F9F"/>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0949"/>
    <w:rsid w:val="003F281A"/>
    <w:rsid w:val="003F4937"/>
    <w:rsid w:val="003F5198"/>
    <w:rsid w:val="003F5341"/>
    <w:rsid w:val="003F582A"/>
    <w:rsid w:val="003F5D47"/>
    <w:rsid w:val="003F755E"/>
    <w:rsid w:val="003F768C"/>
    <w:rsid w:val="003F78CC"/>
    <w:rsid w:val="003F78F3"/>
    <w:rsid w:val="003F7D35"/>
    <w:rsid w:val="0040073D"/>
    <w:rsid w:val="004012B3"/>
    <w:rsid w:val="00401479"/>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31AD"/>
    <w:rsid w:val="0041322F"/>
    <w:rsid w:val="00413552"/>
    <w:rsid w:val="0041372F"/>
    <w:rsid w:val="004156E0"/>
    <w:rsid w:val="00415891"/>
    <w:rsid w:val="00415B16"/>
    <w:rsid w:val="00415F3D"/>
    <w:rsid w:val="0042020C"/>
    <w:rsid w:val="0042113B"/>
    <w:rsid w:val="00421A09"/>
    <w:rsid w:val="00422007"/>
    <w:rsid w:val="004233C4"/>
    <w:rsid w:val="00423ECC"/>
    <w:rsid w:val="004271C5"/>
    <w:rsid w:val="0042787A"/>
    <w:rsid w:val="0043004B"/>
    <w:rsid w:val="00430A20"/>
    <w:rsid w:val="00431CCC"/>
    <w:rsid w:val="00432172"/>
    <w:rsid w:val="004340FD"/>
    <w:rsid w:val="00434A3D"/>
    <w:rsid w:val="00434E53"/>
    <w:rsid w:val="004358BC"/>
    <w:rsid w:val="00435DE7"/>
    <w:rsid w:val="00436777"/>
    <w:rsid w:val="004373E2"/>
    <w:rsid w:val="00437598"/>
    <w:rsid w:val="0044006B"/>
    <w:rsid w:val="0044082C"/>
    <w:rsid w:val="00440BA5"/>
    <w:rsid w:val="00440C7C"/>
    <w:rsid w:val="00440F70"/>
    <w:rsid w:val="0044113B"/>
    <w:rsid w:val="0044181C"/>
    <w:rsid w:val="00441982"/>
    <w:rsid w:val="00443222"/>
    <w:rsid w:val="00443580"/>
    <w:rsid w:val="0044394C"/>
    <w:rsid w:val="004439FA"/>
    <w:rsid w:val="004445AD"/>
    <w:rsid w:val="004447A7"/>
    <w:rsid w:val="004452AA"/>
    <w:rsid w:val="00445323"/>
    <w:rsid w:val="00445BBE"/>
    <w:rsid w:val="00447524"/>
    <w:rsid w:val="004500FE"/>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0E"/>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87418"/>
    <w:rsid w:val="0049059C"/>
    <w:rsid w:val="0049112B"/>
    <w:rsid w:val="0049164D"/>
    <w:rsid w:val="004916EC"/>
    <w:rsid w:val="0049199F"/>
    <w:rsid w:val="00492323"/>
    <w:rsid w:val="00492740"/>
    <w:rsid w:val="0049290A"/>
    <w:rsid w:val="00492B87"/>
    <w:rsid w:val="0049309A"/>
    <w:rsid w:val="004930FF"/>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0E15"/>
    <w:rsid w:val="004C2023"/>
    <w:rsid w:val="004C2A7A"/>
    <w:rsid w:val="004C2A7C"/>
    <w:rsid w:val="004C3912"/>
    <w:rsid w:val="004C3C19"/>
    <w:rsid w:val="004C542F"/>
    <w:rsid w:val="004C5A4A"/>
    <w:rsid w:val="004C60A3"/>
    <w:rsid w:val="004C66AA"/>
    <w:rsid w:val="004C6A74"/>
    <w:rsid w:val="004C6B63"/>
    <w:rsid w:val="004C742A"/>
    <w:rsid w:val="004D0419"/>
    <w:rsid w:val="004D0FF0"/>
    <w:rsid w:val="004D193F"/>
    <w:rsid w:val="004D1948"/>
    <w:rsid w:val="004D23E3"/>
    <w:rsid w:val="004D2BC5"/>
    <w:rsid w:val="004D2C1C"/>
    <w:rsid w:val="004D3084"/>
    <w:rsid w:val="004D325A"/>
    <w:rsid w:val="004D33A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4FD5"/>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4801"/>
    <w:rsid w:val="004F53AA"/>
    <w:rsid w:val="004F56F6"/>
    <w:rsid w:val="004F659F"/>
    <w:rsid w:val="004F67AC"/>
    <w:rsid w:val="004F7384"/>
    <w:rsid w:val="004F7B47"/>
    <w:rsid w:val="00500CAB"/>
    <w:rsid w:val="00500EA5"/>
    <w:rsid w:val="00501497"/>
    <w:rsid w:val="005019F2"/>
    <w:rsid w:val="005020BE"/>
    <w:rsid w:val="0050238A"/>
    <w:rsid w:val="00502750"/>
    <w:rsid w:val="00502AA6"/>
    <w:rsid w:val="00502CBD"/>
    <w:rsid w:val="00502FCD"/>
    <w:rsid w:val="00503CC5"/>
    <w:rsid w:val="00504333"/>
    <w:rsid w:val="005045BD"/>
    <w:rsid w:val="00504852"/>
    <w:rsid w:val="00504B7A"/>
    <w:rsid w:val="0050543B"/>
    <w:rsid w:val="00506B23"/>
    <w:rsid w:val="00506C87"/>
    <w:rsid w:val="005071E1"/>
    <w:rsid w:val="00507999"/>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0CA"/>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5D0E"/>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8EA"/>
    <w:rsid w:val="00553E6A"/>
    <w:rsid w:val="005545DC"/>
    <w:rsid w:val="00554B70"/>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2394"/>
    <w:rsid w:val="005B2972"/>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4D30"/>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5B"/>
    <w:rsid w:val="00600AF8"/>
    <w:rsid w:val="00600DED"/>
    <w:rsid w:val="00601335"/>
    <w:rsid w:val="00601AAD"/>
    <w:rsid w:val="0060285D"/>
    <w:rsid w:val="00602ACD"/>
    <w:rsid w:val="00602D46"/>
    <w:rsid w:val="006041FE"/>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6B39"/>
    <w:rsid w:val="00637251"/>
    <w:rsid w:val="00637438"/>
    <w:rsid w:val="00637BAF"/>
    <w:rsid w:val="00637C9B"/>
    <w:rsid w:val="00637CA5"/>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0FB6"/>
    <w:rsid w:val="006A12DE"/>
    <w:rsid w:val="006A1EEC"/>
    <w:rsid w:val="006A2BE4"/>
    <w:rsid w:val="006A2E88"/>
    <w:rsid w:val="006A4659"/>
    <w:rsid w:val="006A49D2"/>
    <w:rsid w:val="006A6DAC"/>
    <w:rsid w:val="006A7852"/>
    <w:rsid w:val="006B0313"/>
    <w:rsid w:val="006B070B"/>
    <w:rsid w:val="006B08F4"/>
    <w:rsid w:val="006B0E1F"/>
    <w:rsid w:val="006B2E52"/>
    <w:rsid w:val="006B4069"/>
    <w:rsid w:val="006B40B8"/>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0CB"/>
    <w:rsid w:val="006E66FB"/>
    <w:rsid w:val="006E7946"/>
    <w:rsid w:val="006F00E3"/>
    <w:rsid w:val="006F0FA1"/>
    <w:rsid w:val="006F1544"/>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275"/>
    <w:rsid w:val="00702316"/>
    <w:rsid w:val="007023FB"/>
    <w:rsid w:val="00702719"/>
    <w:rsid w:val="0070309F"/>
    <w:rsid w:val="0070319D"/>
    <w:rsid w:val="00703A48"/>
    <w:rsid w:val="00704A06"/>
    <w:rsid w:val="007051EB"/>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0EAE"/>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267B"/>
    <w:rsid w:val="00733633"/>
    <w:rsid w:val="007338B1"/>
    <w:rsid w:val="007339F9"/>
    <w:rsid w:val="00734520"/>
    <w:rsid w:val="00734F05"/>
    <w:rsid w:val="00735264"/>
    <w:rsid w:val="00737805"/>
    <w:rsid w:val="007378BA"/>
    <w:rsid w:val="00740BF6"/>
    <w:rsid w:val="007421A6"/>
    <w:rsid w:val="00742790"/>
    <w:rsid w:val="00742B20"/>
    <w:rsid w:val="00742B36"/>
    <w:rsid w:val="00743843"/>
    <w:rsid w:val="0074385E"/>
    <w:rsid w:val="00743B64"/>
    <w:rsid w:val="007442AF"/>
    <w:rsid w:val="00744832"/>
    <w:rsid w:val="00744B2C"/>
    <w:rsid w:val="00745A54"/>
    <w:rsid w:val="00746E94"/>
    <w:rsid w:val="00747419"/>
    <w:rsid w:val="007476D1"/>
    <w:rsid w:val="00747724"/>
    <w:rsid w:val="00750273"/>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77F3F"/>
    <w:rsid w:val="0078069E"/>
    <w:rsid w:val="00780E5A"/>
    <w:rsid w:val="0078149C"/>
    <w:rsid w:val="00781689"/>
    <w:rsid w:val="00781E37"/>
    <w:rsid w:val="0078257F"/>
    <w:rsid w:val="00782A08"/>
    <w:rsid w:val="00782C4E"/>
    <w:rsid w:val="00782D41"/>
    <w:rsid w:val="007832C6"/>
    <w:rsid w:val="00783BCA"/>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405"/>
    <w:rsid w:val="007B0ABD"/>
    <w:rsid w:val="007B0B1D"/>
    <w:rsid w:val="007B1406"/>
    <w:rsid w:val="007B3746"/>
    <w:rsid w:val="007B3CCF"/>
    <w:rsid w:val="007B4C5C"/>
    <w:rsid w:val="007B5C4E"/>
    <w:rsid w:val="007B5EF1"/>
    <w:rsid w:val="007B6BB3"/>
    <w:rsid w:val="007B6CC9"/>
    <w:rsid w:val="007C042C"/>
    <w:rsid w:val="007C20EB"/>
    <w:rsid w:val="007C2250"/>
    <w:rsid w:val="007C2A12"/>
    <w:rsid w:val="007C3E4F"/>
    <w:rsid w:val="007C4D6D"/>
    <w:rsid w:val="007C54BB"/>
    <w:rsid w:val="007C5846"/>
    <w:rsid w:val="007C5973"/>
    <w:rsid w:val="007C5AED"/>
    <w:rsid w:val="007C6431"/>
    <w:rsid w:val="007C66DD"/>
    <w:rsid w:val="007C6715"/>
    <w:rsid w:val="007C70D5"/>
    <w:rsid w:val="007C7E02"/>
    <w:rsid w:val="007D087D"/>
    <w:rsid w:val="007D08E4"/>
    <w:rsid w:val="007D0C2C"/>
    <w:rsid w:val="007D10A0"/>
    <w:rsid w:val="007D13DA"/>
    <w:rsid w:val="007D166F"/>
    <w:rsid w:val="007D17ED"/>
    <w:rsid w:val="007D1C2C"/>
    <w:rsid w:val="007D21F9"/>
    <w:rsid w:val="007D517B"/>
    <w:rsid w:val="007D5869"/>
    <w:rsid w:val="007D5A14"/>
    <w:rsid w:val="007D5FA2"/>
    <w:rsid w:val="007D63D1"/>
    <w:rsid w:val="007D66FE"/>
    <w:rsid w:val="007D6A18"/>
    <w:rsid w:val="007D77B7"/>
    <w:rsid w:val="007E06AF"/>
    <w:rsid w:val="007E1176"/>
    <w:rsid w:val="007E2076"/>
    <w:rsid w:val="007E2E7F"/>
    <w:rsid w:val="007E41AE"/>
    <w:rsid w:val="007E4383"/>
    <w:rsid w:val="007E456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25B9"/>
    <w:rsid w:val="007F4485"/>
    <w:rsid w:val="007F4B24"/>
    <w:rsid w:val="007F6AB2"/>
    <w:rsid w:val="007F6AFE"/>
    <w:rsid w:val="007F705A"/>
    <w:rsid w:val="007F772E"/>
    <w:rsid w:val="0080069E"/>
    <w:rsid w:val="008008D3"/>
    <w:rsid w:val="00800C5A"/>
    <w:rsid w:val="008017D6"/>
    <w:rsid w:val="00801888"/>
    <w:rsid w:val="00802127"/>
    <w:rsid w:val="008023EF"/>
    <w:rsid w:val="00803286"/>
    <w:rsid w:val="008035F2"/>
    <w:rsid w:val="00803936"/>
    <w:rsid w:val="00803AE3"/>
    <w:rsid w:val="008041EA"/>
    <w:rsid w:val="008045C9"/>
    <w:rsid w:val="0080515A"/>
    <w:rsid w:val="00805388"/>
    <w:rsid w:val="008056D3"/>
    <w:rsid w:val="0080574B"/>
    <w:rsid w:val="00805780"/>
    <w:rsid w:val="00806121"/>
    <w:rsid w:val="00806180"/>
    <w:rsid w:val="00806777"/>
    <w:rsid w:val="00806854"/>
    <w:rsid w:val="00807219"/>
    <w:rsid w:val="008077A3"/>
    <w:rsid w:val="00807F17"/>
    <w:rsid w:val="008101B3"/>
    <w:rsid w:val="00811E1C"/>
    <w:rsid w:val="00812972"/>
    <w:rsid w:val="008139BF"/>
    <w:rsid w:val="00813D38"/>
    <w:rsid w:val="008142CA"/>
    <w:rsid w:val="00814946"/>
    <w:rsid w:val="00814E14"/>
    <w:rsid w:val="00815346"/>
    <w:rsid w:val="00815612"/>
    <w:rsid w:val="008160B2"/>
    <w:rsid w:val="008160CE"/>
    <w:rsid w:val="0081668C"/>
    <w:rsid w:val="00816990"/>
    <w:rsid w:val="00816D00"/>
    <w:rsid w:val="00816FC1"/>
    <w:rsid w:val="008175D0"/>
    <w:rsid w:val="0082157B"/>
    <w:rsid w:val="008216CB"/>
    <w:rsid w:val="00821ACA"/>
    <w:rsid w:val="00821F8B"/>
    <w:rsid w:val="0082208F"/>
    <w:rsid w:val="008228D6"/>
    <w:rsid w:val="00822B89"/>
    <w:rsid w:val="008241AC"/>
    <w:rsid w:val="00824B43"/>
    <w:rsid w:val="00824C4B"/>
    <w:rsid w:val="00825011"/>
    <w:rsid w:val="00825233"/>
    <w:rsid w:val="0082527B"/>
    <w:rsid w:val="00825680"/>
    <w:rsid w:val="0082585A"/>
    <w:rsid w:val="00825B6E"/>
    <w:rsid w:val="0082654D"/>
    <w:rsid w:val="00826691"/>
    <w:rsid w:val="008266FA"/>
    <w:rsid w:val="00827692"/>
    <w:rsid w:val="00827CE4"/>
    <w:rsid w:val="00830B4A"/>
    <w:rsid w:val="008325E9"/>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333"/>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07C"/>
    <w:rsid w:val="008602F1"/>
    <w:rsid w:val="00861A0A"/>
    <w:rsid w:val="008621ED"/>
    <w:rsid w:val="0086254D"/>
    <w:rsid w:val="00862820"/>
    <w:rsid w:val="00863476"/>
    <w:rsid w:val="00863705"/>
    <w:rsid w:val="008643CC"/>
    <w:rsid w:val="008662A5"/>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26B"/>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4CF2"/>
    <w:rsid w:val="00884E55"/>
    <w:rsid w:val="00885189"/>
    <w:rsid w:val="008852E4"/>
    <w:rsid w:val="0088540A"/>
    <w:rsid w:val="00885884"/>
    <w:rsid w:val="00885F14"/>
    <w:rsid w:val="0088616B"/>
    <w:rsid w:val="00892116"/>
    <w:rsid w:val="00892707"/>
    <w:rsid w:val="00892729"/>
    <w:rsid w:val="00892B34"/>
    <w:rsid w:val="008930B4"/>
    <w:rsid w:val="008932AC"/>
    <w:rsid w:val="008945D1"/>
    <w:rsid w:val="00894CAC"/>
    <w:rsid w:val="00895208"/>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0ED2"/>
    <w:rsid w:val="008B1381"/>
    <w:rsid w:val="008B1CF2"/>
    <w:rsid w:val="008B205E"/>
    <w:rsid w:val="008B23D3"/>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9A6"/>
    <w:rsid w:val="008C4C71"/>
    <w:rsid w:val="008C54A8"/>
    <w:rsid w:val="008C649E"/>
    <w:rsid w:val="008C6742"/>
    <w:rsid w:val="008C6CB2"/>
    <w:rsid w:val="008C6CF6"/>
    <w:rsid w:val="008C725A"/>
    <w:rsid w:val="008C7490"/>
    <w:rsid w:val="008C78FF"/>
    <w:rsid w:val="008D18F5"/>
    <w:rsid w:val="008D1C51"/>
    <w:rsid w:val="008D1EB1"/>
    <w:rsid w:val="008D287A"/>
    <w:rsid w:val="008D3007"/>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6B8B"/>
    <w:rsid w:val="008F7110"/>
    <w:rsid w:val="008F7222"/>
    <w:rsid w:val="008F78E2"/>
    <w:rsid w:val="008F7EA0"/>
    <w:rsid w:val="009002DB"/>
    <w:rsid w:val="00900724"/>
    <w:rsid w:val="00900AAD"/>
    <w:rsid w:val="0090139F"/>
    <w:rsid w:val="00901AB7"/>
    <w:rsid w:val="00902EA2"/>
    <w:rsid w:val="009038F1"/>
    <w:rsid w:val="00903F24"/>
    <w:rsid w:val="00904194"/>
    <w:rsid w:val="00904776"/>
    <w:rsid w:val="00904814"/>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45"/>
    <w:rsid w:val="009204F5"/>
    <w:rsid w:val="009204FD"/>
    <w:rsid w:val="00920C7C"/>
    <w:rsid w:val="009210C1"/>
    <w:rsid w:val="00921173"/>
    <w:rsid w:val="00921977"/>
    <w:rsid w:val="009237F1"/>
    <w:rsid w:val="00923EEE"/>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09C"/>
    <w:rsid w:val="00933958"/>
    <w:rsid w:val="00933AE4"/>
    <w:rsid w:val="009340C9"/>
    <w:rsid w:val="00934638"/>
    <w:rsid w:val="00934865"/>
    <w:rsid w:val="009353D2"/>
    <w:rsid w:val="009355AC"/>
    <w:rsid w:val="0093627E"/>
    <w:rsid w:val="00936DA9"/>
    <w:rsid w:val="0093751C"/>
    <w:rsid w:val="009378A4"/>
    <w:rsid w:val="0093791B"/>
    <w:rsid w:val="00937C12"/>
    <w:rsid w:val="0094157D"/>
    <w:rsid w:val="00942DA1"/>
    <w:rsid w:val="00942FD5"/>
    <w:rsid w:val="0094397A"/>
    <w:rsid w:val="00943BC1"/>
    <w:rsid w:val="00945851"/>
    <w:rsid w:val="00945882"/>
    <w:rsid w:val="0094592A"/>
    <w:rsid w:val="00945EAA"/>
    <w:rsid w:val="00946B3E"/>
    <w:rsid w:val="00947A1D"/>
    <w:rsid w:val="00947AB2"/>
    <w:rsid w:val="0095063B"/>
    <w:rsid w:val="00950A28"/>
    <w:rsid w:val="009512D0"/>
    <w:rsid w:val="009515AD"/>
    <w:rsid w:val="00951EC8"/>
    <w:rsid w:val="00951FD1"/>
    <w:rsid w:val="00952EF1"/>
    <w:rsid w:val="009537AB"/>
    <w:rsid w:val="00954AFC"/>
    <w:rsid w:val="00954B67"/>
    <w:rsid w:val="00954FB9"/>
    <w:rsid w:val="00956A90"/>
    <w:rsid w:val="00956CDB"/>
    <w:rsid w:val="0095726E"/>
    <w:rsid w:val="00957611"/>
    <w:rsid w:val="009578EA"/>
    <w:rsid w:val="0096020A"/>
    <w:rsid w:val="0096026B"/>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26A4"/>
    <w:rsid w:val="00973136"/>
    <w:rsid w:val="0097380D"/>
    <w:rsid w:val="009738ED"/>
    <w:rsid w:val="009739AC"/>
    <w:rsid w:val="00973A61"/>
    <w:rsid w:val="009754CD"/>
    <w:rsid w:val="009758DE"/>
    <w:rsid w:val="00976098"/>
    <w:rsid w:val="009770A8"/>
    <w:rsid w:val="00977151"/>
    <w:rsid w:val="009775C9"/>
    <w:rsid w:val="00977A79"/>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A0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349B"/>
    <w:rsid w:val="009C4294"/>
    <w:rsid w:val="009C48CA"/>
    <w:rsid w:val="009C55BE"/>
    <w:rsid w:val="009C5B69"/>
    <w:rsid w:val="009C6360"/>
    <w:rsid w:val="009C646D"/>
    <w:rsid w:val="009C6A5D"/>
    <w:rsid w:val="009C7D37"/>
    <w:rsid w:val="009D0CF7"/>
    <w:rsid w:val="009D125C"/>
    <w:rsid w:val="009D23A8"/>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3D3"/>
    <w:rsid w:val="00A02409"/>
    <w:rsid w:val="00A02860"/>
    <w:rsid w:val="00A02A8D"/>
    <w:rsid w:val="00A034C6"/>
    <w:rsid w:val="00A03EA1"/>
    <w:rsid w:val="00A044BB"/>
    <w:rsid w:val="00A052EF"/>
    <w:rsid w:val="00A05BDE"/>
    <w:rsid w:val="00A116F0"/>
    <w:rsid w:val="00A1255E"/>
    <w:rsid w:val="00A12A6A"/>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298B"/>
    <w:rsid w:val="00A242DC"/>
    <w:rsid w:val="00A24300"/>
    <w:rsid w:val="00A24EEE"/>
    <w:rsid w:val="00A253E3"/>
    <w:rsid w:val="00A25663"/>
    <w:rsid w:val="00A25D4B"/>
    <w:rsid w:val="00A25FD8"/>
    <w:rsid w:val="00A26B8C"/>
    <w:rsid w:val="00A26EC5"/>
    <w:rsid w:val="00A2711C"/>
    <w:rsid w:val="00A27281"/>
    <w:rsid w:val="00A273C1"/>
    <w:rsid w:val="00A30ABC"/>
    <w:rsid w:val="00A30FEA"/>
    <w:rsid w:val="00A31420"/>
    <w:rsid w:val="00A31EDE"/>
    <w:rsid w:val="00A31F3F"/>
    <w:rsid w:val="00A31FEF"/>
    <w:rsid w:val="00A322D4"/>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5AF7"/>
    <w:rsid w:val="00A4701D"/>
    <w:rsid w:val="00A4717C"/>
    <w:rsid w:val="00A478E4"/>
    <w:rsid w:val="00A50501"/>
    <w:rsid w:val="00A5080C"/>
    <w:rsid w:val="00A50F68"/>
    <w:rsid w:val="00A50FE1"/>
    <w:rsid w:val="00A516B3"/>
    <w:rsid w:val="00A51E58"/>
    <w:rsid w:val="00A52D6E"/>
    <w:rsid w:val="00A52E7A"/>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048B"/>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86AFF"/>
    <w:rsid w:val="00A90812"/>
    <w:rsid w:val="00A90A75"/>
    <w:rsid w:val="00A90D03"/>
    <w:rsid w:val="00A90F5B"/>
    <w:rsid w:val="00A916A4"/>
    <w:rsid w:val="00A916F0"/>
    <w:rsid w:val="00A91889"/>
    <w:rsid w:val="00A91893"/>
    <w:rsid w:val="00A925AE"/>
    <w:rsid w:val="00A92676"/>
    <w:rsid w:val="00A932E3"/>
    <w:rsid w:val="00A93E43"/>
    <w:rsid w:val="00A9495D"/>
    <w:rsid w:val="00A9658D"/>
    <w:rsid w:val="00A97B81"/>
    <w:rsid w:val="00AA0515"/>
    <w:rsid w:val="00AA08DD"/>
    <w:rsid w:val="00AA0921"/>
    <w:rsid w:val="00AA11E2"/>
    <w:rsid w:val="00AA17CF"/>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5BBE"/>
    <w:rsid w:val="00AB6181"/>
    <w:rsid w:val="00AB68AF"/>
    <w:rsid w:val="00AB700C"/>
    <w:rsid w:val="00AB7233"/>
    <w:rsid w:val="00AB7B9C"/>
    <w:rsid w:val="00AB7CCB"/>
    <w:rsid w:val="00AB7D7F"/>
    <w:rsid w:val="00AC0069"/>
    <w:rsid w:val="00AC082E"/>
    <w:rsid w:val="00AC0A6F"/>
    <w:rsid w:val="00AC3685"/>
    <w:rsid w:val="00AC3A28"/>
    <w:rsid w:val="00AC3BB8"/>
    <w:rsid w:val="00AC4425"/>
    <w:rsid w:val="00AC4AD1"/>
    <w:rsid w:val="00AC5215"/>
    <w:rsid w:val="00AC55BA"/>
    <w:rsid w:val="00AC5D8F"/>
    <w:rsid w:val="00AC704A"/>
    <w:rsid w:val="00AC7EF0"/>
    <w:rsid w:val="00AC7FED"/>
    <w:rsid w:val="00AD0967"/>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0F07"/>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44A"/>
    <w:rsid w:val="00B05782"/>
    <w:rsid w:val="00B0593C"/>
    <w:rsid w:val="00B0605D"/>
    <w:rsid w:val="00B06251"/>
    <w:rsid w:val="00B06F49"/>
    <w:rsid w:val="00B07AFB"/>
    <w:rsid w:val="00B123CD"/>
    <w:rsid w:val="00B124E3"/>
    <w:rsid w:val="00B12744"/>
    <w:rsid w:val="00B12F9A"/>
    <w:rsid w:val="00B1314F"/>
    <w:rsid w:val="00B14292"/>
    <w:rsid w:val="00B153A2"/>
    <w:rsid w:val="00B15725"/>
    <w:rsid w:val="00B1648B"/>
    <w:rsid w:val="00B16C73"/>
    <w:rsid w:val="00B16D12"/>
    <w:rsid w:val="00B17160"/>
    <w:rsid w:val="00B17298"/>
    <w:rsid w:val="00B209A4"/>
    <w:rsid w:val="00B20E57"/>
    <w:rsid w:val="00B210C4"/>
    <w:rsid w:val="00B214E3"/>
    <w:rsid w:val="00B22718"/>
    <w:rsid w:val="00B23BD2"/>
    <w:rsid w:val="00B23E72"/>
    <w:rsid w:val="00B23F53"/>
    <w:rsid w:val="00B247E4"/>
    <w:rsid w:val="00B24868"/>
    <w:rsid w:val="00B24A74"/>
    <w:rsid w:val="00B25234"/>
    <w:rsid w:val="00B260B0"/>
    <w:rsid w:val="00B263C4"/>
    <w:rsid w:val="00B264E5"/>
    <w:rsid w:val="00B26CDB"/>
    <w:rsid w:val="00B26D81"/>
    <w:rsid w:val="00B31523"/>
    <w:rsid w:val="00B318A1"/>
    <w:rsid w:val="00B31D19"/>
    <w:rsid w:val="00B31FBB"/>
    <w:rsid w:val="00B32997"/>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39F1"/>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0E33"/>
    <w:rsid w:val="00B710A8"/>
    <w:rsid w:val="00B710DA"/>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6D3A"/>
    <w:rsid w:val="00B772A8"/>
    <w:rsid w:val="00B7767E"/>
    <w:rsid w:val="00B777C9"/>
    <w:rsid w:val="00B77F9A"/>
    <w:rsid w:val="00B77FAA"/>
    <w:rsid w:val="00B80143"/>
    <w:rsid w:val="00B80750"/>
    <w:rsid w:val="00B80941"/>
    <w:rsid w:val="00B80A50"/>
    <w:rsid w:val="00B81286"/>
    <w:rsid w:val="00B812DA"/>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9B9"/>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1A"/>
    <w:rsid w:val="00BB2FF4"/>
    <w:rsid w:val="00BB396F"/>
    <w:rsid w:val="00BB39E7"/>
    <w:rsid w:val="00BB3A3C"/>
    <w:rsid w:val="00BB3CEC"/>
    <w:rsid w:val="00BB5FD5"/>
    <w:rsid w:val="00BB672E"/>
    <w:rsid w:val="00BB6881"/>
    <w:rsid w:val="00BB6F00"/>
    <w:rsid w:val="00BB70F4"/>
    <w:rsid w:val="00BB7DDF"/>
    <w:rsid w:val="00BC0F6E"/>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3B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62C"/>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3DAB"/>
    <w:rsid w:val="00C24EAB"/>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796"/>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E2B"/>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3ACC"/>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3D80"/>
    <w:rsid w:val="00C951F6"/>
    <w:rsid w:val="00C95242"/>
    <w:rsid w:val="00C95A85"/>
    <w:rsid w:val="00C970A4"/>
    <w:rsid w:val="00C970BF"/>
    <w:rsid w:val="00C970C9"/>
    <w:rsid w:val="00C97FAE"/>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C013B"/>
    <w:rsid w:val="00CC0D55"/>
    <w:rsid w:val="00CC11E9"/>
    <w:rsid w:val="00CC16C1"/>
    <w:rsid w:val="00CC1772"/>
    <w:rsid w:val="00CC17B0"/>
    <w:rsid w:val="00CC1CDC"/>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059"/>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1AE"/>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5E89"/>
    <w:rsid w:val="00D16F63"/>
    <w:rsid w:val="00D21E28"/>
    <w:rsid w:val="00D21FB6"/>
    <w:rsid w:val="00D222EF"/>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3EE5"/>
    <w:rsid w:val="00D341B8"/>
    <w:rsid w:val="00D35223"/>
    <w:rsid w:val="00D365F9"/>
    <w:rsid w:val="00D3699B"/>
    <w:rsid w:val="00D372B5"/>
    <w:rsid w:val="00D37DB3"/>
    <w:rsid w:val="00D415EE"/>
    <w:rsid w:val="00D41956"/>
    <w:rsid w:val="00D41F5E"/>
    <w:rsid w:val="00D42980"/>
    <w:rsid w:val="00D43C32"/>
    <w:rsid w:val="00D44586"/>
    <w:rsid w:val="00D455D8"/>
    <w:rsid w:val="00D45905"/>
    <w:rsid w:val="00D45939"/>
    <w:rsid w:val="00D46E67"/>
    <w:rsid w:val="00D46F28"/>
    <w:rsid w:val="00D475D5"/>
    <w:rsid w:val="00D47D89"/>
    <w:rsid w:val="00D47DD0"/>
    <w:rsid w:val="00D51105"/>
    <w:rsid w:val="00D5182E"/>
    <w:rsid w:val="00D5196C"/>
    <w:rsid w:val="00D51D02"/>
    <w:rsid w:val="00D5296F"/>
    <w:rsid w:val="00D52D6E"/>
    <w:rsid w:val="00D5392E"/>
    <w:rsid w:val="00D53BC7"/>
    <w:rsid w:val="00D53EC6"/>
    <w:rsid w:val="00D53F86"/>
    <w:rsid w:val="00D55470"/>
    <w:rsid w:val="00D5601C"/>
    <w:rsid w:val="00D560A2"/>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66D15"/>
    <w:rsid w:val="00D67158"/>
    <w:rsid w:val="00D70150"/>
    <w:rsid w:val="00D7018F"/>
    <w:rsid w:val="00D71CF9"/>
    <w:rsid w:val="00D72365"/>
    <w:rsid w:val="00D727C2"/>
    <w:rsid w:val="00D733E4"/>
    <w:rsid w:val="00D74BA8"/>
    <w:rsid w:val="00D75179"/>
    <w:rsid w:val="00D7591B"/>
    <w:rsid w:val="00D76208"/>
    <w:rsid w:val="00D763FA"/>
    <w:rsid w:val="00D77165"/>
    <w:rsid w:val="00D775F5"/>
    <w:rsid w:val="00D779F0"/>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87E19"/>
    <w:rsid w:val="00D90428"/>
    <w:rsid w:val="00D90444"/>
    <w:rsid w:val="00D9048B"/>
    <w:rsid w:val="00D907B7"/>
    <w:rsid w:val="00D908E4"/>
    <w:rsid w:val="00D91C8C"/>
    <w:rsid w:val="00D92BA5"/>
    <w:rsid w:val="00D93356"/>
    <w:rsid w:val="00D934B6"/>
    <w:rsid w:val="00D9375B"/>
    <w:rsid w:val="00D93A37"/>
    <w:rsid w:val="00D9424B"/>
    <w:rsid w:val="00D94B21"/>
    <w:rsid w:val="00D94B7E"/>
    <w:rsid w:val="00D94C77"/>
    <w:rsid w:val="00D95CBD"/>
    <w:rsid w:val="00D96429"/>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4082"/>
    <w:rsid w:val="00DB5060"/>
    <w:rsid w:val="00DB58B2"/>
    <w:rsid w:val="00DB60DD"/>
    <w:rsid w:val="00DB61EC"/>
    <w:rsid w:val="00DB6A65"/>
    <w:rsid w:val="00DB6AE3"/>
    <w:rsid w:val="00DB6BC0"/>
    <w:rsid w:val="00DB7337"/>
    <w:rsid w:val="00DB7395"/>
    <w:rsid w:val="00DC040F"/>
    <w:rsid w:val="00DC0E46"/>
    <w:rsid w:val="00DC16D1"/>
    <w:rsid w:val="00DC1AA7"/>
    <w:rsid w:val="00DC1CCF"/>
    <w:rsid w:val="00DC205F"/>
    <w:rsid w:val="00DC3EED"/>
    <w:rsid w:val="00DC4330"/>
    <w:rsid w:val="00DC515F"/>
    <w:rsid w:val="00DC575C"/>
    <w:rsid w:val="00DC66F5"/>
    <w:rsid w:val="00DC6C59"/>
    <w:rsid w:val="00DC720D"/>
    <w:rsid w:val="00DC72B6"/>
    <w:rsid w:val="00DC7916"/>
    <w:rsid w:val="00DC7B29"/>
    <w:rsid w:val="00DD041D"/>
    <w:rsid w:val="00DD0DE7"/>
    <w:rsid w:val="00DD14C8"/>
    <w:rsid w:val="00DD189E"/>
    <w:rsid w:val="00DD3AF5"/>
    <w:rsid w:val="00DD5443"/>
    <w:rsid w:val="00DD5B1D"/>
    <w:rsid w:val="00DD5F3E"/>
    <w:rsid w:val="00DD7BCE"/>
    <w:rsid w:val="00DE00F1"/>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441"/>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07786"/>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1FCD"/>
    <w:rsid w:val="00E42547"/>
    <w:rsid w:val="00E4287E"/>
    <w:rsid w:val="00E4301B"/>
    <w:rsid w:val="00E434F1"/>
    <w:rsid w:val="00E43A2D"/>
    <w:rsid w:val="00E43D78"/>
    <w:rsid w:val="00E44FA6"/>
    <w:rsid w:val="00E451B9"/>
    <w:rsid w:val="00E45329"/>
    <w:rsid w:val="00E45398"/>
    <w:rsid w:val="00E45526"/>
    <w:rsid w:val="00E45F8B"/>
    <w:rsid w:val="00E4690F"/>
    <w:rsid w:val="00E472A4"/>
    <w:rsid w:val="00E4752D"/>
    <w:rsid w:val="00E47625"/>
    <w:rsid w:val="00E477F5"/>
    <w:rsid w:val="00E50883"/>
    <w:rsid w:val="00E5171C"/>
    <w:rsid w:val="00E51C83"/>
    <w:rsid w:val="00E51F86"/>
    <w:rsid w:val="00E52407"/>
    <w:rsid w:val="00E530DB"/>
    <w:rsid w:val="00E53DCC"/>
    <w:rsid w:val="00E53E0B"/>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420"/>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563B"/>
    <w:rsid w:val="00E95E1C"/>
    <w:rsid w:val="00E962FD"/>
    <w:rsid w:val="00E96432"/>
    <w:rsid w:val="00E96669"/>
    <w:rsid w:val="00E96A71"/>
    <w:rsid w:val="00E97749"/>
    <w:rsid w:val="00E97C5F"/>
    <w:rsid w:val="00EA10B8"/>
    <w:rsid w:val="00EA125A"/>
    <w:rsid w:val="00EA174F"/>
    <w:rsid w:val="00EA31CC"/>
    <w:rsid w:val="00EA34DE"/>
    <w:rsid w:val="00EA3B41"/>
    <w:rsid w:val="00EA4115"/>
    <w:rsid w:val="00EA43A4"/>
    <w:rsid w:val="00EA4B71"/>
    <w:rsid w:val="00EA5B31"/>
    <w:rsid w:val="00EA5B6D"/>
    <w:rsid w:val="00EA676F"/>
    <w:rsid w:val="00EA6800"/>
    <w:rsid w:val="00EA72A0"/>
    <w:rsid w:val="00EA7BEF"/>
    <w:rsid w:val="00EB067E"/>
    <w:rsid w:val="00EB0AC2"/>
    <w:rsid w:val="00EB11E8"/>
    <w:rsid w:val="00EB26F4"/>
    <w:rsid w:val="00EB2A28"/>
    <w:rsid w:val="00EB2A52"/>
    <w:rsid w:val="00EB4650"/>
    <w:rsid w:val="00EB613D"/>
    <w:rsid w:val="00EB6B9A"/>
    <w:rsid w:val="00EB73AB"/>
    <w:rsid w:val="00EB7712"/>
    <w:rsid w:val="00EB79C4"/>
    <w:rsid w:val="00EB7EE8"/>
    <w:rsid w:val="00EC0823"/>
    <w:rsid w:val="00EC0AD8"/>
    <w:rsid w:val="00EC0D09"/>
    <w:rsid w:val="00EC139A"/>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0F26"/>
    <w:rsid w:val="00EF20B7"/>
    <w:rsid w:val="00EF31E8"/>
    <w:rsid w:val="00EF5458"/>
    <w:rsid w:val="00EF561C"/>
    <w:rsid w:val="00EF5768"/>
    <w:rsid w:val="00EF59F7"/>
    <w:rsid w:val="00EF662C"/>
    <w:rsid w:val="00EF6FA0"/>
    <w:rsid w:val="00EF70CE"/>
    <w:rsid w:val="00EF7A35"/>
    <w:rsid w:val="00EF7A7A"/>
    <w:rsid w:val="00EF7E60"/>
    <w:rsid w:val="00F027C0"/>
    <w:rsid w:val="00F0401E"/>
    <w:rsid w:val="00F041BD"/>
    <w:rsid w:val="00F04C0F"/>
    <w:rsid w:val="00F0509E"/>
    <w:rsid w:val="00F0519C"/>
    <w:rsid w:val="00F05420"/>
    <w:rsid w:val="00F054B0"/>
    <w:rsid w:val="00F0649E"/>
    <w:rsid w:val="00F075D5"/>
    <w:rsid w:val="00F10692"/>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E41"/>
    <w:rsid w:val="00F36F13"/>
    <w:rsid w:val="00F36F4A"/>
    <w:rsid w:val="00F370B7"/>
    <w:rsid w:val="00F377B3"/>
    <w:rsid w:val="00F37B6B"/>
    <w:rsid w:val="00F37D4F"/>
    <w:rsid w:val="00F40593"/>
    <w:rsid w:val="00F40D50"/>
    <w:rsid w:val="00F40DCB"/>
    <w:rsid w:val="00F41250"/>
    <w:rsid w:val="00F41360"/>
    <w:rsid w:val="00F42272"/>
    <w:rsid w:val="00F42353"/>
    <w:rsid w:val="00F42EA8"/>
    <w:rsid w:val="00F44C5B"/>
    <w:rsid w:val="00F4553C"/>
    <w:rsid w:val="00F45D77"/>
    <w:rsid w:val="00F46379"/>
    <w:rsid w:val="00F46590"/>
    <w:rsid w:val="00F46F39"/>
    <w:rsid w:val="00F47146"/>
    <w:rsid w:val="00F47634"/>
    <w:rsid w:val="00F478AE"/>
    <w:rsid w:val="00F5033C"/>
    <w:rsid w:val="00F504D4"/>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2A8"/>
    <w:rsid w:val="00F6281B"/>
    <w:rsid w:val="00F6332E"/>
    <w:rsid w:val="00F63936"/>
    <w:rsid w:val="00F63C39"/>
    <w:rsid w:val="00F643E1"/>
    <w:rsid w:val="00F649A3"/>
    <w:rsid w:val="00F65369"/>
    <w:rsid w:val="00F66448"/>
    <w:rsid w:val="00F6659A"/>
    <w:rsid w:val="00F6755F"/>
    <w:rsid w:val="00F704F5"/>
    <w:rsid w:val="00F70E13"/>
    <w:rsid w:val="00F7179B"/>
    <w:rsid w:val="00F72B77"/>
    <w:rsid w:val="00F732A8"/>
    <w:rsid w:val="00F73492"/>
    <w:rsid w:val="00F734DD"/>
    <w:rsid w:val="00F73647"/>
    <w:rsid w:val="00F7375C"/>
    <w:rsid w:val="00F743EB"/>
    <w:rsid w:val="00F74973"/>
    <w:rsid w:val="00F74E8F"/>
    <w:rsid w:val="00F75190"/>
    <w:rsid w:val="00F75610"/>
    <w:rsid w:val="00F75A8B"/>
    <w:rsid w:val="00F76549"/>
    <w:rsid w:val="00F7745E"/>
    <w:rsid w:val="00F775BA"/>
    <w:rsid w:val="00F77857"/>
    <w:rsid w:val="00F77D72"/>
    <w:rsid w:val="00F77E03"/>
    <w:rsid w:val="00F80583"/>
    <w:rsid w:val="00F80A38"/>
    <w:rsid w:val="00F810FF"/>
    <w:rsid w:val="00F813C7"/>
    <w:rsid w:val="00F8184F"/>
    <w:rsid w:val="00F81AE6"/>
    <w:rsid w:val="00F81E07"/>
    <w:rsid w:val="00F828D3"/>
    <w:rsid w:val="00F82953"/>
    <w:rsid w:val="00F83192"/>
    <w:rsid w:val="00F83C41"/>
    <w:rsid w:val="00F8466D"/>
    <w:rsid w:val="00F8571F"/>
    <w:rsid w:val="00F857C7"/>
    <w:rsid w:val="00F85F5D"/>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498F"/>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3DAE"/>
    <w:rsid w:val="00FC413B"/>
    <w:rsid w:val="00FC474F"/>
    <w:rsid w:val="00FC4AAA"/>
    <w:rsid w:val="00FC52E1"/>
    <w:rsid w:val="00FC55C9"/>
    <w:rsid w:val="00FC5C72"/>
    <w:rsid w:val="00FC697B"/>
    <w:rsid w:val="00FC7EF3"/>
    <w:rsid w:val="00FD0F80"/>
    <w:rsid w:val="00FD131A"/>
    <w:rsid w:val="00FD1690"/>
    <w:rsid w:val="00FD1A92"/>
    <w:rsid w:val="00FD1BDD"/>
    <w:rsid w:val="00FD2397"/>
    <w:rsid w:val="00FD263A"/>
    <w:rsid w:val="00FD281F"/>
    <w:rsid w:val="00FD2EA4"/>
    <w:rsid w:val="00FD387C"/>
    <w:rsid w:val="00FD3D78"/>
    <w:rsid w:val="00FD3E8C"/>
    <w:rsid w:val="00FD42E4"/>
    <w:rsid w:val="00FD5EDD"/>
    <w:rsid w:val="00FD62F7"/>
    <w:rsid w:val="00FD7C2E"/>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3A38"/>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583C82"/>
  <w15:docId w15:val="{CFFB289B-56F9-40D9-ABC3-09141CA3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customStyle="1" w:styleId="PlainTable22">
    <w:name w:val="Plain Table 2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2">
    <w:name w:val="Grid Table 1 Light2"/>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2">
    <w:name w:val="Grid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2">
    <w:name w:val="Grid Table 4 - Accent 32"/>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3">
    <w:name w:val="Grid Table 4 - Accent 5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2">
    <w:name w:val="List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 w:type="character" w:styleId="UnresolvedMention">
    <w:name w:val="Unresolved Mention"/>
    <w:basedOn w:val="DefaultParagraphFont"/>
    <w:uiPriority w:val="99"/>
    <w:semiHidden/>
    <w:unhideWhenUsed/>
    <w:rsid w:val="00D75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117" Type="http://schemas.openxmlformats.org/officeDocument/2006/relationships/theme" Target="theme/theme1.xml"/><Relationship Id="rId21" Type="http://schemas.openxmlformats.org/officeDocument/2006/relationships/diagramLayout" Target="diagrams/layout1.xml"/><Relationship Id="rId42" Type="http://schemas.openxmlformats.org/officeDocument/2006/relationships/hyperlink" Target="https://www.who.int/water_sanitation_health/monitoring/jmp2012/key_terms/en/" TargetMode="External"/><Relationship Id="rId47" Type="http://schemas.openxmlformats.org/officeDocument/2006/relationships/hyperlink" Target="http://www.who.int/water_sanitation_health/publications/jmp-2017/en/" TargetMode="External"/><Relationship Id="rId63" Type="http://schemas.openxmlformats.org/officeDocument/2006/relationships/hyperlink" Target="http://www.ifpri.org/publication/instructional-guide-abbreviated-womens-empowerment-agriculture-index-weai" TargetMode="External"/><Relationship Id="rId68" Type="http://schemas.openxmlformats.org/officeDocument/2006/relationships/hyperlink" Target="http://www.fao.org/3/i8384en/I8384EN.pdf" TargetMode="External"/><Relationship Id="rId84" Type="http://schemas.openxmlformats.org/officeDocument/2006/relationships/hyperlink" Target="http://www.fao.org/3/a-i3946e.pdf" TargetMode="External"/><Relationship Id="rId89" Type="http://schemas.openxmlformats.org/officeDocument/2006/relationships/hyperlink" Target="https://dhsprogram.com/Data/Guide-to-DHS-Statistics/index.htm" TargetMode="External"/><Relationship Id="rId112" Type="http://schemas.openxmlformats.org/officeDocument/2006/relationships/hyperlink" Target="https://a4nh.cgiar.org/2015/09/22/get-to-know-the-new-indicator-for-measuring-womens-dietary-diversity/" TargetMode="External"/><Relationship Id="rId16" Type="http://schemas.openxmlformats.org/officeDocument/2006/relationships/footer" Target="footer3.xml"/><Relationship Id="rId107" Type="http://schemas.openxmlformats.org/officeDocument/2006/relationships/hyperlink" Target="http://www.euro.who.int/en/health-topics/disease-prevention/nutrition/a-healthy-lifestyle/body-mass-index-bmi" TargetMode="External"/><Relationship Id="rId11" Type="http://schemas.openxmlformats.org/officeDocument/2006/relationships/footer" Target="footer1.xml"/><Relationship Id="rId32" Type="http://schemas.openxmlformats.org/officeDocument/2006/relationships/hyperlink" Target="https://dhsprogram.com/Data/Guide-to-DHS-Statistics/index.htm"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documents.worldbank.org/curated/en/363321467990016291/A-manual-for-planning-and-implementing-the-living-standards-measurement-study-survey" TargetMode="External"/><Relationship Id="rId58" Type="http://schemas.openxmlformats.org/officeDocument/2006/relationships/hyperlink" Target="https://reliefweb.int/sites/reliefweb.int/files/resources/GN02_ShocksandStressesMsmt_Final.pdf" TargetMode="External"/><Relationship Id="rId74" Type="http://schemas.openxmlformats.org/officeDocument/2006/relationships/hyperlink" Target="https://www.fantaproject.org/sites/default/files/resources/HHS_Validation_Report_May2010_0.pdf" TargetMode="External"/><Relationship Id="rId79" Type="http://schemas.openxmlformats.org/officeDocument/2006/relationships/image" Target="media/image6.png"/><Relationship Id="rId102" Type="http://schemas.openxmlformats.org/officeDocument/2006/relationships/hyperlink" Target="https://inddex.nutrition.tufts.edu/data4diets/indicator/minimum-acceptable-diet-mad" TargetMode="External"/><Relationship Id="rId5" Type="http://schemas.openxmlformats.org/officeDocument/2006/relationships/numbering" Target="numbering.xml"/><Relationship Id="rId90" Type="http://schemas.openxmlformats.org/officeDocument/2006/relationships/hyperlink" Target="https://www.who.int/nutgrowthdb/about/introduction/en/" TargetMode="External"/><Relationship Id="rId95" Type="http://schemas.openxmlformats.org/officeDocument/2006/relationships/hyperlink" Target="https://dhsprogram.com/Data/Guide-to-DHS-Statistics/index.htm" TargetMode="External"/><Relationship Id="rId22" Type="http://schemas.openxmlformats.org/officeDocument/2006/relationships/diagramQuickStyle" Target="diagrams/quickStyle1.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dhsprogram.com/Data/Guide-to-DHS-Statistics/index.htm" TargetMode="External"/><Relationship Id="rId48" Type="http://schemas.openxmlformats.org/officeDocument/2006/relationships/hyperlink" Target="https://dhsprogram.com/Data/Guide-to-DHS-Statistics/index.htm" TargetMode="External"/><Relationship Id="rId64" Type="http://schemas.openxmlformats.org/officeDocument/2006/relationships/hyperlink" Target="http://ebrary.ifpri.org/utils/getfile/collection/p15738coll2/id/131231/filename/131442.pdf" TargetMode="External"/><Relationship Id="rId69" Type="http://schemas.openxmlformats.org/officeDocument/2006/relationships/hyperlink" Target="http://www.fao.org/3/a-i6583e.pdf" TargetMode="External"/><Relationship Id="rId113" Type="http://schemas.openxmlformats.org/officeDocument/2006/relationships/footer" Target="footer6.xml"/><Relationship Id="rId80" Type="http://schemas.openxmlformats.org/officeDocument/2006/relationships/hyperlink" Target="http://www.fao.org/fileadmin/templates/ess/voh/FIES_Technical_Paper_v1.1.pdf" TargetMode="External"/><Relationship Id="rId85" Type="http://schemas.openxmlformats.org/officeDocument/2006/relationships/hyperlink" Target="http://www.sesric.org/imgs/news/1752_Manual_on_RM_Weights_Package_EN.pdf" TargetMode="External"/><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hyperlink" Target="http://www.who.int/healthinfo/indicators/2018/en/"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ww.usaid.gov/sites/default/files/documents/1867/0717118_Resilience.pdf" TargetMode="External"/><Relationship Id="rId103" Type="http://schemas.openxmlformats.org/officeDocument/2006/relationships/hyperlink" Target="https://www.who.int/nutrition/publications/operational-guidance-GNMF-indicators/en/" TargetMode="External"/><Relationship Id="rId108" Type="http://schemas.openxmlformats.org/officeDocument/2006/relationships/hyperlink" Target="https://doi.org/10.3945/jn.110.123414" TargetMode="External"/><Relationship Id="rId54" Type="http://schemas.openxmlformats.org/officeDocument/2006/relationships/hyperlink" Target="https://dhsprogram.com/topics/wealth-index/Index.cfm" TargetMode="External"/><Relationship Id="rId70" Type="http://schemas.openxmlformats.org/officeDocument/2006/relationships/hyperlink" Target="http://www.fao.org/fileadmin/templates/wsfs/docs/Issues_papers/HLEF2050_Technology.pdf" TargetMode="External"/><Relationship Id="rId75" Type="http://schemas.openxmlformats.org/officeDocument/2006/relationships/hyperlink" Target="https://inddex.nutrition.tufts.edu/data4diets/indicator/household-hunger-scale-hhs?back=/data4diets/indicators" TargetMode="External"/><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who.int/nutgrowthdb/about/introduction/en/"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Colors" Target="diagrams/colors1.xml"/><Relationship Id="rId28" Type="http://schemas.openxmlformats.org/officeDocument/2006/relationships/hyperlink" Target="https://www.who.int/water_sanitation_health/monitoring/jmp2012/key_terms/en/" TargetMode="External"/><Relationship Id="rId49" Type="http://schemas.openxmlformats.org/officeDocument/2006/relationships/hyperlink" Target="http://databank.worldbank.org/data/source/world-development-indicators" TargetMode="External"/><Relationship Id="rId114"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hyperlink" Target="http://www.who.int/water_sanitation_health/publications/jmp-2017/en/" TargetMode="External"/><Relationship Id="rId44" Type="http://schemas.openxmlformats.org/officeDocument/2006/relationships/hyperlink" Target="https://www.who.int/water_sanitation_health/publications/jmp-report-2019/en/" TargetMode="External"/><Relationship Id="rId52" Type="http://schemas.openxmlformats.org/officeDocument/2006/relationships/hyperlink" Target="http://documents.worldbank.org/curated/en/206561468781153320/Guidelines-for-constructing-consumption-aggregates-for-welfare-analysis" TargetMode="External"/><Relationship Id="rId60" Type="http://schemas.openxmlformats.org/officeDocument/2006/relationships/hyperlink" Target="http://dlc.dlib.indiana.edu/dlc/bitstream/handle/10535/8724/ifpridp01240.pdf?sequence=1&amp;isAllowed=y" TargetMode="External"/><Relationship Id="rId65" Type="http://schemas.openxmlformats.org/officeDocument/2006/relationships/hyperlink" Target="http://www.fao.org/animal-production/en/" TargetMode="External"/><Relationship Id="rId73" Type="http://schemas.openxmlformats.org/officeDocument/2006/relationships/hyperlink" Target="https://www.fantaproject.org/sites/default/files/resources/HHS-Indicator-Guide-Aug2011.pdf" TargetMode="External"/><Relationship Id="rId78" Type="http://schemas.openxmlformats.org/officeDocument/2006/relationships/image" Target="media/image5.png"/><Relationship Id="rId81" Type="http://schemas.openxmlformats.org/officeDocument/2006/relationships/hyperlink" Target="http://www.fao.org/3/a-i4830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www.unicef.org/nutrition/index_24824.html" TargetMode="External"/><Relationship Id="rId101" Type="http://schemas.openxmlformats.org/officeDocument/2006/relationships/hyperlink" Target="http://www.who.int/nutrition/topics/exclusive_breastfeeding/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hyperlink" Target="https://dhsprogram.com/Data/Guide-to-DHS-Statistics/index.htm" TargetMode="External"/><Relationship Id="rId109" Type="http://schemas.openxmlformats.org/officeDocument/2006/relationships/hyperlink" Target="https://doi.org/10.3945/jn.110.123414" TargetMode="External"/><Relationship Id="rId34" Type="http://schemas.openxmlformats.org/officeDocument/2006/relationships/hyperlink" Target="https://www.who.int/water_sanitation_health/monitoring/coverage/monitoring-hygiene/en/" TargetMode="External"/><Relationship Id="rId50" Type="http://schemas.openxmlformats.org/officeDocument/2006/relationships/hyperlink" Target="http://databank.worldbank.org/data/source/world-development-indicators" TargetMode="External"/><Relationship Id="rId55" Type="http://schemas.openxmlformats.org/officeDocument/2006/relationships/hyperlink" Target="https://dhsprogram.com/programming/wealth%20index/Steps_to_constructing_the_new_DHS_Wealth_Index.pdf" TargetMode="External"/><Relationship Id="rId76" Type="http://schemas.openxmlformats.org/officeDocument/2006/relationships/hyperlink" Target="https://cran.r-project.org/" TargetMode="External"/><Relationship Id="rId97" Type="http://schemas.openxmlformats.org/officeDocument/2006/relationships/hyperlink" Target="http://www.who.int/childgrowth/publications/technical_report_pub/en/" TargetMode="External"/><Relationship Id="rId104" Type="http://schemas.openxmlformats.org/officeDocument/2006/relationships/hyperlink" Target="http://whqlibdoc.who.int/publications/2010/9789241599290_eng.pdf" TargetMode="External"/><Relationship Id="rId7" Type="http://schemas.openxmlformats.org/officeDocument/2006/relationships/settings" Target="settings.xml"/><Relationship Id="rId71" Type="http://schemas.openxmlformats.org/officeDocument/2006/relationships/hyperlink" Target="http://www.fao.org/3/a-i4695e.pdf" TargetMode="External"/><Relationship Id="rId92" Type="http://schemas.openxmlformats.org/officeDocument/2006/relationships/hyperlink" Target="https://dhsprogram.com/Data/Guide-to-DHS-Statistics/index.htm" TargetMode="External"/><Relationship Id="rId2" Type="http://schemas.openxmlformats.org/officeDocument/2006/relationships/customXml" Target="../customXml/item2.xml"/><Relationship Id="rId29" Type="http://schemas.openxmlformats.org/officeDocument/2006/relationships/hyperlink" Target="https://dhsprogram.com/Data/Guide-to-DHS-Statistics/index.htm" TargetMode="External"/><Relationship Id="rId24" Type="http://schemas.microsoft.com/office/2007/relationships/diagramDrawing" Target="diagrams/drawing1.xml"/><Relationship Id="rId40" Type="http://schemas.openxmlformats.org/officeDocument/2006/relationships/hyperlink" Target="https://www.who.int/water_sanitation_health/publications/jmp-report-2019/en/" TargetMode="External"/><Relationship Id="rId45" Type="http://schemas.openxmlformats.org/officeDocument/2006/relationships/hyperlink" Target="http://www.who.int/water_sanitation_health/publications/jmp-2017/en/" TargetMode="External"/><Relationship Id="rId66" Type="http://schemas.openxmlformats.org/officeDocument/2006/relationships/hyperlink" Target="http://www.fao.org/fishery/technology/aquaculture/en" TargetMode="External"/><Relationship Id="rId87" Type="http://schemas.openxmlformats.org/officeDocument/2006/relationships/hyperlink" Target="https://www.who.int/nutgrowthdb/about/introduction/en/" TargetMode="External"/><Relationship Id="rId110" Type="http://schemas.openxmlformats.org/officeDocument/2006/relationships/hyperlink" Target="https://www.fantaproject.org/sites/default/files/resources/Introduce-MDD-W-indicator-brief-Sep2014_0.pdf" TargetMode="External"/><Relationship Id="rId115" Type="http://schemas.openxmlformats.org/officeDocument/2006/relationships/fontTable" Target="fontTable.xml"/><Relationship Id="rId61" Type="http://schemas.openxmlformats.org/officeDocument/2006/relationships/hyperlink" Target="https://agrilinks.org/sites/default/files/resource/files/CausalPathwaysGender_fullpaper_29Jan2016.pdf" TargetMode="External"/><Relationship Id="rId82" Type="http://schemas.openxmlformats.org/officeDocument/2006/relationships/hyperlink" Target="http://www.fao.org/in-action/voices-of-the-hungry/using-fies/en/" TargetMode="External"/><Relationship Id="rId19" Type="http://schemas.openxmlformats.org/officeDocument/2006/relationships/package" Target="embeddings/Microsoft_Excel_Worksheet.xlsx"/><Relationship Id="rId14" Type="http://schemas.openxmlformats.org/officeDocument/2006/relationships/hyperlink" Target="http://www.feedthefuture,gov" TargetMode="External"/><Relationship Id="rId30" Type="http://schemas.openxmlformats.org/officeDocument/2006/relationships/hyperlink" Target="https://www.who.int/water_sanitation_health/publications/jmp-report-2019/en/" TargetMode="External"/><Relationship Id="rId35" Type="http://schemas.openxmlformats.org/officeDocument/2006/relationships/hyperlink" Target="http://www.who.int/water_sanitation_health/publications/jmp-2017/en/%20" TargetMode="External"/><Relationship Id="rId56" Type="http://schemas.openxmlformats.org/officeDocument/2006/relationships/hyperlink" Target="https://www.dhsprogram.com/pubs/pdf/MR9/MR9.pdf" TargetMode="External"/><Relationship Id="rId77" Type="http://schemas.openxmlformats.org/officeDocument/2006/relationships/hyperlink" Target="https://www.rstudio.com/products/rstudio/download/"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hsprogram.com/Data/Guide-to-DHS-Statistics/index.htm" TargetMode="External"/><Relationship Id="rId8" Type="http://schemas.openxmlformats.org/officeDocument/2006/relationships/webSettings" Target="webSettings.xml"/><Relationship Id="rId51" Type="http://schemas.openxmlformats.org/officeDocument/2006/relationships/hyperlink" Target="http://documents.worldbank.org/curated/en/313651468152726645/Rent-imputation-for-welfare-measurement-a-review-of-methodologies-and-empirical-findings" TargetMode="External"/><Relationship Id="rId72" Type="http://schemas.openxmlformats.org/officeDocument/2006/relationships/hyperlink" Target="http://www.fao.org/in-action/voices-of-the-hungry/using-fies/en/"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s://doi.org/10.1002/14651858.CD003517.pub2" TargetMode="External"/><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hyperlink" Target="https://www.who.int/water_sanitation_health/publications/jmp-report-2019/en/" TargetMode="External"/><Relationship Id="rId67" Type="http://schemas.openxmlformats.org/officeDocument/2006/relationships/hyperlink" Target="http://www.fao.org/publications/highlights-detail/en/c/1171251/" TargetMode="External"/><Relationship Id="rId116" Type="http://schemas.microsoft.com/office/2011/relationships/people" Target="people.xml"/><Relationship Id="rId20" Type="http://schemas.openxmlformats.org/officeDocument/2006/relationships/diagramData" Target="diagrams/data1.xml"/><Relationship Id="rId41" Type="http://schemas.openxmlformats.org/officeDocument/2006/relationships/hyperlink" Target="http://www.who.int/water_sanitation_health/publications/jmp-2017/en/" TargetMode="External"/><Relationship Id="rId62" Type="http://schemas.openxmlformats.org/officeDocument/2006/relationships/hyperlink" Target="https://weai.ifpri.info/versions/a-weai/" TargetMode="External"/><Relationship Id="rId83" Type="http://schemas.openxmlformats.org/officeDocument/2006/relationships/hyperlink" Target="https://inddex.nutrition.tufts.edu/data4diets/indicator/food-insecurity-experience-scale-fies"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hyperlink" Target="https://inddex.nutrition.tufts.edu/data4diets/indicator/minimum-dietary-diversity-women-mdd-w?back=/data4diets/indicators" TargetMode="External"/><Relationship Id="rId15" Type="http://schemas.openxmlformats.org/officeDocument/2006/relationships/header" Target="header2.xml"/><Relationship Id="rId36" Type="http://schemas.openxmlformats.org/officeDocument/2006/relationships/hyperlink" Target="https://dhsprogram.com/Data/Guide-to-DHS-Statistics/index.htm" TargetMode="External"/><Relationship Id="rId57" Type="http://schemas.openxmlformats.org/officeDocument/2006/relationships/hyperlink" Target="https://www.agrilinks.org/sites/default/files/resource/files/FTF%20Learning_Agenda_Community_Resilience_Oct%202013.pdf" TargetMode="External"/><Relationship Id="rId106" Type="http://schemas.openxmlformats.org/officeDocument/2006/relationships/hyperlink" Target="http://www.who.int/mediacentre/factsheets/fs311/en/"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pt>
    <dgm:pt modelId="{5D9DAB5E-0742-429E-9253-9C0B4B0EA30E}" type="pres">
      <dgm:prSet presAssocID="{E79EB7FC-9B68-4746-BCD9-A33AD8BD416D}" presName="rootConnector1" presStyleLbl="node1" presStyleIdx="0" presStyleCnt="0"/>
      <dgm:spPr/>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pt>
    <dgm:pt modelId="{9DE2E91B-6FF1-46E3-B73B-CA45F4B7D096}" type="pres">
      <dgm:prSet presAssocID="{2080F24F-9226-4C11-B19E-5A81D5371918}" presName="rootConnector" presStyleLbl="node2" presStyleIdx="0" presStyleCnt="2"/>
      <dgm:spPr/>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pt>
    <dgm:pt modelId="{95049A3B-4943-4F04-BC52-27132696181C}" type="pres">
      <dgm:prSet presAssocID="{941E76EF-6CC1-4CCE-B8B3-1314E829730A}" presName="rootConnector" presStyleLbl="node3" presStyleIdx="0" presStyleCnt="10"/>
      <dgm:spPr/>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pt>
    <dgm:pt modelId="{5DD7FB72-99B9-43FB-BBCD-9EBEC0C1EB23}" type="pres">
      <dgm:prSet presAssocID="{E565BEE8-0A0B-4734-B3C1-84B26936372F}" presName="rootConnector" presStyleLbl="node3" presStyleIdx="1" presStyleCnt="10"/>
      <dgm:spPr/>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pt>
    <dgm:pt modelId="{B3A0F56E-5546-413F-AE99-81AC0A41C129}" type="pres">
      <dgm:prSet presAssocID="{F9D1DEA2-5B69-4153-9AD7-F0B996EAF5D9}" presName="rootConnector" presStyleLbl="node3" presStyleIdx="2" presStyleCnt="10"/>
      <dgm:spPr/>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pt>
    <dgm:pt modelId="{93B23035-FB6F-4922-B79D-6323F2B5B335}" type="pres">
      <dgm:prSet presAssocID="{2DA4307A-5222-44E3-8B6F-31E34D2DD4AE}" presName="rootConnector" presStyleLbl="node3" presStyleIdx="3" presStyleCnt="10"/>
      <dgm:spPr/>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pt>
    <dgm:pt modelId="{81E20C0C-B33F-48A4-9BB0-70A156F2BA42}" type="pres">
      <dgm:prSet presAssocID="{8CF008BC-113E-449E-81AD-7288D523F32C}" presName="rootConnector" presStyleLbl="node3" presStyleIdx="4" presStyleCnt="10"/>
      <dgm:spPr/>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pt>
    <dgm:pt modelId="{2AC62154-FD3C-4C1E-9706-F2CF67681240}" type="pres">
      <dgm:prSet presAssocID="{A07BAFB5-9D9E-43C8-A602-F388A7C0EFD3}" presName="rootConnector" presStyleLbl="node3" presStyleIdx="5" presStyleCnt="10"/>
      <dgm:spPr/>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pt>
    <dgm:pt modelId="{07D119A2-313D-40F4-BE86-44A4FA3B3E56}" type="pres">
      <dgm:prSet presAssocID="{130F0830-BF29-43D1-8F2F-29DB1E8DE977}" presName="rootConnector" presStyleLbl="node3" presStyleIdx="6" presStyleCnt="10"/>
      <dgm:spPr/>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pt>
    <dgm:pt modelId="{C21E7592-E832-413E-9B21-380D3D705C5F}" type="pres">
      <dgm:prSet presAssocID="{58C99888-1729-403A-99C1-035F6C85A2E9}" presName="rootConnector" presStyleLbl="node2" presStyleIdx="1" presStyleCnt="2"/>
      <dgm:spPr/>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pt>
    <dgm:pt modelId="{150F0F86-0A81-4A33-8E5E-7C90AE64637E}" type="pres">
      <dgm:prSet presAssocID="{B9739F31-B3F5-4C16-A9BC-9F9B0B5BCCA9}" presName="rootConnector" presStyleLbl="node3" presStyleIdx="7" presStyleCnt="10"/>
      <dgm:spPr/>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pt>
    <dgm:pt modelId="{7D13B417-F7EF-48F5-A1BC-75412D9BACCD}" type="pres">
      <dgm:prSet presAssocID="{9265D113-B1EE-4944-9C8B-80D00BE85E08}" presName="rootConnector" presStyleLbl="node3" presStyleIdx="8" presStyleCnt="10"/>
      <dgm:spPr/>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pt>
    <dgm:pt modelId="{A266BF38-5D10-46B2-870C-03024318FBA9}" type="pres">
      <dgm:prSet presAssocID="{C7AE60B6-8C53-4893-93A6-DA5BCCFC9A23}" presName="rootConnector" presStyleLbl="node3" presStyleIdx="9" presStyleCnt="10"/>
      <dgm:spPr/>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pt>
    <dgm:pt modelId="{2A3ADCCF-E875-4C8F-B269-BE348AAB9E37}" type="pres">
      <dgm:prSet presAssocID="{9BB7EF48-79BC-401A-9A01-877D76BAB6FE}" presName="rootConnector" presStyleLbl="node4" presStyleIdx="0" presStyleCnt="3"/>
      <dgm:spPr/>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pt>
    <dgm:pt modelId="{5FF90777-E81C-4233-B3AB-26FF41FE4371}" type="pres">
      <dgm:prSet presAssocID="{DB1833C4-5E11-4A4D-A061-464075398E40}" presName="rootConnector" presStyleLbl="node4" presStyleIdx="1" presStyleCnt="3"/>
      <dgm:spPr/>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pt>
    <dgm:pt modelId="{42E0E68E-A578-475B-B82F-F3E00CBC1BEA}" type="pres">
      <dgm:prSet presAssocID="{4EC416DD-F3AC-4C5B-8845-D0B604A5C4FB}" presName="rootConnector" presStyleLbl="node4" presStyleIdx="2" presStyleCnt="3"/>
      <dgm:spPr/>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8B1BE901-442A-494E-87F1-C4587E44673C}" srcId="{58C99888-1729-403A-99C1-035F6C85A2E9}" destId="{9265D113-B1EE-4944-9C8B-80D00BE85E08}" srcOrd="1" destOrd="0" parTransId="{DE539913-BA16-49C4-BA44-095A105C1A04}" sibTransId="{A71B6F1B-26BD-48F1-B690-0B5720EFF728}"/>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EB8A0B0B-778B-4431-9111-41B0D7C6AB01}" type="presOf" srcId="{52C6F486-3777-40BA-A9EC-8D7251262C5B}" destId="{AA27A889-BD35-4659-BB5C-ECBCEE0BD260}" srcOrd="0" destOrd="0" presId="urn:microsoft.com/office/officeart/2005/8/layout/orgChart1"/>
    <dgm:cxn modelId="{42B2430B-05CE-463B-891E-A811BA83242D}" type="presOf" srcId="{4EC416DD-F3AC-4C5B-8845-D0B604A5C4FB}" destId="{42E0E68E-A578-475B-B82F-F3E00CBC1BEA}" srcOrd="1" destOrd="0" presId="urn:microsoft.com/office/officeart/2005/8/layout/orgChart1"/>
    <dgm:cxn modelId="{0705620D-B8E8-4822-8ECF-6D26F5AB1C58}" type="presOf" srcId="{DE539913-BA16-49C4-BA44-095A105C1A04}" destId="{D2059264-B220-497A-A674-EB7C899B6D04}" srcOrd="0" destOrd="0" presId="urn:microsoft.com/office/officeart/2005/8/layout/orgChart1"/>
    <dgm:cxn modelId="{2276930D-D3B7-47B0-9479-64BB8C25BD49}" type="presOf" srcId="{A57D2395-8012-4148-AE29-9B6FFF90B309}" destId="{0575C1A3-CDA5-44B8-A781-224CC5D9827C}" srcOrd="0" destOrd="0" presId="urn:microsoft.com/office/officeart/2005/8/layout/orgChart1"/>
    <dgm:cxn modelId="{BC9CAE1A-D454-4DE0-9F47-89BB43997FDC}" type="presOf" srcId="{130F0830-BF29-43D1-8F2F-29DB1E8DE977}" destId="{9366BB22-16D6-40F2-95D7-BDCDFAC251D8}" srcOrd="0" destOrd="0" presId="urn:microsoft.com/office/officeart/2005/8/layout/orgChart1"/>
    <dgm:cxn modelId="{6306901D-1606-4C2C-A59E-2145C797766F}" type="presOf" srcId="{53A9CD17-FA6E-40C5-BF9B-E0E6E3E78B6D}" destId="{AA387328-3CAD-4E77-8B95-96000A2F1EB7}" srcOrd="0" destOrd="0" presId="urn:microsoft.com/office/officeart/2005/8/layout/orgChart1"/>
    <dgm:cxn modelId="{1BC5B520-C845-490B-BD0C-6FC32187C9D2}" type="presOf" srcId="{F9D1DEA2-5B69-4153-9AD7-F0B996EAF5D9}" destId="{B3A0F56E-5546-413F-AE99-81AC0A41C129}" srcOrd="1" destOrd="0" presId="urn:microsoft.com/office/officeart/2005/8/layout/orgChart1"/>
    <dgm:cxn modelId="{ED080523-BC10-40CE-97B3-89E11ABF2AC1}" type="presOf" srcId="{9265D113-B1EE-4944-9C8B-80D00BE85E08}" destId="{7D13B417-F7EF-48F5-A1BC-75412D9BACCD}"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DE541B28-E05E-44F2-80B1-84A62AD4B3B5}" type="presOf" srcId="{A07BAFB5-9D9E-43C8-A602-F388A7C0EFD3}" destId="{2AC62154-FD3C-4C1E-9706-F2CF67681240}" srcOrd="1" destOrd="0" presId="urn:microsoft.com/office/officeart/2005/8/layout/orgChart1"/>
    <dgm:cxn modelId="{82FAB62B-3694-4128-A63B-DC1C3A9173B7}" type="presOf" srcId="{938463B6-6018-49F8-A990-2646E1B0E076}" destId="{6DEDE541-BD8C-43A2-8F8D-C828CD477A3F}" srcOrd="0" destOrd="0" presId="urn:microsoft.com/office/officeart/2005/8/layout/orgChart1"/>
    <dgm:cxn modelId="{96B3D02F-C6F4-4E1E-BE60-290F69E500EF}" type="presOf" srcId="{51BE6473-860A-4704-87F8-8672AED4551C}" destId="{DD02C436-81B7-49A2-92E6-C80D660A079B}" srcOrd="0" destOrd="0" presId="urn:microsoft.com/office/officeart/2005/8/layout/orgChart1"/>
    <dgm:cxn modelId="{19812830-9ECC-48B0-8AD7-C3F82783E354}" type="presOf" srcId="{DB1833C4-5E11-4A4D-A061-464075398E40}" destId="{8E3950D3-4ACE-4C9B-96BA-59A2B877ADB4}" srcOrd="0" destOrd="0" presId="urn:microsoft.com/office/officeart/2005/8/layout/orgChart1"/>
    <dgm:cxn modelId="{D5F2DB32-5720-4AAB-860A-BFEEF4757498}" type="presOf" srcId="{1979820F-E4F8-4050-936C-6D741D4EF1E6}" destId="{4A1F4C23-C0EE-4475-B09D-A3FA7BDABAD8}" srcOrd="0" destOrd="0" presId="urn:microsoft.com/office/officeart/2005/8/layout/orgChart1"/>
    <dgm:cxn modelId="{D7B2D235-8469-4EAE-95E2-7C8CF9B15836}" type="presOf" srcId="{9A361A25-EA80-467E-9021-366E765466DF}" destId="{34B8132B-7910-4A6D-925E-FB33B0C97664}" srcOrd="0" destOrd="0" presId="urn:microsoft.com/office/officeart/2005/8/layout/orgChart1"/>
    <dgm:cxn modelId="{4D6E7C36-5258-4102-BABD-D2E4B0B56BAE}" type="presOf" srcId="{027CB0CF-10F5-40FE-9779-23B8E7E815E2}" destId="{7FF3E49D-C1A9-4DAE-AE6B-AE793DD600C3}"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32A1043B-FDDF-4049-9862-61A626B31C2D}" type="presOf" srcId="{B9739F31-B3F5-4C16-A9BC-9F9B0B5BCCA9}" destId="{150F0F86-0A81-4A33-8E5E-7C90AE64637E}" srcOrd="1" destOrd="0" presId="urn:microsoft.com/office/officeart/2005/8/layout/orgChart1"/>
    <dgm:cxn modelId="{6691E43B-C18E-4C7F-9FCA-2534CA7E322D}" type="presOf" srcId="{9265D113-B1EE-4944-9C8B-80D00BE85E08}" destId="{49669201-1A87-4E18-8922-50D6B0535A9D}" srcOrd="0" destOrd="0" presId="urn:microsoft.com/office/officeart/2005/8/layout/orgChart1"/>
    <dgm:cxn modelId="{3D69F83C-0827-4E9F-9638-613D889CCEB3}" type="presOf" srcId="{B9739F31-B3F5-4C16-A9BC-9F9B0B5BCCA9}" destId="{7715374B-EF54-4265-955F-75FAD38E3958}" srcOrd="0" destOrd="0" presId="urn:microsoft.com/office/officeart/2005/8/layout/orgChart1"/>
    <dgm:cxn modelId="{47B6F640-CACB-4915-95EC-0CCBD39A25F5}" type="presOf" srcId="{2DA4307A-5222-44E3-8B6F-31E34D2DD4AE}" destId="{28B9CF8E-A144-4246-A00F-2C70A5C091C9}" srcOrd="0" destOrd="0" presId="urn:microsoft.com/office/officeart/2005/8/layout/orgChart1"/>
    <dgm:cxn modelId="{F91B175E-EEAB-46C4-8A15-943F94ADDA90}" type="presOf" srcId="{DB1833C4-5E11-4A4D-A061-464075398E40}" destId="{5FF90777-E81C-4233-B3AB-26FF41FE4371}" srcOrd="1" destOrd="0" presId="urn:microsoft.com/office/officeart/2005/8/layout/orgChart1"/>
    <dgm:cxn modelId="{BCBDBE60-03C7-43BA-B343-A4A53349DA4D}" type="presOf" srcId="{A07BAFB5-9D9E-43C8-A602-F388A7C0EFD3}" destId="{EF59EFAA-ED37-49E1-B0E2-BE159351C272}" srcOrd="0" destOrd="0" presId="urn:microsoft.com/office/officeart/2005/8/layout/orgChart1"/>
    <dgm:cxn modelId="{8CB40062-0CA9-4C6C-BD15-60D8406AD12E}" type="presOf" srcId="{58C99888-1729-403A-99C1-035F6C85A2E9}" destId="{3BB79A43-9FDF-42F6-8133-0FB84078C439}" srcOrd="0" destOrd="0" presId="urn:microsoft.com/office/officeart/2005/8/layout/orgChart1"/>
    <dgm:cxn modelId="{99E25845-76A9-4808-8853-B207B53102AB}" type="presOf" srcId="{C7AE60B6-8C53-4893-93A6-DA5BCCFC9A23}" destId="{88C0D68F-D52C-43FD-BD54-BE6E9EA57E2E}" srcOrd="0" destOrd="0" presId="urn:microsoft.com/office/officeart/2005/8/layout/orgChart1"/>
    <dgm:cxn modelId="{B52F2E46-1793-4C95-8D49-E90030969CA5}" type="presOf" srcId="{42FB4A94-5687-4C7E-A160-CDAA2932BC41}" destId="{80E30A80-1A8A-4E27-917A-AB3B45EB7C8E}" srcOrd="0" destOrd="0" presId="urn:microsoft.com/office/officeart/2005/8/layout/orgChart1"/>
    <dgm:cxn modelId="{78D86366-FDEA-4481-A4BD-2112DC75811E}" type="presOf" srcId="{E565BEE8-0A0B-4734-B3C1-84B26936372F}" destId="{5DD7FB72-99B9-43FB-BBCD-9EBEC0C1EB23}" srcOrd="1" destOrd="0" presId="urn:microsoft.com/office/officeart/2005/8/layout/orgChart1"/>
    <dgm:cxn modelId="{C86DA667-6D3B-4CD6-923F-25F753F8D12B}" type="presOf" srcId="{A27CB652-A359-4105-AF82-11CD71F89D61}" destId="{61572E89-1EBC-48EB-B8B7-5A2EB8DA222E}"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DDA8734C-043D-4A4C-9CA8-3E52EE6D2739}" type="presOf" srcId="{E79EB7FC-9B68-4746-BCD9-A33AD8BD416D}" destId="{2FD74A7A-7F08-412F-BC47-0C1685751E96}" srcOrd="0" destOrd="0" presId="urn:microsoft.com/office/officeart/2005/8/layout/orgChart1"/>
    <dgm:cxn modelId="{519ECE4E-6F80-4BEE-A702-AB6621769B6B}" type="presOf" srcId="{99BCCC16-0EA0-4998-B9D0-DB17AE0AFA89}" destId="{B279BC75-8C84-42E7-A5C9-D554BF93DAB2}" srcOrd="0" destOrd="0" presId="urn:microsoft.com/office/officeart/2005/8/layout/orgChart1"/>
    <dgm:cxn modelId="{3908216F-E1F3-40B0-88BF-F9DF0EACE876}" type="presOf" srcId="{E79EB7FC-9B68-4746-BCD9-A33AD8BD416D}" destId="{5D9DAB5E-0742-429E-9253-9C0B4B0EA30E}"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B6D26E70-E542-41ED-AADB-DE2D8995A64F}" type="presOf" srcId="{9BB7EF48-79BC-401A-9A01-877D76BAB6FE}" destId="{F84999A0-9B5D-4067-BDD1-4D97FE03A3F1}" srcOrd="0" destOrd="0" presId="urn:microsoft.com/office/officeart/2005/8/layout/orgChart1"/>
    <dgm:cxn modelId="{7F18AF52-6E0E-493F-B1E9-8ECBF2897C12}" type="presOf" srcId="{39BB982B-306E-414C-A11D-C6AA1FEB333B}" destId="{E19A25A8-0B00-41EA-A7EF-3C2090DF8EA5}" srcOrd="0" destOrd="0" presId="urn:microsoft.com/office/officeart/2005/8/layout/orgChart1"/>
    <dgm:cxn modelId="{32866F7B-7D22-4135-A007-D63E7AE4C59A}" type="presOf" srcId="{8CF008BC-113E-449E-81AD-7288D523F32C}" destId="{81E20C0C-B33F-48A4-9BB0-70A156F2BA42}" srcOrd="1" destOrd="0" presId="urn:microsoft.com/office/officeart/2005/8/layout/orgChart1"/>
    <dgm:cxn modelId="{30E53481-BDAB-4725-A191-5BF5296434D0}" type="presOf" srcId="{941E76EF-6CC1-4CCE-B8B3-1314E829730A}" destId="{86BEAFFD-652B-421C-918B-E69214E1A6DC}" srcOrd="0" destOrd="0" presId="urn:microsoft.com/office/officeart/2005/8/layout/orgChart1"/>
    <dgm:cxn modelId="{1AFC5384-C1F4-45E6-9412-F90F93E618DA}" type="presOf" srcId="{8CF008BC-113E-449E-81AD-7288D523F32C}" destId="{7F6A0A49-C69D-4D25-B310-D83CF473EBD5}" srcOrd="0" destOrd="0" presId="urn:microsoft.com/office/officeart/2005/8/layout/orgChart1"/>
    <dgm:cxn modelId="{8785DD86-328D-4E4A-B859-25BD8015760A}" type="presOf" srcId="{130F0830-BF29-43D1-8F2F-29DB1E8DE977}" destId="{07D119A2-313D-40F4-BE86-44A4FA3B3E56}" srcOrd="1"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3EE74292-B1BC-421C-97F7-309B33E6C850}" srcId="{58C99888-1729-403A-99C1-035F6C85A2E9}" destId="{C7AE60B6-8C53-4893-93A6-DA5BCCFC9A23}" srcOrd="2" destOrd="0" parTransId="{52C6F486-3777-40BA-A9EC-8D7251262C5B}" sibTransId="{C50EDB86-0579-495F-B02B-ABEADE56ED9C}"/>
    <dgm:cxn modelId="{98A1A993-30D8-43D9-8A26-8ADCD5BEA6C1}" srcId="{C7AE60B6-8C53-4893-93A6-DA5BCCFC9A23}" destId="{4EC416DD-F3AC-4C5B-8845-D0B604A5C4FB}" srcOrd="2" destOrd="0" parTransId="{1979820F-E4F8-4050-936C-6D741D4EF1E6}" sibTransId="{7F468937-4AAC-4D25-825E-40BA4099BF03}"/>
    <dgm:cxn modelId="{F2F204A4-1CAD-4E65-8A57-AA616EE244B9}" srcId="{2080F24F-9226-4C11-B19E-5A81D5371918}" destId="{8CF008BC-113E-449E-81AD-7288D523F32C}" srcOrd="4" destOrd="0" parTransId="{39BB982B-306E-414C-A11D-C6AA1FEB333B}" sibTransId="{7DACB212-EAD8-4EA6-8459-B16813ECC655}"/>
    <dgm:cxn modelId="{D32D0AA6-00AD-4ED0-9F3E-70584109D729}" type="presOf" srcId="{E42394EB-EDDB-4F7A-887C-FCCD60519953}" destId="{EFD72CF3-F7CF-4EA2-90B1-22BF5530DDB7}" srcOrd="0" destOrd="0" presId="urn:microsoft.com/office/officeart/2005/8/layout/orgChart1"/>
    <dgm:cxn modelId="{C87F1CB3-F564-4D09-9841-9844BCBA213F}" type="presOf" srcId="{9BB7EF48-79BC-401A-9A01-877D76BAB6FE}" destId="{2A3ADCCF-E875-4C8F-B269-BE348AAB9E37}"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69B70DB7-422D-4821-A94F-B4051F25F09A}" type="presOf" srcId="{34045CFE-9048-4C97-86A3-43FBC206D82B}" destId="{3DAA555A-8B79-4DD8-B57A-BEEFB07B9062}" srcOrd="0" destOrd="0" presId="urn:microsoft.com/office/officeart/2005/8/layout/orgChart1"/>
    <dgm:cxn modelId="{DB1778B7-961D-4352-8189-9B68BEEFBBD0}" type="presOf" srcId="{2080F24F-9226-4C11-B19E-5A81D5371918}" destId="{04CF628D-E5E5-4BEB-97D6-D163F63CE4B5}" srcOrd="0" destOrd="0" presId="urn:microsoft.com/office/officeart/2005/8/layout/orgChart1"/>
    <dgm:cxn modelId="{04F679B9-9163-44CD-A909-6C940EBCC24D}" type="presOf" srcId="{941E76EF-6CC1-4CCE-B8B3-1314E829730A}" destId="{95049A3B-4943-4F04-BC52-27132696181C}" srcOrd="1" destOrd="0" presId="urn:microsoft.com/office/officeart/2005/8/layout/orgChart1"/>
    <dgm:cxn modelId="{E73C1BBD-028C-4D37-A517-54F263CB0127}" srcId="{E79EB7FC-9B68-4746-BCD9-A33AD8BD416D}" destId="{58C99888-1729-403A-99C1-035F6C85A2E9}" srcOrd="1" destOrd="0" parTransId="{34045CFE-9048-4C97-86A3-43FBC206D82B}" sibTransId="{289D954D-3087-4CA8-AC06-B0C80DA3BE2C}"/>
    <dgm:cxn modelId="{B76052BE-46E1-4D86-BDEA-8952EC98130E}" srcId="{58C99888-1729-403A-99C1-035F6C85A2E9}" destId="{B9739F31-B3F5-4C16-A9BC-9F9B0B5BCCA9}" srcOrd="0" destOrd="0" parTransId="{42FB4A94-5687-4C7E-A160-CDAA2932BC41}" sibTransId="{D31381ED-68BB-4202-A02C-5D5098477054}"/>
    <dgm:cxn modelId="{54CADFC0-B6FF-4A44-A8C9-EAF1A58F032D}" type="presOf" srcId="{C7AE60B6-8C53-4893-93A6-DA5BCCFC9A23}" destId="{A266BF38-5D10-46B2-870C-03024318FBA9}" srcOrd="1"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6ABCBBC6-197C-4B23-B54D-A4907E6BB15E}" type="presOf" srcId="{2DA4307A-5222-44E3-8B6F-31E34D2DD4AE}" destId="{93B23035-FB6F-4922-B79D-6323F2B5B335}" srcOrd="1" destOrd="0" presId="urn:microsoft.com/office/officeart/2005/8/layout/orgChart1"/>
    <dgm:cxn modelId="{46436DC7-4EDF-4970-AABD-DBC00B435DE7}" type="presOf" srcId="{4EC416DD-F3AC-4C5B-8845-D0B604A5C4FB}" destId="{7F6C53FF-4F9B-44F8-80E1-4A25892F05D5}"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3A6C50D6-0AA9-426D-A748-E7198AE71A28}" type="presOf" srcId="{E565BEE8-0A0B-4734-B3C1-84B26936372F}" destId="{2F84FD9F-82FC-4AF1-9A2C-65F2EB7327C5}" srcOrd="0" destOrd="0" presId="urn:microsoft.com/office/officeart/2005/8/layout/orgChart1"/>
    <dgm:cxn modelId="{6FFDA1D8-B882-49F7-BACC-14CA40C65317}" type="presOf" srcId="{2080F24F-9226-4C11-B19E-5A81D5371918}" destId="{9DE2E91B-6FF1-46E3-B73B-CA45F4B7D096}" srcOrd="1" destOrd="0" presId="urn:microsoft.com/office/officeart/2005/8/layout/orgChart1"/>
    <dgm:cxn modelId="{B2A767E4-9CCE-41F4-A8F4-575EDCAF4CBB}" type="presOf" srcId="{58C99888-1729-403A-99C1-035F6C85A2E9}" destId="{C21E7592-E832-413E-9B21-380D3D705C5F}" srcOrd="1" destOrd="0" presId="urn:microsoft.com/office/officeart/2005/8/layout/orgChart1"/>
    <dgm:cxn modelId="{5634E5F0-7B78-49E2-B74A-E428274E0C19}" type="presOf" srcId="{F9D1DEA2-5B69-4153-9AD7-F0B996EAF5D9}" destId="{F8814E0F-76CA-4A88-9ED8-B5199510FB74}" srcOrd="0" destOrd="0" presId="urn:microsoft.com/office/officeart/2005/8/layout/orgChart1"/>
    <dgm:cxn modelId="{D30997F3-CEF2-41BF-9BF5-BEB40EB0999A}" type="presOf" srcId="{69E370D6-C77E-4DF9-8176-ABDA4B5B40A3}" destId="{1B3225B0-544E-4FB3-B478-D3E5AD70CA7B}" srcOrd="0" destOrd="0" presId="urn:microsoft.com/office/officeart/2005/8/layout/orgChart1"/>
    <dgm:cxn modelId="{0146E9C8-3C72-45F1-94B0-12161BC52663}" type="presParOf" srcId="{DD02C436-81B7-49A2-92E6-C80D660A079B}" destId="{5D00F28C-3395-4A27-A239-6A305C782458}" srcOrd="0" destOrd="0" presId="urn:microsoft.com/office/officeart/2005/8/layout/orgChart1"/>
    <dgm:cxn modelId="{779DBDEB-19F3-4823-82A4-F7C0050B9B71}" type="presParOf" srcId="{5D00F28C-3395-4A27-A239-6A305C782458}" destId="{D875F6CB-7EE6-405B-AB00-A185828F5E1C}" srcOrd="0" destOrd="0" presId="urn:microsoft.com/office/officeart/2005/8/layout/orgChart1"/>
    <dgm:cxn modelId="{6E45D053-AB6D-42E6-B3E4-C11E3EDD8A03}" type="presParOf" srcId="{D875F6CB-7EE6-405B-AB00-A185828F5E1C}" destId="{2FD74A7A-7F08-412F-BC47-0C1685751E96}" srcOrd="0" destOrd="0" presId="urn:microsoft.com/office/officeart/2005/8/layout/orgChart1"/>
    <dgm:cxn modelId="{40D792EF-FA4E-476A-A41B-FD73A718A6B0}" type="presParOf" srcId="{D875F6CB-7EE6-405B-AB00-A185828F5E1C}" destId="{5D9DAB5E-0742-429E-9253-9C0B4B0EA30E}" srcOrd="1" destOrd="0" presId="urn:microsoft.com/office/officeart/2005/8/layout/orgChart1"/>
    <dgm:cxn modelId="{13627D02-3873-4F81-9C3C-1AB830987C37}" type="presParOf" srcId="{5D00F28C-3395-4A27-A239-6A305C782458}" destId="{3B796891-11D9-4EA4-8980-637345A815CD}" srcOrd="1" destOrd="0" presId="urn:microsoft.com/office/officeart/2005/8/layout/orgChart1"/>
    <dgm:cxn modelId="{A1EC8469-F540-44C1-9F6E-A1FE1436AABD}" type="presParOf" srcId="{3B796891-11D9-4EA4-8980-637345A815CD}" destId="{AA387328-3CAD-4E77-8B95-96000A2F1EB7}" srcOrd="0" destOrd="0" presId="urn:microsoft.com/office/officeart/2005/8/layout/orgChart1"/>
    <dgm:cxn modelId="{8CD50D5C-757C-49D8-A0F7-F995BAC06A60}" type="presParOf" srcId="{3B796891-11D9-4EA4-8980-637345A815CD}" destId="{BCD4DA8C-502E-4018-A4C8-EA4A470CB6D8}" srcOrd="1" destOrd="0" presId="urn:microsoft.com/office/officeart/2005/8/layout/orgChart1"/>
    <dgm:cxn modelId="{EBE9B382-2EE2-4EAD-92CF-E40C9D996300}" type="presParOf" srcId="{BCD4DA8C-502E-4018-A4C8-EA4A470CB6D8}" destId="{559E537B-A0C0-4689-9CC1-7F98C33164FC}" srcOrd="0" destOrd="0" presId="urn:microsoft.com/office/officeart/2005/8/layout/orgChart1"/>
    <dgm:cxn modelId="{1920FB1E-7F05-4471-9D26-2FB6608F14AD}" type="presParOf" srcId="{559E537B-A0C0-4689-9CC1-7F98C33164FC}" destId="{04CF628D-E5E5-4BEB-97D6-D163F63CE4B5}" srcOrd="0" destOrd="0" presId="urn:microsoft.com/office/officeart/2005/8/layout/orgChart1"/>
    <dgm:cxn modelId="{2E8DB268-A69D-4B74-9360-0CB97ACB8DEA}" type="presParOf" srcId="{559E537B-A0C0-4689-9CC1-7F98C33164FC}" destId="{9DE2E91B-6FF1-46E3-B73B-CA45F4B7D096}" srcOrd="1" destOrd="0" presId="urn:microsoft.com/office/officeart/2005/8/layout/orgChart1"/>
    <dgm:cxn modelId="{5F63502B-1349-49BB-9D41-1AD6FF05913E}" type="presParOf" srcId="{BCD4DA8C-502E-4018-A4C8-EA4A470CB6D8}" destId="{3435173A-ABF7-4C85-965F-971715AF8990}" srcOrd="1" destOrd="0" presId="urn:microsoft.com/office/officeart/2005/8/layout/orgChart1"/>
    <dgm:cxn modelId="{295F490F-C8F4-4622-ADB1-091AE8A28425}" type="presParOf" srcId="{3435173A-ABF7-4C85-965F-971715AF8990}" destId="{61572E89-1EBC-48EB-B8B7-5A2EB8DA222E}" srcOrd="0" destOrd="0" presId="urn:microsoft.com/office/officeart/2005/8/layout/orgChart1"/>
    <dgm:cxn modelId="{B2D4B04D-61AF-4A1F-ADC9-03847D9D73FA}" type="presParOf" srcId="{3435173A-ABF7-4C85-965F-971715AF8990}" destId="{7FF435DB-806D-403C-9FBC-F5867DDBC08F}" srcOrd="1" destOrd="0" presId="urn:microsoft.com/office/officeart/2005/8/layout/orgChart1"/>
    <dgm:cxn modelId="{46A4D66D-4906-43E6-B961-3B84000302E5}" type="presParOf" srcId="{7FF435DB-806D-403C-9FBC-F5867DDBC08F}" destId="{503496AC-1C77-4872-BD3F-89E8800182DF}" srcOrd="0" destOrd="0" presId="urn:microsoft.com/office/officeart/2005/8/layout/orgChart1"/>
    <dgm:cxn modelId="{9083993D-1C0E-42B6-8FE0-0BC9459B2B72}" type="presParOf" srcId="{503496AC-1C77-4872-BD3F-89E8800182DF}" destId="{86BEAFFD-652B-421C-918B-E69214E1A6DC}" srcOrd="0" destOrd="0" presId="urn:microsoft.com/office/officeart/2005/8/layout/orgChart1"/>
    <dgm:cxn modelId="{BB501C8B-97AC-465D-AD30-EEA6AA55C06E}" type="presParOf" srcId="{503496AC-1C77-4872-BD3F-89E8800182DF}" destId="{95049A3B-4943-4F04-BC52-27132696181C}" srcOrd="1" destOrd="0" presId="urn:microsoft.com/office/officeart/2005/8/layout/orgChart1"/>
    <dgm:cxn modelId="{19A0DE82-7005-4263-B844-CCDA09A2311B}" type="presParOf" srcId="{7FF435DB-806D-403C-9FBC-F5867DDBC08F}" destId="{ACC7B0BA-A0AB-4464-B7B4-37A15DF81AF1}" srcOrd="1" destOrd="0" presId="urn:microsoft.com/office/officeart/2005/8/layout/orgChart1"/>
    <dgm:cxn modelId="{4A98D2BD-0587-44B3-BEF7-E0922AF7DF08}" type="presParOf" srcId="{7FF435DB-806D-403C-9FBC-F5867DDBC08F}" destId="{AACFE95C-6F99-4966-9F29-ADD69BD6FD0C}" srcOrd="2" destOrd="0" presId="urn:microsoft.com/office/officeart/2005/8/layout/orgChart1"/>
    <dgm:cxn modelId="{11465B04-75E0-4C67-AB0B-E929F90B420A}" type="presParOf" srcId="{3435173A-ABF7-4C85-965F-971715AF8990}" destId="{0575C1A3-CDA5-44B8-A781-224CC5D9827C}" srcOrd="2" destOrd="0" presId="urn:microsoft.com/office/officeart/2005/8/layout/orgChart1"/>
    <dgm:cxn modelId="{FAC36D53-2E97-4288-BF47-D13E24F590E4}" type="presParOf" srcId="{3435173A-ABF7-4C85-965F-971715AF8990}" destId="{D99034EF-AC2D-4F63-8074-637DD68BAF0E}" srcOrd="3" destOrd="0" presId="urn:microsoft.com/office/officeart/2005/8/layout/orgChart1"/>
    <dgm:cxn modelId="{867EA2D9-62B5-4ECD-95D7-FBA38095D6FF}" type="presParOf" srcId="{D99034EF-AC2D-4F63-8074-637DD68BAF0E}" destId="{D99B32EE-0B95-4E06-82AF-AE8396E079D1}" srcOrd="0" destOrd="0" presId="urn:microsoft.com/office/officeart/2005/8/layout/orgChart1"/>
    <dgm:cxn modelId="{5D219BE8-1EC1-4F76-B7A0-A70588BFC011}" type="presParOf" srcId="{D99B32EE-0B95-4E06-82AF-AE8396E079D1}" destId="{2F84FD9F-82FC-4AF1-9A2C-65F2EB7327C5}" srcOrd="0" destOrd="0" presId="urn:microsoft.com/office/officeart/2005/8/layout/orgChart1"/>
    <dgm:cxn modelId="{E56008E2-3954-42CA-A1C3-B136604CE363}" type="presParOf" srcId="{D99B32EE-0B95-4E06-82AF-AE8396E079D1}" destId="{5DD7FB72-99B9-43FB-BBCD-9EBEC0C1EB23}" srcOrd="1" destOrd="0" presId="urn:microsoft.com/office/officeart/2005/8/layout/orgChart1"/>
    <dgm:cxn modelId="{F3ABA3AE-B01C-4C0A-9C3D-C97828311DE6}" type="presParOf" srcId="{D99034EF-AC2D-4F63-8074-637DD68BAF0E}" destId="{CD9DFFEA-6A9D-4A8A-8D4A-EF82282D82BD}" srcOrd="1" destOrd="0" presId="urn:microsoft.com/office/officeart/2005/8/layout/orgChart1"/>
    <dgm:cxn modelId="{90E0B90E-DCC5-4700-B2DE-81AE85DB5240}" type="presParOf" srcId="{D99034EF-AC2D-4F63-8074-637DD68BAF0E}" destId="{EAB93C62-F95A-469E-B15F-1F6B5B357D44}" srcOrd="2" destOrd="0" presId="urn:microsoft.com/office/officeart/2005/8/layout/orgChart1"/>
    <dgm:cxn modelId="{A00E6839-550A-40D3-986E-D3545B66BFD7}" type="presParOf" srcId="{3435173A-ABF7-4C85-965F-971715AF8990}" destId="{EFD72CF3-F7CF-4EA2-90B1-22BF5530DDB7}" srcOrd="4" destOrd="0" presId="urn:microsoft.com/office/officeart/2005/8/layout/orgChart1"/>
    <dgm:cxn modelId="{B2FA1002-536C-4BC7-86C0-8E429021595D}" type="presParOf" srcId="{3435173A-ABF7-4C85-965F-971715AF8990}" destId="{49D64801-0597-4CC3-AE76-80712DA29800}" srcOrd="5" destOrd="0" presId="urn:microsoft.com/office/officeart/2005/8/layout/orgChart1"/>
    <dgm:cxn modelId="{918DBC19-19D7-49F8-8C3B-4EC9B4C3F978}" type="presParOf" srcId="{49D64801-0597-4CC3-AE76-80712DA29800}" destId="{FFD9333D-8E07-4799-A8B3-F602C07587A0}" srcOrd="0" destOrd="0" presId="urn:microsoft.com/office/officeart/2005/8/layout/orgChart1"/>
    <dgm:cxn modelId="{BC41B1B1-C0BD-4AB8-AA9A-3CCB390EBEFF}" type="presParOf" srcId="{FFD9333D-8E07-4799-A8B3-F602C07587A0}" destId="{F8814E0F-76CA-4A88-9ED8-B5199510FB74}" srcOrd="0" destOrd="0" presId="urn:microsoft.com/office/officeart/2005/8/layout/orgChart1"/>
    <dgm:cxn modelId="{6EC5145E-754B-42B5-B595-C7AAF6EFF0A2}" type="presParOf" srcId="{FFD9333D-8E07-4799-A8B3-F602C07587A0}" destId="{B3A0F56E-5546-413F-AE99-81AC0A41C129}" srcOrd="1" destOrd="0" presId="urn:microsoft.com/office/officeart/2005/8/layout/orgChart1"/>
    <dgm:cxn modelId="{426F937F-4616-4EC7-9C07-299258606575}" type="presParOf" srcId="{49D64801-0597-4CC3-AE76-80712DA29800}" destId="{F600511B-585E-4812-A04E-B2A9D655E747}" srcOrd="1" destOrd="0" presId="urn:microsoft.com/office/officeart/2005/8/layout/orgChart1"/>
    <dgm:cxn modelId="{20B65820-9B48-4C77-A004-3C1E96463B31}" type="presParOf" srcId="{49D64801-0597-4CC3-AE76-80712DA29800}" destId="{A9B5F098-8D65-4B42-9F6C-47EAD8BB4912}" srcOrd="2" destOrd="0" presId="urn:microsoft.com/office/officeart/2005/8/layout/orgChart1"/>
    <dgm:cxn modelId="{31198C97-0A82-4768-BD9E-27D874937F1F}" type="presParOf" srcId="{3435173A-ABF7-4C85-965F-971715AF8990}" destId="{1B3225B0-544E-4FB3-B478-D3E5AD70CA7B}" srcOrd="6" destOrd="0" presId="urn:microsoft.com/office/officeart/2005/8/layout/orgChart1"/>
    <dgm:cxn modelId="{0BDC5995-FE7C-4EC4-BF75-2105A27DC5BA}" type="presParOf" srcId="{3435173A-ABF7-4C85-965F-971715AF8990}" destId="{66F1B9E8-43DD-4A7C-8606-F37BD61124AE}" srcOrd="7" destOrd="0" presId="urn:microsoft.com/office/officeart/2005/8/layout/orgChart1"/>
    <dgm:cxn modelId="{AD415D97-D64F-43D0-BCEA-A1C62EEC5E43}" type="presParOf" srcId="{66F1B9E8-43DD-4A7C-8606-F37BD61124AE}" destId="{B56C13C8-7836-40FA-8DC0-1B159C6FBBF0}" srcOrd="0" destOrd="0" presId="urn:microsoft.com/office/officeart/2005/8/layout/orgChart1"/>
    <dgm:cxn modelId="{624AECA1-B7E6-401D-81D5-5ED4869E273A}" type="presParOf" srcId="{B56C13C8-7836-40FA-8DC0-1B159C6FBBF0}" destId="{28B9CF8E-A144-4246-A00F-2C70A5C091C9}" srcOrd="0" destOrd="0" presId="urn:microsoft.com/office/officeart/2005/8/layout/orgChart1"/>
    <dgm:cxn modelId="{C808CD52-283C-43D2-B11C-2025287F0A2C}" type="presParOf" srcId="{B56C13C8-7836-40FA-8DC0-1B159C6FBBF0}" destId="{93B23035-FB6F-4922-B79D-6323F2B5B335}" srcOrd="1" destOrd="0" presId="urn:microsoft.com/office/officeart/2005/8/layout/orgChart1"/>
    <dgm:cxn modelId="{EFCAFAF5-9914-4875-A2B3-2A836E6B205A}" type="presParOf" srcId="{66F1B9E8-43DD-4A7C-8606-F37BD61124AE}" destId="{CF534ABC-0024-4C03-99AD-4DA3C4F8229C}" srcOrd="1" destOrd="0" presId="urn:microsoft.com/office/officeart/2005/8/layout/orgChart1"/>
    <dgm:cxn modelId="{C06EABAE-1980-4B0F-ACE4-87121E77CD88}" type="presParOf" srcId="{66F1B9E8-43DD-4A7C-8606-F37BD61124AE}" destId="{59F88495-5353-42CA-A73F-C35C4E69AA9F}" srcOrd="2" destOrd="0" presId="urn:microsoft.com/office/officeart/2005/8/layout/orgChart1"/>
    <dgm:cxn modelId="{1A38B63A-70F9-4BB5-966F-034E19BC5B6A}" type="presParOf" srcId="{3435173A-ABF7-4C85-965F-971715AF8990}" destId="{E19A25A8-0B00-41EA-A7EF-3C2090DF8EA5}" srcOrd="8" destOrd="0" presId="urn:microsoft.com/office/officeart/2005/8/layout/orgChart1"/>
    <dgm:cxn modelId="{9EB607BB-10BC-4B1D-B2F3-A882070360F9}" type="presParOf" srcId="{3435173A-ABF7-4C85-965F-971715AF8990}" destId="{4D9FF057-5408-4EE6-A0BD-D92C20961AF8}" srcOrd="9" destOrd="0" presId="urn:microsoft.com/office/officeart/2005/8/layout/orgChart1"/>
    <dgm:cxn modelId="{3A99B5D5-21E3-48D2-9D71-22146B7ECD52}" type="presParOf" srcId="{4D9FF057-5408-4EE6-A0BD-D92C20961AF8}" destId="{814B2848-C167-44F7-88AF-25A1692FE3C2}" srcOrd="0" destOrd="0" presId="urn:microsoft.com/office/officeart/2005/8/layout/orgChart1"/>
    <dgm:cxn modelId="{B3AE6F99-FFC5-4328-BA73-82EDB161E4A9}" type="presParOf" srcId="{814B2848-C167-44F7-88AF-25A1692FE3C2}" destId="{7F6A0A49-C69D-4D25-B310-D83CF473EBD5}" srcOrd="0" destOrd="0" presId="urn:microsoft.com/office/officeart/2005/8/layout/orgChart1"/>
    <dgm:cxn modelId="{A2DBECB9-6C0E-4EC9-B200-C5DC654CB151}" type="presParOf" srcId="{814B2848-C167-44F7-88AF-25A1692FE3C2}" destId="{81E20C0C-B33F-48A4-9BB0-70A156F2BA42}" srcOrd="1" destOrd="0" presId="urn:microsoft.com/office/officeart/2005/8/layout/orgChart1"/>
    <dgm:cxn modelId="{DFF4520A-69FC-4F54-AC42-04E216E4C4C4}" type="presParOf" srcId="{4D9FF057-5408-4EE6-A0BD-D92C20961AF8}" destId="{9E8D2164-AC3C-4E0C-B6B3-CF6EC69AEC90}" srcOrd="1" destOrd="0" presId="urn:microsoft.com/office/officeart/2005/8/layout/orgChart1"/>
    <dgm:cxn modelId="{D633B8CE-7E5F-4C9E-8CDB-68620536AE44}" type="presParOf" srcId="{4D9FF057-5408-4EE6-A0BD-D92C20961AF8}" destId="{E2111730-BC95-4062-A507-AEFE3957598B}" srcOrd="2" destOrd="0" presId="urn:microsoft.com/office/officeart/2005/8/layout/orgChart1"/>
    <dgm:cxn modelId="{0761C306-F503-4485-B1CC-E3A460BB6FF9}" type="presParOf" srcId="{3435173A-ABF7-4C85-965F-971715AF8990}" destId="{34B8132B-7910-4A6D-925E-FB33B0C97664}" srcOrd="10" destOrd="0" presId="urn:microsoft.com/office/officeart/2005/8/layout/orgChart1"/>
    <dgm:cxn modelId="{8C680259-6360-48AB-8CDA-38C163B7ADD5}" type="presParOf" srcId="{3435173A-ABF7-4C85-965F-971715AF8990}" destId="{BCC133A0-6FAD-4119-882F-591117FA5084}" srcOrd="11" destOrd="0" presId="urn:microsoft.com/office/officeart/2005/8/layout/orgChart1"/>
    <dgm:cxn modelId="{863CD066-E250-4BA0-8734-85756DCA053F}" type="presParOf" srcId="{BCC133A0-6FAD-4119-882F-591117FA5084}" destId="{9A398620-EF0F-4091-92DE-CAA2DB010C44}" srcOrd="0" destOrd="0" presId="urn:microsoft.com/office/officeart/2005/8/layout/orgChart1"/>
    <dgm:cxn modelId="{D584CC9A-2F82-4AB0-B74B-90E726E0D8AE}" type="presParOf" srcId="{9A398620-EF0F-4091-92DE-CAA2DB010C44}" destId="{EF59EFAA-ED37-49E1-B0E2-BE159351C272}" srcOrd="0" destOrd="0" presId="urn:microsoft.com/office/officeart/2005/8/layout/orgChart1"/>
    <dgm:cxn modelId="{41829269-D2F8-4ABB-8731-354AB4A2BB50}" type="presParOf" srcId="{9A398620-EF0F-4091-92DE-CAA2DB010C44}" destId="{2AC62154-FD3C-4C1E-9706-F2CF67681240}" srcOrd="1" destOrd="0" presId="urn:microsoft.com/office/officeart/2005/8/layout/orgChart1"/>
    <dgm:cxn modelId="{95D9C281-C96F-4EB2-BD12-CADA865389E7}" type="presParOf" srcId="{BCC133A0-6FAD-4119-882F-591117FA5084}" destId="{C5E1B74B-B29A-456B-977D-4E3669B2C1D9}" srcOrd="1" destOrd="0" presId="urn:microsoft.com/office/officeart/2005/8/layout/orgChart1"/>
    <dgm:cxn modelId="{99CD8CEC-8BFA-4AEF-89EE-A5A620B4594F}" type="presParOf" srcId="{BCC133A0-6FAD-4119-882F-591117FA5084}" destId="{9CB2A49E-4B54-4BF8-BE24-C6160F58890B}" srcOrd="2" destOrd="0" presId="urn:microsoft.com/office/officeart/2005/8/layout/orgChart1"/>
    <dgm:cxn modelId="{B627353C-0E51-43F3-9FD0-9DD5E04C703C}" type="presParOf" srcId="{3435173A-ABF7-4C85-965F-971715AF8990}" destId="{7FF3E49D-C1A9-4DAE-AE6B-AE793DD600C3}" srcOrd="12" destOrd="0" presId="urn:microsoft.com/office/officeart/2005/8/layout/orgChart1"/>
    <dgm:cxn modelId="{F9F62647-3D61-4672-AB32-11EC3EA5523E}" type="presParOf" srcId="{3435173A-ABF7-4C85-965F-971715AF8990}" destId="{57012E8C-97D0-4162-A9AE-1C21A673FE11}" srcOrd="13" destOrd="0" presId="urn:microsoft.com/office/officeart/2005/8/layout/orgChart1"/>
    <dgm:cxn modelId="{63F2C20B-0755-4A14-9FFE-AB9A3D7A674F}" type="presParOf" srcId="{57012E8C-97D0-4162-A9AE-1C21A673FE11}" destId="{D615D3C5-86B0-406F-802E-DF4F45CFAB67}" srcOrd="0" destOrd="0" presId="urn:microsoft.com/office/officeart/2005/8/layout/orgChart1"/>
    <dgm:cxn modelId="{E8EEB679-988F-4FE9-A305-F582D234BCF8}" type="presParOf" srcId="{D615D3C5-86B0-406F-802E-DF4F45CFAB67}" destId="{9366BB22-16D6-40F2-95D7-BDCDFAC251D8}" srcOrd="0" destOrd="0" presId="urn:microsoft.com/office/officeart/2005/8/layout/orgChart1"/>
    <dgm:cxn modelId="{A5583AFE-6D69-4674-A092-D1280536677E}" type="presParOf" srcId="{D615D3C5-86B0-406F-802E-DF4F45CFAB67}" destId="{07D119A2-313D-40F4-BE86-44A4FA3B3E56}" srcOrd="1" destOrd="0" presId="urn:microsoft.com/office/officeart/2005/8/layout/orgChart1"/>
    <dgm:cxn modelId="{C82B3236-FC03-4B83-8B79-F16C16EC478D}" type="presParOf" srcId="{57012E8C-97D0-4162-A9AE-1C21A673FE11}" destId="{E82ACC6B-7760-48D1-832C-840FAF2FBBE4}" srcOrd="1" destOrd="0" presId="urn:microsoft.com/office/officeart/2005/8/layout/orgChart1"/>
    <dgm:cxn modelId="{BD7282B9-B8A2-4F30-8D61-6C3320EC5037}" type="presParOf" srcId="{57012E8C-97D0-4162-A9AE-1C21A673FE11}" destId="{BC995BFD-8388-4D5A-A219-A7DA58F07F27}" srcOrd="2" destOrd="0" presId="urn:microsoft.com/office/officeart/2005/8/layout/orgChart1"/>
    <dgm:cxn modelId="{2D92696F-E1CE-47A2-9827-7BD3A0748FD5}" type="presParOf" srcId="{BCD4DA8C-502E-4018-A4C8-EA4A470CB6D8}" destId="{47018931-B582-4F4B-8ED5-91C93A6CD724}" srcOrd="2" destOrd="0" presId="urn:microsoft.com/office/officeart/2005/8/layout/orgChart1"/>
    <dgm:cxn modelId="{6319EB99-4142-4F8C-9789-DB9B87F8B4F5}" type="presParOf" srcId="{3B796891-11D9-4EA4-8980-637345A815CD}" destId="{3DAA555A-8B79-4DD8-B57A-BEEFB07B9062}" srcOrd="2" destOrd="0" presId="urn:microsoft.com/office/officeart/2005/8/layout/orgChart1"/>
    <dgm:cxn modelId="{29016571-4F7F-464F-8E29-582D0FAD7B67}" type="presParOf" srcId="{3B796891-11D9-4EA4-8980-637345A815CD}" destId="{D5186B5E-F91C-4F51-B9C4-7C0477371857}" srcOrd="3" destOrd="0" presId="urn:microsoft.com/office/officeart/2005/8/layout/orgChart1"/>
    <dgm:cxn modelId="{AC69F776-9A3E-4533-9CED-5B84F58DB8D0}" type="presParOf" srcId="{D5186B5E-F91C-4F51-B9C4-7C0477371857}" destId="{40FEC255-AB09-4F6B-ADF7-8A91F75E8D08}" srcOrd="0" destOrd="0" presId="urn:microsoft.com/office/officeart/2005/8/layout/orgChart1"/>
    <dgm:cxn modelId="{056F0FE0-E822-4BDB-BE6E-9B0D04DC852B}" type="presParOf" srcId="{40FEC255-AB09-4F6B-ADF7-8A91F75E8D08}" destId="{3BB79A43-9FDF-42F6-8133-0FB84078C439}" srcOrd="0" destOrd="0" presId="urn:microsoft.com/office/officeart/2005/8/layout/orgChart1"/>
    <dgm:cxn modelId="{AAA38149-A78B-488F-AB21-34A374A5E28B}" type="presParOf" srcId="{40FEC255-AB09-4F6B-ADF7-8A91F75E8D08}" destId="{C21E7592-E832-413E-9B21-380D3D705C5F}" srcOrd="1" destOrd="0" presId="urn:microsoft.com/office/officeart/2005/8/layout/orgChart1"/>
    <dgm:cxn modelId="{C76E3945-C8F7-4CB2-B33B-F944F9F25773}" type="presParOf" srcId="{D5186B5E-F91C-4F51-B9C4-7C0477371857}" destId="{F3582AA3-C1C2-4E46-9ACD-FDB052A75337}" srcOrd="1" destOrd="0" presId="urn:microsoft.com/office/officeart/2005/8/layout/orgChart1"/>
    <dgm:cxn modelId="{6904DF76-F205-4194-8004-A5B017D84853}" type="presParOf" srcId="{F3582AA3-C1C2-4E46-9ACD-FDB052A75337}" destId="{80E30A80-1A8A-4E27-917A-AB3B45EB7C8E}" srcOrd="0" destOrd="0" presId="urn:microsoft.com/office/officeart/2005/8/layout/orgChart1"/>
    <dgm:cxn modelId="{32753456-4D3A-4BD6-A285-DB65B202917A}" type="presParOf" srcId="{F3582AA3-C1C2-4E46-9ACD-FDB052A75337}" destId="{35E5BD26-D487-4C60-9EBE-B50CC9498576}" srcOrd="1" destOrd="0" presId="urn:microsoft.com/office/officeart/2005/8/layout/orgChart1"/>
    <dgm:cxn modelId="{E2E91D81-88C6-4C3D-8D62-B787F9E1A013}" type="presParOf" srcId="{35E5BD26-D487-4C60-9EBE-B50CC9498576}" destId="{28247E4B-F7EF-43AC-A1F2-618C7D2D399A}" srcOrd="0" destOrd="0" presId="urn:microsoft.com/office/officeart/2005/8/layout/orgChart1"/>
    <dgm:cxn modelId="{26185111-F931-4120-814A-4085476D9E4F}" type="presParOf" srcId="{28247E4B-F7EF-43AC-A1F2-618C7D2D399A}" destId="{7715374B-EF54-4265-955F-75FAD38E3958}" srcOrd="0" destOrd="0" presId="urn:microsoft.com/office/officeart/2005/8/layout/orgChart1"/>
    <dgm:cxn modelId="{4B7A1BE9-9EC2-4BF1-966F-AFA5A23824D4}" type="presParOf" srcId="{28247E4B-F7EF-43AC-A1F2-618C7D2D399A}" destId="{150F0F86-0A81-4A33-8E5E-7C90AE64637E}" srcOrd="1" destOrd="0" presId="urn:microsoft.com/office/officeart/2005/8/layout/orgChart1"/>
    <dgm:cxn modelId="{02CDEFDC-6D1F-4D68-8EE9-E6BF8AF7B846}" type="presParOf" srcId="{35E5BD26-D487-4C60-9EBE-B50CC9498576}" destId="{9C19F291-75B9-407A-B631-9EAE3B4452C1}" srcOrd="1" destOrd="0" presId="urn:microsoft.com/office/officeart/2005/8/layout/orgChart1"/>
    <dgm:cxn modelId="{52CCB6A0-4433-410D-BB60-F4DFC797F003}" type="presParOf" srcId="{35E5BD26-D487-4C60-9EBE-B50CC9498576}" destId="{DFA62C44-5C37-44C5-B859-9C649C23B065}" srcOrd="2" destOrd="0" presId="urn:microsoft.com/office/officeart/2005/8/layout/orgChart1"/>
    <dgm:cxn modelId="{443D42F9-350E-4275-867F-8C4C5F623E30}" type="presParOf" srcId="{F3582AA3-C1C2-4E46-9ACD-FDB052A75337}" destId="{D2059264-B220-497A-A674-EB7C899B6D04}" srcOrd="2" destOrd="0" presId="urn:microsoft.com/office/officeart/2005/8/layout/orgChart1"/>
    <dgm:cxn modelId="{31F1B3F6-2A34-4F03-8540-5FA1FFE90735}" type="presParOf" srcId="{F3582AA3-C1C2-4E46-9ACD-FDB052A75337}" destId="{6CB98844-7F80-49A5-9118-1CA855A0F4CB}" srcOrd="3" destOrd="0" presId="urn:microsoft.com/office/officeart/2005/8/layout/orgChart1"/>
    <dgm:cxn modelId="{4E3F80B6-A47C-4125-A54A-F833FE9012BD}" type="presParOf" srcId="{6CB98844-7F80-49A5-9118-1CA855A0F4CB}" destId="{603976B2-2106-4C65-B4C9-F9538DF6D93B}" srcOrd="0" destOrd="0" presId="urn:microsoft.com/office/officeart/2005/8/layout/orgChart1"/>
    <dgm:cxn modelId="{3A30FBF9-8BDD-44A0-B343-4C68DD3A9299}" type="presParOf" srcId="{603976B2-2106-4C65-B4C9-F9538DF6D93B}" destId="{49669201-1A87-4E18-8922-50D6B0535A9D}" srcOrd="0" destOrd="0" presId="urn:microsoft.com/office/officeart/2005/8/layout/orgChart1"/>
    <dgm:cxn modelId="{31168B3B-85BF-467C-8663-5C84F49F1B66}" type="presParOf" srcId="{603976B2-2106-4C65-B4C9-F9538DF6D93B}" destId="{7D13B417-F7EF-48F5-A1BC-75412D9BACCD}" srcOrd="1" destOrd="0" presId="urn:microsoft.com/office/officeart/2005/8/layout/orgChart1"/>
    <dgm:cxn modelId="{3CADC390-9CEF-4293-8A6A-3E657F5D294A}" type="presParOf" srcId="{6CB98844-7F80-49A5-9118-1CA855A0F4CB}" destId="{A4CC9C51-9668-44C0-BCF9-A28619D9DAE9}" srcOrd="1" destOrd="0" presId="urn:microsoft.com/office/officeart/2005/8/layout/orgChart1"/>
    <dgm:cxn modelId="{FF7010ED-C8AE-4FA7-B4A6-F4A581480CD4}" type="presParOf" srcId="{6CB98844-7F80-49A5-9118-1CA855A0F4CB}" destId="{25A0FCDF-D5FD-4D36-906F-61627E9BDD71}" srcOrd="2" destOrd="0" presId="urn:microsoft.com/office/officeart/2005/8/layout/orgChart1"/>
    <dgm:cxn modelId="{06B8188F-9940-4274-8512-A147B7170168}" type="presParOf" srcId="{F3582AA3-C1C2-4E46-9ACD-FDB052A75337}" destId="{AA27A889-BD35-4659-BB5C-ECBCEE0BD260}" srcOrd="4" destOrd="0" presId="urn:microsoft.com/office/officeart/2005/8/layout/orgChart1"/>
    <dgm:cxn modelId="{4D621896-A340-41A6-AE5F-3DFD78EAF18E}" type="presParOf" srcId="{F3582AA3-C1C2-4E46-9ACD-FDB052A75337}" destId="{09C952FA-363D-4C6D-8A8D-B16182491F99}" srcOrd="5" destOrd="0" presId="urn:microsoft.com/office/officeart/2005/8/layout/orgChart1"/>
    <dgm:cxn modelId="{19775589-D237-4F60-9C70-A09D0BAE0386}" type="presParOf" srcId="{09C952FA-363D-4C6D-8A8D-B16182491F99}" destId="{F8DC07B3-9A8B-46C0-87D5-BDCB4A20EE73}" srcOrd="0" destOrd="0" presId="urn:microsoft.com/office/officeart/2005/8/layout/orgChart1"/>
    <dgm:cxn modelId="{4B0FD2A5-28D7-4009-9A3C-6BA00E3B2BCC}" type="presParOf" srcId="{F8DC07B3-9A8B-46C0-87D5-BDCB4A20EE73}" destId="{88C0D68F-D52C-43FD-BD54-BE6E9EA57E2E}" srcOrd="0" destOrd="0" presId="urn:microsoft.com/office/officeart/2005/8/layout/orgChart1"/>
    <dgm:cxn modelId="{113D27F2-75DD-4864-91AC-129DBA8FA205}" type="presParOf" srcId="{F8DC07B3-9A8B-46C0-87D5-BDCB4A20EE73}" destId="{A266BF38-5D10-46B2-870C-03024318FBA9}" srcOrd="1" destOrd="0" presId="urn:microsoft.com/office/officeart/2005/8/layout/orgChart1"/>
    <dgm:cxn modelId="{70AE1743-F10D-4986-8D70-52BC96AADEE7}" type="presParOf" srcId="{09C952FA-363D-4C6D-8A8D-B16182491F99}" destId="{2BBE1CD1-0C0F-4A5E-A24A-B00547A3EAC8}" srcOrd="1" destOrd="0" presId="urn:microsoft.com/office/officeart/2005/8/layout/orgChart1"/>
    <dgm:cxn modelId="{157E9072-1F96-4DE0-A059-56EFDA110FE7}" type="presParOf" srcId="{2BBE1CD1-0C0F-4A5E-A24A-B00547A3EAC8}" destId="{6DEDE541-BD8C-43A2-8F8D-C828CD477A3F}" srcOrd="0" destOrd="0" presId="urn:microsoft.com/office/officeart/2005/8/layout/orgChart1"/>
    <dgm:cxn modelId="{E07F7B86-2FB9-4C20-8A24-351928445D00}" type="presParOf" srcId="{2BBE1CD1-0C0F-4A5E-A24A-B00547A3EAC8}" destId="{8618F54E-17FE-4ACC-B42B-7DC40D925921}" srcOrd="1" destOrd="0" presId="urn:microsoft.com/office/officeart/2005/8/layout/orgChart1"/>
    <dgm:cxn modelId="{0BF41959-F954-4E52-963F-32E3B682B3D1}" type="presParOf" srcId="{8618F54E-17FE-4ACC-B42B-7DC40D925921}" destId="{0A3147CA-F5AA-46B1-9C60-8FF006C25ABB}" srcOrd="0" destOrd="0" presId="urn:microsoft.com/office/officeart/2005/8/layout/orgChart1"/>
    <dgm:cxn modelId="{FA444187-8C42-454E-8913-1006F434C160}" type="presParOf" srcId="{0A3147CA-F5AA-46B1-9C60-8FF006C25ABB}" destId="{F84999A0-9B5D-4067-BDD1-4D97FE03A3F1}" srcOrd="0" destOrd="0" presId="urn:microsoft.com/office/officeart/2005/8/layout/orgChart1"/>
    <dgm:cxn modelId="{0B672070-2084-4B30-91AE-2F251B27A216}" type="presParOf" srcId="{0A3147CA-F5AA-46B1-9C60-8FF006C25ABB}" destId="{2A3ADCCF-E875-4C8F-B269-BE348AAB9E37}" srcOrd="1" destOrd="0" presId="urn:microsoft.com/office/officeart/2005/8/layout/orgChart1"/>
    <dgm:cxn modelId="{2830322F-DFBD-4815-B8F7-E7B892B61A87}" type="presParOf" srcId="{8618F54E-17FE-4ACC-B42B-7DC40D925921}" destId="{61A91847-1451-47CA-843D-9BE76146870A}" srcOrd="1" destOrd="0" presId="urn:microsoft.com/office/officeart/2005/8/layout/orgChart1"/>
    <dgm:cxn modelId="{D8CAFFBA-643A-43E6-9FD8-169121C70917}" type="presParOf" srcId="{8618F54E-17FE-4ACC-B42B-7DC40D925921}" destId="{C1EE131A-D4B6-4A5D-8A58-5137D3B747F9}" srcOrd="2" destOrd="0" presId="urn:microsoft.com/office/officeart/2005/8/layout/orgChart1"/>
    <dgm:cxn modelId="{B9E3B310-849C-4978-91E5-7B0D2AA88EA0}" type="presParOf" srcId="{2BBE1CD1-0C0F-4A5E-A24A-B00547A3EAC8}" destId="{B279BC75-8C84-42E7-A5C9-D554BF93DAB2}" srcOrd="2" destOrd="0" presId="urn:microsoft.com/office/officeart/2005/8/layout/orgChart1"/>
    <dgm:cxn modelId="{D9AD820B-81B5-4EBB-B2CC-7C0B2906D216}" type="presParOf" srcId="{2BBE1CD1-0C0F-4A5E-A24A-B00547A3EAC8}" destId="{9F5B8910-B891-46A2-AAC9-A755F91791A3}" srcOrd="3" destOrd="0" presId="urn:microsoft.com/office/officeart/2005/8/layout/orgChart1"/>
    <dgm:cxn modelId="{C82FDDA6-849C-4ABB-A85F-66982819E98D}" type="presParOf" srcId="{9F5B8910-B891-46A2-AAC9-A755F91791A3}" destId="{1C8855B3-3368-4815-86FE-BAEA53524D86}" srcOrd="0" destOrd="0" presId="urn:microsoft.com/office/officeart/2005/8/layout/orgChart1"/>
    <dgm:cxn modelId="{585AB25E-752E-4CB8-8462-8C95F87D248B}" type="presParOf" srcId="{1C8855B3-3368-4815-86FE-BAEA53524D86}" destId="{8E3950D3-4ACE-4C9B-96BA-59A2B877ADB4}" srcOrd="0" destOrd="0" presId="urn:microsoft.com/office/officeart/2005/8/layout/orgChart1"/>
    <dgm:cxn modelId="{6B5D8FF3-405B-427E-9DAF-F707A62F6E8D}" type="presParOf" srcId="{1C8855B3-3368-4815-86FE-BAEA53524D86}" destId="{5FF90777-E81C-4233-B3AB-26FF41FE4371}" srcOrd="1" destOrd="0" presId="urn:microsoft.com/office/officeart/2005/8/layout/orgChart1"/>
    <dgm:cxn modelId="{15A712B2-F34F-4A29-98B9-4E58D039957B}" type="presParOf" srcId="{9F5B8910-B891-46A2-AAC9-A755F91791A3}" destId="{893A5B9F-88C7-4B86-A907-2B9B2E9385FB}" srcOrd="1" destOrd="0" presId="urn:microsoft.com/office/officeart/2005/8/layout/orgChart1"/>
    <dgm:cxn modelId="{C44F7313-FBF5-48BF-BFFE-2E03A5530E8B}" type="presParOf" srcId="{9F5B8910-B891-46A2-AAC9-A755F91791A3}" destId="{E9DB1D73-4366-4394-9C41-8CDFB98FE116}" srcOrd="2" destOrd="0" presId="urn:microsoft.com/office/officeart/2005/8/layout/orgChart1"/>
    <dgm:cxn modelId="{F423C929-D7AD-442E-A6A1-53FB37FD32D9}" type="presParOf" srcId="{2BBE1CD1-0C0F-4A5E-A24A-B00547A3EAC8}" destId="{4A1F4C23-C0EE-4475-B09D-A3FA7BDABAD8}" srcOrd="4" destOrd="0" presId="urn:microsoft.com/office/officeart/2005/8/layout/orgChart1"/>
    <dgm:cxn modelId="{A41A50EE-6C0F-41E3-85E4-DDF28974AF7D}" type="presParOf" srcId="{2BBE1CD1-0C0F-4A5E-A24A-B00547A3EAC8}" destId="{2C3C1D2A-D96E-4F5A-9AE5-FA98B91529B8}" srcOrd="5" destOrd="0" presId="urn:microsoft.com/office/officeart/2005/8/layout/orgChart1"/>
    <dgm:cxn modelId="{1295CBA7-AA2B-449D-8CF5-21F9788A44BA}" type="presParOf" srcId="{2C3C1D2A-D96E-4F5A-9AE5-FA98B91529B8}" destId="{7181CC72-4691-43E5-BEE9-57F36ED7F48C}" srcOrd="0" destOrd="0" presId="urn:microsoft.com/office/officeart/2005/8/layout/orgChart1"/>
    <dgm:cxn modelId="{0F9E8D2E-C43A-467F-BFBC-32F831218723}" type="presParOf" srcId="{7181CC72-4691-43E5-BEE9-57F36ED7F48C}" destId="{7F6C53FF-4F9B-44F8-80E1-4A25892F05D5}" srcOrd="0" destOrd="0" presId="urn:microsoft.com/office/officeart/2005/8/layout/orgChart1"/>
    <dgm:cxn modelId="{08D1BC0A-2EDF-4DA4-8886-9072FDE573B4}" type="presParOf" srcId="{7181CC72-4691-43E5-BEE9-57F36ED7F48C}" destId="{42E0E68E-A578-475B-B82F-F3E00CBC1BEA}" srcOrd="1" destOrd="0" presId="urn:microsoft.com/office/officeart/2005/8/layout/orgChart1"/>
    <dgm:cxn modelId="{C15ADF8C-B406-4C57-8497-66C704773DB9}" type="presParOf" srcId="{2C3C1D2A-D96E-4F5A-9AE5-FA98B91529B8}" destId="{D4D33BC1-60FE-4E53-84B5-970B28266E38}" srcOrd="1" destOrd="0" presId="urn:microsoft.com/office/officeart/2005/8/layout/orgChart1"/>
    <dgm:cxn modelId="{293CA47F-A328-4203-8368-305B1246F866}" type="presParOf" srcId="{2C3C1D2A-D96E-4F5A-9AE5-FA98B91529B8}" destId="{7D3D5BF2-CFED-49E8-9F01-FC05A90E8172}" srcOrd="2" destOrd="0" presId="urn:microsoft.com/office/officeart/2005/8/layout/orgChart1"/>
    <dgm:cxn modelId="{AC1DA628-D6DE-41DD-9980-78B64BC54370}" type="presParOf" srcId="{09C952FA-363D-4C6D-8A8D-B16182491F99}" destId="{AA689954-C8F0-4412-9804-0E0609C39AA7}" srcOrd="2" destOrd="0" presId="urn:microsoft.com/office/officeart/2005/8/layout/orgChart1"/>
    <dgm:cxn modelId="{2E1B3F6B-0C15-46EB-A61A-D12336DE1CCA}" type="presParOf" srcId="{D5186B5E-F91C-4F51-B9C4-7C0477371857}" destId="{82BD7645-07B3-440E-92FA-13E34D01E4AB}" srcOrd="2" destOrd="0" presId="urn:microsoft.com/office/officeart/2005/8/layout/orgChart1"/>
    <dgm:cxn modelId="{85BA0F0E-650F-4E8C-AE40-BBCFD256CA58}"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 xsi:nil="true"/>
    <lcf76f155ced4ddcb4097134ff3c332f xmlns="0d58e8a2-dff7-4492-a987-8cd66a35f01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4C4BD4-C648-4481-8194-4736AE24436B}"/>
</file>

<file path=customXml/itemProps2.xml><?xml version="1.0" encoding="utf-8"?>
<ds:datastoreItem xmlns:ds="http://schemas.openxmlformats.org/officeDocument/2006/customXml" ds:itemID="{7B8BE107-2A2C-4880-BF35-3270DB2113D6}">
  <ds:schemaRefs>
    <ds:schemaRef ds:uri="http://schemas.microsoft.com/sharepoint/v3/contenttype/forms"/>
  </ds:schemaRefs>
</ds:datastoreItem>
</file>

<file path=customXml/itemProps3.xml><?xml version="1.0" encoding="utf-8"?>
<ds:datastoreItem xmlns:ds="http://schemas.openxmlformats.org/officeDocument/2006/customXml" ds:itemID="{A2E16B95-E966-45A9-A3D5-9042523607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A34FD07-6286-4943-8DBC-9263FE61F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331</Pages>
  <Words>108229</Words>
  <Characters>616906</Characters>
  <Application>Microsoft Office Word</Application>
  <DocSecurity>0</DocSecurity>
  <Lines>5140</Lines>
  <Paragraphs>1447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723688</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USAID</dc:creator>
  <cp:lastModifiedBy>Zalisk, Kirsten</cp:lastModifiedBy>
  <cp:revision>3</cp:revision>
  <cp:lastPrinted>2019-08-19T18:42:00Z</cp:lastPrinted>
  <dcterms:created xsi:type="dcterms:W3CDTF">2020-01-17T19:21:00Z</dcterms:created>
  <dcterms:modified xsi:type="dcterms:W3CDTF">2020-01-17T19:24:00Z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y fmtid="{D5CDD505-2E9C-101B-9397-08002B2CF9AE}" pid="3" name="MediaServiceImageTags">
    <vt:lpwstr/>
  </property>
</Properties>
</file>